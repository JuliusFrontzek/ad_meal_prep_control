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5BD45C" w14:textId="2A04BBAA" w:rsidR="00004913" w:rsidRPr="00946077" w:rsidRDefault="00F2602B">
      <w:pPr>
        <w:spacing w:line="360" w:lineRule="auto"/>
        <w:ind w:left="426" w:right="670" w:hanging="10"/>
        <w:jc w:val="center"/>
        <w:rPr>
          <w:rFonts w:eastAsia="Garamond" w:cs="Garamond"/>
          <w:sz w:val="30"/>
          <w:szCs w:val="30"/>
          <w:lang w:val="en-US"/>
          <w:rPrChange w:id="0" w:author="Hellmann, Simon" w:date="2025-06-10T11:07:00Z">
            <w:rPr>
              <w:rFonts w:eastAsia="Garamond" w:cs="Garamond"/>
              <w:sz w:val="32"/>
              <w:szCs w:val="32"/>
              <w:lang w:val="en-US"/>
            </w:rPr>
          </w:rPrChange>
        </w:rPr>
        <w:pPrChange w:id="1" w:author="Hellmann, Simon" w:date="2025-06-10T11:07:00Z">
          <w:pPr>
            <w:spacing w:line="360" w:lineRule="auto"/>
            <w:ind w:left="650" w:right="670" w:hanging="10"/>
            <w:jc w:val="center"/>
          </w:pPr>
        </w:pPrChange>
      </w:pPr>
      <w:bookmarkStart w:id="2" w:name="_30j0zll" w:colFirst="0" w:colLast="0"/>
      <w:bookmarkEnd w:id="2"/>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Model Predictive Control of Agricultural </w:t>
      </w:r>
      <w:del w:id="3" w:author="Hellmann, Simon" w:date="2025-06-10T11:06:00Z">
        <w:r w:rsidR="00004913" w:rsidRPr="00F51CBB" w:rsidDel="00946077">
          <w:rPr>
            <w:rFonts w:eastAsia="Garamond" w:cs="Garamond"/>
            <w:sz w:val="32"/>
            <w:szCs w:val="30"/>
            <w:lang w:val="en-US"/>
          </w:rPr>
          <w:delText xml:space="preserve">Biogas </w:delText>
        </w:r>
      </w:del>
      <w:ins w:id="4" w:author="Hellmann, Simon" w:date="2025-06-10T11:06:00Z">
        <w:r w:rsidR="00946077" w:rsidRPr="00D41519">
          <w:rPr>
            <w:rFonts w:eastAsia="Garamond" w:cs="Garamond"/>
            <w:sz w:val="32"/>
            <w:szCs w:val="30"/>
            <w:lang w:val="en-US"/>
          </w:rPr>
          <w:t xml:space="preserve">Anaerobic Digestion </w:t>
        </w:r>
      </w:ins>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r w:rsidRPr="00723AE3">
        <w:rPr>
          <w:rFonts w:eastAsia="Garamond" w:cs="Garamond"/>
          <w:szCs w:val="24"/>
          <w:lang w:val="en-US"/>
        </w:rPr>
        <w:t>Hellmann</w:t>
      </w:r>
      <w:r w:rsidRPr="00723AE3">
        <w:rPr>
          <w:rFonts w:eastAsia="Garamond" w:cs="Garamond"/>
          <w:szCs w:val="24"/>
          <w:vertAlign w:val="superscript"/>
          <w:lang w:val="en-US"/>
        </w:rPr>
        <w:t>a,b</w:t>
      </w:r>
      <w:proofErr w:type="spell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382496B5"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Laboratory for 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2902B862" w:rsidR="00B02161" w:rsidRPr="00E363D1" w:rsidRDefault="0077435B" w:rsidP="00E363D1">
      <w:pPr>
        <w:spacing w:line="360" w:lineRule="auto"/>
        <w:ind w:right="574" w:hanging="10"/>
        <w:jc w:val="center"/>
        <w:rPr>
          <w:rFonts w:eastAsia="Garamond" w:cs="Garamond"/>
          <w:sz w:val="18"/>
          <w:szCs w:val="19"/>
          <w:lang w:val="en-US"/>
        </w:rPr>
      </w:pPr>
      <w:r w:rsidRPr="00E363D1">
        <w:rPr>
          <w:rFonts w:eastAsia="Garamond" w:cs="Garamond"/>
          <w:i/>
          <w:sz w:val="22"/>
          <w:szCs w:val="19"/>
          <w:vertAlign w:val="superscript"/>
          <w:lang w:val="en-US"/>
        </w:rPr>
        <w:t>e</w:t>
      </w:r>
      <w:r w:rsidRPr="00E363D1">
        <w:rPr>
          <w:rFonts w:eastAsia="Garamond" w:cs="Garamond"/>
          <w:i/>
          <w:sz w:val="18"/>
          <w:szCs w:val="19"/>
          <w:lang w:val="en-US"/>
        </w:rPr>
        <w:t xml:space="preserve">University of Applied Sciences,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Default="007976C5" w:rsidP="00E56C4F">
      <w:pPr>
        <w:pStyle w:val="berschrift1"/>
        <w:rPr>
          <w:lang w:val="en-US"/>
        </w:rPr>
      </w:pPr>
      <w:r w:rsidRPr="00E56C4F">
        <w:t>Highlights</w:t>
      </w:r>
    </w:p>
    <w:p w14:paraId="137180CC" w14:textId="35AF32BA" w:rsidR="0EF766E9" w:rsidRDefault="00FD5409">
      <w:pPr>
        <w:numPr>
          <w:ilvl w:val="0"/>
          <w:numId w:val="2"/>
        </w:numPr>
        <w:rPr>
          <w:lang w:val="en-US"/>
        </w:rPr>
      </w:pPr>
      <w:ins w:id="5" w:author="Hellmann, Simon" w:date="2025-06-11T21:49:00Z">
        <w:r>
          <w:rPr>
            <w:lang w:val="en-US"/>
          </w:rPr>
          <w:t>Demand-oriented operation o</w:t>
        </w:r>
      </w:ins>
      <w:ins w:id="6" w:author="Hellmann, Simon" w:date="2025-06-11T21:50:00Z">
        <w:r>
          <w:rPr>
            <w:lang w:val="en-US"/>
          </w:rPr>
          <w:t>f</w:t>
        </w:r>
      </w:ins>
      <w:ins w:id="7" w:author="Hellmann, Simon" w:date="2025-06-11T21:49:00Z">
        <w:r>
          <w:rPr>
            <w:lang w:val="en-US"/>
          </w:rPr>
          <w:t xml:space="preserve"> </w:t>
        </w:r>
      </w:ins>
      <w:r w:rsidR="0EF766E9" w:rsidRPr="0EF766E9">
        <w:rPr>
          <w:lang w:val="en-US"/>
        </w:rPr>
        <w:t xml:space="preserve">AD process </w:t>
      </w:r>
      <w:del w:id="8" w:author="Hellmann, Simon" w:date="2025-06-11T21:50:00Z">
        <w:r w:rsidR="0EF766E9" w:rsidRPr="0EF766E9" w:rsidDel="00FD5409">
          <w:rPr>
            <w:lang w:val="en-US"/>
          </w:rPr>
          <w:delText>operated d</w:delText>
        </w:r>
        <w:r w:rsidR="0EF766E9" w:rsidRPr="009A7C91" w:rsidDel="00FD5409">
          <w:rPr>
            <w:lang w:val="en-US"/>
          </w:rPr>
          <w:delText>emand-</w:delText>
        </w:r>
        <w:r w:rsidR="00C8026B" w:rsidDel="00FD5409">
          <w:rPr>
            <w:lang w:val="en-US"/>
          </w:rPr>
          <w:delText>oriented</w:delText>
        </w:r>
        <w:r w:rsidR="0EF766E9" w:rsidRPr="0EF766E9" w:rsidDel="00FD5409">
          <w:rPr>
            <w:lang w:val="en-US"/>
          </w:rPr>
          <w:delText xml:space="preserve"> </w:delText>
        </w:r>
      </w:del>
      <w:r w:rsidR="0EF766E9" w:rsidRPr="0EF766E9">
        <w:rPr>
          <w:lang w:val="en-US"/>
        </w:rPr>
        <w:t xml:space="preserve">despite uncertain influent </w:t>
      </w:r>
      <w:r w:rsidR="00CE744A">
        <w:rPr>
          <w:lang w:val="en-US"/>
        </w:rPr>
        <w:t>concentrations</w:t>
      </w:r>
    </w:p>
    <w:p w14:paraId="30463F77" w14:textId="1C1058BB" w:rsidR="007976C5" w:rsidRPr="009A7C91" w:rsidRDefault="42E16D65" w:rsidP="0EF766E9">
      <w:pPr>
        <w:numPr>
          <w:ilvl w:val="0"/>
          <w:numId w:val="2"/>
        </w:numPr>
        <w:rPr>
          <w:lang w:val="en-US"/>
        </w:rPr>
      </w:pPr>
      <w:r w:rsidRPr="42E16D65">
        <w:rPr>
          <w:lang w:val="en-US"/>
        </w:rPr>
        <w:t>Multi-stage MPC controller satisfies safe operational gas storage filling levels</w:t>
      </w:r>
    </w:p>
    <w:p w14:paraId="4EB1EE25" w14:textId="1413DCE9" w:rsidR="007976C5" w:rsidRDefault="0EF766E9" w:rsidP="0EF766E9">
      <w:pPr>
        <w:pStyle w:val="Listenabsatz"/>
        <w:numPr>
          <w:ilvl w:val="0"/>
          <w:numId w:val="2"/>
        </w:numPr>
        <w:rPr>
          <w:lang w:val="en-US"/>
        </w:rPr>
      </w:pPr>
      <w:r w:rsidRPr="0EF766E9">
        <w:rPr>
          <w:lang w:val="en-US"/>
        </w:rPr>
        <w:t>Time-variant setpoints of methane production are tracked and disturbances rejected</w:t>
      </w:r>
    </w:p>
    <w:p w14:paraId="504B1D95" w14:textId="45D7CF71" w:rsidR="007976C5" w:rsidRDefault="0EF766E9">
      <w:pPr>
        <w:pStyle w:val="Listenabsatz"/>
        <w:numPr>
          <w:ilvl w:val="0"/>
          <w:numId w:val="2"/>
        </w:numPr>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7CBFD60A" w14:textId="6A128AE7" w:rsidR="00B02161" w:rsidRDefault="0EF766E9" w:rsidP="009A7C91">
      <w:pPr>
        <w:pStyle w:val="berschrift1"/>
        <w:rPr>
          <w:lang w:val="en-US"/>
        </w:rPr>
      </w:pPr>
      <w:commentRangeStart w:id="9"/>
      <w:r w:rsidRPr="0EF766E9">
        <w:rPr>
          <w:lang w:val="en-US"/>
        </w:rPr>
        <w:t>Abstract</w:t>
      </w:r>
      <w:commentRangeEnd w:id="9"/>
      <w:r w:rsidR="00F13AE4">
        <w:rPr>
          <w:rStyle w:val="Kommentarzeichen"/>
        </w:rPr>
        <w:commentReference w:id="9"/>
      </w:r>
    </w:p>
    <w:p w14:paraId="49283762" w14:textId="00853F60" w:rsidR="0077435B" w:rsidRDefault="42E16D65">
      <w:pPr>
        <w:rPr>
          <w:lang w:val="en-US"/>
        </w:rPr>
      </w:pPr>
      <w:del w:id="10" w:author="Hellmann, Simon" w:date="2025-06-10T11:11:00Z">
        <w:r w:rsidRPr="42E16D65" w:rsidDel="00F51CBB">
          <w:rPr>
            <w:lang w:val="en-US"/>
          </w:rPr>
          <w:delText xml:space="preserve">Anaerobic digestion (AD) plants </w:delText>
        </w:r>
        <w:r w:rsidR="00295589" w:rsidDel="00F51CBB">
          <w:rPr>
            <w:lang w:val="en-US"/>
          </w:rPr>
          <w:delText xml:space="preserve">process </w:delText>
        </w:r>
        <w:r w:rsidR="00CE744A" w:rsidDel="00F51CBB">
          <w:rPr>
            <w:lang w:val="en-US"/>
          </w:rPr>
          <w:delText>organic</w:delText>
        </w:r>
        <w:r w:rsidR="00CE744A" w:rsidRPr="42E16D65" w:rsidDel="00F51CBB">
          <w:rPr>
            <w:lang w:val="en-US"/>
          </w:rPr>
          <w:delText xml:space="preserve"> </w:delText>
        </w:r>
        <w:r w:rsidR="008B62BD" w:rsidDel="00F51CBB">
          <w:rPr>
            <w:lang w:val="en-US"/>
          </w:rPr>
          <w:delText xml:space="preserve">substrates </w:delText>
        </w:r>
        <w:r w:rsidR="0090288D" w:rsidDel="00F51CBB">
          <w:rPr>
            <w:lang w:val="en-US"/>
          </w:rPr>
          <w:delText xml:space="preserve">and </w:delText>
        </w:r>
        <w:r w:rsidR="003F1E42" w:rsidDel="00F51CBB">
          <w:rPr>
            <w:lang w:val="en-US"/>
          </w:rPr>
          <w:delText xml:space="preserve">provide </w:delText>
        </w:r>
        <w:r w:rsidR="005F4D52" w:rsidDel="00F51CBB">
          <w:rPr>
            <w:lang w:val="en-US"/>
          </w:rPr>
          <w:delText xml:space="preserve">renewable </w:delText>
        </w:r>
        <w:r w:rsidRPr="42E16D65" w:rsidDel="00F51CBB">
          <w:rPr>
            <w:lang w:val="en-US"/>
          </w:rPr>
          <w:delText xml:space="preserve">electricity and heat. </w:delText>
        </w:r>
      </w:del>
      <w:r w:rsidR="00AB7749">
        <w:rPr>
          <w:lang w:val="en-US"/>
        </w:rPr>
        <w:t>R</w:t>
      </w:r>
      <w:r w:rsidR="00A54FA0">
        <w:rPr>
          <w:lang w:val="en-US"/>
        </w:rPr>
        <w:t>evenues</w:t>
      </w:r>
      <w:r w:rsidR="00A54FA0" w:rsidRPr="42E16D65">
        <w:rPr>
          <w:lang w:val="en-US"/>
        </w:rPr>
        <w:t xml:space="preserve"> </w:t>
      </w:r>
      <w:r w:rsidR="00A54FA0">
        <w:rPr>
          <w:lang w:val="en-US"/>
        </w:rPr>
        <w:t xml:space="preserve">of </w:t>
      </w:r>
      <w:ins w:id="11" w:author="Hellmann, Simon" w:date="2025-06-10T11:10:00Z">
        <w:r w:rsidR="00F51CBB">
          <w:rPr>
            <w:lang w:val="en-US"/>
          </w:rPr>
          <w:t>anaerobic digestion (</w:t>
        </w:r>
      </w:ins>
      <w:r w:rsidR="00A54FA0">
        <w:rPr>
          <w:lang w:val="en-US"/>
        </w:rPr>
        <w:t>AD</w:t>
      </w:r>
      <w:ins w:id="12" w:author="Hellmann, Simon" w:date="2025-06-10T11:10:00Z">
        <w:r w:rsidR="00F51CBB">
          <w:rPr>
            <w:lang w:val="en-US"/>
          </w:rPr>
          <w:t>)</w:t>
        </w:r>
      </w:ins>
      <w:r w:rsidR="00A54FA0">
        <w:rPr>
          <w:lang w:val="en-US"/>
        </w:rPr>
        <w:t xml:space="preserve"> plants</w:t>
      </w:r>
      <w:r w:rsidR="00A54FA0" w:rsidRPr="42E16D65">
        <w:rPr>
          <w:lang w:val="en-US"/>
        </w:rPr>
        <w:t xml:space="preserve"> </w:t>
      </w:r>
      <w:r w:rsidR="00AB7749">
        <w:rPr>
          <w:lang w:val="en-US"/>
        </w:rPr>
        <w:t xml:space="preserve">can be increased by </w:t>
      </w:r>
      <w:r w:rsidR="003D4190">
        <w:rPr>
          <w:lang w:val="en-US"/>
        </w:rPr>
        <w:t>generat</w:t>
      </w:r>
      <w:r w:rsidR="00AB7749">
        <w:rPr>
          <w:lang w:val="en-US"/>
        </w:rPr>
        <w:t xml:space="preserve">ing </w:t>
      </w:r>
      <w:r w:rsidR="008F4B0D">
        <w:rPr>
          <w:lang w:val="en-US"/>
        </w:rPr>
        <w:t xml:space="preserve">biogas and </w:t>
      </w:r>
      <w:r w:rsidRPr="42E16D65">
        <w:rPr>
          <w:lang w:val="en-US"/>
        </w:rPr>
        <w:t xml:space="preserve">electricity </w:t>
      </w:r>
      <w:r w:rsidR="00D27363">
        <w:rPr>
          <w:lang w:val="en-US"/>
        </w:rPr>
        <w:t xml:space="preserve">on demand </w:t>
      </w:r>
      <w:r w:rsidR="00ED491B">
        <w:rPr>
          <w:lang w:val="en-US"/>
        </w:rPr>
        <w:t xml:space="preserve">or </w:t>
      </w:r>
      <w:r w:rsidR="00AB7749">
        <w:rPr>
          <w:lang w:val="en-US"/>
        </w:rPr>
        <w:t xml:space="preserve">by </w:t>
      </w:r>
      <w:r w:rsidR="00ED491B">
        <w:rPr>
          <w:lang w:val="en-US"/>
        </w:rPr>
        <w:t>pursuing biogas upgrading</w:t>
      </w:r>
      <w:r w:rsidRPr="42E16D65">
        <w:rPr>
          <w:lang w:val="en-US"/>
        </w:rPr>
        <w:t>.</w:t>
      </w:r>
      <w:r w:rsidR="00D27363">
        <w:rPr>
          <w:lang w:val="en-US"/>
        </w:rPr>
        <w:t xml:space="preserve"> </w:t>
      </w:r>
      <w:commentRangeStart w:id="13"/>
      <w:r w:rsidR="00CE744A">
        <w:rPr>
          <w:lang w:val="en-US"/>
        </w:rPr>
        <w:t>However, suitable control procedures for individual applications are required to guarantee optimal process conditions.</w:t>
      </w:r>
      <w:ins w:id="14" w:author="Hellmann, Simon" w:date="2025-06-10T11:11:00Z">
        <w:r w:rsidR="00F51CBB">
          <w:rPr>
            <w:lang w:val="en-US"/>
          </w:rPr>
          <w:t xml:space="preserve"> Moreover, substrate characterization in full-scale is often subject to large uncertainties.</w:t>
        </w:r>
      </w:ins>
      <w:r w:rsidR="00CE744A">
        <w:rPr>
          <w:lang w:val="en-US"/>
        </w:rPr>
        <w:t xml:space="preserve"> </w:t>
      </w:r>
      <w:commentRangeEnd w:id="13"/>
      <w:r w:rsidR="00CE744A">
        <w:rPr>
          <w:rStyle w:val="Kommentarzeichen"/>
        </w:rPr>
        <w:commentReference w:id="13"/>
      </w:r>
      <w:r w:rsidRPr="42E16D65">
        <w:rPr>
          <w:lang w:val="en-US"/>
        </w:rPr>
        <w:t xml:space="preserve">In this contribution, a </w:t>
      </w:r>
      <w:del w:id="15" w:author="Hellmann, Simon" w:date="2025-06-10T11:00:00Z">
        <w:r w:rsidRPr="42E16D65" w:rsidDel="00946077">
          <w:rPr>
            <w:lang w:val="en-US"/>
          </w:rPr>
          <w:delText xml:space="preserve">robust </w:delText>
        </w:r>
      </w:del>
      <w:ins w:id="16" w:author="Hellmann, Simon" w:date="2025-06-10T11:00:00Z">
        <w:r w:rsidR="00946077">
          <w:rPr>
            <w:lang w:val="en-US"/>
          </w:rPr>
          <w:t xml:space="preserve">multi-stage </w:t>
        </w:r>
      </w:ins>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Pr="42E16D65">
        <w:rPr>
          <w:lang w:val="en-US"/>
        </w:rPr>
        <w:t xml:space="preserve"> was designed to optimize substrate feedings under uncertain substrate characterization. </w:t>
      </w:r>
      <w:commentRangeStart w:id="17"/>
      <w:r w:rsidRPr="42E16D65">
        <w:rPr>
          <w:lang w:val="en-US"/>
        </w:rPr>
        <w:t xml:space="preserve">Simulation studies demonstrate </w:t>
      </w:r>
      <w:del w:id="18" w:author="Hellmann, Simon" w:date="2025-06-10T11:02:00Z">
        <w:r w:rsidRPr="42E16D65" w:rsidDel="00946077">
          <w:rPr>
            <w:lang w:val="en-US"/>
          </w:rPr>
          <w:delText xml:space="preserve">the ability of </w:delText>
        </w:r>
      </w:del>
      <w:ins w:id="19" w:author="Hellmann, Simon" w:date="2025-06-10T11:02:00Z">
        <w:r w:rsidR="00946077">
          <w:rPr>
            <w:lang w:val="en-US"/>
          </w:rPr>
          <w:t xml:space="preserve">that </w:t>
        </w:r>
      </w:ins>
      <w:ins w:id="20" w:author="Hellmann, Simon" w:date="2025-06-10T10:56:00Z">
        <w:r w:rsidR="008D38E5">
          <w:rPr>
            <w:lang w:val="en-US"/>
          </w:rPr>
          <w:t>multi-s</w:t>
        </w:r>
      </w:ins>
      <w:ins w:id="21" w:author="Hellmann, Simon" w:date="2025-06-10T10:57:00Z">
        <w:r w:rsidR="008D38E5">
          <w:rPr>
            <w:lang w:val="en-US"/>
          </w:rPr>
          <w:t xml:space="preserve">tage </w:t>
        </w:r>
      </w:ins>
      <w:r w:rsidRPr="42E16D65">
        <w:rPr>
          <w:lang w:val="en-US"/>
        </w:rPr>
        <w:t xml:space="preserve">NMPC </w:t>
      </w:r>
      <w:del w:id="22" w:author="Hellmann, Simon" w:date="2025-06-10T11:02:00Z">
        <w:r w:rsidRPr="42E16D65" w:rsidDel="00946077">
          <w:rPr>
            <w:lang w:val="en-US"/>
          </w:rPr>
          <w:delText xml:space="preserve">to </w:delText>
        </w:r>
      </w:del>
      <w:r w:rsidRPr="42E16D65">
        <w:rPr>
          <w:lang w:val="en-US"/>
        </w:rPr>
        <w:t>provide</w:t>
      </w:r>
      <w:ins w:id="23" w:author="Hellmann, Simon" w:date="2025-06-10T11:02:00Z">
        <w:r w:rsidR="00946077">
          <w:rPr>
            <w:lang w:val="en-US"/>
          </w:rPr>
          <w:t>s</w:t>
        </w:r>
      </w:ins>
      <w:r w:rsidRPr="42E16D65">
        <w:rPr>
          <w:lang w:val="en-US"/>
        </w:rPr>
        <w:t xml:space="preserve"> biogas </w:t>
      </w:r>
      <w:ins w:id="24" w:author="Hellmann, Simon" w:date="2025-06-10T11:04:00Z">
        <w:r w:rsidR="00946077">
          <w:rPr>
            <w:lang w:val="en-US"/>
          </w:rPr>
          <w:t xml:space="preserve">on demand to </w:t>
        </w:r>
      </w:ins>
      <w:del w:id="25" w:author="Hellmann, Simon" w:date="2025-06-10T11:04:00Z">
        <w:r w:rsidRPr="42E16D65" w:rsidDel="00946077">
          <w:rPr>
            <w:lang w:val="en-US"/>
          </w:rPr>
          <w:delText xml:space="preserve">for a </w:delText>
        </w:r>
      </w:del>
      <w:r w:rsidRPr="42E16D65">
        <w:rPr>
          <w:lang w:val="en-US"/>
        </w:rPr>
        <w:t>flexibly operate</w:t>
      </w:r>
      <w:ins w:id="26" w:author="Hellmann, Simon" w:date="2025-06-10T11:04:00Z">
        <w:r w:rsidR="00946077">
          <w:rPr>
            <w:lang w:val="en-US"/>
          </w:rPr>
          <w:t xml:space="preserve"> a</w:t>
        </w:r>
      </w:ins>
      <w:del w:id="27" w:author="Hellmann, Simon" w:date="2025-06-10T11:04:00Z">
        <w:r w:rsidRPr="42E16D65" w:rsidDel="00946077">
          <w:rPr>
            <w:lang w:val="en-US"/>
          </w:rPr>
          <w:delText>d</w:delText>
        </w:r>
      </w:del>
      <w:r w:rsidRPr="42E16D65">
        <w:rPr>
          <w:lang w:val="en-US"/>
        </w:rPr>
        <w:t xml:space="preserve"> combined heat and power </w:t>
      </w:r>
      <w:r w:rsidR="00CC09A4">
        <w:rPr>
          <w:lang w:val="en-US"/>
        </w:rPr>
        <w:t>unit</w:t>
      </w:r>
      <w:r w:rsidRPr="42E16D65">
        <w:rPr>
          <w:lang w:val="en-US"/>
        </w:rPr>
        <w:t xml:space="preserve">, while </w:t>
      </w:r>
      <w:r w:rsidR="00C35509">
        <w:rPr>
          <w:lang w:val="en-US"/>
        </w:rPr>
        <w:t xml:space="preserve">ensuring save </w:t>
      </w:r>
      <w:r w:rsidRPr="42E16D65">
        <w:rPr>
          <w:lang w:val="en-US"/>
        </w:rPr>
        <w:t xml:space="preserve">gas storage </w:t>
      </w:r>
      <w:r w:rsidR="00C35509">
        <w:rPr>
          <w:lang w:val="en-US"/>
        </w:rPr>
        <w:t>filling limits</w:t>
      </w:r>
      <w:ins w:id="28" w:author="Hellmann, Simon" w:date="2025-06-10T11:05:00Z">
        <w:r w:rsidR="00946077">
          <w:rPr>
            <w:lang w:val="en-US"/>
          </w:rPr>
          <w:t xml:space="preserve"> despite uncertain influent concentrations</w:t>
        </w:r>
      </w:ins>
      <w:r w:rsidRPr="42E16D65">
        <w:rPr>
          <w:lang w:val="en-US"/>
        </w:rPr>
        <w:t xml:space="preserve">. </w:t>
      </w:r>
      <w:commentRangeEnd w:id="17"/>
      <w:r w:rsidR="00F13AE4">
        <w:rPr>
          <w:rStyle w:val="Kommentarzeichen"/>
        </w:rPr>
        <w:commentReference w:id="17"/>
      </w:r>
      <w:r w:rsidRPr="42E16D65">
        <w:rPr>
          <w:lang w:val="en-US"/>
        </w:rPr>
        <w:t xml:space="preserve">Additionally, </w:t>
      </w:r>
      <w:r w:rsidR="00E90DB7">
        <w:rPr>
          <w:lang w:val="en-US"/>
        </w:rPr>
        <w:t xml:space="preserve">the NMPC </w:t>
      </w:r>
      <w:r w:rsidR="002F1EA5">
        <w:rPr>
          <w:lang w:val="en-US"/>
        </w:rPr>
        <w:t xml:space="preserve">successfully tracked </w:t>
      </w:r>
      <w:r w:rsidRPr="42E16D65">
        <w:rPr>
          <w:lang w:val="en-US"/>
        </w:rPr>
        <w:t xml:space="preserve">changing setpoints of </w:t>
      </w:r>
      <w:r w:rsidR="00634574">
        <w:rPr>
          <w:lang w:val="en-US"/>
        </w:rPr>
        <w:t xml:space="preserve">constant </w:t>
      </w:r>
      <w:r w:rsidRPr="42E16D65">
        <w:rPr>
          <w:lang w:val="en-US"/>
        </w:rPr>
        <w:t xml:space="preserve">methane production </w:t>
      </w:r>
      <w:r w:rsidR="00634574">
        <w:rPr>
          <w:lang w:val="en-US"/>
        </w:rPr>
        <w:t>for biogas upgrading</w:t>
      </w:r>
      <w:r w:rsidR="00E63174">
        <w:rPr>
          <w:lang w:val="en-US"/>
        </w:rPr>
        <w:t>,</w:t>
      </w:r>
      <w:r w:rsidR="00634574">
        <w:rPr>
          <w:lang w:val="en-US"/>
        </w:rPr>
        <w:t xml:space="preserve"> </w:t>
      </w:r>
      <w:r w:rsidRPr="42E16D65">
        <w:rPr>
          <w:lang w:val="en-US"/>
        </w:rPr>
        <w:t xml:space="preserve">and </w:t>
      </w:r>
      <w:r w:rsidR="004B5ADF">
        <w:rPr>
          <w:lang w:val="en-US"/>
        </w:rPr>
        <w:t xml:space="preserve">rejected </w:t>
      </w:r>
      <w:r w:rsidRPr="42E16D65">
        <w:rPr>
          <w:lang w:val="en-US"/>
        </w:rPr>
        <w:t xml:space="preserve">disturbances posed by measured disturbing feedings </w:t>
      </w:r>
      <w:r w:rsidR="004B5ADF">
        <w:rPr>
          <w:lang w:val="en-US"/>
        </w:rPr>
        <w:t xml:space="preserve">of very </w:t>
      </w:r>
      <w:r w:rsidRPr="42E16D65">
        <w:rPr>
          <w:lang w:val="en-US"/>
        </w:rPr>
        <w:t>high uncertainty. By exemplifying demand-</w:t>
      </w:r>
      <w:r w:rsidR="00C8026B">
        <w:rPr>
          <w:lang w:val="en-US"/>
        </w:rPr>
        <w:t>oriented</w:t>
      </w:r>
      <w:r w:rsidRPr="42E16D65">
        <w:rPr>
          <w:lang w:val="en-US"/>
        </w:rPr>
        <w:t xml:space="preserve"> operation of AD plants despite uncertain substrate characterization, the present study </w:t>
      </w:r>
      <w:r w:rsidR="00412406">
        <w:rPr>
          <w:lang w:val="en-US"/>
        </w:rPr>
        <w:t>showcases</w:t>
      </w:r>
      <w:r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Pr="42E16D65">
        <w:rPr>
          <w:lang w:val="en-US"/>
        </w:rPr>
        <w:t>AD plant operation</w:t>
      </w:r>
      <w:r w:rsidR="002F1EA5">
        <w:rPr>
          <w:lang w:val="en-US"/>
        </w:rPr>
        <w:t>.</w:t>
      </w:r>
      <w:r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29" w:name="_3znysh7"/>
      <w:bookmarkEnd w:id="29"/>
      <w:r w:rsidRPr="31B087A0">
        <w:rPr>
          <w:rFonts w:eastAsia="Garamond" w:cs="Garamond"/>
          <w:sz w:val="20"/>
          <w:szCs w:val="20"/>
          <w:lang w:val="en-US"/>
        </w:rPr>
        <w:lastRenderedPageBreak/>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4D941CE9" w:rsidR="008E15D6" w:rsidRPr="00220152" w:rsidRDefault="227D4B47" w:rsidP="008E15D6">
      <w:pPr>
        <w:rPr>
          <w:lang w:val="de-DE"/>
        </w:rPr>
      </w:pPr>
      <w:r w:rsidRPr="227D4B47">
        <w:rPr>
          <w:lang w:val="en-US"/>
        </w:rPr>
        <w:t>To remain economically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decrease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426BC2">
        <w:rPr>
          <w:lang w:val="en-US"/>
        </w:rPr>
        <w:t>In this context,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 xml:space="preserve">to biomethane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Content>
          <w:r w:rsidR="00EF4003">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TJUMTk6MTQ6MTE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2LTEyVDE5OjE0OjEx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B7360D" w:rsidRPr="00B7360D">
            <w:rPr>
              <w:lang w:val="de-DE"/>
              <w:rPrChange w:id="30" w:author="Hellmann, Simon" w:date="2025-06-12T19:14:00Z">
                <w:rPr>
                  <w:lang w:val="en-US"/>
                </w:rPr>
              </w:rPrChang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2LTEyVDE5OjE0OjEx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B7360D">
            <w:rPr>
              <w:lang w:val="de-DE"/>
            </w:rPr>
            <w:t>(Jordan et al., 2023; Daniel</w:t>
          </w:r>
          <w:r w:rsidR="00B7360D">
            <w:rPr>
              <w:rFonts w:ascii="Times New Roman" w:hAnsi="Times New Roman" w:cs="Times New Roman"/>
              <w:lang w:val="de-DE"/>
            </w:rPr>
            <w:t>‐</w:t>
          </w:r>
          <w:r w:rsidR="00B7360D">
            <w:rPr>
              <w:lang w:val="de-DE"/>
            </w:rPr>
            <w:t>Gromke et al., 2018; Theuerl et al., 2019)</w:t>
          </w:r>
          <w:r w:rsidR="00EF4003">
            <w:rPr>
              <w:lang w:val="en-US"/>
            </w:rPr>
            <w:fldChar w:fldCharType="end"/>
          </w:r>
        </w:sdtContent>
      </w:sdt>
      <w:r w:rsidR="00EF4003">
        <w:rPr>
          <w:lang w:val="de-DE"/>
        </w:rPr>
        <w:t>.</w:t>
      </w:r>
    </w:p>
    <w:p w14:paraId="3671B507" w14:textId="4CD06D73"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Ni0xMlQxOToxNDoxMS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YzZlM2I1NGUtMmYyMi00YWE3LTlmMjctNDZlOWI1OWU1NzM4IiwiVGV4dCI6IihQdXJrdXMgZXQgYWwuLCAyMDE4KSIsIldBSVZlcnNpb24iOiI2LjE5LjIuMSJ9}</w:instrText>
          </w:r>
          <w:r w:rsidR="00576E3F">
            <w:rPr>
              <w:lang w:val="en-US"/>
            </w:rPr>
            <w:fldChar w:fldCharType="separate"/>
          </w:r>
          <w:r w:rsidR="00B7360D">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 xml:space="preserve">hereby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B7360D">
            <w:rPr>
              <w:lang w:val="en-US"/>
            </w:rPr>
            <w:t>(Mauky et al., 2016)</w:t>
          </w:r>
          <w:r w:rsidR="00C66A81">
            <w:rPr>
              <w:lang w:val="en-US"/>
            </w:rPr>
            <w:fldChar w:fldCharType="end"/>
          </w:r>
        </w:sdtContent>
      </w:sdt>
      <w:r w:rsidR="00B95A92">
        <w:rPr>
          <w:lang w:val="en-US"/>
        </w:rPr>
        <w:t xml:space="preserve">. </w:t>
      </w:r>
      <w:commentRangeStart w:id="31"/>
      <w:r w:rsidR="00B95A92" w:rsidRPr="00210A81">
        <w:rPr>
          <w:lang w:val="en-US"/>
        </w:rPr>
        <w:t xml:space="preserve">However,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are required</w:t>
      </w:r>
      <w:r w:rsidR="42E16D65" w:rsidRPr="00210A81">
        <w:rPr>
          <w:lang w:val="en-US"/>
        </w:rPr>
        <w:t>.</w:t>
      </w:r>
      <w:commentRangeEnd w:id="31"/>
      <w:r w:rsidR="00AA3E48">
        <w:rPr>
          <w:rStyle w:val="Kommentarzeichen"/>
        </w:rPr>
        <w:commentReference w:id="31"/>
      </w:r>
    </w:p>
    <w:p w14:paraId="1B97E275" w14:textId="43BED51C"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sidR="0036404A">
        <w:rPr>
          <w:rFonts w:eastAsia="Garamond" w:cs="Garamond"/>
          <w:color w:val="000000" w:themeColor="text1"/>
          <w:lang w:val="en-US"/>
        </w:rPr>
        <w:t xml:space="preserve"> </w:t>
      </w:r>
      <w:sdt>
        <w:sdtPr>
          <w:rPr>
            <w:rFonts w:eastAsia="Garamond" w:cs="Garamond"/>
            <w:color w:val="000000" w:themeColor="text1"/>
            <w:lang w:val="en-US"/>
          </w:rPr>
          <w:alias w:val="To edit, see citavi.com/edit"/>
          <w:tag w:val="CitaviPlaceholder#f734fafe-43cd-47fc-bd74-b616cea6a4d9"/>
          <w:id w:val="-1589532688"/>
          <w:placeholder>
            <w:docPart w:val="6BEA17657418DA4CAED7CE8A1D530C16"/>
          </w:placeholder>
        </w:sdtPr>
        <w:sdtContent>
          <w:r w:rsidR="0036404A">
            <w:rPr>
              <w:rFonts w:eastAsia="Garamond" w:cs="Garamond"/>
              <w:color w:val="000000" w:themeColor="text1"/>
              <w:lang w:val="en-US"/>
            </w:rPr>
            <w:fldChar w:fldCharType="begin"/>
          </w:r>
          <w:r w:rsidR="00B7360D">
            <w:rPr>
              <w:rFonts w:eastAsia="Garamond" w:cs="Garamond"/>
              <w:color w:val="000000" w:themeColor="text1"/>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4OWU3LTNkZGQtNGMxYy1hZmY4LTIzOTA2Mzg2ZTRiMSIsIlJhbmdlTGVuZ3RoIjozNCwiUmVmZXJlbmNlSWQiOiI2YzM5OTg2My1jY2ZlLTQwYjAtODZiOC02ZDY0YTA5NDE5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TEvZ2NiYi4xMzExMSIsIlVyaVN0cmluZyI6Imh0dHBzOi8vZG9pLm9yZy8xMC4xMTExL2djYmIuMTMxMT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}</w:instrText>
          </w:r>
          <w:r w:rsidR="0036404A">
            <w:rPr>
              <w:rFonts w:eastAsia="Garamond" w:cs="Garamond"/>
              <w:color w:val="000000" w:themeColor="text1"/>
              <w:lang w:val="en-US"/>
            </w:rPr>
            <w:fldChar w:fldCharType="separate"/>
          </w:r>
          <w:r w:rsidR="00B7360D">
            <w:rPr>
              <w:rFonts w:eastAsia="Garamond" w:cs="Garamond"/>
              <w:color w:val="000000" w:themeColor="text1"/>
              <w:lang w:val="en-US"/>
            </w:rPr>
            <w:t>(Schröer and Latacz</w:t>
          </w:r>
          <w:r w:rsidR="00B7360D">
            <w:rPr>
              <w:rFonts w:ascii="Times New Roman" w:eastAsia="Garamond" w:hAnsi="Times New Roman" w:cs="Times New Roman"/>
              <w:color w:val="000000" w:themeColor="text1"/>
              <w:lang w:val="en-US"/>
            </w:rPr>
            <w:t>‐</w:t>
          </w:r>
          <w:r w:rsidR="00B7360D">
            <w:rPr>
              <w:rFonts w:eastAsia="Garamond" w:cs="Garamond"/>
              <w:color w:val="000000" w:themeColor="text1"/>
              <w:lang w:val="en-US"/>
            </w:rPr>
            <w:t>Lohmann, 2024)</w:t>
          </w:r>
          <w:r w:rsidR="0036404A">
            <w:rPr>
              <w:rFonts w:eastAsia="Garamond" w:cs="Garamond"/>
              <w:color w:val="000000" w:themeColor="text1"/>
              <w:lang w:val="en-US"/>
            </w:rPr>
            <w:fldChar w:fldCharType="end"/>
          </w:r>
        </w:sdtContent>
      </w:sdt>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i0xMlQxOToxNDoxMS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B7360D">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xMlQxOToxNDoxM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B7360D">
            <w:rPr>
              <w:lang w:val="en-US"/>
            </w:rPr>
            <w:t>(Jønson et al., 2022)</w:t>
          </w:r>
          <w:r w:rsidR="00C82E0C">
            <w:rPr>
              <w:lang w:val="en-US"/>
            </w:rPr>
            <w:fldChar w:fldCharType="end"/>
          </w:r>
        </w:sdtContent>
      </w:sdt>
      <w:r w:rsidR="00C1157C">
        <w:rPr>
          <w:lang w:val="en-US"/>
        </w:rPr>
        <w:t xml:space="preserve"> despite variable</w:t>
      </w:r>
      <w:r w:rsidR="00B70B2B">
        <w:rPr>
          <w:lang w:val="en-US"/>
        </w:rPr>
        <w:t xml:space="preserve"> feedstocks</w:t>
      </w:r>
      <w:r w:rsidR="42E16D65" w:rsidRPr="42E16D65">
        <w:rPr>
          <w:lang w:val="en-US"/>
        </w:rPr>
        <w:t xml:space="preserve">. </w:t>
      </w:r>
    </w:p>
    <w:p w14:paraId="5D578804" w14:textId="4D5E5282"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9D3C99">
        <w:rPr>
          <w:lang w:val="en-US"/>
        </w:rPr>
        <w:t xml:space="preserve"> such as organic waste</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Content>
          <w:r w:rsidR="00C82E0C">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TJUMTk6MTQ6MTE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B7360D">
            <w:rPr>
              <w:lang w:val="en-US"/>
            </w:rPr>
            <w:t>(Jordan et al., 2023)</w:t>
          </w:r>
          <w:r w:rsidR="00C82E0C">
            <w:rPr>
              <w:lang w:val="en-US"/>
            </w:rPr>
            <w:fldChar w:fldCharType="end"/>
          </w:r>
        </w:sdtContent>
      </w:sdt>
      <w:r w:rsidR="00CC09A4">
        <w:rPr>
          <w:lang w:val="en-US"/>
        </w:rPr>
        <w:t xml:space="preserve">. </w:t>
      </w:r>
      <w:r>
        <w:rPr>
          <w:lang w:val="en-US"/>
        </w:rPr>
        <w:t>While f</w:t>
      </w:r>
      <w:r w:rsidR="007B2FC3">
        <w:rPr>
          <w:lang w:val="en-US"/>
        </w:rPr>
        <w:t xml:space="preserve">or the majority of biogenic feedstocks there </w:t>
      </w:r>
      <w:r w:rsidR="00046EEC">
        <w:rPr>
          <w:lang w:val="en-US"/>
        </w:rPr>
        <w:t xml:space="preserve">yet </w:t>
      </w:r>
      <w:r w:rsidR="007B2FC3">
        <w:rPr>
          <w:lang w:val="en-US"/>
        </w:rPr>
        <w:t xml:space="preserve">exist </w:t>
      </w:r>
      <w:r w:rsidR="007B2FC3">
        <w:rPr>
          <w:lang w:val="en-US"/>
        </w:rPr>
        <w:lastRenderedPageBreak/>
        <w:t xml:space="preserve">profitable </w:t>
      </w:r>
      <w:r w:rsidR="00046EEC">
        <w:rPr>
          <w:lang w:val="en-US"/>
        </w:rPr>
        <w:t>value chains</w:t>
      </w:r>
      <w:r w:rsidR="007B2FC3">
        <w:rPr>
          <w:lang w:val="en-US"/>
        </w:rPr>
        <w:t xml:space="preserve"> </w:t>
      </w:r>
      <w:r w:rsidR="00CC09A4">
        <w:rPr>
          <w:lang w:val="en-US"/>
        </w:rPr>
        <w:t>in Germany,</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i0xMlQxOToxNDoxMS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B7360D">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30EADEF4" w:rsidR="0EF766E9" w:rsidRDefault="008E55E9" w:rsidP="42E16D65">
      <w:pPr>
        <w:rPr>
          <w:strike/>
          <w:lang w:val="en-US"/>
        </w:rPr>
      </w:pPr>
      <w:commentRangeStart w:id="32"/>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commentRangeEnd w:id="32"/>
      <w:r w:rsidR="00F53255">
        <w:rPr>
          <w:rStyle w:val="Kommentarzeichen"/>
        </w:rPr>
        <w:commentReference w:id="32"/>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Ht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ntUaGUgSVdBIEFuYWVyb2JpYyBEaWdlc3Rpb24gTW9kZWwgTm8gMSAoQURNMSl9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i0xMlQxOToxNDoxMS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B7360D">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7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7VGhlIElXQSBBbmFlcm9iaWMgRGlnZXN0aW9uIE1vZGVsIE5vIDEgKEFETTEpf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YtMTJUMTk6MTQ6MTE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B7360D">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TJUMTk6MTQ6MTE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B7360D">
            <w:rPr>
              <w:lang w:val="en-US"/>
            </w:rPr>
            <w:t>(Kegl et al., 2025)</w:t>
          </w:r>
          <w:r w:rsidR="0028244E">
            <w:rPr>
              <w:lang w:val="en-US"/>
            </w:rPr>
            <w:fldChar w:fldCharType="end"/>
          </w:r>
        </w:sdtContent>
      </w:sdt>
      <w:r w:rsidR="3775BB1F" w:rsidRPr="3775BB1F">
        <w:rPr>
          <w:lang w:val="en-US"/>
        </w:rPr>
        <w:t xml:space="preserve">, their application to control studies is limited due to the manifold model parameters </w:t>
      </w:r>
      <w:r w:rsidR="00CC09A4">
        <w:rPr>
          <w:lang w:val="en-US"/>
        </w:rPr>
        <w:t>which</w:t>
      </w:r>
      <w:r w:rsidR="00CC09A4" w:rsidRPr="3775BB1F">
        <w:rPr>
          <w:lang w:val="en-US"/>
        </w:rPr>
        <w:t xml:space="preserve"> </w:t>
      </w:r>
      <w:r w:rsidR="3775BB1F" w:rsidRPr="3775BB1F">
        <w:rPr>
          <w:lang w:val="en-US"/>
        </w:rPr>
        <w:t>need to be calibrated</w:t>
      </w:r>
      <w:r w:rsidR="00044E4B">
        <w:rPr>
          <w:lang w:val="en-US"/>
        </w:rPr>
        <w:t xml:space="preserve"> </w:t>
      </w:r>
      <w:sdt>
        <w:sdtPr>
          <w:rPr>
            <w:lang w:val="en-US"/>
          </w:rPr>
          <w:alias w:val="To edit, see citavi.com/edit"/>
          <w:tag w:val="CitaviPlaceholder#a82e0c53-76d8-490a-b905-a30b859ca0d7"/>
          <w:id w:val="1277448373"/>
          <w:placeholder>
            <w:docPart w:val="2167E1FC15D995458E93722C691AD405"/>
          </w:placeholder>
        </w:sdtPr>
        <w:sdtContent>
          <w:r w:rsidR="00044E4B">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Dk0N2NjLWQ1MjQtNDRkMC05YjA0LWYyOWRkNzZmYTJiOSIsIlJhbmdlTGVuZ3RoIjoyNSwiUmVmZXJlbmNlSWQiOiIwZTU1OTRmYy01ZmZhLTRhOTItYjMwMi03ODAwNDY2ODcz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MuMDIuMjAxOCIsIkRvaSI6IjEwLjEwMTYvai53YXRyZXMuMjAxOC4wMS4wM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ndhdHJlcy4yMDE4LjAxLjAzNiIsIlVyaVN0cmluZyI6Imh0dHBzOi8vZG9pLm9yZy8xMC4xMDE2L2oud2F0cmVzLjIwMTguMDEuMDM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aW5rbGVyLCBNYW51ZWwiLCJDcmVhdGVkT24iOiIyMDI1LTAxLTA4VDE1OjE4OjAwIiwiTW9kaWZpZWRCeSI6Il9XaW5rbGVyLCBNYW51ZWwiLCJJZCI6ImEzZjdjYWYzLTMzZWMtNDI1NS1iOGUzLTAyOWVjNGQ3NTNmOSIsIk1vZGlmaWVkT24iOiIyMDI1LTAxLTA4VDE1OjE4OjAw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jk0Mjc5NjMiLCJVcmlTdHJpbmciOiJodHRwOi8vd3d3Lm5jYmkubmxtLm5paC5nb3YvcHVibWVkLzI5NDI3OTYz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}</w:instrText>
          </w:r>
          <w:r w:rsidR="00044E4B">
            <w:rPr>
              <w:lang w:val="en-US"/>
            </w:rPr>
            <w:fldChar w:fldCharType="separate"/>
          </w:r>
          <w:r w:rsidR="00B7360D">
            <w:rPr>
              <w:lang w:val="en-US"/>
            </w:rPr>
            <w:t>(Giovannini et al., 2018)</w:t>
          </w:r>
          <w:r w:rsidR="00044E4B">
            <w:rPr>
              <w:lang w:val="en-US"/>
            </w:rPr>
            <w:fldChar w:fldCharType="end"/>
          </w:r>
        </w:sdtContent>
      </w:sdt>
      <w:r w:rsidR="3775BB1F" w:rsidRPr="3775BB1F">
        <w:rPr>
          <w:lang w:val="en-US"/>
        </w:rPr>
        <w:t xml:space="preserve">, and limited data availability </w:t>
      </w:r>
      <w:r w:rsidR="00A33CD3">
        <w:rPr>
          <w:lang w:val="en-US"/>
        </w:rPr>
        <w:t>at</w:t>
      </w:r>
      <w:r w:rsidR="00A33CD3" w:rsidRPr="3775BB1F">
        <w:rPr>
          <w:lang w:val="en-US"/>
        </w:rPr>
        <w:t xml:space="preserve"> </w:t>
      </w:r>
      <w:r w:rsidR="3775BB1F" w:rsidRPr="3775BB1F">
        <w:rPr>
          <w:lang w:val="en-US"/>
        </w:rPr>
        <w:t>full-scale plants</w:t>
      </w:r>
      <w:r w:rsidR="006B3F01">
        <w:rPr>
          <w:lang w:val="en-US"/>
        </w:rPr>
        <w:t xml:space="preserve"> </w:t>
      </w:r>
      <w:sdt>
        <w:sdtPr>
          <w:rPr>
            <w:lang w:val="en-US"/>
          </w:rPr>
          <w:alias w:val="To edit, see citavi.com/edit"/>
          <w:tag w:val="CitaviPlaceholder#b48f6a9c-6661-43a3-a7eb-925ef3fa28fe"/>
          <w:id w:val="-213424471"/>
          <w:placeholder>
            <w:docPart w:val="DefaultPlaceholder_-1854013440"/>
          </w:placeholder>
        </w:sdtPr>
        <w:sdtContent>
          <w:r w:rsidR="006B3F01">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yMjdkYzAxLWM2N2QtNDFiNC04M2U4LTcyM2JjMjM5ZDQ2OSIsIlJhbmdlTGVuZ3RoIjoxOSwiUmVmZXJlbmNlSWQiOiI4M2RkNTdhYS0yMTQwLTQ1YWMtODkyNi0wZThmZTk1OTZmMz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zeXN0ZW1zZW5nLjIwMjEuMDQuMDA4IiwiVXJpU3RyaW5nIjoiaHR0cHM6Ly9kb2kub3JnLzEwLjEwMTYvai5iaW9zeXN0ZW1zZW5nLjIwMjEuMDQuMDA4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}</w:instrText>
          </w:r>
          <w:r w:rsidR="006B3F01">
            <w:rPr>
              <w:lang w:val="en-US"/>
            </w:rPr>
            <w:fldChar w:fldCharType="separate"/>
          </w:r>
          <w:r w:rsidR="00B7360D">
            <w:rPr>
              <w:lang w:val="en-US"/>
            </w:rPr>
            <w:t>(Cruz et al., 2021)</w:t>
          </w:r>
          <w:r w:rsidR="006B3F01">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2LTEyVDE5OjE0OjEx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B7360D">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i0xMlQxOToxNDoxMS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B7360D">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 xml:space="preserve">in lab- and pilot scale </w:t>
      </w:r>
      <w:sdt>
        <w:sdtPr>
          <w:rPr>
            <w:lang w:val="en-US"/>
          </w:rPr>
          <w:alias w:val="To edit, see citavi.com/edit"/>
          <w:tag w:val="CitaviPlaceholder#bd0b6d47-f1a2-42b3-9fba-bc477360c07b"/>
          <w:id w:val="-263842535"/>
          <w:placeholder>
            <w:docPart w:val="663F1AC76310E941A0D48AABFB7C8F9C"/>
          </w:placeholder>
        </w:sdtPr>
        <w:sdtContent>
          <w:r w:rsidR="009B3EA7">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MDE2MTNmLWRlMmYtNGFhYS1iMGUzLTg5ZTk2NDhmYWVkNSIsIlJhbmdlTGVuZ3RoIjozMC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i0xMlQxOToxNDoxMSIsIlByb2plY3QiOnsiJHJlZiI6IjgifX0sIlVzZU51bWJlcmluZ1R5cGVPZlBhcmVudERvY3VtZW50IjpmYWxzZX1dLCJGb3JtYXR0ZWRUZXh0Ijp7IiRpZCI6IjE4IiwiQ291bnQiOjEsIlRleHRVbml0cyI6W3siJGlkIjoiMTkiLCJGb250U3R5bGUiOnsiJGlkIjoiMjAiLCJOZXV0cmFsIjp0cnVlfSwiUmVhZGluZ09yZGVyIjoxLCJUZXh0IjoiKEdhcmPDrWEtU2FuZG92YWwgZXQgYWwuLCAyMDE2KSJ9XX0sIlRhZyI6IkNpdGF2aVBsYWNlaG9sZGVyI2JkMGI2ZDQ3LWYxYTItNDJiMy05ZmJhLWJjNDc3MzYwYzA3YiIsIlRleHQiOiIoR2FyY8OtYS1TYW5kb3ZhbCBldCBhbC4sIDIwMTYpIiwiV0FJVmVyc2lvbiI6IjYuMTkuMi4xIn0=}</w:instrText>
          </w:r>
          <w:r w:rsidR="009B3EA7">
            <w:rPr>
              <w:lang w:val="en-US"/>
            </w:rPr>
            <w:fldChar w:fldCharType="separate"/>
          </w:r>
          <w:r w:rsidR="00B7360D">
            <w:rPr>
              <w:lang w:val="en-US"/>
            </w:rPr>
            <w:t>(García-Sandoval et al., 2016)</w:t>
          </w:r>
          <w:r w:rsidR="009B3EA7">
            <w:rPr>
              <w:lang w:val="en-US"/>
            </w:rPr>
            <w:fldChar w:fldCharType="end"/>
          </w:r>
        </w:sdtContent>
      </w:sdt>
      <w:r w:rsidR="00E83F73">
        <w:rPr>
          <w:lang w:val="en-US"/>
        </w:rPr>
        <w:t xml:space="preserve">, </w:t>
      </w:r>
      <w:sdt>
        <w:sdtPr>
          <w:rPr>
            <w:lang w:val="en-US"/>
          </w:rPr>
          <w:alias w:val="To edit, see citavi.com/edit"/>
          <w:tag w:val="CitaviPlaceholder#52058619-98d2-42e7-bd53-0ea1dfa7a9b7"/>
          <w:id w:val="874280685"/>
          <w:placeholder>
            <w:docPart w:val="758488FD1163C44C9D207B827DF69B01"/>
          </w:placeholder>
        </w:sdtPr>
        <w:sdtContent>
          <w:r w:rsidR="00E83F73">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OGU5ODU2LTQ4NjAtNGU4ZC05NTc4LTc4MmIyZDJjMjI3OSIsIlJhbmdlTGVuZ3RoIjoyNiwiUmVmZXJlbmNlSWQiOiIzNWE3Nzk2Yy1jZWFjLTQ1OGUtOWUwYy1lYjEwMmE2MTBi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TA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Ex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qcHJvY29udC4yMDIyLjExLjAxMyIsIlVyaVN0cmluZyI6Imh0dHBzOi8vZG9pLm9yZy8xMC4xMDE2L2ouanByb2NvbnQuMjAyMi4xMS4w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}</w:instrText>
          </w:r>
          <w:r w:rsidR="00E83F73">
            <w:rPr>
              <w:lang w:val="en-US"/>
            </w:rPr>
            <w:fldChar w:fldCharType="separate"/>
          </w:r>
          <w:r w:rsidR="00B7360D">
            <w:rPr>
              <w:lang w:val="en-US"/>
            </w:rPr>
            <w:t>(Raeyatdoost et al., 2023)</w:t>
          </w:r>
          <w:r w:rsidR="00E83F73">
            <w:rPr>
              <w:lang w:val="en-US"/>
            </w:rPr>
            <w:fldChar w:fldCharType="end"/>
          </w:r>
        </w:sdtContent>
      </w:sdt>
      <w:r w:rsidR="3775BB1F" w:rsidRPr="3775BB1F">
        <w:rPr>
          <w:lang w:val="en-US"/>
        </w:rPr>
        <w:t>. However, the semi-empirical model of Bernard et al. 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7QURNMX0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YtMTJUMTk6MTQ6MTEiLCJQcm9qZWN0Ijp7IiRyZWYiOiI4In19LCJVc2VOdW1iZXJpbmdUeXBlT2ZQYXJlbnREb2N1bWVudCI6ZmFsc2V9XSwiRm9ybWF0dGVkVGV4dCI6eyIkaWQiOiIyMSIsIkNvdW50IjoxLCJUZXh0VW5pdHMiOlt7IiRpZCI6IjIyIiwiRm9udFN0eWxlIjp7IiRpZCI6IjIzIiwiTmV1dHJhbCI6dHJ1ZX0sIlJlYWRpbmdPcmRlciI6MSwiVGV4dCI6IldlaW5yaWNoIGFuZCBOZWxsZXMifV19LCJUYWciOiJDaXRhdmlQbGFjZWhvbGRlciMxZjhmYWEzMi01NjM0LTRkMDktYTEzNi0yMDg3MzJmNWZhMWEiLCJUZXh0IjoiV2VpbnJpY2ggYW5kIE5lbGxlcyIsIldBSVZlcnNpb24iOiI2LjE5LjIuMSJ9}</w:instrText>
          </w:r>
          <w:r w:rsidR="00D2794B">
            <w:rPr>
              <w:lang w:val="en-US"/>
            </w:rPr>
            <w:fldChar w:fldCharType="separate"/>
          </w:r>
          <w:r w:rsidR="00B7360D">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e0FETTF9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EyVDE5OjE0OjEx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EpIn1dfSwiVGFnIjoiQ2l0YXZpUGxhY2Vob2xkZXIjMzRhNTc4NzItYWZkMy00OTM5LTllOGQtZjAyMjBlM2E5NDBiIiwiVGV4dCI6IigyMDIxKSIsIldBSVZlcnNpb24iOiI2LjE5LjIuMSJ9}</w:instrText>
          </w:r>
          <w:r w:rsidR="00D2794B">
            <w:rPr>
              <w:lang w:val="en-US"/>
            </w:rPr>
            <w:fldChar w:fldCharType="separate"/>
          </w:r>
          <w:r w:rsidR="00B7360D">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 base</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YtMTJUMTk6MTQ6MTE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}</w:instrText>
          </w:r>
          <w:r w:rsidR="00E52B52">
            <w:rPr>
              <w:lang w:val="en-US"/>
            </w:rPr>
            <w:fldChar w:fldCharType="separate"/>
          </w:r>
          <w:r w:rsidR="00B7360D">
            <w:rPr>
              <w:lang w:val="en-US"/>
            </w:rPr>
            <w:t>(Tisocco et al., 2024; Weinrich et al., 2021)</w:t>
          </w:r>
          <w:r w:rsidR="00E52B52">
            <w:rPr>
              <w:lang w:val="en-US"/>
            </w:rPr>
            <w:fldChar w:fldCharType="end"/>
          </w:r>
        </w:sdtContent>
      </w:sdt>
      <w:r w:rsidR="227D4B47" w:rsidRPr="227D4B47">
        <w:rPr>
          <w:lang w:val="en-US"/>
        </w:rPr>
        <w:t>.</w:t>
      </w:r>
    </w:p>
    <w:p w14:paraId="6748BA4F" w14:textId="0EBAD0DD"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xMlQxOToxNDoxMS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N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EyVDE5OjE0OjExIiwiUHJvamVjdCI6eyIkcmVmIjoiOCJ9fSwiVXNlTnVtYmVyaW5nVHlwZU9mUGFyZW50RG9jdW1lbnQiOmZhbHNlfV0sIkZvcm1hdHRlZFRleHQiOnsiJGlkIjoiMzgiLCJDb3VudCI6MSwiVGV4dFVuaXRzIjpbeyIkaWQiOiIzOSIsIkZvbnRTdHlsZSI6eyIkaWQiOiI0MC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B7360D">
            <w:rPr>
              <w:lang w:val="en-US"/>
            </w:rPr>
            <w:t>(Jimenez et al., 2015; Lübken et al., 2015)</w:t>
          </w:r>
          <w:r>
            <w:rPr>
              <w:lang w:val="en-US"/>
            </w:rPr>
            <w:fldChar w:fldCharType="end"/>
          </w:r>
        </w:sdtContent>
      </w:sdt>
      <w:r w:rsidR="00284DF9">
        <w:rPr>
          <w:lang w:val="en-US"/>
        </w:rPr>
        <w:t xml:space="preserve"> and </w:t>
      </w:r>
      <w:commentRangeStart w:id="33"/>
      <w:r w:rsidRPr="00EB4FE6">
        <w:rPr>
          <w:lang w:val="en-US"/>
        </w:rPr>
        <w:t>involves extensive laboratory measurements</w:t>
      </w:r>
      <w:r w:rsidR="006E3F82">
        <w:rPr>
          <w:lang w:val="en-US"/>
        </w:rPr>
        <w:t>.</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i0xMlQxOToxNDoxMS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MWNhZmJlODMtYjYzMC00N2NhLWJhMmItZjU2MmE0YzZlNTg0IiwiVGV4dCI6IihMaWViZXRyYXUgYW5kIFBmZWlmZmVyLCAyMDIwKSIsIldBSVZlcnNpb24iOiI2LjE5LjIuMSJ9}</w:instrText>
          </w:r>
          <w:r>
            <w:rPr>
              <w:lang w:val="en-US"/>
            </w:rPr>
            <w:fldChar w:fldCharType="separate"/>
          </w:r>
          <w:r w:rsidR="00B7360D">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share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del w:id="34" w:author="Hellmann, Simon" w:date="2025-06-10T15:17:00Z">
        <w:r w:rsidR="008D2695" w:rsidDel="00CF46A3">
          <w:rPr>
            <w:lang w:val="en-US"/>
          </w:rPr>
          <w:delText xml:space="preserve"> </w:delText>
        </w:r>
      </w:del>
      <w:ins w:id="35" w:author="Hellmann, Simon" w:date="2025-06-10T15:17:00Z">
        <w:r w:rsidR="00CF46A3">
          <w:rPr>
            <w:lang w:val="en-US"/>
          </w:rPr>
          <w:t xml:space="preserve"> </w:t>
        </w:r>
      </w:ins>
      <w:customXmlInsRangeStart w:id="36" w:author="Hellmann, Simon" w:date="2025-06-10T15:17:00Z"/>
      <w:sdt>
        <w:sdtPr>
          <w:rPr>
            <w:lang w:val="en-US"/>
          </w:rPr>
          <w:alias w:val="To edit, see citavi.com/edit"/>
          <w:tag w:val="CitaviPlaceholder#cf0392a3-98ac-44a6-9afe-ddea2a60dabb"/>
          <w:id w:val="-222530263"/>
          <w:placeholder>
            <w:docPart w:val="DefaultPlaceholder_-1854013440"/>
          </w:placeholder>
        </w:sdtPr>
        <w:sdtContent>
          <w:customXmlInsRangeEnd w:id="36"/>
          <w:ins w:id="37" w:author="Hellmann, Simon" w:date="2025-06-10T15:17:00Z">
            <w:r w:rsidR="00CF46A3">
              <w:rPr>
                <w:lang w:val="en-US"/>
              </w:rPr>
              <w:fldChar w:fldCharType="begin"/>
            </w:r>
          </w:ins>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TJUMTk6MTQ6MTE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B7360D">
            <w:rPr>
              <w:lang w:val="en-US"/>
            </w:rPr>
            <w:t>(Lübken et al., 2015)</w:t>
          </w:r>
          <w:ins w:id="38" w:author="Hellmann, Simon" w:date="2025-06-10T15:17:00Z">
            <w:r w:rsidR="00CF46A3">
              <w:rPr>
                <w:lang w:val="en-US"/>
              </w:rPr>
              <w:fldChar w:fldCharType="end"/>
            </w:r>
          </w:ins>
          <w:customXmlInsRangeStart w:id="39" w:author="Hellmann, Simon" w:date="2025-06-10T15:17:00Z"/>
        </w:sdtContent>
      </w:sdt>
      <w:customXmlInsRangeEnd w:id="39"/>
      <w:del w:id="40" w:author="Hellmann, Simon" w:date="2025-06-10T15:17:00Z">
        <w:r w:rsidR="008D2695" w:rsidDel="00CF46A3">
          <w:rPr>
            <w:lang w:val="en-US"/>
          </w:rPr>
          <w:delText>[</w:delText>
        </w:r>
        <w:r w:rsidR="008D2695" w:rsidRPr="00B378D5" w:rsidDel="00CF46A3">
          <w:rPr>
            <w:highlight w:val="yellow"/>
            <w:lang w:val="en-US"/>
            <w:rPrChange w:id="41" w:author="Hellmann, Simon" w:date="2025-06-10T11:19:00Z">
              <w:rPr>
                <w:lang w:val="en-US"/>
              </w:rPr>
            </w:rPrChange>
          </w:rPr>
          <w:delText>Quelle</w:delText>
        </w:r>
        <w:r w:rsidR="008D2695" w:rsidDel="00CF46A3">
          <w:rPr>
            <w:lang w:val="en-US"/>
          </w:rPr>
          <w:delText>]</w:delText>
        </w:r>
      </w:del>
      <w:r w:rsidR="00A87DFC">
        <w:rPr>
          <w:lang w:val="en-US"/>
        </w:rPr>
        <w:t xml:space="preserve">. </w:t>
      </w:r>
      <w:commentRangeEnd w:id="33"/>
      <w:r w:rsidR="00210A81">
        <w:rPr>
          <w:rStyle w:val="Kommentarzeichen"/>
        </w:rPr>
        <w:commentReference w:id="33"/>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i0xMlQxOToxNDoxMS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B7360D">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YtMTJUMTk6MTQ6MTE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B7360D">
            <w:rPr>
              <w:lang w:val="en-US"/>
            </w:rPr>
            <w:t>(Hafner et al., 2020)</w:t>
          </w:r>
          <w:r>
            <w:rPr>
              <w:lang w:val="en-US"/>
            </w:rPr>
            <w:fldChar w:fldCharType="end"/>
          </w:r>
        </w:sdtContent>
      </w:sdt>
      <w:r w:rsidRPr="00EB4FE6">
        <w:rPr>
          <w:lang w:val="en-US"/>
        </w:rPr>
        <w:t xml:space="preserve">. Moreover, in full-scale </w:t>
      </w:r>
      <w:r w:rsidR="00DE6DC8">
        <w:rPr>
          <w:lang w:val="en-US"/>
        </w:rPr>
        <w:t xml:space="preserve">AD </w:t>
      </w:r>
      <w:r w:rsidRPr="00EB4FE6">
        <w:rPr>
          <w:lang w:val="en-US"/>
        </w:rPr>
        <w:t>operation time-consuming batch experiment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xMlQxOToxNDoxMSIsIlByb2plY3QiOnsiJHJlZiI6IjgifX0sIlVzZU51bWJlcmluZ1R5cGVPZlBhcmVudERvY3VtZW50IjpmYWxzZX0seyIkaWQiOiIyNSIsIiR0eXBlIjoiU3dpc3NBY2FkZW1pYy5DaXRhdmkuQ2l0YXRpb25zLldvcmRQbGFjZWhvbGRlckVudHJ5LCBTd2lzc0FjYWRlbWljLkNpdGF2aSIsIklkIjoiYjhiZTg1OTUtZWI4Yi00Y2YyLWFjNjgtNzdkOWIxMjc2YmY4IiwiUmFuZ2VTdGFydCI6MjMsIlJhbmdlTGVuZ3RoIjoyMiwiUmVmZXJlbmNlSWQiOiJhYTEwNjIyZi1jODI1LTQ3M2MtODg3MC0xMWRjMzgyZmJlZWI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zM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zI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zM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0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0MS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}</w:instrText>
          </w:r>
          <w:r w:rsidR="00ED4D29">
            <w:rPr>
              <w:lang w:val="en-US"/>
            </w:rPr>
            <w:fldChar w:fldCharType="separate"/>
          </w:r>
          <w:r w:rsidR="00B7360D">
            <w:rPr>
              <w:lang w:val="en-US"/>
            </w:rPr>
            <w:t>(Fisgativa et al., 2020; Lübken et al., 2015)</w:t>
          </w:r>
          <w:r w:rsidR="00ED4D29">
            <w:rPr>
              <w:lang w:val="en-US"/>
            </w:rPr>
            <w:fldChar w:fldCharType="end"/>
          </w:r>
        </w:sdtContent>
      </w:sdt>
      <w:r w:rsidRPr="00EB4FE6">
        <w:rPr>
          <w:lang w:val="en-US"/>
        </w:rPr>
        <w:t xml:space="preserve">, there still exists </w:t>
      </w:r>
      <w:r w:rsidRPr="00EB4FE6">
        <w:rPr>
          <w:lang w:val="en-US"/>
        </w:rPr>
        <w:lastRenderedPageBreak/>
        <w:t>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GcmFuemlza2EiLCJMYXN0TmFtZSI6IlNjaMOkZmVyIiwiUHJvdGVjdGVkIjpmYWxzZSwiU2V4IjoxLCJDcmVhdGVkQnkiOiJfSGVsbG1hbm4sIFNpbW9uIiwiQ3JlYXRlZE9uIjoiMjAyNS0wMS0yM1QxMDo1MToyMSIsIk1vZGlmaWVkQnkiOiJfSGVsbG1hbm4sIFNpbW9uIiwiSWQiOiJmNDQ4YjJjNC0yZWE2LTQ0M2UtYmI2YS03ZDE4NTNiY2FlZjkiLCJNb2RpZmllZE9uIjoiMjAyNS0wMS0yM1QxMDo1MToyMS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R8O8bnRoZXIiLCJMYXN0TmFtZSI6IkJvY2htYW5uIiwiUHJvdGVjdGVkIjpmYWxzZSwiU2V4IjoyLCJDcmVhdGVkQnkiOiJfSGVsbG1hbm4sIFNpbW9uIiwiQ3JlYXRlZE9uIjoiMjAyNS0wMS0yM1QxMDo1MToyMSIsIk1vZGlmaWVkQnkiOiJfSGVsbG1hbm4sIFNpbW9uIiwiSWQiOiJjZDA5NDU1Ni1hZmJjLTRmODEtYTQ3Ny04NjNjMTljODE2MGMiLCJNb2RpZmllZE9uIjoiMjAyNS0wMS0yM1QxMDo1MToyMSIsIlByb2plY3QiOnsiJHJlZiI6IjgifX1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lzYm4iOiI5NzgtMS05MTAxNTQtNDktNiI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2Vkb2NzLnRpYi5ldS9maWxlcy9lMDFmbjE5LzE2ODIxMjU3MzQucGRmIiwiVXJpU3RyaW5nIjoiaHR0cHM6Ly9lZG9jcy50aWIuZXUvZmlsZXMvZTAxZm4xOS8xNjgyMTI1NzM0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}</w:instrText>
          </w:r>
          <w:r w:rsidR="00DE6DC8">
            <w:rPr>
              <w:lang w:val="en-US"/>
            </w:rPr>
            <w:fldChar w:fldCharType="separate"/>
          </w:r>
          <w:r w:rsidR="00B7360D">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i0xMlQxOToxNDoxMS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B7360D">
            <w:rPr>
              <w:lang w:val="en-US"/>
            </w:rPr>
            <w:t>(Gehring et al., 2013; Tisocco et al., 2024)</w:t>
          </w:r>
          <w:r w:rsidR="00761FF0">
            <w:rPr>
              <w:lang w:val="en-US"/>
            </w:rPr>
            <w:fldChar w:fldCharType="end"/>
          </w:r>
        </w:sdtContent>
      </w:sdt>
      <w:r w:rsidR="003F69AA">
        <w:rPr>
          <w:lang w:val="en-US"/>
        </w:rPr>
        <w:t xml:space="preserve">. In 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TJUMTk6MTQ6MTE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B7360D">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045138B9" w:rsidR="0081645F" w:rsidRDefault="00505847">
      <w:pPr>
        <w:rPr>
          <w:lang w:val="en-US"/>
        </w:rPr>
      </w:pPr>
      <w:r>
        <w:rPr>
          <w:lang w:val="en-US"/>
        </w:rPr>
        <w:t xml:space="preserve">There exist numerous approaches </w:t>
      </w:r>
      <w:r w:rsidR="0081645F">
        <w:rPr>
          <w:lang w:val="en-US"/>
        </w:rPr>
        <w:t xml:space="preserve">in 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i0xMlQxOToxNDoxMS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B7360D">
            <w:rPr>
              <w:lang w:val="en-US"/>
            </w:rPr>
            <w:t>(Gaida et al., 2017)</w:t>
          </w:r>
          <w:r w:rsidR="00E23229">
            <w:rPr>
              <w:lang w:val="en-US"/>
            </w:rPr>
            <w:fldChar w:fldCharType="end"/>
          </w:r>
        </w:sdtContent>
      </w:sdt>
      <w:r>
        <w:rPr>
          <w:lang w:val="en-US"/>
        </w:rPr>
        <w:t xml:space="preserve">, </w:t>
      </w:r>
      <w:r w:rsidR="00E23229">
        <w:rPr>
          <w:lang w:val="en-US"/>
        </w:rPr>
        <w:t xml:space="preserve">many </w:t>
      </w:r>
      <w:r>
        <w:rPr>
          <w:lang w:val="en-US"/>
        </w:rPr>
        <w:t xml:space="preserve">of which 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2LTEyVDE5OjE0OjEx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YtMTJUMTk6MTQ6MTE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B7360D">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B7360D">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been applied in a wide range of fields</w:t>
      </w:r>
      <w:r w:rsidR="007F773F">
        <w:rPr>
          <w:lang w:val="en-US"/>
        </w:rPr>
        <w:t xml:space="preserve">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2LTEyVDE5OjE0OjEx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B7360D">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RS4gY29saS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YtMTJUMTk6MTQ6MTE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r w:rsidR="00B7360D">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2LTEyVDE5OjE0OjEx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r w:rsidR="00B7360D">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B7360D">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B7360D">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107D44">
        <w:rPr>
          <w:lang w:val="en-US"/>
        </w:rPr>
        <w:t xml:space="preserve"> and </w:t>
      </w:r>
      <w:r w:rsidR="00171157">
        <w:rPr>
          <w:lang w:val="en-US"/>
        </w:rPr>
        <w:t xml:space="preserve">their MPC disregarded </w:t>
      </w:r>
      <w:r w:rsidR="00107D44">
        <w:rPr>
          <w:lang w:val="en-US"/>
        </w:rPr>
        <w:t>model uncertainties.</w:t>
      </w:r>
    </w:p>
    <w:p w14:paraId="40B50A3E" w14:textId="23B05545"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B7360D">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chemes</w:t>
      </w:r>
      <w:r w:rsidR="0022183F">
        <w:rPr>
          <w:lang w:val="en-US"/>
        </w:rPr>
        <w:t xml:space="preserve"> </w:t>
      </w:r>
      <w:sdt>
        <w:sdtPr>
          <w:rPr>
            <w:lang w:val="en-US"/>
          </w:rPr>
          <w:alias w:val="To edit, see citavi.com/edit"/>
          <w:tag w:val="CitaviPlaceholder#d37591b6-8eed-4199-8028-cb66a536ce44"/>
          <w:id w:val="-148134202"/>
          <w:placeholder>
            <w:docPart w:val="E9133220F9B94D4B8BF9306A895BB4FA"/>
          </w:placeholder>
        </w:sdtPr>
        <w:sdtContent>
          <w:r w:rsidR="0022183F">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i0xMlQxOToxNDoxMS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22183F">
            <w:rPr>
              <w:lang w:val="en-US"/>
            </w:rPr>
            <w:fldChar w:fldCharType="separate"/>
          </w:r>
          <w:r w:rsidR="00B7360D">
            <w:rPr>
              <w:lang w:val="en-US"/>
            </w:rPr>
            <w:t>(Piceno-Díaz et al., 2020)</w:t>
          </w:r>
          <w:r w:rsidR="0022183F">
            <w:rPr>
              <w:lang w:val="en-US"/>
            </w:rPr>
            <w:fldChar w:fldCharType="end"/>
          </w:r>
        </w:sdtContent>
      </w:sdt>
      <w:r w:rsidR="007338B8">
        <w:rPr>
          <w:lang w:val="en-US"/>
        </w:rPr>
        <w:t xml:space="preserve">, e.g., </w:t>
      </w:r>
      <w:r w:rsidR="0022651B" w:rsidRPr="42E16D65">
        <w:rPr>
          <w:lang w:val="en-US"/>
        </w:rPr>
        <w:t xml:space="preserve">min-max MPC, stochastic MPC </w:t>
      </w:r>
      <w:r w:rsidR="0022183F">
        <w:rPr>
          <w:lang w:val="en-US"/>
        </w:rPr>
        <w:t>or</w:t>
      </w:r>
      <w:r w:rsidR="0022183F" w:rsidRPr="42E16D65">
        <w:rPr>
          <w:lang w:val="en-US"/>
        </w:rPr>
        <w:t xml:space="preserve"> </w:t>
      </w:r>
      <w:r w:rsidR="0022651B" w:rsidRPr="42E16D65">
        <w:rPr>
          <w:lang w:val="en-US"/>
        </w:rPr>
        <w:t>tube-based MPC</w:t>
      </w:r>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2LTEyVDE5OjE0OjEx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B7360D">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i0xMlQxOToxNDoxMS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B7360D">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YtMTJUMTk6MTQ6MTE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B7360D">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2LTEyVDE5OjE0OjEx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B7360D">
            <w:rPr>
              <w:lang w:val="en-US"/>
            </w:rPr>
            <w:t>(2023)</w:t>
          </w:r>
          <w:r w:rsidR="009756A0">
            <w:rPr>
              <w:lang w:val="en-US"/>
            </w:rPr>
            <w:fldChar w:fldCharType="end"/>
          </w:r>
        </w:sdtContent>
      </w:sdt>
      <w:r w:rsidR="0022651B" w:rsidRPr="42E16D65">
        <w:rPr>
          <w:lang w:val="en-US"/>
        </w:rPr>
        <w:t xml:space="preserve">. </w:t>
      </w:r>
    </w:p>
    <w:p w14:paraId="6D1A4BBA" w14:textId="2332914C"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lastRenderedPageBreak/>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importance to explicitly consider uncertainties of substrate characterization.</w:t>
      </w:r>
    </w:p>
    <w:p w14:paraId="6394918F" w14:textId="65FCE101" w:rsidR="00B02161" w:rsidRPr="00692A81" w:rsidRDefault="6A0623E8" w:rsidP="001F4FEB">
      <w:pPr>
        <w:pStyle w:val="berschrift1"/>
        <w:numPr>
          <w:ilvl w:val="0"/>
          <w:numId w:val="6"/>
        </w:numPr>
        <w:rPr>
          <w:lang w:val="en-US"/>
        </w:rPr>
      </w:pPr>
      <w:bookmarkStart w:id="42" w:name="_dfhmt4ji2fxx"/>
      <w:bookmarkEnd w:id="42"/>
      <w:r w:rsidRPr="6A0623E8">
        <w:rPr>
          <w:lang w:val="en-US"/>
        </w:rPr>
        <w:t>Materials and methods</w:t>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7EC59F72"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e1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e1RoZSBJV0EgQW5hZXJvYmljIERpZ2VzdGlvbiBNb2RlbCBObyAxIChBRE0xKX0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2LTEyVDE5OjE0OjEx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B7360D">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7QURNMX0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YtMTJUMTk6MTQ6MTEiLCJQcm9qZWN0Ijp7IiRyZWYiOiI4In19LCJVc2VOdW1iZXJpbmdUeXBlT2ZQYXJlbnREb2N1bWVudCI6ZmFsc2V9XSwiRm9ybWF0dGVkVGV4dCI6eyIkaWQiOiIyMSIsIkNvdW50IjoxLCJUZXh0VW5pdHMiOlt7IiRpZCI6IjIyIiwiRm9udFN0eWxlIjp7IiRpZCI6IjIzIiwiTmV1dHJhbCI6dHJ1ZX0sIlJlYWRpbmdPcmRlciI6MSwiVGV4dCI6IldlaW5yaWNoIGFuZCBOZWxsZXMifV19LCJUYWciOiJDaXRhdmlQbGFjZWhvbGRlciNjNWIzOGY4My1lNDg2LTRjYmQtYjcyMi00Yzk4OTY1YzU1MjIiLCJUZXh0IjoiV2VpbnJpY2ggYW5kIE5lbGxlcyIsIldBSVZlcnNpb24iOiI2LjE5LjIuMSJ9}</w:instrText>
          </w:r>
          <w:r w:rsidR="000F5430">
            <w:rPr>
              <w:lang w:val="en-US"/>
            </w:rPr>
            <w:fldChar w:fldCharType="separate"/>
          </w:r>
          <w:r w:rsidR="00B7360D">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e0FETTF9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EyVDE5OjE0OjEx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EpIn1dfSwiVGFnIjoiQ2l0YXZpUGxhY2Vob2xkZXIjMzZkNTE5MjYtZmY0MS00MTZiLWE2ZGMtZDJiYWQ5ZDRiMzAyIiwiVGV4dCI6IigyMDIxKSIsIldBSVZlcnNpb24iOiI2LjE5LjIuMSJ9}</w:instrText>
          </w:r>
          <w:r w:rsidR="000F5430">
            <w:rPr>
              <w:lang w:val="en-US"/>
            </w:rPr>
            <w:fldChar w:fldCharType="separate"/>
          </w:r>
          <w:r w:rsidR="00B7360D">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 xml:space="preserve">acidogenesis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 xml:space="preserve">CH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commentRangeStart w:id="43"/>
      <w:r w:rsidR="6A0623E8" w:rsidRPr="6A0623E8">
        <w:rPr>
          <w:lang w:val="en-US"/>
        </w:rPr>
        <w:t>18 states</w:t>
      </w:r>
      <w:commentRangeEnd w:id="43"/>
      <w:r w:rsidR="00146279">
        <w:rPr>
          <w:rStyle w:val="Kommentarzeichen"/>
        </w:rPr>
        <w:commentReference w:id="43"/>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del w:id="44" w:author="Simon Hellmann" w:date="2025-06-09T16:39:00Z">
        <w:r w:rsidR="002D7A14" w:rsidDel="009358D7">
          <w:rPr>
            <w:lang w:val="en-US"/>
          </w:rPr>
          <w:delText xml:space="preserve">and </w:delText>
        </w:r>
        <w:r w:rsidR="002F1EBF" w:rsidDel="009358D7">
          <w:rPr>
            <w:lang w:val="en-US"/>
          </w:rPr>
          <w:delText xml:space="preserve">the simulation </w:delText>
        </w:r>
      </w:del>
      <w:r w:rsidR="009F756A">
        <w:rPr>
          <w:lang w:val="en-US"/>
        </w:rPr>
        <w:t xml:space="preserve">is </w:t>
      </w:r>
      <w:r w:rsidR="00232762">
        <w:rPr>
          <w:lang w:val="en-US"/>
        </w:rPr>
        <w:t>illustrated in Fig. 1</w:t>
      </w:r>
      <w:ins w:id="45" w:author="Simon Hellmann" w:date="2025-06-09T16:39:00Z">
        <w:r w:rsidR="009358D7">
          <w:rPr>
            <w:lang w:val="en-US"/>
          </w:rPr>
          <w:t>e</w:t>
        </w:r>
      </w:ins>
      <w:del w:id="46" w:author="Simon Hellmann" w:date="2025-06-09T16:39:00Z">
        <w:r w:rsidR="00146279" w:rsidDel="009358D7">
          <w:rPr>
            <w:lang w:val="en-US"/>
          </w:rPr>
          <w:delText>a</w:delText>
        </w:r>
      </w:del>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51A776B8"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B7360D">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B7360D">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In accordance to</w:t>
      </w:r>
      <w:r w:rsidR="002F1EBF">
        <w:rPr>
          <w:lang w:val="en-US"/>
        </w:rPr>
        <w:t xml:space="preserve"> </w:t>
      </w:r>
      <w:sdt>
        <w:sdtPr>
          <w:rPr>
            <w:lang w:val="en-US"/>
          </w:rPr>
          <w:alias w:val="To edit, see citavi.com/edit"/>
          <w:tag w:val="CitaviPlaceholder#468127f5-1df1-4bc9-ac6f-4ccbae465a9d"/>
          <w:id w:val="966086325"/>
          <w:placeholder>
            <w:docPart w:val="DefaultPlaceholder_-1854013440"/>
          </w:placeholder>
        </w:sdtPr>
        <w:sdtContent>
          <w:r w:rsidR="002F1EBF">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xMlQxOToxNDoxMS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sidR="002F1EBF">
            <w:rPr>
              <w:lang w:val="en-US"/>
            </w:rPr>
            <w:fldChar w:fldCharType="separate"/>
          </w:r>
          <w:r w:rsidR="00B7360D">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Content>
          <w:r w:rsidR="002F1EBF">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TJUMTk6MTQ6MTE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sidR="002F1EBF">
            <w:rPr>
              <w:lang w:val="en-US"/>
            </w:rPr>
            <w:fldChar w:fldCharType="separate"/>
          </w:r>
          <w:r w:rsidR="00B7360D">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323 K</w:t>
      </w:r>
      <w:r w:rsidR="00A717C9">
        <w:rPr>
          <w:lang w:val="en-US"/>
        </w:rPr>
        <w:t xml:space="preserve"> </w:t>
      </w:r>
      <w:sdt>
        <w:sdtPr>
          <w:rPr>
            <w:lang w:val="en-US"/>
          </w:rPr>
          <w:alias w:val="To edit, see citavi.com/edit"/>
          <w:tag w:val="CitaviPlaceholder#7b1e5c27-a1c3-4782-941b-b8c11a00af35"/>
          <w:id w:val="1092200305"/>
          <w:placeholder>
            <w:docPart w:val="DefaultPlaceholder_-1854013440"/>
          </w:placeholder>
        </w:sdtPr>
        <w:sdtContent>
          <w:r w:rsidR="00125DD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3JnYW5pemF0aW9ucyI6W10sIk90aGVyc0ludm9sdmVkIjpbXSwiUHVibGlzaGVycyI6W3siJGlkIjoiMTY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t0ZXJpc2llcnVuZyB2b24gQmlvZ2Fzc3BlaWNoZXJu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}</w:instrText>
          </w:r>
          <w:r w:rsidR="00125DDF">
            <w:rPr>
              <w:lang w:val="en-US"/>
            </w:rPr>
            <w:fldChar w:fldCharType="separate"/>
          </w:r>
          <w:r w:rsidR="00B7360D">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035070B9"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w:t>
      </w:r>
      <w:r>
        <w:rPr>
          <w:lang w:val="en-US"/>
        </w:rPr>
        <w:lastRenderedPageBreak/>
        <w:t xml:space="preserve">value (LHV) of </w:t>
      </w:r>
      <w:r w:rsidR="00454DEF">
        <w:rPr>
          <w:lang w:val="en-US"/>
        </w:rPr>
        <w:t>CH</w:t>
      </w:r>
      <w:r w:rsidR="00454DEF" w:rsidRPr="00454DEF">
        <w:rPr>
          <w:vertAlign w:val="subscript"/>
          <w:lang w:val="en-US"/>
        </w:rPr>
        <w:t>4</w:t>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000000"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78191704" w:rsidR="006A50C7" w:rsidRDefault="00665080" w:rsidP="001F4FEB">
            <w:pPr>
              <w:pStyle w:val="Beschriftung"/>
              <w:jc w:val="right"/>
              <w:rPr>
                <w:lang w:val="en-US"/>
              </w:rPr>
            </w:pPr>
            <w:commentRangeStart w:id="47"/>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w:t>
            </w:r>
            <w:r>
              <w:fldChar w:fldCharType="end"/>
            </w:r>
            <w:r>
              <w:t>)</w:t>
            </w:r>
            <w:r w:rsidDel="00665080">
              <w:t xml:space="preserve"> </w:t>
            </w:r>
            <w:commentRangeEnd w:id="47"/>
            <w:r>
              <w:rPr>
                <w:rStyle w:val="Kommentarzeichen"/>
                <w:rFonts w:ascii="Garamond" w:eastAsia="Arial" w:hAnsi="Garamond" w:cs="Arial"/>
                <w:i w:val="0"/>
                <w:iCs w:val="0"/>
                <w:lang w:val="de"/>
              </w:rPr>
              <w:commentReference w:id="47"/>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 xml:space="preserve">of </w:t>
      </w:r>
      <w:commentRangeStart w:id="48"/>
      <w:r w:rsidR="00454DEF">
        <w:rPr>
          <w:lang w:val="en-US"/>
        </w:rPr>
        <w:t>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commentRangeEnd w:id="48"/>
      <w:r w:rsidR="00ED6CEA">
        <w:rPr>
          <w:rStyle w:val="Kommentarzeichen"/>
        </w:rPr>
        <w:commentReference w:id="48"/>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commentRangeStart w:id="49"/>
      <w:commentRangeEnd w:id="49"/>
      <m:oMath>
        <m:r>
          <m:rPr>
            <m:sty m:val="p"/>
          </m:rPr>
          <w:rPr>
            <w:rStyle w:val="Kommentarzeichen"/>
          </w:rPr>
          <w:commentReference w:id="49"/>
        </m:r>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000000"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498A610B" w:rsidR="002E7629" w:rsidRDefault="002E7629" w:rsidP="009337A3">
            <w:pPr>
              <w:pStyle w:val="Beschriftung"/>
              <w:jc w:val="right"/>
              <w:rPr>
                <w:lang w:val="en-US"/>
              </w:rPr>
            </w:pPr>
            <w:bookmarkStart w:id="50" w:name="_Ref187941920"/>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2</w:t>
            </w:r>
            <w:r w:rsidR="00462140">
              <w:fldChar w:fldCharType="end"/>
            </w:r>
            <w:r>
              <w:t>)</w:t>
            </w:r>
            <w:bookmarkEnd w:id="50"/>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000000"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07A683FD" w:rsidR="002E7629" w:rsidRDefault="002E7629" w:rsidP="009337A3">
            <w:pPr>
              <w:pStyle w:val="Beschriftung"/>
              <w:jc w:val="right"/>
              <w:rPr>
                <w:lang w:val="en-US"/>
              </w:rPr>
            </w:pPr>
            <w:bookmarkStart w:id="51" w:name="_Ref187941867"/>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3</w:t>
            </w:r>
            <w:r w:rsidR="00462140">
              <w:fldChar w:fldCharType="end"/>
            </w:r>
            <w:r>
              <w:t>)</w:t>
            </w:r>
            <w:bookmarkEnd w:id="51"/>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000000"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01B34C4D" w:rsidR="002E7629" w:rsidRDefault="002E7629" w:rsidP="009337A3">
            <w:pPr>
              <w:pStyle w:val="Beschriftung"/>
              <w:jc w:val="right"/>
              <w:rPr>
                <w:lang w:val="en-US"/>
              </w:rPr>
            </w:pPr>
            <w:bookmarkStart w:id="52" w:name="_Ref187941851"/>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4</w:t>
            </w:r>
            <w:r w:rsidR="00462140">
              <w:fldChar w:fldCharType="end"/>
            </w:r>
            <w:r>
              <w:t>)</w:t>
            </w:r>
            <w:bookmarkEnd w:id="52"/>
          </w:p>
        </w:tc>
      </w:tr>
    </w:tbl>
    <w:p w14:paraId="5B6C6EBE" w14:textId="474D60B2"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ins w:id="53" w:author="Hellmann, Simon" w:date="2025-06-12T16:31:00Z">
        <w:r w:rsidR="00254622" w:rsidRPr="00254622">
          <w:rPr>
            <w:lang w:val="en-US"/>
            <w:rPrChange w:id="54" w:author="Hellmann, Simon" w:date="2025-06-12T16:32:00Z">
              <w:rPr/>
            </w:rPrChange>
          </w:rPr>
          <w:t>(</w:t>
        </w:r>
        <w:r w:rsidR="00254622" w:rsidRPr="00254622">
          <w:rPr>
            <w:noProof/>
            <w:lang w:val="en-US"/>
            <w:rPrChange w:id="55" w:author="Hellmann, Simon" w:date="2025-06-12T16:32:00Z">
              <w:rPr>
                <w:noProof/>
              </w:rPr>
            </w:rPrChange>
          </w:rPr>
          <w:t>2</w:t>
        </w:r>
        <w:r w:rsidR="00254622" w:rsidRPr="00254622">
          <w:rPr>
            <w:lang w:val="en-US"/>
            <w:rPrChange w:id="56" w:author="Hellmann, Simon" w:date="2025-06-12T16:32:00Z">
              <w:rPr/>
            </w:rPrChange>
          </w:rPr>
          <w:t>.</w:t>
        </w:r>
        <w:r w:rsidR="00254622" w:rsidRPr="00254622">
          <w:rPr>
            <w:noProof/>
            <w:lang w:val="en-US"/>
            <w:rPrChange w:id="57" w:author="Hellmann, Simon" w:date="2025-06-12T16:32:00Z">
              <w:rPr>
                <w:noProof/>
              </w:rPr>
            </w:rPrChange>
          </w:rPr>
          <w:t>4</w:t>
        </w:r>
        <w:r w:rsidR="00254622" w:rsidRPr="00254622">
          <w:rPr>
            <w:lang w:val="en-US"/>
            <w:rPrChange w:id="58" w:author="Hellmann, Simon" w:date="2025-06-12T16:32:00Z">
              <w:rPr/>
            </w:rPrChange>
          </w:rPr>
          <w:t>)</w:t>
        </w:r>
      </w:ins>
      <w:del w:id="59" w:author="Hellmann, Simon" w:date="2025-06-10T15:48:00Z">
        <w:r w:rsidR="003B06E9" w:rsidRPr="008D38E5" w:rsidDel="008B35E7">
          <w:rPr>
            <w:lang w:val="en-US"/>
            <w:rPrChange w:id="60" w:author="Hellmann, Simon" w:date="2025-06-10T10:40:00Z">
              <w:rPr/>
            </w:rPrChange>
          </w:rPr>
          <w:delText>(</w:delText>
        </w:r>
        <w:r w:rsidR="003B06E9" w:rsidRPr="008D38E5" w:rsidDel="008B35E7">
          <w:rPr>
            <w:noProof/>
            <w:lang w:val="en-US"/>
            <w:rPrChange w:id="61" w:author="Hellmann, Simon" w:date="2025-06-10T10:40:00Z">
              <w:rPr>
                <w:noProof/>
              </w:rPr>
            </w:rPrChange>
          </w:rPr>
          <w:delText>2</w:delText>
        </w:r>
        <w:r w:rsidR="003B06E9" w:rsidRPr="008D38E5" w:rsidDel="008B35E7">
          <w:rPr>
            <w:lang w:val="en-US"/>
            <w:rPrChange w:id="62" w:author="Hellmann, Simon" w:date="2025-06-10T10:40:00Z">
              <w:rPr/>
            </w:rPrChange>
          </w:rPr>
          <w:delText>.</w:delText>
        </w:r>
        <w:r w:rsidR="003B06E9" w:rsidRPr="008D38E5" w:rsidDel="008B35E7">
          <w:rPr>
            <w:noProof/>
            <w:lang w:val="en-US"/>
            <w:rPrChange w:id="63" w:author="Hellmann, Simon" w:date="2025-06-10T10:40:00Z">
              <w:rPr>
                <w:noProof/>
              </w:rPr>
            </w:rPrChange>
          </w:rPr>
          <w:delText>4</w:delText>
        </w:r>
        <w:r w:rsidR="003B06E9" w:rsidRPr="008D38E5" w:rsidDel="008B35E7">
          <w:rPr>
            <w:lang w:val="en-US"/>
            <w:rPrChange w:id="64" w:author="Hellmann, Simon" w:date="2025-06-10T10:40:00Z">
              <w:rPr/>
            </w:rPrChange>
          </w:rPr>
          <w:delText>)</w:delText>
        </w:r>
      </w:del>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ins w:id="65" w:author="Hellmann, Simon" w:date="2025-06-12T16:31:00Z">
        <w:r w:rsidR="00254622" w:rsidRPr="00254622">
          <w:rPr>
            <w:lang w:val="en-US"/>
            <w:rPrChange w:id="66" w:author="Hellmann, Simon" w:date="2025-06-12T16:32:00Z">
              <w:rPr/>
            </w:rPrChange>
          </w:rPr>
          <w:t>(</w:t>
        </w:r>
        <w:r w:rsidR="00254622" w:rsidRPr="00254622">
          <w:rPr>
            <w:noProof/>
            <w:lang w:val="en-US"/>
            <w:rPrChange w:id="67" w:author="Hellmann, Simon" w:date="2025-06-12T16:32:00Z">
              <w:rPr>
                <w:noProof/>
              </w:rPr>
            </w:rPrChange>
          </w:rPr>
          <w:t>2</w:t>
        </w:r>
        <w:r w:rsidR="00254622" w:rsidRPr="00254622">
          <w:rPr>
            <w:lang w:val="en-US"/>
            <w:rPrChange w:id="68" w:author="Hellmann, Simon" w:date="2025-06-12T16:32:00Z">
              <w:rPr/>
            </w:rPrChange>
          </w:rPr>
          <w:t>.</w:t>
        </w:r>
        <w:r w:rsidR="00254622" w:rsidRPr="00254622">
          <w:rPr>
            <w:noProof/>
            <w:lang w:val="en-US"/>
            <w:rPrChange w:id="69" w:author="Hellmann, Simon" w:date="2025-06-12T16:32:00Z">
              <w:rPr>
                <w:noProof/>
              </w:rPr>
            </w:rPrChange>
          </w:rPr>
          <w:t>3</w:t>
        </w:r>
        <w:r w:rsidR="00254622" w:rsidRPr="00254622">
          <w:rPr>
            <w:lang w:val="en-US"/>
            <w:rPrChange w:id="70" w:author="Hellmann, Simon" w:date="2025-06-12T16:32:00Z">
              <w:rPr/>
            </w:rPrChange>
          </w:rPr>
          <w:t>)</w:t>
        </w:r>
      </w:ins>
      <w:del w:id="71" w:author="Hellmann, Simon" w:date="2025-06-10T15:48:00Z">
        <w:r w:rsidR="003B06E9" w:rsidRPr="008D38E5" w:rsidDel="008B35E7">
          <w:rPr>
            <w:lang w:val="en-US"/>
            <w:rPrChange w:id="72" w:author="Hellmann, Simon" w:date="2025-06-10T10:40:00Z">
              <w:rPr/>
            </w:rPrChange>
          </w:rPr>
          <w:delText>(</w:delText>
        </w:r>
        <w:r w:rsidR="003B06E9" w:rsidRPr="008D38E5" w:rsidDel="008B35E7">
          <w:rPr>
            <w:noProof/>
            <w:lang w:val="en-US"/>
            <w:rPrChange w:id="73" w:author="Hellmann, Simon" w:date="2025-06-10T10:40:00Z">
              <w:rPr>
                <w:noProof/>
              </w:rPr>
            </w:rPrChange>
          </w:rPr>
          <w:delText>2</w:delText>
        </w:r>
        <w:r w:rsidR="003B06E9" w:rsidRPr="008D38E5" w:rsidDel="008B35E7">
          <w:rPr>
            <w:lang w:val="en-US"/>
            <w:rPrChange w:id="74" w:author="Hellmann, Simon" w:date="2025-06-10T10:40:00Z">
              <w:rPr/>
            </w:rPrChange>
          </w:rPr>
          <w:delText>.</w:delText>
        </w:r>
        <w:r w:rsidR="003B06E9" w:rsidRPr="008D38E5" w:rsidDel="008B35E7">
          <w:rPr>
            <w:noProof/>
            <w:lang w:val="en-US"/>
            <w:rPrChange w:id="75" w:author="Hellmann, Simon" w:date="2025-06-10T10:40:00Z">
              <w:rPr>
                <w:noProof/>
              </w:rPr>
            </w:rPrChange>
          </w:rPr>
          <w:delText>3</w:delText>
        </w:r>
        <w:r w:rsidR="003B06E9" w:rsidRPr="008D38E5" w:rsidDel="008B35E7">
          <w:rPr>
            <w:lang w:val="en-US"/>
            <w:rPrChange w:id="76" w:author="Hellmann, Simon" w:date="2025-06-10T10:40:00Z">
              <w:rPr/>
            </w:rPrChange>
          </w:rPr>
          <w:delText>)</w:delText>
        </w:r>
      </w:del>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000000"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A40D23B"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5</w:t>
            </w:r>
            <w:r w:rsidR="00462140">
              <w:fldChar w:fldCharType="end"/>
            </w:r>
            <w:r>
              <w:t>)</w:t>
            </w:r>
          </w:p>
        </w:tc>
      </w:tr>
    </w:tbl>
    <w:p w14:paraId="4D17F4B4" w14:textId="2A6404BF"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del w:id="77" w:author="Simon Hellmann" w:date="2025-06-09T16:40:00Z">
        <w:r w:rsidR="00A70E49" w:rsidDel="009358D7">
          <w:rPr>
            <w:rFonts w:eastAsia="Garamond" w:cs="Garamond"/>
            <w:lang w:val="en-US"/>
          </w:rPr>
          <w:delText>gives</w:delText>
        </w:r>
      </w:del>
      <w:ins w:id="78" w:author="Simon Hellmann" w:date="2025-06-09T16:40:00Z">
        <w:r w:rsidR="009358D7">
          <w:rPr>
            <w:rFonts w:eastAsia="Garamond" w:cs="Garamond"/>
            <w:lang w:val="en-US"/>
          </w:rPr>
          <w:t>yields</w:t>
        </w:r>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000000"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1335773C" w:rsidR="00434B0C" w:rsidRDefault="00434B0C" w:rsidP="009337A3">
            <w:pPr>
              <w:pStyle w:val="Beschriftung"/>
              <w:jc w:val="right"/>
              <w:rPr>
                <w:lang w:val="en-US"/>
              </w:rPr>
            </w:pPr>
            <w:bookmarkStart w:id="79" w:name="_Ref187941897"/>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6</w:t>
            </w:r>
            <w:r w:rsidR="00462140">
              <w:fldChar w:fldCharType="end"/>
            </w:r>
            <w:r>
              <w:t>)</w:t>
            </w:r>
            <w:bookmarkEnd w:id="79"/>
          </w:p>
        </w:tc>
      </w:tr>
    </w:tbl>
    <w:p w14:paraId="00909033" w14:textId="00A6203A"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ins w:id="80" w:author="Hellmann, Simon" w:date="2025-06-12T16:31:00Z">
        <w:r w:rsidR="00254622" w:rsidRPr="00254622">
          <w:rPr>
            <w:lang w:val="en-US"/>
            <w:rPrChange w:id="81" w:author="Hellmann, Simon" w:date="2025-06-12T16:32:00Z">
              <w:rPr/>
            </w:rPrChange>
          </w:rPr>
          <w:t>(</w:t>
        </w:r>
        <w:r w:rsidR="00254622" w:rsidRPr="00254622">
          <w:rPr>
            <w:noProof/>
            <w:lang w:val="en-US"/>
            <w:rPrChange w:id="82" w:author="Hellmann, Simon" w:date="2025-06-12T16:32:00Z">
              <w:rPr>
                <w:noProof/>
              </w:rPr>
            </w:rPrChange>
          </w:rPr>
          <w:t>2</w:t>
        </w:r>
        <w:r w:rsidR="00254622" w:rsidRPr="00254622">
          <w:rPr>
            <w:lang w:val="en-US"/>
            <w:rPrChange w:id="83" w:author="Hellmann, Simon" w:date="2025-06-12T16:32:00Z">
              <w:rPr/>
            </w:rPrChange>
          </w:rPr>
          <w:t>.</w:t>
        </w:r>
        <w:r w:rsidR="00254622" w:rsidRPr="00254622">
          <w:rPr>
            <w:noProof/>
            <w:lang w:val="en-US"/>
            <w:rPrChange w:id="84" w:author="Hellmann, Simon" w:date="2025-06-12T16:32:00Z">
              <w:rPr>
                <w:noProof/>
              </w:rPr>
            </w:rPrChange>
          </w:rPr>
          <w:t>6</w:t>
        </w:r>
        <w:r w:rsidR="00254622" w:rsidRPr="00254622">
          <w:rPr>
            <w:lang w:val="en-US"/>
            <w:rPrChange w:id="85" w:author="Hellmann, Simon" w:date="2025-06-12T16:32:00Z">
              <w:rPr/>
            </w:rPrChange>
          </w:rPr>
          <w:t>)</w:t>
        </w:r>
      </w:ins>
      <w:del w:id="86" w:author="Hellmann, Simon" w:date="2025-06-10T15:48:00Z">
        <w:r w:rsidR="003B06E9" w:rsidRPr="008D38E5" w:rsidDel="008B35E7">
          <w:rPr>
            <w:lang w:val="en-US"/>
            <w:rPrChange w:id="87" w:author="Hellmann, Simon" w:date="2025-06-10T10:40:00Z">
              <w:rPr/>
            </w:rPrChange>
          </w:rPr>
          <w:delText>(</w:delText>
        </w:r>
        <w:r w:rsidR="003B06E9" w:rsidRPr="008D38E5" w:rsidDel="008B35E7">
          <w:rPr>
            <w:noProof/>
            <w:lang w:val="en-US"/>
            <w:rPrChange w:id="88" w:author="Hellmann, Simon" w:date="2025-06-10T10:40:00Z">
              <w:rPr>
                <w:noProof/>
              </w:rPr>
            </w:rPrChange>
          </w:rPr>
          <w:delText>2</w:delText>
        </w:r>
        <w:r w:rsidR="003B06E9" w:rsidRPr="008D38E5" w:rsidDel="008B35E7">
          <w:rPr>
            <w:lang w:val="en-US"/>
            <w:rPrChange w:id="89" w:author="Hellmann, Simon" w:date="2025-06-10T10:40:00Z">
              <w:rPr/>
            </w:rPrChange>
          </w:rPr>
          <w:delText>.</w:delText>
        </w:r>
        <w:r w:rsidR="003B06E9" w:rsidRPr="008D38E5" w:rsidDel="008B35E7">
          <w:rPr>
            <w:noProof/>
            <w:lang w:val="en-US"/>
            <w:rPrChange w:id="90" w:author="Hellmann, Simon" w:date="2025-06-10T10:40:00Z">
              <w:rPr>
                <w:noProof/>
              </w:rPr>
            </w:rPrChange>
          </w:rPr>
          <w:delText>6</w:delText>
        </w:r>
        <w:r w:rsidR="003B06E9" w:rsidRPr="008D38E5" w:rsidDel="008B35E7">
          <w:rPr>
            <w:lang w:val="en-US"/>
            <w:rPrChange w:id="91" w:author="Hellmann, Simon" w:date="2025-06-10T10:40:00Z">
              <w:rPr/>
            </w:rPrChange>
          </w:rPr>
          <w:delText>)</w:delText>
        </w:r>
      </w:del>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ins w:id="92" w:author="Hellmann, Simon" w:date="2025-06-12T16:31:00Z">
        <w:r w:rsidR="00254622" w:rsidRPr="00254622">
          <w:rPr>
            <w:lang w:val="en-US"/>
            <w:rPrChange w:id="93" w:author="Hellmann, Simon" w:date="2025-06-12T16:32:00Z">
              <w:rPr/>
            </w:rPrChange>
          </w:rPr>
          <w:t>(</w:t>
        </w:r>
        <w:r w:rsidR="00254622" w:rsidRPr="00254622">
          <w:rPr>
            <w:noProof/>
            <w:lang w:val="en-US"/>
            <w:rPrChange w:id="94" w:author="Hellmann, Simon" w:date="2025-06-12T16:32:00Z">
              <w:rPr>
                <w:noProof/>
              </w:rPr>
            </w:rPrChange>
          </w:rPr>
          <w:t>2</w:t>
        </w:r>
        <w:r w:rsidR="00254622" w:rsidRPr="00254622">
          <w:rPr>
            <w:lang w:val="en-US"/>
            <w:rPrChange w:id="95" w:author="Hellmann, Simon" w:date="2025-06-12T16:32:00Z">
              <w:rPr/>
            </w:rPrChange>
          </w:rPr>
          <w:t>.</w:t>
        </w:r>
        <w:r w:rsidR="00254622" w:rsidRPr="00254622">
          <w:rPr>
            <w:noProof/>
            <w:lang w:val="en-US"/>
            <w:rPrChange w:id="96" w:author="Hellmann, Simon" w:date="2025-06-12T16:32:00Z">
              <w:rPr>
                <w:noProof/>
              </w:rPr>
            </w:rPrChange>
          </w:rPr>
          <w:t>2</w:t>
        </w:r>
        <w:r w:rsidR="00254622" w:rsidRPr="00254622">
          <w:rPr>
            <w:lang w:val="en-US"/>
            <w:rPrChange w:id="97" w:author="Hellmann, Simon" w:date="2025-06-12T16:32:00Z">
              <w:rPr/>
            </w:rPrChange>
          </w:rPr>
          <w:t>)</w:t>
        </w:r>
      </w:ins>
      <w:del w:id="98" w:author="Hellmann, Simon" w:date="2025-06-10T15:48:00Z">
        <w:r w:rsidR="003B06E9" w:rsidRPr="008D38E5" w:rsidDel="008B35E7">
          <w:rPr>
            <w:lang w:val="en-US"/>
            <w:rPrChange w:id="99" w:author="Hellmann, Simon" w:date="2025-06-10T10:40:00Z">
              <w:rPr/>
            </w:rPrChange>
          </w:rPr>
          <w:delText>(</w:delText>
        </w:r>
        <w:r w:rsidR="003B06E9" w:rsidRPr="008D38E5" w:rsidDel="008B35E7">
          <w:rPr>
            <w:noProof/>
            <w:lang w:val="en-US"/>
            <w:rPrChange w:id="100" w:author="Hellmann, Simon" w:date="2025-06-10T10:40:00Z">
              <w:rPr>
                <w:noProof/>
              </w:rPr>
            </w:rPrChange>
          </w:rPr>
          <w:delText>2</w:delText>
        </w:r>
        <w:r w:rsidR="003B06E9" w:rsidRPr="008D38E5" w:rsidDel="008B35E7">
          <w:rPr>
            <w:lang w:val="en-US"/>
            <w:rPrChange w:id="101" w:author="Hellmann, Simon" w:date="2025-06-10T10:40:00Z">
              <w:rPr/>
            </w:rPrChange>
          </w:rPr>
          <w:delText>.</w:delText>
        </w:r>
        <w:r w:rsidR="003B06E9" w:rsidRPr="008D38E5" w:rsidDel="008B35E7">
          <w:rPr>
            <w:noProof/>
            <w:lang w:val="en-US"/>
            <w:rPrChange w:id="102" w:author="Hellmann, Simon" w:date="2025-06-10T10:40:00Z">
              <w:rPr>
                <w:noProof/>
              </w:rPr>
            </w:rPrChange>
          </w:rPr>
          <w:delText>2</w:delText>
        </w:r>
        <w:r w:rsidR="003B06E9" w:rsidRPr="008D38E5" w:rsidDel="008B35E7">
          <w:rPr>
            <w:lang w:val="en-US"/>
            <w:rPrChange w:id="103" w:author="Hellmann, Simon" w:date="2025-06-10T10:40:00Z">
              <w:rPr/>
            </w:rPrChange>
          </w:rPr>
          <w:delText>)</w:delText>
        </w:r>
      </w:del>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000000"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6261C4C9" w:rsidR="00E6406E" w:rsidRDefault="00E6406E">
            <w:pPr>
              <w:pStyle w:val="Beschriftung"/>
              <w:jc w:val="right"/>
              <w:rPr>
                <w:lang w:val="en-US"/>
              </w:rPr>
            </w:pPr>
            <w:bookmarkStart w:id="104" w:name="_Ref194921478"/>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7</w:t>
            </w:r>
            <w:r>
              <w:fldChar w:fldCharType="end"/>
            </w:r>
            <w:bookmarkEnd w:id="104"/>
            <w:r>
              <w:t>)</w:t>
            </w:r>
          </w:p>
        </w:tc>
      </w:tr>
      <w:tr w:rsidR="00E6406E" w14:paraId="60B37789" w14:textId="77777777" w:rsidTr="00E6406E">
        <w:tc>
          <w:tcPr>
            <w:tcW w:w="4396" w:type="pct"/>
          </w:tcPr>
          <w:p w14:paraId="49594B2F" w14:textId="36A7383C" w:rsidR="00E6406E" w:rsidRPr="00220152" w:rsidRDefault="00000000"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2C7EE621" w:rsidR="00E6406E" w:rsidRDefault="00E6406E">
            <w:pPr>
              <w:pStyle w:val="Beschriftung"/>
              <w:jc w:val="right"/>
              <w:rPr>
                <w:lang w:val="en-US"/>
              </w:rPr>
            </w:pPr>
            <w:bookmarkStart w:id="105" w:name="_Ref194921482"/>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8</w:t>
            </w:r>
            <w:r>
              <w:fldChar w:fldCharType="end"/>
            </w:r>
            <w:bookmarkEnd w:id="105"/>
            <w:r>
              <w:t>)</w:t>
            </w:r>
          </w:p>
        </w:tc>
      </w:tr>
    </w:tbl>
    <w:p w14:paraId="230C5B00" w14:textId="61DFFE5F" w:rsidR="009358D7" w:rsidRDefault="009358D7">
      <w:pPr>
        <w:rPr>
          <w:ins w:id="106" w:author="Simon Hellmann" w:date="2025-06-09T16:40:00Z"/>
          <w:lang w:val="en-US"/>
        </w:rPr>
        <w:pPrChange w:id="107" w:author="Simon Hellmann" w:date="2025-06-09T16:41:00Z">
          <w:pPr>
            <w:pStyle w:val="berschrift3"/>
          </w:pPr>
        </w:pPrChange>
      </w:pPr>
      <w:ins w:id="108" w:author="Simon Hellmann" w:date="2025-06-09T16:41:00Z">
        <w:r>
          <w:rPr>
            <w:lang w:val="en-US"/>
          </w:rPr>
          <w:t xml:space="preserve">Fig. 1c shows a qualitative </w:t>
        </w:r>
      </w:ins>
      <w:ins w:id="109" w:author="Simon Hellmann" w:date="2025-06-09T16:42:00Z">
        <w:r>
          <w:rPr>
            <w:lang w:val="en-US"/>
          </w:rPr>
          <w:t xml:space="preserve">dynamic course </w:t>
        </w:r>
      </w:ins>
      <w:ins w:id="110" w:author="Simon Hellmann" w:date="2025-06-09T16:41:00Z">
        <w:r>
          <w:rPr>
            <w:lang w:val="en-US"/>
          </w:rPr>
          <w:t>of the GS filling level</w:t>
        </w:r>
      </w:ins>
      <w:ins w:id="111" w:author="Simon Hellmann" w:date="2025-06-09T16:42:00Z">
        <w:r>
          <w:rPr>
            <w:lang w:val="en-US"/>
          </w:rPr>
          <w:t xml:space="preserve">. </w:t>
        </w:r>
      </w:ins>
    </w:p>
    <w:p w14:paraId="3290C3B1" w14:textId="7D29FF67" w:rsidR="00A7700F" w:rsidRDefault="32AF646F" w:rsidP="32AF646F">
      <w:pPr>
        <w:pStyle w:val="berschrift3"/>
        <w:rPr>
          <w:lang w:val="en-US"/>
        </w:rPr>
      </w:pPr>
      <w:r w:rsidRPr="32AF646F">
        <w:rPr>
          <w:lang w:val="en-US"/>
        </w:rPr>
        <w:t>2.1.2</w:t>
      </w:r>
      <w:r w:rsidR="001F4FEB">
        <w:rPr>
          <w:lang w:val="en-US"/>
        </w:rPr>
        <w:t xml:space="preserve"> </w:t>
      </w:r>
      <w:del w:id="112" w:author="Hellmann, Simon" w:date="2025-06-10T11:08:00Z">
        <w:r w:rsidRPr="32AF646F" w:rsidDel="00F51CBB">
          <w:rPr>
            <w:lang w:val="en-US"/>
          </w:rPr>
          <w:delText>Biogas plant</w:delText>
        </w:r>
      </w:del>
      <w:ins w:id="113" w:author="Hellmann, Simon" w:date="2025-06-10T11:08:00Z">
        <w:r w:rsidR="00F51CBB">
          <w:rPr>
            <w:lang w:val="en-US"/>
          </w:rPr>
          <w:t>AD plant</w:t>
        </w:r>
      </w:ins>
      <w:r w:rsidRPr="32AF646F">
        <w:rPr>
          <w:lang w:val="en-US"/>
        </w:rPr>
        <w:t xml:space="preserve"> dimensioning</w:t>
      </w:r>
    </w:p>
    <w:p w14:paraId="793B5350" w14:textId="5A4D9160"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proofErr w:type="spellStart"/>
      <w:r w:rsidR="006E0C41">
        <w:rPr>
          <w:lang w:val="en-US"/>
        </w:rPr>
        <w:t>Deutsches</w:t>
      </w:r>
      <w:proofErr w:type="spellEnd"/>
      <w:r w:rsidR="006E0C41">
        <w:rPr>
          <w:lang w:val="en-US"/>
        </w:rPr>
        <w:t xml:space="preserve"> </w:t>
      </w:r>
      <w:proofErr w:type="spellStart"/>
      <w:r w:rsidR="006E0C41">
        <w:rPr>
          <w:lang w:val="en-US"/>
        </w:rPr>
        <w:t>Biomasseforschungszentrum</w:t>
      </w:r>
      <w:proofErr w:type="spellEnd"/>
      <w:r w:rsidR="006E0C41">
        <w:rPr>
          <w:lang w:val="en-US"/>
        </w:rPr>
        <w:t xml:space="preserve">, </w:t>
      </w:r>
      <w:r w:rsidRPr="32AF646F">
        <w:rPr>
          <w:lang w:val="en-US"/>
        </w:rPr>
        <w:t xml:space="preserve">DBFZ) as </w:t>
      </w:r>
      <w:r w:rsidRPr="32AF646F">
        <w:rPr>
          <w:lang w:val="en-US"/>
        </w:rPr>
        <w:lastRenderedPageBreak/>
        <w:t xml:space="preserve">reported in </w:t>
      </w:r>
      <w:sdt>
        <w:sdtPr>
          <w:rPr>
            <w:lang w:val="en-US"/>
          </w:rPr>
          <w:alias w:val="To edit, see citavi.com/edit"/>
          <w:tag w:val="CitaviPlaceholder#2a835e24-0623-45d2-a5cd-49405258ea37"/>
          <w:id w:val="-849030624"/>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B7360D">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B7360D">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Content>
          <w:r w:rsidR="00A60AA0">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xMlQxOToxNDoxMS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sidR="00A60AA0">
            <w:rPr>
              <w:lang w:val="en-US"/>
            </w:rPr>
            <w:fldChar w:fldCharType="separate"/>
          </w:r>
          <w:r w:rsidR="00B7360D">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Content>
          <w:r w:rsidR="00A60AA0">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TJUMTk6MTQ6MTE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sidR="00A60AA0">
            <w:rPr>
              <w:lang w:val="en-US"/>
            </w:rPr>
            <w:fldChar w:fldCharType="separate"/>
          </w:r>
          <w:r w:rsidR="00B7360D">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r w:rsidR="00AD5BD0">
        <w:rPr>
          <w:lang w:val="en-US"/>
        </w:rPr>
        <w:t>3</w:t>
      </w:r>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114" w:name="_5bqn32glp415"/>
      <w:bookmarkStart w:id="115" w:name="_b20llt1pm978"/>
      <w:bookmarkEnd w:id="114"/>
      <w:bookmarkEnd w:id="115"/>
      <w:r w:rsidRPr="0EF766E9">
        <w:rPr>
          <w:lang w:val="en-US"/>
        </w:rPr>
        <w:t>2.2 Uncertain substrate characterization</w:t>
      </w:r>
    </w:p>
    <w:p w14:paraId="635E3B16" w14:textId="423CBB42"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Content>
          <w:r>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i0xMlQxOToxNDoxMS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MDM1MWFiOWItYTc5ZC00NTRjLTljODItMjg3YjBjYmViODkwIiwiVGV4dCI6IihMaWViZXRyYXUgYW5kIFBmZWlmZmVyLCAyMDIwKSIsIldBSVZlcnNpb24iOiI2LjE5LjIuMSJ9}</w:instrText>
          </w:r>
          <w:r>
            <w:rPr>
              <w:lang w:val="en-US"/>
            </w:rPr>
            <w:fldChar w:fldCharType="separate"/>
          </w:r>
          <w:r w:rsidR="00B7360D">
            <w:rPr>
              <w:lang w:val="en-US"/>
            </w:rPr>
            <w:t>(Liebetrau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Content>
          <w:r>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xMlQxOToxNDoxMS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B7360D">
            <w:rPr>
              <w:lang w:val="en-US"/>
            </w:rPr>
            <w:t>(Jimenez et al., 2015)</w:t>
          </w:r>
          <w:r>
            <w:rPr>
              <w:lang w:val="en-US"/>
            </w:rPr>
            <w:fldChar w:fldCharType="end"/>
          </w:r>
        </w:sdtContent>
      </w:sdt>
      <w:r w:rsidR="00AA10A7" w:rsidRPr="00AA10A7">
        <w:rPr>
          <w:lang w:val="en-US"/>
        </w:rPr>
        <w:t xml:space="preserve">. Thus, in this study, the three influent macronutrients CH, PR and LI were assumed to be uncertain since they describe only </w:t>
      </w:r>
      <w:r w:rsidR="0045620C">
        <w:rPr>
          <w:lang w:val="en-US"/>
        </w:rPr>
        <w:t>degradable</w:t>
      </w:r>
      <w:r w:rsidR="00AA10A7" w:rsidRPr="00AA10A7">
        <w:rPr>
          <w:lang w:val="en-US"/>
        </w:rPr>
        <w:t xml:space="preserve"> fractions of raw macronutrient values</w:t>
      </w:r>
      <w:r>
        <w:rPr>
          <w:lang w:val="en-US"/>
        </w:rPr>
        <w:t xml:space="preserve"> </w:t>
      </w:r>
      <w:sdt>
        <w:sdtPr>
          <w:rPr>
            <w:lang w:val="en-US"/>
          </w:rPr>
          <w:alias w:val="To edit, see citavi.com/edit"/>
          <w:tag w:val="CitaviPlaceholder#e2d2f5f6-f162-4088-9a32-7ee16feb8ca5"/>
          <w:id w:val="-721205375"/>
          <w:placeholder>
            <w:docPart w:val="DefaultPlaceholder_-1854013440"/>
          </w:placeholder>
        </w:sdtPr>
        <w:sdtContent>
          <w:r>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7QURNMX0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i0xMlQxOToxNDoxMS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Pr>
              <w:lang w:val="en-US"/>
            </w:rPr>
            <w:fldChar w:fldCharType="separate"/>
          </w:r>
          <w:r w:rsidR="00B7360D">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commentRangeStart w:id="116"/>
      <w:r w:rsidR="00D27AAF" w:rsidRPr="32AF646F">
        <w:rPr>
          <w:lang w:val="en-US"/>
        </w:rPr>
        <w:t xml:space="preserve">The following </w:t>
      </w:r>
      <w:ins w:id="117" w:author="Hellmann, Simon" w:date="2025-06-12T12:23:00Z">
        <w:r w:rsidR="00740A39">
          <w:rPr>
            <w:lang w:val="en-US"/>
          </w:rPr>
          <w:t xml:space="preserve">typical </w:t>
        </w:r>
      </w:ins>
      <w:r w:rsidR="00D27AAF" w:rsidRPr="32AF646F">
        <w:rPr>
          <w:lang w:val="en-US"/>
        </w:rPr>
        <w:t xml:space="preserve">agricultural </w:t>
      </w:r>
      <w:ins w:id="118" w:author="Hellmann, Simon" w:date="2025-06-12T12:23:00Z">
        <w:r w:rsidR="00740A39">
          <w:rPr>
            <w:lang w:val="en-US"/>
          </w:rPr>
          <w:t xml:space="preserve">AD </w:t>
        </w:r>
      </w:ins>
      <w:r w:rsidR="00D27AAF" w:rsidRPr="32AF646F">
        <w:rPr>
          <w:lang w:val="en-US"/>
        </w:rPr>
        <w:t xml:space="preserve">substrates were </w:t>
      </w:r>
      <w:r w:rsidR="00D27AAF">
        <w:rPr>
          <w:lang w:val="en-US"/>
        </w:rPr>
        <w:t>considered</w:t>
      </w:r>
      <w:ins w:id="119" w:author="Hellmann, Simon" w:date="2025-06-10T11:15:00Z">
        <w:r w:rsidR="001039CB">
          <w:rPr>
            <w:lang w:val="en-US"/>
          </w:rPr>
          <w:t xml:space="preserve"> [</w:t>
        </w:r>
        <w:r w:rsidR="001039CB" w:rsidRPr="001039CB">
          <w:rPr>
            <w:highlight w:val="yellow"/>
            <w:lang w:val="en-US"/>
            <w:rPrChange w:id="120" w:author="Hellmann, Simon" w:date="2025-06-10T11:15:00Z">
              <w:rPr>
                <w:lang w:val="en-US"/>
              </w:rPr>
            </w:rPrChange>
          </w:rPr>
          <w:t>Quelle</w:t>
        </w:r>
        <w:r w:rsidR="001039CB">
          <w:rPr>
            <w:lang w:val="en-US"/>
          </w:rPr>
          <w:t>]</w:t>
        </w:r>
      </w:ins>
      <w:r w:rsidR="00D27AAF" w:rsidRPr="32AF646F">
        <w:rPr>
          <w:lang w:val="en-US"/>
        </w:rPr>
        <w:t>: grass silage (</w:t>
      </w:r>
      <w:proofErr w:type="spellStart"/>
      <w:r w:rsidR="00D27AAF" w:rsidRPr="32AF646F">
        <w:rPr>
          <w:lang w:val="en-US"/>
        </w:rPr>
        <w:t>G</w:t>
      </w:r>
      <w:r w:rsidR="009C1D4A">
        <w:rPr>
          <w:lang w:val="en-US"/>
        </w:rPr>
        <w:t>r</w:t>
      </w:r>
      <w:r w:rsidR="00D27AAF" w:rsidRPr="32AF646F">
        <w:rPr>
          <w:lang w:val="en-US"/>
        </w:rPr>
        <w:t>S</w:t>
      </w:r>
      <w:proofErr w:type="spellEnd"/>
      <w:r w:rsidR="00D27AAF" w:rsidRPr="32AF646F">
        <w:rPr>
          <w:lang w:val="en-US"/>
        </w:rPr>
        <w:t xml:space="preserve">),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commentRangeEnd w:id="116"/>
      <w:r w:rsidR="00232B6D">
        <w:rPr>
          <w:rStyle w:val="Kommentarzeichen"/>
        </w:rPr>
        <w:commentReference w:id="116"/>
      </w:r>
      <w:ins w:id="121" w:author="Hellmann, Simon" w:date="2025-06-12T12:24:00Z">
        <w:r w:rsidR="00740A39">
          <w:rPr>
            <w:lang w:val="en-US"/>
          </w:rPr>
          <w:t xml:space="preserve"> Their respective costs per t FM are provided in Tab. 2.</w:t>
        </w:r>
      </w:ins>
    </w:p>
    <w:p w14:paraId="61CCC35F" w14:textId="52E019E2" w:rsidR="00EF63E2" w:rsidRDefault="006D555D" w:rsidP="00EF63E2">
      <w:pPr>
        <w:pStyle w:val="berschrift3"/>
        <w:rPr>
          <w:lang w:val="en-US"/>
        </w:rPr>
      </w:pPr>
      <w:bookmarkStart w:id="122" w:name="_3saj0h2cz42i" w:colFirst="0" w:colLast="0"/>
      <w:bookmarkEnd w:id="122"/>
      <w:r>
        <w:rPr>
          <w:lang w:val="en-US"/>
        </w:rPr>
        <w:t>2</w:t>
      </w:r>
      <w:r w:rsidR="00EF63E2" w:rsidRPr="00EF63E2">
        <w:rPr>
          <w:lang w:val="en-US"/>
        </w:rPr>
        <w:t>.</w:t>
      </w:r>
      <w:r>
        <w:rPr>
          <w:lang w:val="en-US"/>
        </w:rPr>
        <w:t>2</w:t>
      </w:r>
      <w:r w:rsidR="00EF63E2" w:rsidRPr="00EF63E2">
        <w:rPr>
          <w:lang w:val="en-US"/>
        </w:rPr>
        <w:t xml:space="preserve">.1 </w:t>
      </w:r>
      <w:commentRangeStart w:id="123"/>
      <w:r w:rsidR="006E490B">
        <w:rPr>
          <w:lang w:val="en-US"/>
        </w:rPr>
        <w:t>Nominal computation</w:t>
      </w:r>
      <w:commentRangeEnd w:id="123"/>
      <w:r w:rsidR="00523B27">
        <w:rPr>
          <w:rStyle w:val="Kommentarzeichen"/>
          <w:color w:val="auto"/>
        </w:rPr>
        <w:commentReference w:id="123"/>
      </w:r>
    </w:p>
    <w:p w14:paraId="7F3CB807" w14:textId="3104C650"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dW5kZXIgcmV2aWV3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MS0yNFQxMDo0MTozM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sidR="00195BE7">
            <w:rPr>
              <w:lang w:val="en-US"/>
            </w:rPr>
            <w:fldChar w:fldCharType="separate"/>
          </w:r>
          <w:r w:rsidR="00B7360D">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HVuZGVyIHJldmlldyk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EtMjRUMTA6NDE6Mz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sidR="00195BE7">
            <w:rPr>
              <w:lang w:val="en-US"/>
            </w:rPr>
            <w:fldChar w:fldCharType="separate"/>
          </w:r>
          <w:r w:rsidR="00B7360D">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YzIE5yLiA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MYW5kdGVjaG5payIsIlBhZ2luYXRpb24iOjAsIlByb3RlY3RlZCI6ZmFsc2UsIkNyZWF0ZWRCeSI6Il9IZWxsbWFubiwgU2ltb24iLCJDcmVhdGVkT24iOiIyMDI0LTAzLTI4VDEzOjEyOjUxIiwiTW9kaWZpZWRCeSI6Il9IZWxsbWFubiwgU2ltb24iLCJJZCI6Ijg1YmY3YjY0LTk3OWItNGQ0MC1hMGRkLTg0MWVlYWMzZTIyMiIsIk1vZGlmaWVkT24iOiIyMDI0LTAzLTI4VDEzOjEy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YzIE5yLiA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WWVhciI6IjIwMDgiLCJZZWFyUmVzb2x2ZWQiOiIyMDA4IiwiQ3JlYXRlZEJ5IjoiX0hlbGxtYW5uLCBTaW1vbiIsIkNyZWF0ZWRPbiI6IjIwMjQtMDMtMjhUMTE6NDQ6MzAiLCJNb2RpZmllZEJ5IjoiX0hlbGxtYW5uLCBTaW1vbiIsIklkIjoiZjliNWM3NDctYjAzOC00OTJlLTlmNDgtYzEyODg0NGQwMzBmIiwiTW9kaWZpZWRPbiI6IjIwMjQtMDgtMDJUMTI6NDA6MzQ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jMgTnIuID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}</w:instrText>
          </w:r>
          <w:r w:rsidR="001A2017">
            <w:rPr>
              <w:lang w:val="en-US"/>
            </w:rPr>
            <w:fldChar w:fldCharType="separate"/>
          </w:r>
          <w:r w:rsidR="00B7360D">
            <w:rPr>
              <w:lang w:val="en-US"/>
            </w:rPr>
            <w:t>(</w:t>
          </w:r>
          <w:proofErr w:type="spellStart"/>
          <w:r w:rsidR="00B7360D">
            <w:rPr>
              <w:lang w:val="en-US"/>
            </w:rPr>
            <w:t>Weißbach</w:t>
          </w:r>
          <w:proofErr w:type="spellEnd"/>
          <w:r w:rsidR="00B7360D">
            <w:rPr>
              <w:lang w:val="en-US"/>
            </w:rPr>
            <w:t xml:space="preserve"> and </w:t>
          </w:r>
          <w:proofErr w:type="spellStart"/>
          <w:r w:rsidR="00B7360D">
            <w:rPr>
              <w:lang w:val="en-US"/>
            </w:rPr>
            <w:t>Strubelt</w:t>
          </w:r>
          <w:proofErr w:type="spellEnd"/>
          <w:r w:rsidR="00B7360D">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TJUMTk6MTQ6MTE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M5YzdjN2ViOC02YzY3LTQ1NjItOWMwYy1mOGY0YTlkOWU4ZGQiLCJUZXh0IjoiRmlzZ2F0aXZhIGV0IGFsLiIsIldBSVZlcnNpb24iOiI2LjE5LjIuMSJ9}</w:instrText>
          </w:r>
          <w:r w:rsidR="00C32D2B">
            <w:rPr>
              <w:lang w:val="en-US"/>
            </w:rPr>
            <w:fldChar w:fldCharType="separate"/>
          </w:r>
          <w:r w:rsidR="00B7360D">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EyVDE5OjE0OjEx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NGY4NTRhNTItODMwNC00NzlmLTg1NjYtM2MzNTliMmQ4NGQyIiwiVGV4dCI6IigyMDIwKSIsIldBSVZlcnNpb24iOiI2LjE5LjIuMSJ9}</w:instrText>
          </w:r>
          <w:r w:rsidR="00C32D2B">
            <w:rPr>
              <w:lang w:val="en-US"/>
            </w:rPr>
            <w:fldChar w:fldCharType="separate"/>
          </w:r>
          <w:r w:rsidR="00B7360D">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5741EE34"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ins w:id="124" w:author="Simon Hellmann" w:date="2025-06-08T15:57:00Z">
            <w:rPr>
              <w:rFonts w:ascii="Cambria Math" w:hAnsi="Cambria Math"/>
              <w:lang w:val="en-US"/>
            </w:rPr>
            <m:t>XA</m:t>
          </w:ins>
        </m:r>
        <w:commentRangeStart w:id="125"/>
        <m:bar>
          <m:barPr>
            <m:pos m:val="top"/>
            <m:ctrlPr>
              <w:del w:id="126" w:author="Simon Hellmann" w:date="2025-06-08T15:57:00Z">
                <w:rPr>
                  <w:rFonts w:ascii="Cambria Math" w:hAnsi="Cambria Math"/>
                  <w:i/>
                  <w:lang w:val="en-US"/>
                </w:rPr>
              </w:del>
            </m:ctrlPr>
          </m:barPr>
          <m:e>
            <m:r>
              <w:del w:id="127" w:author="Simon Hellmann" w:date="2025-06-08T15:56:00Z">
                <w:rPr>
                  <w:rFonts w:ascii="Cambria Math" w:hAnsi="Cambria Math"/>
                  <w:lang w:val="en-US"/>
                </w:rPr>
                <m:t>XA</m:t>
              </w:del>
            </m:r>
          </m:e>
        </m:bar>
        <w:commentRangeEnd w:id="125"/>
        <m:r>
          <m:rPr>
            <m:sty m:val="p"/>
          </m:rPr>
          <w:rPr>
            <w:rStyle w:val="Kommentarzeichen"/>
          </w:rPr>
          <w:commentReference w:id="125"/>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ins w:id="128" w:author="Simon Hellmann" w:date="2025-06-08T15:57:00Z">
        <w:r w:rsidR="00EC303E" w:rsidRPr="00EC303E">
          <w:rPr>
            <w:rFonts w:ascii="Cambria Math" w:hAnsi="Cambria Math"/>
            <w:i/>
            <w:lang w:val="en-US"/>
          </w:rPr>
          <w:t xml:space="preserve"> </w:t>
        </w:r>
      </w:ins>
      <m:oMath>
        <m:r>
          <w:ins w:id="129" w:author="Simon Hellmann" w:date="2025-06-08T15:57:00Z">
            <w:rPr>
              <w:rFonts w:ascii="Cambria Math" w:hAnsi="Cambria Math"/>
              <w:lang w:val="en-US"/>
            </w:rPr>
            <m:t>XC</m:t>
          </w:ins>
        </m:r>
      </m:oMath>
      <w:del w:id="130" w:author="Simon Hellmann" w:date="2025-06-08T15:57:00Z">
        <w:r w:rsidR="003114E1" w:rsidDel="00EC303E">
          <w:rPr>
            <w:lang w:val="en-US"/>
          </w:rPr>
          <w:delText xml:space="preserve"> </w:delText>
        </w:r>
      </w:del>
      <m:oMath>
        <m:bar>
          <m:barPr>
            <m:pos m:val="top"/>
            <m:ctrlPr>
              <w:del w:id="131" w:author="Simon Hellmann" w:date="2025-06-08T15:57:00Z">
                <w:rPr>
                  <w:rFonts w:ascii="Cambria Math" w:hAnsi="Cambria Math"/>
                  <w:i/>
                  <w:lang w:val="en-US"/>
                </w:rPr>
              </w:del>
            </m:ctrlPr>
          </m:barPr>
          <m:e>
            <m:r>
              <w:del w:id="132" w:author="Simon Hellmann" w:date="2025-06-08T15:57:00Z">
                <w:rPr>
                  <w:rFonts w:ascii="Cambria Math" w:hAnsi="Cambria Math"/>
                  <w:lang w:val="en-US"/>
                </w:rPr>
                <m:t>XC</m:t>
              </w:del>
            </m:r>
          </m:e>
        </m:bar>
      </m:oMath>
      <w:r>
        <w:rPr>
          <w:lang w:val="en-US"/>
        </w:rPr>
        <w:t xml:space="preserve">, </w:t>
      </w:r>
      <w:r w:rsidR="004A1F2D">
        <w:rPr>
          <w:lang w:val="en-US"/>
        </w:rPr>
        <w:t xml:space="preserve">crude </w:t>
      </w:r>
      <w:r>
        <w:rPr>
          <w:lang w:val="en-US"/>
        </w:rPr>
        <w:t xml:space="preserve">proteins </w:t>
      </w:r>
      <m:oMath>
        <m:r>
          <w:ins w:id="133" w:author="Simon Hellmann" w:date="2025-06-08T15:57:00Z">
            <w:rPr>
              <w:rFonts w:ascii="Cambria Math" w:hAnsi="Cambria Math"/>
              <w:lang w:val="en-US"/>
            </w:rPr>
            <m:t>XP</m:t>
          </w:ins>
        </m:r>
        <m:bar>
          <m:barPr>
            <m:pos m:val="top"/>
            <m:ctrlPr>
              <w:del w:id="134" w:author="Simon Hellmann" w:date="2025-06-08T15:57:00Z">
                <w:rPr>
                  <w:rFonts w:ascii="Cambria Math" w:hAnsi="Cambria Math"/>
                  <w:i/>
                  <w:lang w:val="en-US"/>
                </w:rPr>
              </w:del>
            </m:ctrlPr>
          </m:barPr>
          <m:e>
            <m:r>
              <w:del w:id="135" w:author="Simon Hellmann" w:date="2025-06-08T15:57:00Z">
                <w:rPr>
                  <w:rFonts w:ascii="Cambria Math" w:hAnsi="Cambria Math"/>
                  <w:lang w:val="en-US"/>
                </w:rPr>
                <m:t>XP</m:t>
              </w:del>
            </m:r>
          </m:e>
        </m:bar>
      </m:oMath>
      <w:r w:rsidR="003114E1">
        <w:rPr>
          <w:lang w:val="en-US"/>
        </w:rPr>
        <w:t xml:space="preserve"> </w:t>
      </w:r>
      <w:r>
        <w:rPr>
          <w:lang w:val="en-US"/>
        </w:rPr>
        <w:t xml:space="preserve">and </w:t>
      </w:r>
      <w:r w:rsidR="004A1F2D">
        <w:rPr>
          <w:lang w:val="en-US"/>
        </w:rPr>
        <w:t xml:space="preserve">crude </w:t>
      </w:r>
      <w:r>
        <w:rPr>
          <w:lang w:val="en-US"/>
        </w:rPr>
        <w:t>lipids</w:t>
      </w:r>
      <w:ins w:id="136" w:author="Simon Hellmann" w:date="2025-06-08T15:57:00Z">
        <w:r w:rsidR="00EC303E" w:rsidRPr="00EC303E">
          <w:rPr>
            <w:rFonts w:ascii="Cambria Math" w:hAnsi="Cambria Math"/>
            <w:i/>
            <w:lang w:val="en-US"/>
          </w:rPr>
          <w:t xml:space="preserve"> </w:t>
        </w:r>
      </w:ins>
      <m:oMath>
        <m:r>
          <w:ins w:id="137" w:author="Simon Hellmann" w:date="2025-06-08T15:57:00Z">
            <w:rPr>
              <w:rFonts w:ascii="Cambria Math" w:hAnsi="Cambria Math"/>
              <w:lang w:val="en-US"/>
            </w:rPr>
            <m:t>XL</m:t>
          </w:ins>
        </m:r>
      </m:oMath>
      <w:del w:id="138" w:author="Simon Hellmann" w:date="2025-06-08T15:57:00Z">
        <w:r w:rsidR="003114E1" w:rsidDel="00EC303E">
          <w:rPr>
            <w:lang w:val="en-US"/>
          </w:rPr>
          <w:delText xml:space="preserve"> </w:delText>
        </w:r>
      </w:del>
      <m:oMath>
        <m:bar>
          <m:barPr>
            <m:pos m:val="top"/>
            <m:ctrlPr>
              <w:del w:id="139" w:author="Simon Hellmann" w:date="2025-06-08T15:57:00Z">
                <w:rPr>
                  <w:rFonts w:ascii="Cambria Math" w:hAnsi="Cambria Math"/>
                  <w:i/>
                  <w:lang w:val="en-US"/>
                </w:rPr>
              </w:del>
            </m:ctrlPr>
          </m:barPr>
          <m:e>
            <m:r>
              <w:del w:id="140" w:author="Simon Hellmann" w:date="2025-06-08T15:57:00Z">
                <w:rPr>
                  <w:rFonts w:ascii="Cambria Math" w:hAnsi="Cambria Math"/>
                  <w:lang w:val="en-US"/>
                </w:rPr>
                <m:t>XL</m:t>
              </w:del>
            </m:r>
          </m:e>
        </m:ba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in percentage of</w:t>
      </w:r>
      <w:r w:rsidR="007F521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7QURNMX0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i0xMlQxOToxNDoxMS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C32D2B">
            <w:rPr>
              <w:lang w:val="en-US"/>
            </w:rPr>
            <w:fldChar w:fldCharType="separate"/>
          </w:r>
          <w:r w:rsidR="00B7360D">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AA1AEA"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1D869EA" w:rsidR="00AB67E7" w:rsidRPr="00C32D2B" w:rsidRDefault="00EC303E">
            <w:pPr>
              <w:spacing w:line="416" w:lineRule="auto"/>
              <w:ind w:right="30" w:firstLine="341"/>
              <w:jc w:val="center"/>
              <w:rPr>
                <w:rFonts w:eastAsia="Garamond" w:cs="Garamond"/>
                <w:lang w:val="en-US"/>
              </w:rPr>
            </w:pPr>
            <m:oMathPara>
              <m:oMath>
                <m:r>
                  <w:ins w:id="141" w:author="Simon Hellmann" w:date="2025-06-08T16:04:00Z">
                    <w:rPr>
                      <w:rFonts w:ascii="Cambria Math" w:eastAsia="Garamond" w:hAnsi="Cambria Math" w:cs="Garamond"/>
                      <w:szCs w:val="24"/>
                      <w:lang w:val="en-US"/>
                    </w:rPr>
                    <m:t>XC</m:t>
                  </w:ins>
                </m:r>
                <m:bar>
                  <m:barPr>
                    <m:pos m:val="top"/>
                    <m:ctrlPr>
                      <w:del w:id="142" w:author="Simon Hellmann" w:date="2025-06-08T16:04:00Z">
                        <w:rPr>
                          <w:rFonts w:ascii="Cambria Math" w:eastAsia="Garamond" w:hAnsi="Cambria Math" w:cs="Garamond"/>
                          <w:i/>
                          <w:szCs w:val="24"/>
                          <w:lang w:val="en-US"/>
                        </w:rPr>
                      </w:del>
                    </m:ctrlPr>
                  </m:barPr>
                  <m:e>
                    <m:r>
                      <w:del w:id="143" w:author="Simon Hellmann" w:date="2025-06-08T16:04:00Z">
                        <w:rPr>
                          <w:rFonts w:ascii="Cambria Math" w:eastAsia="Garamond" w:hAnsi="Cambria Math" w:cs="Garamond"/>
                          <w:szCs w:val="24"/>
                          <w:lang w:val="en-US"/>
                        </w:rPr>
                        <m:t>XC</m:t>
                      </w:del>
                    </m:r>
                  </m:e>
                </m:bar>
                <m:r>
                  <w:rPr>
                    <w:rFonts w:ascii="Cambria Math" w:eastAsia="Garamond" w:hAnsi="Cambria Math" w:cs="Garamond"/>
                    <w:szCs w:val="24"/>
                    <w:lang w:val="en-US"/>
                  </w:rPr>
                  <m:t>=1000-</m:t>
                </m:r>
                <m:r>
                  <w:ins w:id="144" w:author="Simon Hellmann" w:date="2025-06-08T15:57:00Z">
                    <w:rPr>
                      <w:rFonts w:ascii="Cambria Math" w:eastAsia="Garamond" w:hAnsi="Cambria Math" w:cs="Garamond"/>
                      <w:szCs w:val="24"/>
                      <w:lang w:val="en-US"/>
                    </w:rPr>
                    <m:t>XA</m:t>
                  </w:ins>
                </m:r>
                <m:bar>
                  <m:barPr>
                    <m:pos m:val="top"/>
                    <m:ctrlPr>
                      <w:del w:id="145" w:author="Simon Hellmann" w:date="2025-06-08T15:57:00Z">
                        <w:rPr>
                          <w:rFonts w:ascii="Cambria Math" w:eastAsia="Garamond" w:hAnsi="Cambria Math" w:cs="Garamond"/>
                          <w:i/>
                          <w:szCs w:val="24"/>
                          <w:lang w:val="en-US"/>
                        </w:rPr>
                      </w:del>
                    </m:ctrlPr>
                  </m:barPr>
                  <m:e>
                    <m:r>
                      <w:del w:id="146" w:author="Simon Hellmann" w:date="2025-06-08T15:57:00Z">
                        <w:rPr>
                          <w:rFonts w:ascii="Cambria Math" w:eastAsia="Garamond" w:hAnsi="Cambria Math" w:cs="Garamond"/>
                          <w:szCs w:val="24"/>
                          <w:lang w:val="en-US"/>
                        </w:rPr>
                        <m:t>XA</m:t>
                      </w:del>
                    </m:r>
                  </m:e>
                </m:bar>
                <m:r>
                  <w:rPr>
                    <w:rFonts w:ascii="Cambria Math" w:eastAsia="Garamond" w:hAnsi="Cambria Math" w:cs="Garamond"/>
                    <w:szCs w:val="24"/>
                    <w:lang w:val="en-US"/>
                  </w:rPr>
                  <m:t>-</m:t>
                </m:r>
                <m:bar>
                  <m:barPr>
                    <m:pos m:val="top"/>
                    <m:ctrlPr>
                      <w:del w:id="147" w:author="Simon Hellmann" w:date="2025-06-08T15:57:00Z">
                        <w:rPr>
                          <w:rFonts w:ascii="Cambria Math" w:eastAsia="Garamond" w:hAnsi="Cambria Math" w:cs="Garamond"/>
                          <w:i/>
                          <w:szCs w:val="24"/>
                          <w:lang w:val="en-US"/>
                        </w:rPr>
                      </w:del>
                    </m:ctrlPr>
                  </m:barPr>
                  <m:e>
                    <m:r>
                      <w:del w:id="148" w:author="Simon Hellmann" w:date="2025-06-08T15:57:00Z">
                        <w:rPr>
                          <w:rFonts w:ascii="Cambria Math" w:eastAsia="Garamond" w:hAnsi="Cambria Math" w:cs="Garamond"/>
                          <w:szCs w:val="24"/>
                          <w:lang w:val="en-US"/>
                        </w:rPr>
                        <m:t>XP</m:t>
                      </w:del>
                    </m:r>
                  </m:e>
                </m:bar>
                <m:r>
                  <w:ins w:id="149" w:author="Simon Hellmann" w:date="2025-06-08T15:57:00Z">
                    <w:rPr>
                      <w:rFonts w:ascii="Cambria Math" w:eastAsia="Garamond" w:hAnsi="Cambria Math" w:cs="Garamond"/>
                      <w:szCs w:val="24"/>
                      <w:lang w:val="en-US"/>
                    </w:rPr>
                    <m:t>XP</m:t>
                  </w:ins>
                </m:r>
                <m:r>
                  <w:rPr>
                    <w:rFonts w:ascii="Cambria Math" w:eastAsia="Garamond" w:hAnsi="Cambria Math" w:cs="Garamond"/>
                    <w:szCs w:val="24"/>
                    <w:lang w:val="en-US"/>
                  </w:rPr>
                  <m:t>-</m:t>
                </m:r>
                <m:r>
                  <w:ins w:id="150" w:author="Simon Hellmann" w:date="2025-06-08T15:57:00Z">
                    <w:rPr>
                      <w:rFonts w:ascii="Cambria Math" w:eastAsia="Garamond" w:hAnsi="Cambria Math" w:cs="Garamond"/>
                      <w:szCs w:val="24"/>
                      <w:lang w:val="en-US"/>
                    </w:rPr>
                    <m:t>XL</m:t>
                  </w:ins>
                </m:r>
                <m:bar>
                  <m:barPr>
                    <m:pos m:val="top"/>
                    <m:ctrlPr>
                      <w:del w:id="151" w:author="Simon Hellmann" w:date="2025-06-08T15:57:00Z">
                        <w:rPr>
                          <w:rFonts w:ascii="Cambria Math" w:eastAsia="Garamond" w:hAnsi="Cambria Math" w:cs="Garamond"/>
                          <w:i/>
                          <w:szCs w:val="24"/>
                          <w:lang w:val="en-US"/>
                        </w:rPr>
                      </w:del>
                    </m:ctrlPr>
                  </m:barPr>
                  <m:e>
                    <m:r>
                      <w:del w:id="152" w:author="Simon Hellmann" w:date="2025-06-08T15:57:00Z">
                        <w:rPr>
                          <w:rFonts w:ascii="Cambria Math" w:eastAsia="Garamond" w:hAnsi="Cambria Math" w:cs="Garamond"/>
                          <w:szCs w:val="24"/>
                          <w:lang w:val="en-US"/>
                        </w:rPr>
                        <m:t>XL</m:t>
                      </w:del>
                    </m:r>
                  </m:e>
                </m:bar>
                <m:r>
                  <w:rPr>
                    <w:rFonts w:ascii="Cambria Math" w:eastAsia="Garamond" w:hAnsi="Cambria Math" w:cs="Garamond"/>
                    <w:szCs w:val="24"/>
                    <w:lang w:val="en-US"/>
                  </w:rPr>
                  <m:t>.</m:t>
                </m:r>
              </m:oMath>
            </m:oMathPara>
          </w:p>
        </w:tc>
        <w:tc>
          <w:tcPr>
            <w:tcW w:w="424" w:type="pct"/>
            <w:vAlign w:val="center"/>
          </w:tcPr>
          <w:p w14:paraId="3D2170E9" w14:textId="3466F457"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9</w:t>
            </w:r>
            <w:r>
              <w:fldChar w:fldCharType="end"/>
            </w:r>
            <w:r w:rsidRPr="00C32D2B">
              <w:rPr>
                <w:lang w:val="en-US"/>
              </w:rPr>
              <w:t>)</w:t>
            </w:r>
          </w:p>
        </w:tc>
      </w:tr>
    </w:tbl>
    <w:p w14:paraId="6E5E4B6E" w14:textId="4EC8418B" w:rsidR="00EF63E2"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TJUMTk6MTQ6MTE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B7360D">
            <w:rPr>
              <w:lang w:val="en-US"/>
            </w:rPr>
            <w:t>(Lübken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AA1AEA"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2C21A2A1" w:rsidR="00D779B8" w:rsidRPr="00C32D2B" w:rsidRDefault="00000000">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bar>
                  <m:barPr>
                    <m:pos m:val="top"/>
                    <m:ctrlPr>
                      <w:del w:id="153" w:author="Simon Hellmann" w:date="2025-06-08T15:58:00Z">
                        <w:rPr>
                          <w:rFonts w:ascii="Cambria Math" w:eastAsia="Garamond" w:hAnsi="Cambria Math" w:cs="Garamond"/>
                          <w:i/>
                          <w:szCs w:val="24"/>
                          <w:lang w:val="en-US"/>
                        </w:rPr>
                      </w:del>
                    </m:ctrlPr>
                  </m:barPr>
                  <m:e>
                    <m:r>
                      <w:del w:id="154" w:author="Simon Hellmann" w:date="2025-06-08T15:58:00Z">
                        <w:rPr>
                          <w:rFonts w:ascii="Cambria Math" w:eastAsia="Garamond" w:hAnsi="Cambria Math" w:cs="Garamond"/>
                          <w:szCs w:val="24"/>
                          <w:lang w:val="en-US"/>
                        </w:rPr>
                        <m:t>Xi</m:t>
                      </w:del>
                    </m:r>
                  </m:e>
                </m:bar>
                <m:r>
                  <w:del w:id="155" w:author="Simon Hellmann" w:date="2025-06-08T15:58:00Z">
                    <w:rPr>
                      <w:rFonts w:ascii="Cambria Math" w:eastAsia="Garamond" w:hAnsi="Cambria Math" w:cs="Garamond"/>
                      <w:szCs w:val="24"/>
                      <w:lang w:val="en-US"/>
                    </w:rPr>
                    <m:t xml:space="preserve"> </m:t>
                  </w:del>
                </m:r>
                <m:r>
                  <w:ins w:id="156" w:author="Simon Hellmann" w:date="2025-06-08T15:58:00Z">
                    <w:rPr>
                      <w:rFonts w:ascii="Cambria Math" w:eastAsia="Garamond" w:hAnsi="Cambria Math" w:cs="Garamond"/>
                      <w:szCs w:val="24"/>
                      <w:lang w:val="en-US"/>
                    </w:rPr>
                    <m:t xml:space="preserve">Xi </m:t>
                  </w:ins>
                </m:r>
                <m:r>
                  <w:del w:id="157" w:author="Simon Hellmann" w:date="2025-06-08T15:58:00Z">
                    <m:rPr>
                      <m:sty m:val="p"/>
                    </m:rPr>
                    <w:rPr>
                      <w:rFonts w:ascii="Cambria Math" w:eastAsia="Garamond" w:hAnsi="Cambria Math" w:cs="Garamond"/>
                      <w:szCs w:val="24"/>
                      <w:lang w:val="en-US"/>
                    </w:rPr>
                    <m:t xml:space="preserve"> </m:t>
                  </w:del>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del w:id="158" w:author="Simon Hellmann" w:date="2025-06-08T16:05:00Z">
                    <m:rPr>
                      <m:sty m:val="p"/>
                    </m:rPr>
                    <w:rPr>
                      <w:rFonts w:ascii="Cambria Math" w:eastAsia="Garamond" w:hAnsi="Cambria Math" w:cs="Garamond"/>
                      <w:szCs w:val="24"/>
                      <w:lang w:val="en-US"/>
                    </w:rPr>
                    <m:t xml:space="preserve"> </m:t>
                  </w:del>
                </m:r>
                <m:r>
                  <w:rPr>
                    <w:rFonts w:ascii="Cambria Math" w:eastAsia="Garamond" w:hAnsi="Cambria Math" w:cs="Garamond"/>
                    <w:szCs w:val="24"/>
                    <w:lang w:val="en-US"/>
                  </w:rPr>
                  <m:t>TS</m:t>
                </m:r>
                <m:r>
                  <w:del w:id="159" w:author="Simon Hellmann" w:date="2025-06-08T15:58:00Z">
                    <m:rPr>
                      <m:sty m:val="p"/>
                    </m:rPr>
                    <w:rPr>
                      <w:rFonts w:ascii="Cambria Math" w:eastAsia="Garamond" w:hAnsi="Cambria Math" w:cs="Garamond"/>
                      <w:szCs w:val="24"/>
                      <w:lang w:val="en-US"/>
                    </w:rPr>
                    <m:t xml:space="preserve"> </m:t>
                  </w:del>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AC9169" w:rsidR="00D779B8" w:rsidRDefault="00D779B8">
            <w:pPr>
              <w:pStyle w:val="Beschriftung"/>
              <w:jc w:val="right"/>
              <w:rPr>
                <w:lang w:val="en-US"/>
              </w:rPr>
            </w:pPr>
            <w:bookmarkStart w:id="160" w:name="_Ref188204729"/>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10</w:t>
            </w:r>
            <w:r>
              <w:fldChar w:fldCharType="end"/>
            </w:r>
            <w:r w:rsidRPr="00C32D2B">
              <w:rPr>
                <w:lang w:val="en-US"/>
              </w:rPr>
              <w:t>)</w:t>
            </w:r>
            <w:bookmarkEnd w:id="160"/>
          </w:p>
        </w:tc>
      </w:tr>
    </w:tbl>
    <w:p w14:paraId="55802794" w14:textId="789B8E62"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assumed to be 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B7360D">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TJUMTk6MTQ6MTE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B7360D">
            <w:rPr>
              <w:szCs w:val="24"/>
              <w:lang w:val="en-US"/>
            </w:rPr>
            <w:t>(Lübken et al., 2015)</w:t>
          </w:r>
          <w:r w:rsidR="00464192">
            <w:rPr>
              <w:szCs w:val="24"/>
              <w:lang w:val="en-US"/>
            </w:rPr>
            <w:fldChar w:fldCharType="end"/>
          </w:r>
        </w:sdtContent>
      </w:sdt>
      <w:r w:rsidR="002F1325">
        <w:rPr>
          <w:szCs w:val="24"/>
          <w:lang w:val="en-US"/>
        </w:rPr>
        <w:t xml:space="preserve">, </w:t>
      </w:r>
      <w:r w:rsidR="009535E3">
        <w:rPr>
          <w:szCs w:val="24"/>
          <w:lang w:val="en-US"/>
        </w:rPr>
        <w:t xml:space="preserve">therefore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as </w:t>
      </w:r>
      <w:r w:rsidR="00232B6D">
        <w:rPr>
          <w:lang w:val="en-US"/>
        </w:rPr>
        <w:lastRenderedPageBreak/>
        <w:t xml:space="preserve">shown in </w:t>
      </w:r>
      <w:r w:rsidR="0045620C">
        <w:rPr>
          <w:lang w:val="en-US"/>
        </w:rPr>
        <w:t>Tab. 1</w:t>
      </w:r>
      <w:r w:rsidR="00EF63E2" w:rsidRPr="77CCFEC8">
        <w:rPr>
          <w:lang w:val="en-US"/>
        </w:rPr>
        <w:t xml:space="preserve">. </w:t>
      </w:r>
      <w:r w:rsidR="00137ABB">
        <w:rPr>
          <w:lang w:val="en-US"/>
        </w:rPr>
        <w:t xml:space="preserve">The </w:t>
      </w:r>
      <w:r w:rsidR="0045620C">
        <w:rPr>
          <w:lang w:val="en-US"/>
        </w:rPr>
        <w:t xml:space="preserve">degradability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B938207" w:rsidR="00D779B8" w:rsidRPr="00C32D2B" w:rsidRDefault="00000000">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ins w:id="161" w:author="Simon Hellmann" w:date="2025-06-08T16:04:00Z">
                        <w:rPr>
                          <w:rFonts w:ascii="Cambria Math" w:eastAsia="Garamond" w:hAnsi="Cambria Math" w:cs="Garamond"/>
                          <w:szCs w:val="24"/>
                          <w:lang w:val="en-US"/>
                        </w:rPr>
                        <m:t>XC</m:t>
                      </w:ins>
                    </m:r>
                    <m:bar>
                      <m:barPr>
                        <m:pos m:val="top"/>
                        <m:ctrlPr>
                          <w:del w:id="162" w:author="Simon Hellmann" w:date="2025-06-08T16:04:00Z">
                            <w:rPr>
                              <w:rFonts w:ascii="Cambria Math" w:eastAsia="Garamond" w:hAnsi="Cambria Math" w:cs="Garamond"/>
                              <w:i/>
                              <w:szCs w:val="24"/>
                              <w:lang w:val="en-US"/>
                            </w:rPr>
                          </w:del>
                        </m:ctrlPr>
                      </m:barPr>
                      <m:e>
                        <m:r>
                          <w:del w:id="163" w:author="Simon Hellmann" w:date="2025-06-08T16:04:00Z">
                            <w:rPr>
                              <w:rFonts w:ascii="Cambria Math" w:eastAsia="Garamond" w:hAnsi="Cambria Math" w:cs="Garamond"/>
                              <w:szCs w:val="24"/>
                              <w:lang w:val="en-US"/>
                            </w:rPr>
                            <m:t>XC</m:t>
                          </w:del>
                        </m:r>
                      </m:e>
                    </m:ba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m:t>
                        </m:r>
                        <m:r>
                          <w:ins w:id="164" w:author="Simon Hellmann" w:date="2025-06-08T15:58:00Z">
                            <w:rPr>
                              <w:rFonts w:ascii="Cambria Math" w:eastAsia="Garamond" w:hAnsi="Cambria Math" w:cs="Garamond"/>
                              <w:szCs w:val="24"/>
                              <w:lang w:val="en-US"/>
                            </w:rPr>
                            <m:t>XA</m:t>
                          </w:ins>
                        </m:r>
                        <m:bar>
                          <m:barPr>
                            <m:pos m:val="top"/>
                            <m:ctrlPr>
                              <w:del w:id="165" w:author="Simon Hellmann" w:date="2025-06-08T15:58:00Z">
                                <w:rPr>
                                  <w:rFonts w:ascii="Cambria Math" w:eastAsia="Garamond" w:hAnsi="Cambria Math" w:cs="Garamond"/>
                                  <w:i/>
                                  <w:szCs w:val="24"/>
                                  <w:lang w:val="en-US"/>
                                </w:rPr>
                              </w:del>
                            </m:ctrlPr>
                          </m:barPr>
                          <m:e>
                            <m:r>
                              <w:del w:id="166" w:author="Simon Hellmann" w:date="2025-06-08T15:58:00Z">
                                <w:rPr>
                                  <w:rFonts w:ascii="Cambria Math" w:eastAsia="Garamond" w:hAnsi="Cambria Math" w:cs="Garamond"/>
                                  <w:szCs w:val="24"/>
                                  <w:lang w:val="en-US"/>
                                </w:rPr>
                                <m:t>XA</m:t>
                              </w:del>
                            </m:r>
                          </m:e>
                        </m:bar>
                      </m:e>
                    </m:d>
                    <m:r>
                      <w:rPr>
                        <w:rFonts w:ascii="Cambria Math" w:eastAsia="Garamond" w:hAnsi="Cambria Math" w:cs="Garamond"/>
                        <w:szCs w:val="24"/>
                        <w:lang w:val="en-US"/>
                      </w:rPr>
                      <m:t>-</m:t>
                    </m:r>
                    <m:bar>
                      <m:barPr>
                        <m:pos m:val="top"/>
                        <m:ctrlPr>
                          <w:del w:id="167" w:author="Simon Hellmann" w:date="2025-06-08T15:58:00Z">
                            <w:rPr>
                              <w:rFonts w:ascii="Cambria Math" w:eastAsia="Garamond" w:hAnsi="Cambria Math" w:cs="Garamond"/>
                              <w:i/>
                              <w:szCs w:val="24"/>
                              <w:lang w:val="en-US"/>
                            </w:rPr>
                          </w:del>
                        </m:ctrlPr>
                      </m:barPr>
                      <m:e>
                        <m:r>
                          <w:del w:id="168" w:author="Simon Hellmann" w:date="2025-06-08T15:58:00Z">
                            <w:rPr>
                              <w:rFonts w:ascii="Cambria Math" w:eastAsia="Garamond" w:hAnsi="Cambria Math" w:cs="Garamond"/>
                              <w:szCs w:val="24"/>
                              <w:lang w:val="en-US"/>
                            </w:rPr>
                            <m:t>XP</m:t>
                          </w:del>
                        </m:r>
                      </m:e>
                    </m:bar>
                    <m:r>
                      <w:ins w:id="169" w:author="Simon Hellmann" w:date="2025-06-08T15:58:00Z">
                        <w:rPr>
                          <w:rFonts w:ascii="Cambria Math" w:eastAsia="Garamond" w:hAnsi="Cambria Math" w:cs="Garamond"/>
                          <w:szCs w:val="24"/>
                          <w:lang w:val="en-US"/>
                        </w:rPr>
                        <m:t>XP</m:t>
                      </w:ins>
                    </m:r>
                    <m:r>
                      <w:rPr>
                        <w:rFonts w:ascii="Cambria Math" w:eastAsia="Garamond" w:hAnsi="Cambria Math" w:cs="Garamond"/>
                        <w:szCs w:val="24"/>
                        <w:lang w:val="en-US"/>
                      </w:rPr>
                      <m:t>-</m:t>
                    </m:r>
                    <m:bar>
                      <m:barPr>
                        <m:pos m:val="top"/>
                        <m:ctrlPr>
                          <w:del w:id="170" w:author="Simon Hellmann" w:date="2025-06-08T15:58:00Z">
                            <w:rPr>
                              <w:rFonts w:ascii="Cambria Math" w:eastAsia="Garamond" w:hAnsi="Cambria Math" w:cs="Garamond"/>
                              <w:i/>
                              <w:szCs w:val="24"/>
                              <w:lang w:val="en-US"/>
                            </w:rPr>
                          </w:del>
                        </m:ctrlPr>
                      </m:barPr>
                      <m:e>
                        <m:r>
                          <w:del w:id="171" w:author="Simon Hellmann" w:date="2025-06-08T15:58:00Z">
                            <w:rPr>
                              <w:rFonts w:ascii="Cambria Math" w:eastAsia="Garamond" w:hAnsi="Cambria Math" w:cs="Garamond"/>
                              <w:szCs w:val="24"/>
                              <w:lang w:val="en-US"/>
                            </w:rPr>
                            <m:t>XL</m:t>
                          </w:del>
                        </m:r>
                      </m:e>
                    </m:bar>
                    <m:r>
                      <w:ins w:id="172" w:author="Simon Hellmann" w:date="2025-06-08T15:58:00Z">
                        <w:rPr>
                          <w:rFonts w:ascii="Cambria Math" w:eastAsia="Garamond" w:hAnsi="Cambria Math" w:cs="Garamond"/>
                          <w:szCs w:val="24"/>
                          <w:lang w:val="en-US"/>
                        </w:rPr>
                        <m:t>XL</m:t>
                      </w:ins>
                    </m:r>
                  </m:e>
                </m:d>
                <m:r>
                  <w:rPr>
                    <w:rFonts w:ascii="Cambria Math" w:eastAsia="Garamond" w:hAnsi="Cambria Math" w:cs="Garamond"/>
                    <w:szCs w:val="24"/>
                    <w:lang w:val="en-US"/>
                  </w:rPr>
                  <m:t>.</m:t>
                </m:r>
              </m:oMath>
            </m:oMathPara>
          </w:p>
        </w:tc>
        <w:tc>
          <w:tcPr>
            <w:tcW w:w="424" w:type="pct"/>
            <w:vAlign w:val="center"/>
          </w:tcPr>
          <w:p w14:paraId="2E09EDCA" w14:textId="7C7F796B" w:rsidR="00D779B8" w:rsidRDefault="00D779B8">
            <w:pPr>
              <w:pStyle w:val="Beschriftung"/>
              <w:jc w:val="right"/>
              <w:rPr>
                <w:lang w:val="en-US"/>
              </w:rPr>
            </w:pPr>
            <w:bookmarkStart w:id="173" w:name="_Ref188204136"/>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11</w:t>
            </w:r>
            <w:r>
              <w:fldChar w:fldCharType="end"/>
            </w:r>
            <w:r w:rsidRPr="00C32D2B">
              <w:rPr>
                <w:lang w:val="en-US"/>
              </w:rPr>
              <w:t>)</w:t>
            </w:r>
            <w:bookmarkEnd w:id="173"/>
          </w:p>
        </w:tc>
      </w:tr>
    </w:tbl>
    <w:p w14:paraId="71C845DA" w14:textId="2CB9C586" w:rsidR="00A737A4" w:rsidRDefault="0009130B" w:rsidP="00DE2A92">
      <w:pPr>
        <w:ind w:firstLine="0"/>
        <w:rPr>
          <w:rFonts w:eastAsia="Garamond" w:cs="Garamond"/>
          <w:lang w:val="en-US"/>
        </w:rPr>
      </w:pPr>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w:t>
      </w:r>
      <w:commentRangeStart w:id="174"/>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commentRangeEnd w:id="174"/>
      <w:r w:rsidR="00F64B6A">
        <w:rPr>
          <w:rStyle w:val="Kommentarzeichen"/>
        </w:rPr>
        <w:commentReference w:id="174"/>
      </w:r>
      <w:r w:rsidR="00513B31">
        <w:rPr>
          <w:rFonts w:eastAsia="Garamond" w:cs="Garamond"/>
          <w:lang w:val="en-US"/>
        </w:rPr>
        <w:t>(</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95072243-a26e-46eb-945b-a009a08bbead"/>
          <w:id w:val="-748507329"/>
          <w:placeholder>
            <w:docPart w:val="DefaultPlaceholder_-1854013440"/>
          </w:placeholder>
        </w:sdtPr>
        <w:sdtContent>
          <w:r w:rsidR="00211913">
            <w:rPr>
              <w:rFonts w:eastAsia="Garamond" w:cs="Garamond"/>
              <w:lang w:val="en-US"/>
            </w:rPr>
            <w:fldChar w:fldCharType="begin"/>
          </w:r>
          <w:r w:rsidR="00EC3AAE">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Mjg0OTdkLWNhOTAtNGJmMy04OGMzLTQyNmFjYzgwMDI5MCIsIlJhbmdlTGVuZ3RoIjoxNiwiUmVmZXJlbmNlSWQiOiI2MGE1NmY5OC02YmRmLTQ0NTAtYjA5ZS00MmNmNjM5YzA5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}</w:instrText>
          </w:r>
          <w:r w:rsidR="00211913">
            <w:rPr>
              <w:rFonts w:eastAsia="Garamond" w:cs="Garamond"/>
              <w:lang w:val="en-US"/>
            </w:rPr>
            <w:fldChar w:fldCharType="separate"/>
          </w:r>
          <w:r w:rsidR="00B7360D">
            <w:rPr>
              <w:rFonts w:eastAsia="Garamond" w:cs="Garamond"/>
              <w:lang w:val="en-US"/>
            </w:rPr>
            <w:t>(Weißbach, 2009)</w:t>
          </w:r>
          <w:r w:rsidR="00211913">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ins w:id="175" w:author="Simon Hellmann" w:date="2025-06-08T15:55:00Z">
        <w:r w:rsidR="00E40C42">
          <w:rPr>
            <w:rFonts w:eastAsia="Garamond" w:cs="Garamond"/>
            <w:lang w:val="en-US"/>
          </w:rPr>
          <w:t xml:space="preserve">Resulting ADM1-R3 influent concentrations are </w:t>
        </w:r>
      </w:ins>
      <w:ins w:id="176" w:author="Simon Hellmann" w:date="2025-06-08T15:56:00Z">
        <w:r w:rsidR="00E40C42">
          <w:rPr>
            <w:rFonts w:eastAsia="Garamond" w:cs="Garamond"/>
            <w:lang w:val="en-US"/>
          </w:rPr>
          <w:t>provided in the SI.</w:t>
        </w:r>
      </w:ins>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5DE96BA1"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B7360D">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which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177" w:name="_tr7vlxibcbb3"/>
            <w:bookmarkEnd w:id="177"/>
          </w:p>
        </w:tc>
        <w:tc>
          <w:tcPr>
            <w:tcW w:w="4283" w:type="pct"/>
            <w:vAlign w:val="center"/>
          </w:tcPr>
          <w:p w14:paraId="107FB2EC" w14:textId="7AC379B2" w:rsidR="0045757C" w:rsidRPr="00E667F4" w:rsidRDefault="00000000"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5259875A" w:rsidR="0045757C" w:rsidRDefault="0045757C" w:rsidP="00ED65FB">
            <w:pPr>
              <w:pStyle w:val="Beschriftung"/>
              <w:jc w:val="right"/>
              <w:rPr>
                <w:lang w:val="en-US"/>
              </w:rPr>
            </w:pPr>
            <w:bookmarkStart w:id="178" w:name="_Ref188204138"/>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12</w:t>
            </w:r>
            <w:r>
              <w:fldChar w:fldCharType="end"/>
            </w:r>
            <w:r>
              <w:t>)</w:t>
            </w:r>
            <w:bookmarkEnd w:id="178"/>
          </w:p>
        </w:tc>
      </w:tr>
    </w:tbl>
    <w:p w14:paraId="06F08582" w14:textId="33D0DBA3"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ins w:id="179" w:author="Hellmann, Simon" w:date="2025-06-12T16:31:00Z">
        <w:r w:rsidR="00254622" w:rsidRPr="00C32D2B">
          <w:rPr>
            <w:lang w:val="en-US"/>
          </w:rPr>
          <w:t>(</w:t>
        </w:r>
        <w:r w:rsidR="00254622">
          <w:rPr>
            <w:noProof/>
            <w:lang w:val="en-US"/>
          </w:rPr>
          <w:t>2</w:t>
        </w:r>
        <w:r w:rsidR="00254622" w:rsidRPr="00C32D2B">
          <w:rPr>
            <w:lang w:val="en-US"/>
          </w:rPr>
          <w:t>.</w:t>
        </w:r>
        <w:r w:rsidR="00254622">
          <w:rPr>
            <w:noProof/>
            <w:lang w:val="en-US"/>
          </w:rPr>
          <w:t>10</w:t>
        </w:r>
        <w:r w:rsidR="00254622" w:rsidRPr="00C32D2B">
          <w:rPr>
            <w:lang w:val="en-US"/>
          </w:rPr>
          <w:t>)</w:t>
        </w:r>
      </w:ins>
      <w:ins w:id="180" w:author="Simon Hellmann" w:date="2025-06-09T16:29:00Z">
        <w:del w:id="181" w:author="Hellmann, Simon" w:date="2025-06-10T15:48:00Z">
          <w:r w:rsidR="003B06E9" w:rsidRPr="00C32D2B" w:rsidDel="008B35E7">
            <w:rPr>
              <w:lang w:val="en-US"/>
            </w:rPr>
            <w:delText>(</w:delText>
          </w:r>
          <w:r w:rsidR="003B06E9" w:rsidDel="008B35E7">
            <w:rPr>
              <w:noProof/>
              <w:lang w:val="en-US"/>
            </w:rPr>
            <w:delText>2</w:delText>
          </w:r>
          <w:r w:rsidR="003B06E9" w:rsidRPr="00C32D2B" w:rsidDel="008B35E7">
            <w:rPr>
              <w:lang w:val="en-US"/>
            </w:rPr>
            <w:delText>.</w:delText>
          </w:r>
          <w:r w:rsidR="003B06E9" w:rsidDel="008B35E7">
            <w:rPr>
              <w:noProof/>
              <w:lang w:val="en-US"/>
            </w:rPr>
            <w:delText>10</w:delText>
          </w:r>
          <w:r w:rsidR="003B06E9" w:rsidRPr="00C32D2B" w:rsidDel="008B35E7">
            <w:rPr>
              <w:lang w:val="en-US"/>
            </w:rPr>
            <w:delText>)</w:delText>
          </w:r>
        </w:del>
      </w:ins>
      <w:del w:id="182" w:author="Hellmann, Simon" w:date="2025-06-10T15:48:00Z">
        <w:r w:rsidR="0037561A" w:rsidRPr="00C32D2B" w:rsidDel="008B35E7">
          <w:rPr>
            <w:lang w:val="en-US"/>
          </w:rPr>
          <w:delText>(</w:delText>
        </w:r>
        <w:r w:rsidR="0037561A" w:rsidDel="008B35E7">
          <w:rPr>
            <w:noProof/>
            <w:lang w:val="en-US"/>
          </w:rPr>
          <w:delText>2</w:delText>
        </w:r>
        <w:r w:rsidR="0037561A" w:rsidRPr="00C32D2B" w:rsidDel="008B35E7">
          <w:rPr>
            <w:lang w:val="en-US"/>
          </w:rPr>
          <w:delText>.</w:delText>
        </w:r>
        <w:r w:rsidR="0037561A" w:rsidDel="008B35E7">
          <w:rPr>
            <w:noProof/>
            <w:lang w:val="en-US"/>
          </w:rPr>
          <w:delText>10</w:delText>
        </w:r>
        <w:r w:rsidR="0037561A" w:rsidRPr="00C32D2B" w:rsidDel="008B35E7">
          <w:rPr>
            <w:lang w:val="en-US"/>
          </w:rPr>
          <w:delText>)</w:delText>
        </w:r>
      </w:del>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ins w:id="183" w:author="Hellmann, Simon" w:date="2025-06-12T16:31:00Z">
        <w:r w:rsidR="00254622" w:rsidRPr="00C32D2B">
          <w:rPr>
            <w:lang w:val="en-US"/>
          </w:rPr>
          <w:t>(</w:t>
        </w:r>
        <w:r w:rsidR="00254622">
          <w:rPr>
            <w:noProof/>
            <w:lang w:val="en-US"/>
          </w:rPr>
          <w:t>2</w:t>
        </w:r>
        <w:r w:rsidR="00254622" w:rsidRPr="00C32D2B">
          <w:rPr>
            <w:lang w:val="en-US"/>
          </w:rPr>
          <w:t>.</w:t>
        </w:r>
        <w:r w:rsidR="00254622">
          <w:rPr>
            <w:noProof/>
            <w:lang w:val="en-US"/>
          </w:rPr>
          <w:t>11</w:t>
        </w:r>
        <w:r w:rsidR="00254622" w:rsidRPr="00C32D2B">
          <w:rPr>
            <w:lang w:val="en-US"/>
          </w:rPr>
          <w:t>)</w:t>
        </w:r>
      </w:ins>
      <w:ins w:id="184" w:author="Simon Hellmann" w:date="2025-06-09T16:29:00Z">
        <w:del w:id="185" w:author="Hellmann, Simon" w:date="2025-06-10T15:48:00Z">
          <w:r w:rsidR="003B06E9" w:rsidRPr="00C32D2B" w:rsidDel="008B35E7">
            <w:rPr>
              <w:lang w:val="en-US"/>
            </w:rPr>
            <w:delText>(</w:delText>
          </w:r>
          <w:r w:rsidR="003B06E9" w:rsidDel="008B35E7">
            <w:rPr>
              <w:noProof/>
              <w:lang w:val="en-US"/>
            </w:rPr>
            <w:delText>2</w:delText>
          </w:r>
          <w:r w:rsidR="003B06E9" w:rsidRPr="00C32D2B" w:rsidDel="008B35E7">
            <w:rPr>
              <w:lang w:val="en-US"/>
            </w:rPr>
            <w:delText>.</w:delText>
          </w:r>
          <w:r w:rsidR="003B06E9" w:rsidDel="008B35E7">
            <w:rPr>
              <w:noProof/>
              <w:lang w:val="en-US"/>
            </w:rPr>
            <w:delText>11</w:delText>
          </w:r>
          <w:r w:rsidR="003B06E9" w:rsidRPr="00C32D2B" w:rsidDel="008B35E7">
            <w:rPr>
              <w:lang w:val="en-US"/>
            </w:rPr>
            <w:delText>)</w:delText>
          </w:r>
        </w:del>
      </w:ins>
      <w:del w:id="186" w:author="Hellmann, Simon" w:date="2025-06-10T15:48:00Z">
        <w:r w:rsidR="0037561A" w:rsidRPr="00C32D2B" w:rsidDel="008B35E7">
          <w:rPr>
            <w:lang w:val="en-US"/>
          </w:rPr>
          <w:delText>(</w:delText>
        </w:r>
        <w:r w:rsidR="0037561A" w:rsidDel="008B35E7">
          <w:rPr>
            <w:noProof/>
            <w:lang w:val="en-US"/>
          </w:rPr>
          <w:delText>2</w:delText>
        </w:r>
        <w:r w:rsidR="0037561A" w:rsidRPr="00C32D2B" w:rsidDel="008B35E7">
          <w:rPr>
            <w:lang w:val="en-US"/>
          </w:rPr>
          <w:delText>.</w:delText>
        </w:r>
        <w:r w:rsidR="0037561A" w:rsidDel="008B35E7">
          <w:rPr>
            <w:noProof/>
            <w:lang w:val="en-US"/>
          </w:rPr>
          <w:delText>11</w:delText>
        </w:r>
        <w:r w:rsidR="0037561A" w:rsidRPr="00C32D2B" w:rsidDel="008B35E7">
          <w:rPr>
            <w:lang w:val="en-US"/>
          </w:rPr>
          <w:delText>)</w:delText>
        </w:r>
      </w:del>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0B5CDF9C" w:rsidR="00EA1986" w:rsidRPr="00177C0F" w:rsidRDefault="00000000"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ins w:id="187" w:author="Simon Hellmann" w:date="2025-06-08T15:59:00Z">
                                    <w:rPr>
                                      <w:rFonts w:ascii="Cambria Math" w:hAnsi="Cambria Math"/>
                                      <w:sz w:val="22"/>
                                      <w:szCs w:val="21"/>
                                      <w:lang w:val="en-US"/>
                                    </w:rPr>
                                    <m:t>XC</m:t>
                                  </w:ins>
                                </m:r>
                                <m:bar>
                                  <m:barPr>
                                    <m:pos m:val="top"/>
                                    <m:ctrlPr>
                                      <w:del w:id="188" w:author="Simon Hellmann" w:date="2025-06-08T15:59:00Z">
                                        <w:rPr>
                                          <w:rFonts w:ascii="Cambria Math" w:eastAsia="Garamond" w:hAnsi="Cambria Math" w:cs="Garamond"/>
                                          <w:i/>
                                          <w:szCs w:val="24"/>
                                          <w:lang w:val="en-US"/>
                                        </w:rPr>
                                      </w:del>
                                    </m:ctrlPr>
                                  </m:barPr>
                                  <m:e>
                                    <m:r>
                                      <w:del w:id="189" w:author="Simon Hellmann" w:date="2025-06-08T15:59:00Z">
                                        <w:rPr>
                                          <w:rFonts w:ascii="Cambria Math" w:eastAsia="Garamond" w:hAnsi="Cambria Math" w:cs="Garamond"/>
                                          <w:szCs w:val="24"/>
                                          <w:lang w:val="en-US"/>
                                        </w:rPr>
                                        <m:t>XC</m:t>
                                      </w:del>
                                    </m:r>
                                  </m:e>
                                </m:ba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m:t>
                            </m:r>
                            <m:r>
                              <w:ins w:id="190" w:author="Simon Hellmann" w:date="2025-06-08T15:59:00Z">
                                <w:rPr>
                                  <w:rFonts w:ascii="Cambria Math" w:hAnsi="Cambria Math"/>
                                  <w:sz w:val="22"/>
                                  <w:szCs w:val="21"/>
                                  <w:lang w:val="en-US"/>
                                </w:rPr>
                                <m:t>XC</m:t>
                              </w:ins>
                            </m:r>
                            <m:bar>
                              <m:barPr>
                                <m:pos m:val="top"/>
                                <m:ctrlPr>
                                  <w:del w:id="191" w:author="Simon Hellmann" w:date="2025-06-08T15:59:00Z">
                                    <w:rPr>
                                      <w:rFonts w:ascii="Cambria Math" w:eastAsia="Garamond" w:hAnsi="Cambria Math" w:cs="Garamond"/>
                                      <w:i/>
                                      <w:szCs w:val="24"/>
                                      <w:lang w:val="en-US"/>
                                    </w:rPr>
                                  </w:del>
                                </m:ctrlPr>
                              </m:barPr>
                              <m:e>
                                <m:r>
                                  <w:del w:id="192" w:author="Simon Hellmann" w:date="2025-06-08T15:59:00Z">
                                    <w:rPr>
                                      <w:rFonts w:ascii="Cambria Math" w:eastAsia="Garamond" w:hAnsi="Cambria Math" w:cs="Garamond"/>
                                      <w:szCs w:val="24"/>
                                      <w:lang w:val="en-US"/>
                                    </w:rPr>
                                    <m:t>XC</m:t>
                                  </w:del>
                                </m:r>
                              </m:e>
                            </m:bar>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17015263" w:rsidR="00EA1986" w:rsidRDefault="00EA1986">
            <w:pPr>
              <w:pStyle w:val="Beschriftung"/>
              <w:jc w:val="right"/>
              <w:rPr>
                <w:lang w:val="en-US"/>
              </w:rPr>
            </w:pPr>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5771FC12" w:rsidR="000B78CD" w:rsidRPr="00177C0F" w:rsidRDefault="00000000"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ins w:id="193" w:author="Simon Hellmann" w:date="2025-06-08T15:59:00Z">
                                    <w:rPr>
                                      <w:rFonts w:ascii="Cambria Math" w:hAnsi="Cambria Math"/>
                                      <w:sz w:val="22"/>
                                      <w:szCs w:val="21"/>
                                      <w:lang w:val="en-US"/>
                                    </w:rPr>
                                    <m:t>XP</m:t>
                                  </w:ins>
                                </m:r>
                                <m:bar>
                                  <m:barPr>
                                    <m:pos m:val="top"/>
                                    <m:ctrlPr>
                                      <w:del w:id="194" w:author="Simon Hellmann" w:date="2025-06-08T15:59:00Z">
                                        <w:rPr>
                                          <w:rFonts w:ascii="Cambria Math" w:eastAsia="Garamond" w:hAnsi="Cambria Math" w:cs="Garamond"/>
                                          <w:i/>
                                          <w:szCs w:val="24"/>
                                          <w:lang w:val="en-US"/>
                                        </w:rPr>
                                      </w:del>
                                    </m:ctrlPr>
                                  </m:barPr>
                                  <m:e>
                                    <m:r>
                                      <w:del w:id="195" w:author="Simon Hellmann" w:date="2025-06-08T15:59:00Z">
                                        <w:rPr>
                                          <w:rFonts w:ascii="Cambria Math" w:eastAsia="Garamond" w:hAnsi="Cambria Math" w:cs="Garamond"/>
                                          <w:szCs w:val="24"/>
                                          <w:lang w:val="en-US"/>
                                        </w:rPr>
                                        <m:t>XP</m:t>
                                      </w:del>
                                    </m:r>
                                  </m:e>
                                </m:ba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m:t>
                            </m:r>
                            <m:r>
                              <w:ins w:id="196" w:author="Simon Hellmann" w:date="2025-06-08T15:59:00Z">
                                <w:rPr>
                                  <w:rFonts w:ascii="Cambria Math" w:hAnsi="Cambria Math"/>
                                  <w:sz w:val="22"/>
                                  <w:szCs w:val="21"/>
                                  <w:lang w:val="en-US"/>
                                </w:rPr>
                                <m:t>XP</m:t>
                              </w:ins>
                            </m:r>
                            <m:bar>
                              <m:barPr>
                                <m:pos m:val="top"/>
                                <m:ctrlPr>
                                  <w:del w:id="197" w:author="Simon Hellmann" w:date="2025-06-08T15:59:00Z">
                                    <w:rPr>
                                      <w:rFonts w:ascii="Cambria Math" w:eastAsia="Garamond" w:hAnsi="Cambria Math" w:cs="Garamond"/>
                                      <w:i/>
                                      <w:szCs w:val="24"/>
                                      <w:lang w:val="en-US"/>
                                    </w:rPr>
                                  </w:del>
                                </m:ctrlPr>
                              </m:barPr>
                              <m:e>
                                <m:r>
                                  <w:del w:id="198" w:author="Simon Hellmann" w:date="2025-06-08T15:59:00Z">
                                    <w:rPr>
                                      <w:rFonts w:ascii="Cambria Math" w:eastAsia="Garamond" w:hAnsi="Cambria Math" w:cs="Garamond"/>
                                      <w:szCs w:val="24"/>
                                      <w:lang w:val="en-US"/>
                                    </w:rPr>
                                    <m:t>XP</m:t>
                                  </w:del>
                                </m:r>
                              </m:e>
                            </m:bar>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3D158B9"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1A602A35" w:rsidR="000B78CD" w:rsidRPr="00220152" w:rsidRDefault="00000000"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ins w:id="199" w:author="Simon Hellmann" w:date="2025-06-08T15:59:00Z">
                                    <w:rPr>
                                      <w:rFonts w:ascii="Cambria Math" w:hAnsi="Cambria Math"/>
                                      <w:sz w:val="22"/>
                                      <w:szCs w:val="21"/>
                                      <w:lang w:val="en-US"/>
                                    </w:rPr>
                                    <m:t>XL</m:t>
                                  </w:ins>
                                </m:r>
                                <m:bar>
                                  <m:barPr>
                                    <m:pos m:val="top"/>
                                    <m:ctrlPr>
                                      <w:del w:id="200" w:author="Simon Hellmann" w:date="2025-06-08T15:59:00Z">
                                        <w:rPr>
                                          <w:rFonts w:ascii="Cambria Math" w:eastAsia="Garamond" w:hAnsi="Cambria Math" w:cs="Garamond"/>
                                          <w:i/>
                                          <w:szCs w:val="24"/>
                                          <w:lang w:val="en-US"/>
                                        </w:rPr>
                                      </w:del>
                                    </m:ctrlPr>
                                  </m:barPr>
                                  <m:e>
                                    <m:r>
                                      <w:del w:id="201" w:author="Simon Hellmann" w:date="2025-06-08T15:59:00Z">
                                        <w:rPr>
                                          <w:rFonts w:ascii="Cambria Math" w:eastAsia="Garamond" w:hAnsi="Cambria Math" w:cs="Garamond"/>
                                          <w:szCs w:val="24"/>
                                          <w:lang w:val="en-US"/>
                                        </w:rPr>
                                        <m:t>XL</m:t>
                                      </w:del>
                                    </m:r>
                                  </m:e>
                                </m:ba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ins w:id="202" w:author="Simon Hellmann" w:date="2025-06-08T15:59:00Z">
                                <w:rPr>
                                  <w:rFonts w:ascii="Cambria Math" w:hAnsi="Cambria Math"/>
                                  <w:sz w:val="22"/>
                                  <w:szCs w:val="21"/>
                                  <w:lang w:val="de-DE"/>
                                </w:rPr>
                                <m:t>XL</m:t>
                              </w:ins>
                            </m:r>
                            <m:bar>
                              <m:barPr>
                                <m:pos m:val="top"/>
                                <m:ctrlPr>
                                  <w:del w:id="203" w:author="Simon Hellmann" w:date="2025-06-08T15:59:00Z">
                                    <w:rPr>
                                      <w:rFonts w:ascii="Cambria Math" w:eastAsia="Garamond" w:hAnsi="Cambria Math" w:cs="Garamond"/>
                                      <w:i/>
                                      <w:szCs w:val="24"/>
                                      <w:lang w:val="en-US"/>
                                    </w:rPr>
                                  </w:del>
                                </m:ctrlPr>
                              </m:barPr>
                              <m:e>
                                <m:r>
                                  <w:del w:id="204" w:author="Simon Hellmann" w:date="2025-06-08T15:59:00Z">
                                    <w:rPr>
                                      <w:rFonts w:ascii="Cambria Math" w:eastAsia="Garamond" w:hAnsi="Cambria Math" w:cs="Garamond"/>
                                      <w:szCs w:val="24"/>
                                      <w:lang w:val="en-US"/>
                                    </w:rPr>
                                    <m:t>XL</m:t>
                                  </w:del>
                                </m:r>
                              </m:e>
                            </m:ba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1E426A13"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15</w:t>
            </w:r>
            <w:r>
              <w:fldChar w:fldCharType="end"/>
            </w:r>
            <w:r w:rsidRPr="00C32D2B">
              <w:rPr>
                <w:lang w:val="en-US"/>
              </w:rPr>
              <w:t>)</w:t>
            </w:r>
          </w:p>
        </w:tc>
      </w:tr>
    </w:tbl>
    <w:p w14:paraId="2DFAA56D" w14:textId="794EB338"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1D3BAC">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commentRangeStart w:id="205"/>
      <w:r w:rsidR="00AB7DCF">
        <w:rPr>
          <w:lang w:val="en-US"/>
        </w:rPr>
        <w:t>provided in the SI</w:t>
      </w:r>
      <w:commentRangeEnd w:id="205"/>
      <w:r w:rsidR="00F64B6A">
        <w:rPr>
          <w:rStyle w:val="Kommentarzeichen"/>
        </w:rPr>
        <w:commentReference w:id="205"/>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04E32E9B" w:rsidR="42E16D65" w:rsidRDefault="42E16D65" w:rsidP="42E16D65">
      <w:pPr>
        <w:rPr>
          <w:lang w:val="en-US"/>
        </w:rPr>
      </w:pPr>
      <w:commentRangeStart w:id="206"/>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ins w:id="207" w:author="Hellmann, Simon" w:date="2025-06-10T11:20:00Z">
        <w:r w:rsidR="00B378D5">
          <w:rPr>
            <w:lang w:val="en-US"/>
          </w:rPr>
          <w:t xml:space="preserve"> </w:t>
        </w:r>
      </w:ins>
      <w:customXmlInsRangeStart w:id="208" w:author="Hellmann, Simon" w:date="2025-06-10T11:20:00Z"/>
      <w:sdt>
        <w:sdtPr>
          <w:rPr>
            <w:lang w:val="en-US"/>
          </w:rPr>
          <w:alias w:val="To edit, see citavi.com/edit"/>
          <w:tag w:val="CitaviPlaceholder#acd9dca1-7306-4e02-ab02-30e4e0404580"/>
          <w:id w:val="-391038455"/>
          <w:placeholder>
            <w:docPart w:val="DefaultPlaceholder_-1854013440"/>
          </w:placeholder>
        </w:sdtPr>
        <w:sdtContent>
          <w:customXmlInsRangeEnd w:id="208"/>
          <w:ins w:id="209" w:author="Hellmann, Simon" w:date="2025-06-10T11:20:00Z">
            <w:r w:rsidR="00B378D5">
              <w:rPr>
                <w:lang w:val="en-US"/>
              </w:rPr>
              <w:fldChar w:fldCharType="begin"/>
            </w:r>
          </w:ins>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B7360D">
            <w:rPr>
              <w:lang w:val="en-US"/>
            </w:rPr>
            <w:t>(Qin and Badgwell, 2003)</w:t>
          </w:r>
          <w:ins w:id="210" w:author="Hellmann, Simon" w:date="2025-06-10T11:20:00Z">
            <w:r w:rsidR="00B378D5">
              <w:rPr>
                <w:lang w:val="en-US"/>
              </w:rPr>
              <w:fldChar w:fldCharType="end"/>
            </w:r>
          </w:ins>
          <w:customXmlInsRangeStart w:id="211" w:author="Hellmann, Simon" w:date="2025-06-10T11:20:00Z"/>
        </w:sdtContent>
      </w:sdt>
      <w:customXmlInsRangeEnd w:id="211"/>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substrate</w:t>
      </w:r>
      <w:del w:id="212" w:author="Hellmann, Simon" w:date="2025-06-10T11:24:00Z">
        <w:r w:rsidR="00C83360" w:rsidDel="00B378D5">
          <w:rPr>
            <w:lang w:val="en-US"/>
          </w:rPr>
          <w:delText>s’</w:delText>
        </w:r>
      </w:del>
      <w:r w:rsidR="00C83360" w:rsidRPr="3A009AB9">
        <w:rPr>
          <w:lang w:val="en-US"/>
        </w:rPr>
        <w:t xml:space="preserv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controller, plant and </w:t>
      </w:r>
      <w:r w:rsidR="00C83360">
        <w:rPr>
          <w:lang w:val="en-US"/>
        </w:rPr>
        <w:t xml:space="preserve">an </w:t>
      </w:r>
      <w:r w:rsidR="00657614">
        <w:rPr>
          <w:lang w:val="en-US"/>
        </w:rPr>
        <w:t xml:space="preserve">estimator </w:t>
      </w:r>
      <w:del w:id="213" w:author="Hellmann, Simon" w:date="2025-06-10T11:27:00Z">
        <w:r w:rsidR="00657614" w:rsidDel="00B378D5">
          <w:rPr>
            <w:lang w:val="en-US"/>
          </w:rPr>
          <w:delText xml:space="preserve">are </w:delText>
        </w:r>
      </w:del>
      <w:ins w:id="214" w:author="Hellmann, Simon" w:date="2025-06-10T11:27:00Z">
        <w:r w:rsidR="00B378D5">
          <w:rPr>
            <w:lang w:val="en-US"/>
          </w:rPr>
          <w:t xml:space="preserve">is </w:t>
        </w:r>
      </w:ins>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del w:id="215" w:author="Hellmann, Simon" w:date="2025-06-10T11:27:00Z">
        <w:r w:rsidR="00CB55E3" w:rsidDel="00B378D5">
          <w:rPr>
            <w:lang w:val="en-US"/>
          </w:rPr>
          <w:delText xml:space="preserve">. This </w:delText>
        </w:r>
      </w:del>
      <w:ins w:id="216" w:author="Hellmann, Simon" w:date="2025-06-10T11:27:00Z">
        <w:r w:rsidR="00B378D5">
          <w:rPr>
            <w:lang w:val="en-US"/>
          </w:rPr>
          <w:t xml:space="preserve">, which </w:t>
        </w:r>
      </w:ins>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 xml:space="preserve">entire </w:t>
      </w:r>
      <w:r w:rsidR="3A009AB9" w:rsidRPr="3A009AB9">
        <w:rPr>
          <w:lang w:val="en-US"/>
        </w:rPr>
        <w:lastRenderedPageBreak/>
        <w:t>prediction horizon</w:t>
      </w:r>
      <w:ins w:id="217" w:author="Hellmann, Simon" w:date="2025-06-10T11:27:00Z">
        <w:r w:rsidR="00B378D5">
          <w:rPr>
            <w:lang w:val="en-US"/>
          </w:rPr>
          <w:t xml:space="preserve">. </w:t>
        </w:r>
      </w:ins>
      <w:del w:id="218" w:author="Hellmann, Simon" w:date="2025-06-10T11:27:00Z">
        <w:r w:rsidR="00CB55E3" w:rsidDel="00B378D5">
          <w:rPr>
            <w:lang w:val="en-US"/>
          </w:rPr>
          <w:delText xml:space="preserve">, </w:delText>
        </w:r>
        <w:r w:rsidR="00CB55E3" w:rsidDel="00066CBC">
          <w:rPr>
            <w:lang w:val="en-US"/>
          </w:rPr>
          <w:delText>of which</w:delText>
        </w:r>
        <w:r w:rsidR="004F1C8F" w:rsidDel="00066CBC">
          <w:rPr>
            <w:lang w:val="en-US"/>
          </w:rPr>
          <w:delText xml:space="preserve"> </w:delText>
        </w:r>
      </w:del>
      <w:ins w:id="219" w:author="Hellmann, Simon" w:date="2025-06-10T11:27:00Z">
        <w:r w:rsidR="00066CBC">
          <w:rPr>
            <w:lang w:val="en-US"/>
          </w:rPr>
          <w:t>O</w:t>
        </w:r>
      </w:ins>
      <w:del w:id="220" w:author="Hellmann, Simon" w:date="2025-06-10T11:27:00Z">
        <w:r w:rsidR="004F1C8F" w:rsidDel="00066CBC">
          <w:rPr>
            <w:lang w:val="en-US"/>
          </w:rPr>
          <w:delText>o</w:delText>
        </w:r>
      </w:del>
      <w:r w:rsidRPr="42E16D65">
        <w:rPr>
          <w:lang w:val="en-US"/>
        </w:rPr>
        <w:t xml:space="preserve">nly the first </w:t>
      </w:r>
      <w:r w:rsidR="00C0436A">
        <w:rPr>
          <w:lang w:val="en-US"/>
        </w:rPr>
        <w:t xml:space="preserve">entry </w:t>
      </w:r>
      <w:ins w:id="221" w:author="Hellmann, Simon" w:date="2025-06-10T11:27:00Z">
        <w:r w:rsidR="00066CBC">
          <w:rPr>
            <w:lang w:val="en-US"/>
          </w:rPr>
          <w:t>of the in</w:t>
        </w:r>
      </w:ins>
      <w:ins w:id="222" w:author="Hellmann, Simon" w:date="2025-06-10T11:28:00Z">
        <w:r w:rsidR="00066CBC">
          <w:rPr>
            <w:lang w:val="en-US"/>
          </w:rPr>
          <w:t xml:space="preserve">put trajectory </w:t>
        </w:r>
      </w:ins>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one</w:t>
      </w:r>
      <w:r w:rsidR="00C83360">
        <w:rPr>
          <w:lang w:val="en-US"/>
        </w:rPr>
        <w:t xml:space="preserve"> </w:t>
      </w:r>
      <w:r w:rsidRPr="42E16D65">
        <w:rPr>
          <w:lang w:val="en-US"/>
        </w:rPr>
        <w:t>time step</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del w:id="223" w:author="Hellmann, Simon" w:date="2025-06-10T11:23:00Z">
        <w:r w:rsidRPr="42E16D65" w:rsidDel="00B378D5">
          <w:rPr>
            <w:lang w:val="en-US"/>
          </w:rPr>
          <w:delText xml:space="preserve">receding </w:delText>
        </w:r>
      </w:del>
      <w:ins w:id="224" w:author="Hellmann, Simon" w:date="2025-06-10T11:25:00Z">
        <w:r w:rsidR="00B378D5">
          <w:rPr>
            <w:lang w:val="en-US"/>
          </w:rPr>
          <w:t>receding</w:t>
        </w:r>
      </w:ins>
      <w:ins w:id="225" w:author="Hellmann, Simon" w:date="2025-06-10T11:23:00Z">
        <w:r w:rsidR="00B378D5" w:rsidRPr="42E16D65">
          <w:rPr>
            <w:lang w:val="en-US"/>
          </w:rPr>
          <w:t xml:space="preserve"> </w:t>
        </w:r>
      </w:ins>
      <w:r w:rsidRPr="42E16D65">
        <w:rPr>
          <w:lang w:val="en-US"/>
        </w:rPr>
        <w:t>horizon approach.</w:t>
      </w:r>
      <w:r w:rsidR="00D53AF0">
        <w:rPr>
          <w:lang w:val="en-US"/>
        </w:rPr>
        <w:t xml:space="preserve"> </w:t>
      </w:r>
      <w:commentRangeEnd w:id="206"/>
      <w:r w:rsidR="00F64B6A">
        <w:rPr>
          <w:rStyle w:val="Kommentarzeichen"/>
        </w:rPr>
        <w:commentReference w:id="206"/>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1000AAE4"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TJUMTk6MTQ6MTE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B7360D">
            <w:rPr>
              <w:lang w:val="en-US"/>
            </w:rPr>
            <w:t>(Lucia et al., 2013)</w:t>
          </w:r>
          <w:r w:rsidR="002242FE">
            <w:rPr>
              <w:lang w:val="en-US"/>
            </w:rPr>
            <w:fldChar w:fldCharType="end"/>
          </w:r>
        </w:sdtContent>
      </w:sdt>
      <w:r w:rsidRPr="32AF646F">
        <w:rPr>
          <w:lang w:val="en-US"/>
        </w:rPr>
        <w:t>.</w:t>
      </w:r>
      <w:r w:rsidR="0044151D">
        <w:rPr>
          <w:lang w:val="en-US"/>
        </w:rPr>
        <w:t xml:space="preserve"> </w:t>
      </w:r>
      <w:r w:rsidR="0044151D" w:rsidRPr="32AF646F">
        <w:rPr>
          <w:lang w:val="en-US"/>
        </w:rPr>
        <w:t>At 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commentRangeStart w:id="226"/>
    <w:p w14:paraId="702D3081" w14:textId="6F1659AB" w:rsidR="00E3538A" w:rsidRDefault="00000000"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QtMDMtMTFUMTY6MTc6NT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0LTAzLTExVDE2OjE3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B7360D">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0LTAzLTExVDE2OjE3OjU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C0wMy0xMVQxNjoxNz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B7360D">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 xml:space="preserve">they report that </w:t>
      </w:r>
      <w:r w:rsidR="00E3538A" w:rsidRPr="32AF646F">
        <w:rPr>
          <w:lang w:val="en-US"/>
        </w:rPr>
        <w:t xml:space="preserve">even </w:t>
      </w:r>
      <w:r w:rsidR="00E3538A">
        <w:rPr>
          <w:lang w:val="en-US"/>
        </w:rPr>
        <w:t xml:space="preserve">for </w:t>
      </w:r>
      <w:r w:rsidR="00E3538A" w:rsidRPr="32AF646F">
        <w:rPr>
          <w:lang w:val="en-US"/>
        </w:rPr>
        <w:t xml:space="preserve">nonlinear systems </w:t>
      </w:r>
      <w:r w:rsidR="00CB5DDF" w:rsidRPr="32AF646F">
        <w:rPr>
          <w:lang w:val="en-US"/>
        </w:rPr>
        <w:t xml:space="preserve">scenario tree </w:t>
      </w:r>
      <w:r w:rsidR="007239AF">
        <w:rPr>
          <w:lang w:val="en-US"/>
        </w:rPr>
        <w:t xml:space="preserve">design </w:t>
      </w:r>
      <w:r w:rsidR="00E3538A" w:rsidRPr="32AF646F">
        <w:rPr>
          <w:lang w:val="en-US"/>
        </w:rPr>
        <w:t xml:space="preserve">with upper and lower limits of uncertain parameters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 limits</w:t>
      </w:r>
      <w:r w:rsidR="00A64481">
        <w:rPr>
          <w:lang w:val="en-US"/>
        </w:rPr>
        <w:t>.</w:t>
      </w:r>
    </w:p>
    <w:p w14:paraId="6A4E3146" w14:textId="4FC99099"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227" w:name="_Hlk195179395"/>
      <w:r w:rsidR="00FC6EFB">
        <w:rPr>
          <w:lang w:val="en-US"/>
        </w:rPr>
        <w:t xml:space="preserve"> (dotted line </w:t>
      </w:r>
      <w:r w:rsidR="00F64B6A">
        <w:rPr>
          <w:lang w:val="en-US"/>
        </w:rPr>
        <w:t>within the</w:t>
      </w:r>
      <w:r w:rsidR="00FC6EFB">
        <w:rPr>
          <w:lang w:val="en-US"/>
        </w:rPr>
        <w:t xml:space="preserve"> Plant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227"/>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TJUMTk6MTQ6MTE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B7360D">
            <w:rPr>
              <w:lang w:val="en-US"/>
            </w:rPr>
            <w:t>(Lucia et al., 2013)</w:t>
          </w:r>
          <w:r w:rsidR="00601F96">
            <w:rPr>
              <w:lang w:val="en-US"/>
            </w:rPr>
            <w:fldChar w:fldCharType="end"/>
          </w:r>
        </w:sdtContent>
      </w:sdt>
      <w:r w:rsidR="00862CF7" w:rsidRPr="32AF646F">
        <w:rPr>
          <w:lang w:val="en-US"/>
        </w:rPr>
        <w:t>.</w:t>
      </w:r>
      <w:commentRangeEnd w:id="226"/>
      <w:r w:rsidR="00F91497">
        <w:rPr>
          <w:rStyle w:val="Kommentarzeichen"/>
        </w:rPr>
        <w:commentReference w:id="226"/>
      </w:r>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15FC0F13"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 xml:space="preserve">) though revealed </w:t>
      </w:r>
      <w:r w:rsidR="32AF646F" w:rsidRPr="32AF646F">
        <w:rPr>
          <w:lang w:val="en-US"/>
        </w:rPr>
        <w:lastRenderedPageBreak/>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52B70D33"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computational costs</w:t>
      </w:r>
      <w:r w:rsidR="007F3236">
        <w:rPr>
          <w:lang w:val="en-US"/>
        </w:rPr>
        <w:t xml:space="preserve">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TJUMTk6MTQ6MTE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B7360D">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58BF97E2"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Content>
          <w:r w:rsidR="004324EF">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xMlQxOToxNDoxM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B7360D">
            <w:rPr>
              <w:lang w:val="en-US"/>
            </w:rPr>
            <w:t>(Jønson et al., 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228" w:name="_u5p8oevj25wv"/>
      <w:bookmarkEnd w:id="228"/>
      <w:r w:rsidRPr="32AF646F">
        <w:rPr>
          <w:lang w:val="en-US"/>
        </w:rPr>
        <w:t xml:space="preserve">2.4.1 </w:t>
      </w:r>
      <w:r w:rsidR="00217DBF">
        <w:rPr>
          <w:lang w:val="en-US"/>
        </w:rPr>
        <w:t>Constant methane production</w:t>
      </w:r>
      <w:r w:rsidRPr="32AF646F">
        <w:rPr>
          <w:lang w:val="en-US"/>
        </w:rPr>
        <w:t xml:space="preserve"> (case study 1)</w:t>
      </w:r>
    </w:p>
    <w:p w14:paraId="3E3A3BBE" w14:textId="6E9051AF"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del w:id="229" w:author="Hellmann, Simon" w:date="2025-06-10T11:32:00Z">
        <w:r w:rsidR="005A3FE0" w:rsidDel="008B0AC4">
          <w:rPr>
            <w:lang w:val="en-US"/>
          </w:rPr>
          <w:delText>30</w:delText>
        </w:r>
      </w:del>
      <w:ins w:id="230" w:author="Hellmann, Simon" w:date="2025-06-10T11:32:00Z">
        <w:r w:rsidR="008B0AC4">
          <w:rPr>
            <w:lang w:val="en-US"/>
          </w:rPr>
          <w:t>28</w:t>
        </w:r>
      </w:ins>
      <w:r w:rsidR="005A3FE0">
        <w:rPr>
          <w:lang w:val="en-US"/>
        </w:rPr>
        <w:t xml:space="preserve"> days</w:t>
      </w:r>
      <w:ins w:id="231" w:author="Hellmann, Simon" w:date="2025-06-10T11:32:00Z">
        <w:r w:rsidR="008B0AC4">
          <w:rPr>
            <w:lang w:val="en-US"/>
          </w:rPr>
          <w:t xml:space="preserve"> (4</w:t>
        </w:r>
      </w:ins>
      <w:ins w:id="232" w:author="Hellmann, Simon" w:date="2025-06-10T11:33:00Z">
        <w:r w:rsidR="008B0AC4">
          <w:rPr>
            <w:lang w:val="en-US"/>
          </w:rPr>
          <w:t> </w:t>
        </w:r>
      </w:ins>
      <w:ins w:id="233" w:author="Hellmann, Simon" w:date="2025-06-10T11:32:00Z">
        <w:r w:rsidR="008B0AC4">
          <w:rPr>
            <w:lang w:val="en-US"/>
          </w:rPr>
          <w:t>weeks)</w:t>
        </w:r>
      </w:ins>
      <w:r w:rsidR="005A3FE0">
        <w:rPr>
          <w:lang w:val="en-US"/>
        </w:rPr>
        <w:t xml:space="preserve">. </w:t>
      </w:r>
      <w:r w:rsidRPr="32AF646F">
        <w:rPr>
          <w:lang w:val="en-US"/>
        </w:rPr>
        <w:t xml:space="preserve"> </w:t>
      </w:r>
      <w:commentRangeStart w:id="234"/>
      <w:del w:id="235" w:author="Hellmann, Simon" w:date="2025-06-10T11:33:00Z">
        <w:r w:rsidR="00E6232B" w:rsidDel="008B0AC4">
          <w:rPr>
            <w:lang w:val="en-US"/>
          </w:rPr>
          <w:delText>T</w:delText>
        </w:r>
        <w:r w:rsidRPr="32AF646F" w:rsidDel="008B0AC4">
          <w:rPr>
            <w:lang w:val="en-US"/>
          </w:rPr>
          <w:delText xml:space="preserve">hree </w:delText>
        </w:r>
      </w:del>
      <w:ins w:id="236" w:author="Hellmann, Simon" w:date="2025-06-10T11:33:00Z">
        <w:r w:rsidR="008B0AC4">
          <w:rPr>
            <w:lang w:val="en-US"/>
          </w:rPr>
          <w:t>Four</w:t>
        </w:r>
        <w:r w:rsidR="008B0AC4" w:rsidRPr="32AF646F">
          <w:rPr>
            <w:lang w:val="en-US"/>
          </w:rPr>
          <w:t xml:space="preserve"> </w:t>
        </w:r>
      </w:ins>
      <w:r w:rsidRPr="32AF646F">
        <w:rPr>
          <w:lang w:val="en-US"/>
        </w:rPr>
        <w:t>different setpoint</w:t>
      </w:r>
      <w:ins w:id="237" w:author="Hellmann, Simon" w:date="2025-06-10T11:32:00Z">
        <w:r w:rsidR="008B0AC4">
          <w:rPr>
            <w:lang w:val="en-US"/>
          </w:rPr>
          <w:t>s</w:t>
        </w:r>
      </w:ins>
      <w:ins w:id="238" w:author="Hellmann, Simon" w:date="2025-06-10T11:35:00Z">
        <w:r w:rsidR="008B0AC4">
          <w:rPr>
            <w:lang w:val="en-US"/>
          </w:rPr>
          <w:t xml:space="preserve"> </w:t>
        </w:r>
      </w:ins>
      <w:del w:id="239" w:author="Hellmann, Simon" w:date="2025-06-10T11:32:00Z">
        <w:r w:rsidRPr="32AF646F" w:rsidDel="008B0AC4">
          <w:rPr>
            <w:lang w:val="en-US"/>
          </w:rPr>
          <w:delText xml:space="preserve"> changes</w:delText>
        </w:r>
      </w:del>
      <w:del w:id="240" w:author="Hellmann, Simon" w:date="2025-06-10T11:36:00Z">
        <w:r w:rsidRPr="32AF646F" w:rsidDel="008B0AC4">
          <w:rPr>
            <w:lang w:val="en-US"/>
          </w:rPr>
          <w:delText xml:space="preserve"> </w:delText>
        </w:r>
      </w:del>
      <w:r w:rsidRPr="32AF646F">
        <w:rPr>
          <w:lang w:val="en-US"/>
        </w:rPr>
        <w:t xml:space="preserve">of methane volume flow were </w:t>
      </w:r>
      <w:r w:rsidR="00AA383E">
        <w:rPr>
          <w:lang w:val="en-US"/>
        </w:rPr>
        <w:t>imposed</w:t>
      </w:r>
      <w:r w:rsidR="005A3FE0">
        <w:rPr>
          <w:lang w:val="en-US"/>
        </w:rPr>
        <w:t xml:space="preserve"> at days </w:t>
      </w:r>
      <w:ins w:id="241" w:author="Hellmann, Simon" w:date="2025-06-10T11:32:00Z">
        <w:r w:rsidR="008B0AC4">
          <w:rPr>
            <w:lang w:val="en-US"/>
          </w:rPr>
          <w:t xml:space="preserve">0, </w:t>
        </w:r>
      </w:ins>
      <w:r w:rsidR="00EB6554" w:rsidRPr="32AF646F">
        <w:rPr>
          <w:lang w:val="en-US"/>
        </w:rPr>
        <w:t>3, 6 and 9</w:t>
      </w:r>
      <w:del w:id="242" w:author="Hellmann, Simon" w:date="2025-06-10T11:32:00Z">
        <w:r w:rsidR="00EB6554" w:rsidDel="008B0AC4">
          <w:rPr>
            <w:lang w:val="en-US"/>
          </w:rPr>
          <w:delText xml:space="preserve">, </w:delText>
        </w:r>
        <w:r w:rsidR="00EB6554" w:rsidRPr="32AF646F" w:rsidDel="008B0AC4">
          <w:rPr>
            <w:lang w:val="en-US"/>
          </w:rPr>
          <w:delText xml:space="preserve">followed by </w:delText>
        </w:r>
      </w:del>
      <w:del w:id="243" w:author="Hellmann, Simon" w:date="2025-06-10T11:30:00Z">
        <w:r w:rsidR="00EB6554" w:rsidRPr="32AF646F" w:rsidDel="008B0AC4">
          <w:rPr>
            <w:lang w:val="en-US"/>
          </w:rPr>
          <w:delText>21</w:delText>
        </w:r>
      </w:del>
      <w:del w:id="244" w:author="Hellmann, Simon" w:date="2025-06-10T11:32:00Z">
        <w:r w:rsidR="00EB6554" w:rsidRPr="32AF646F" w:rsidDel="008B0AC4">
          <w:rPr>
            <w:lang w:val="en-US"/>
          </w:rPr>
          <w:delText xml:space="preserve"> days of constant operation</w:delText>
        </w:r>
      </w:del>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commentRangeEnd w:id="234"/>
      <w:r w:rsidR="00510C9E">
        <w:rPr>
          <w:rStyle w:val="Kommentarzeichen"/>
        </w:rPr>
        <w:commentReference w:id="234"/>
      </w:r>
    </w:p>
    <w:p w14:paraId="458EB72D" w14:textId="58A4F37C"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ins w:id="245" w:author="Hellmann, Simon" w:date="2025-06-10T11:36:00Z">
        <w:r w:rsidR="008B0AC4">
          <w:rPr>
            <w:lang w:val="en-US"/>
          </w:rPr>
          <w:t xml:space="preserve"> normalized</w:t>
        </w:r>
      </w:ins>
      <w:r w:rsidR="00BC2A98">
        <w:rPr>
          <w:lang w:val="en-US"/>
        </w:rPr>
        <w:t xml:space="preserve"> </w:t>
      </w:r>
      <w:r w:rsidR="00905BA9">
        <w:rPr>
          <w:lang w:val="en-US"/>
        </w:rPr>
        <w:t xml:space="preserve">deviations between the realized </w:t>
      </w:r>
      <w:ins w:id="246" w:author="Hellmann, Simon" w:date="2025-06-10T11:36:00Z">
        <w:r w:rsidR="008B0AC4">
          <w:rPr>
            <w:lang w:val="en-US"/>
          </w:rPr>
          <w:t>(</w:t>
        </w:r>
      </w:ins>
      <m:oMath>
        <m:sSub>
          <m:sSubPr>
            <m:ctrlPr>
              <w:ins w:id="247" w:author="Hellmann, Simon" w:date="2025-06-10T11:36:00Z">
                <w:rPr>
                  <w:rFonts w:ascii="Cambria Math" w:hAnsi="Cambria Math"/>
                  <w:i/>
                  <w:color w:val="000000" w:themeColor="text1"/>
                  <w:sz w:val="22"/>
                  <w:szCs w:val="21"/>
                  <w:lang w:val="en-US"/>
                </w:rPr>
              </w:ins>
            </m:ctrlPr>
          </m:sSubPr>
          <m:e>
            <m:acc>
              <m:accPr>
                <m:chr m:val="̇"/>
                <m:ctrlPr>
                  <w:ins w:id="248" w:author="Hellmann, Simon" w:date="2025-06-10T11:36:00Z">
                    <w:rPr>
                      <w:rFonts w:ascii="Cambria Math" w:hAnsi="Cambria Math"/>
                      <w:i/>
                      <w:color w:val="000000" w:themeColor="text1"/>
                      <w:sz w:val="22"/>
                      <w:szCs w:val="21"/>
                      <w:lang w:val="en-US"/>
                    </w:rPr>
                  </w:ins>
                </m:ctrlPr>
              </m:accPr>
              <m:e>
                <m:r>
                  <w:ins w:id="249" w:author="Hellmann, Simon" w:date="2025-06-10T11:36:00Z">
                    <w:rPr>
                      <w:rFonts w:ascii="Cambria Math" w:hAnsi="Cambria Math"/>
                      <w:color w:val="000000" w:themeColor="text1"/>
                      <w:sz w:val="22"/>
                      <w:szCs w:val="21"/>
                      <w:lang w:val="en-US"/>
                    </w:rPr>
                    <m:t>V</m:t>
                  </w:ins>
                </m:r>
              </m:e>
            </m:acc>
          </m:e>
          <m:sub>
            <m:sSub>
              <m:sSubPr>
                <m:ctrlPr>
                  <w:ins w:id="250" w:author="Hellmann, Simon" w:date="2025-06-10T11:36:00Z">
                    <w:rPr>
                      <w:rFonts w:ascii="Cambria Math" w:hAnsi="Cambria Math"/>
                      <w:i/>
                      <w:color w:val="000000" w:themeColor="text1"/>
                      <w:sz w:val="22"/>
                      <w:szCs w:val="21"/>
                      <w:lang w:val="en-US"/>
                    </w:rPr>
                  </w:ins>
                </m:ctrlPr>
              </m:sSubPr>
              <m:e>
                <m:r>
                  <w:ins w:id="251" w:author="Hellmann, Simon" w:date="2025-06-10T11:36:00Z">
                    <m:rPr>
                      <m:nor/>
                    </m:rPr>
                    <w:rPr>
                      <w:rFonts w:ascii="Cambria Math" w:hAnsi="Cambria Math"/>
                      <w:color w:val="000000" w:themeColor="text1"/>
                      <w:sz w:val="22"/>
                      <w:szCs w:val="21"/>
                      <w:lang w:val="en-US"/>
                    </w:rPr>
                    <m:t>CH</m:t>
                  </w:ins>
                </m:r>
              </m:e>
              <m:sub>
                <m:r>
                  <w:ins w:id="252" w:author="Hellmann, Simon" w:date="2025-06-10T11:36:00Z">
                    <m:rPr>
                      <m:nor/>
                    </m:rPr>
                    <w:rPr>
                      <w:rFonts w:ascii="Cambria Math" w:hAnsi="Cambria Math"/>
                      <w:color w:val="000000" w:themeColor="text1"/>
                      <w:sz w:val="22"/>
                      <w:szCs w:val="21"/>
                      <w:lang w:val="en-US"/>
                    </w:rPr>
                    <m:t>4</m:t>
                  </w:ins>
                </m:r>
              </m:sub>
            </m:sSub>
            <m:r>
              <w:ins w:id="253" w:author="Hellmann, Simon" w:date="2025-06-10T11:36:00Z">
                <w:rPr>
                  <w:rFonts w:ascii="Cambria Math" w:hAnsi="Cambria Math"/>
                  <w:color w:val="000000" w:themeColor="text1"/>
                  <w:sz w:val="22"/>
                  <w:szCs w:val="21"/>
                  <w:lang w:val="en-US"/>
                </w:rPr>
                <m:t>,</m:t>
              </w:ins>
            </m:r>
            <m:r>
              <w:ins w:id="254" w:author="Hellmann, Simon" w:date="2025-06-10T11:36:00Z">
                <m:rPr>
                  <m:nor/>
                </m:rPr>
                <w:rPr>
                  <w:rFonts w:ascii="Cambria Math" w:hAnsi="Cambria Math"/>
                  <w:color w:val="000000" w:themeColor="text1"/>
                  <w:sz w:val="22"/>
                  <w:szCs w:val="21"/>
                  <w:lang w:val="en-US"/>
                </w:rPr>
                <m:t>AD</m:t>
              </w:ins>
            </m:r>
            <m:r>
              <w:ins w:id="255" w:author="Hellmann, Simon" w:date="2025-06-10T11:36:00Z">
                <w:rPr>
                  <w:rFonts w:ascii="Cambria Math" w:hAnsi="Cambria Math"/>
                  <w:color w:val="000000" w:themeColor="text1"/>
                  <w:sz w:val="22"/>
                  <w:szCs w:val="21"/>
                  <w:lang w:val="en-US"/>
                </w:rPr>
                <m:t>,k</m:t>
              </w:ins>
            </m:r>
          </m:sub>
        </m:sSub>
      </m:oMath>
      <w:ins w:id="256" w:author="Hellmann, Simon" w:date="2025-06-10T11:36:00Z">
        <w:r w:rsidR="008B0AC4">
          <w:rPr>
            <w:lang w:val="en-US"/>
          </w:rPr>
          <w:t xml:space="preserve">) </w:t>
        </w:r>
      </w:ins>
      <w:r w:rsidR="00905BA9">
        <w:rPr>
          <w:lang w:val="en-US"/>
        </w:rPr>
        <w:t xml:space="preserve">and required </w:t>
      </w:r>
      <w:ins w:id="257" w:author="Hellmann, Simon" w:date="2025-06-10T11:36:00Z">
        <w:r w:rsidR="008B0AC4">
          <w:rPr>
            <w:lang w:val="en-US"/>
          </w:rPr>
          <w:t>(</w:t>
        </w:r>
      </w:ins>
      <m:oMath>
        <m:sSubSup>
          <m:sSubSupPr>
            <m:ctrlPr>
              <w:ins w:id="258" w:author="Hellmann, Simon" w:date="2025-06-10T11:36:00Z">
                <w:rPr>
                  <w:rFonts w:ascii="Cambria Math" w:hAnsi="Cambria Math"/>
                  <w:i/>
                  <w:color w:val="000000" w:themeColor="text1"/>
                  <w:sz w:val="22"/>
                  <w:szCs w:val="21"/>
                  <w:lang w:val="en-US"/>
                </w:rPr>
              </w:ins>
            </m:ctrlPr>
          </m:sSubSupPr>
          <m:e>
            <m:acc>
              <m:accPr>
                <m:chr m:val="̇"/>
                <m:ctrlPr>
                  <w:ins w:id="259" w:author="Hellmann, Simon" w:date="2025-06-10T11:36:00Z">
                    <w:rPr>
                      <w:rFonts w:ascii="Cambria Math" w:hAnsi="Cambria Math"/>
                      <w:i/>
                      <w:color w:val="000000" w:themeColor="text1"/>
                      <w:sz w:val="22"/>
                      <w:szCs w:val="21"/>
                      <w:lang w:val="en-US"/>
                    </w:rPr>
                  </w:ins>
                </m:ctrlPr>
              </m:accPr>
              <m:e>
                <m:r>
                  <w:ins w:id="260" w:author="Hellmann, Simon" w:date="2025-06-10T11:36:00Z">
                    <w:rPr>
                      <w:rFonts w:ascii="Cambria Math" w:hAnsi="Cambria Math"/>
                      <w:color w:val="000000" w:themeColor="text1"/>
                      <w:sz w:val="22"/>
                      <w:szCs w:val="21"/>
                      <w:lang w:val="en-US"/>
                    </w:rPr>
                    <m:t>V</m:t>
                  </w:ins>
                </m:r>
              </m:e>
            </m:acc>
          </m:e>
          <m:sub>
            <m:sSub>
              <m:sSubPr>
                <m:ctrlPr>
                  <w:ins w:id="261" w:author="Hellmann, Simon" w:date="2025-06-10T11:36:00Z">
                    <w:rPr>
                      <w:rFonts w:ascii="Cambria Math" w:hAnsi="Cambria Math"/>
                      <w:i/>
                      <w:color w:val="000000" w:themeColor="text1"/>
                      <w:sz w:val="22"/>
                      <w:szCs w:val="21"/>
                      <w:lang w:val="en-US"/>
                    </w:rPr>
                  </w:ins>
                </m:ctrlPr>
              </m:sSubPr>
              <m:e>
                <m:r>
                  <w:ins w:id="262" w:author="Hellmann, Simon" w:date="2025-06-10T11:36:00Z">
                    <m:rPr>
                      <m:nor/>
                    </m:rPr>
                    <w:rPr>
                      <w:rFonts w:ascii="Cambria Math" w:hAnsi="Cambria Math"/>
                      <w:color w:val="000000" w:themeColor="text1"/>
                      <w:sz w:val="22"/>
                      <w:szCs w:val="21"/>
                      <w:lang w:val="en-US"/>
                    </w:rPr>
                    <m:t>CH</m:t>
                  </w:ins>
                </m:r>
              </m:e>
              <m:sub>
                <m:r>
                  <w:ins w:id="263" w:author="Hellmann, Simon" w:date="2025-06-10T11:36:00Z">
                    <m:rPr>
                      <m:nor/>
                    </m:rPr>
                    <w:rPr>
                      <w:rFonts w:ascii="Cambria Math" w:hAnsi="Cambria Math"/>
                      <w:color w:val="000000" w:themeColor="text1"/>
                      <w:sz w:val="22"/>
                      <w:szCs w:val="21"/>
                      <w:lang w:val="en-US"/>
                    </w:rPr>
                    <m:t>4</m:t>
                  </w:ins>
                </m:r>
              </m:sub>
            </m:sSub>
            <m:r>
              <w:ins w:id="264" w:author="Hellmann, Simon" w:date="2025-06-10T11:36:00Z">
                <w:rPr>
                  <w:rFonts w:ascii="Cambria Math" w:hAnsi="Cambria Math"/>
                  <w:color w:val="000000" w:themeColor="text1"/>
                  <w:sz w:val="22"/>
                  <w:szCs w:val="21"/>
                  <w:lang w:val="en-US"/>
                </w:rPr>
                <m:t>,</m:t>
              </w:ins>
            </m:r>
            <m:r>
              <w:ins w:id="265" w:author="Hellmann, Simon" w:date="2025-06-10T11:36:00Z">
                <m:rPr>
                  <m:nor/>
                </m:rPr>
                <w:rPr>
                  <w:rFonts w:ascii="Cambria Math" w:hAnsi="Cambria Math"/>
                  <w:color w:val="000000" w:themeColor="text1"/>
                  <w:sz w:val="22"/>
                  <w:szCs w:val="21"/>
                  <w:lang w:val="en-US"/>
                </w:rPr>
                <m:t>AD</m:t>
              </w:ins>
            </m:r>
            <m:r>
              <w:ins w:id="266" w:author="Hellmann, Simon" w:date="2025-06-10T11:36:00Z">
                <w:rPr>
                  <w:rFonts w:ascii="Cambria Math" w:hAnsi="Cambria Math"/>
                  <w:color w:val="000000" w:themeColor="text1"/>
                  <w:sz w:val="22"/>
                  <w:szCs w:val="21"/>
                  <w:lang w:val="en-US"/>
                </w:rPr>
                <m:t>,k</m:t>
              </w:ins>
            </m:r>
          </m:sub>
          <m:sup>
            <m:r>
              <w:ins w:id="267" w:author="Hellmann, Simon" w:date="2025-06-10T11:36:00Z">
                <m:rPr>
                  <m:sty m:val="p"/>
                </m:rPr>
                <w:rPr>
                  <w:rFonts w:ascii="Cambria Math" w:hAnsi="Cambria Math"/>
                  <w:color w:val="000000" w:themeColor="text1"/>
                  <w:sz w:val="22"/>
                  <w:szCs w:val="21"/>
                  <w:lang w:val="en-US"/>
                </w:rPr>
                <m:t>set</m:t>
              </w:ins>
            </m:r>
          </m:sup>
        </m:sSubSup>
      </m:oMath>
      <w:ins w:id="268" w:author="Hellmann, Simon" w:date="2025-06-10T11:36:00Z">
        <w:r w:rsidR="008B0AC4">
          <w:rPr>
            <w:lang w:val="en-US"/>
          </w:rPr>
          <w:t xml:space="preserve">) </w:t>
        </w:r>
      </w:ins>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B65F69">
        <w:rPr>
          <w:lang w:val="en-US"/>
          <w:rPrChange w:id="269" w:author="Simon Hellmann" w:date="2025-06-09T16:08:00Z">
            <w:rPr>
              <w:highlight w:val="yellow"/>
              <w:lang w:val="en-US"/>
            </w:rPr>
          </w:rPrChange>
        </w:rPr>
        <w:instrText xml:space="preserve"> \* MERGEFORMAT </w:instrText>
      </w:r>
      <w:r w:rsidR="00A63B13" w:rsidRPr="00B65F69">
        <w:rPr>
          <w:lang w:val="en-US"/>
        </w:rPr>
      </w:r>
      <w:r w:rsidR="00A63B13" w:rsidRPr="00B65F69">
        <w:rPr>
          <w:lang w:val="en-US"/>
        </w:rPr>
        <w:fldChar w:fldCharType="separate"/>
      </w:r>
      <w:ins w:id="270" w:author="Hellmann, Simon" w:date="2025-06-12T16:31:00Z">
        <w:r w:rsidR="00254622" w:rsidRPr="00254622">
          <w:rPr>
            <w:lang w:val="en-US"/>
            <w:rPrChange w:id="271" w:author="Hellmann, Simon" w:date="2025-06-12T16:31:00Z">
              <w:rPr/>
            </w:rPrChange>
          </w:rPr>
          <w:t>(</w:t>
        </w:r>
        <w:r w:rsidR="00254622" w:rsidRPr="00254622">
          <w:rPr>
            <w:noProof/>
            <w:lang w:val="en-US"/>
            <w:rPrChange w:id="272" w:author="Hellmann, Simon" w:date="2025-06-12T16:31:00Z">
              <w:rPr>
                <w:noProof/>
              </w:rPr>
            </w:rPrChange>
          </w:rPr>
          <w:t>2</w:t>
        </w:r>
        <w:r w:rsidR="00254622" w:rsidRPr="00254622">
          <w:rPr>
            <w:noProof/>
            <w:lang w:val="en-US"/>
            <w:rPrChange w:id="273" w:author="Hellmann, Simon" w:date="2025-06-12T16:31:00Z">
              <w:rPr/>
            </w:rPrChange>
          </w:rPr>
          <w:t>.</w:t>
        </w:r>
        <w:r w:rsidR="00254622" w:rsidRPr="00254622">
          <w:rPr>
            <w:noProof/>
            <w:lang w:val="en-US"/>
            <w:rPrChange w:id="274" w:author="Hellmann, Simon" w:date="2025-06-12T16:31:00Z">
              <w:rPr>
                <w:noProof/>
              </w:rPr>
            </w:rPrChange>
          </w:rPr>
          <w:t>16</w:t>
        </w:r>
      </w:ins>
      <w:del w:id="275" w:author="Hellmann, Simon" w:date="2025-06-10T15:49:00Z">
        <w:r w:rsidR="008B35E7" w:rsidRPr="008B35E7" w:rsidDel="008B35E7">
          <w:rPr>
            <w:lang w:val="en-US"/>
          </w:rPr>
          <w:delText>(</w:delText>
        </w:r>
        <w:r w:rsidR="008B35E7" w:rsidRPr="008B35E7" w:rsidDel="008B35E7">
          <w:rPr>
            <w:noProof/>
            <w:lang w:val="en-US"/>
          </w:rPr>
          <w:delText>2.16</w:delText>
        </w:r>
      </w:del>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del w:id="276" w:author="Simon Hellmann" w:date="2025-06-09T16:09:00Z">
        <w:r w:rsidR="002342D4" w:rsidDel="00B65F69">
          <w:rPr>
            <w:lang w:val="en-US"/>
          </w:rPr>
          <w:delText>A</w:delText>
        </w:r>
        <w:r w:rsidR="00DE5956" w:rsidDel="00B65F69">
          <w:rPr>
            <w:lang w:val="en-US"/>
          </w:rPr>
          <w:delText xml:space="preserve">n additional </w:delText>
        </w:r>
        <w:r w:rsidR="32AF646F" w:rsidRPr="32AF646F" w:rsidDel="00B65F69">
          <w:rPr>
            <w:lang w:val="en-US"/>
          </w:rPr>
          <w:delText xml:space="preserve">terminal cost </w:delText>
        </w:r>
        <w:r w:rsidR="00DE5956" w:rsidDel="00B65F69">
          <w:rPr>
            <w:lang w:val="en-US"/>
          </w:rPr>
          <w:delText xml:space="preserve">term </w:delText>
        </w:r>
        <w:r w:rsidR="002342D4" w:rsidDel="00B65F69">
          <w:rPr>
            <w:lang w:val="en-US"/>
          </w:rPr>
          <w:delText xml:space="preserve">puts emphasis on </w:delText>
        </w:r>
        <w:r w:rsidR="00B36DC0" w:rsidDel="00B65F69">
          <w:rPr>
            <w:lang w:val="en-US"/>
          </w:rPr>
          <w:delText xml:space="preserve">the end of </w:delText>
        </w:r>
        <w:r w:rsidR="00BC2A98" w:rsidDel="00B65F69">
          <w:rPr>
            <w:lang w:val="en-US"/>
          </w:rPr>
          <w:delText>the horizon</w:delText>
        </w:r>
        <w:r w:rsidR="00360F88" w:rsidDel="00B65F69">
          <w:rPr>
            <w:lang w:val="en-US"/>
          </w:rPr>
          <w:delText xml:space="preserve"> and is used to ensure </w:delText>
        </w:r>
        <w:r w:rsidR="00AE063F" w:rsidDel="00B65F69">
          <w:rPr>
            <w:lang w:val="en-US"/>
          </w:rPr>
          <w:delText xml:space="preserve">controller </w:delText>
        </w:r>
        <w:r w:rsidR="00360F88" w:rsidDel="00B65F69">
          <w:rPr>
            <w:lang w:val="en-US"/>
          </w:rPr>
          <w:delText>stability</w:delText>
        </w:r>
        <w:r w:rsidR="001419D6" w:rsidDel="00B65F69">
          <w:rPr>
            <w:lang w:val="en-US"/>
          </w:rPr>
          <w:delText xml:space="preserve">. </w:delText>
        </w:r>
      </w:del>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lastRenderedPageBreak/>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206D1D" w:rsidRPr="32AF646F">
        <w:rPr>
          <w:lang w:val="en-US"/>
        </w:rPr>
        <w:t>did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ins w:id="277" w:author="Hellmann, Simon" w:date="2025-06-12T16:31:00Z">
        <w:r w:rsidR="00254622" w:rsidRPr="00254622">
          <w:rPr>
            <w:lang w:val="en-US"/>
            <w:rPrChange w:id="278" w:author="Hellmann, Simon" w:date="2025-06-12T16:32:00Z">
              <w:rPr/>
            </w:rPrChange>
          </w:rPr>
          <w:t>(</w:t>
        </w:r>
        <w:r w:rsidR="00254622" w:rsidRPr="00254622">
          <w:rPr>
            <w:noProof/>
            <w:lang w:val="en-US"/>
            <w:rPrChange w:id="279" w:author="Hellmann, Simon" w:date="2025-06-12T16:32:00Z">
              <w:rPr>
                <w:noProof/>
              </w:rPr>
            </w:rPrChange>
          </w:rPr>
          <w:t>2</w:t>
        </w:r>
        <w:r w:rsidR="00254622" w:rsidRPr="00254622">
          <w:rPr>
            <w:lang w:val="en-US"/>
            <w:rPrChange w:id="280" w:author="Hellmann, Simon" w:date="2025-06-12T16:32:00Z">
              <w:rPr/>
            </w:rPrChange>
          </w:rPr>
          <w:t>.</w:t>
        </w:r>
        <w:r w:rsidR="00254622" w:rsidRPr="00254622">
          <w:rPr>
            <w:noProof/>
            <w:lang w:val="en-US"/>
            <w:rPrChange w:id="281" w:author="Hellmann, Simon" w:date="2025-06-12T16:32:00Z">
              <w:rPr>
                <w:noProof/>
              </w:rPr>
            </w:rPrChange>
          </w:rPr>
          <w:t>16</w:t>
        </w:r>
        <w:r w:rsidR="00254622" w:rsidRPr="00254622">
          <w:rPr>
            <w:lang w:val="en-US"/>
            <w:rPrChange w:id="282" w:author="Hellmann, Simon" w:date="2025-06-12T16:32:00Z">
              <w:rPr/>
            </w:rPrChange>
          </w:rPr>
          <w:t>)</w:t>
        </w:r>
      </w:ins>
      <w:del w:id="283" w:author="Hellmann, Simon" w:date="2025-06-10T15:48:00Z">
        <w:r w:rsidR="003B06E9" w:rsidRPr="00B378D5" w:rsidDel="008B35E7">
          <w:rPr>
            <w:lang w:val="en-US"/>
            <w:rPrChange w:id="284" w:author="Hellmann, Simon" w:date="2025-06-10T11:20:00Z">
              <w:rPr/>
            </w:rPrChange>
          </w:rPr>
          <w:delText>(</w:delText>
        </w:r>
        <w:r w:rsidR="003B06E9" w:rsidRPr="00B378D5" w:rsidDel="008B35E7">
          <w:rPr>
            <w:noProof/>
            <w:lang w:val="en-US"/>
            <w:rPrChange w:id="285" w:author="Hellmann, Simon" w:date="2025-06-10T11:20:00Z">
              <w:rPr>
                <w:noProof/>
              </w:rPr>
            </w:rPrChange>
          </w:rPr>
          <w:delText>2</w:delText>
        </w:r>
        <w:r w:rsidR="003B06E9" w:rsidRPr="00B378D5" w:rsidDel="008B35E7">
          <w:rPr>
            <w:lang w:val="en-US"/>
            <w:rPrChange w:id="286" w:author="Hellmann, Simon" w:date="2025-06-10T11:20:00Z">
              <w:rPr/>
            </w:rPrChange>
          </w:rPr>
          <w:delText>.</w:delText>
        </w:r>
        <w:r w:rsidR="003B06E9" w:rsidRPr="00B378D5" w:rsidDel="008B35E7">
          <w:rPr>
            <w:noProof/>
            <w:lang w:val="en-US"/>
            <w:rPrChange w:id="287" w:author="Hellmann, Simon" w:date="2025-06-10T11:20:00Z">
              <w:rPr>
                <w:noProof/>
              </w:rPr>
            </w:rPrChange>
          </w:rPr>
          <w:delText>16</w:delText>
        </w:r>
        <w:r w:rsidR="003B06E9" w:rsidRPr="00B378D5" w:rsidDel="008B35E7">
          <w:rPr>
            <w:lang w:val="en-US"/>
            <w:rPrChange w:id="288" w:author="Hellmann, Simon" w:date="2025-06-10T11:20:00Z">
              <w:rPr/>
            </w:rPrChange>
          </w:rPr>
          <w:delText>)</w:delText>
        </w:r>
      </w:del>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ins w:id="289" w:author="Hellmann, Simon" w:date="2025-06-12T16:31:00Z">
        <w:r w:rsidR="00254622" w:rsidRPr="00254622">
          <w:rPr>
            <w:lang w:val="en-US"/>
            <w:rPrChange w:id="290" w:author="Hellmann, Simon" w:date="2025-06-12T16:32:00Z">
              <w:rPr/>
            </w:rPrChange>
          </w:rPr>
          <w:t>(</w:t>
        </w:r>
        <w:r w:rsidR="00254622" w:rsidRPr="00254622">
          <w:rPr>
            <w:noProof/>
            <w:lang w:val="en-US"/>
            <w:rPrChange w:id="291" w:author="Hellmann, Simon" w:date="2025-06-12T16:32:00Z">
              <w:rPr>
                <w:noProof/>
              </w:rPr>
            </w:rPrChange>
          </w:rPr>
          <w:t>2</w:t>
        </w:r>
        <w:r w:rsidR="00254622" w:rsidRPr="00254622">
          <w:rPr>
            <w:lang w:val="en-US"/>
            <w:rPrChange w:id="292" w:author="Hellmann, Simon" w:date="2025-06-12T16:32:00Z">
              <w:rPr/>
            </w:rPrChange>
          </w:rPr>
          <w:t>.</w:t>
        </w:r>
        <w:r w:rsidR="00254622" w:rsidRPr="00254622">
          <w:rPr>
            <w:noProof/>
            <w:lang w:val="en-US"/>
            <w:rPrChange w:id="293" w:author="Hellmann, Simon" w:date="2025-06-12T16:32:00Z">
              <w:rPr>
                <w:noProof/>
              </w:rPr>
            </w:rPrChange>
          </w:rPr>
          <w:t>17</w:t>
        </w:r>
        <w:r w:rsidR="00254622" w:rsidRPr="00254622">
          <w:rPr>
            <w:lang w:val="en-US"/>
            <w:rPrChange w:id="294" w:author="Hellmann, Simon" w:date="2025-06-12T16:32:00Z">
              <w:rPr/>
            </w:rPrChange>
          </w:rPr>
          <w:t>)</w:t>
        </w:r>
      </w:ins>
      <w:del w:id="295" w:author="Hellmann, Simon" w:date="2025-06-10T15:48:00Z">
        <w:r w:rsidR="003B06E9" w:rsidRPr="00B378D5" w:rsidDel="008B35E7">
          <w:rPr>
            <w:lang w:val="en-US"/>
            <w:rPrChange w:id="296" w:author="Hellmann, Simon" w:date="2025-06-10T11:20:00Z">
              <w:rPr/>
            </w:rPrChange>
          </w:rPr>
          <w:delText>(</w:delText>
        </w:r>
        <w:r w:rsidR="003B06E9" w:rsidRPr="00B378D5" w:rsidDel="008B35E7">
          <w:rPr>
            <w:noProof/>
            <w:lang w:val="en-US"/>
            <w:rPrChange w:id="297" w:author="Hellmann, Simon" w:date="2025-06-10T11:20:00Z">
              <w:rPr>
                <w:noProof/>
              </w:rPr>
            </w:rPrChange>
          </w:rPr>
          <w:delText>2</w:delText>
        </w:r>
        <w:r w:rsidR="003B06E9" w:rsidRPr="00B378D5" w:rsidDel="008B35E7">
          <w:rPr>
            <w:lang w:val="en-US"/>
            <w:rPrChange w:id="298" w:author="Hellmann, Simon" w:date="2025-06-10T11:20:00Z">
              <w:rPr/>
            </w:rPrChange>
          </w:rPr>
          <w:delText>.</w:delText>
        </w:r>
        <w:r w:rsidR="003B06E9" w:rsidRPr="00B378D5" w:rsidDel="008B35E7">
          <w:rPr>
            <w:noProof/>
            <w:lang w:val="en-US"/>
            <w:rPrChange w:id="299" w:author="Hellmann, Simon" w:date="2025-06-10T11:20:00Z">
              <w:rPr>
                <w:noProof/>
              </w:rPr>
            </w:rPrChange>
          </w:rPr>
          <w:delText>17</w:delText>
        </w:r>
        <w:r w:rsidR="003B06E9" w:rsidRPr="00B378D5" w:rsidDel="008B35E7">
          <w:rPr>
            <w:lang w:val="en-US"/>
            <w:rPrChange w:id="300" w:author="Hellmann, Simon" w:date="2025-06-10T11:20:00Z">
              <w:rPr/>
            </w:rPrChange>
          </w:rPr>
          <w:delText>)</w:delText>
        </w:r>
      </w:del>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26A6E04D"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commentRangeStart w:id="301"/>
      <w:commentRangeStart w:id="302"/>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ins w:id="303" w:author="Hellmann, Simon" w:date="2025-06-12T16:31:00Z">
        <w:r w:rsidR="00254622" w:rsidRPr="00254622">
          <w:rPr>
            <w:lang w:val="en-US"/>
            <w:rPrChange w:id="304" w:author="Hellmann, Simon" w:date="2025-06-12T16:32:00Z">
              <w:rPr/>
            </w:rPrChange>
          </w:rPr>
          <w:t>(</w:t>
        </w:r>
        <w:r w:rsidR="00254622" w:rsidRPr="00254622">
          <w:rPr>
            <w:noProof/>
            <w:lang w:val="en-US"/>
            <w:rPrChange w:id="305" w:author="Hellmann, Simon" w:date="2025-06-12T16:32:00Z">
              <w:rPr>
                <w:noProof/>
              </w:rPr>
            </w:rPrChange>
          </w:rPr>
          <w:t>2</w:t>
        </w:r>
        <w:r w:rsidR="00254622" w:rsidRPr="00254622">
          <w:rPr>
            <w:lang w:val="en-US"/>
            <w:rPrChange w:id="306" w:author="Hellmann, Simon" w:date="2025-06-12T16:32:00Z">
              <w:rPr/>
            </w:rPrChange>
          </w:rPr>
          <w:t>.</w:t>
        </w:r>
        <w:r w:rsidR="00254622" w:rsidRPr="00254622">
          <w:rPr>
            <w:noProof/>
            <w:lang w:val="en-US"/>
            <w:rPrChange w:id="307" w:author="Hellmann, Simon" w:date="2025-06-12T16:32:00Z">
              <w:rPr>
                <w:noProof/>
              </w:rPr>
            </w:rPrChange>
          </w:rPr>
          <w:t>16</w:t>
        </w:r>
      </w:ins>
      <w:del w:id="308" w:author="Hellmann, Simon" w:date="2025-06-12T10:23:00Z">
        <w:r w:rsidR="008B35E7" w:rsidRPr="007A4438" w:rsidDel="000804AC">
          <w:rPr>
            <w:lang w:val="en-US"/>
            <w:rPrChange w:id="309" w:author="Hellmann, Simon" w:date="2025-06-11T22:17:00Z">
              <w:rPr/>
            </w:rPrChange>
          </w:rPr>
          <w:delText>(</w:delText>
        </w:r>
        <w:r w:rsidR="008B35E7" w:rsidRPr="007A4438" w:rsidDel="000804AC">
          <w:rPr>
            <w:noProof/>
            <w:lang w:val="en-US"/>
            <w:rPrChange w:id="310" w:author="Hellmann, Simon" w:date="2025-06-11T22:17:00Z">
              <w:rPr>
                <w:noProof/>
              </w:rPr>
            </w:rPrChange>
          </w:rPr>
          <w:delText>2</w:delText>
        </w:r>
        <w:r w:rsidR="008B35E7" w:rsidRPr="007A4438" w:rsidDel="000804AC">
          <w:rPr>
            <w:lang w:val="en-US"/>
            <w:rPrChange w:id="311" w:author="Hellmann, Simon" w:date="2025-06-11T22:17:00Z">
              <w:rPr/>
            </w:rPrChange>
          </w:rPr>
          <w:delText>.</w:delText>
        </w:r>
        <w:r w:rsidR="008B35E7" w:rsidRPr="007A4438" w:rsidDel="000804AC">
          <w:rPr>
            <w:noProof/>
            <w:lang w:val="en-US"/>
            <w:rPrChange w:id="312" w:author="Hellmann, Simon" w:date="2025-06-11T22:17:00Z">
              <w:rPr>
                <w:noProof/>
              </w:rPr>
            </w:rPrChange>
          </w:rPr>
          <w:delText>16</w:delText>
        </w:r>
      </w:del>
      <w:r w:rsidR="00A63B13">
        <w:rPr>
          <w:lang w:val="en-US"/>
        </w:rPr>
        <w:fldChar w:fldCharType="end"/>
      </w:r>
      <w:r w:rsidR="00A63B13">
        <w:rPr>
          <w:lang w:val="en-US"/>
        </w:rPr>
        <w:t xml:space="preserve">) </w:t>
      </w:r>
      <w:commentRangeEnd w:id="301"/>
      <w:r w:rsidR="00E23F4F">
        <w:rPr>
          <w:rStyle w:val="Kommentarzeichen"/>
        </w:rPr>
        <w:commentReference w:id="301"/>
      </w:r>
      <w:commentRangeEnd w:id="302"/>
      <w:r w:rsidR="0052571F">
        <w:rPr>
          <w:rStyle w:val="Kommentarzeichen"/>
        </w:rPr>
        <w:commentReference w:id="302"/>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ins w:id="313" w:author="Hellmann, Simon" w:date="2025-06-12T16:31:00Z">
        <w:r w:rsidR="00254622" w:rsidRPr="00254622">
          <w:rPr>
            <w:lang w:val="en-US"/>
            <w:rPrChange w:id="314" w:author="Hellmann, Simon" w:date="2025-06-12T16:32:00Z">
              <w:rPr/>
            </w:rPrChange>
          </w:rPr>
          <w:t>(</w:t>
        </w:r>
        <w:r w:rsidR="00254622" w:rsidRPr="00254622">
          <w:rPr>
            <w:noProof/>
            <w:lang w:val="en-US"/>
            <w:rPrChange w:id="315" w:author="Hellmann, Simon" w:date="2025-06-12T16:32:00Z">
              <w:rPr>
                <w:noProof/>
              </w:rPr>
            </w:rPrChange>
          </w:rPr>
          <w:t>2</w:t>
        </w:r>
        <w:r w:rsidR="00254622" w:rsidRPr="00254622">
          <w:rPr>
            <w:lang w:val="en-US"/>
            <w:rPrChange w:id="316" w:author="Hellmann, Simon" w:date="2025-06-12T16:32:00Z">
              <w:rPr/>
            </w:rPrChange>
          </w:rPr>
          <w:t>.</w:t>
        </w:r>
        <w:r w:rsidR="00254622" w:rsidRPr="00254622">
          <w:rPr>
            <w:noProof/>
            <w:lang w:val="en-US"/>
            <w:rPrChange w:id="317" w:author="Hellmann, Simon" w:date="2025-06-12T16:32:00Z">
              <w:rPr>
                <w:noProof/>
              </w:rPr>
            </w:rPrChange>
          </w:rPr>
          <w:t>17</w:t>
        </w:r>
      </w:ins>
      <w:del w:id="318" w:author="Hellmann, Simon" w:date="2025-06-12T10:23:00Z">
        <w:r w:rsidR="008B35E7" w:rsidRPr="007A4438" w:rsidDel="000804AC">
          <w:rPr>
            <w:lang w:val="en-US"/>
            <w:rPrChange w:id="319" w:author="Hellmann, Simon" w:date="2025-06-11T22:17:00Z">
              <w:rPr/>
            </w:rPrChange>
          </w:rPr>
          <w:delText>(</w:delText>
        </w:r>
        <w:r w:rsidR="008B35E7" w:rsidRPr="007A4438" w:rsidDel="000804AC">
          <w:rPr>
            <w:noProof/>
            <w:lang w:val="en-US"/>
            <w:rPrChange w:id="320" w:author="Hellmann, Simon" w:date="2025-06-11T22:17:00Z">
              <w:rPr>
                <w:noProof/>
              </w:rPr>
            </w:rPrChange>
          </w:rPr>
          <w:delText>2</w:delText>
        </w:r>
        <w:r w:rsidR="008B35E7" w:rsidRPr="007A4438" w:rsidDel="000804AC">
          <w:rPr>
            <w:lang w:val="en-US"/>
            <w:rPrChange w:id="321" w:author="Hellmann, Simon" w:date="2025-06-11T22:17:00Z">
              <w:rPr/>
            </w:rPrChange>
          </w:rPr>
          <w:delText>.</w:delText>
        </w:r>
        <w:r w:rsidR="008B35E7" w:rsidRPr="007A4438" w:rsidDel="000804AC">
          <w:rPr>
            <w:noProof/>
            <w:lang w:val="en-US"/>
            <w:rPrChange w:id="322" w:author="Hellmann, Simon" w:date="2025-06-11T22:17:00Z">
              <w:rPr>
                <w:noProof/>
              </w:rPr>
            </w:rPrChange>
          </w:rPr>
          <w:delText>17</w:delText>
        </w:r>
      </w:del>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ins w:id="323" w:author="Hellmann, Simon" w:date="2025-06-11T22:17:00Z">
        <w:r w:rsidR="007A4438">
          <w:rPr>
            <w:lang w:val="en-US"/>
          </w:rPr>
          <w:t xml:space="preserve">and hyperparameters </w:t>
        </w:r>
      </w:ins>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6579F64D"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m:t>
              </m:r>
              <m:r>
                <w:ins w:id="324" w:author="Hellmann, Simon" w:date="2025-06-10T11:37:00Z">
                  <w:rPr>
                    <w:rFonts w:ascii="Cambria Math" w:hAnsi="Cambria Math"/>
                    <w:color w:val="000000" w:themeColor="text1"/>
                    <w:sz w:val="22"/>
                    <w:szCs w:val="21"/>
                    <w:lang w:val="en-US"/>
                  </w:rPr>
                  <m:t xml:space="preserve"> </m:t>
                </w:ins>
              </m:r>
              <m:nary>
                <m:naryPr>
                  <m:chr m:val="∑"/>
                  <m:limLoc m:val="undOvr"/>
                  <m:ctrlPr>
                    <w:ins w:id="325" w:author="Hellmann, Simon" w:date="2025-06-10T11:37:00Z">
                      <w:rPr>
                        <w:rFonts w:ascii="Cambria Math" w:hAnsi="Cambria Math"/>
                        <w:i/>
                        <w:color w:val="000000" w:themeColor="text1"/>
                        <w:sz w:val="22"/>
                        <w:szCs w:val="21"/>
                        <w:lang w:val="en-US"/>
                      </w:rPr>
                    </w:ins>
                  </m:ctrlPr>
                </m:naryPr>
                <m:sub>
                  <m:r>
                    <w:ins w:id="326" w:author="Hellmann, Simon" w:date="2025-06-10T11:37:00Z">
                      <w:rPr>
                        <w:rFonts w:ascii="Cambria Math" w:hAnsi="Cambria Math"/>
                        <w:color w:val="000000" w:themeColor="text1"/>
                        <w:sz w:val="22"/>
                        <w:szCs w:val="21"/>
                        <w:lang w:val="en-US"/>
                      </w:rPr>
                      <m:t>k=0</m:t>
                    </w:ins>
                  </m:r>
                </m:sub>
                <m:sup>
                  <m:sSub>
                    <m:sSubPr>
                      <m:ctrlPr>
                        <w:ins w:id="327" w:author="Hellmann, Simon" w:date="2025-06-10T11:37:00Z">
                          <w:rPr>
                            <w:rFonts w:ascii="Cambria Math" w:hAnsi="Cambria Math"/>
                            <w:i/>
                            <w:color w:val="000000" w:themeColor="text1"/>
                            <w:sz w:val="22"/>
                            <w:szCs w:val="21"/>
                            <w:lang w:val="en-US"/>
                          </w:rPr>
                        </w:ins>
                      </m:ctrlPr>
                    </m:sSubPr>
                    <m:e>
                      <m:r>
                        <w:ins w:id="328" w:author="Hellmann, Simon" w:date="2025-06-10T11:37:00Z">
                          <w:rPr>
                            <w:rFonts w:ascii="Cambria Math" w:hAnsi="Cambria Math"/>
                            <w:color w:val="000000" w:themeColor="text1"/>
                            <w:sz w:val="22"/>
                            <w:szCs w:val="21"/>
                            <w:lang w:val="en-US"/>
                          </w:rPr>
                          <m:t>N</m:t>
                        </w:ins>
                      </m:r>
                    </m:e>
                    <m:sub>
                      <m:r>
                        <w:ins w:id="329" w:author="Hellmann, Simon" w:date="2025-06-10T11:37:00Z">
                          <w:rPr>
                            <w:rFonts w:ascii="Cambria Math" w:hAnsi="Cambria Math"/>
                            <w:color w:val="000000" w:themeColor="text1"/>
                            <w:sz w:val="22"/>
                            <w:szCs w:val="21"/>
                            <w:lang w:val="en-US"/>
                          </w:rPr>
                          <m:t>p</m:t>
                        </w:ins>
                      </m:r>
                    </m:sub>
                  </m:sSub>
                </m:sup>
                <m:e>
                  <m:d>
                    <m:dPr>
                      <m:ctrlPr>
                        <w:ins w:id="330" w:author="Hellmann, Simon" w:date="2025-06-10T11:37:00Z">
                          <w:rPr>
                            <w:rFonts w:ascii="Cambria Math" w:hAnsi="Cambria Math"/>
                            <w:i/>
                            <w:color w:val="000000" w:themeColor="text1"/>
                            <w:sz w:val="22"/>
                            <w:szCs w:val="21"/>
                            <w:lang w:val="en-US"/>
                          </w:rPr>
                        </w:ins>
                      </m:ctrlPr>
                    </m:dPr>
                    <m:e>
                      <m:sSub>
                        <m:sSubPr>
                          <m:ctrlPr>
                            <w:ins w:id="331" w:author="Hellmann, Simon" w:date="2025-06-10T11:37:00Z">
                              <w:rPr>
                                <w:rFonts w:ascii="Cambria Math" w:hAnsi="Cambria Math"/>
                                <w:i/>
                                <w:color w:val="000000" w:themeColor="text1"/>
                                <w:sz w:val="22"/>
                                <w:szCs w:val="21"/>
                                <w:lang w:val="en-US"/>
                              </w:rPr>
                            </w:ins>
                          </m:ctrlPr>
                        </m:sSubPr>
                        <m:e>
                          <m:r>
                            <w:ins w:id="332" w:author="Hellmann, Simon" w:date="2025-06-10T11:37:00Z">
                              <w:rPr>
                                <w:rFonts w:ascii="Cambria Math" w:hAnsi="Cambria Math"/>
                                <w:color w:val="000000" w:themeColor="text1"/>
                                <w:sz w:val="22"/>
                                <w:szCs w:val="21"/>
                                <w:lang w:val="en-US"/>
                              </w:rPr>
                              <m:t>c</m:t>
                            </w:ins>
                          </m:r>
                        </m:e>
                        <m:sub>
                          <m:r>
                            <w:ins w:id="333" w:author="Hellmann, Simon" w:date="2025-06-10T11:37:00Z">
                              <w:rPr>
                                <w:rFonts w:ascii="Cambria Math" w:hAnsi="Cambria Math"/>
                                <w:color w:val="000000" w:themeColor="text1"/>
                                <w:sz w:val="22"/>
                                <w:szCs w:val="21"/>
                                <w:lang w:val="en-US"/>
                              </w:rPr>
                              <m:t>1</m:t>
                            </w:ins>
                          </m:r>
                        </m:sub>
                      </m:sSub>
                      <m:sSup>
                        <m:sSupPr>
                          <m:ctrlPr>
                            <w:ins w:id="334" w:author="Hellmann, Simon" w:date="2025-06-10T11:37:00Z">
                              <w:rPr>
                                <w:rFonts w:ascii="Cambria Math" w:hAnsi="Cambria Math"/>
                                <w:i/>
                                <w:color w:val="000000" w:themeColor="text1"/>
                                <w:sz w:val="22"/>
                                <w:szCs w:val="21"/>
                                <w:lang w:val="en-US"/>
                              </w:rPr>
                            </w:ins>
                          </m:ctrlPr>
                        </m:sSupPr>
                        <m:e>
                          <m:d>
                            <m:dPr>
                              <m:ctrlPr>
                                <w:ins w:id="335" w:author="Hellmann, Simon" w:date="2025-06-10T11:37:00Z">
                                  <w:rPr>
                                    <w:rFonts w:ascii="Cambria Math" w:hAnsi="Cambria Math"/>
                                    <w:i/>
                                    <w:color w:val="000000" w:themeColor="text1"/>
                                    <w:sz w:val="22"/>
                                    <w:szCs w:val="21"/>
                                    <w:lang w:val="en-US"/>
                                  </w:rPr>
                                </w:ins>
                              </m:ctrlPr>
                            </m:dPr>
                            <m:e>
                              <m:f>
                                <m:fPr>
                                  <m:ctrlPr>
                                    <w:ins w:id="336" w:author="Hellmann, Simon" w:date="2025-06-10T11:37:00Z">
                                      <w:rPr>
                                        <w:rFonts w:ascii="Cambria Math" w:hAnsi="Cambria Math"/>
                                        <w:i/>
                                        <w:color w:val="000000" w:themeColor="text1"/>
                                        <w:sz w:val="22"/>
                                        <w:szCs w:val="21"/>
                                        <w:lang w:val="en-US"/>
                                      </w:rPr>
                                    </w:ins>
                                  </m:ctrlPr>
                                </m:fPr>
                                <m:num>
                                  <m:sSub>
                                    <m:sSubPr>
                                      <m:ctrlPr>
                                        <w:ins w:id="337" w:author="Hellmann, Simon" w:date="2025-06-10T11:37:00Z">
                                          <w:rPr>
                                            <w:rFonts w:ascii="Cambria Math" w:hAnsi="Cambria Math"/>
                                            <w:i/>
                                            <w:color w:val="000000" w:themeColor="text1"/>
                                            <w:sz w:val="22"/>
                                            <w:szCs w:val="21"/>
                                            <w:lang w:val="en-US"/>
                                          </w:rPr>
                                        </w:ins>
                                      </m:ctrlPr>
                                    </m:sSubPr>
                                    <m:e>
                                      <m:acc>
                                        <m:accPr>
                                          <m:chr m:val="̇"/>
                                          <m:ctrlPr>
                                            <w:ins w:id="338" w:author="Hellmann, Simon" w:date="2025-06-10T11:37:00Z">
                                              <w:rPr>
                                                <w:rFonts w:ascii="Cambria Math" w:hAnsi="Cambria Math"/>
                                                <w:i/>
                                                <w:color w:val="000000" w:themeColor="text1"/>
                                                <w:sz w:val="22"/>
                                                <w:szCs w:val="21"/>
                                                <w:lang w:val="en-US"/>
                                              </w:rPr>
                                            </w:ins>
                                          </m:ctrlPr>
                                        </m:accPr>
                                        <m:e>
                                          <m:r>
                                            <w:ins w:id="339" w:author="Hellmann, Simon" w:date="2025-06-10T11:37:00Z">
                                              <w:rPr>
                                                <w:rFonts w:ascii="Cambria Math" w:hAnsi="Cambria Math"/>
                                                <w:color w:val="000000" w:themeColor="text1"/>
                                                <w:sz w:val="22"/>
                                                <w:szCs w:val="21"/>
                                                <w:lang w:val="en-US"/>
                                              </w:rPr>
                                              <m:t>V</m:t>
                                            </w:ins>
                                          </m:r>
                                        </m:e>
                                      </m:acc>
                                    </m:e>
                                    <m:sub>
                                      <m:sSub>
                                        <m:sSubPr>
                                          <m:ctrlPr>
                                            <w:ins w:id="340" w:author="Hellmann, Simon" w:date="2025-06-10T11:37:00Z">
                                              <w:rPr>
                                                <w:rFonts w:ascii="Cambria Math" w:hAnsi="Cambria Math"/>
                                                <w:i/>
                                                <w:color w:val="000000" w:themeColor="text1"/>
                                                <w:sz w:val="22"/>
                                                <w:szCs w:val="21"/>
                                                <w:lang w:val="en-US"/>
                                              </w:rPr>
                                            </w:ins>
                                          </m:ctrlPr>
                                        </m:sSubPr>
                                        <m:e>
                                          <m:r>
                                            <w:ins w:id="341" w:author="Hellmann, Simon" w:date="2025-06-10T11:37:00Z">
                                              <m:rPr>
                                                <m:nor/>
                                              </m:rPr>
                                              <w:rPr>
                                                <w:rFonts w:ascii="Cambria Math" w:hAnsi="Cambria Math"/>
                                                <w:color w:val="000000" w:themeColor="text1"/>
                                                <w:sz w:val="22"/>
                                                <w:szCs w:val="21"/>
                                                <w:lang w:val="en-US"/>
                                              </w:rPr>
                                              <m:t>CH</m:t>
                                            </w:ins>
                                          </m:r>
                                        </m:e>
                                        <m:sub>
                                          <m:r>
                                            <w:ins w:id="342" w:author="Hellmann, Simon" w:date="2025-06-10T11:37:00Z">
                                              <m:rPr>
                                                <m:nor/>
                                              </m:rPr>
                                              <w:rPr>
                                                <w:rFonts w:ascii="Cambria Math" w:hAnsi="Cambria Math"/>
                                                <w:color w:val="000000" w:themeColor="text1"/>
                                                <w:sz w:val="22"/>
                                                <w:szCs w:val="21"/>
                                                <w:lang w:val="en-US"/>
                                              </w:rPr>
                                              <m:t>4</m:t>
                                            </w:ins>
                                          </m:r>
                                        </m:sub>
                                      </m:sSub>
                                      <m:r>
                                        <w:ins w:id="343" w:author="Hellmann, Simon" w:date="2025-06-10T11:37:00Z">
                                          <w:rPr>
                                            <w:rFonts w:ascii="Cambria Math" w:hAnsi="Cambria Math"/>
                                            <w:color w:val="000000" w:themeColor="text1"/>
                                            <w:sz w:val="22"/>
                                            <w:szCs w:val="21"/>
                                            <w:lang w:val="en-US"/>
                                          </w:rPr>
                                          <m:t>,</m:t>
                                        </w:ins>
                                      </m:r>
                                      <m:r>
                                        <w:ins w:id="344" w:author="Hellmann, Simon" w:date="2025-06-10T11:37:00Z">
                                          <m:rPr>
                                            <m:nor/>
                                          </m:rPr>
                                          <w:rPr>
                                            <w:rFonts w:ascii="Cambria Math" w:hAnsi="Cambria Math"/>
                                            <w:color w:val="000000" w:themeColor="text1"/>
                                            <w:sz w:val="22"/>
                                            <w:szCs w:val="21"/>
                                            <w:lang w:val="en-US"/>
                                          </w:rPr>
                                          <m:t>AD</m:t>
                                        </w:ins>
                                      </m:r>
                                      <m:r>
                                        <w:ins w:id="345" w:author="Hellmann, Simon" w:date="2025-06-10T11:37:00Z">
                                          <w:rPr>
                                            <w:rFonts w:ascii="Cambria Math" w:hAnsi="Cambria Math"/>
                                            <w:color w:val="000000" w:themeColor="text1"/>
                                            <w:sz w:val="22"/>
                                            <w:szCs w:val="21"/>
                                            <w:lang w:val="en-US"/>
                                          </w:rPr>
                                          <m:t>,k</m:t>
                                        </w:ins>
                                      </m:r>
                                    </m:sub>
                                  </m:sSub>
                                  <m:r>
                                    <w:ins w:id="346" w:author="Hellmann, Simon" w:date="2025-06-10T11:37:00Z">
                                      <w:rPr>
                                        <w:rFonts w:ascii="Cambria Math" w:hAnsi="Cambria Math"/>
                                        <w:color w:val="000000" w:themeColor="text1"/>
                                        <w:sz w:val="22"/>
                                        <w:szCs w:val="21"/>
                                        <w:lang w:val="en-US"/>
                                      </w:rPr>
                                      <m:t>-</m:t>
                                    </w:ins>
                                  </m:r>
                                  <m:sSubSup>
                                    <m:sSubSupPr>
                                      <m:ctrlPr>
                                        <w:ins w:id="347" w:author="Hellmann, Simon" w:date="2025-06-10T11:37:00Z">
                                          <w:rPr>
                                            <w:rFonts w:ascii="Cambria Math" w:hAnsi="Cambria Math"/>
                                            <w:i/>
                                            <w:color w:val="000000" w:themeColor="text1"/>
                                            <w:sz w:val="22"/>
                                            <w:szCs w:val="21"/>
                                            <w:lang w:val="en-US"/>
                                          </w:rPr>
                                        </w:ins>
                                      </m:ctrlPr>
                                    </m:sSubSupPr>
                                    <m:e>
                                      <m:acc>
                                        <m:accPr>
                                          <m:chr m:val="̇"/>
                                          <m:ctrlPr>
                                            <w:ins w:id="348" w:author="Hellmann, Simon" w:date="2025-06-10T11:37:00Z">
                                              <w:rPr>
                                                <w:rFonts w:ascii="Cambria Math" w:hAnsi="Cambria Math"/>
                                                <w:i/>
                                                <w:color w:val="000000" w:themeColor="text1"/>
                                                <w:sz w:val="22"/>
                                                <w:szCs w:val="21"/>
                                                <w:lang w:val="en-US"/>
                                              </w:rPr>
                                            </w:ins>
                                          </m:ctrlPr>
                                        </m:accPr>
                                        <m:e>
                                          <m:r>
                                            <w:ins w:id="349" w:author="Hellmann, Simon" w:date="2025-06-10T11:37:00Z">
                                              <w:rPr>
                                                <w:rFonts w:ascii="Cambria Math" w:hAnsi="Cambria Math"/>
                                                <w:color w:val="000000" w:themeColor="text1"/>
                                                <w:sz w:val="22"/>
                                                <w:szCs w:val="21"/>
                                                <w:lang w:val="en-US"/>
                                              </w:rPr>
                                              <m:t>V</m:t>
                                            </w:ins>
                                          </m:r>
                                        </m:e>
                                      </m:acc>
                                    </m:e>
                                    <m:sub>
                                      <m:sSub>
                                        <m:sSubPr>
                                          <m:ctrlPr>
                                            <w:ins w:id="350" w:author="Hellmann, Simon" w:date="2025-06-10T11:37:00Z">
                                              <w:rPr>
                                                <w:rFonts w:ascii="Cambria Math" w:hAnsi="Cambria Math"/>
                                                <w:i/>
                                                <w:color w:val="000000" w:themeColor="text1"/>
                                                <w:sz w:val="22"/>
                                                <w:szCs w:val="21"/>
                                                <w:lang w:val="en-US"/>
                                              </w:rPr>
                                            </w:ins>
                                          </m:ctrlPr>
                                        </m:sSubPr>
                                        <m:e>
                                          <m:r>
                                            <w:ins w:id="351" w:author="Hellmann, Simon" w:date="2025-06-10T11:37:00Z">
                                              <m:rPr>
                                                <m:nor/>
                                              </m:rPr>
                                              <w:rPr>
                                                <w:rFonts w:ascii="Cambria Math" w:hAnsi="Cambria Math"/>
                                                <w:color w:val="000000" w:themeColor="text1"/>
                                                <w:sz w:val="22"/>
                                                <w:szCs w:val="21"/>
                                                <w:lang w:val="en-US"/>
                                              </w:rPr>
                                              <m:t>CH</m:t>
                                            </w:ins>
                                          </m:r>
                                        </m:e>
                                        <m:sub>
                                          <m:r>
                                            <w:ins w:id="352" w:author="Hellmann, Simon" w:date="2025-06-10T11:37:00Z">
                                              <m:rPr>
                                                <m:nor/>
                                              </m:rPr>
                                              <w:rPr>
                                                <w:rFonts w:ascii="Cambria Math" w:hAnsi="Cambria Math"/>
                                                <w:color w:val="000000" w:themeColor="text1"/>
                                                <w:sz w:val="22"/>
                                                <w:szCs w:val="21"/>
                                                <w:lang w:val="en-US"/>
                                              </w:rPr>
                                              <m:t>4</m:t>
                                            </w:ins>
                                          </m:r>
                                        </m:sub>
                                      </m:sSub>
                                      <m:r>
                                        <w:ins w:id="353" w:author="Hellmann, Simon" w:date="2025-06-10T11:37:00Z">
                                          <w:rPr>
                                            <w:rFonts w:ascii="Cambria Math" w:hAnsi="Cambria Math"/>
                                            <w:color w:val="000000" w:themeColor="text1"/>
                                            <w:sz w:val="22"/>
                                            <w:szCs w:val="21"/>
                                            <w:lang w:val="en-US"/>
                                          </w:rPr>
                                          <m:t>,</m:t>
                                        </w:ins>
                                      </m:r>
                                      <m:r>
                                        <w:ins w:id="354" w:author="Hellmann, Simon" w:date="2025-06-10T11:37:00Z">
                                          <m:rPr>
                                            <m:nor/>
                                          </m:rPr>
                                          <w:rPr>
                                            <w:rFonts w:ascii="Cambria Math" w:hAnsi="Cambria Math"/>
                                            <w:color w:val="000000" w:themeColor="text1"/>
                                            <w:sz w:val="22"/>
                                            <w:szCs w:val="21"/>
                                            <w:lang w:val="en-US"/>
                                          </w:rPr>
                                          <m:t>AD</m:t>
                                        </w:ins>
                                      </m:r>
                                      <m:r>
                                        <w:ins w:id="355" w:author="Hellmann, Simon" w:date="2025-06-10T11:37:00Z">
                                          <w:rPr>
                                            <w:rFonts w:ascii="Cambria Math" w:hAnsi="Cambria Math"/>
                                            <w:color w:val="000000" w:themeColor="text1"/>
                                            <w:sz w:val="22"/>
                                            <w:szCs w:val="21"/>
                                            <w:lang w:val="en-US"/>
                                          </w:rPr>
                                          <m:t>,k</m:t>
                                        </w:ins>
                                      </m:r>
                                    </m:sub>
                                    <m:sup>
                                      <m:r>
                                        <w:ins w:id="356" w:author="Hellmann, Simon" w:date="2025-06-10T11:37:00Z">
                                          <m:rPr>
                                            <m:sty m:val="p"/>
                                          </m:rPr>
                                          <w:rPr>
                                            <w:rFonts w:ascii="Cambria Math" w:hAnsi="Cambria Math"/>
                                            <w:color w:val="000000" w:themeColor="text1"/>
                                            <w:sz w:val="22"/>
                                            <w:szCs w:val="21"/>
                                            <w:lang w:val="en-US"/>
                                          </w:rPr>
                                          <m:t>set</m:t>
                                        </w:ins>
                                      </m:r>
                                    </m:sup>
                                  </m:sSubSup>
                                </m:num>
                                <m:den>
                                  <m:sSubSup>
                                    <m:sSubSupPr>
                                      <m:ctrlPr>
                                        <w:ins w:id="357" w:author="Hellmann, Simon" w:date="2025-06-10T11:37:00Z">
                                          <w:rPr>
                                            <w:rFonts w:ascii="Cambria Math" w:hAnsi="Cambria Math"/>
                                            <w:i/>
                                            <w:color w:val="000000" w:themeColor="text1"/>
                                            <w:sz w:val="22"/>
                                            <w:szCs w:val="21"/>
                                            <w:lang w:val="en-US"/>
                                          </w:rPr>
                                        </w:ins>
                                      </m:ctrlPr>
                                    </m:sSubSupPr>
                                    <m:e>
                                      <m:acc>
                                        <m:accPr>
                                          <m:chr m:val="̇"/>
                                          <m:ctrlPr>
                                            <w:ins w:id="358" w:author="Hellmann, Simon" w:date="2025-06-10T11:37:00Z">
                                              <w:rPr>
                                                <w:rFonts w:ascii="Cambria Math" w:hAnsi="Cambria Math"/>
                                                <w:i/>
                                                <w:color w:val="000000" w:themeColor="text1"/>
                                                <w:sz w:val="22"/>
                                                <w:szCs w:val="21"/>
                                                <w:lang w:val="en-US"/>
                                              </w:rPr>
                                            </w:ins>
                                          </m:ctrlPr>
                                        </m:accPr>
                                        <m:e>
                                          <m:r>
                                            <w:ins w:id="359" w:author="Hellmann, Simon" w:date="2025-06-10T11:37:00Z">
                                              <w:rPr>
                                                <w:rFonts w:ascii="Cambria Math" w:hAnsi="Cambria Math"/>
                                                <w:color w:val="000000" w:themeColor="text1"/>
                                                <w:sz w:val="22"/>
                                                <w:szCs w:val="21"/>
                                                <w:lang w:val="en-US"/>
                                              </w:rPr>
                                              <m:t>V</m:t>
                                            </w:ins>
                                          </m:r>
                                        </m:e>
                                      </m:acc>
                                    </m:e>
                                    <m:sub>
                                      <m:sSub>
                                        <m:sSubPr>
                                          <m:ctrlPr>
                                            <w:ins w:id="360" w:author="Hellmann, Simon" w:date="2025-06-10T11:37:00Z">
                                              <w:rPr>
                                                <w:rFonts w:ascii="Cambria Math" w:hAnsi="Cambria Math"/>
                                                <w:i/>
                                                <w:color w:val="000000" w:themeColor="text1"/>
                                                <w:sz w:val="22"/>
                                                <w:szCs w:val="21"/>
                                                <w:lang w:val="en-US"/>
                                              </w:rPr>
                                            </w:ins>
                                          </m:ctrlPr>
                                        </m:sSubPr>
                                        <m:e>
                                          <m:r>
                                            <w:ins w:id="361" w:author="Hellmann, Simon" w:date="2025-06-10T11:37:00Z">
                                              <m:rPr>
                                                <m:nor/>
                                              </m:rPr>
                                              <w:rPr>
                                                <w:rFonts w:ascii="Cambria Math" w:hAnsi="Cambria Math"/>
                                                <w:color w:val="000000" w:themeColor="text1"/>
                                                <w:sz w:val="22"/>
                                                <w:szCs w:val="21"/>
                                                <w:lang w:val="en-US"/>
                                              </w:rPr>
                                              <m:t>CH</m:t>
                                            </w:ins>
                                          </m:r>
                                        </m:e>
                                        <m:sub>
                                          <m:r>
                                            <w:ins w:id="362" w:author="Hellmann, Simon" w:date="2025-06-10T11:37:00Z">
                                              <m:rPr>
                                                <m:nor/>
                                              </m:rPr>
                                              <w:rPr>
                                                <w:rFonts w:ascii="Cambria Math" w:hAnsi="Cambria Math"/>
                                                <w:color w:val="000000" w:themeColor="text1"/>
                                                <w:sz w:val="22"/>
                                                <w:szCs w:val="21"/>
                                                <w:lang w:val="en-US"/>
                                              </w:rPr>
                                              <m:t>4</m:t>
                                            </w:ins>
                                          </m:r>
                                        </m:sub>
                                      </m:sSub>
                                      <m:r>
                                        <w:ins w:id="363" w:author="Hellmann, Simon" w:date="2025-06-10T11:37:00Z">
                                          <w:rPr>
                                            <w:rFonts w:ascii="Cambria Math" w:hAnsi="Cambria Math"/>
                                            <w:color w:val="000000" w:themeColor="text1"/>
                                            <w:sz w:val="22"/>
                                            <w:szCs w:val="21"/>
                                            <w:lang w:val="en-US"/>
                                          </w:rPr>
                                          <m:t>,</m:t>
                                        </w:ins>
                                      </m:r>
                                      <m:r>
                                        <w:ins w:id="364" w:author="Hellmann, Simon" w:date="2025-06-10T11:37:00Z">
                                          <m:rPr>
                                            <m:nor/>
                                          </m:rPr>
                                          <w:rPr>
                                            <w:rFonts w:ascii="Cambria Math" w:hAnsi="Cambria Math"/>
                                            <w:color w:val="000000" w:themeColor="text1"/>
                                            <w:sz w:val="22"/>
                                            <w:szCs w:val="21"/>
                                            <w:lang w:val="en-US"/>
                                          </w:rPr>
                                          <m:t>AD</m:t>
                                        </w:ins>
                                      </m:r>
                                      <m:r>
                                        <w:ins w:id="365" w:author="Hellmann, Simon" w:date="2025-06-10T11:37:00Z">
                                          <w:rPr>
                                            <w:rFonts w:ascii="Cambria Math" w:hAnsi="Cambria Math"/>
                                            <w:color w:val="000000" w:themeColor="text1"/>
                                            <w:sz w:val="22"/>
                                            <w:szCs w:val="21"/>
                                            <w:lang w:val="en-US"/>
                                          </w:rPr>
                                          <m:t>,k</m:t>
                                        </w:ins>
                                      </m:r>
                                    </m:sub>
                                    <m:sup>
                                      <m:r>
                                        <w:ins w:id="366" w:author="Hellmann, Simon" w:date="2025-06-10T11:37:00Z">
                                          <m:rPr>
                                            <m:sty m:val="p"/>
                                          </m:rPr>
                                          <w:rPr>
                                            <w:rFonts w:ascii="Cambria Math" w:hAnsi="Cambria Math"/>
                                            <w:color w:val="000000" w:themeColor="text1"/>
                                            <w:sz w:val="22"/>
                                            <w:szCs w:val="21"/>
                                            <w:lang w:val="en-US"/>
                                          </w:rPr>
                                          <m:t>set</m:t>
                                        </w:ins>
                                      </m:r>
                                    </m:sup>
                                  </m:sSubSup>
                                </m:den>
                              </m:f>
                            </m:e>
                          </m:d>
                        </m:e>
                        <m:sup>
                          <m:r>
                            <w:ins w:id="367" w:author="Hellmann, Simon" w:date="2025-06-10T11:37:00Z">
                              <w:rPr>
                                <w:rFonts w:ascii="Cambria Math" w:hAnsi="Cambria Math"/>
                                <w:color w:val="000000" w:themeColor="text1"/>
                                <w:sz w:val="22"/>
                                <w:szCs w:val="21"/>
                                <w:lang w:val="en-US"/>
                              </w:rPr>
                              <m:t>2</m:t>
                            </w:ins>
                          </m:r>
                        </m:sup>
                      </m:sSup>
                      <m:r>
                        <w:ins w:id="368" w:author="Hellmann, Simon" w:date="2025-06-10T11:37:00Z">
                          <w:rPr>
                            <w:rFonts w:ascii="Cambria Math" w:hAnsi="Cambria Math"/>
                            <w:color w:val="000000" w:themeColor="text1"/>
                            <w:sz w:val="22"/>
                            <w:szCs w:val="21"/>
                            <w:lang w:val="en-US"/>
                          </w:rPr>
                          <m:t>+</m:t>
                        </w:ins>
                      </m:r>
                      <m:nary>
                        <m:naryPr>
                          <m:chr m:val="∑"/>
                          <m:limLoc m:val="undOvr"/>
                          <m:ctrlPr>
                            <w:ins w:id="369" w:author="Hellmann, Simon" w:date="2025-06-10T11:37:00Z">
                              <w:rPr>
                                <w:rFonts w:ascii="Cambria Math" w:hAnsi="Cambria Math"/>
                                <w:i/>
                                <w:color w:val="000000" w:themeColor="text1"/>
                                <w:sz w:val="22"/>
                                <w:szCs w:val="21"/>
                                <w:lang w:val="en-US"/>
                              </w:rPr>
                            </w:ins>
                          </m:ctrlPr>
                        </m:naryPr>
                        <m:sub>
                          <m:r>
                            <w:ins w:id="370" w:author="Hellmann, Simon" w:date="2025-06-10T11:37:00Z">
                              <w:rPr>
                                <w:rFonts w:ascii="Cambria Math" w:hAnsi="Cambria Math"/>
                                <w:color w:val="000000" w:themeColor="text1"/>
                                <w:sz w:val="22"/>
                                <w:szCs w:val="21"/>
                                <w:lang w:val="en-US"/>
                              </w:rPr>
                              <m:t>i=1</m:t>
                            </w:ins>
                          </m:r>
                        </m:sub>
                        <m:sup>
                          <m:r>
                            <w:ins w:id="371" w:author="Hellmann, Simon" w:date="2025-06-10T11:37:00Z">
                              <w:rPr>
                                <w:rFonts w:ascii="Cambria Math" w:hAnsi="Cambria Math"/>
                                <w:color w:val="000000" w:themeColor="text1"/>
                                <w:sz w:val="22"/>
                                <w:szCs w:val="21"/>
                                <w:lang w:val="en-US"/>
                              </w:rPr>
                              <m:t>M</m:t>
                            </w:ins>
                          </m:r>
                        </m:sup>
                        <m:e>
                          <m:d>
                            <m:dPr>
                              <m:ctrlPr>
                                <w:ins w:id="372" w:author="Hellmann, Simon" w:date="2025-06-10T11:37:00Z">
                                  <w:rPr>
                                    <w:rFonts w:ascii="Cambria Math" w:hAnsi="Cambria Math"/>
                                    <w:i/>
                                    <w:color w:val="000000" w:themeColor="text1"/>
                                    <w:sz w:val="22"/>
                                    <w:szCs w:val="21"/>
                                    <w:lang w:val="en-US"/>
                                  </w:rPr>
                                </w:ins>
                              </m:ctrlPr>
                            </m:dPr>
                            <m:e>
                              <m:sSub>
                                <m:sSubPr>
                                  <m:ctrlPr>
                                    <w:ins w:id="373" w:author="Hellmann, Simon" w:date="2025-06-10T11:37:00Z">
                                      <w:rPr>
                                        <w:rFonts w:ascii="Cambria Math" w:hAnsi="Cambria Math"/>
                                        <w:i/>
                                        <w:color w:val="000000" w:themeColor="text1"/>
                                        <w:sz w:val="22"/>
                                        <w:szCs w:val="21"/>
                                        <w:lang w:val="en-US"/>
                                      </w:rPr>
                                    </w:ins>
                                  </m:ctrlPr>
                                </m:sSubPr>
                                <m:e>
                                  <m:r>
                                    <w:ins w:id="374" w:author="Hellmann, Simon" w:date="2025-06-10T11:37:00Z">
                                      <w:rPr>
                                        <w:rFonts w:ascii="Cambria Math" w:hAnsi="Cambria Math"/>
                                        <w:color w:val="000000" w:themeColor="text1"/>
                                        <w:sz w:val="22"/>
                                        <w:szCs w:val="21"/>
                                        <w:lang w:val="en-US"/>
                                      </w:rPr>
                                      <m:t>c</m:t>
                                    </w:ins>
                                  </m:r>
                                </m:e>
                                <m:sub>
                                  <m:r>
                                    <w:ins w:id="375" w:author="Hellmann, Simon" w:date="2025-06-10T11:37:00Z">
                                      <w:rPr>
                                        <w:rFonts w:ascii="Cambria Math" w:hAnsi="Cambria Math"/>
                                        <w:color w:val="000000" w:themeColor="text1"/>
                                        <w:sz w:val="22"/>
                                        <w:szCs w:val="21"/>
                                        <w:lang w:val="en-US"/>
                                      </w:rPr>
                                      <m:t>2</m:t>
                                    </w:ins>
                                  </m:r>
                                </m:sub>
                              </m:sSub>
                              <m:r>
                                <w:ins w:id="376" w:author="Hellmann, Simon" w:date="2025-06-10T11:37:00Z">
                                  <w:rPr>
                                    <w:rFonts w:ascii="Cambria Math" w:hAnsi="Cambria Math"/>
                                    <w:color w:val="000000" w:themeColor="text1"/>
                                    <w:sz w:val="22"/>
                                    <w:szCs w:val="21"/>
                                    <w:lang w:val="en-US"/>
                                  </w:rPr>
                                  <m:t xml:space="preserve"> </m:t>
                                </w:ins>
                              </m:r>
                              <m:sSubSup>
                                <m:sSubSupPr>
                                  <m:ctrlPr>
                                    <w:ins w:id="377" w:author="Hellmann, Simon" w:date="2025-06-10T11:37:00Z">
                                      <w:rPr>
                                        <w:rFonts w:ascii="Cambria Math" w:hAnsi="Cambria Math"/>
                                        <w:i/>
                                        <w:color w:val="000000" w:themeColor="text1"/>
                                        <w:sz w:val="22"/>
                                        <w:szCs w:val="21"/>
                                        <w:lang w:val="en-US"/>
                                      </w:rPr>
                                    </w:ins>
                                  </m:ctrlPr>
                                </m:sSubSupPr>
                                <m:e>
                                  <m:r>
                                    <w:ins w:id="378" w:author="Hellmann, Simon" w:date="2025-06-10T11:37:00Z">
                                      <w:rPr>
                                        <w:rFonts w:ascii="Cambria Math" w:hAnsi="Cambria Math"/>
                                        <w:color w:val="000000" w:themeColor="text1"/>
                                        <w:sz w:val="22"/>
                                        <w:szCs w:val="21"/>
                                        <w:lang w:val="en-US"/>
                                      </w:rPr>
                                      <m:t>∆u</m:t>
                                    </w:ins>
                                  </m:r>
                                </m:e>
                                <m:sub>
                                  <m:r>
                                    <w:ins w:id="379" w:author="Hellmann, Simon" w:date="2025-06-10T11:37:00Z">
                                      <w:rPr>
                                        <w:rFonts w:ascii="Cambria Math" w:hAnsi="Cambria Math"/>
                                        <w:color w:val="000000" w:themeColor="text1"/>
                                        <w:sz w:val="22"/>
                                        <w:szCs w:val="21"/>
                                        <w:lang w:val="en-US"/>
                                      </w:rPr>
                                      <m:t>i,k</m:t>
                                    </w:ins>
                                  </m:r>
                                </m:sub>
                                <m:sup>
                                  <m:r>
                                    <w:ins w:id="380" w:author="Hellmann, Simon" w:date="2025-06-10T11:37:00Z">
                                      <w:rPr>
                                        <w:rFonts w:ascii="Cambria Math" w:hAnsi="Cambria Math"/>
                                        <w:color w:val="000000" w:themeColor="text1"/>
                                        <w:sz w:val="22"/>
                                        <w:szCs w:val="21"/>
                                        <w:lang w:val="en-US"/>
                                      </w:rPr>
                                      <m:t>2</m:t>
                                    </w:ins>
                                  </m:r>
                                </m:sup>
                              </m:sSubSup>
                              <m:r>
                                <w:ins w:id="381" w:author="Hellmann, Simon" w:date="2025-06-10T11:37:00Z">
                                  <w:rPr>
                                    <w:rFonts w:ascii="Cambria Math" w:hAnsi="Cambria Math"/>
                                    <w:color w:val="000000" w:themeColor="text1"/>
                                    <w:sz w:val="22"/>
                                    <w:szCs w:val="21"/>
                                    <w:lang w:val="en-US"/>
                                  </w:rPr>
                                  <m:t xml:space="preserve">+ </m:t>
                                </w:ins>
                              </m:r>
                              <m:f>
                                <m:fPr>
                                  <m:ctrlPr>
                                    <w:ins w:id="382" w:author="Hellmann, Simon" w:date="2025-06-10T11:37:00Z">
                                      <w:rPr>
                                        <w:rFonts w:ascii="Cambria Math" w:hAnsi="Cambria Math"/>
                                        <w:i/>
                                        <w:color w:val="000000" w:themeColor="text1"/>
                                        <w:sz w:val="22"/>
                                        <w:szCs w:val="21"/>
                                        <w:lang w:val="en-US"/>
                                      </w:rPr>
                                    </w:ins>
                                  </m:ctrlPr>
                                </m:fPr>
                                <m:num>
                                  <m:sSub>
                                    <m:sSubPr>
                                      <m:ctrlPr>
                                        <w:ins w:id="383" w:author="Hellmann, Simon" w:date="2025-06-10T11:37:00Z">
                                          <w:rPr>
                                            <w:rFonts w:ascii="Cambria Math" w:hAnsi="Cambria Math"/>
                                            <w:i/>
                                            <w:color w:val="000000" w:themeColor="text1"/>
                                            <w:sz w:val="22"/>
                                            <w:szCs w:val="21"/>
                                            <w:lang w:val="en-US"/>
                                          </w:rPr>
                                        </w:ins>
                                      </m:ctrlPr>
                                    </m:sSubPr>
                                    <m:e>
                                      <m:r>
                                        <w:ins w:id="384" w:author="Hellmann, Simon" w:date="2025-06-10T11:37:00Z">
                                          <w:rPr>
                                            <w:rFonts w:ascii="Cambria Math" w:hAnsi="Cambria Math"/>
                                            <w:color w:val="000000" w:themeColor="text1"/>
                                            <w:sz w:val="22"/>
                                            <w:szCs w:val="21"/>
                                            <w:lang w:val="en-US"/>
                                          </w:rPr>
                                          <m:t>cost</m:t>
                                        </w:ins>
                                      </m:r>
                                    </m:e>
                                    <m:sub>
                                      <m:r>
                                        <w:ins w:id="385" w:author="Hellmann, Simon" w:date="2025-06-10T11:37:00Z">
                                          <w:rPr>
                                            <w:rFonts w:ascii="Cambria Math" w:hAnsi="Cambria Math"/>
                                            <w:color w:val="000000" w:themeColor="text1"/>
                                            <w:sz w:val="22"/>
                                            <w:szCs w:val="21"/>
                                            <w:lang w:val="en-US"/>
                                          </w:rPr>
                                          <m:t>i</m:t>
                                        </w:ins>
                                      </m:r>
                                    </m:sub>
                                  </m:sSub>
                                </m:num>
                                <m:den>
                                  <m:sSub>
                                    <m:sSubPr>
                                      <m:ctrlPr>
                                        <w:ins w:id="386" w:author="Hellmann, Simon" w:date="2025-06-10T11:37:00Z">
                                          <w:rPr>
                                            <w:rFonts w:ascii="Cambria Math" w:hAnsi="Cambria Math"/>
                                            <w:i/>
                                            <w:color w:val="000000" w:themeColor="text1"/>
                                            <w:sz w:val="22"/>
                                            <w:szCs w:val="21"/>
                                            <w:lang w:val="en-US"/>
                                          </w:rPr>
                                        </w:ins>
                                      </m:ctrlPr>
                                    </m:sSubPr>
                                    <m:e>
                                      <m:r>
                                        <w:ins w:id="387" w:author="Hellmann, Simon" w:date="2025-06-10T11:37:00Z">
                                          <w:rPr>
                                            <w:rFonts w:ascii="Cambria Math" w:hAnsi="Cambria Math"/>
                                            <w:color w:val="000000" w:themeColor="text1"/>
                                            <w:sz w:val="22"/>
                                            <w:szCs w:val="21"/>
                                            <w:lang w:val="en-US"/>
                                          </w:rPr>
                                          <m:t>cost</m:t>
                                        </w:ins>
                                      </m:r>
                                    </m:e>
                                    <m:sub>
                                      <m:r>
                                        <w:ins w:id="388" w:author="Hellmann, Simon" w:date="2025-06-10T11:37:00Z">
                                          <m:rPr>
                                            <m:sty m:val="p"/>
                                          </m:rPr>
                                          <w:rPr>
                                            <w:rFonts w:ascii="Cambria Math" w:hAnsi="Cambria Math"/>
                                            <w:color w:val="000000" w:themeColor="text1"/>
                                            <w:sz w:val="22"/>
                                            <w:szCs w:val="21"/>
                                            <w:lang w:val="en-US"/>
                                          </w:rPr>
                                          <m:t>max</m:t>
                                        </w:ins>
                                      </m:r>
                                    </m:sub>
                                  </m:sSub>
                                </m:den>
                              </m:f>
                              <m:r>
                                <w:ins w:id="389" w:author="Hellmann, Simon" w:date="2025-06-10T11:37:00Z">
                                  <w:rPr>
                                    <w:rFonts w:ascii="Cambria Math" w:hAnsi="Cambria Math"/>
                                    <w:color w:val="000000" w:themeColor="text1"/>
                                    <w:sz w:val="22"/>
                                    <w:szCs w:val="21"/>
                                    <w:lang w:val="en-US"/>
                                  </w:rPr>
                                  <m:t xml:space="preserve"> </m:t>
                                </w:ins>
                              </m:r>
                              <m:sSubSup>
                                <m:sSubSupPr>
                                  <m:ctrlPr>
                                    <w:ins w:id="390" w:author="Hellmann, Simon" w:date="2025-06-10T11:37:00Z">
                                      <w:rPr>
                                        <w:rFonts w:ascii="Cambria Math" w:hAnsi="Cambria Math"/>
                                        <w:i/>
                                        <w:color w:val="000000" w:themeColor="text1"/>
                                        <w:sz w:val="22"/>
                                        <w:szCs w:val="21"/>
                                        <w:lang w:val="en-US"/>
                                      </w:rPr>
                                    </w:ins>
                                  </m:ctrlPr>
                                </m:sSubSupPr>
                                <m:e>
                                  <m:r>
                                    <w:ins w:id="391" w:author="Hellmann, Simon" w:date="2025-06-10T11:37:00Z">
                                      <w:rPr>
                                        <w:rFonts w:ascii="Cambria Math" w:hAnsi="Cambria Math"/>
                                        <w:color w:val="000000" w:themeColor="text1"/>
                                        <w:sz w:val="22"/>
                                        <w:szCs w:val="21"/>
                                        <w:lang w:val="en-US"/>
                                      </w:rPr>
                                      <m:t>u</m:t>
                                    </w:ins>
                                  </m:r>
                                </m:e>
                                <m:sub>
                                  <m:r>
                                    <w:ins w:id="392" w:author="Hellmann, Simon" w:date="2025-06-10T11:37:00Z">
                                      <w:rPr>
                                        <w:rFonts w:ascii="Cambria Math" w:hAnsi="Cambria Math"/>
                                        <w:color w:val="000000" w:themeColor="text1"/>
                                        <w:sz w:val="22"/>
                                        <w:szCs w:val="21"/>
                                        <w:lang w:val="en-US"/>
                                      </w:rPr>
                                      <m:t>i,k</m:t>
                                    </w:ins>
                                  </m:r>
                                </m:sub>
                                <m:sup>
                                  <m:r>
                                    <w:ins w:id="393" w:author="Hellmann, Simon" w:date="2025-06-10T11:37:00Z">
                                      <w:rPr>
                                        <w:rFonts w:ascii="Cambria Math" w:hAnsi="Cambria Math"/>
                                        <w:color w:val="000000" w:themeColor="text1"/>
                                        <w:sz w:val="22"/>
                                        <w:szCs w:val="21"/>
                                        <w:lang w:val="en-US"/>
                                      </w:rPr>
                                      <m:t>2</m:t>
                                    </w:ins>
                                  </m:r>
                                </m:sup>
                              </m:sSubSup>
                            </m:e>
                          </m:d>
                        </m:e>
                      </m:nary>
                    </m:e>
                  </m:d>
                </m:e>
              </m:nary>
              <m:r>
                <w:del w:id="394" w:author="Hellmann, Simon" w:date="2025-06-10T11:37:00Z">
                  <m:rPr>
                    <m:sty m:val="p"/>
                  </m:rPr>
                  <w:rPr>
                    <w:rFonts w:ascii="Cambria Math" w:hAnsi="Cambria Math"/>
                    <w:color w:val="000000" w:themeColor="text1"/>
                    <w:sz w:val="22"/>
                    <w:szCs w:val="21"/>
                    <w:lang w:val="en-US"/>
                  </w:rPr>
                  <w:br/>
                </w:del>
              </m:r>
            </m:oMath>
            <m:oMathPara>
              <m:oMath>
                <m:nary>
                  <m:naryPr>
                    <m:chr m:val="∑"/>
                    <m:limLoc m:val="undOvr"/>
                    <m:ctrlPr>
                      <w:del w:id="395" w:author="Hellmann, Simon" w:date="2025-06-10T11:37:00Z">
                        <w:rPr>
                          <w:rFonts w:ascii="Cambria Math" w:hAnsi="Cambria Math"/>
                          <w:i/>
                          <w:color w:val="000000" w:themeColor="text1"/>
                          <w:sz w:val="22"/>
                          <w:szCs w:val="21"/>
                          <w:lang w:val="en-US"/>
                        </w:rPr>
                      </w:del>
                    </m:ctrlPr>
                  </m:naryPr>
                  <m:sub>
                    <m:r>
                      <w:del w:id="396" w:author="Hellmann, Simon" w:date="2025-06-10T11:37:00Z">
                        <w:rPr>
                          <w:rFonts w:ascii="Cambria Math" w:hAnsi="Cambria Math"/>
                          <w:color w:val="000000" w:themeColor="text1"/>
                          <w:sz w:val="22"/>
                          <w:szCs w:val="21"/>
                          <w:lang w:val="en-US"/>
                        </w:rPr>
                        <m:t>k=0</m:t>
                      </w:del>
                    </m:r>
                  </m:sub>
                  <m:sup>
                    <m:sSub>
                      <m:sSubPr>
                        <m:ctrlPr>
                          <w:del w:id="397" w:author="Hellmann, Simon" w:date="2025-06-10T11:37:00Z">
                            <w:rPr>
                              <w:rFonts w:ascii="Cambria Math" w:hAnsi="Cambria Math"/>
                              <w:i/>
                              <w:color w:val="000000" w:themeColor="text1"/>
                              <w:sz w:val="22"/>
                              <w:szCs w:val="21"/>
                              <w:lang w:val="en-US"/>
                            </w:rPr>
                          </w:del>
                        </m:ctrlPr>
                      </m:sSubPr>
                      <m:e>
                        <m:r>
                          <w:del w:id="398" w:author="Hellmann, Simon" w:date="2025-06-10T11:37:00Z">
                            <w:rPr>
                              <w:rFonts w:ascii="Cambria Math" w:hAnsi="Cambria Math"/>
                              <w:color w:val="000000" w:themeColor="text1"/>
                              <w:sz w:val="22"/>
                              <w:szCs w:val="21"/>
                              <w:lang w:val="en-US"/>
                            </w:rPr>
                            <m:t>N</m:t>
                          </w:del>
                        </m:r>
                      </m:e>
                      <m:sub>
                        <m:r>
                          <w:del w:id="399" w:author="Hellmann, Simon" w:date="2025-06-10T11:37:00Z">
                            <w:rPr>
                              <w:rFonts w:ascii="Cambria Math" w:hAnsi="Cambria Math"/>
                              <w:color w:val="000000" w:themeColor="text1"/>
                              <w:sz w:val="22"/>
                              <w:szCs w:val="21"/>
                              <w:lang w:val="en-US"/>
                            </w:rPr>
                            <m:t>p</m:t>
                          </w:del>
                        </m:r>
                      </m:sub>
                    </m:sSub>
                  </m:sup>
                  <m:e>
                    <m:d>
                      <m:dPr>
                        <m:ctrlPr>
                          <w:del w:id="400" w:author="Hellmann, Simon" w:date="2025-06-10T11:37:00Z">
                            <w:rPr>
                              <w:rFonts w:ascii="Cambria Math" w:hAnsi="Cambria Math"/>
                              <w:i/>
                              <w:color w:val="000000" w:themeColor="text1"/>
                              <w:sz w:val="22"/>
                              <w:szCs w:val="21"/>
                              <w:lang w:val="en-US"/>
                            </w:rPr>
                          </w:del>
                        </m:ctrlPr>
                      </m:dPr>
                      <m:e>
                        <m:sSub>
                          <m:sSubPr>
                            <m:ctrlPr>
                              <w:del w:id="401" w:author="Hellmann, Simon" w:date="2025-06-10T11:37:00Z">
                                <w:rPr>
                                  <w:rFonts w:ascii="Cambria Math" w:hAnsi="Cambria Math"/>
                                  <w:i/>
                                  <w:color w:val="000000" w:themeColor="text1"/>
                                  <w:sz w:val="22"/>
                                  <w:szCs w:val="21"/>
                                  <w:lang w:val="en-US"/>
                                </w:rPr>
                              </w:del>
                            </m:ctrlPr>
                          </m:sSubPr>
                          <m:e>
                            <m:r>
                              <w:del w:id="402" w:author="Hellmann, Simon" w:date="2025-06-10T11:37:00Z">
                                <w:rPr>
                                  <w:rFonts w:ascii="Cambria Math" w:hAnsi="Cambria Math"/>
                                  <w:color w:val="000000" w:themeColor="text1"/>
                                  <w:sz w:val="22"/>
                                  <w:szCs w:val="21"/>
                                  <w:lang w:val="en-US"/>
                                </w:rPr>
                                <m:t>c</m:t>
                              </w:del>
                            </m:r>
                          </m:e>
                          <m:sub>
                            <m:r>
                              <w:del w:id="403" w:author="Hellmann, Simon" w:date="2025-06-10T11:37:00Z">
                                <w:rPr>
                                  <w:rFonts w:ascii="Cambria Math" w:hAnsi="Cambria Math"/>
                                  <w:color w:val="000000" w:themeColor="text1"/>
                                  <w:sz w:val="22"/>
                                  <w:szCs w:val="21"/>
                                  <w:lang w:val="en-US"/>
                                </w:rPr>
                                <m:t>1</m:t>
                              </w:del>
                            </m:r>
                          </m:sub>
                        </m:sSub>
                        <m:sSup>
                          <m:sSupPr>
                            <m:ctrlPr>
                              <w:del w:id="404" w:author="Hellmann, Simon" w:date="2025-06-10T11:37:00Z">
                                <w:rPr>
                                  <w:rFonts w:ascii="Cambria Math" w:hAnsi="Cambria Math"/>
                                  <w:i/>
                                  <w:color w:val="000000" w:themeColor="text1"/>
                                  <w:sz w:val="22"/>
                                  <w:szCs w:val="21"/>
                                  <w:lang w:val="en-US"/>
                                </w:rPr>
                              </w:del>
                            </m:ctrlPr>
                          </m:sSupPr>
                          <m:e>
                            <m:d>
                              <m:dPr>
                                <m:ctrlPr>
                                  <w:del w:id="405" w:author="Hellmann, Simon" w:date="2025-06-10T11:37:00Z">
                                    <w:rPr>
                                      <w:rFonts w:ascii="Cambria Math" w:hAnsi="Cambria Math"/>
                                      <w:i/>
                                      <w:color w:val="000000" w:themeColor="text1"/>
                                      <w:sz w:val="22"/>
                                      <w:szCs w:val="21"/>
                                      <w:lang w:val="en-US"/>
                                    </w:rPr>
                                  </w:del>
                                </m:ctrlPr>
                              </m:dPr>
                              <m:e>
                                <m:f>
                                  <m:fPr>
                                    <m:ctrlPr>
                                      <w:del w:id="406" w:author="Hellmann, Simon" w:date="2025-06-10T11:37:00Z">
                                        <w:rPr>
                                          <w:rFonts w:ascii="Cambria Math" w:hAnsi="Cambria Math"/>
                                          <w:i/>
                                          <w:color w:val="000000" w:themeColor="text1"/>
                                          <w:sz w:val="22"/>
                                          <w:szCs w:val="21"/>
                                          <w:lang w:val="en-US"/>
                                        </w:rPr>
                                      </w:del>
                                    </m:ctrlPr>
                                  </m:fPr>
                                  <m:num>
                                    <m:sSub>
                                      <m:sSubPr>
                                        <m:ctrlPr>
                                          <w:del w:id="407" w:author="Hellmann, Simon" w:date="2025-06-10T11:37:00Z">
                                            <w:rPr>
                                              <w:rFonts w:ascii="Cambria Math" w:hAnsi="Cambria Math"/>
                                              <w:i/>
                                              <w:color w:val="000000" w:themeColor="text1"/>
                                              <w:sz w:val="22"/>
                                              <w:szCs w:val="21"/>
                                              <w:lang w:val="en-US"/>
                                            </w:rPr>
                                          </w:del>
                                        </m:ctrlPr>
                                      </m:sSubPr>
                                      <m:e>
                                        <m:acc>
                                          <m:accPr>
                                            <m:chr m:val="̇"/>
                                            <m:ctrlPr>
                                              <w:del w:id="408" w:author="Hellmann, Simon" w:date="2025-06-10T11:37:00Z">
                                                <w:rPr>
                                                  <w:rFonts w:ascii="Cambria Math" w:hAnsi="Cambria Math"/>
                                                  <w:i/>
                                                  <w:color w:val="000000" w:themeColor="text1"/>
                                                  <w:sz w:val="22"/>
                                                  <w:szCs w:val="21"/>
                                                  <w:lang w:val="en-US"/>
                                                </w:rPr>
                                              </w:del>
                                            </m:ctrlPr>
                                          </m:accPr>
                                          <m:e>
                                            <m:r>
                                              <w:del w:id="409" w:author="Hellmann, Simon" w:date="2025-06-10T11:37:00Z">
                                                <w:rPr>
                                                  <w:rFonts w:ascii="Cambria Math" w:hAnsi="Cambria Math"/>
                                                  <w:color w:val="000000" w:themeColor="text1"/>
                                                  <w:sz w:val="22"/>
                                                  <w:szCs w:val="21"/>
                                                  <w:lang w:val="en-US"/>
                                                </w:rPr>
                                                <m:t>V</m:t>
                                              </w:del>
                                            </m:r>
                                          </m:e>
                                        </m:acc>
                                      </m:e>
                                      <m:sub>
                                        <m:sSub>
                                          <m:sSubPr>
                                            <m:ctrlPr>
                                              <w:del w:id="410" w:author="Hellmann, Simon" w:date="2025-06-10T11:37:00Z">
                                                <w:rPr>
                                                  <w:rFonts w:ascii="Cambria Math" w:hAnsi="Cambria Math"/>
                                                  <w:i/>
                                                  <w:color w:val="000000" w:themeColor="text1"/>
                                                  <w:sz w:val="22"/>
                                                  <w:szCs w:val="21"/>
                                                  <w:lang w:val="en-US"/>
                                                </w:rPr>
                                              </w:del>
                                            </m:ctrlPr>
                                          </m:sSubPr>
                                          <m:e>
                                            <m:r>
                                              <w:del w:id="411" w:author="Hellmann, Simon" w:date="2025-06-10T11:37:00Z">
                                                <m:rPr>
                                                  <m:nor/>
                                                </m:rPr>
                                                <w:rPr>
                                                  <w:rFonts w:ascii="Cambria Math" w:hAnsi="Cambria Math"/>
                                                  <w:color w:val="000000" w:themeColor="text1"/>
                                                  <w:sz w:val="22"/>
                                                  <w:szCs w:val="21"/>
                                                  <w:lang w:val="en-US"/>
                                                </w:rPr>
                                                <m:t>CH</m:t>
                                              </w:del>
                                            </m:r>
                                          </m:e>
                                          <m:sub>
                                            <m:r>
                                              <w:del w:id="412" w:author="Hellmann, Simon" w:date="2025-06-10T11:37:00Z">
                                                <m:rPr>
                                                  <m:nor/>
                                                </m:rPr>
                                                <w:rPr>
                                                  <w:rFonts w:ascii="Cambria Math" w:hAnsi="Cambria Math"/>
                                                  <w:color w:val="000000" w:themeColor="text1"/>
                                                  <w:sz w:val="22"/>
                                                  <w:szCs w:val="21"/>
                                                  <w:lang w:val="en-US"/>
                                                </w:rPr>
                                                <m:t>4</m:t>
                                              </w:del>
                                            </m:r>
                                          </m:sub>
                                        </m:sSub>
                                        <m:r>
                                          <w:del w:id="413" w:author="Hellmann, Simon" w:date="2025-06-10T11:37:00Z">
                                            <w:rPr>
                                              <w:rFonts w:ascii="Cambria Math" w:hAnsi="Cambria Math"/>
                                              <w:color w:val="000000" w:themeColor="text1"/>
                                              <w:sz w:val="22"/>
                                              <w:szCs w:val="21"/>
                                              <w:lang w:val="en-US"/>
                                            </w:rPr>
                                            <m:t>,</m:t>
                                          </w:del>
                                        </m:r>
                                        <m:r>
                                          <w:del w:id="414" w:author="Hellmann, Simon" w:date="2025-06-10T11:37:00Z">
                                            <m:rPr>
                                              <m:nor/>
                                            </m:rPr>
                                            <w:rPr>
                                              <w:rFonts w:ascii="Cambria Math" w:hAnsi="Cambria Math"/>
                                              <w:color w:val="000000" w:themeColor="text1"/>
                                              <w:sz w:val="22"/>
                                              <w:szCs w:val="21"/>
                                              <w:lang w:val="en-US"/>
                                            </w:rPr>
                                            <m:t>AD</m:t>
                                          </w:del>
                                        </m:r>
                                        <m:r>
                                          <w:del w:id="415" w:author="Hellmann, Simon" w:date="2025-06-10T11:37:00Z">
                                            <w:rPr>
                                              <w:rFonts w:ascii="Cambria Math" w:hAnsi="Cambria Math"/>
                                              <w:color w:val="000000" w:themeColor="text1"/>
                                              <w:sz w:val="22"/>
                                              <w:szCs w:val="21"/>
                                              <w:lang w:val="en-US"/>
                                            </w:rPr>
                                            <m:t>,k</m:t>
                                          </w:del>
                                        </m:r>
                                      </m:sub>
                                    </m:sSub>
                                    <m:r>
                                      <w:del w:id="416" w:author="Hellmann, Simon" w:date="2025-06-10T11:37:00Z">
                                        <w:rPr>
                                          <w:rFonts w:ascii="Cambria Math" w:hAnsi="Cambria Math"/>
                                          <w:color w:val="000000" w:themeColor="text1"/>
                                          <w:sz w:val="22"/>
                                          <w:szCs w:val="21"/>
                                          <w:lang w:val="en-US"/>
                                        </w:rPr>
                                        <m:t>-</m:t>
                                      </w:del>
                                    </m:r>
                                    <m:sSubSup>
                                      <m:sSubSupPr>
                                        <m:ctrlPr>
                                          <w:del w:id="417" w:author="Hellmann, Simon" w:date="2025-06-10T11:37:00Z">
                                            <w:rPr>
                                              <w:rFonts w:ascii="Cambria Math" w:hAnsi="Cambria Math"/>
                                              <w:i/>
                                              <w:color w:val="000000" w:themeColor="text1"/>
                                              <w:sz w:val="22"/>
                                              <w:szCs w:val="21"/>
                                              <w:lang w:val="en-US"/>
                                            </w:rPr>
                                          </w:del>
                                        </m:ctrlPr>
                                      </m:sSubSupPr>
                                      <m:e>
                                        <m:acc>
                                          <m:accPr>
                                            <m:chr m:val="̇"/>
                                            <m:ctrlPr>
                                              <w:del w:id="418" w:author="Hellmann, Simon" w:date="2025-06-10T11:37:00Z">
                                                <w:rPr>
                                                  <w:rFonts w:ascii="Cambria Math" w:hAnsi="Cambria Math"/>
                                                  <w:i/>
                                                  <w:color w:val="000000" w:themeColor="text1"/>
                                                  <w:sz w:val="22"/>
                                                  <w:szCs w:val="21"/>
                                                  <w:lang w:val="en-US"/>
                                                </w:rPr>
                                              </w:del>
                                            </m:ctrlPr>
                                          </m:accPr>
                                          <m:e>
                                            <m:r>
                                              <w:del w:id="419" w:author="Hellmann, Simon" w:date="2025-06-10T11:37:00Z">
                                                <w:rPr>
                                                  <w:rFonts w:ascii="Cambria Math" w:hAnsi="Cambria Math"/>
                                                  <w:color w:val="000000" w:themeColor="text1"/>
                                                  <w:sz w:val="22"/>
                                                  <w:szCs w:val="21"/>
                                                  <w:lang w:val="en-US"/>
                                                </w:rPr>
                                                <m:t>V</m:t>
                                              </w:del>
                                            </m:r>
                                          </m:e>
                                        </m:acc>
                                      </m:e>
                                      <m:sub>
                                        <m:sSub>
                                          <m:sSubPr>
                                            <m:ctrlPr>
                                              <w:del w:id="420" w:author="Hellmann, Simon" w:date="2025-06-10T11:37:00Z">
                                                <w:rPr>
                                                  <w:rFonts w:ascii="Cambria Math" w:hAnsi="Cambria Math"/>
                                                  <w:i/>
                                                  <w:color w:val="000000" w:themeColor="text1"/>
                                                  <w:sz w:val="22"/>
                                                  <w:szCs w:val="21"/>
                                                  <w:lang w:val="en-US"/>
                                                </w:rPr>
                                              </w:del>
                                            </m:ctrlPr>
                                          </m:sSubPr>
                                          <m:e>
                                            <m:r>
                                              <w:del w:id="421" w:author="Hellmann, Simon" w:date="2025-06-10T11:37:00Z">
                                                <m:rPr>
                                                  <m:nor/>
                                                </m:rPr>
                                                <w:rPr>
                                                  <w:rFonts w:ascii="Cambria Math" w:hAnsi="Cambria Math"/>
                                                  <w:color w:val="000000" w:themeColor="text1"/>
                                                  <w:sz w:val="22"/>
                                                  <w:szCs w:val="21"/>
                                                  <w:lang w:val="en-US"/>
                                                </w:rPr>
                                                <m:t>CH</m:t>
                                              </w:del>
                                            </m:r>
                                          </m:e>
                                          <m:sub>
                                            <m:r>
                                              <w:del w:id="422" w:author="Hellmann, Simon" w:date="2025-06-10T11:37:00Z">
                                                <m:rPr>
                                                  <m:nor/>
                                                </m:rPr>
                                                <w:rPr>
                                                  <w:rFonts w:ascii="Cambria Math" w:hAnsi="Cambria Math"/>
                                                  <w:color w:val="000000" w:themeColor="text1"/>
                                                  <w:sz w:val="22"/>
                                                  <w:szCs w:val="21"/>
                                                  <w:lang w:val="en-US"/>
                                                </w:rPr>
                                                <m:t>4</m:t>
                                              </w:del>
                                            </m:r>
                                          </m:sub>
                                        </m:sSub>
                                        <m:r>
                                          <w:del w:id="423" w:author="Hellmann, Simon" w:date="2025-06-10T11:37:00Z">
                                            <w:rPr>
                                              <w:rFonts w:ascii="Cambria Math" w:hAnsi="Cambria Math"/>
                                              <w:color w:val="000000" w:themeColor="text1"/>
                                              <w:sz w:val="22"/>
                                              <w:szCs w:val="21"/>
                                              <w:lang w:val="en-US"/>
                                            </w:rPr>
                                            <m:t>,</m:t>
                                          </w:del>
                                        </m:r>
                                        <m:r>
                                          <w:del w:id="424" w:author="Hellmann, Simon" w:date="2025-06-10T11:37:00Z">
                                            <m:rPr>
                                              <m:nor/>
                                            </m:rPr>
                                            <w:rPr>
                                              <w:rFonts w:ascii="Cambria Math" w:hAnsi="Cambria Math"/>
                                              <w:color w:val="000000" w:themeColor="text1"/>
                                              <w:sz w:val="22"/>
                                              <w:szCs w:val="21"/>
                                              <w:lang w:val="en-US"/>
                                            </w:rPr>
                                            <m:t>AD</m:t>
                                          </w:del>
                                        </m:r>
                                        <m:r>
                                          <w:del w:id="425" w:author="Hellmann, Simon" w:date="2025-06-10T11:37:00Z">
                                            <w:rPr>
                                              <w:rFonts w:ascii="Cambria Math" w:hAnsi="Cambria Math"/>
                                              <w:color w:val="000000" w:themeColor="text1"/>
                                              <w:sz w:val="22"/>
                                              <w:szCs w:val="21"/>
                                              <w:lang w:val="en-US"/>
                                            </w:rPr>
                                            <m:t>,k</m:t>
                                          </w:del>
                                        </m:r>
                                      </m:sub>
                                      <m:sup>
                                        <m:r>
                                          <w:del w:id="426" w:author="Hellmann, Simon" w:date="2025-06-10T11:37:00Z">
                                            <m:rPr>
                                              <m:sty m:val="p"/>
                                            </m:rPr>
                                            <w:rPr>
                                              <w:rFonts w:ascii="Cambria Math" w:hAnsi="Cambria Math"/>
                                              <w:color w:val="000000" w:themeColor="text1"/>
                                              <w:sz w:val="22"/>
                                              <w:szCs w:val="21"/>
                                              <w:lang w:val="en-US"/>
                                            </w:rPr>
                                            <m:t>set</m:t>
                                          </w:del>
                                        </m:r>
                                      </m:sup>
                                    </m:sSubSup>
                                  </m:num>
                                  <m:den>
                                    <m:sSubSup>
                                      <m:sSubSupPr>
                                        <m:ctrlPr>
                                          <w:del w:id="427" w:author="Hellmann, Simon" w:date="2025-06-10T11:37:00Z">
                                            <w:rPr>
                                              <w:rFonts w:ascii="Cambria Math" w:hAnsi="Cambria Math"/>
                                              <w:i/>
                                              <w:color w:val="000000" w:themeColor="text1"/>
                                              <w:sz w:val="22"/>
                                              <w:szCs w:val="21"/>
                                              <w:lang w:val="en-US"/>
                                            </w:rPr>
                                          </w:del>
                                        </m:ctrlPr>
                                      </m:sSubSupPr>
                                      <m:e>
                                        <m:acc>
                                          <m:accPr>
                                            <m:chr m:val="̇"/>
                                            <m:ctrlPr>
                                              <w:del w:id="428" w:author="Hellmann, Simon" w:date="2025-06-10T11:37:00Z">
                                                <w:rPr>
                                                  <w:rFonts w:ascii="Cambria Math" w:hAnsi="Cambria Math"/>
                                                  <w:i/>
                                                  <w:color w:val="000000" w:themeColor="text1"/>
                                                  <w:sz w:val="22"/>
                                                  <w:szCs w:val="21"/>
                                                  <w:lang w:val="en-US"/>
                                                </w:rPr>
                                              </w:del>
                                            </m:ctrlPr>
                                          </m:accPr>
                                          <m:e>
                                            <m:r>
                                              <w:del w:id="429" w:author="Hellmann, Simon" w:date="2025-06-10T11:37:00Z">
                                                <w:rPr>
                                                  <w:rFonts w:ascii="Cambria Math" w:hAnsi="Cambria Math"/>
                                                  <w:color w:val="000000" w:themeColor="text1"/>
                                                  <w:sz w:val="22"/>
                                                  <w:szCs w:val="21"/>
                                                  <w:lang w:val="en-US"/>
                                                </w:rPr>
                                                <m:t>V</m:t>
                                              </w:del>
                                            </m:r>
                                          </m:e>
                                        </m:acc>
                                      </m:e>
                                      <m:sub>
                                        <m:sSub>
                                          <m:sSubPr>
                                            <m:ctrlPr>
                                              <w:del w:id="430" w:author="Hellmann, Simon" w:date="2025-06-10T11:37:00Z">
                                                <w:rPr>
                                                  <w:rFonts w:ascii="Cambria Math" w:hAnsi="Cambria Math"/>
                                                  <w:i/>
                                                  <w:color w:val="000000" w:themeColor="text1"/>
                                                  <w:sz w:val="22"/>
                                                  <w:szCs w:val="21"/>
                                                  <w:lang w:val="en-US"/>
                                                </w:rPr>
                                              </w:del>
                                            </m:ctrlPr>
                                          </m:sSubPr>
                                          <m:e>
                                            <m:r>
                                              <w:del w:id="431" w:author="Hellmann, Simon" w:date="2025-06-10T11:37:00Z">
                                                <m:rPr>
                                                  <m:nor/>
                                                </m:rPr>
                                                <w:rPr>
                                                  <w:rFonts w:ascii="Cambria Math" w:hAnsi="Cambria Math"/>
                                                  <w:color w:val="000000" w:themeColor="text1"/>
                                                  <w:sz w:val="22"/>
                                                  <w:szCs w:val="21"/>
                                                  <w:lang w:val="en-US"/>
                                                </w:rPr>
                                                <m:t>CH</m:t>
                                              </w:del>
                                            </m:r>
                                          </m:e>
                                          <m:sub>
                                            <m:r>
                                              <w:del w:id="432" w:author="Hellmann, Simon" w:date="2025-06-10T11:37:00Z">
                                                <m:rPr>
                                                  <m:nor/>
                                                </m:rPr>
                                                <w:rPr>
                                                  <w:rFonts w:ascii="Cambria Math" w:hAnsi="Cambria Math"/>
                                                  <w:color w:val="000000" w:themeColor="text1"/>
                                                  <w:sz w:val="22"/>
                                                  <w:szCs w:val="21"/>
                                                  <w:lang w:val="en-US"/>
                                                </w:rPr>
                                                <m:t>4</m:t>
                                              </w:del>
                                            </m:r>
                                          </m:sub>
                                        </m:sSub>
                                        <m:r>
                                          <w:del w:id="433" w:author="Hellmann, Simon" w:date="2025-06-10T11:37:00Z">
                                            <w:rPr>
                                              <w:rFonts w:ascii="Cambria Math" w:hAnsi="Cambria Math"/>
                                              <w:color w:val="000000" w:themeColor="text1"/>
                                              <w:sz w:val="22"/>
                                              <w:szCs w:val="21"/>
                                              <w:lang w:val="en-US"/>
                                            </w:rPr>
                                            <m:t>,</m:t>
                                          </w:del>
                                        </m:r>
                                        <m:r>
                                          <w:del w:id="434" w:author="Hellmann, Simon" w:date="2025-06-10T11:37:00Z">
                                            <m:rPr>
                                              <m:nor/>
                                            </m:rPr>
                                            <w:rPr>
                                              <w:rFonts w:ascii="Cambria Math" w:hAnsi="Cambria Math"/>
                                              <w:color w:val="000000" w:themeColor="text1"/>
                                              <w:sz w:val="22"/>
                                              <w:szCs w:val="21"/>
                                              <w:lang w:val="en-US"/>
                                            </w:rPr>
                                            <m:t>AD</m:t>
                                          </w:del>
                                        </m:r>
                                        <m:r>
                                          <w:del w:id="435" w:author="Hellmann, Simon" w:date="2025-06-10T11:37:00Z">
                                            <w:rPr>
                                              <w:rFonts w:ascii="Cambria Math" w:hAnsi="Cambria Math"/>
                                              <w:color w:val="000000" w:themeColor="text1"/>
                                              <w:sz w:val="22"/>
                                              <w:szCs w:val="21"/>
                                              <w:lang w:val="en-US"/>
                                            </w:rPr>
                                            <m:t>,k</m:t>
                                          </w:del>
                                        </m:r>
                                      </m:sub>
                                      <m:sup>
                                        <m:r>
                                          <w:del w:id="436" w:author="Hellmann, Simon" w:date="2025-06-10T11:37:00Z">
                                            <m:rPr>
                                              <m:sty m:val="p"/>
                                            </m:rPr>
                                            <w:rPr>
                                              <w:rFonts w:ascii="Cambria Math" w:hAnsi="Cambria Math"/>
                                              <w:color w:val="000000" w:themeColor="text1"/>
                                              <w:sz w:val="22"/>
                                              <w:szCs w:val="21"/>
                                              <w:lang w:val="en-US"/>
                                            </w:rPr>
                                            <m:t>set</m:t>
                                          </w:del>
                                        </m:r>
                                      </m:sup>
                                    </m:sSubSup>
                                  </m:den>
                                </m:f>
                              </m:e>
                            </m:d>
                          </m:e>
                          <m:sup>
                            <m:r>
                              <w:del w:id="437" w:author="Hellmann, Simon" w:date="2025-06-10T11:37:00Z">
                                <w:rPr>
                                  <w:rFonts w:ascii="Cambria Math" w:hAnsi="Cambria Math"/>
                                  <w:color w:val="000000" w:themeColor="text1"/>
                                  <w:sz w:val="22"/>
                                  <w:szCs w:val="21"/>
                                  <w:lang w:val="en-US"/>
                                </w:rPr>
                                <m:t>2</m:t>
                              </w:del>
                            </m:r>
                          </m:sup>
                        </m:sSup>
                        <m:r>
                          <w:del w:id="438" w:author="Hellmann, Simon" w:date="2025-06-10T11:37:00Z">
                            <w:rPr>
                              <w:rFonts w:ascii="Cambria Math" w:hAnsi="Cambria Math"/>
                              <w:color w:val="000000" w:themeColor="text1"/>
                              <w:sz w:val="22"/>
                              <w:szCs w:val="21"/>
                              <w:lang w:val="en-US"/>
                            </w:rPr>
                            <m:t>+</m:t>
                          </w:del>
                        </m:r>
                        <m:nary>
                          <m:naryPr>
                            <m:chr m:val="∑"/>
                            <m:limLoc m:val="undOvr"/>
                            <m:ctrlPr>
                              <w:del w:id="439" w:author="Hellmann, Simon" w:date="2025-06-10T11:37:00Z">
                                <w:rPr>
                                  <w:rFonts w:ascii="Cambria Math" w:hAnsi="Cambria Math"/>
                                  <w:i/>
                                  <w:color w:val="000000" w:themeColor="text1"/>
                                  <w:sz w:val="22"/>
                                  <w:szCs w:val="21"/>
                                  <w:lang w:val="en-US"/>
                                </w:rPr>
                              </w:del>
                            </m:ctrlPr>
                          </m:naryPr>
                          <m:sub>
                            <m:r>
                              <w:del w:id="440" w:author="Hellmann, Simon" w:date="2025-06-10T11:37:00Z">
                                <w:rPr>
                                  <w:rFonts w:ascii="Cambria Math" w:hAnsi="Cambria Math"/>
                                  <w:color w:val="000000" w:themeColor="text1"/>
                                  <w:sz w:val="22"/>
                                  <w:szCs w:val="21"/>
                                  <w:lang w:val="en-US"/>
                                </w:rPr>
                                <m:t>i=1</m:t>
                              </w:del>
                            </m:r>
                          </m:sub>
                          <m:sup>
                            <m:r>
                              <w:del w:id="441" w:author="Hellmann, Simon" w:date="2025-06-10T11:37:00Z">
                                <w:rPr>
                                  <w:rFonts w:ascii="Cambria Math" w:hAnsi="Cambria Math"/>
                                  <w:color w:val="000000" w:themeColor="text1"/>
                                  <w:sz w:val="22"/>
                                  <w:szCs w:val="21"/>
                                  <w:lang w:val="en-US"/>
                                </w:rPr>
                                <m:t>M</m:t>
                              </w:del>
                            </m:r>
                          </m:sup>
                          <m:e>
                            <m:d>
                              <m:dPr>
                                <m:ctrlPr>
                                  <w:del w:id="442" w:author="Hellmann, Simon" w:date="2025-06-10T11:37:00Z">
                                    <w:rPr>
                                      <w:rFonts w:ascii="Cambria Math" w:hAnsi="Cambria Math"/>
                                      <w:i/>
                                      <w:color w:val="000000" w:themeColor="text1"/>
                                      <w:sz w:val="22"/>
                                      <w:szCs w:val="21"/>
                                      <w:lang w:val="en-US"/>
                                    </w:rPr>
                                  </w:del>
                                </m:ctrlPr>
                              </m:dPr>
                              <m:e>
                                <m:sSub>
                                  <m:sSubPr>
                                    <m:ctrlPr>
                                      <w:del w:id="443" w:author="Hellmann, Simon" w:date="2025-06-10T11:37:00Z">
                                        <w:rPr>
                                          <w:rFonts w:ascii="Cambria Math" w:hAnsi="Cambria Math"/>
                                          <w:i/>
                                          <w:color w:val="000000" w:themeColor="text1"/>
                                          <w:sz w:val="22"/>
                                          <w:szCs w:val="21"/>
                                          <w:lang w:val="en-US"/>
                                        </w:rPr>
                                      </w:del>
                                    </m:ctrlPr>
                                  </m:sSubPr>
                                  <m:e>
                                    <m:r>
                                      <w:del w:id="444" w:author="Hellmann, Simon" w:date="2025-06-10T11:37:00Z">
                                        <w:rPr>
                                          <w:rFonts w:ascii="Cambria Math" w:hAnsi="Cambria Math"/>
                                          <w:color w:val="000000" w:themeColor="text1"/>
                                          <w:sz w:val="22"/>
                                          <w:szCs w:val="21"/>
                                          <w:lang w:val="en-US"/>
                                        </w:rPr>
                                        <m:t>c</m:t>
                                      </w:del>
                                    </m:r>
                                  </m:e>
                                  <m:sub>
                                    <m:r>
                                      <w:del w:id="445" w:author="Hellmann, Simon" w:date="2025-06-10T11:37:00Z">
                                        <w:rPr>
                                          <w:rFonts w:ascii="Cambria Math" w:hAnsi="Cambria Math"/>
                                          <w:color w:val="000000" w:themeColor="text1"/>
                                          <w:sz w:val="22"/>
                                          <w:szCs w:val="21"/>
                                          <w:lang w:val="en-US"/>
                                        </w:rPr>
                                        <m:t>2</m:t>
                                      </w:del>
                                    </m:r>
                                  </m:sub>
                                </m:sSub>
                                <m:r>
                                  <w:del w:id="446" w:author="Hellmann, Simon" w:date="2025-06-10T11:37:00Z">
                                    <w:rPr>
                                      <w:rFonts w:ascii="Cambria Math" w:hAnsi="Cambria Math"/>
                                      <w:color w:val="000000" w:themeColor="text1"/>
                                      <w:sz w:val="22"/>
                                      <w:szCs w:val="21"/>
                                      <w:lang w:val="en-US"/>
                                    </w:rPr>
                                    <m:t xml:space="preserve"> </m:t>
                                  </w:del>
                                </m:r>
                                <m:sSubSup>
                                  <m:sSubSupPr>
                                    <m:ctrlPr>
                                      <w:del w:id="447" w:author="Hellmann, Simon" w:date="2025-06-10T11:37:00Z">
                                        <w:rPr>
                                          <w:rFonts w:ascii="Cambria Math" w:hAnsi="Cambria Math"/>
                                          <w:i/>
                                          <w:color w:val="000000" w:themeColor="text1"/>
                                          <w:sz w:val="22"/>
                                          <w:szCs w:val="21"/>
                                          <w:lang w:val="en-US"/>
                                        </w:rPr>
                                      </w:del>
                                    </m:ctrlPr>
                                  </m:sSubSupPr>
                                  <m:e>
                                    <m:r>
                                      <w:del w:id="448" w:author="Hellmann, Simon" w:date="2025-06-10T11:37:00Z">
                                        <w:rPr>
                                          <w:rFonts w:ascii="Cambria Math" w:hAnsi="Cambria Math"/>
                                          <w:color w:val="000000" w:themeColor="text1"/>
                                          <w:sz w:val="22"/>
                                          <w:szCs w:val="21"/>
                                          <w:lang w:val="en-US"/>
                                        </w:rPr>
                                        <m:t>∆u</m:t>
                                      </w:del>
                                    </m:r>
                                  </m:e>
                                  <m:sub>
                                    <m:r>
                                      <w:del w:id="449" w:author="Hellmann, Simon" w:date="2025-06-10T11:37:00Z">
                                        <w:rPr>
                                          <w:rFonts w:ascii="Cambria Math" w:hAnsi="Cambria Math"/>
                                          <w:color w:val="000000" w:themeColor="text1"/>
                                          <w:sz w:val="22"/>
                                          <w:szCs w:val="21"/>
                                          <w:lang w:val="en-US"/>
                                        </w:rPr>
                                        <m:t>i,k</m:t>
                                      </w:del>
                                    </m:r>
                                  </m:sub>
                                  <m:sup>
                                    <m:r>
                                      <w:del w:id="450" w:author="Hellmann, Simon" w:date="2025-06-10T11:37:00Z">
                                        <w:rPr>
                                          <w:rFonts w:ascii="Cambria Math" w:hAnsi="Cambria Math"/>
                                          <w:color w:val="000000" w:themeColor="text1"/>
                                          <w:sz w:val="22"/>
                                          <w:szCs w:val="21"/>
                                          <w:lang w:val="en-US"/>
                                        </w:rPr>
                                        <m:t>2</m:t>
                                      </w:del>
                                    </m:r>
                                  </m:sup>
                                </m:sSubSup>
                                <m:r>
                                  <w:del w:id="451" w:author="Hellmann, Simon" w:date="2025-06-10T11:37:00Z">
                                    <w:rPr>
                                      <w:rFonts w:ascii="Cambria Math" w:hAnsi="Cambria Math"/>
                                      <w:color w:val="000000" w:themeColor="text1"/>
                                      <w:sz w:val="22"/>
                                      <w:szCs w:val="21"/>
                                      <w:lang w:val="en-US"/>
                                    </w:rPr>
                                    <m:t xml:space="preserve">+ </m:t>
                                  </w:del>
                                </m:r>
                                <m:f>
                                  <m:fPr>
                                    <m:ctrlPr>
                                      <w:del w:id="452" w:author="Hellmann, Simon" w:date="2025-06-10T11:37:00Z">
                                        <w:rPr>
                                          <w:rFonts w:ascii="Cambria Math" w:hAnsi="Cambria Math"/>
                                          <w:i/>
                                          <w:color w:val="000000" w:themeColor="text1"/>
                                          <w:sz w:val="22"/>
                                          <w:szCs w:val="21"/>
                                          <w:lang w:val="en-US"/>
                                        </w:rPr>
                                      </w:del>
                                    </m:ctrlPr>
                                  </m:fPr>
                                  <m:num>
                                    <m:sSub>
                                      <m:sSubPr>
                                        <m:ctrlPr>
                                          <w:del w:id="453" w:author="Hellmann, Simon" w:date="2025-06-10T11:37:00Z">
                                            <w:rPr>
                                              <w:rFonts w:ascii="Cambria Math" w:hAnsi="Cambria Math"/>
                                              <w:i/>
                                              <w:color w:val="000000" w:themeColor="text1"/>
                                              <w:sz w:val="22"/>
                                              <w:szCs w:val="21"/>
                                              <w:lang w:val="en-US"/>
                                            </w:rPr>
                                          </w:del>
                                        </m:ctrlPr>
                                      </m:sSubPr>
                                      <m:e>
                                        <m:r>
                                          <w:del w:id="454" w:author="Hellmann, Simon" w:date="2025-06-10T11:37:00Z">
                                            <w:rPr>
                                              <w:rFonts w:ascii="Cambria Math" w:hAnsi="Cambria Math"/>
                                              <w:color w:val="000000" w:themeColor="text1"/>
                                              <w:sz w:val="22"/>
                                              <w:szCs w:val="21"/>
                                              <w:lang w:val="en-US"/>
                                            </w:rPr>
                                            <m:t>cost</m:t>
                                          </w:del>
                                        </m:r>
                                      </m:e>
                                      <m:sub>
                                        <m:r>
                                          <w:del w:id="455" w:author="Hellmann, Simon" w:date="2025-06-10T11:37:00Z">
                                            <w:rPr>
                                              <w:rFonts w:ascii="Cambria Math" w:hAnsi="Cambria Math"/>
                                              <w:color w:val="000000" w:themeColor="text1"/>
                                              <w:sz w:val="22"/>
                                              <w:szCs w:val="21"/>
                                              <w:lang w:val="en-US"/>
                                            </w:rPr>
                                            <m:t>i</m:t>
                                          </w:del>
                                        </m:r>
                                      </m:sub>
                                    </m:sSub>
                                  </m:num>
                                  <m:den>
                                    <m:sSub>
                                      <m:sSubPr>
                                        <m:ctrlPr>
                                          <w:del w:id="456" w:author="Hellmann, Simon" w:date="2025-06-10T11:37:00Z">
                                            <w:rPr>
                                              <w:rFonts w:ascii="Cambria Math" w:hAnsi="Cambria Math"/>
                                              <w:i/>
                                              <w:color w:val="000000" w:themeColor="text1"/>
                                              <w:sz w:val="22"/>
                                              <w:szCs w:val="21"/>
                                              <w:lang w:val="en-US"/>
                                            </w:rPr>
                                          </w:del>
                                        </m:ctrlPr>
                                      </m:sSubPr>
                                      <m:e>
                                        <m:r>
                                          <w:del w:id="457" w:author="Hellmann, Simon" w:date="2025-06-10T11:37:00Z">
                                            <w:rPr>
                                              <w:rFonts w:ascii="Cambria Math" w:hAnsi="Cambria Math"/>
                                              <w:color w:val="000000" w:themeColor="text1"/>
                                              <w:sz w:val="22"/>
                                              <w:szCs w:val="21"/>
                                              <w:lang w:val="en-US"/>
                                            </w:rPr>
                                            <m:t>cost</m:t>
                                          </w:del>
                                        </m:r>
                                      </m:e>
                                      <m:sub>
                                        <m:r>
                                          <w:del w:id="458" w:author="Hellmann, Simon" w:date="2025-06-10T11:37:00Z">
                                            <m:rPr>
                                              <m:sty m:val="p"/>
                                            </m:rPr>
                                            <w:rPr>
                                              <w:rFonts w:ascii="Cambria Math" w:hAnsi="Cambria Math"/>
                                              <w:color w:val="000000" w:themeColor="text1"/>
                                              <w:sz w:val="22"/>
                                              <w:szCs w:val="21"/>
                                              <w:lang w:val="en-US"/>
                                            </w:rPr>
                                            <m:t>max</m:t>
                                          </w:del>
                                        </m:r>
                                      </m:sub>
                                    </m:sSub>
                                  </m:den>
                                </m:f>
                                <m:r>
                                  <w:del w:id="459" w:author="Hellmann, Simon" w:date="2025-06-10T11:37:00Z">
                                    <w:rPr>
                                      <w:rFonts w:ascii="Cambria Math" w:hAnsi="Cambria Math"/>
                                      <w:color w:val="000000" w:themeColor="text1"/>
                                      <w:sz w:val="22"/>
                                      <w:szCs w:val="21"/>
                                      <w:lang w:val="en-US"/>
                                    </w:rPr>
                                    <m:t xml:space="preserve"> </m:t>
                                  </w:del>
                                </m:r>
                                <m:sSubSup>
                                  <m:sSubSupPr>
                                    <m:ctrlPr>
                                      <w:del w:id="460" w:author="Hellmann, Simon" w:date="2025-06-10T11:37:00Z">
                                        <w:rPr>
                                          <w:rFonts w:ascii="Cambria Math" w:hAnsi="Cambria Math"/>
                                          <w:i/>
                                          <w:color w:val="000000" w:themeColor="text1"/>
                                          <w:sz w:val="22"/>
                                          <w:szCs w:val="21"/>
                                          <w:lang w:val="en-US"/>
                                        </w:rPr>
                                      </w:del>
                                    </m:ctrlPr>
                                  </m:sSubSupPr>
                                  <m:e>
                                    <m:r>
                                      <w:del w:id="461" w:author="Hellmann, Simon" w:date="2025-06-10T11:37:00Z">
                                        <w:rPr>
                                          <w:rFonts w:ascii="Cambria Math" w:hAnsi="Cambria Math"/>
                                          <w:color w:val="000000" w:themeColor="text1"/>
                                          <w:sz w:val="22"/>
                                          <w:szCs w:val="21"/>
                                          <w:lang w:val="en-US"/>
                                        </w:rPr>
                                        <m:t>u</m:t>
                                      </w:del>
                                    </m:r>
                                  </m:e>
                                  <m:sub>
                                    <m:r>
                                      <w:del w:id="462" w:author="Hellmann, Simon" w:date="2025-06-10T11:37:00Z">
                                        <w:rPr>
                                          <w:rFonts w:ascii="Cambria Math" w:hAnsi="Cambria Math"/>
                                          <w:color w:val="000000" w:themeColor="text1"/>
                                          <w:sz w:val="22"/>
                                          <w:szCs w:val="21"/>
                                          <w:lang w:val="en-US"/>
                                        </w:rPr>
                                        <m:t>i,k</m:t>
                                      </w:del>
                                    </m:r>
                                  </m:sub>
                                  <m:sup>
                                    <m:r>
                                      <w:del w:id="463" w:author="Hellmann, Simon" w:date="2025-06-10T11:37:00Z">
                                        <w:rPr>
                                          <w:rFonts w:ascii="Cambria Math" w:hAnsi="Cambria Math"/>
                                          <w:color w:val="000000" w:themeColor="text1"/>
                                          <w:sz w:val="22"/>
                                          <w:szCs w:val="21"/>
                                          <w:lang w:val="en-US"/>
                                        </w:rPr>
                                        <m:t>2</m:t>
                                      </w:del>
                                    </m:r>
                                  </m:sup>
                                </m:sSubSup>
                              </m:e>
                            </m:d>
                          </m:e>
                        </m:nary>
                      </m:e>
                    </m:d>
                  </m:e>
                </m:nary>
              </m:oMath>
            </m:oMathPara>
          </w:p>
        </w:tc>
        <w:tc>
          <w:tcPr>
            <w:tcW w:w="661" w:type="pct"/>
            <w:vAlign w:val="center"/>
          </w:tcPr>
          <w:p w14:paraId="347D47B4" w14:textId="6AF62612" w:rsidR="007F2F67" w:rsidRDefault="007F2F67" w:rsidP="00220152">
            <w:pPr>
              <w:pStyle w:val="Beschriftung"/>
              <w:jc w:val="right"/>
              <w:rPr>
                <w:lang w:val="en-US"/>
              </w:rPr>
            </w:pPr>
            <w:bookmarkStart w:id="464" w:name="_Ref194920531"/>
            <w:bookmarkStart w:id="465" w:name="_Ref188105785"/>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16</w:t>
            </w:r>
            <w:r>
              <w:fldChar w:fldCharType="end"/>
            </w:r>
            <w:bookmarkEnd w:id="464"/>
            <w:r>
              <w:t>)</w:t>
            </w:r>
            <w:bookmarkEnd w:id="465"/>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000000"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B2A9F50" w:rsidR="00A363F7" w:rsidRPr="005C1626" w:rsidRDefault="00000000"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r>
                        <w:del w:id="466" w:author="Hellmann, Simon" w:date="2025-06-10T11:38:00Z">
                          <w:rPr>
                            <w:rFonts w:ascii="Cambria Math" w:hAnsi="Cambria Math"/>
                            <w:color w:val="000000" w:themeColor="text1"/>
                            <w:sz w:val="22"/>
                            <w:szCs w:val="21"/>
                            <w:lang w:val="en-US"/>
                          </w:rPr>
                          <m:t xml:space="preserve"> </m:t>
                        </w:del>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r>
                        <w:del w:id="467" w:author="Hellmann, Simon" w:date="2025-06-10T11:38:00Z">
                          <w:rPr>
                            <w:rFonts w:ascii="Cambria Math" w:hAnsi="Cambria Math"/>
                            <w:color w:val="000000" w:themeColor="text1"/>
                            <w:sz w:val="22"/>
                            <w:szCs w:val="21"/>
                            <w:lang w:val="en-US"/>
                          </w:rPr>
                          <m:t xml:space="preserve"> </m:t>
                        </w:del>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0D05A496" w:rsidR="007F2F67" w:rsidRPr="00FE05FF" w:rsidRDefault="007F2F67">
            <w:pPr>
              <w:pStyle w:val="Beschriftung"/>
              <w:jc w:val="right"/>
              <w:rPr>
                <w:lang w:val="en-US"/>
              </w:rPr>
            </w:pPr>
            <w:bookmarkStart w:id="468" w:name="_Ref194920594"/>
            <w:bookmarkStart w:id="469" w:name="_Ref200284319"/>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17</w:t>
            </w:r>
            <w:r>
              <w:fldChar w:fldCharType="end"/>
            </w:r>
            <w:bookmarkEnd w:id="468"/>
            <w:r>
              <w:t>)</w:t>
            </w:r>
            <w:bookmarkEnd w:id="469"/>
          </w:p>
        </w:tc>
      </w:tr>
    </w:tbl>
    <w:p w14:paraId="75D20111" w14:textId="337C853A" w:rsidR="00510AB0" w:rsidRPr="00692A81" w:rsidRDefault="32AF646F" w:rsidP="008B6E95">
      <w:pPr>
        <w:pStyle w:val="berschrift3"/>
        <w:ind w:left="0" w:firstLine="0"/>
        <w:rPr>
          <w:lang w:val="en-US"/>
        </w:rPr>
      </w:pPr>
      <w:bookmarkStart w:id="470" w:name="_2bb10dj2xkze"/>
      <w:bookmarkEnd w:id="470"/>
      <w:r w:rsidRPr="32AF646F">
        <w:rPr>
          <w:lang w:val="en-US"/>
        </w:rPr>
        <w:t>2.4.2 Cogeneration (case study 2)</w:t>
      </w:r>
    </w:p>
    <w:p w14:paraId="2316DAA8" w14:textId="4718DA67"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B7360D">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B7360D">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02C315A5"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ins w:id="471" w:author="Hellmann, Simon" w:date="2025-06-12T16:31:00Z">
        <w:r w:rsidR="00254622" w:rsidRPr="00254622">
          <w:rPr>
            <w:lang w:val="en-US"/>
            <w:rPrChange w:id="472" w:author="Hellmann, Simon" w:date="2025-06-12T16:32:00Z">
              <w:rPr/>
            </w:rPrChange>
          </w:rPr>
          <w:t>(</w:t>
        </w:r>
        <w:r w:rsidR="00254622" w:rsidRPr="00254622">
          <w:rPr>
            <w:noProof/>
            <w:lang w:val="en-US"/>
            <w:rPrChange w:id="473" w:author="Hellmann, Simon" w:date="2025-06-12T16:32:00Z">
              <w:rPr>
                <w:noProof/>
              </w:rPr>
            </w:rPrChange>
          </w:rPr>
          <w:t>2</w:t>
        </w:r>
        <w:r w:rsidR="00254622" w:rsidRPr="00254622">
          <w:rPr>
            <w:lang w:val="en-US"/>
            <w:rPrChange w:id="474" w:author="Hellmann, Simon" w:date="2025-06-12T16:32:00Z">
              <w:rPr/>
            </w:rPrChange>
          </w:rPr>
          <w:t>.</w:t>
        </w:r>
        <w:r w:rsidR="00254622" w:rsidRPr="00254622">
          <w:rPr>
            <w:noProof/>
            <w:lang w:val="en-US"/>
            <w:rPrChange w:id="475" w:author="Hellmann, Simon" w:date="2025-06-12T16:32:00Z">
              <w:rPr>
                <w:noProof/>
              </w:rPr>
            </w:rPrChange>
          </w:rPr>
          <w:t>18</w:t>
        </w:r>
        <w:r w:rsidR="00254622" w:rsidRPr="00254622">
          <w:rPr>
            <w:lang w:val="en-US"/>
            <w:rPrChange w:id="476" w:author="Hellmann, Simon" w:date="2025-06-12T16:32:00Z">
              <w:rPr/>
            </w:rPrChange>
          </w:rPr>
          <w:t>)</w:t>
        </w:r>
      </w:ins>
      <w:del w:id="477" w:author="Hellmann, Simon" w:date="2025-06-10T15:48:00Z">
        <w:r w:rsidR="003B06E9" w:rsidRPr="008D38E5" w:rsidDel="008B35E7">
          <w:rPr>
            <w:lang w:val="en-US"/>
            <w:rPrChange w:id="478" w:author="Hellmann, Simon" w:date="2025-06-10T10:40:00Z">
              <w:rPr/>
            </w:rPrChange>
          </w:rPr>
          <w:delText>(</w:delText>
        </w:r>
        <w:r w:rsidR="003B06E9" w:rsidRPr="008D38E5" w:rsidDel="008B35E7">
          <w:rPr>
            <w:noProof/>
            <w:lang w:val="en-US"/>
            <w:rPrChange w:id="479" w:author="Hellmann, Simon" w:date="2025-06-10T10:40:00Z">
              <w:rPr>
                <w:noProof/>
              </w:rPr>
            </w:rPrChange>
          </w:rPr>
          <w:delText>2</w:delText>
        </w:r>
        <w:r w:rsidR="003B06E9" w:rsidRPr="008D38E5" w:rsidDel="008B35E7">
          <w:rPr>
            <w:lang w:val="en-US"/>
            <w:rPrChange w:id="480" w:author="Hellmann, Simon" w:date="2025-06-10T10:40:00Z">
              <w:rPr/>
            </w:rPrChange>
          </w:rPr>
          <w:delText>.</w:delText>
        </w:r>
        <w:r w:rsidR="003B06E9" w:rsidRPr="008D38E5" w:rsidDel="008B35E7">
          <w:rPr>
            <w:noProof/>
            <w:lang w:val="en-US"/>
            <w:rPrChange w:id="481" w:author="Hellmann, Simon" w:date="2025-06-10T10:40:00Z">
              <w:rPr>
                <w:noProof/>
              </w:rPr>
            </w:rPrChange>
          </w:rPr>
          <w:delText>18</w:delText>
        </w:r>
        <w:r w:rsidR="003B06E9" w:rsidRPr="008D38E5" w:rsidDel="008B35E7">
          <w:rPr>
            <w:lang w:val="en-US"/>
            <w:rPrChange w:id="482" w:author="Hellmann, Simon" w:date="2025-06-10T10:40:00Z">
              <w:rPr/>
            </w:rPrChange>
          </w:rPr>
          <w:delText>)</w:delText>
        </w:r>
      </w:del>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B7360D">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1155A735" w:rsidR="001046F1" w:rsidRDefault="00A9516E" w:rsidP="002478D0">
      <w:pPr>
        <w:rPr>
          <w:lang w:val="en-US"/>
        </w:rPr>
      </w:pPr>
      <w:r>
        <w:rPr>
          <w:lang w:val="en-US"/>
        </w:rPr>
        <w:lastRenderedPageBreak/>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xMlQxOToxNDoxMS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B7360D">
            <w:rPr>
              <w:lang w:val="en-US"/>
            </w:rPr>
            <w:t>(Fiedler et al., 2023)</w:t>
          </w:r>
          <w:r w:rsidR="008131AB">
            <w:rPr>
              <w:lang w:val="en-US"/>
            </w:rPr>
            <w:fldChar w:fldCharType="end"/>
          </w:r>
        </w:sdtContent>
      </w:sdt>
      <w:r w:rsidR="009B3538" w:rsidRPr="32AF646F">
        <w:rPr>
          <w:lang w:val="en-US"/>
        </w:rPr>
        <w:t>.</w:t>
      </w:r>
      <w:ins w:id="483" w:author="Simon Hellmann" w:date="2025-06-08T16:06:00Z">
        <w:r w:rsidR="003E7493">
          <w:rPr>
            <w:lang w:val="en-US"/>
          </w:rPr>
          <w:t xml:space="preserve"> Eq.</w:t>
        </w:r>
      </w:ins>
      <w:r w:rsidR="00541C6B">
        <w:rPr>
          <w:lang w:val="en-US"/>
        </w:rPr>
        <w:t xml:space="preserve"> </w:t>
      </w:r>
      <w:commentRangeStart w:id="484"/>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ins w:id="485" w:author="Hellmann, Simon" w:date="2025-06-12T16:31:00Z">
        <w:r w:rsidR="00254622" w:rsidRPr="00254622">
          <w:rPr>
            <w:lang w:val="en-US"/>
            <w:rPrChange w:id="486" w:author="Hellmann, Simon" w:date="2025-06-12T16:32:00Z">
              <w:rPr/>
            </w:rPrChange>
          </w:rPr>
          <w:t>(</w:t>
        </w:r>
        <w:r w:rsidR="00254622" w:rsidRPr="00254622">
          <w:rPr>
            <w:noProof/>
            <w:lang w:val="en-US"/>
            <w:rPrChange w:id="487" w:author="Hellmann, Simon" w:date="2025-06-12T16:32:00Z">
              <w:rPr>
                <w:noProof/>
              </w:rPr>
            </w:rPrChange>
          </w:rPr>
          <w:t>2</w:t>
        </w:r>
        <w:r w:rsidR="00254622" w:rsidRPr="00254622">
          <w:rPr>
            <w:lang w:val="en-US"/>
            <w:rPrChange w:id="488" w:author="Hellmann, Simon" w:date="2025-06-12T16:32:00Z">
              <w:rPr/>
            </w:rPrChange>
          </w:rPr>
          <w:t>.</w:t>
        </w:r>
        <w:r w:rsidR="00254622" w:rsidRPr="00254622">
          <w:rPr>
            <w:noProof/>
            <w:lang w:val="en-US"/>
            <w:rPrChange w:id="489" w:author="Hellmann, Simon" w:date="2025-06-12T16:32:00Z">
              <w:rPr>
                <w:noProof/>
              </w:rPr>
            </w:rPrChange>
          </w:rPr>
          <w:t>18</w:t>
        </w:r>
        <w:r w:rsidR="00254622" w:rsidRPr="00254622">
          <w:rPr>
            <w:lang w:val="en-US"/>
            <w:rPrChange w:id="490" w:author="Hellmann, Simon" w:date="2025-06-12T16:32:00Z">
              <w:rPr/>
            </w:rPrChange>
          </w:rPr>
          <w:t>)</w:t>
        </w:r>
      </w:ins>
      <w:del w:id="491" w:author="Hellmann, Simon" w:date="2025-06-10T15:48:00Z">
        <w:r w:rsidR="003B06E9" w:rsidRPr="008D38E5" w:rsidDel="008B35E7">
          <w:rPr>
            <w:lang w:val="en-US"/>
            <w:rPrChange w:id="492" w:author="Hellmann, Simon" w:date="2025-06-10T10:56:00Z">
              <w:rPr/>
            </w:rPrChange>
          </w:rPr>
          <w:delText>(</w:delText>
        </w:r>
        <w:r w:rsidR="003B06E9" w:rsidRPr="008D38E5" w:rsidDel="008B35E7">
          <w:rPr>
            <w:noProof/>
            <w:lang w:val="en-US"/>
            <w:rPrChange w:id="493" w:author="Hellmann, Simon" w:date="2025-06-10T10:56:00Z">
              <w:rPr>
                <w:noProof/>
              </w:rPr>
            </w:rPrChange>
          </w:rPr>
          <w:delText>2</w:delText>
        </w:r>
        <w:r w:rsidR="003B06E9" w:rsidRPr="008D38E5" w:rsidDel="008B35E7">
          <w:rPr>
            <w:lang w:val="en-US"/>
            <w:rPrChange w:id="494" w:author="Hellmann, Simon" w:date="2025-06-10T10:56:00Z">
              <w:rPr/>
            </w:rPrChange>
          </w:rPr>
          <w:delText>.</w:delText>
        </w:r>
        <w:r w:rsidR="003B06E9" w:rsidRPr="008D38E5" w:rsidDel="008B35E7">
          <w:rPr>
            <w:noProof/>
            <w:lang w:val="en-US"/>
            <w:rPrChange w:id="495" w:author="Hellmann, Simon" w:date="2025-06-10T10:56:00Z">
              <w:rPr>
                <w:noProof/>
              </w:rPr>
            </w:rPrChange>
          </w:rPr>
          <w:delText>18</w:delText>
        </w:r>
        <w:r w:rsidR="003B06E9" w:rsidRPr="008D38E5" w:rsidDel="008B35E7">
          <w:rPr>
            <w:lang w:val="en-US"/>
            <w:rPrChange w:id="496" w:author="Hellmann, Simon" w:date="2025-06-10T10:56:00Z">
              <w:rPr/>
            </w:rPrChange>
          </w:rPr>
          <w:delText>)</w:delText>
        </w:r>
      </w:del>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ins w:id="497" w:author="Hellmann, Simon" w:date="2025-06-12T16:31:00Z">
        <w:r w:rsidR="00254622" w:rsidRPr="00254622">
          <w:rPr>
            <w:lang w:val="en-US"/>
            <w:rPrChange w:id="498" w:author="Hellmann, Simon" w:date="2025-06-12T16:32:00Z">
              <w:rPr/>
            </w:rPrChange>
          </w:rPr>
          <w:t>(</w:t>
        </w:r>
        <w:r w:rsidR="00254622" w:rsidRPr="00254622">
          <w:rPr>
            <w:noProof/>
            <w:lang w:val="en-US"/>
            <w:rPrChange w:id="499" w:author="Hellmann, Simon" w:date="2025-06-12T16:32:00Z">
              <w:rPr>
                <w:noProof/>
              </w:rPr>
            </w:rPrChange>
          </w:rPr>
          <w:t>2</w:t>
        </w:r>
        <w:r w:rsidR="00254622" w:rsidRPr="00254622">
          <w:rPr>
            <w:lang w:val="en-US"/>
            <w:rPrChange w:id="500" w:author="Hellmann, Simon" w:date="2025-06-12T16:32:00Z">
              <w:rPr/>
            </w:rPrChange>
          </w:rPr>
          <w:t>.</w:t>
        </w:r>
        <w:r w:rsidR="00254622" w:rsidRPr="00254622">
          <w:rPr>
            <w:noProof/>
            <w:lang w:val="en-US"/>
            <w:rPrChange w:id="501" w:author="Hellmann, Simon" w:date="2025-06-12T16:32:00Z">
              <w:rPr>
                <w:noProof/>
              </w:rPr>
            </w:rPrChange>
          </w:rPr>
          <w:t>19</w:t>
        </w:r>
        <w:r w:rsidR="00254622" w:rsidRPr="00254622">
          <w:rPr>
            <w:lang w:val="en-US"/>
            <w:rPrChange w:id="502" w:author="Hellmann, Simon" w:date="2025-06-12T16:32:00Z">
              <w:rPr/>
            </w:rPrChange>
          </w:rPr>
          <w:t>)</w:t>
        </w:r>
      </w:ins>
      <w:del w:id="503" w:author="Hellmann, Simon" w:date="2025-06-10T15:48:00Z">
        <w:r w:rsidR="003B06E9" w:rsidRPr="008D38E5" w:rsidDel="008B35E7">
          <w:rPr>
            <w:lang w:val="en-US"/>
            <w:rPrChange w:id="504" w:author="Hellmann, Simon" w:date="2025-06-10T10:56:00Z">
              <w:rPr/>
            </w:rPrChange>
          </w:rPr>
          <w:delText>(</w:delText>
        </w:r>
        <w:r w:rsidR="003B06E9" w:rsidRPr="008D38E5" w:rsidDel="008B35E7">
          <w:rPr>
            <w:noProof/>
            <w:lang w:val="en-US"/>
            <w:rPrChange w:id="505" w:author="Hellmann, Simon" w:date="2025-06-10T10:56:00Z">
              <w:rPr>
                <w:noProof/>
              </w:rPr>
            </w:rPrChange>
          </w:rPr>
          <w:delText>2</w:delText>
        </w:r>
        <w:r w:rsidR="003B06E9" w:rsidRPr="008D38E5" w:rsidDel="008B35E7">
          <w:rPr>
            <w:lang w:val="en-US"/>
            <w:rPrChange w:id="506" w:author="Hellmann, Simon" w:date="2025-06-10T10:56:00Z">
              <w:rPr/>
            </w:rPrChange>
          </w:rPr>
          <w:delText>.</w:delText>
        </w:r>
        <w:r w:rsidR="003B06E9" w:rsidRPr="008D38E5" w:rsidDel="008B35E7">
          <w:rPr>
            <w:noProof/>
            <w:lang w:val="en-US"/>
            <w:rPrChange w:id="507" w:author="Hellmann, Simon" w:date="2025-06-10T10:56:00Z">
              <w:rPr>
                <w:noProof/>
              </w:rPr>
            </w:rPrChange>
          </w:rPr>
          <w:delText>19</w:delText>
        </w:r>
        <w:r w:rsidR="003B06E9" w:rsidRPr="008D38E5" w:rsidDel="008B35E7">
          <w:rPr>
            <w:lang w:val="en-US"/>
            <w:rPrChange w:id="508" w:author="Hellmann, Simon" w:date="2025-06-10T10:56:00Z">
              <w:rPr/>
            </w:rPrChange>
          </w:rPr>
          <w:delText>)</w:delText>
        </w:r>
      </w:del>
      <w:r w:rsidR="00DC1081">
        <w:rPr>
          <w:lang w:val="en-US"/>
        </w:rPr>
        <w:fldChar w:fldCharType="end"/>
      </w:r>
      <w:r w:rsidR="00DC1081">
        <w:rPr>
          <w:lang w:val="en-US"/>
        </w:rPr>
        <w:t xml:space="preserve"> </w:t>
      </w:r>
      <w:commentRangeEnd w:id="484"/>
      <w:r w:rsidR="00F37EE6">
        <w:rPr>
          <w:rStyle w:val="Kommentarzeichen"/>
        </w:rPr>
        <w:commentReference w:id="484"/>
      </w:r>
      <w:r>
        <w:rPr>
          <w:lang w:val="en-US"/>
        </w:rPr>
        <w:t>show</w:t>
      </w:r>
      <w:r w:rsidR="00DC1081">
        <w:rPr>
          <w:lang w:val="en-US"/>
        </w:rPr>
        <w:t xml:space="preserve"> </w:t>
      </w:r>
      <w:del w:id="509" w:author="Simon Hellmann" w:date="2025-06-08T16:06:00Z">
        <w:r w:rsidR="32AF646F" w:rsidRPr="32AF646F" w:rsidDel="003E7493">
          <w:rPr>
            <w:lang w:val="en-US"/>
          </w:rPr>
          <w:delText xml:space="preserve">the </w:delText>
        </w:r>
      </w:del>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321EEF93" w:rsidR="00A10A25" w:rsidRDefault="00A10A25" w:rsidP="00220152">
            <w:pPr>
              <w:pStyle w:val="Beschriftung"/>
              <w:jc w:val="right"/>
              <w:rPr>
                <w:lang w:val="en-US"/>
              </w:rPr>
            </w:pPr>
            <w:bookmarkStart w:id="510" w:name="_Ref195099090"/>
            <w:bookmarkStart w:id="511" w:name="_Ref188110671"/>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18</w:t>
            </w:r>
            <w:r>
              <w:fldChar w:fldCharType="end"/>
            </w:r>
            <w:bookmarkEnd w:id="510"/>
            <w:r>
              <w:t>)</w:t>
            </w:r>
            <w:bookmarkEnd w:id="511"/>
          </w:p>
        </w:tc>
      </w:tr>
      <w:tr w:rsidR="00A10A25" w:rsidRPr="00FE05FF" w14:paraId="0C2FF144" w14:textId="77777777" w:rsidTr="00A10A25">
        <w:tc>
          <w:tcPr>
            <w:tcW w:w="4315" w:type="pct"/>
            <w:vAlign w:val="center"/>
          </w:tcPr>
          <w:p w14:paraId="2A77B3DE" w14:textId="18116B92" w:rsidR="00A10A25" w:rsidRPr="008B21A5" w:rsidRDefault="00000000">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000000">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48AD4C95" w:rsidR="00A10A25" w:rsidRPr="00FE05FF" w:rsidRDefault="00A10A25">
            <w:pPr>
              <w:pStyle w:val="Beschriftung"/>
              <w:jc w:val="right"/>
              <w:rPr>
                <w:lang w:val="en-US"/>
              </w:rPr>
            </w:pPr>
            <w:bookmarkStart w:id="512" w:name="_Ref188110672"/>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19</w:t>
            </w:r>
            <w:r>
              <w:fldChar w:fldCharType="end"/>
            </w:r>
            <w:r>
              <w:t>)</w:t>
            </w:r>
            <w:bookmarkEnd w:id="512"/>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3620B525" w:rsidR="00DF23E7" w:rsidRPr="00220152" w:rsidRDefault="006F682D" w:rsidP="00742246">
      <w:pPr>
        <w:rPr>
          <w:color w:val="000000" w:themeColor="text1"/>
          <w:lang w:val="en-US"/>
        </w:rPr>
      </w:pPr>
      <w:r>
        <w:rPr>
          <w:lang w:val="en-US"/>
        </w:rPr>
        <w:t xml:space="preserve">The first of two modeled disturbances is </w:t>
      </w:r>
      <w:r w:rsidR="00F30A43">
        <w:rPr>
          <w:lang w:val="en-US"/>
        </w:rPr>
        <w:t>called</w:t>
      </w:r>
      <w:r w:rsidR="0036368C">
        <w:rPr>
          <w:lang w:val="en-US"/>
        </w:rPr>
        <w:t xml:space="preserve"> disturbance feeding</w:t>
      </w:r>
      <w:r w:rsidR="00A559B3">
        <w:rPr>
          <w:lang w:val="en-US"/>
        </w:rPr>
        <w:t xml:space="preserve"> which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such as </w:t>
      </w:r>
      <w:r w:rsidR="006C0F70">
        <w:rPr>
          <w:lang w:val="en-US"/>
        </w:rPr>
        <w:t>manure and organic waste</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i0xMlQxOToxNDoxMS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B7360D">
            <w:rPr>
              <w:lang w:val="en-US"/>
            </w:rPr>
            <w:t>(Daniel</w:t>
          </w:r>
          <w:r w:rsidR="00B7360D">
            <w:rPr>
              <w:rFonts w:ascii="Times New Roman" w:hAnsi="Times New Roman" w:cs="Times New Roman"/>
              <w:lang w:val="en-US"/>
            </w:rPr>
            <w:t>‐</w:t>
          </w:r>
          <w:r w:rsidR="00B7360D">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even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13D52889" w14:textId="50BE31EB" w:rsidR="001046F1" w:rsidRPr="00220152" w:rsidRDefault="42E16D65" w:rsidP="00A372CF">
      <w:pPr>
        <w:rPr>
          <w:b/>
          <w:bCs/>
          <w:color w:val="000000" w:themeColor="text1"/>
          <w:lang w:val="en-US"/>
        </w:rPr>
      </w:pPr>
      <w:bookmarkStart w:id="513" w:name="_6wli8o1hcesq"/>
      <w:bookmarkStart w:id="514" w:name="_csd3dl2lh67e"/>
      <w:bookmarkStart w:id="515" w:name="_z8yjp0j8q7kp"/>
      <w:bookmarkEnd w:id="513"/>
      <w:bookmarkEnd w:id="514"/>
      <w:bookmarkEnd w:id="515"/>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ins w:id="516" w:author="Simon Hellmann" w:date="2025-06-08T16:06:00Z">
        <w:r w:rsidR="00F834DD">
          <w:rPr>
            <w:lang w:val="en-US"/>
          </w:rPr>
          <w:t xml:space="preserve">Eq. </w:t>
        </w:r>
      </w:ins>
      <w:commentRangeStart w:id="517"/>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ins w:id="518" w:author="Hellmann, Simon" w:date="2025-06-12T16:31:00Z">
        <w:r w:rsidR="00254622" w:rsidRPr="005C04AD">
          <w:rPr>
            <w:lang w:val="en-US"/>
          </w:rPr>
          <w:t>(</w:t>
        </w:r>
        <w:r w:rsidR="00254622" w:rsidRPr="005C04AD">
          <w:rPr>
            <w:noProof/>
            <w:lang w:val="en-US"/>
          </w:rPr>
          <w:t>2</w:t>
        </w:r>
        <w:r w:rsidR="00254622" w:rsidRPr="005C04AD">
          <w:rPr>
            <w:lang w:val="en-US"/>
          </w:rPr>
          <w:t>.</w:t>
        </w:r>
        <w:r w:rsidR="00254622" w:rsidRPr="005C04AD">
          <w:rPr>
            <w:noProof/>
            <w:lang w:val="en-US"/>
          </w:rPr>
          <w:t>7</w:t>
        </w:r>
      </w:ins>
      <w:del w:id="519" w:author="Hellmann, Simon" w:date="2025-06-10T15:48:00Z">
        <w:r w:rsidR="003B06E9" w:rsidRPr="008D38E5" w:rsidDel="008B35E7">
          <w:rPr>
            <w:lang w:val="en-US"/>
            <w:rPrChange w:id="520" w:author="Hellmann, Simon" w:date="2025-06-10T10:56:00Z">
              <w:rPr/>
            </w:rPrChange>
          </w:rPr>
          <w:delText>(</w:delText>
        </w:r>
        <w:r w:rsidR="003B06E9" w:rsidRPr="008D38E5" w:rsidDel="008B35E7">
          <w:rPr>
            <w:noProof/>
            <w:lang w:val="en-US"/>
            <w:rPrChange w:id="521" w:author="Hellmann, Simon" w:date="2025-06-10T10:56:00Z">
              <w:rPr>
                <w:noProof/>
              </w:rPr>
            </w:rPrChange>
          </w:rPr>
          <w:delText>2</w:delText>
        </w:r>
        <w:r w:rsidR="003B06E9" w:rsidRPr="008D38E5" w:rsidDel="008B35E7">
          <w:rPr>
            <w:lang w:val="en-US"/>
            <w:rPrChange w:id="522" w:author="Hellmann, Simon" w:date="2025-06-10T10:56:00Z">
              <w:rPr/>
            </w:rPrChange>
          </w:rPr>
          <w:delText>.</w:delText>
        </w:r>
        <w:r w:rsidR="003B06E9" w:rsidRPr="008D38E5" w:rsidDel="008B35E7">
          <w:rPr>
            <w:noProof/>
            <w:lang w:val="en-US"/>
            <w:rPrChange w:id="523" w:author="Hellmann, Simon" w:date="2025-06-10T10:56:00Z">
              <w:rPr>
                <w:noProof/>
              </w:rPr>
            </w:rPrChange>
          </w:rPr>
          <w:delText>7</w:delText>
        </w:r>
      </w:del>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ins w:id="524" w:author="Hellmann, Simon" w:date="2025-06-12T16:31:00Z">
        <w:r w:rsidR="00254622" w:rsidRPr="005C04AD">
          <w:rPr>
            <w:lang w:val="en-US"/>
          </w:rPr>
          <w:t>(</w:t>
        </w:r>
        <w:r w:rsidR="00254622" w:rsidRPr="005C04AD">
          <w:rPr>
            <w:noProof/>
            <w:lang w:val="en-US"/>
          </w:rPr>
          <w:t>2</w:t>
        </w:r>
        <w:r w:rsidR="00254622" w:rsidRPr="005C04AD">
          <w:rPr>
            <w:lang w:val="en-US"/>
          </w:rPr>
          <w:t>.</w:t>
        </w:r>
        <w:r w:rsidR="00254622" w:rsidRPr="005C04AD">
          <w:rPr>
            <w:noProof/>
            <w:lang w:val="en-US"/>
          </w:rPr>
          <w:t>8</w:t>
        </w:r>
      </w:ins>
      <w:del w:id="525" w:author="Hellmann, Simon" w:date="2025-06-10T15:48:00Z">
        <w:r w:rsidR="003B06E9" w:rsidRPr="008D38E5" w:rsidDel="008B35E7">
          <w:rPr>
            <w:lang w:val="en-US"/>
            <w:rPrChange w:id="526" w:author="Hellmann, Simon" w:date="2025-06-10T10:56:00Z">
              <w:rPr/>
            </w:rPrChange>
          </w:rPr>
          <w:delText>(</w:delText>
        </w:r>
        <w:r w:rsidR="003B06E9" w:rsidRPr="008D38E5" w:rsidDel="008B35E7">
          <w:rPr>
            <w:noProof/>
            <w:lang w:val="en-US"/>
            <w:rPrChange w:id="527" w:author="Hellmann, Simon" w:date="2025-06-10T10:56:00Z">
              <w:rPr>
                <w:noProof/>
              </w:rPr>
            </w:rPrChange>
          </w:rPr>
          <w:delText>2</w:delText>
        </w:r>
        <w:r w:rsidR="003B06E9" w:rsidRPr="008D38E5" w:rsidDel="008B35E7">
          <w:rPr>
            <w:lang w:val="en-US"/>
            <w:rPrChange w:id="528" w:author="Hellmann, Simon" w:date="2025-06-10T10:56:00Z">
              <w:rPr/>
            </w:rPrChange>
          </w:rPr>
          <w:delText>.</w:delText>
        </w:r>
        <w:r w:rsidR="003B06E9" w:rsidRPr="008D38E5" w:rsidDel="008B35E7">
          <w:rPr>
            <w:noProof/>
            <w:lang w:val="en-US"/>
            <w:rPrChange w:id="529" w:author="Hellmann, Simon" w:date="2025-06-10T10:56:00Z">
              <w:rPr>
                <w:noProof/>
              </w:rPr>
            </w:rPrChange>
          </w:rPr>
          <w:delText>8</w:delText>
        </w:r>
      </w:del>
      <w:r w:rsidR="00CA42CA">
        <w:rPr>
          <w:lang w:val="en-US"/>
        </w:rPr>
        <w:fldChar w:fldCharType="end"/>
      </w:r>
      <w:r w:rsidR="00CA42CA">
        <w:rPr>
          <w:lang w:val="en-US"/>
        </w:rPr>
        <w:t>)</w:t>
      </w:r>
      <w:commentRangeEnd w:id="517"/>
      <w:r w:rsidR="00716CB9">
        <w:rPr>
          <w:rStyle w:val="Kommentarzeichen"/>
        </w:rPr>
        <w:commentReference w:id="517"/>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 xml:space="preserve">filling level, which typically suffers from low accuracy </w:t>
      </w:r>
      <w:r w:rsidRPr="42E16D65">
        <w:rPr>
          <w:lang w:val="en-US"/>
        </w:rPr>
        <w:lastRenderedPageBreak/>
        <w:t>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3JnYW5pemF0aW9ucyI6W10sIk90aGVyc0ludm9sdmVkIjpbXSwiUHVibGlzaGVycyI6W3siJGlkIjoiMTY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t0ZXJpc2llcnVuZyB2b24gQmlvZ2Fzc3BlaWNoZXJu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B7360D">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2ECBF655"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xMlQxOToxNDoxMS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B7360D">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2LTEyVDE5OjE0OjEx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B7360D">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2741BE78"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B7360D">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2F859F40"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r w:rsidR="32AF646F" w:rsidRPr="32AF646F">
        <w:rPr>
          <w:lang w:val="en-US"/>
        </w:rPr>
        <w:t>500</w:t>
      </w:r>
      <w:r w:rsidR="009C3B56">
        <w:rPr>
          <w:lang w:val="en-US"/>
        </w:rPr>
        <w:t xml:space="preserve"> d</w:t>
      </w:r>
      <w:r w:rsidR="32AF646F" w:rsidRPr="32AF646F">
        <w:rPr>
          <w:lang w:val="en-US"/>
        </w:rPr>
        <w:t xml:space="preserve"> open-loop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 xml:space="preserve">During open-loop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 xml:space="preserve">of </w:t>
      </w:r>
      <w:commentRangeStart w:id="530"/>
      <w:r w:rsidR="32AF646F" w:rsidRPr="32AF646F">
        <w:rPr>
          <w:lang w:val="en-US"/>
        </w:rPr>
        <w:t>0.</w:t>
      </w:r>
      <w:ins w:id="531" w:author="Simon Hellmann" w:date="2025-06-08T17:08:00Z">
        <w:r w:rsidR="00380F39">
          <w:rPr>
            <w:lang w:val="en-US"/>
          </w:rPr>
          <w:t>64</w:t>
        </w:r>
      </w:ins>
      <w:del w:id="532" w:author="Simon Hellmann" w:date="2025-06-08T17:08:00Z">
        <w:r w:rsidR="00B772AB" w:rsidDel="00380F39">
          <w:rPr>
            <w:lang w:val="en-US"/>
          </w:rPr>
          <w:delText>2</w:delText>
        </w:r>
        <w:r w:rsidR="32AF646F" w:rsidRPr="32AF646F" w:rsidDel="00380F39">
          <w:rPr>
            <w:lang w:val="en-US"/>
          </w:rPr>
          <w:delText>5</w:delText>
        </w:r>
      </w:del>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ins w:id="533" w:author="Simon Hellmann" w:date="2025-06-08T17:08:00Z">
        <w:r w:rsidR="00380F39">
          <w:rPr>
            <w:lang w:val="en-US"/>
          </w:rPr>
          <w:t>1.92</w:t>
        </w:r>
      </w:ins>
      <w:del w:id="534" w:author="Simon Hellmann" w:date="2025-06-08T17:08:00Z">
        <w:r w:rsidR="32AF646F" w:rsidRPr="32AF646F" w:rsidDel="00380F39">
          <w:rPr>
            <w:lang w:val="en-US"/>
          </w:rPr>
          <w:delText>0.75</w:delText>
        </w:r>
      </w:del>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commentRangeEnd w:id="530"/>
      <w:r w:rsidR="00447221">
        <w:rPr>
          <w:rStyle w:val="Kommentarzeichen"/>
        </w:rPr>
        <w:commentReference w:id="530"/>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ins w:id="535" w:author="Simon Hellmann" w:date="2025-06-08T17:08:00Z">
        <w:r w:rsidR="00380F39">
          <w:rPr>
            <w:lang w:val="en-US"/>
          </w:rPr>
          <w:t xml:space="preserve"> steady-sta</w:t>
        </w:r>
      </w:ins>
      <w:ins w:id="536" w:author="Simon Hellmann" w:date="2025-06-08T17:09:00Z">
        <w:r w:rsidR="00380F39">
          <w:rPr>
            <w:lang w:val="en-US"/>
          </w:rPr>
          <w:t>te</w:t>
        </w:r>
      </w:ins>
      <w:del w:id="537" w:author="Simon Hellmann" w:date="2025-06-08T17:08:00Z">
        <w:r w:rsidR="32AF646F" w:rsidRPr="32AF646F" w:rsidDel="00380F39">
          <w:rPr>
            <w:lang w:val="en-US"/>
          </w:rPr>
          <w:delText>n</w:delText>
        </w:r>
      </w:del>
      <w:r w:rsidR="32AF646F" w:rsidRPr="32AF646F">
        <w:rPr>
          <w:lang w:val="en-US"/>
        </w:rPr>
        <w:t xml:space="preserve"> </w:t>
      </w:r>
      <w:r w:rsidR="000E7218">
        <w:rPr>
          <w:lang w:val="en-US"/>
        </w:rPr>
        <w:t xml:space="preserve">OLR </w:t>
      </w:r>
      <w:r w:rsidR="32AF646F" w:rsidRPr="32AF646F">
        <w:rPr>
          <w:lang w:val="en-US"/>
        </w:rPr>
        <w:t xml:space="preserve">of </w:t>
      </w:r>
      <w:del w:id="538" w:author="Simon Hellmann" w:date="2025-06-08T17:08:00Z">
        <w:r w:rsidR="32AF646F" w:rsidRPr="32AF646F" w:rsidDel="00380F39">
          <w:rPr>
            <w:lang w:val="en-US"/>
          </w:rPr>
          <w:delText xml:space="preserve">about </w:delText>
        </w:r>
      </w:del>
      <w:ins w:id="539" w:author="Simon Hellmann" w:date="2025-06-08T17:08:00Z">
        <w:r w:rsidR="00380F39">
          <w:rPr>
            <w:lang w:val="en-US"/>
          </w:rPr>
          <w:t>4</w:t>
        </w:r>
      </w:ins>
      <w:del w:id="540" w:author="Simon Hellmann" w:date="2025-06-08T17:08:00Z">
        <w:r w:rsidR="00882435" w:rsidDel="00380F39">
          <w:rPr>
            <w:lang w:val="en-US"/>
          </w:rPr>
          <w:delText>1.5</w:delText>
        </w:r>
      </w:del>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ins w:id="541" w:author="Simon Hellmann" w:date="2025-06-09T16:24:00Z"/>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181094F3" w14:textId="3B2D3BC9" w:rsidR="003B06E9" w:rsidDel="007A4438" w:rsidRDefault="003B06E9" w:rsidP="009C3B56">
      <w:pPr>
        <w:rPr>
          <w:ins w:id="542" w:author="Simon Hellmann" w:date="2025-06-09T16:22:00Z"/>
          <w:del w:id="543" w:author="Hellmann, Simon" w:date="2025-06-11T22:14:00Z"/>
          <w:lang w:val="en-US"/>
        </w:rPr>
      </w:pPr>
      <w:ins w:id="544" w:author="Simon Hellmann" w:date="2025-06-09T16:27:00Z">
        <w:del w:id="545" w:author="Hellmann, Simon" w:date="2025-06-11T22:14:00Z">
          <w:r w:rsidDel="007A4438">
            <w:rPr>
              <w:lang w:val="en-US"/>
            </w:rPr>
            <w:delText xml:space="preserve">The error between two signals </w:delText>
          </w:r>
        </w:del>
      </w:ins>
      <m:oMath>
        <m:r>
          <w:ins w:id="546" w:author="Simon Hellmann" w:date="2025-06-09T16:28:00Z">
            <w:del w:id="547" w:author="Hellmann, Simon" w:date="2025-06-11T22:14:00Z">
              <w:rPr>
                <w:rFonts w:ascii="Cambria Math" w:hAnsi="Cambria Math"/>
                <w:lang w:val="en-US"/>
              </w:rPr>
              <m:t>x</m:t>
            </w:del>
          </w:ins>
        </m:r>
      </m:oMath>
      <w:ins w:id="548" w:author="Simon Hellmann" w:date="2025-06-09T16:28:00Z">
        <w:del w:id="549" w:author="Hellmann, Simon" w:date="2025-06-11T22:14:00Z">
          <w:r w:rsidDel="007A4438">
            <w:rPr>
              <w:lang w:val="en-US"/>
            </w:rPr>
            <w:delText xml:space="preserve"> and </w:delText>
          </w:r>
        </w:del>
      </w:ins>
      <m:oMath>
        <m:r>
          <w:ins w:id="550" w:author="Simon Hellmann" w:date="2025-06-09T16:28:00Z">
            <w:del w:id="551" w:author="Hellmann, Simon" w:date="2025-06-11T22:14:00Z">
              <w:rPr>
                <w:rFonts w:ascii="Cambria Math" w:hAnsi="Cambria Math"/>
                <w:lang w:val="en-US"/>
              </w:rPr>
              <m:t>y</m:t>
            </w:del>
          </w:ins>
        </m:r>
      </m:oMath>
      <w:ins w:id="552" w:author="Simon Hellmann" w:date="2025-06-09T16:28:00Z">
        <w:del w:id="553" w:author="Hellmann, Simon" w:date="2025-06-11T22:14:00Z">
          <w:r w:rsidDel="007A4438">
            <w:rPr>
              <w:lang w:val="en-US"/>
            </w:rPr>
            <w:delText xml:space="preserve"> of the same length </w:delText>
          </w:r>
        </w:del>
      </w:ins>
      <w:ins w:id="554" w:author="Simon Hellmann" w:date="2025-06-09T16:27:00Z">
        <w:del w:id="555" w:author="Hellmann, Simon" w:date="2025-06-11T22:14:00Z">
          <w:r w:rsidDel="007A4438">
            <w:rPr>
              <w:lang w:val="en-US"/>
            </w:rPr>
            <w:delText xml:space="preserve">is quantified by </w:delText>
          </w:r>
        </w:del>
      </w:ins>
      <w:ins w:id="556" w:author="Simon Hellmann" w:date="2025-06-09T16:28:00Z">
        <w:del w:id="557" w:author="Hellmann, Simon" w:date="2025-06-11T22:14:00Z">
          <w:r w:rsidDel="007A4438">
            <w:rPr>
              <w:lang w:val="en-US"/>
            </w:rPr>
            <w:delText xml:space="preserve">means of </w:delText>
          </w:r>
        </w:del>
      </w:ins>
      <w:ins w:id="558" w:author="Simon Hellmann" w:date="2025-06-09T16:27:00Z">
        <w:del w:id="559" w:author="Hellmann, Simon" w:date="2025-06-11T22:14:00Z">
          <w:r w:rsidDel="007A4438">
            <w:rPr>
              <w:lang w:val="en-US"/>
            </w:rPr>
            <w:delText>the normalized root mean squared error (NRMSE)</w:delText>
          </w:r>
        </w:del>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
        <w:gridCol w:w="7647"/>
        <w:gridCol w:w="940"/>
      </w:tblGrid>
      <w:tr w:rsidR="003B06E9" w:rsidRPr="00AA1AEA" w:rsidDel="007A4438" w14:paraId="7F9AF7F4" w14:textId="6E584414" w:rsidTr="00946077">
        <w:trPr>
          <w:ins w:id="560" w:author="Simon Hellmann" w:date="2025-06-09T16:23:00Z"/>
          <w:del w:id="561" w:author="Hellmann, Simon" w:date="2025-06-11T22:14:00Z"/>
        </w:trPr>
        <w:tc>
          <w:tcPr>
            <w:tcW w:w="293" w:type="pct"/>
            <w:vAlign w:val="center"/>
          </w:tcPr>
          <w:p w14:paraId="15A8C23F" w14:textId="515B72CC" w:rsidR="003B06E9" w:rsidDel="007A4438" w:rsidRDefault="003B06E9" w:rsidP="00946077">
            <w:pPr>
              <w:ind w:firstLine="0"/>
              <w:jc w:val="right"/>
              <w:rPr>
                <w:ins w:id="562" w:author="Simon Hellmann" w:date="2025-06-09T16:23:00Z"/>
                <w:del w:id="563" w:author="Hellmann, Simon" w:date="2025-06-11T22:14:00Z"/>
                <w:lang w:val="en-US"/>
              </w:rPr>
            </w:pPr>
          </w:p>
        </w:tc>
        <w:tc>
          <w:tcPr>
            <w:tcW w:w="4283" w:type="pct"/>
            <w:vAlign w:val="center"/>
          </w:tcPr>
          <w:p w14:paraId="06309C45" w14:textId="505BCFB5" w:rsidR="003B06E9" w:rsidRPr="00C32D2B" w:rsidDel="007A4438" w:rsidRDefault="003B06E9" w:rsidP="00946077">
            <w:pPr>
              <w:spacing w:line="416" w:lineRule="auto"/>
              <w:ind w:right="30" w:firstLine="341"/>
              <w:jc w:val="center"/>
              <w:rPr>
                <w:ins w:id="564" w:author="Simon Hellmann" w:date="2025-06-09T16:23:00Z"/>
                <w:del w:id="565" w:author="Hellmann, Simon" w:date="2025-06-11T22:14:00Z"/>
                <w:rFonts w:eastAsia="Garamond" w:cs="Garamond"/>
                <w:lang w:val="en-US"/>
              </w:rPr>
            </w:pPr>
            <m:oMath>
              <m:r>
                <w:ins w:id="566" w:author="Simon Hellmann" w:date="2025-06-09T16:24:00Z">
                  <w:del w:id="567" w:author="Hellmann, Simon" w:date="2025-06-11T22:14:00Z">
                    <w:rPr>
                      <w:rFonts w:ascii="Cambria Math" w:hAnsi="Cambria Math"/>
                      <w:lang w:val="de-DE"/>
                    </w:rPr>
                    <m:t>NRMSE</m:t>
                  </w:del>
                </w:ins>
              </m:r>
              <m:r>
                <w:ins w:id="568" w:author="Simon Hellmann" w:date="2025-06-09T16:24:00Z">
                  <w:del w:id="569" w:author="Hellmann, Simon" w:date="2025-06-11T22:14:00Z">
                    <w:rPr>
                      <w:rFonts w:ascii="Cambria Math" w:hAnsi="Cambria Math"/>
                      <w:lang w:val="en-US"/>
                    </w:rPr>
                    <m:t>(</m:t>
                  </w:del>
                </w:ins>
              </m:r>
              <m:r>
                <w:ins w:id="570" w:author="Simon Hellmann" w:date="2025-06-09T16:24:00Z">
                  <w:del w:id="571" w:author="Hellmann, Simon" w:date="2025-06-11T22:14:00Z">
                    <w:rPr>
                      <w:rFonts w:ascii="Cambria Math" w:hAnsi="Cambria Math"/>
                      <w:lang w:val="de-DE"/>
                    </w:rPr>
                    <m:t>x</m:t>
                  </w:del>
                </w:ins>
              </m:r>
              <m:r>
                <w:ins w:id="572" w:author="Simon Hellmann" w:date="2025-06-09T16:24:00Z">
                  <w:del w:id="573" w:author="Hellmann, Simon" w:date="2025-06-11T22:14:00Z">
                    <w:rPr>
                      <w:rFonts w:ascii="Cambria Math" w:hAnsi="Cambria Math"/>
                      <w:lang w:val="en-US"/>
                    </w:rPr>
                    <m:t>,</m:t>
                  </w:del>
                </w:ins>
              </m:r>
              <m:r>
                <w:ins w:id="574" w:author="Simon Hellmann" w:date="2025-06-09T16:24:00Z">
                  <w:del w:id="575" w:author="Hellmann, Simon" w:date="2025-06-11T22:14:00Z">
                    <w:rPr>
                      <w:rFonts w:ascii="Cambria Math" w:hAnsi="Cambria Math"/>
                      <w:lang w:val="de-DE"/>
                    </w:rPr>
                    <m:t>y</m:t>
                  </w:del>
                </w:ins>
              </m:r>
              <m:r>
                <w:ins w:id="576" w:author="Simon Hellmann" w:date="2025-06-09T16:24:00Z">
                  <w:del w:id="577" w:author="Hellmann, Simon" w:date="2025-06-11T22:14:00Z">
                    <w:rPr>
                      <w:rFonts w:ascii="Cambria Math" w:hAnsi="Cambria Math"/>
                      <w:lang w:val="en-US"/>
                    </w:rPr>
                    <m:t>)=</m:t>
                  </w:del>
                </w:ins>
              </m:r>
              <m:f>
                <m:fPr>
                  <m:ctrlPr>
                    <w:ins w:id="578" w:author="Simon Hellmann" w:date="2025-06-09T16:24:00Z">
                      <w:del w:id="579" w:author="Hellmann, Simon" w:date="2025-06-11T22:14:00Z">
                        <w:rPr>
                          <w:rFonts w:ascii="Cambria Math" w:hAnsi="Cambria Math"/>
                          <w:i/>
                          <w:lang w:val="en-US"/>
                        </w:rPr>
                      </w:del>
                    </w:ins>
                  </m:ctrlPr>
                </m:fPr>
                <m:num>
                  <m:rad>
                    <m:radPr>
                      <m:degHide m:val="1"/>
                      <m:ctrlPr>
                        <w:ins w:id="580" w:author="Simon Hellmann" w:date="2025-06-09T16:24:00Z">
                          <w:del w:id="581" w:author="Hellmann, Simon" w:date="2025-06-11T22:14:00Z">
                            <w:rPr>
                              <w:rFonts w:ascii="Cambria Math" w:hAnsi="Cambria Math"/>
                              <w:i/>
                              <w:lang w:val="en-US"/>
                            </w:rPr>
                          </w:del>
                        </w:ins>
                      </m:ctrlPr>
                    </m:radPr>
                    <m:deg/>
                    <m:e>
                      <m:f>
                        <m:fPr>
                          <m:ctrlPr>
                            <w:ins w:id="582" w:author="Simon Hellmann" w:date="2025-06-09T16:24:00Z">
                              <w:del w:id="583" w:author="Hellmann, Simon" w:date="2025-06-11T22:14:00Z">
                                <w:rPr>
                                  <w:rFonts w:ascii="Cambria Math" w:hAnsi="Cambria Math"/>
                                  <w:i/>
                                  <w:lang w:val="de-DE"/>
                                </w:rPr>
                              </w:del>
                            </w:ins>
                          </m:ctrlPr>
                        </m:fPr>
                        <m:num>
                          <m:r>
                            <w:ins w:id="584" w:author="Simon Hellmann" w:date="2025-06-09T16:24:00Z">
                              <w:del w:id="585" w:author="Hellmann, Simon" w:date="2025-06-11T22:14:00Z">
                                <w:rPr>
                                  <w:rFonts w:ascii="Cambria Math" w:hAnsi="Cambria Math"/>
                                  <w:lang w:val="en-US"/>
                                </w:rPr>
                                <m:t>1</m:t>
                              </w:del>
                            </w:ins>
                          </m:r>
                        </m:num>
                        <m:den>
                          <m:r>
                            <w:ins w:id="586" w:author="Simon Hellmann" w:date="2025-06-09T16:24:00Z">
                              <w:del w:id="587" w:author="Hellmann, Simon" w:date="2025-06-11T22:14:00Z">
                                <w:rPr>
                                  <w:rFonts w:ascii="Cambria Math" w:hAnsi="Cambria Math"/>
                                  <w:lang w:val="de-DE"/>
                                </w:rPr>
                                <m:t>N</m:t>
                              </w:del>
                            </w:ins>
                          </m:r>
                        </m:den>
                      </m:f>
                      <m:nary>
                        <m:naryPr>
                          <m:chr m:val="∑"/>
                          <m:limLoc m:val="subSup"/>
                          <m:ctrlPr>
                            <w:ins w:id="588" w:author="Simon Hellmann" w:date="2025-06-09T16:24:00Z">
                              <w:del w:id="589" w:author="Hellmann, Simon" w:date="2025-06-11T22:14:00Z">
                                <w:rPr>
                                  <w:rFonts w:ascii="Cambria Math" w:hAnsi="Cambria Math"/>
                                  <w:i/>
                                  <w:lang w:val="de-DE"/>
                                </w:rPr>
                              </w:del>
                            </w:ins>
                          </m:ctrlPr>
                        </m:naryPr>
                        <m:sub>
                          <m:r>
                            <w:ins w:id="590" w:author="Simon Hellmann" w:date="2025-06-09T16:24:00Z">
                              <w:del w:id="591" w:author="Hellmann, Simon" w:date="2025-06-11T22:14:00Z">
                                <w:rPr>
                                  <w:rFonts w:ascii="Cambria Math" w:hAnsi="Cambria Math"/>
                                  <w:lang w:val="de-DE"/>
                                </w:rPr>
                                <m:t>i</m:t>
                              </w:del>
                            </w:ins>
                          </m:r>
                          <m:r>
                            <w:ins w:id="592" w:author="Simon Hellmann" w:date="2025-06-09T16:24:00Z">
                              <w:del w:id="593" w:author="Hellmann, Simon" w:date="2025-06-11T22:14:00Z">
                                <w:rPr>
                                  <w:rFonts w:ascii="Cambria Math" w:hAnsi="Cambria Math"/>
                                  <w:lang w:val="en-US"/>
                                </w:rPr>
                                <m:t>=1</m:t>
                              </w:del>
                            </w:ins>
                          </m:r>
                        </m:sub>
                        <m:sup>
                          <m:r>
                            <w:ins w:id="594" w:author="Simon Hellmann" w:date="2025-06-09T16:24:00Z">
                              <w:del w:id="595" w:author="Hellmann, Simon" w:date="2025-06-11T22:14:00Z">
                                <w:rPr>
                                  <w:rFonts w:ascii="Cambria Math" w:hAnsi="Cambria Math"/>
                                  <w:lang w:val="de-DE"/>
                                </w:rPr>
                                <m:t>N</m:t>
                              </w:del>
                            </w:ins>
                          </m:r>
                        </m:sup>
                        <m:e>
                          <m:sSup>
                            <m:sSupPr>
                              <m:ctrlPr>
                                <w:ins w:id="596" w:author="Simon Hellmann" w:date="2025-06-09T16:24:00Z">
                                  <w:del w:id="597" w:author="Hellmann, Simon" w:date="2025-06-11T22:14:00Z">
                                    <w:rPr>
                                      <w:rFonts w:ascii="Cambria Math" w:hAnsi="Cambria Math"/>
                                      <w:i/>
                                      <w:lang w:val="en-US"/>
                                    </w:rPr>
                                  </w:del>
                                </w:ins>
                              </m:ctrlPr>
                            </m:sSupPr>
                            <m:e>
                              <m:d>
                                <m:dPr>
                                  <m:ctrlPr>
                                    <w:ins w:id="598" w:author="Simon Hellmann" w:date="2025-06-09T16:24:00Z">
                                      <w:del w:id="599" w:author="Hellmann, Simon" w:date="2025-06-11T22:14:00Z">
                                        <w:rPr>
                                          <w:rFonts w:ascii="Cambria Math" w:hAnsi="Cambria Math"/>
                                          <w:i/>
                                          <w:lang w:val="en-US"/>
                                        </w:rPr>
                                      </w:del>
                                    </w:ins>
                                  </m:ctrlPr>
                                </m:dPr>
                                <m:e>
                                  <m:sSub>
                                    <m:sSubPr>
                                      <m:ctrlPr>
                                        <w:ins w:id="600" w:author="Simon Hellmann" w:date="2025-06-09T16:24:00Z">
                                          <w:del w:id="601" w:author="Hellmann, Simon" w:date="2025-06-11T22:14:00Z">
                                            <w:rPr>
                                              <w:rFonts w:ascii="Cambria Math" w:hAnsi="Cambria Math"/>
                                              <w:i/>
                                              <w:lang w:val="en-US"/>
                                            </w:rPr>
                                          </w:del>
                                        </w:ins>
                                      </m:ctrlPr>
                                    </m:sSubPr>
                                    <m:e>
                                      <m:r>
                                        <w:ins w:id="602" w:author="Simon Hellmann" w:date="2025-06-09T16:24:00Z">
                                          <w:del w:id="603" w:author="Hellmann, Simon" w:date="2025-06-11T22:14:00Z">
                                            <w:rPr>
                                              <w:rFonts w:ascii="Cambria Math" w:hAnsi="Cambria Math"/>
                                              <w:lang w:val="en-US"/>
                                            </w:rPr>
                                            <m:t>x</m:t>
                                          </w:del>
                                        </w:ins>
                                      </m:r>
                                    </m:e>
                                    <m:sub>
                                      <m:r>
                                        <w:ins w:id="604" w:author="Simon Hellmann" w:date="2025-06-09T16:24:00Z">
                                          <w:del w:id="605" w:author="Hellmann, Simon" w:date="2025-06-11T22:14:00Z">
                                            <w:rPr>
                                              <w:rFonts w:ascii="Cambria Math" w:hAnsi="Cambria Math"/>
                                              <w:lang w:val="en-US"/>
                                            </w:rPr>
                                            <m:t>i</m:t>
                                          </w:del>
                                        </w:ins>
                                      </m:r>
                                    </m:sub>
                                  </m:sSub>
                                  <m:r>
                                    <w:ins w:id="606" w:author="Simon Hellmann" w:date="2025-06-09T16:24:00Z">
                                      <w:del w:id="607" w:author="Hellmann, Simon" w:date="2025-06-11T22:14:00Z">
                                        <w:rPr>
                                          <w:rFonts w:ascii="Cambria Math" w:hAnsi="Cambria Math"/>
                                          <w:lang w:val="en-US"/>
                                        </w:rPr>
                                        <m:t>-</m:t>
                                      </w:del>
                                    </w:ins>
                                  </m:r>
                                  <m:sSub>
                                    <m:sSubPr>
                                      <m:ctrlPr>
                                        <w:ins w:id="608" w:author="Simon Hellmann" w:date="2025-06-09T16:24:00Z">
                                          <w:del w:id="609" w:author="Hellmann, Simon" w:date="2025-06-11T22:14:00Z">
                                            <w:rPr>
                                              <w:rFonts w:ascii="Cambria Math" w:hAnsi="Cambria Math"/>
                                              <w:i/>
                                              <w:lang w:val="en-US"/>
                                            </w:rPr>
                                          </w:del>
                                        </w:ins>
                                      </m:ctrlPr>
                                    </m:sSubPr>
                                    <m:e>
                                      <m:r>
                                        <w:ins w:id="610" w:author="Simon Hellmann" w:date="2025-06-09T16:24:00Z">
                                          <w:del w:id="611" w:author="Hellmann, Simon" w:date="2025-06-11T22:14:00Z">
                                            <w:rPr>
                                              <w:rFonts w:ascii="Cambria Math" w:hAnsi="Cambria Math"/>
                                              <w:lang w:val="en-US"/>
                                            </w:rPr>
                                            <m:t>y</m:t>
                                          </w:del>
                                        </w:ins>
                                      </m:r>
                                    </m:e>
                                    <m:sub>
                                      <m:r>
                                        <w:ins w:id="612" w:author="Simon Hellmann" w:date="2025-06-09T16:24:00Z">
                                          <w:del w:id="613" w:author="Hellmann, Simon" w:date="2025-06-11T22:14:00Z">
                                            <w:rPr>
                                              <w:rFonts w:ascii="Cambria Math" w:hAnsi="Cambria Math"/>
                                              <w:lang w:val="en-US"/>
                                            </w:rPr>
                                            <m:t>i</m:t>
                                          </w:del>
                                        </w:ins>
                                      </m:r>
                                    </m:sub>
                                  </m:sSub>
                                </m:e>
                              </m:d>
                            </m:e>
                            <m:sup>
                              <m:r>
                                <w:ins w:id="614" w:author="Simon Hellmann" w:date="2025-06-09T16:24:00Z">
                                  <w:del w:id="615" w:author="Hellmann, Simon" w:date="2025-06-11T22:14:00Z">
                                    <w:rPr>
                                      <w:rFonts w:ascii="Cambria Math" w:hAnsi="Cambria Math"/>
                                      <w:lang w:val="en-US"/>
                                    </w:rPr>
                                    <m:t>2</m:t>
                                  </w:del>
                                </w:ins>
                              </m:r>
                            </m:sup>
                          </m:sSup>
                        </m:e>
                      </m:nary>
                    </m:e>
                  </m:rad>
                </m:num>
                <m:den>
                  <m:bar>
                    <m:barPr>
                      <m:pos m:val="top"/>
                      <m:ctrlPr>
                        <w:ins w:id="616" w:author="Simon Hellmann" w:date="2025-06-09T16:24:00Z">
                          <w:del w:id="617" w:author="Hellmann, Simon" w:date="2025-06-11T22:14:00Z">
                            <w:rPr>
                              <w:rFonts w:ascii="Cambria Math" w:hAnsi="Cambria Math"/>
                              <w:i/>
                              <w:lang w:val="en-US"/>
                            </w:rPr>
                          </w:del>
                        </w:ins>
                      </m:ctrlPr>
                    </m:barPr>
                    <m:e>
                      <m:r>
                        <w:ins w:id="618" w:author="Simon Hellmann" w:date="2025-06-09T16:24:00Z">
                          <w:del w:id="619" w:author="Hellmann, Simon" w:date="2025-06-11T22:14:00Z">
                            <w:rPr>
                              <w:rFonts w:ascii="Cambria Math" w:hAnsi="Cambria Math"/>
                              <w:lang w:val="en-US"/>
                            </w:rPr>
                            <m:t>x</m:t>
                          </w:del>
                        </w:ins>
                      </m:r>
                    </m:e>
                  </m:bar>
                </m:den>
              </m:f>
            </m:oMath>
            <w:ins w:id="620" w:author="Simon Hellmann" w:date="2025-06-09T16:24:00Z">
              <w:del w:id="621" w:author="Hellmann, Simon" w:date="2025-06-11T22:14:00Z">
                <w:r w:rsidDel="007A4438">
                  <w:rPr>
                    <w:rFonts w:eastAsia="Garamond" w:cs="Garamond"/>
                    <w:lang w:val="en-US"/>
                  </w:rPr>
                  <w:delText xml:space="preserve">, with </w:delText>
                </w:r>
              </w:del>
            </w:ins>
            <m:oMath>
              <m:bar>
                <m:barPr>
                  <m:pos m:val="top"/>
                  <m:ctrlPr>
                    <w:ins w:id="622" w:author="Simon Hellmann" w:date="2025-06-09T16:25:00Z">
                      <w:del w:id="623" w:author="Hellmann, Simon" w:date="2025-06-11T22:14:00Z">
                        <w:rPr>
                          <w:rFonts w:ascii="Cambria Math" w:hAnsi="Cambria Math"/>
                          <w:i/>
                          <w:lang w:val="en-US"/>
                        </w:rPr>
                      </w:del>
                    </w:ins>
                  </m:ctrlPr>
                </m:barPr>
                <m:e>
                  <m:r>
                    <w:ins w:id="624" w:author="Simon Hellmann" w:date="2025-06-09T16:25:00Z">
                      <w:del w:id="625" w:author="Hellmann, Simon" w:date="2025-06-11T22:14:00Z">
                        <w:rPr>
                          <w:rFonts w:ascii="Cambria Math" w:hAnsi="Cambria Math"/>
                          <w:lang w:val="en-US"/>
                        </w:rPr>
                        <m:t>x</m:t>
                      </w:del>
                    </w:ins>
                  </m:r>
                </m:e>
              </m:bar>
              <m:r>
                <w:ins w:id="626" w:author="Simon Hellmann" w:date="2025-06-09T16:25:00Z">
                  <w:del w:id="627" w:author="Hellmann, Simon" w:date="2025-06-11T22:14:00Z">
                    <w:rPr>
                      <w:rFonts w:ascii="Cambria Math" w:eastAsia="Garamond" w:hAnsi="Cambria Math" w:cs="Garamond"/>
                      <w:lang w:val="en-US"/>
                    </w:rPr>
                    <m:t>=</m:t>
                  </w:del>
                </w:ins>
              </m:r>
              <m:f>
                <m:fPr>
                  <m:ctrlPr>
                    <w:ins w:id="628" w:author="Simon Hellmann" w:date="2025-06-09T16:25:00Z">
                      <w:del w:id="629" w:author="Hellmann, Simon" w:date="2025-06-11T22:14:00Z">
                        <w:rPr>
                          <w:rFonts w:ascii="Cambria Math" w:eastAsia="Garamond" w:hAnsi="Cambria Math" w:cs="Garamond"/>
                          <w:i/>
                          <w:lang w:val="en-US"/>
                        </w:rPr>
                      </w:del>
                    </w:ins>
                  </m:ctrlPr>
                </m:fPr>
                <m:num>
                  <m:r>
                    <w:ins w:id="630" w:author="Simon Hellmann" w:date="2025-06-09T16:25:00Z">
                      <w:del w:id="631" w:author="Hellmann, Simon" w:date="2025-06-11T22:14:00Z">
                        <w:rPr>
                          <w:rFonts w:ascii="Cambria Math" w:eastAsia="Garamond" w:hAnsi="Cambria Math" w:cs="Garamond"/>
                          <w:lang w:val="en-US"/>
                        </w:rPr>
                        <m:t>1</m:t>
                      </w:del>
                    </w:ins>
                  </m:r>
                </m:num>
                <m:den>
                  <m:r>
                    <w:ins w:id="632" w:author="Simon Hellmann" w:date="2025-06-09T16:25:00Z">
                      <w:del w:id="633" w:author="Hellmann, Simon" w:date="2025-06-11T22:14:00Z">
                        <w:rPr>
                          <w:rFonts w:ascii="Cambria Math" w:eastAsia="Garamond" w:hAnsi="Cambria Math" w:cs="Garamond"/>
                          <w:lang w:val="en-US"/>
                        </w:rPr>
                        <m:t>N</m:t>
                      </w:del>
                    </w:ins>
                  </m:r>
                </m:den>
              </m:f>
              <m:nary>
                <m:naryPr>
                  <m:chr m:val="∑"/>
                  <m:limLoc m:val="undOvr"/>
                  <m:ctrlPr>
                    <w:ins w:id="634" w:author="Simon Hellmann" w:date="2025-06-09T16:25:00Z">
                      <w:del w:id="635" w:author="Hellmann, Simon" w:date="2025-06-11T22:14:00Z">
                        <w:rPr>
                          <w:rFonts w:ascii="Cambria Math" w:eastAsia="Garamond" w:hAnsi="Cambria Math" w:cs="Garamond"/>
                          <w:i/>
                          <w:lang w:val="en-US"/>
                        </w:rPr>
                      </w:del>
                    </w:ins>
                  </m:ctrlPr>
                </m:naryPr>
                <m:sub>
                  <m:r>
                    <w:ins w:id="636" w:author="Simon Hellmann" w:date="2025-06-09T16:25:00Z">
                      <w:del w:id="637" w:author="Hellmann, Simon" w:date="2025-06-11T22:14:00Z">
                        <w:rPr>
                          <w:rFonts w:ascii="Cambria Math" w:eastAsia="Garamond" w:hAnsi="Cambria Math" w:cs="Garamond"/>
                          <w:lang w:val="en-US"/>
                        </w:rPr>
                        <m:t>i=1</m:t>
                      </w:del>
                    </w:ins>
                  </m:r>
                </m:sub>
                <m:sup>
                  <m:r>
                    <w:ins w:id="638" w:author="Simon Hellmann" w:date="2025-06-09T16:25:00Z">
                      <w:del w:id="639" w:author="Hellmann, Simon" w:date="2025-06-11T22:14:00Z">
                        <w:rPr>
                          <w:rFonts w:ascii="Cambria Math" w:eastAsia="Garamond" w:hAnsi="Cambria Math" w:cs="Garamond"/>
                          <w:lang w:val="en-US"/>
                        </w:rPr>
                        <m:t>N</m:t>
                      </w:del>
                    </w:ins>
                  </m:r>
                </m:sup>
                <m:e>
                  <m:sSub>
                    <m:sSubPr>
                      <m:ctrlPr>
                        <w:ins w:id="640" w:author="Simon Hellmann" w:date="2025-06-09T16:25:00Z">
                          <w:del w:id="641" w:author="Hellmann, Simon" w:date="2025-06-11T22:14:00Z">
                            <w:rPr>
                              <w:rFonts w:ascii="Cambria Math" w:eastAsia="Garamond" w:hAnsi="Cambria Math" w:cs="Garamond"/>
                              <w:i/>
                              <w:lang w:val="en-US"/>
                            </w:rPr>
                          </w:del>
                        </w:ins>
                      </m:ctrlPr>
                    </m:sSubPr>
                    <m:e>
                      <m:r>
                        <w:ins w:id="642" w:author="Simon Hellmann" w:date="2025-06-09T16:25:00Z">
                          <w:del w:id="643" w:author="Hellmann, Simon" w:date="2025-06-11T22:14:00Z">
                            <w:rPr>
                              <w:rFonts w:ascii="Cambria Math" w:eastAsia="Garamond" w:hAnsi="Cambria Math" w:cs="Garamond"/>
                              <w:lang w:val="en-US"/>
                            </w:rPr>
                            <m:t>x</m:t>
                          </w:del>
                        </w:ins>
                      </m:r>
                    </m:e>
                    <m:sub>
                      <m:r>
                        <w:ins w:id="644" w:author="Simon Hellmann" w:date="2025-06-09T16:25:00Z">
                          <w:del w:id="645" w:author="Hellmann, Simon" w:date="2025-06-11T22:14:00Z">
                            <w:rPr>
                              <w:rFonts w:ascii="Cambria Math" w:eastAsia="Garamond" w:hAnsi="Cambria Math" w:cs="Garamond"/>
                              <w:lang w:val="en-US"/>
                            </w:rPr>
                            <m:t>i</m:t>
                          </w:del>
                        </w:ins>
                      </m:r>
                    </m:sub>
                  </m:sSub>
                </m:e>
              </m:nary>
            </m:oMath>
            <w:ins w:id="646" w:author="Simon Hellmann" w:date="2025-06-09T16:25:00Z">
              <w:del w:id="647" w:author="Hellmann, Simon" w:date="2025-06-11T22:14:00Z">
                <w:r w:rsidDel="007A4438">
                  <w:rPr>
                    <w:rFonts w:eastAsia="Garamond" w:cs="Garamond"/>
                    <w:lang w:val="en-US"/>
                  </w:rPr>
                  <w:delText>.</w:delText>
                </w:r>
              </w:del>
            </w:ins>
          </w:p>
        </w:tc>
        <w:tc>
          <w:tcPr>
            <w:tcW w:w="424" w:type="pct"/>
            <w:vAlign w:val="center"/>
          </w:tcPr>
          <w:p w14:paraId="11E7AB15" w14:textId="27DD42CC" w:rsidR="003B06E9" w:rsidDel="007A4438" w:rsidRDefault="003B06E9" w:rsidP="00946077">
            <w:pPr>
              <w:pStyle w:val="Beschriftung"/>
              <w:jc w:val="right"/>
              <w:rPr>
                <w:ins w:id="648" w:author="Simon Hellmann" w:date="2025-06-09T16:23:00Z"/>
                <w:del w:id="649" w:author="Hellmann, Simon" w:date="2025-06-11T22:14:00Z"/>
                <w:lang w:val="en-US"/>
              </w:rPr>
            </w:pPr>
            <w:ins w:id="650" w:author="Simon Hellmann" w:date="2025-06-09T16:23:00Z">
              <w:del w:id="651" w:author="Hellmann, Simon" w:date="2025-06-11T22:14:00Z">
                <w:r w:rsidRPr="00C32D2B" w:rsidDel="007A4438">
                  <w:rPr>
                    <w:lang w:val="en-US"/>
                  </w:rPr>
                  <w:delText>(</w:delText>
                </w:r>
                <w:r w:rsidDel="007A4438">
                  <w:rPr>
                    <w:i w:val="0"/>
                    <w:iCs w:val="0"/>
                  </w:rPr>
                  <w:fldChar w:fldCharType="begin"/>
                </w:r>
                <w:r w:rsidRPr="00C32D2B" w:rsidDel="007A4438">
                  <w:rPr>
                    <w:lang w:val="en-US"/>
                  </w:rPr>
                  <w:delInstrText xml:space="preserve"> STYLEREF 1 \s </w:delInstrText>
                </w:r>
                <w:r w:rsidDel="007A4438">
                  <w:rPr>
                    <w:i w:val="0"/>
                    <w:iCs w:val="0"/>
                  </w:rPr>
                  <w:fldChar w:fldCharType="separate"/>
                </w:r>
              </w:del>
            </w:ins>
            <w:del w:id="652" w:author="Hellmann, Simon" w:date="2025-06-11T22:14:00Z">
              <w:r w:rsidR="008B35E7" w:rsidDel="007A4438">
                <w:rPr>
                  <w:noProof/>
                  <w:lang w:val="en-US"/>
                </w:rPr>
                <w:delText>2</w:delText>
              </w:r>
            </w:del>
            <w:ins w:id="653" w:author="Simon Hellmann" w:date="2025-06-09T16:23:00Z">
              <w:del w:id="654" w:author="Hellmann, Simon" w:date="2025-06-11T22:14:00Z">
                <w:r w:rsidDel="007A4438">
                  <w:rPr>
                    <w:i w:val="0"/>
                    <w:iCs w:val="0"/>
                  </w:rPr>
                  <w:fldChar w:fldCharType="end"/>
                </w:r>
                <w:r w:rsidRPr="00C32D2B" w:rsidDel="007A4438">
                  <w:rPr>
                    <w:lang w:val="en-US"/>
                  </w:rPr>
                  <w:delText>.</w:delText>
                </w:r>
                <w:r w:rsidDel="007A4438">
                  <w:rPr>
                    <w:i w:val="0"/>
                    <w:iCs w:val="0"/>
                  </w:rPr>
                  <w:fldChar w:fldCharType="begin"/>
                </w:r>
                <w:r w:rsidRPr="00C32D2B" w:rsidDel="007A4438">
                  <w:rPr>
                    <w:lang w:val="en-US"/>
                  </w:rPr>
                  <w:delInstrText xml:space="preserve"> SEQ Equation \* ARABIC \s 1 </w:delInstrText>
                </w:r>
                <w:r w:rsidDel="007A4438">
                  <w:rPr>
                    <w:i w:val="0"/>
                    <w:iCs w:val="0"/>
                  </w:rPr>
                  <w:fldChar w:fldCharType="end"/>
                </w:r>
                <w:r w:rsidRPr="00C32D2B" w:rsidDel="007A4438">
                  <w:rPr>
                    <w:lang w:val="en-US"/>
                  </w:rPr>
                  <w:delText>)</w:delText>
                </w:r>
              </w:del>
            </w:ins>
          </w:p>
        </w:tc>
      </w:tr>
    </w:tbl>
    <w:p w14:paraId="58714CF6" w14:textId="759D71F1" w:rsidR="003B06E9" w:rsidRPr="00D40CB8" w:rsidDel="007A4438" w:rsidRDefault="007A4438">
      <w:pPr>
        <w:pStyle w:val="berschrift3"/>
        <w:rPr>
          <w:del w:id="655" w:author="Hellmann, Simon" w:date="2025-06-10T11:40:00Z"/>
          <w:lang w:val="en-US"/>
        </w:rPr>
        <w:pPrChange w:id="656" w:author="Hellmann, Simon" w:date="2025-06-11T22:19:00Z">
          <w:pPr/>
        </w:pPrChange>
      </w:pPr>
      <w:ins w:id="657" w:author="Hellmann, Simon" w:date="2025-06-11T22:14:00Z">
        <w:r w:rsidRPr="000804AC">
          <w:rPr>
            <w:lang w:val="en-US"/>
          </w:rPr>
          <w:t xml:space="preserve">2.5.4 </w:t>
        </w:r>
      </w:ins>
      <w:ins w:id="658" w:author="Hellmann, Simon" w:date="2025-06-11T22:15:00Z">
        <w:r w:rsidRPr="009E1A23">
          <w:rPr>
            <w:lang w:val="en-US"/>
          </w:rPr>
          <w:t>Normalized root mean squared error</w:t>
        </w:r>
      </w:ins>
    </w:p>
    <w:p w14:paraId="5BDC0F5B" w14:textId="1E64C3B4" w:rsidR="007A4438" w:rsidRDefault="007A4438">
      <w:pPr>
        <w:pStyle w:val="berschrift3"/>
        <w:rPr>
          <w:ins w:id="659" w:author="Hellmann, Simon" w:date="2025-06-11T22:15:00Z"/>
          <w:color w:val="auto"/>
          <w:sz w:val="24"/>
          <w:szCs w:val="22"/>
          <w:lang w:val="en-US"/>
        </w:rPr>
      </w:pPr>
    </w:p>
    <w:p w14:paraId="228E3F79" w14:textId="77777777" w:rsidR="007A4438" w:rsidRDefault="007A4438" w:rsidP="007A4438">
      <w:pPr>
        <w:rPr>
          <w:ins w:id="660" w:author="Hellmann, Simon" w:date="2025-06-11T22:15:00Z"/>
          <w:lang w:val="en-US"/>
        </w:rPr>
      </w:pPr>
      <w:ins w:id="661" w:author="Hellmann, Simon" w:date="2025-06-11T22:15:00Z">
        <w:r>
          <w:rPr>
            <w:lang w:val="en-US"/>
          </w:rPr>
          <w:t xml:space="preserve">The error between two signals </w:t>
        </w:r>
      </w:ins>
      <m:oMath>
        <m:r>
          <w:ins w:id="662" w:author="Hellmann, Simon" w:date="2025-06-11T22:15:00Z">
            <w:rPr>
              <w:rFonts w:ascii="Cambria Math" w:hAnsi="Cambria Math"/>
              <w:lang w:val="en-US"/>
            </w:rPr>
            <m:t>x</m:t>
          </w:ins>
        </m:r>
      </m:oMath>
      <w:ins w:id="663" w:author="Hellmann, Simon" w:date="2025-06-11T22:15:00Z">
        <w:r>
          <w:rPr>
            <w:lang w:val="en-US"/>
          </w:rPr>
          <w:t xml:space="preserve"> and </w:t>
        </w:r>
      </w:ins>
      <m:oMath>
        <m:r>
          <w:ins w:id="664" w:author="Hellmann, Simon" w:date="2025-06-11T22:15:00Z">
            <w:rPr>
              <w:rFonts w:ascii="Cambria Math" w:hAnsi="Cambria Math"/>
              <w:lang w:val="en-US"/>
            </w:rPr>
            <m:t>y</m:t>
          </w:ins>
        </m:r>
      </m:oMath>
      <w:ins w:id="665" w:author="Hellmann, Simon" w:date="2025-06-11T22:15:00Z">
        <w:r>
          <w:rPr>
            <w:lang w:val="en-US"/>
          </w:rPr>
          <w:t xml:space="preserve"> of the same length is quantified by means of the normalized root mean squared error (NRMSE)</w:t>
        </w:r>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rPr>
          <w:ins w:id="666" w:author="Hellmann, Simon" w:date="2025-06-11T22:15:00Z"/>
        </w:trPr>
        <w:tc>
          <w:tcPr>
            <w:tcW w:w="293" w:type="pct"/>
            <w:vAlign w:val="center"/>
          </w:tcPr>
          <w:p w14:paraId="4625B7B0" w14:textId="77777777" w:rsidR="007A4438" w:rsidRDefault="007A4438" w:rsidP="003E206D">
            <w:pPr>
              <w:ind w:firstLine="0"/>
              <w:jc w:val="right"/>
              <w:rPr>
                <w:ins w:id="667" w:author="Hellmann, Simon" w:date="2025-06-11T22:15:00Z"/>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ins w:id="668" w:author="Hellmann, Simon" w:date="2025-06-11T22:15:00Z"/>
                <w:rFonts w:eastAsia="Garamond" w:cs="Garamond"/>
                <w:lang w:val="en-US"/>
              </w:rPr>
            </w:pPr>
            <m:oMath>
              <m:r>
                <w:ins w:id="669" w:author="Hellmann, Simon" w:date="2025-06-11T22:15:00Z">
                  <w:rPr>
                    <w:rFonts w:ascii="Cambria Math" w:hAnsi="Cambria Math"/>
                    <w:lang w:val="de-DE"/>
                  </w:rPr>
                  <m:t>NRMSE</m:t>
                </w:ins>
              </m:r>
              <m:r>
                <w:ins w:id="670" w:author="Hellmann, Simon" w:date="2025-06-11T22:15:00Z">
                  <w:rPr>
                    <w:rFonts w:ascii="Cambria Math" w:hAnsi="Cambria Math"/>
                    <w:lang w:val="en-US"/>
                  </w:rPr>
                  <m:t>(</m:t>
                </w:ins>
              </m:r>
              <m:r>
                <w:ins w:id="671" w:author="Hellmann, Simon" w:date="2025-06-11T22:15:00Z">
                  <w:rPr>
                    <w:rFonts w:ascii="Cambria Math" w:hAnsi="Cambria Math"/>
                    <w:lang w:val="de-DE"/>
                  </w:rPr>
                  <m:t>x</m:t>
                </w:ins>
              </m:r>
              <m:r>
                <w:ins w:id="672" w:author="Hellmann, Simon" w:date="2025-06-11T22:15:00Z">
                  <w:rPr>
                    <w:rFonts w:ascii="Cambria Math" w:hAnsi="Cambria Math"/>
                    <w:lang w:val="en-US"/>
                  </w:rPr>
                  <m:t>,</m:t>
                </w:ins>
              </m:r>
              <m:r>
                <w:ins w:id="673" w:author="Hellmann, Simon" w:date="2025-06-11T22:15:00Z">
                  <w:rPr>
                    <w:rFonts w:ascii="Cambria Math" w:hAnsi="Cambria Math"/>
                    <w:lang w:val="de-DE"/>
                  </w:rPr>
                  <m:t>y</m:t>
                </w:ins>
              </m:r>
              <m:r>
                <w:ins w:id="674" w:author="Hellmann, Simon" w:date="2025-06-11T22:15:00Z">
                  <w:rPr>
                    <w:rFonts w:ascii="Cambria Math" w:hAnsi="Cambria Math"/>
                    <w:lang w:val="en-US"/>
                  </w:rPr>
                  <m:t>)=</m:t>
                </w:ins>
              </m:r>
              <m:f>
                <m:fPr>
                  <m:ctrlPr>
                    <w:ins w:id="675" w:author="Hellmann, Simon" w:date="2025-06-11T22:15:00Z">
                      <w:rPr>
                        <w:rFonts w:ascii="Cambria Math" w:hAnsi="Cambria Math"/>
                        <w:i/>
                        <w:lang w:val="en-US"/>
                      </w:rPr>
                    </w:ins>
                  </m:ctrlPr>
                </m:fPr>
                <m:num>
                  <m:rad>
                    <m:radPr>
                      <m:degHide m:val="1"/>
                      <m:ctrlPr>
                        <w:ins w:id="676" w:author="Hellmann, Simon" w:date="2025-06-11T22:15:00Z">
                          <w:rPr>
                            <w:rFonts w:ascii="Cambria Math" w:hAnsi="Cambria Math"/>
                            <w:i/>
                            <w:lang w:val="en-US"/>
                          </w:rPr>
                        </w:ins>
                      </m:ctrlPr>
                    </m:radPr>
                    <m:deg/>
                    <m:e>
                      <m:f>
                        <m:fPr>
                          <m:ctrlPr>
                            <w:ins w:id="677" w:author="Hellmann, Simon" w:date="2025-06-11T22:15:00Z">
                              <w:rPr>
                                <w:rFonts w:ascii="Cambria Math" w:hAnsi="Cambria Math"/>
                                <w:i/>
                                <w:lang w:val="de-DE"/>
                              </w:rPr>
                            </w:ins>
                          </m:ctrlPr>
                        </m:fPr>
                        <m:num>
                          <m:r>
                            <w:ins w:id="678" w:author="Hellmann, Simon" w:date="2025-06-11T22:15:00Z">
                              <w:rPr>
                                <w:rFonts w:ascii="Cambria Math" w:hAnsi="Cambria Math"/>
                                <w:lang w:val="en-US"/>
                              </w:rPr>
                              <m:t>1</m:t>
                            </w:ins>
                          </m:r>
                        </m:num>
                        <m:den>
                          <m:r>
                            <w:ins w:id="679" w:author="Hellmann, Simon" w:date="2025-06-11T22:15:00Z">
                              <w:rPr>
                                <w:rFonts w:ascii="Cambria Math" w:hAnsi="Cambria Math"/>
                                <w:lang w:val="de-DE"/>
                              </w:rPr>
                              <m:t>N</m:t>
                            </w:ins>
                          </m:r>
                        </m:den>
                      </m:f>
                      <m:nary>
                        <m:naryPr>
                          <m:chr m:val="∑"/>
                          <m:limLoc m:val="subSup"/>
                          <m:ctrlPr>
                            <w:ins w:id="680" w:author="Hellmann, Simon" w:date="2025-06-11T22:15:00Z">
                              <w:rPr>
                                <w:rFonts w:ascii="Cambria Math" w:hAnsi="Cambria Math"/>
                                <w:i/>
                                <w:lang w:val="de-DE"/>
                              </w:rPr>
                            </w:ins>
                          </m:ctrlPr>
                        </m:naryPr>
                        <m:sub>
                          <m:r>
                            <w:ins w:id="681" w:author="Hellmann, Simon" w:date="2025-06-11T22:15:00Z">
                              <w:rPr>
                                <w:rFonts w:ascii="Cambria Math" w:hAnsi="Cambria Math"/>
                                <w:lang w:val="de-DE"/>
                              </w:rPr>
                              <m:t>i</m:t>
                            </w:ins>
                          </m:r>
                          <m:r>
                            <w:ins w:id="682" w:author="Hellmann, Simon" w:date="2025-06-11T22:15:00Z">
                              <w:rPr>
                                <w:rFonts w:ascii="Cambria Math" w:hAnsi="Cambria Math"/>
                                <w:lang w:val="en-US"/>
                              </w:rPr>
                              <m:t>=1</m:t>
                            </w:ins>
                          </m:r>
                        </m:sub>
                        <m:sup>
                          <m:r>
                            <w:ins w:id="683" w:author="Hellmann, Simon" w:date="2025-06-11T22:15:00Z">
                              <w:rPr>
                                <w:rFonts w:ascii="Cambria Math" w:hAnsi="Cambria Math"/>
                                <w:lang w:val="de-DE"/>
                              </w:rPr>
                              <m:t>N</m:t>
                            </w:ins>
                          </m:r>
                        </m:sup>
                        <m:e>
                          <m:sSup>
                            <m:sSupPr>
                              <m:ctrlPr>
                                <w:ins w:id="684" w:author="Hellmann, Simon" w:date="2025-06-11T22:15:00Z">
                                  <w:rPr>
                                    <w:rFonts w:ascii="Cambria Math" w:hAnsi="Cambria Math"/>
                                    <w:i/>
                                    <w:lang w:val="en-US"/>
                                  </w:rPr>
                                </w:ins>
                              </m:ctrlPr>
                            </m:sSupPr>
                            <m:e>
                              <m:d>
                                <m:dPr>
                                  <m:ctrlPr>
                                    <w:ins w:id="685" w:author="Hellmann, Simon" w:date="2025-06-11T22:15:00Z">
                                      <w:rPr>
                                        <w:rFonts w:ascii="Cambria Math" w:hAnsi="Cambria Math"/>
                                        <w:i/>
                                        <w:lang w:val="en-US"/>
                                      </w:rPr>
                                    </w:ins>
                                  </m:ctrlPr>
                                </m:dPr>
                                <m:e>
                                  <m:sSub>
                                    <m:sSubPr>
                                      <m:ctrlPr>
                                        <w:ins w:id="686" w:author="Hellmann, Simon" w:date="2025-06-11T22:15:00Z">
                                          <w:rPr>
                                            <w:rFonts w:ascii="Cambria Math" w:hAnsi="Cambria Math"/>
                                            <w:i/>
                                            <w:lang w:val="en-US"/>
                                          </w:rPr>
                                        </w:ins>
                                      </m:ctrlPr>
                                    </m:sSubPr>
                                    <m:e>
                                      <m:r>
                                        <w:ins w:id="687" w:author="Hellmann, Simon" w:date="2025-06-11T22:15:00Z">
                                          <w:rPr>
                                            <w:rFonts w:ascii="Cambria Math" w:hAnsi="Cambria Math"/>
                                            <w:lang w:val="en-US"/>
                                          </w:rPr>
                                          <m:t>x</m:t>
                                        </w:ins>
                                      </m:r>
                                    </m:e>
                                    <m:sub>
                                      <m:r>
                                        <w:ins w:id="688" w:author="Hellmann, Simon" w:date="2025-06-11T22:15:00Z">
                                          <w:rPr>
                                            <w:rFonts w:ascii="Cambria Math" w:hAnsi="Cambria Math"/>
                                            <w:lang w:val="en-US"/>
                                          </w:rPr>
                                          <m:t>i</m:t>
                                        </w:ins>
                                      </m:r>
                                    </m:sub>
                                  </m:sSub>
                                  <m:r>
                                    <w:ins w:id="689" w:author="Hellmann, Simon" w:date="2025-06-11T22:15:00Z">
                                      <w:rPr>
                                        <w:rFonts w:ascii="Cambria Math" w:hAnsi="Cambria Math"/>
                                        <w:lang w:val="en-US"/>
                                      </w:rPr>
                                      <m:t>-</m:t>
                                    </w:ins>
                                  </m:r>
                                  <m:sSub>
                                    <m:sSubPr>
                                      <m:ctrlPr>
                                        <w:ins w:id="690" w:author="Hellmann, Simon" w:date="2025-06-11T22:15:00Z">
                                          <w:rPr>
                                            <w:rFonts w:ascii="Cambria Math" w:hAnsi="Cambria Math"/>
                                            <w:i/>
                                            <w:lang w:val="en-US"/>
                                          </w:rPr>
                                        </w:ins>
                                      </m:ctrlPr>
                                    </m:sSubPr>
                                    <m:e>
                                      <m:r>
                                        <w:ins w:id="691" w:author="Hellmann, Simon" w:date="2025-06-11T22:15:00Z">
                                          <w:rPr>
                                            <w:rFonts w:ascii="Cambria Math" w:hAnsi="Cambria Math"/>
                                            <w:lang w:val="en-US"/>
                                          </w:rPr>
                                          <m:t>y</m:t>
                                        </w:ins>
                                      </m:r>
                                    </m:e>
                                    <m:sub>
                                      <m:r>
                                        <w:ins w:id="692" w:author="Hellmann, Simon" w:date="2025-06-11T22:15:00Z">
                                          <w:rPr>
                                            <w:rFonts w:ascii="Cambria Math" w:hAnsi="Cambria Math"/>
                                            <w:lang w:val="en-US"/>
                                          </w:rPr>
                                          <m:t>i</m:t>
                                        </w:ins>
                                      </m:r>
                                    </m:sub>
                                  </m:sSub>
                                </m:e>
                              </m:d>
                            </m:e>
                            <m:sup>
                              <m:r>
                                <w:ins w:id="693" w:author="Hellmann, Simon" w:date="2025-06-11T22:15:00Z">
                                  <w:rPr>
                                    <w:rFonts w:ascii="Cambria Math" w:hAnsi="Cambria Math"/>
                                    <w:lang w:val="en-US"/>
                                  </w:rPr>
                                  <m:t>2</m:t>
                                </w:ins>
                              </m:r>
                            </m:sup>
                          </m:sSup>
                        </m:e>
                      </m:nary>
                    </m:e>
                  </m:rad>
                </m:num>
                <m:den>
                  <m:bar>
                    <m:barPr>
                      <m:pos m:val="top"/>
                      <m:ctrlPr>
                        <w:ins w:id="694" w:author="Hellmann, Simon" w:date="2025-06-11T22:15:00Z">
                          <w:rPr>
                            <w:rFonts w:ascii="Cambria Math" w:hAnsi="Cambria Math"/>
                            <w:i/>
                            <w:lang w:val="en-US"/>
                          </w:rPr>
                        </w:ins>
                      </m:ctrlPr>
                    </m:barPr>
                    <m:e>
                      <m:r>
                        <w:ins w:id="695" w:author="Hellmann, Simon" w:date="2025-06-11T22:15:00Z">
                          <w:rPr>
                            <w:rFonts w:ascii="Cambria Math" w:hAnsi="Cambria Math"/>
                            <w:lang w:val="en-US"/>
                          </w:rPr>
                          <m:t>x</m:t>
                        </w:ins>
                      </m:r>
                    </m:e>
                  </m:bar>
                </m:den>
              </m:f>
            </m:oMath>
            <w:ins w:id="696" w:author="Hellmann, Simon" w:date="2025-06-11T22:15:00Z">
              <w:r>
                <w:rPr>
                  <w:rFonts w:eastAsia="Garamond" w:cs="Garamond"/>
                  <w:lang w:val="en-US"/>
                </w:rPr>
                <w:t>, with</w:t>
              </w:r>
            </w:ins>
            <w:ins w:id="697" w:author="Hellmann, Simon" w:date="2025-06-11T22:16:00Z">
              <w:r>
                <w:rPr>
                  <w:rFonts w:eastAsia="Garamond" w:cs="Garamond"/>
                  <w:lang w:val="en-US"/>
                </w:rPr>
                <w:t xml:space="preserve"> mean value </w:t>
              </w:r>
            </w:ins>
            <m:oMath>
              <m:bar>
                <m:barPr>
                  <m:pos m:val="top"/>
                  <m:ctrlPr>
                    <w:ins w:id="698" w:author="Hellmann, Simon" w:date="2025-06-11T22:15:00Z">
                      <w:rPr>
                        <w:rFonts w:ascii="Cambria Math" w:hAnsi="Cambria Math"/>
                        <w:i/>
                        <w:lang w:val="en-US"/>
                      </w:rPr>
                    </w:ins>
                  </m:ctrlPr>
                </m:barPr>
                <m:e>
                  <m:r>
                    <w:ins w:id="699" w:author="Hellmann, Simon" w:date="2025-06-11T22:15:00Z">
                      <w:rPr>
                        <w:rFonts w:ascii="Cambria Math" w:hAnsi="Cambria Math"/>
                        <w:lang w:val="en-US"/>
                      </w:rPr>
                      <m:t>x</m:t>
                    </w:ins>
                  </m:r>
                </m:e>
              </m:bar>
              <m:r>
                <w:ins w:id="700" w:author="Hellmann, Simon" w:date="2025-06-11T22:15:00Z">
                  <w:rPr>
                    <w:rFonts w:ascii="Cambria Math" w:eastAsia="Garamond" w:hAnsi="Cambria Math" w:cs="Garamond"/>
                    <w:lang w:val="en-US"/>
                  </w:rPr>
                  <m:t>=</m:t>
                </w:ins>
              </m:r>
              <m:f>
                <m:fPr>
                  <m:ctrlPr>
                    <w:ins w:id="701" w:author="Hellmann, Simon" w:date="2025-06-11T22:15:00Z">
                      <w:rPr>
                        <w:rFonts w:ascii="Cambria Math" w:eastAsia="Garamond" w:hAnsi="Cambria Math" w:cs="Garamond"/>
                        <w:i/>
                        <w:lang w:val="en-US"/>
                      </w:rPr>
                    </w:ins>
                  </m:ctrlPr>
                </m:fPr>
                <m:num>
                  <m:r>
                    <w:ins w:id="702" w:author="Hellmann, Simon" w:date="2025-06-11T22:15:00Z">
                      <w:rPr>
                        <w:rFonts w:ascii="Cambria Math" w:eastAsia="Garamond" w:hAnsi="Cambria Math" w:cs="Garamond"/>
                        <w:lang w:val="en-US"/>
                      </w:rPr>
                      <m:t>1</m:t>
                    </w:ins>
                  </m:r>
                </m:num>
                <m:den>
                  <m:r>
                    <w:ins w:id="703" w:author="Hellmann, Simon" w:date="2025-06-11T22:15:00Z">
                      <w:rPr>
                        <w:rFonts w:ascii="Cambria Math" w:eastAsia="Garamond" w:hAnsi="Cambria Math" w:cs="Garamond"/>
                        <w:lang w:val="en-US"/>
                      </w:rPr>
                      <m:t>N</m:t>
                    </w:ins>
                  </m:r>
                </m:den>
              </m:f>
              <m:nary>
                <m:naryPr>
                  <m:chr m:val="∑"/>
                  <m:limLoc m:val="undOvr"/>
                  <m:ctrlPr>
                    <w:ins w:id="704" w:author="Hellmann, Simon" w:date="2025-06-11T22:15:00Z">
                      <w:rPr>
                        <w:rFonts w:ascii="Cambria Math" w:eastAsia="Garamond" w:hAnsi="Cambria Math" w:cs="Garamond"/>
                        <w:i/>
                        <w:lang w:val="en-US"/>
                      </w:rPr>
                    </w:ins>
                  </m:ctrlPr>
                </m:naryPr>
                <m:sub>
                  <m:r>
                    <w:ins w:id="705" w:author="Hellmann, Simon" w:date="2025-06-11T22:15:00Z">
                      <w:rPr>
                        <w:rFonts w:ascii="Cambria Math" w:eastAsia="Garamond" w:hAnsi="Cambria Math" w:cs="Garamond"/>
                        <w:lang w:val="en-US"/>
                      </w:rPr>
                      <m:t>i=1</m:t>
                    </w:ins>
                  </m:r>
                </m:sub>
                <m:sup>
                  <m:r>
                    <w:ins w:id="706" w:author="Hellmann, Simon" w:date="2025-06-11T22:15:00Z">
                      <w:rPr>
                        <w:rFonts w:ascii="Cambria Math" w:eastAsia="Garamond" w:hAnsi="Cambria Math" w:cs="Garamond"/>
                        <w:lang w:val="en-US"/>
                      </w:rPr>
                      <m:t>N</m:t>
                    </w:ins>
                  </m:r>
                </m:sup>
                <m:e>
                  <m:sSub>
                    <m:sSubPr>
                      <m:ctrlPr>
                        <w:ins w:id="707" w:author="Hellmann, Simon" w:date="2025-06-11T22:15:00Z">
                          <w:rPr>
                            <w:rFonts w:ascii="Cambria Math" w:eastAsia="Garamond" w:hAnsi="Cambria Math" w:cs="Garamond"/>
                            <w:i/>
                            <w:lang w:val="en-US"/>
                          </w:rPr>
                        </w:ins>
                      </m:ctrlPr>
                    </m:sSubPr>
                    <m:e>
                      <m:r>
                        <w:ins w:id="708" w:author="Hellmann, Simon" w:date="2025-06-11T22:15:00Z">
                          <w:rPr>
                            <w:rFonts w:ascii="Cambria Math" w:eastAsia="Garamond" w:hAnsi="Cambria Math" w:cs="Garamond"/>
                            <w:lang w:val="en-US"/>
                          </w:rPr>
                          <m:t>x</m:t>
                        </w:ins>
                      </m:r>
                    </m:e>
                    <m:sub>
                      <m:r>
                        <w:ins w:id="709" w:author="Hellmann, Simon" w:date="2025-06-11T22:15:00Z">
                          <w:rPr>
                            <w:rFonts w:ascii="Cambria Math" w:eastAsia="Garamond" w:hAnsi="Cambria Math" w:cs="Garamond"/>
                            <w:lang w:val="en-US"/>
                          </w:rPr>
                          <m:t>i</m:t>
                        </w:ins>
                      </m:r>
                    </m:sub>
                  </m:sSub>
                </m:e>
              </m:nary>
            </m:oMath>
            <w:ins w:id="710" w:author="Hellmann, Simon" w:date="2025-06-11T22:15:00Z">
              <w:r>
                <w:rPr>
                  <w:rFonts w:eastAsia="Garamond" w:cs="Garamond"/>
                  <w:lang w:val="en-US"/>
                </w:rPr>
                <w:t>.</w:t>
              </w:r>
            </w:ins>
          </w:p>
        </w:tc>
        <w:tc>
          <w:tcPr>
            <w:tcW w:w="424" w:type="pct"/>
            <w:vAlign w:val="center"/>
          </w:tcPr>
          <w:p w14:paraId="3D1FA46B" w14:textId="070F582C" w:rsidR="007A4438" w:rsidRDefault="007A4438" w:rsidP="003E206D">
            <w:pPr>
              <w:pStyle w:val="Beschriftung"/>
              <w:jc w:val="right"/>
              <w:rPr>
                <w:ins w:id="711" w:author="Hellmann, Simon" w:date="2025-06-11T22:15:00Z"/>
                <w:lang w:val="en-US"/>
              </w:rPr>
            </w:pPr>
            <w:ins w:id="712" w:author="Hellmann, Simon" w:date="2025-06-11T22:15:00Z">
              <w:r w:rsidRPr="00C32D2B">
                <w:rPr>
                  <w:lang w:val="en-US"/>
                </w:rPr>
                <w:t>(</w:t>
              </w:r>
              <w:r>
                <w:fldChar w:fldCharType="begin"/>
              </w:r>
              <w:r w:rsidRPr="00C32D2B">
                <w:rPr>
                  <w:lang w:val="en-US"/>
                </w:rPr>
                <w:instrText xml:space="preserve"> STYLEREF 1 \s </w:instrText>
              </w:r>
              <w:r>
                <w:fldChar w:fldCharType="separate"/>
              </w:r>
            </w:ins>
            <w:r w:rsidR="00254622">
              <w:rPr>
                <w:noProof/>
                <w:lang w:val="en-US"/>
              </w:rPr>
              <w:t>2</w:t>
            </w:r>
            <w:ins w:id="713" w:author="Hellmann, Simon" w:date="2025-06-11T22:15:00Z">
              <w:r>
                <w:fldChar w:fldCharType="end"/>
              </w:r>
              <w:r w:rsidRPr="00C32D2B">
                <w:rPr>
                  <w:lang w:val="en-US"/>
                </w:rPr>
                <w:t>.</w:t>
              </w:r>
              <w:r>
                <w:fldChar w:fldCharType="begin"/>
              </w:r>
              <w:r w:rsidRPr="00C32D2B">
                <w:rPr>
                  <w:lang w:val="en-US"/>
                </w:rPr>
                <w:instrText xml:space="preserve"> SEQ Equation \* ARABIC \s 1 </w:instrText>
              </w:r>
              <w:r>
                <w:fldChar w:fldCharType="separate"/>
              </w:r>
            </w:ins>
            <w:ins w:id="714" w:author="Hellmann, Simon" w:date="2025-06-12T16:31:00Z">
              <w:r w:rsidR="00254622">
                <w:rPr>
                  <w:noProof/>
                  <w:lang w:val="en-US"/>
                </w:rPr>
                <w:t>20</w:t>
              </w:r>
            </w:ins>
            <w:ins w:id="715" w:author="Hellmann, Simon" w:date="2025-06-11T22:15:00Z">
              <w:r>
                <w:fldChar w:fldCharType="end"/>
              </w:r>
              <w:r w:rsidRPr="00C32D2B">
                <w:rPr>
                  <w:lang w:val="en-US"/>
                </w:rPr>
                <w:t>)</w:t>
              </w:r>
            </w:ins>
          </w:p>
        </w:tc>
      </w:tr>
    </w:tbl>
    <w:p w14:paraId="10B6A003" w14:textId="25119B97" w:rsidR="00510AB0" w:rsidRDefault="00510AB0" w:rsidP="00510AB0">
      <w:pPr>
        <w:pStyle w:val="berschrift3"/>
        <w:rPr>
          <w:lang w:val="en-US"/>
        </w:rPr>
      </w:pPr>
      <w:r>
        <w:rPr>
          <w:lang w:val="en-US"/>
        </w:rPr>
        <w:t>2.</w:t>
      </w:r>
      <w:r w:rsidR="006D555D">
        <w:rPr>
          <w:lang w:val="en-US"/>
        </w:rPr>
        <w:t>5</w:t>
      </w:r>
      <w:r>
        <w:rPr>
          <w:lang w:val="en-US"/>
        </w:rPr>
        <w:t>.</w:t>
      </w:r>
      <w:ins w:id="716" w:author="Hellmann, Simon" w:date="2025-06-11T22:15:00Z">
        <w:r w:rsidR="007A4438">
          <w:rPr>
            <w:lang w:val="en-US"/>
          </w:rPr>
          <w:t>5</w:t>
        </w:r>
      </w:ins>
      <w:del w:id="717" w:author="Hellmann, Simon" w:date="2025-06-11T22:15:00Z">
        <w:r w:rsidR="006D555D" w:rsidDel="007A4438">
          <w:rPr>
            <w:lang w:val="en-US"/>
          </w:rPr>
          <w:delText>4</w:delText>
        </w:r>
      </w:del>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4367DCFC"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xMlQxOToxNDoxMS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B7360D">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B7360D">
            <w:rPr>
              <w:lang w:val="en-US"/>
            </w:rPr>
            <w:t>(Wächter and Biegler,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718" w:name="_b7m87sheak1f" w:colFirst="0" w:colLast="0"/>
      <w:bookmarkStart w:id="719" w:name="_4kzhpmsxgjvl" w:colFirst="0" w:colLast="0"/>
      <w:bookmarkStart w:id="720" w:name="_adadbgaji2o" w:colFirst="0" w:colLast="0"/>
      <w:bookmarkStart w:id="721" w:name="_vgp82lc94sgj" w:colFirst="0" w:colLast="0"/>
      <w:bookmarkStart w:id="722" w:name="_wp42dokx11nb" w:colFirst="0" w:colLast="0"/>
      <w:bookmarkEnd w:id="718"/>
      <w:bookmarkEnd w:id="719"/>
      <w:bookmarkEnd w:id="720"/>
      <w:bookmarkEnd w:id="721"/>
      <w:bookmarkEnd w:id="722"/>
    </w:p>
    <w:p w14:paraId="26F5B826" w14:textId="11B96416" w:rsidR="00B02161" w:rsidRPr="00770191" w:rsidRDefault="6293A840" w:rsidP="001F4FEB">
      <w:pPr>
        <w:pStyle w:val="berschrift1"/>
        <w:numPr>
          <w:ilvl w:val="0"/>
          <w:numId w:val="6"/>
        </w:numPr>
        <w:rPr>
          <w:lang w:val="en-US"/>
        </w:rPr>
      </w:pPr>
      <w:r w:rsidRPr="6293A840">
        <w:rPr>
          <w:lang w:val="en-US"/>
        </w:rPr>
        <w:t>Results and discussion</w:t>
      </w:r>
    </w:p>
    <w:p w14:paraId="64D04F11" w14:textId="6AC078C2"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2FFB52CA" w:rsidR="3D37C07F" w:rsidRDefault="00713BAE" w:rsidP="3D37C07F">
      <w:pPr>
        <w:rPr>
          <w:lang w:val="en-US"/>
        </w:rPr>
      </w:pPr>
      <w:commentRangeStart w:id="723"/>
      <w:r>
        <w:rPr>
          <w:lang w:val="en-US"/>
        </w:rPr>
        <w:t xml:space="preserve">Clearly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r w:rsidR="00003BB1">
        <w:rPr>
          <w:lang w:val="en-US"/>
        </w:rPr>
        <w:t>,</w:t>
      </w:r>
      <w:r w:rsidR="00A478E1">
        <w:rPr>
          <w:lang w:val="en-US"/>
        </w:rPr>
        <w:t xml:space="preserve"> and is </w:t>
      </w:r>
      <w:r w:rsidR="7139F001" w:rsidRPr="7139F001">
        <w:rPr>
          <w:lang w:val="en-US"/>
        </w:rPr>
        <w:t xml:space="preserve">only </w:t>
      </w:r>
      <w:proofErr w:type="spellStart"/>
      <w:r w:rsidR="00216420">
        <w:rPr>
          <w:lang w:val="en-US"/>
        </w:rPr>
        <w:t>subceeded</w:t>
      </w:r>
      <w:proofErr w:type="spellEnd"/>
      <w:r w:rsidR="00216420">
        <w:rPr>
          <w:lang w:val="en-US"/>
        </w:rPr>
        <w:t xml:space="preserve">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proofErr w:type="spellStart"/>
      <w:r w:rsidR="00D6232D">
        <w:rPr>
          <w:lang w:val="en-US"/>
        </w:rPr>
        <w:t>GrS</w:t>
      </w:r>
      <w:proofErr w:type="spellEnd"/>
      <w:r w:rsidR="00D6232D">
        <w:rPr>
          <w:lang w:val="en-US"/>
        </w:rPr>
        <w:t xml:space="preserve"> </w:t>
      </w:r>
      <w:r w:rsidR="00003BB1">
        <w:rPr>
          <w:lang w:val="en-US"/>
        </w:rPr>
        <w:t xml:space="preserve">is </w:t>
      </w:r>
      <w:r w:rsidR="7139F001" w:rsidRPr="7139F001">
        <w:rPr>
          <w:lang w:val="en-US"/>
        </w:rPr>
        <w:t xml:space="preserve">comparably high in </w:t>
      </w:r>
      <w:r w:rsidR="00D6232D">
        <w:rPr>
          <w:lang w:val="en-US"/>
        </w:rPr>
        <w:t>LI</w:t>
      </w:r>
      <w:r w:rsidR="7139F001" w:rsidRPr="7139F001">
        <w:rPr>
          <w:lang w:val="en-US"/>
        </w:rPr>
        <w:t xml:space="preserve">, followed by </w:t>
      </w:r>
      <w:r w:rsidR="00BC48B2">
        <w:rPr>
          <w:lang w:val="en-US"/>
        </w:rPr>
        <w:t>M</w:t>
      </w:r>
      <w:r w:rsidR="00D6232D">
        <w:rPr>
          <w:lang w:val="en-US"/>
        </w:rPr>
        <w:t>S</w:t>
      </w:r>
      <w:r w:rsidR="00CC76C2">
        <w:rPr>
          <w:lang w:val="en-US"/>
        </w:rPr>
        <w:t xml:space="preserve">. </w:t>
      </w:r>
      <w:proofErr w:type="spellStart"/>
      <w:r w:rsidR="00FA00D3">
        <w:rPr>
          <w:lang w:val="en-US"/>
        </w:rPr>
        <w:t>GrS</w:t>
      </w:r>
      <w:proofErr w:type="spellEnd"/>
      <w:r w:rsidR="00FA00D3">
        <w:rPr>
          <w:lang w:val="en-US"/>
        </w:rPr>
        <w:t xml:space="preserve"> and </w:t>
      </w:r>
      <w:r w:rsidR="00BC48B2">
        <w:rPr>
          <w:lang w:val="en-US"/>
        </w:rPr>
        <w:t>M</w:t>
      </w:r>
      <w:r w:rsidR="00FA00D3">
        <w:rPr>
          <w:lang w:val="en-US"/>
        </w:rPr>
        <w:t xml:space="preserve">S </w:t>
      </w:r>
      <w:r w:rsidR="00DC2EBD">
        <w:rPr>
          <w:lang w:val="en-US"/>
        </w:rPr>
        <w:t xml:space="preserve">show similar </w:t>
      </w:r>
      <w:r w:rsidR="00D6232D">
        <w:rPr>
          <w:lang w:val="en-US"/>
        </w:rPr>
        <w:t>LI</w:t>
      </w:r>
      <w:r w:rsidR="00DC2EBD">
        <w:rPr>
          <w:lang w:val="en-US"/>
        </w:rPr>
        <w:t xml:space="preserve"> concentrations</w:t>
      </w:r>
      <w:r w:rsidR="00CC76C2">
        <w:rPr>
          <w:lang w:val="en-US"/>
        </w:rPr>
        <w:t>.</w:t>
      </w:r>
      <w:commentRangeEnd w:id="723"/>
      <w:r w:rsidR="008A14BC">
        <w:rPr>
          <w:rStyle w:val="Kommentarzeichen"/>
        </w:rPr>
        <w:commentReference w:id="723"/>
      </w:r>
    </w:p>
    <w:p w14:paraId="092CE5B3" w14:textId="4CB4DC9B" w:rsidR="00AE0FC5" w:rsidRPr="00633D2F" w:rsidRDefault="7A6D2C4A" w:rsidP="7A6D2C4A">
      <w:pPr>
        <w:rPr>
          <w:lang w:val="en-US"/>
        </w:rPr>
      </w:pPr>
      <w:r w:rsidRPr="100FEDD3">
        <w:rPr>
          <w:lang w:val="en-US"/>
        </w:rPr>
        <w:t xml:space="preserve">The theoretical CH uncertainty is smallest for CM despite the large sample size. This can be attributed to the generally low macronutrient concentrations due to its high water content, </w:t>
      </w:r>
      <w:r w:rsidR="008A14BC">
        <w:rPr>
          <w:lang w:val="en-US"/>
        </w:rPr>
        <w:t>as illustrated in</w:t>
      </w:r>
      <w:r w:rsidRPr="100FEDD3">
        <w:rPr>
          <w:lang w:val="en-US"/>
        </w:rPr>
        <w:t xml:space="preserve"> Tab</w:t>
      </w:r>
      <w:r w:rsidR="0016171B">
        <w:rPr>
          <w:lang w:val="en-US"/>
        </w:rPr>
        <w:t>. </w:t>
      </w:r>
      <w:r w:rsidRPr="100FEDD3">
        <w:rPr>
          <w:lang w:val="en-US"/>
        </w:rPr>
        <w:t xml:space="preserve">1.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For PR and LI, small theorical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566BD917" w:rsidR="100FEDD3" w:rsidRDefault="100FEDD3" w:rsidP="100FEDD3">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t>
      </w:r>
      <w:commentRangeStart w:id="724"/>
      <w:r w:rsidRPr="100FEDD3">
        <w:rPr>
          <w:lang w:val="en-US"/>
        </w:rPr>
        <w:t xml:space="preserve">which may indicate an outlier within the small sample size </w:t>
      </w:r>
      <w:r w:rsidRPr="100FEDD3">
        <w:rPr>
          <w:lang w:val="en-US"/>
        </w:rPr>
        <w:lastRenderedPageBreak/>
        <w:t>of 3</w:t>
      </w:r>
      <w:commentRangeEnd w:id="724"/>
      <w:r w:rsidR="00805B9D">
        <w:rPr>
          <w:rStyle w:val="Kommentarzeichen"/>
        </w:rPr>
        <w:commentReference w:id="724"/>
      </w:r>
      <w:r w:rsidRPr="100FEDD3">
        <w:rPr>
          <w:lang w:val="en-US"/>
        </w:rPr>
        <w:t xml:space="preserve">. Nevertheless, measured error bands are estimated well by linear error propagation, especially for LI, with little underestimation for CH and PR. For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 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w:t>
      </w:r>
    </w:p>
    <w:p w14:paraId="209046F0" w14:textId="1FE87E7C" w:rsidR="100FEDD3" w:rsidRDefault="100FEDD3" w:rsidP="100FEDD3">
      <w:pPr>
        <w:rPr>
          <w:lang w:val="en-US"/>
        </w:rPr>
      </w:pPr>
      <w:r w:rsidRPr="100FEDD3">
        <w:rPr>
          <w:lang w:val="en-US"/>
        </w:rPr>
        <w:t xml:space="preserve">In </w:t>
      </w:r>
      <w:commentRangeStart w:id="725"/>
      <w:commentRangeStart w:id="726"/>
      <w:commentRangeStart w:id="727"/>
      <w:r w:rsidRPr="100FEDD3">
        <w:rPr>
          <w:lang w:val="en-US"/>
        </w:rPr>
        <w:t>literature</w:t>
      </w:r>
      <w:commentRangeEnd w:id="725"/>
      <w:r>
        <w:rPr>
          <w:rStyle w:val="Kommentarzeichen"/>
        </w:rPr>
        <w:commentReference w:id="725"/>
      </w:r>
      <w:commentRangeEnd w:id="726"/>
      <w:r w:rsidR="00F53255">
        <w:rPr>
          <w:rStyle w:val="Kommentarzeichen"/>
        </w:rPr>
        <w:commentReference w:id="726"/>
      </w:r>
      <w:commentRangeEnd w:id="727"/>
      <w:r w:rsidR="00B65F69">
        <w:rPr>
          <w:rStyle w:val="Kommentarzeichen"/>
        </w:rPr>
        <w:commentReference w:id="727"/>
      </w:r>
      <w:r w:rsidRPr="100FEDD3">
        <w:rPr>
          <w:lang w:val="en-US"/>
        </w:rPr>
        <w:t xml:space="preserv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macronutrient concentrations because of the manifold ways to determine 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M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EyVDE5OjE0OjExIiwiUHJvamVjdCI6eyIkcmVmIjoiOCJ9fSwiVXNlTnVtYmVyaW5nVHlwZU9mUGFyZW50RG9jdW1lbnQiOmZhbHNlfSx7IiRpZCI6IjM0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0MC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Qx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Qy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0My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Q0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Q1IiwiJHR5cGUiOiJTd2lzc0FjYWRlbWljLkNpdGF2aS5Mb2NhdGlvbiwgU3dpc3NBY2FkZW1pYy5DaXRhdmkiLCJBZGRyZXNzIjp7IiRpZCI6IjQ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Q4IiwiJHR5cGUiOiJTd2lzc0FjYWRlbWljLkNpdGF2aS5Mb2NhdGlvbiwgU3dpc3NBY2FkZW1pYy5DaXRhdmkiLCJBZGRyZXNzIjp7IiRpZCI6IjQ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T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}</w:instrText>
          </w:r>
          <w:r w:rsidR="0016171B">
            <w:rPr>
              <w:lang w:val="en-US"/>
            </w:rPr>
            <w:fldChar w:fldCharType="separate"/>
          </w:r>
          <w:r w:rsidR="00B7360D">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1C25BA" w:rsidRPr="00220152">
        <w:rPr>
          <w:lang w:val="en-US"/>
        </w:rPr>
        <w:t>For example,</w:t>
      </w:r>
      <w:r w:rsidR="001C25BA">
        <w:rPr>
          <w:lang w:val="en-US"/>
        </w:rPr>
        <w:t xml:space="preserve"> </w:t>
      </w:r>
      <w:commentRangeStart w:id="728"/>
      <w:r w:rsidRPr="001C25BA">
        <w:rPr>
          <w:lang w:val="en-US"/>
        </w:rPr>
        <w:t xml:space="preserve">Weinrich et al. </w:t>
      </w:r>
      <w:r w:rsidRPr="100FEDD3">
        <w:rPr>
          <w:lang w:val="en-US"/>
        </w:rPr>
        <w:t xml:space="preserve">(2021) </w:t>
      </w:r>
      <w:commentRangeEnd w:id="728"/>
      <w:r w:rsidR="00805B9D">
        <w:rPr>
          <w:rStyle w:val="Kommentarzeichen"/>
        </w:rPr>
        <w:commentReference w:id="728"/>
      </w:r>
      <w:r w:rsidRPr="100FEDD3">
        <w:rPr>
          <w:lang w:val="en-US"/>
        </w:rPr>
        <w:t>determined ADM1-R3 influent concentrations for CM well comparable to this study,</w:t>
      </w:r>
      <w:r w:rsidR="001C25BA">
        <w:rPr>
          <w:lang w:val="en-US"/>
        </w:rPr>
        <w:t xml:space="preserve"> while</w:t>
      </w:r>
      <w:r w:rsidRPr="100FEDD3">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TJUMTk6MTQ6MTE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NmZWIyYzA1OC1kN2Y2LTQ2NGUtOWNmMy1hNmZlNGYzNTU0MjYiLCJUZXh0IjoiRmlzZ2F0aXZhIGV0IGFsLiIsIldBSVZlcnNpb24iOiI2LjE5LjIuMSJ9}</w:instrText>
          </w:r>
          <w:r w:rsidR="001C25BA">
            <w:rPr>
              <w:lang w:val="en-US"/>
            </w:rPr>
            <w:fldChar w:fldCharType="separate"/>
          </w:r>
          <w:r w:rsidR="00B7360D">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EyVDE5OjE0OjEx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MmExYTVlMzktOTZlYi00OTk4LTlmYmItNmIxOTI4OWU1NWM5IiwiVGV4dCI6IigyMDIwKSIsIldBSVZlcnNpb24iOiI2LjE5LjIuMSJ9}</w:instrText>
          </w:r>
          <w:r w:rsidR="001C25BA">
            <w:rPr>
              <w:lang w:val="en-US"/>
            </w:rPr>
            <w:fldChar w:fldCharType="separate"/>
          </w:r>
          <w:r w:rsidR="00B7360D">
            <w:rPr>
              <w:lang w:val="en-US"/>
            </w:rPr>
            <w:t>(2020)</w:t>
          </w:r>
          <w:r w:rsidR="001C25BA">
            <w:rPr>
              <w:lang w:val="en-US"/>
            </w:rPr>
            <w:fldChar w:fldCharType="end"/>
          </w:r>
        </w:sdtContent>
      </w:sdt>
      <w:r w:rsidR="001C25BA">
        <w:rPr>
          <w:lang w:val="en-US"/>
        </w:rPr>
        <w:t xml:space="preserve"> </w:t>
      </w:r>
      <w:r w:rsidRPr="100FEDD3">
        <w:rPr>
          <w:lang w:val="en-US"/>
        </w:rPr>
        <w:t>report significantly higher ones with CH, PR and LI in the range of 84, 4 and 5 g L</w:t>
      </w:r>
      <w:r w:rsidRPr="100FEDD3">
        <w:rPr>
          <w:vertAlign w:val="superscript"/>
          <w:lang w:val="en-US"/>
        </w:rPr>
        <w:t>-1</w:t>
      </w:r>
      <w:r w:rsidRPr="100FEDD3">
        <w:rPr>
          <w:lang w:val="en-US"/>
        </w:rPr>
        <w:t xml:space="preserve">. Likewise, for </w:t>
      </w:r>
      <w:r w:rsidR="00BC48B2">
        <w:rPr>
          <w:lang w:val="en-US"/>
        </w:rPr>
        <w:t>M</w:t>
      </w:r>
      <w:r w:rsidRPr="100FEDD3">
        <w:rPr>
          <w:lang w:val="en-US"/>
        </w:rPr>
        <w:t>S, CH concentrations reported by</w:t>
      </w:r>
      <w:r w:rsidR="001C25BA">
        <w:rPr>
          <w:lang w:val="en-US"/>
        </w:rPr>
        <w:t xml:space="preserve"> </w:t>
      </w:r>
      <w:sdt>
        <w:sdtPr>
          <w:rPr>
            <w:lang w:val="en-US"/>
          </w:rPr>
          <w:alias w:val="To edit, see citavi.com/edit"/>
          <w:tag w:val="CitaviPlaceholder#612e469b-5aa6-4be5-910e-3f1dd2980a10"/>
          <w:id w:val="861712903"/>
          <w:placeholder>
            <w:docPart w:val="DefaultPlaceholder_-1854013440"/>
          </w:placeholder>
        </w:sdtPr>
        <w:sdtContent>
          <w:r w:rsidR="001C25BA">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2IwMzNlMzNjLTBlYjAtNGMwNy05ZWQxLTY0NjQ2OWRhYmJjOSIsIkVudHJpZXMiOlt7IiRpZCI6IjIiLCIkdHlwZSI6IlN3aXNzQWNhZGVtaWMuQ2l0YXZpLkNpdGF0aW9ucy5Xb3JkUGxhY2Vob2xkZXJFbnRyeSwgU3dpc3NBY2FkZW1pYy5DaXRhdmkiLCJJZCI6IjU0MzA4ZTU1LWUwNGItNGZjZS1hODcyLTUyZTYxNDdlYTViY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TJUMTk6MTQ6MTE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M2MTJlNDY5Yi01YWE2LTRiZTUtOTEwZS0zZjFkZDI5ODBhMTAiLCJUZXh0IjoiRmlzZ2F0aXZhIGV0IGFsLiIsIldBSVZlcnNpb24iOiI2LjE5LjIuMSJ9}</w:instrText>
          </w:r>
          <w:r w:rsidR="001C25BA">
            <w:rPr>
              <w:lang w:val="en-US"/>
            </w:rPr>
            <w:fldChar w:fldCharType="separate"/>
          </w:r>
          <w:r w:rsidR="00B7360D">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b033e33c-0eb0-4c07-9ed1-646469dabbc9"/>
          <w:id w:val="1372341125"/>
          <w:placeholder>
            <w:docPart w:val="DefaultPlaceholder_-1854013440"/>
          </w:placeholder>
        </w:sdtPr>
        <w:sdtContent>
          <w:r w:rsidR="001C25BA">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YxMmU0NjliLTVhYTYtNGJlNS05MTBlLTNmMWRkMjk4MGExMCIsIkVudHJpZXMiOlt7IiRpZCI6IjIiLCIkdHlwZSI6IlN3aXNzQWNhZGVtaWMuQ2l0YXZpLkNpdGF0aW9ucy5Xb3JkUGxhY2Vob2xkZXJFbnRyeSwgU3dpc3NBY2FkZW1pYy5DaXRhdmkiLCJJZCI6IjAwOTUzMWMwLTI5NGUtNGM0Mi04MjA3LTRkOTBmODVjNWNjO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EyVDE5OjE0OjEx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YjAzM2UzM2MtMGViMC00YzA3LTllZDEtNjQ2NDY5ZGFiYmM5IiwiVGV4dCI6IigyMDIwKSIsIldBSVZlcnNpb24iOiI2LjE5LjIuMSJ9}</w:instrText>
          </w:r>
          <w:r w:rsidR="001C25BA">
            <w:rPr>
              <w:lang w:val="en-US"/>
            </w:rPr>
            <w:fldChar w:fldCharType="separate"/>
          </w:r>
          <w:r w:rsidR="00B7360D">
            <w:rPr>
              <w:lang w:val="en-US"/>
            </w:rPr>
            <w:t>(2020)</w:t>
          </w:r>
          <w:r w:rsidR="001C25BA">
            <w:rPr>
              <w:lang w:val="en-US"/>
            </w:rPr>
            <w:fldChar w:fldCharType="end"/>
          </w:r>
        </w:sdtContent>
      </w:sdt>
      <w:r w:rsidRPr="100FEDD3">
        <w:rPr>
          <w:lang w:val="en-US"/>
        </w:rPr>
        <w:t xml:space="preserve"> are in the same range, whereas PR are much lower and LI much higher than in the present study. Furthermore,</w:t>
      </w:r>
      <w:r w:rsidR="001C25BA">
        <w:rPr>
          <w:lang w:val="en-US"/>
        </w:rPr>
        <w:t xml:space="preserve"> </w:t>
      </w:r>
      <w:sdt>
        <w:sdtPr>
          <w:rPr>
            <w:lang w:val="en-US"/>
          </w:rPr>
          <w:alias w:val="To edit, see citavi.com/edit"/>
          <w:tag w:val="CitaviPlaceholder#6f4146be-3062-46ec-a807-f87e4f158750"/>
          <w:id w:val="-144434444"/>
          <w:placeholder>
            <w:docPart w:val="DefaultPlaceholder_-1854013440"/>
          </w:placeholder>
        </w:sdtPr>
        <w:sdtContent>
          <w:r w:rsidR="001C25BA">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lkZmZjNDE4LTc5NGYtNGRkZi1iNzgwLTVmMzdmMjViN2Q0NyIsIkVudHJpZXMiOlt7IiRpZCI6IjIiLCIkdHlwZSI6IlN3aXNzQWNhZGVtaWMuQ2l0YXZpLkNpdGF0aW9ucy5Xb3JkUGxhY2Vob2xkZXJFbnRyeSwgU3dpc3NBY2FkZW1pYy5DaXRhdmkiLCJJZCI6IjkzNWU2MjU4LTFhMzQtNDMzZS1hYWJmLTBlYWI4ZDg1ZjM2NC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JUMTk6MTQ6MTE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zZmNDE0NmJlLTMwNjItNDZlYy1hODA3LWY4N2U0ZjE1ODc1MCIsIlRleHQiOiJXZWlucmljaCBldCBhbC4iLCJXQUlWZXJzaW9uIjoiNi4xOS4yLjEifQ==}</w:instrText>
          </w:r>
          <w:r w:rsidR="001C25BA">
            <w:rPr>
              <w:lang w:val="en-US"/>
            </w:rPr>
            <w:fldChar w:fldCharType="separate"/>
          </w:r>
          <w:r w:rsidR="00B7360D">
            <w:rPr>
              <w:lang w:val="en-US"/>
            </w:rPr>
            <w:t>Weinrich et al.</w:t>
          </w:r>
          <w:r w:rsidR="001C25BA">
            <w:rPr>
              <w:lang w:val="en-US"/>
            </w:rPr>
            <w:fldChar w:fldCharType="end"/>
          </w:r>
        </w:sdtContent>
      </w:sdt>
      <w:r w:rsidR="001C25BA">
        <w:rPr>
          <w:lang w:val="en-US"/>
        </w:rPr>
        <w:t xml:space="preserve"> </w:t>
      </w:r>
      <w:sdt>
        <w:sdtPr>
          <w:rPr>
            <w:lang w:val="en-US"/>
          </w:rPr>
          <w:alias w:val="To edit, see citavi.com/edit"/>
          <w:tag w:val="CitaviPlaceholder#9dffc418-794f-4ddf-b780-5f37f25b7d47"/>
          <w:id w:val="932625113"/>
          <w:placeholder>
            <w:docPart w:val="DefaultPlaceholder_-1854013440"/>
          </w:placeholder>
        </w:sdtPr>
        <w:sdtContent>
          <w:r w:rsidR="001C25BA">
            <w:rPr>
              <w:lang w:val="en-US"/>
            </w:rPr>
            <w:fldChar w:fldCharType="begin"/>
          </w:r>
          <w:r w:rsidR="00B7360D">
            <w:rPr>
              <w:lang w:val="en-US"/>
            </w:rPr>
            <w:instrText>ADDIN CitaviPlaceholder{eyIkaWQiOiIxIiwiJHR5cGUiOiJTd2lzc0FjYWRlbWljLkNpdGF2aS5DaXRhdGlvbnMuV29yZFBsYWNlaG9sZGVyLCBTd2lzc0FjYWRlbWljLkNpdGF2aSIsIkFzc29jaWF0ZVdpdGhQbGFjZWhvbGRlclRhZyI6IkNpdGF2aVBsYWNlaG9sZGVyIzZmNDE0NmJlLTMwNjItNDZlYy1hODA3LWY4N2U0ZjE1ODc1MCIsIkVudHJpZXMiOlt7IiRpZCI6IjIiLCIkdHlwZSI6IlN3aXNzQWNhZGVtaWMuQ2l0YXZpLkNpdGF0aW9ucy5Xb3JkUGxhY2Vob2xkZXJFbnRyeSwgU3dpc3NBY2FkZW1pYy5DaXRhdmkiLCJJZCI6IjI1YWZmNTgzLTZlNTUtNDBmNS1iOGM4LWM1YWIxY2RmMGY1NC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HtBRE0xf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EyVDE5OjE0OjEx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OWRmZmM0MTgtNzk0Zi00ZGRmLWI3ODAtNWYzN2YyNWI3ZDQ3IiwiVGV4dCI6IigyMDIxKSIsIldBSVZlcnNpb24iOiI2LjE5LjIuMSJ9}</w:instrText>
          </w:r>
          <w:r w:rsidR="001C25BA">
            <w:rPr>
              <w:lang w:val="en-US"/>
            </w:rPr>
            <w:fldChar w:fldCharType="separate"/>
          </w:r>
          <w:r w:rsidR="00B7360D">
            <w:rPr>
              <w:lang w:val="en-US"/>
            </w:rPr>
            <w:t>(2021)</w:t>
          </w:r>
          <w:r w:rsidR="001C25BA">
            <w:rPr>
              <w:lang w:val="en-US"/>
            </w:rPr>
            <w:fldChar w:fldCharType="end"/>
          </w:r>
        </w:sdtContent>
      </w:sdt>
      <w:r w:rsidRPr="100FEDD3">
        <w:rPr>
          <w:lang w:val="en-US"/>
        </w:rPr>
        <w:t xml:space="preserve"> determined a comparable PR concentration for SBS as in this study, but lower CH (178 g L</w:t>
      </w:r>
      <w:r w:rsidRPr="100FEDD3">
        <w:rPr>
          <w:vertAlign w:val="superscript"/>
          <w:lang w:val="en-US"/>
        </w:rPr>
        <w:t>-1</w:t>
      </w:r>
      <w:r w:rsidRPr="100FEDD3">
        <w:rPr>
          <w:lang w:val="en-US"/>
        </w:rPr>
        <w:t>) and much higher LI concentrations (6 g L</w:t>
      </w:r>
      <w:r w:rsidRPr="100FEDD3">
        <w:rPr>
          <w:vertAlign w:val="superscript"/>
          <w:lang w:val="en-US"/>
        </w:rPr>
        <w:t>-1</w:t>
      </w:r>
      <w:r w:rsidRPr="100FEDD3">
        <w:rPr>
          <w:lang w:val="en-US"/>
        </w:rPr>
        <w:t>).</w:t>
      </w:r>
    </w:p>
    <w:p w14:paraId="18443EAD" w14:textId="5BB29DCA"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agricultural substrates results in starkly different macronutrient values for comparable substrate types. </w:t>
      </w:r>
      <w:commentRangeStart w:id="729"/>
      <w:r w:rsidR="100FEDD3" w:rsidRPr="100FEDD3">
        <w:rPr>
          <w:lang w:val="en-US"/>
        </w:rPr>
        <w:t xml:space="preserve">This can be attributed to seasonal fluctuations, sampling and measurement errors and different assumptions on </w:t>
      </w:r>
      <w:r w:rsidR="0045620C">
        <w:rPr>
          <w:lang w:val="en-US"/>
        </w:rPr>
        <w:t>degradability</w:t>
      </w:r>
      <w:ins w:id="730" w:author="Hellmann, Simon" w:date="2025-06-11T15:13:00Z">
        <w:r w:rsidR="00802A8C">
          <w:rPr>
            <w:lang w:val="en-US"/>
          </w:rPr>
          <w:t xml:space="preserve"> </w:t>
        </w:r>
      </w:ins>
      <w:customXmlInsRangeStart w:id="731" w:author="Hellmann, Simon" w:date="2025-06-11T15:18:00Z"/>
      <w:sdt>
        <w:sdtPr>
          <w:rPr>
            <w:lang w:val="en-US"/>
          </w:rPr>
          <w:alias w:val="To edit, see citavi.com/edit"/>
          <w:tag w:val="CitaviPlaceholder#9c70315f-645d-4f6e-beaf-49b9f3064692"/>
          <w:id w:val="-293602458"/>
          <w:placeholder>
            <w:docPart w:val="DefaultPlaceholder_-1854013440"/>
          </w:placeholder>
        </w:sdtPr>
        <w:sdtContent>
          <w:customXmlInsRangeEnd w:id="731"/>
          <w:ins w:id="732" w:author="Hellmann, Simon" w:date="2025-06-11T15:18:00Z">
            <w:r w:rsidR="00203B3A">
              <w:rPr>
                <w:lang w:val="en-US"/>
              </w:rPr>
              <w:fldChar w:fldCharType="begin"/>
            </w:r>
          </w:ins>
          <w:r w:rsidR="00B7360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i0xMlQxOToxNDoxMS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OWM3MDMxNWYtNjQ1ZC00ZjZlLWJlYWYtNDliOWYzMDY0NjkyIiwiVGV4dCI6IihMaWViZXRyYXUgYW5kIFBmZWlmZmVyLCAyMDIwKSIsIldBSVZlcnNpb24iOiI2LjE5LjIuMSJ9}</w:instrText>
          </w:r>
          <w:r w:rsidR="00203B3A">
            <w:rPr>
              <w:lang w:val="en-US"/>
            </w:rPr>
            <w:fldChar w:fldCharType="separate"/>
          </w:r>
          <w:r w:rsidR="00B7360D">
            <w:rPr>
              <w:lang w:val="en-US"/>
            </w:rPr>
            <w:t>(Liebetrau and Pfeiffer, 2020)</w:t>
          </w:r>
          <w:ins w:id="733" w:author="Hellmann, Simon" w:date="2025-06-11T15:18:00Z">
            <w:r w:rsidR="00203B3A">
              <w:rPr>
                <w:lang w:val="en-US"/>
              </w:rPr>
              <w:fldChar w:fldCharType="end"/>
            </w:r>
          </w:ins>
          <w:customXmlInsRangeStart w:id="734" w:author="Hellmann, Simon" w:date="2025-06-11T15:18:00Z"/>
        </w:sdtContent>
      </w:sdt>
      <w:customXmlInsRangeEnd w:id="734"/>
      <w:r w:rsidR="100FEDD3" w:rsidRPr="100FEDD3">
        <w:rPr>
          <w:lang w:val="en-US"/>
        </w:rPr>
        <w:t xml:space="preserve">. </w:t>
      </w:r>
      <w:commentRangeEnd w:id="729"/>
      <w:r w:rsidR="00805B9D">
        <w:rPr>
          <w:rStyle w:val="Kommentarzeichen"/>
        </w:rPr>
        <w:commentReference w:id="729"/>
      </w:r>
      <w:r w:rsidR="100FEDD3" w:rsidRPr="100FEDD3">
        <w:rPr>
          <w:lang w:val="en-US"/>
        </w:rPr>
        <w:t>Linear</w:t>
      </w:r>
      <w:r w:rsidR="00F606DE">
        <w:rPr>
          <w:lang w:val="en-US"/>
        </w:rPr>
        <w:t xml:space="preserve"> uncertainty propagation based on measurement uncertainties </w:t>
      </w:r>
      <w:r w:rsidR="00D92C2F">
        <w:rPr>
          <w:lang w:val="en-US"/>
        </w:rPr>
        <w:t xml:space="preserve">results in </w:t>
      </w:r>
      <w:r w:rsidR="006B0581">
        <w:rPr>
          <w:lang w:val="en-US"/>
        </w:rPr>
        <w:t xml:space="preserve">substantial </w:t>
      </w:r>
      <w:r w:rsidR="3D37C07F" w:rsidRPr="3D37C07F">
        <w:rPr>
          <w:lang w:val="en-US"/>
        </w:rPr>
        <w:t>error bands</w:t>
      </w:r>
      <w:r w:rsidR="006B0581">
        <w:rPr>
          <w:lang w:val="en-US"/>
        </w:rPr>
        <w:t xml:space="preserve">, </w:t>
      </w:r>
      <w:r w:rsidR="00F606DE">
        <w:rPr>
          <w:lang w:val="en-US"/>
        </w:rPr>
        <w:t xml:space="preserve">which </w:t>
      </w:r>
      <w:r w:rsidR="00E13B2A">
        <w:rPr>
          <w:lang w:val="en-US"/>
        </w:rPr>
        <w:t xml:space="preserve">realistically </w:t>
      </w:r>
      <w:r w:rsidR="006B0581">
        <w:rPr>
          <w:lang w:val="en-US"/>
        </w:rPr>
        <w:t xml:space="preserve">reflect </w:t>
      </w:r>
      <w:r w:rsidR="00283B3B">
        <w:rPr>
          <w:lang w:val="en-US"/>
        </w:rPr>
        <w:t xml:space="preserve">measured </w:t>
      </w:r>
      <w:r w:rsidR="00CA079C">
        <w:rPr>
          <w:lang w:val="en-US"/>
        </w:rPr>
        <w:t>uncertainties of</w:t>
      </w:r>
      <w:r w:rsidR="00F606DE">
        <w:rPr>
          <w:lang w:val="en-US"/>
        </w:rPr>
        <w:t xml:space="preserve"> ADM1 substrate characterization</w:t>
      </w:r>
      <w:ins w:id="735" w:author="Simon Hellmann" w:date="2025-06-09T16:12:00Z">
        <w:r w:rsidR="00B65F69">
          <w:rPr>
            <w:lang w:val="en-US"/>
          </w:rPr>
          <w:t>. However,</w:t>
        </w:r>
      </w:ins>
      <w:commentRangeStart w:id="736"/>
      <w:del w:id="737" w:author="Simon Hellmann" w:date="2025-06-09T16:12:00Z">
        <w:r w:rsidR="00155B5A" w:rsidDel="00B65F69">
          <w:rPr>
            <w:lang w:val="en-US"/>
          </w:rPr>
          <w:delText xml:space="preserve">, but </w:delText>
        </w:r>
      </w:del>
      <w:ins w:id="738" w:author="Simon Hellmann" w:date="2025-06-09T16:12:00Z">
        <w:r w:rsidR="00B65F69">
          <w:rPr>
            <w:lang w:val="en-US"/>
          </w:rPr>
          <w:t xml:space="preserve"> </w:t>
        </w:r>
      </w:ins>
      <w:ins w:id="739" w:author="Simon Hellmann" w:date="2025-06-09T16:14:00Z">
        <w:r w:rsidR="00B65F69">
          <w:rPr>
            <w:lang w:val="en-US"/>
          </w:rPr>
          <w:t xml:space="preserve">values of uncertainty propagation for </w:t>
        </w:r>
      </w:ins>
      <w:del w:id="740" w:author="Simon Hellmann" w:date="2025-06-09T16:13:00Z">
        <w:r w:rsidR="00892683" w:rsidDel="00B65F69">
          <w:rPr>
            <w:lang w:val="en-US"/>
          </w:rPr>
          <w:delText xml:space="preserve">for </w:delText>
        </w:r>
      </w:del>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commentRangeEnd w:id="736"/>
      <w:r w:rsidR="00805B9D">
        <w:rPr>
          <w:rStyle w:val="Kommentarzeichen"/>
        </w:rPr>
        <w:commentReference w:id="736"/>
      </w:r>
      <w:ins w:id="741" w:author="Simon Hellmann" w:date="2025-06-09T16:14:00Z">
        <w:r w:rsidR="00B65F69">
          <w:rPr>
            <w:lang w:val="en-US"/>
          </w:rPr>
          <w:t xml:space="preserve"> of measured error bands</w:t>
        </w:r>
      </w:ins>
      <w:r w:rsidR="100FEDD3" w:rsidRPr="100FEDD3">
        <w:rPr>
          <w:lang w:val="en-US"/>
        </w:rPr>
        <w:t>.</w:t>
      </w:r>
      <w:del w:id="742" w:author="Simon Hellmann" w:date="2025-06-09T16:16:00Z">
        <w:r w:rsidR="00F606DE" w:rsidDel="00B65F69">
          <w:rPr>
            <w:lang w:val="en-US"/>
          </w:rPr>
          <w:delText xml:space="preserve"> </w:delText>
        </w:r>
        <w:commentRangeStart w:id="743"/>
        <w:r w:rsidR="00F606DE" w:rsidRPr="00EF4D0B" w:rsidDel="00B65F69">
          <w:rPr>
            <w:strike/>
            <w:lang w:val="en-US"/>
            <w:rPrChange w:id="744" w:author="Sören Weinrich" w:date="2025-04-25T14:35:00Z">
              <w:rPr>
                <w:lang w:val="en-US"/>
              </w:rPr>
            </w:rPrChange>
          </w:rPr>
          <w:delText xml:space="preserve">Moreover, </w:delText>
        </w:r>
        <w:r w:rsidR="00B2251B" w:rsidRPr="00EF4D0B" w:rsidDel="00B65F69">
          <w:rPr>
            <w:strike/>
            <w:lang w:val="en-US"/>
            <w:rPrChange w:id="745" w:author="Sören Weinrich" w:date="2025-04-25T14:35:00Z">
              <w:rPr>
                <w:lang w:val="en-US"/>
              </w:rPr>
            </w:rPrChange>
          </w:rPr>
          <w:delText xml:space="preserve">among the considered substrates, </w:delText>
        </w:r>
        <w:r w:rsidR="00CA079C" w:rsidRPr="00EF4D0B" w:rsidDel="00B65F69">
          <w:rPr>
            <w:strike/>
            <w:lang w:val="en-US"/>
            <w:rPrChange w:id="746" w:author="Sören Weinrich" w:date="2025-04-25T14:35:00Z">
              <w:rPr>
                <w:lang w:val="en-US"/>
              </w:rPr>
            </w:rPrChange>
          </w:rPr>
          <w:delText xml:space="preserve">SBS by </w:delText>
        </w:r>
        <w:r w:rsidR="00B2251B" w:rsidRPr="00EF4D0B" w:rsidDel="00B65F69">
          <w:rPr>
            <w:strike/>
            <w:lang w:val="en-US"/>
            <w:rPrChange w:id="747" w:author="Sören Weinrich" w:date="2025-04-25T14:35:00Z">
              <w:rPr>
                <w:lang w:val="en-US"/>
              </w:rPr>
            </w:rPrChange>
          </w:rPr>
          <w:delText xml:space="preserve">far </w:delText>
        </w:r>
        <w:r w:rsidR="00CA079C" w:rsidRPr="00EF4D0B" w:rsidDel="00B65F69">
          <w:rPr>
            <w:strike/>
            <w:lang w:val="en-US"/>
            <w:rPrChange w:id="748" w:author="Sören Weinrich" w:date="2025-04-25T14:35:00Z">
              <w:rPr>
                <w:lang w:val="en-US"/>
              </w:rPr>
            </w:rPrChange>
          </w:rPr>
          <w:delText xml:space="preserve">shows </w:delText>
        </w:r>
        <w:r w:rsidR="00B2251B" w:rsidRPr="00EF4D0B" w:rsidDel="00B65F69">
          <w:rPr>
            <w:strike/>
            <w:lang w:val="en-US"/>
            <w:rPrChange w:id="749" w:author="Sören Weinrich" w:date="2025-04-25T14:35:00Z">
              <w:rPr>
                <w:lang w:val="en-US"/>
              </w:rPr>
            </w:rPrChange>
          </w:rPr>
          <w:delText xml:space="preserve">the highest </w:delText>
        </w:r>
        <w:r w:rsidR="00CA079C" w:rsidRPr="00EF4D0B" w:rsidDel="00B65F69">
          <w:rPr>
            <w:strike/>
            <w:lang w:val="en-US"/>
            <w:rPrChange w:id="750" w:author="Sören Weinrich" w:date="2025-04-25T14:35:00Z">
              <w:rPr>
                <w:lang w:val="en-US"/>
              </w:rPr>
            </w:rPrChange>
          </w:rPr>
          <w:delText>CH concentrations</w:delText>
        </w:r>
        <w:r w:rsidR="3D37C07F" w:rsidRPr="00EF4D0B" w:rsidDel="00B65F69">
          <w:rPr>
            <w:strike/>
            <w:lang w:val="en-US"/>
            <w:rPrChange w:id="751" w:author="Sören Weinrich" w:date="2025-04-25T14:35:00Z">
              <w:rPr>
                <w:lang w:val="en-US"/>
              </w:rPr>
            </w:rPrChange>
          </w:rPr>
          <w:delText xml:space="preserve">, </w:delText>
        </w:r>
        <w:r w:rsidR="00085399" w:rsidRPr="00EF4D0B" w:rsidDel="00B65F69">
          <w:rPr>
            <w:strike/>
            <w:lang w:val="en-US"/>
            <w:rPrChange w:id="752" w:author="Sören Weinrich" w:date="2025-04-25T14:35:00Z">
              <w:rPr>
                <w:lang w:val="en-US"/>
              </w:rPr>
            </w:rPrChange>
          </w:rPr>
          <w:delText xml:space="preserve">and </w:delText>
        </w:r>
        <w:r w:rsidR="00B2251B" w:rsidRPr="00EF4D0B" w:rsidDel="00B65F69">
          <w:rPr>
            <w:strike/>
            <w:lang w:val="en-US"/>
            <w:rPrChange w:id="753" w:author="Sören Weinrich" w:date="2025-04-25T14:35:00Z">
              <w:rPr>
                <w:lang w:val="en-US"/>
              </w:rPr>
            </w:rPrChange>
          </w:rPr>
          <w:delText xml:space="preserve">the largest </w:delText>
        </w:r>
        <w:r w:rsidR="00FD2ED4" w:rsidRPr="00EF4D0B" w:rsidDel="00B65F69">
          <w:rPr>
            <w:strike/>
            <w:lang w:val="en-US"/>
            <w:rPrChange w:id="754" w:author="Sören Weinrich" w:date="2025-04-25T14:35:00Z">
              <w:rPr>
                <w:lang w:val="en-US"/>
              </w:rPr>
            </w:rPrChange>
          </w:rPr>
          <w:delText xml:space="preserve">measured </w:delText>
        </w:r>
        <w:r w:rsidR="3D37C07F" w:rsidRPr="00EF4D0B" w:rsidDel="00B65F69">
          <w:rPr>
            <w:strike/>
            <w:lang w:val="en-US"/>
            <w:rPrChange w:id="755" w:author="Sören Weinrich" w:date="2025-04-25T14:35:00Z">
              <w:rPr>
                <w:lang w:val="en-US"/>
              </w:rPr>
            </w:rPrChange>
          </w:rPr>
          <w:delText>error band.</w:delText>
        </w:r>
        <w:r w:rsidR="3D37C07F" w:rsidRPr="3D37C07F" w:rsidDel="00B65F69">
          <w:rPr>
            <w:lang w:val="en-US"/>
          </w:rPr>
          <w:delText xml:space="preserve"> </w:delText>
        </w:r>
        <w:commentRangeEnd w:id="743"/>
        <w:r w:rsidR="00EF4D0B" w:rsidDel="00B65F69">
          <w:rPr>
            <w:rStyle w:val="Kommentarzeichen"/>
          </w:rPr>
          <w:commentReference w:id="743"/>
        </w:r>
        <w:commentRangeStart w:id="756"/>
        <w:r w:rsidR="100FEDD3" w:rsidRPr="100FEDD3" w:rsidDel="00B65F69">
          <w:rPr>
            <w:lang w:val="en-US"/>
          </w:rPr>
          <w:delText xml:space="preserve">The </w:delText>
        </w:r>
        <w:r w:rsidR="3D37C07F" w:rsidRPr="3D37C07F" w:rsidDel="00B65F69">
          <w:rPr>
            <w:lang w:val="en-US"/>
          </w:rPr>
          <w:delText xml:space="preserve">impact </w:delText>
        </w:r>
        <w:r w:rsidR="100FEDD3" w:rsidRPr="100FEDD3" w:rsidDel="00B65F69">
          <w:rPr>
            <w:lang w:val="en-US"/>
          </w:rPr>
          <w:delText xml:space="preserve">of uncertain substrate characterization on model predictions </w:delText>
        </w:r>
        <w:r w:rsidR="00FC5A6E" w:rsidDel="00B65F69">
          <w:rPr>
            <w:lang w:val="en-US"/>
          </w:rPr>
          <w:delText xml:space="preserve">is </w:delText>
        </w:r>
        <w:r w:rsidR="3D37C07F" w:rsidRPr="3D37C07F" w:rsidDel="00B65F69">
          <w:rPr>
            <w:lang w:val="en-US"/>
          </w:rPr>
          <w:delText xml:space="preserve">therefore </w:delText>
        </w:r>
        <w:r w:rsidR="00FC5A6E" w:rsidDel="00B65F69">
          <w:rPr>
            <w:lang w:val="en-US"/>
          </w:rPr>
          <w:delText>discussed in the following.</w:delText>
        </w:r>
        <w:commentRangeEnd w:id="756"/>
        <w:r w:rsidR="00EF4D0B" w:rsidDel="00B65F69">
          <w:rPr>
            <w:rStyle w:val="Kommentarzeichen"/>
          </w:rPr>
          <w:commentReference w:id="756"/>
        </w:r>
      </w:del>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57992D6B" w:rsidR="00E902CC" w:rsidRDefault="00A00C64" w:rsidP="00E20419">
      <w:pPr>
        <w:rPr>
          <w:lang w:val="en-US"/>
        </w:rPr>
      </w:pPr>
      <w:r w:rsidRPr="00EE7C73">
        <w:rPr>
          <w:lang w:val="en-US"/>
        </w:rPr>
        <w:t>Influence</w:t>
      </w:r>
      <w:r>
        <w:rPr>
          <w:lang w:val="en-US"/>
        </w:rPr>
        <w:t xml:space="preserve"> of </w:t>
      </w:r>
      <w:r w:rsidR="00EE7C73">
        <w:rPr>
          <w:lang w:val="en-US"/>
        </w:rPr>
        <w:t>uncertain macronutrient influent concentrations becomes evident when considering them 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del w:id="757" w:author="Simon Hellmann" w:date="2025-06-09T16:17:00Z">
        <w:r w:rsidR="00C31DBC" w:rsidDel="008C2C21">
          <w:rPr>
            <w:lang w:val="en-US"/>
          </w:rPr>
          <w:delText>controller input (</w:delText>
        </w:r>
      </w:del>
      <w:r w:rsidR="00C31DBC">
        <w:rPr>
          <w:lang w:val="en-US"/>
        </w:rPr>
        <w:t>feed volume flows</w:t>
      </w:r>
      <w:del w:id="758" w:author="Simon Hellmann" w:date="2025-06-09T16:17:00Z">
        <w:r w:rsidR="00C31DBC" w:rsidDel="008C2C21">
          <w:rPr>
            <w:lang w:val="en-US"/>
          </w:rPr>
          <w:delText>)</w:delText>
        </w:r>
      </w:del>
      <w:r w:rsidR="00C31DBC">
        <w:rPr>
          <w:lang w:val="en-US"/>
        </w:rPr>
        <w:t xml:space="preserve">, but </w:t>
      </w:r>
      <w:r w:rsidR="00EC6006">
        <w:rPr>
          <w:lang w:val="en-US"/>
        </w:rPr>
        <w:t>with different influent concentrations</w:t>
      </w:r>
      <w:r w:rsidR="0068262E">
        <w:rPr>
          <w:lang w:val="en-US"/>
        </w:rPr>
        <w:t xml:space="preserve">: </w:t>
      </w:r>
      <w:r w:rsidR="00EC6006">
        <w:rPr>
          <w:lang w:val="en-US"/>
        </w:rPr>
        <w:t xml:space="preserve">one with nominal </w:t>
      </w:r>
      <w:r w:rsidR="00F337B4">
        <w:rPr>
          <w:lang w:val="en-US"/>
        </w:rPr>
        <w:t xml:space="preserve">and the other </w:t>
      </w:r>
      <w:r w:rsidR="007E5EBA">
        <w:rPr>
          <w:lang w:val="en-US"/>
        </w:rPr>
        <w:t xml:space="preserve">with </w:t>
      </w:r>
      <w:r w:rsidR="00C200AA">
        <w:rPr>
          <w:lang w:val="en-US"/>
        </w:rPr>
        <w:t>elevated values (</w:t>
      </w:r>
      <w:r w:rsidR="009E4522">
        <w:rPr>
          <w:lang w:val="en-US"/>
        </w:rPr>
        <w:t>nominal + 1 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ins w:id="759" w:author="Hellmann, Simon" w:date="2025-06-10T15:26:00Z">
        <w:r w:rsidR="001F77BF">
          <w:rPr>
            <w:lang w:val="en-US"/>
          </w:rPr>
          <w:t xml:space="preserve"> assuming the same feed volume flows</w:t>
        </w:r>
      </w:ins>
      <w:r w:rsidR="00EE7C73">
        <w:rPr>
          <w:lang w:val="en-US"/>
        </w:rPr>
        <w:t>.</w:t>
      </w:r>
      <w:r w:rsidR="0018629C">
        <w:rPr>
          <w:lang w:val="en-US"/>
        </w:rPr>
        <w:t xml:space="preserve"> This approach was </w:t>
      </w:r>
      <w:r w:rsidR="00BE51E8">
        <w:rPr>
          <w:lang w:val="en-US"/>
        </w:rPr>
        <w:t>applied</w:t>
      </w:r>
      <w:r w:rsidR="0018629C">
        <w:rPr>
          <w:lang w:val="en-US"/>
        </w:rPr>
        <w:t xml:space="preserve"> for all three macronutrients individually</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sidR="00BB7599">
        <w:rPr>
          <w:lang w:val="en-US"/>
        </w:rPr>
        <w:t xml:space="preserve">controller performance </w:t>
      </w:r>
      <w:del w:id="760" w:author="Simon Hellmann" w:date="2025-06-09T16:18:00Z">
        <w:r w:rsidR="00291873" w:rsidDel="008C2C21">
          <w:rPr>
            <w:lang w:val="en-US"/>
          </w:rPr>
          <w:delText>shall be</w:delText>
        </w:r>
      </w:del>
      <w:ins w:id="761" w:author="Simon Hellmann" w:date="2025-06-09T16:18:00Z">
        <w:r w:rsidR="008C2C21">
          <w:rPr>
            <w:lang w:val="en-US"/>
          </w:rPr>
          <w:t>is</w:t>
        </w:r>
      </w:ins>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4906B32F" w:rsidR="00D20AD4" w:rsidRDefault="00545535">
      <w:pPr>
        <w:ind w:firstLine="0"/>
        <w:rPr>
          <w:lang w:val="en-US"/>
        </w:rPr>
        <w:pPrChange w:id="762" w:author="Hellmann, Simon" w:date="2025-06-10T16:06:00Z">
          <w:pPr/>
        </w:pPrChange>
      </w:pPr>
      <w:r>
        <w:rPr>
          <w:lang w:val="en-US"/>
        </w:rPr>
        <w:lastRenderedPageBreak/>
        <w:t>M</w:t>
      </w:r>
      <w:r w:rsidR="00A75A76">
        <w:rPr>
          <w:lang w:val="en-US"/>
        </w:rPr>
        <w:t>odel</w:t>
      </w:r>
      <w:r w:rsidR="00EE7C73">
        <w:rPr>
          <w:lang w:val="en-US"/>
        </w:rPr>
        <w:t xml:space="preserve"> </w:t>
      </w:r>
      <w:r w:rsidR="004E488C">
        <w:rPr>
          <w:lang w:val="en-US"/>
        </w:rPr>
        <w:t xml:space="preserve">simulations for </w:t>
      </w:r>
      <w:ins w:id="763" w:author="Hellmann, Simon" w:date="2025-06-10T16:13:00Z">
        <w:r w:rsidR="00D04506">
          <w:rPr>
            <w:lang w:val="en-US"/>
          </w:rPr>
          <w:t>nominal and elevated</w:t>
        </w:r>
        <w:r w:rsidR="00D04506" w:rsidDel="00D04506">
          <w:rPr>
            <w:lang w:val="en-US"/>
          </w:rPr>
          <w:t xml:space="preserve"> </w:t>
        </w:r>
      </w:ins>
      <w:del w:id="764" w:author="Hellmann, Simon" w:date="2025-06-10T16:13:00Z">
        <w:r w:rsidR="004E488C" w:rsidDel="00D04506">
          <w:rPr>
            <w:lang w:val="en-US"/>
          </w:rPr>
          <w:delText xml:space="preserve">different </w:delText>
        </w:r>
      </w:del>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del w:id="765" w:author="Hellmann, Simon" w:date="2025-06-10T16:13:00Z">
        <w:r w:rsidR="00730FD8" w:rsidDel="00D04506">
          <w:rPr>
            <w:lang w:val="en-US"/>
          </w:rPr>
          <w:delText>nominal</w:delText>
        </w:r>
        <w:r w:rsidR="00F5531E" w:rsidDel="00D04506">
          <w:rPr>
            <w:lang w:val="en-US"/>
          </w:rPr>
          <w:delText xml:space="preserve"> and</w:delText>
        </w:r>
        <w:r w:rsidDel="00D04506">
          <w:rPr>
            <w:lang w:val="en-US"/>
          </w:rPr>
          <w:delText xml:space="preserve"> </w:delText>
        </w:r>
        <w:r w:rsidR="00730FD8" w:rsidDel="00D04506">
          <w:rPr>
            <w:lang w:val="en-US"/>
          </w:rPr>
          <w:delText>elevated</w:delText>
        </w:r>
      </w:del>
      <w:ins w:id="766" w:author="Hellmann, Simon" w:date="2025-06-10T16:13:00Z">
        <w:r w:rsidR="00D04506">
          <w:rPr>
            <w:lang w:val="en-US"/>
          </w:rPr>
          <w:t>plotted</w:t>
        </w:r>
      </w:ins>
      <w:ins w:id="767" w:author="Hellmann, Simon" w:date="2025-06-10T16:12:00Z">
        <w:r w:rsidR="00D04506">
          <w:rPr>
            <w:lang w:val="en-US"/>
          </w:rPr>
          <w:t xml:space="preserve"> as dotted and </w:t>
        </w:r>
      </w:ins>
      <w:ins w:id="768" w:author="Hellmann, Simon" w:date="2025-06-10T16:13:00Z">
        <w:r w:rsidR="00D04506">
          <w:rPr>
            <w:lang w:val="en-US"/>
          </w:rPr>
          <w:t xml:space="preserve">solid </w:t>
        </w:r>
      </w:ins>
      <w:ins w:id="769" w:author="Hellmann, Simon" w:date="2025-06-10T16:12:00Z">
        <w:r w:rsidR="00D04506">
          <w:rPr>
            <w:lang w:val="en-US"/>
          </w:rPr>
          <w:t>lines</w:t>
        </w:r>
      </w:ins>
      <w:ins w:id="770" w:author="Hellmann, Simon" w:date="2025-06-10T16:13:00Z">
        <w:r w:rsidR="00D04506">
          <w:rPr>
            <w:lang w:val="en-US"/>
          </w:rPr>
          <w:t>, respectively</w:t>
        </w:r>
      </w:ins>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ins w:id="771" w:author="Hellmann, Simon" w:date="2025-06-10T15:27:00Z">
        <w:r w:rsidR="001F77BF">
          <w:rPr>
            <w:lang w:val="en-US"/>
          </w:rPr>
          <w:t xml:space="preserve">As </w:t>
        </w:r>
      </w:ins>
      <w:del w:id="772" w:author="Hellmann, Simon" w:date="2025-06-10T15:27:00Z">
        <w:r w:rsidR="005F6B38" w:rsidDel="001F77BF">
          <w:rPr>
            <w:lang w:val="en-US"/>
          </w:rPr>
          <w:delText xml:space="preserve">The </w:delText>
        </w:r>
        <w:r w:rsidR="007D1DA5" w:rsidDel="001F77BF">
          <w:rPr>
            <w:lang w:val="en-US"/>
          </w:rPr>
          <w:delText xml:space="preserve">feed volume flows </w:delText>
        </w:r>
        <w:r w:rsidR="00F5531E" w:rsidDel="001F77BF">
          <w:rPr>
            <w:lang w:val="en-US"/>
          </w:rPr>
          <w:delText>are almost identical</w:delText>
        </w:r>
        <w:r w:rsidR="007D1DA5" w:rsidDel="001F77BF">
          <w:rPr>
            <w:lang w:val="en-US"/>
          </w:rPr>
          <w:delText xml:space="preserve"> </w:delText>
        </w:r>
      </w:del>
      <w:r w:rsidR="007D1DA5">
        <w:rPr>
          <w:lang w:val="en-US"/>
        </w:rPr>
        <w:t>for the three cases</w:t>
      </w:r>
      <w:ins w:id="773" w:author="Hellmann, Simon" w:date="2025-06-10T15:27:00Z">
        <w:r w:rsidR="001F77BF">
          <w:rPr>
            <w:lang w:val="en-US"/>
          </w:rPr>
          <w:t xml:space="preserve"> the feed volume flows are almost identical</w:t>
        </w:r>
      </w:ins>
      <w:del w:id="774" w:author="Hellmann, Simon" w:date="2025-06-10T15:27:00Z">
        <w:r w:rsidDel="001F77BF">
          <w:rPr>
            <w:lang w:val="en-US"/>
          </w:rPr>
          <w:delText>. Thus</w:delText>
        </w:r>
      </w:del>
      <w:r>
        <w:rPr>
          <w:lang w:val="en-US"/>
        </w:rPr>
        <w:t xml:space="preserve">, </w:t>
      </w:r>
      <w:r w:rsidR="009A1DF2">
        <w:rPr>
          <w:lang w:val="en-US"/>
        </w:rPr>
        <w:t xml:space="preserve">only </w:t>
      </w:r>
      <w:del w:id="775" w:author="Hellmann, Simon" w:date="2025-06-10T15:28:00Z">
        <w:r w:rsidR="009A1DF2" w:rsidDel="001F77BF">
          <w:rPr>
            <w:lang w:val="en-US"/>
          </w:rPr>
          <w:delText>the</w:delText>
        </w:r>
        <w:r w:rsidR="008C4CA5" w:rsidDel="001F77BF">
          <w:rPr>
            <w:lang w:val="en-US"/>
          </w:rPr>
          <w:delText xml:space="preserve"> </w:delText>
        </w:r>
        <w:commentRangeStart w:id="776"/>
        <w:commentRangeStart w:id="777"/>
        <w:r w:rsidR="00DD3604" w:rsidDel="001F77BF">
          <w:rPr>
            <w:lang w:val="en-US"/>
          </w:rPr>
          <w:delText>feed volume flows</w:delText>
        </w:r>
        <w:commentRangeEnd w:id="776"/>
        <w:r w:rsidR="003E34C0" w:rsidDel="001F77BF">
          <w:rPr>
            <w:rStyle w:val="Kommentarzeichen"/>
          </w:rPr>
          <w:commentReference w:id="776"/>
        </w:r>
        <w:commentRangeEnd w:id="777"/>
        <w:r w:rsidR="008C2C21" w:rsidDel="001F77BF">
          <w:rPr>
            <w:rStyle w:val="Kommentarzeichen"/>
          </w:rPr>
          <w:commentReference w:id="777"/>
        </w:r>
        <w:r w:rsidR="008C4CA5" w:rsidDel="001F77BF">
          <w:rPr>
            <w:lang w:val="en-US"/>
          </w:rPr>
          <w:delText xml:space="preserve"> </w:delText>
        </w:r>
      </w:del>
      <w:ins w:id="778" w:author="Hellmann, Simon" w:date="2025-06-10T15:28:00Z">
        <w:r w:rsidR="001F77BF">
          <w:rPr>
            <w:lang w:val="en-US"/>
          </w:rPr>
          <w:t xml:space="preserve">those </w:t>
        </w:r>
      </w:ins>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03D7CE9A" w:rsidR="004374DD" w:rsidRPr="007824D1" w:rsidRDefault="00194B2F" w:rsidP="00E20419">
      <w:pPr>
        <w:rPr>
          <w:lang w:val="en-US"/>
        </w:rPr>
      </w:pPr>
      <w:r>
        <w:rPr>
          <w:lang w:val="en-US"/>
        </w:rPr>
        <w:t>T</w:t>
      </w:r>
      <w:r w:rsidR="00736FD8">
        <w:rPr>
          <w:lang w:val="en-US"/>
        </w:rPr>
        <w:t xml:space="preserve">he </w:t>
      </w:r>
      <w:del w:id="779" w:author="Hellmann, Simon" w:date="2025-06-10T16:14:00Z">
        <w:r w:rsidR="00A34C11" w:rsidDel="00D04506">
          <w:rPr>
            <w:lang w:val="en-US"/>
          </w:rPr>
          <w:delText xml:space="preserve">strongest </w:delText>
        </w:r>
      </w:del>
      <w:ins w:id="780" w:author="Hellmann, Simon" w:date="2025-06-10T16:14:00Z">
        <w:r w:rsidR="00D04506">
          <w:rPr>
            <w:lang w:val="en-US"/>
          </w:rPr>
          <w:t xml:space="preserve">biggest </w:t>
        </w:r>
      </w:ins>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ins w:id="781" w:author="Hellmann, Simon" w:date="2025-06-10T16:11:00Z">
        <w:r w:rsidR="00D04506">
          <w:rPr>
            <w:lang w:val="en-US"/>
          </w:rPr>
          <w:t xml:space="preserve"> </w:t>
        </w:r>
      </w:ins>
      <w:del w:id="782" w:author="Hellmann, Simon" w:date="2025-06-10T16:12:00Z">
        <w:r w:rsidR="00292554" w:rsidDel="00D04506">
          <w:rPr>
            <w:lang w:val="en-US"/>
          </w:rPr>
          <w:delText xml:space="preserve"> </w:delText>
        </w:r>
      </w:del>
      <w:del w:id="783" w:author="Hellmann, Simon" w:date="2025-06-10T16:07:00Z">
        <w:r w:rsidR="00A34C11" w:rsidDel="00D04506">
          <w:rPr>
            <w:lang w:val="en-US"/>
          </w:rPr>
          <w:delText xml:space="preserve">is </w:delText>
        </w:r>
      </w:del>
      <w:r w:rsidR="00862FB9">
        <w:rPr>
          <w:lang w:val="en-US"/>
        </w:rPr>
        <w:t xml:space="preserve">lies in </w:t>
      </w:r>
      <w:r w:rsidR="007D7452">
        <w:rPr>
          <w:lang w:val="en-US"/>
        </w:rPr>
        <w:t xml:space="preserve">different </w:t>
      </w:r>
      <w:ins w:id="784" w:author="Hellmann, Simon" w:date="2025-06-10T16:07:00Z">
        <w:r w:rsidR="00D04506">
          <w:rPr>
            <w:lang w:val="en-US"/>
          </w:rPr>
          <w:t xml:space="preserve">values of </w:t>
        </w:r>
      </w:ins>
      <w:ins w:id="785" w:author="Hellmann, Simon" w:date="2025-06-10T12:20:00Z">
        <w:r w:rsidR="007D36C5">
          <w:rPr>
            <w:lang w:val="en-US"/>
          </w:rPr>
          <w:t xml:space="preserve">influent </w:t>
        </w:r>
      </w:ins>
      <w:r w:rsidR="00DD3604">
        <w:rPr>
          <w:lang w:val="en-US"/>
        </w:rPr>
        <w:t>CH</w:t>
      </w:r>
      <w:del w:id="786" w:author="Hellmann, Simon" w:date="2025-06-10T16:07:00Z">
        <w:r w:rsidR="007D7452" w:rsidDel="00D04506">
          <w:rPr>
            <w:lang w:val="en-US"/>
          </w:rPr>
          <w:delText xml:space="preserve"> values</w:delText>
        </w:r>
      </w:del>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ins w:id="787" w:author="Hellmann, Simon" w:date="2025-06-10T12:01:00Z">
        <w:r w:rsidR="00644B5E">
          <w:rPr>
            <w:lang w:val="en-US"/>
          </w:rPr>
          <w:t xml:space="preserve">For CH, </w:t>
        </w:r>
      </w:ins>
      <w:del w:id="788" w:author="Hellmann, Simon" w:date="2025-06-10T12:01:00Z">
        <w:r w:rsidR="00410FBD" w:rsidRPr="00D41519" w:rsidDel="00644B5E">
          <w:rPr>
            <w:lang w:val="en-US"/>
          </w:rPr>
          <w:delText>T</w:delText>
        </w:r>
      </w:del>
      <w:ins w:id="789" w:author="Hellmann, Simon" w:date="2025-06-10T12:01:00Z">
        <w:r w:rsidR="00644B5E" w:rsidRPr="00D41519">
          <w:rPr>
            <w:lang w:val="en-US"/>
          </w:rPr>
          <w:t>t</w:t>
        </w:r>
      </w:ins>
      <w:r w:rsidR="00410FBD" w:rsidRPr="00D41519">
        <w:rPr>
          <w:lang w:val="en-US"/>
        </w:rPr>
        <w:t xml:space="preserve">he </w:t>
      </w:r>
      <w:del w:id="790" w:author="Simon Hellmann" w:date="2025-06-09T16:29:00Z">
        <w:r w:rsidR="00410FBD" w:rsidRPr="009F4AA6" w:rsidDel="003B06E9">
          <w:rPr>
            <w:lang w:val="en-US"/>
          </w:rPr>
          <w:delText xml:space="preserve">normalized </w:delText>
        </w:r>
        <w:r w:rsidR="003E34C0" w:rsidRPr="009F4AA6" w:rsidDel="003B06E9">
          <w:rPr>
            <w:lang w:val="en-US"/>
          </w:rPr>
          <w:delText xml:space="preserve">root </w:delText>
        </w:r>
        <w:r w:rsidR="00410FBD" w:rsidRPr="009F4AA6" w:rsidDel="003B06E9">
          <w:rPr>
            <w:lang w:val="en-US"/>
          </w:rPr>
          <w:delText>mean squared error (</w:delText>
        </w:r>
      </w:del>
      <w:r w:rsidR="00410FBD" w:rsidRPr="009F4AA6">
        <w:rPr>
          <w:lang w:val="en-US"/>
        </w:rPr>
        <w:t>NRMS</w:t>
      </w:r>
      <w:ins w:id="791" w:author="Simon Hellmann" w:date="2025-06-09T16:29:00Z">
        <w:r w:rsidR="003B06E9" w:rsidRPr="009F4AA6">
          <w:rPr>
            <w:lang w:val="en-US"/>
          </w:rPr>
          <w:t>E</w:t>
        </w:r>
      </w:ins>
      <w:del w:id="792" w:author="Simon Hellmann" w:date="2025-06-09T16:29:00Z">
        <w:r w:rsidR="00410FBD" w:rsidRPr="009F4AA6" w:rsidDel="003B06E9">
          <w:rPr>
            <w:lang w:val="en-US"/>
          </w:rPr>
          <w:delText>E)</w:delText>
        </w:r>
        <w:commentRangeStart w:id="793"/>
        <w:r w:rsidR="00877227" w:rsidRPr="00D41519" w:rsidDel="003B06E9">
          <w:rPr>
            <w:rStyle w:val="Funotenzeichen"/>
            <w:lang w:val="en-US"/>
          </w:rPr>
          <w:footnoteReference w:id="2"/>
        </w:r>
      </w:del>
      <w:r w:rsidR="00410FBD" w:rsidRPr="00D41519">
        <w:rPr>
          <w:lang w:val="en-US"/>
        </w:rPr>
        <w:t xml:space="preserve"> </w:t>
      </w:r>
      <w:commentRangeEnd w:id="793"/>
      <w:r w:rsidR="003E34C0" w:rsidRPr="00D41519">
        <w:rPr>
          <w:rStyle w:val="Kommentarzeichen"/>
        </w:rPr>
        <w:commentReference w:id="793"/>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w:t>
      </w:r>
      <w:del w:id="827" w:author="Simon Hellmann" w:date="2025-06-09T16:29:00Z">
        <w:r w:rsidR="00862FB9" w:rsidDel="003B06E9">
          <w:rPr>
            <w:lang w:val="en-US"/>
          </w:rPr>
          <w:delText xml:space="preserve">(nominal &amp; elevated) </w:delText>
        </w:r>
      </w:del>
      <w:r w:rsidR="00EA0C11">
        <w:rPr>
          <w:lang w:val="en-US"/>
        </w:rPr>
        <w:t xml:space="preserve">of </w:t>
      </w:r>
      <w:r w:rsidR="0020212E">
        <w:rPr>
          <w:lang w:val="en-US"/>
        </w:rPr>
        <w:t xml:space="preserve">methane production </w:t>
      </w:r>
      <w:ins w:id="828" w:author="Simon Hellmann" w:date="2025-06-09T16:29:00Z">
        <w:r w:rsidR="003B06E9">
          <w:rPr>
            <w:lang w:val="en-US"/>
          </w:rPr>
          <w:t xml:space="preserve">(nominal </w:t>
        </w:r>
      </w:ins>
      <w:ins w:id="829" w:author="Hellmann, Simon" w:date="2025-06-10T16:07:00Z">
        <w:r w:rsidR="00D04506">
          <w:rPr>
            <w:lang w:val="en-US"/>
          </w:rPr>
          <w:t>vs.</w:t>
        </w:r>
      </w:ins>
      <w:ins w:id="830" w:author="Simon Hellmann" w:date="2025-06-09T16:29:00Z">
        <w:del w:id="831" w:author="Hellmann, Simon" w:date="2025-06-10T16:07:00Z">
          <w:r w:rsidR="003B06E9" w:rsidDel="00D04506">
            <w:rPr>
              <w:lang w:val="en-US"/>
            </w:rPr>
            <w:delText>&amp;</w:delText>
          </w:r>
        </w:del>
        <w:r w:rsidR="003B06E9">
          <w:rPr>
            <w:lang w:val="en-US"/>
          </w:rPr>
          <w:t xml:space="preserve"> elevated) </w:t>
        </w:r>
      </w:ins>
      <w:r w:rsidR="00CE5B21" w:rsidRPr="007824D1">
        <w:rPr>
          <w:lang w:val="en-US"/>
        </w:rPr>
        <w:t>is</w:t>
      </w:r>
      <w:r w:rsidR="00EA0C11" w:rsidRPr="007824D1">
        <w:rPr>
          <w:lang w:val="en-US"/>
        </w:rPr>
        <w:t xml:space="preserve"> </w:t>
      </w:r>
      <w:del w:id="832" w:author="Hellmann, Simon" w:date="2025-06-10T16:10:00Z">
        <w:r w:rsidR="00D46B6A" w:rsidRPr="007824D1" w:rsidDel="00D04506">
          <w:rPr>
            <w:lang w:val="en-US"/>
          </w:rPr>
          <w:delText>0.</w:delText>
        </w:r>
      </w:del>
      <w:del w:id="833" w:author="Hellmann, Simon" w:date="2025-06-10T12:02:00Z">
        <w:r w:rsidR="00D46B6A" w:rsidRPr="007824D1" w:rsidDel="00644B5E">
          <w:rPr>
            <w:lang w:val="en-US"/>
          </w:rPr>
          <w:delText>1</w:delText>
        </w:r>
      </w:del>
      <w:ins w:id="834" w:author="Hellmann, Simon" w:date="2025-06-10T12:20:00Z">
        <w:r w:rsidR="009F4AA6" w:rsidRPr="007824D1">
          <w:rPr>
            <w:lang w:val="en-US"/>
          </w:rPr>
          <w:t>124</w:t>
        </w:r>
      </w:ins>
      <w:ins w:id="835" w:author="Hellmann, Simon" w:date="2025-06-10T16:10:00Z">
        <w:r w:rsidR="00D04506" w:rsidRPr="007824D1">
          <w:rPr>
            <w:lang w:val="en-US"/>
          </w:rPr>
          <w:t>E-3</w:t>
        </w:r>
      </w:ins>
      <w:del w:id="836" w:author="Hellmann, Simon" w:date="2025-06-10T12:20:00Z">
        <w:r w:rsidR="00D46B6A" w:rsidRPr="007824D1" w:rsidDel="009F4AA6">
          <w:rPr>
            <w:lang w:val="en-US"/>
          </w:rPr>
          <w:delText>30</w:delText>
        </w:r>
      </w:del>
      <w:r w:rsidR="00C05FB7" w:rsidRPr="007824D1">
        <w:rPr>
          <w:lang w:val="en-US"/>
        </w:rPr>
        <w:t xml:space="preserve"> and </w:t>
      </w:r>
      <w:ins w:id="837" w:author="Hellmann, Simon" w:date="2025-06-10T12:02:00Z">
        <w:r w:rsidR="00644B5E" w:rsidRPr="007824D1">
          <w:rPr>
            <w:lang w:val="en-US"/>
          </w:rPr>
          <w:t>6.</w:t>
        </w:r>
      </w:ins>
      <w:ins w:id="838" w:author="Hellmann, Simon" w:date="2025-06-12T10:40:00Z">
        <w:r w:rsidR="008A64E1" w:rsidRPr="007824D1">
          <w:rPr>
            <w:lang w:val="en-US"/>
            <w:rPrChange w:id="839" w:author="Hellmann, Simon" w:date="2025-06-12T19:30:00Z">
              <w:rPr>
                <w:highlight w:val="yellow"/>
                <w:lang w:val="en-US"/>
              </w:rPr>
            </w:rPrChange>
          </w:rPr>
          <w:t>1</w:t>
        </w:r>
      </w:ins>
      <w:del w:id="840" w:author="Hellmann, Simon" w:date="2025-06-10T12:02:00Z">
        <w:r w:rsidR="00980504" w:rsidRPr="007824D1" w:rsidDel="00644B5E">
          <w:rPr>
            <w:lang w:val="en-US"/>
          </w:rPr>
          <w:delText>4</w:delText>
        </w:r>
        <w:r w:rsidR="00456010" w:rsidRPr="007824D1" w:rsidDel="00644B5E">
          <w:rPr>
            <w:lang w:val="en-US"/>
          </w:rPr>
          <w:delText>.3</w:delText>
        </w:r>
      </w:del>
      <w:r w:rsidR="005B5B98" w:rsidRPr="007824D1">
        <w:rPr>
          <w:lang w:val="en-US"/>
        </w:rPr>
        <w:t>E-3</w:t>
      </w:r>
      <w:r w:rsidR="00980504" w:rsidRPr="007824D1">
        <w:rPr>
          <w:lang w:val="en-US"/>
        </w:rPr>
        <w:t xml:space="preserve"> </w:t>
      </w:r>
      <w:r w:rsidR="00CA4A2F" w:rsidRPr="007824D1">
        <w:rPr>
          <w:lang w:val="en-US"/>
        </w:rPr>
        <w:t xml:space="preserve">for </w:t>
      </w:r>
      <w:proofErr w:type="spellStart"/>
      <w:r w:rsidR="00CA4A2F" w:rsidRPr="007824D1">
        <w:rPr>
          <w:lang w:val="en-US"/>
        </w:rPr>
        <w:t>pH.</w:t>
      </w:r>
      <w:proofErr w:type="spellEnd"/>
      <w:del w:id="841" w:author="Hellmann, Simon" w:date="2025-06-10T12:23:00Z">
        <w:r w:rsidR="00CA4A2F" w:rsidRPr="007824D1" w:rsidDel="00D41519">
          <w:rPr>
            <w:lang w:val="en-US"/>
          </w:rPr>
          <w:delText xml:space="preserve"> </w:delText>
        </w:r>
      </w:del>
      <w:ins w:id="842" w:author="Hellmann, Simon" w:date="2025-06-10T12:23:00Z">
        <w:r w:rsidR="00D41519" w:rsidRPr="007824D1">
          <w:rPr>
            <w:lang w:val="en-US"/>
          </w:rPr>
          <w:t xml:space="preserve"> </w:t>
        </w:r>
      </w:ins>
      <w:del w:id="843" w:author="Hellmann, Simon" w:date="2025-06-10T12:26:00Z">
        <w:r w:rsidR="00CA4A2F" w:rsidRPr="007824D1" w:rsidDel="00D41519">
          <w:rPr>
            <w:lang w:val="en-US"/>
          </w:rPr>
          <w:delText xml:space="preserve">In </w:delText>
        </w:r>
      </w:del>
      <w:ins w:id="844" w:author="Hellmann, Simon" w:date="2025-06-10T12:26:00Z">
        <w:r w:rsidR="00D41519" w:rsidRPr="007824D1">
          <w:rPr>
            <w:lang w:val="en-US"/>
          </w:rPr>
          <w:t xml:space="preserve">By </w:t>
        </w:r>
      </w:ins>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del w:id="845" w:author="Hellmann, Simon" w:date="2025-06-10T12:27:00Z">
        <w:r w:rsidR="00C261CB" w:rsidRPr="007824D1" w:rsidDel="00D41519">
          <w:rPr>
            <w:lang w:val="en-US"/>
          </w:rPr>
          <w:delText xml:space="preserve">one </w:delText>
        </w:r>
      </w:del>
      <w:ins w:id="846" w:author="Hellmann, Simon" w:date="2025-06-10T12:27:00Z">
        <w:r w:rsidR="00D41519" w:rsidRPr="007824D1">
          <w:rPr>
            <w:lang w:val="en-US"/>
          </w:rPr>
          <w:t xml:space="preserve">1 </w:t>
        </w:r>
      </w:ins>
      <w:r w:rsidR="001F78BA" w:rsidRPr="007824D1">
        <w:rPr>
          <w:lang w:val="en-US"/>
        </w:rPr>
        <w:t xml:space="preserve">SD </w:t>
      </w:r>
      <w:del w:id="847" w:author="Hellmann, Simon" w:date="2025-06-10T16:08:00Z">
        <w:r w:rsidR="001667C0" w:rsidRPr="007824D1" w:rsidDel="00D04506">
          <w:rPr>
            <w:lang w:val="en-US"/>
          </w:rPr>
          <w:delText>delivers</w:delText>
        </w:r>
        <w:r w:rsidR="005C4821" w:rsidRPr="007824D1" w:rsidDel="00D04506">
          <w:rPr>
            <w:lang w:val="en-US"/>
          </w:rPr>
          <w:delText xml:space="preserve"> </w:delText>
        </w:r>
      </w:del>
      <w:ins w:id="848" w:author="Hellmann, Simon" w:date="2025-06-10T16:08:00Z">
        <w:r w:rsidR="00D04506" w:rsidRPr="007824D1">
          <w:rPr>
            <w:lang w:val="en-US"/>
          </w:rPr>
          <w:t xml:space="preserve">results in </w:t>
        </w:r>
      </w:ins>
      <w:ins w:id="849" w:author="Hellmann, Simon" w:date="2025-06-10T16:09:00Z">
        <w:r w:rsidR="00D04506" w:rsidRPr="007824D1">
          <w:rPr>
            <w:lang w:val="en-US"/>
          </w:rPr>
          <w:t xml:space="preserve">much lower </w:t>
        </w:r>
      </w:ins>
      <w:r w:rsidR="001F78BA" w:rsidRPr="007824D1">
        <w:rPr>
          <w:lang w:val="en-US"/>
        </w:rPr>
        <w:t xml:space="preserve">NRMSEs of </w:t>
      </w:r>
      <w:del w:id="850" w:author="Hellmann, Simon" w:date="2025-06-10T12:03:00Z">
        <w:r w:rsidR="00446A5E" w:rsidRPr="007824D1" w:rsidDel="00644B5E">
          <w:rPr>
            <w:lang w:val="en-US"/>
          </w:rPr>
          <w:delText>9E-3</w:delText>
        </w:r>
      </w:del>
      <w:ins w:id="851" w:author="Hellmann, Simon" w:date="2025-06-12T10:41:00Z">
        <w:r w:rsidR="008A64E1" w:rsidRPr="007824D1">
          <w:rPr>
            <w:lang w:val="en-US"/>
            <w:rPrChange w:id="852" w:author="Hellmann, Simon" w:date="2025-06-12T19:30:00Z">
              <w:rPr>
                <w:highlight w:val="yellow"/>
                <w:lang w:val="en-US"/>
              </w:rPr>
            </w:rPrChange>
          </w:rPr>
          <w:t>6.0</w:t>
        </w:r>
      </w:ins>
      <w:ins w:id="853" w:author="Hellmann, Simon" w:date="2025-06-10T12:21:00Z">
        <w:r w:rsidR="009F4AA6" w:rsidRPr="007824D1">
          <w:rPr>
            <w:lang w:val="en-US"/>
          </w:rPr>
          <w:t>E</w:t>
        </w:r>
      </w:ins>
      <w:ins w:id="854" w:author="Hellmann, Simon" w:date="2025-06-10T12:26:00Z">
        <w:r w:rsidR="00D41519" w:rsidRPr="007824D1">
          <w:rPr>
            <w:lang w:val="en-US"/>
          </w:rPr>
          <w:t>-</w:t>
        </w:r>
      </w:ins>
      <w:ins w:id="855" w:author="Hellmann, Simon" w:date="2025-06-10T12:21:00Z">
        <w:r w:rsidR="009F4AA6" w:rsidRPr="007824D1">
          <w:rPr>
            <w:lang w:val="en-US"/>
          </w:rPr>
          <w:t>3</w:t>
        </w:r>
      </w:ins>
      <w:r w:rsidR="00EE6FC5" w:rsidRPr="007824D1">
        <w:rPr>
          <w:lang w:val="en-US"/>
        </w:rPr>
        <w:t xml:space="preserve"> </w:t>
      </w:r>
      <w:r w:rsidR="00895FC4" w:rsidRPr="007824D1">
        <w:rPr>
          <w:lang w:val="en-US"/>
        </w:rPr>
        <w:t xml:space="preserve">and </w:t>
      </w:r>
      <w:del w:id="856" w:author="Hellmann, Simon" w:date="2025-06-10T12:03:00Z">
        <w:r w:rsidR="00F90261" w:rsidRPr="007824D1" w:rsidDel="00644B5E">
          <w:rPr>
            <w:lang w:val="en-US"/>
          </w:rPr>
          <w:delText>1</w:delText>
        </w:r>
        <w:r w:rsidR="005B5B98" w:rsidRPr="007824D1" w:rsidDel="00644B5E">
          <w:rPr>
            <w:lang w:val="en-US"/>
          </w:rPr>
          <w:delText>.3E-3</w:delText>
        </w:r>
      </w:del>
      <w:ins w:id="857" w:author="Hellmann, Simon" w:date="2025-06-10T12:21:00Z">
        <w:r w:rsidR="009F4AA6" w:rsidRPr="007824D1">
          <w:rPr>
            <w:lang w:val="en-US"/>
          </w:rPr>
          <w:t>3.</w:t>
        </w:r>
      </w:ins>
      <w:ins w:id="858" w:author="Hellmann, Simon" w:date="2025-06-12T10:41:00Z">
        <w:r w:rsidR="008A64E1" w:rsidRPr="007824D1">
          <w:rPr>
            <w:lang w:val="en-US"/>
            <w:rPrChange w:id="859" w:author="Hellmann, Simon" w:date="2025-06-12T19:30:00Z">
              <w:rPr>
                <w:highlight w:val="yellow"/>
                <w:lang w:val="en-US"/>
              </w:rPr>
            </w:rPrChange>
          </w:rPr>
          <w:t>2</w:t>
        </w:r>
      </w:ins>
      <w:ins w:id="860" w:author="Hellmann, Simon" w:date="2025-06-10T12:21:00Z">
        <w:r w:rsidR="009F4AA6" w:rsidRPr="007824D1">
          <w:rPr>
            <w:lang w:val="en-US"/>
          </w:rPr>
          <w:t>E-3</w:t>
        </w:r>
      </w:ins>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del w:id="861" w:author="Hellmann, Simon" w:date="2025-06-10T12:04:00Z">
        <w:r w:rsidR="00163338" w:rsidRPr="007824D1" w:rsidDel="00644B5E">
          <w:rPr>
            <w:lang w:val="en-US"/>
          </w:rPr>
          <w:delText>4</w:delText>
        </w:r>
      </w:del>
      <w:ins w:id="862" w:author="Hellmann, Simon" w:date="2025-06-10T12:04:00Z">
        <w:r w:rsidR="00644B5E" w:rsidRPr="007824D1">
          <w:rPr>
            <w:lang w:val="en-US"/>
          </w:rPr>
          <w:t>1.6</w:t>
        </w:r>
      </w:ins>
      <w:r w:rsidR="00163338" w:rsidRPr="007824D1">
        <w:rPr>
          <w:lang w:val="en-US"/>
        </w:rPr>
        <w:t>E-3</w:t>
      </w:r>
      <w:r w:rsidR="0079290F" w:rsidRPr="007824D1">
        <w:rPr>
          <w:lang w:val="en-US"/>
        </w:rPr>
        <w:t xml:space="preserve"> and </w:t>
      </w:r>
      <w:ins w:id="863" w:author="Hellmann, Simon" w:date="2025-06-12T10:41:00Z">
        <w:r w:rsidR="008A64E1" w:rsidRPr="007824D1">
          <w:rPr>
            <w:lang w:val="en-US"/>
            <w:rPrChange w:id="864" w:author="Hellmann, Simon" w:date="2025-06-12T19:30:00Z">
              <w:rPr>
                <w:highlight w:val="yellow"/>
                <w:lang w:val="en-US"/>
              </w:rPr>
            </w:rPrChange>
          </w:rPr>
          <w:t>3.9</w:t>
        </w:r>
      </w:ins>
      <w:del w:id="865" w:author="Hellmann, Simon" w:date="2025-06-12T10:41:00Z">
        <w:r w:rsidR="00E631EF" w:rsidRPr="007824D1" w:rsidDel="008A64E1">
          <w:rPr>
            <w:lang w:val="en-US"/>
          </w:rPr>
          <w:delText>4</w:delText>
        </w:r>
        <w:r w:rsidR="00FE6DA0" w:rsidRPr="007824D1" w:rsidDel="008A64E1">
          <w:rPr>
            <w:lang w:val="en-US"/>
          </w:rPr>
          <w:delText>.</w:delText>
        </w:r>
      </w:del>
      <w:del w:id="866" w:author="Hellmann, Simon" w:date="2025-06-10T12:04:00Z">
        <w:r w:rsidR="00FE6DA0" w:rsidRPr="007824D1" w:rsidDel="00644B5E">
          <w:rPr>
            <w:lang w:val="en-US"/>
          </w:rPr>
          <w:delText>2</w:delText>
        </w:r>
      </w:del>
      <w:r w:rsidR="00E631EF" w:rsidRPr="007824D1">
        <w:rPr>
          <w:lang w:val="en-US"/>
        </w:rPr>
        <w:t>E-5 for pH, respectively.</w:t>
      </w:r>
      <w:del w:id="867" w:author="Hellmann, Simon" w:date="2025-06-10T16:08:00Z">
        <w:r w:rsidR="00E631EF" w:rsidRPr="007824D1" w:rsidDel="00D04506">
          <w:rPr>
            <w:lang w:val="en-US"/>
          </w:rPr>
          <w:delText xml:space="preserve"> </w:delText>
        </w:r>
      </w:del>
    </w:p>
    <w:p w14:paraId="40352FA4" w14:textId="2521F57A" w:rsidR="001B10E5" w:rsidRDefault="004374DD" w:rsidP="00E20419">
      <w:pPr>
        <w:rPr>
          <w:lang w:val="en-US"/>
        </w:rPr>
      </w:pPr>
      <w:commentRangeStart w:id="868"/>
      <w:commentRangeStart w:id="869"/>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ins w:id="870" w:author="Hellmann, Simon" w:date="2025-06-10T16:09:00Z">
        <w:r w:rsidR="00D04506" w:rsidRPr="007824D1">
          <w:rPr>
            <w:lang w:val="en-US"/>
          </w:rPr>
          <w:t xml:space="preserve">from 1 </w:t>
        </w:r>
      </w:ins>
      <w:r w:rsidR="00EA0C11" w:rsidRPr="007824D1">
        <w:rPr>
          <w:lang w:val="en-US"/>
        </w:rPr>
        <w:t xml:space="preserve">to 5, the </w:t>
      </w:r>
      <w:del w:id="871" w:author="Hellmann, Simon" w:date="2025-06-10T16:09:00Z">
        <w:r w:rsidR="00F8409E" w:rsidRPr="007824D1" w:rsidDel="00D04506">
          <w:rPr>
            <w:lang w:val="en-US"/>
          </w:rPr>
          <w:delText xml:space="preserve">outcome </w:delText>
        </w:r>
      </w:del>
      <w:ins w:id="872" w:author="Hellmann, Simon" w:date="2025-06-10T16:09:00Z">
        <w:r w:rsidR="00D04506" w:rsidRPr="007824D1">
          <w:rPr>
            <w:lang w:val="en-US"/>
          </w:rPr>
          <w:t xml:space="preserve">result </w:t>
        </w:r>
      </w:ins>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del w:id="873" w:author="Hellmann, Simon" w:date="2025-06-10T16:10:00Z">
        <w:r w:rsidR="000A2596" w:rsidRPr="007824D1" w:rsidDel="00D04506">
          <w:rPr>
            <w:lang w:val="en-US"/>
          </w:rPr>
          <w:delText>0.0</w:delText>
        </w:r>
      </w:del>
      <w:del w:id="874" w:author="Hellmann, Simon" w:date="2025-06-10T12:22:00Z">
        <w:r w:rsidR="00162E9E" w:rsidRPr="007824D1" w:rsidDel="009F4AA6">
          <w:rPr>
            <w:lang w:val="en-US"/>
          </w:rPr>
          <w:delText>2</w:delText>
        </w:r>
        <w:r w:rsidR="00B61406" w:rsidRPr="007824D1" w:rsidDel="009F4AA6">
          <w:rPr>
            <w:lang w:val="en-US"/>
          </w:rPr>
          <w:delText>0</w:delText>
        </w:r>
      </w:del>
      <w:ins w:id="875" w:author="Hellmann, Simon" w:date="2025-06-10T12:22:00Z">
        <w:r w:rsidR="009F4AA6" w:rsidRPr="007824D1">
          <w:rPr>
            <w:lang w:val="en-US"/>
          </w:rPr>
          <w:t>1</w:t>
        </w:r>
      </w:ins>
      <w:ins w:id="876" w:author="Hellmann, Simon" w:date="2025-06-12T10:46:00Z">
        <w:r w:rsidR="009E1A23" w:rsidRPr="007824D1">
          <w:rPr>
            <w:lang w:val="en-US"/>
            <w:rPrChange w:id="877" w:author="Hellmann, Simon" w:date="2025-06-12T19:30:00Z">
              <w:rPr>
                <w:highlight w:val="yellow"/>
                <w:lang w:val="en-US"/>
              </w:rPr>
            </w:rPrChange>
          </w:rPr>
          <w:t>6</w:t>
        </w:r>
      </w:ins>
      <w:ins w:id="878" w:author="Hellmann, Simon" w:date="2025-06-10T16:10:00Z">
        <w:r w:rsidR="00D04506" w:rsidRPr="007824D1">
          <w:rPr>
            <w:lang w:val="en-US"/>
          </w:rPr>
          <w:t>E-3</w:t>
        </w:r>
      </w:ins>
      <w:r w:rsidR="00107B5D" w:rsidRPr="007824D1">
        <w:rPr>
          <w:lang w:val="en-US"/>
        </w:rPr>
        <w:t xml:space="preserve"> and </w:t>
      </w:r>
      <w:ins w:id="879" w:author="Hellmann, Simon" w:date="2025-06-12T10:46:00Z">
        <w:r w:rsidR="009E1A23" w:rsidRPr="007824D1">
          <w:rPr>
            <w:lang w:val="en-US"/>
            <w:rPrChange w:id="880" w:author="Hellmann, Simon" w:date="2025-06-12T19:30:00Z">
              <w:rPr>
                <w:highlight w:val="yellow"/>
                <w:lang w:val="en-US"/>
              </w:rPr>
            </w:rPrChange>
          </w:rPr>
          <w:t>1.9</w:t>
        </w:r>
      </w:ins>
      <w:del w:id="881" w:author="Hellmann, Simon" w:date="2025-06-12T10:46:00Z">
        <w:r w:rsidR="003B73B3" w:rsidRPr="007824D1" w:rsidDel="009E1A23">
          <w:rPr>
            <w:lang w:val="en-US"/>
          </w:rPr>
          <w:delText>2</w:delText>
        </w:r>
      </w:del>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w:t>
      </w:r>
      <w:del w:id="882" w:author="Hellmann, Simon" w:date="2025-06-10T16:11:00Z">
        <w:r w:rsidR="00105D08" w:rsidDel="00D04506">
          <w:rPr>
            <w:lang w:val="en-US"/>
          </w:rPr>
          <w:delText xml:space="preserve">uncertain </w:delText>
        </w:r>
      </w:del>
      <w:r w:rsidR="00105D08">
        <w:rPr>
          <w:lang w:val="en-US"/>
        </w:rPr>
        <w:t>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a scenario tree as shown in </w:t>
      </w:r>
      <w:r w:rsidR="00CF1BBF">
        <w:rPr>
          <w:lang w:val="en-US"/>
        </w:rPr>
        <w:t>Fig.</w:t>
      </w:r>
      <w:r w:rsidR="002C29F0">
        <w:rPr>
          <w:lang w:val="en-US"/>
        </w:rPr>
        <w:t xml:space="preserve"> </w:t>
      </w:r>
      <w:r w:rsidR="00DB5801">
        <w:rPr>
          <w:lang w:val="en-US"/>
        </w:rPr>
        <w:t>2 (right)</w:t>
      </w:r>
      <w:r w:rsidR="00105D08">
        <w:rPr>
          <w:lang w:val="en-US"/>
        </w:rPr>
        <w:t>.</w:t>
      </w:r>
      <w:commentRangeEnd w:id="868"/>
      <w:r w:rsidR="00CB3314">
        <w:rPr>
          <w:rStyle w:val="Kommentarzeichen"/>
        </w:rPr>
        <w:commentReference w:id="868"/>
      </w:r>
      <w:commentRangeEnd w:id="869"/>
      <w:r w:rsidR="003C63C1">
        <w:rPr>
          <w:rStyle w:val="Kommentarzeichen"/>
        </w:rPr>
        <w:commentReference w:id="869"/>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32C045F5"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del w:id="883" w:author="Hellmann, Simon" w:date="2025-06-10T16:18:00Z">
        <w:r w:rsidR="0094497B" w:rsidDel="00853F72">
          <w:rPr>
            <w:rFonts w:eastAsia="Garamond" w:cs="Garamond"/>
            <w:lang w:val="en-US"/>
          </w:rPr>
          <w:delText xml:space="preserve">Dashed </w:delText>
        </w:r>
        <w:r w:rsidR="001C7D46" w:rsidDel="00853F72">
          <w:rPr>
            <w:rFonts w:eastAsia="Garamond" w:cs="Garamond"/>
            <w:lang w:val="en-US"/>
          </w:rPr>
          <w:delText>graphs</w:delText>
        </w:r>
        <w:r w:rsidR="0094497B" w:rsidDel="00853F72">
          <w:rPr>
            <w:rFonts w:eastAsia="Garamond" w:cs="Garamond"/>
            <w:lang w:val="en-US"/>
          </w:rPr>
          <w:delText xml:space="preserve"> </w:delText>
        </w:r>
        <w:r w:rsidR="00C43755" w:rsidDel="00853F72">
          <w:rPr>
            <w:rFonts w:eastAsia="Garamond" w:cs="Garamond"/>
            <w:lang w:val="en-US"/>
          </w:rPr>
          <w:delText xml:space="preserve">show </w:delText>
        </w:r>
        <w:r w:rsidR="003C0ED0" w:rsidDel="00853F72">
          <w:rPr>
            <w:rFonts w:eastAsia="Garamond" w:cs="Garamond"/>
            <w:lang w:val="en-US"/>
          </w:rPr>
          <w:delText xml:space="preserve">controller predictions </w:delText>
        </w:r>
        <w:r w:rsidR="001C7D46" w:rsidDel="00853F72">
          <w:rPr>
            <w:rFonts w:eastAsia="Garamond" w:cs="Garamond"/>
            <w:lang w:val="en-US"/>
          </w:rPr>
          <w:delText xml:space="preserve">3 time steps </w:delText>
        </w:r>
        <w:r w:rsidR="00FC6EFB" w:rsidDel="00853F72">
          <w:rPr>
            <w:rFonts w:eastAsia="Garamond" w:cs="Garamond"/>
            <w:lang w:val="en-US"/>
          </w:rPr>
          <w:delText xml:space="preserve">(1.5h) </w:delText>
        </w:r>
        <w:r w:rsidR="001C7D46" w:rsidDel="00853F72">
          <w:rPr>
            <w:rFonts w:eastAsia="Garamond" w:cs="Garamond"/>
            <w:lang w:val="en-US"/>
          </w:rPr>
          <w:delText xml:space="preserve">ahead </w:delText>
        </w:r>
        <w:r w:rsidR="003C0ED0" w:rsidDel="00853F72">
          <w:rPr>
            <w:rFonts w:eastAsia="Garamond" w:cs="Garamond"/>
            <w:lang w:val="en-US"/>
          </w:rPr>
          <w:delText xml:space="preserve">of </w:delText>
        </w:r>
        <w:r w:rsidR="00FC6EFB" w:rsidDel="00853F72">
          <w:rPr>
            <w:rFonts w:eastAsia="Garamond" w:cs="Garamond"/>
            <w:lang w:val="en-US"/>
          </w:rPr>
          <w:delText>e</w:delText>
        </w:r>
        <w:r w:rsidR="006F53C9" w:rsidDel="00853F72">
          <w:rPr>
            <w:rFonts w:eastAsia="Garamond" w:cs="Garamond"/>
            <w:lang w:val="en-US"/>
          </w:rPr>
          <w:delText xml:space="preserve">ach given </w:delText>
        </w:r>
        <w:r w:rsidR="00FC6EFB" w:rsidDel="00853F72">
          <w:rPr>
            <w:rFonts w:eastAsia="Garamond" w:cs="Garamond"/>
            <w:lang w:val="en-US"/>
          </w:rPr>
          <w:delText xml:space="preserve">optimization </w:delText>
        </w:r>
        <w:r w:rsidR="006F53C9" w:rsidDel="00853F72">
          <w:rPr>
            <w:rFonts w:eastAsia="Garamond" w:cs="Garamond"/>
            <w:lang w:val="en-US"/>
          </w:rPr>
          <w:delText>time instance.</w:delText>
        </w:r>
        <w:r w:rsidR="00154A8E" w:rsidDel="00853F72">
          <w:rPr>
            <w:rFonts w:eastAsia="Garamond" w:cs="Garamond"/>
            <w:lang w:val="en-US"/>
          </w:rPr>
          <w:delText xml:space="preserve"> </w:delText>
        </w:r>
        <w:r w:rsidR="00FC6EFB" w:rsidDel="00853F72">
          <w:rPr>
            <w:rFonts w:eastAsia="Garamond" w:cs="Garamond"/>
            <w:lang w:val="en-US"/>
          </w:rPr>
          <w:delText>Further</w:delText>
        </w:r>
        <w:r w:rsidR="00154A8E" w:rsidDel="00853F72">
          <w:rPr>
            <w:rFonts w:eastAsia="Garamond" w:cs="Garamond"/>
            <w:lang w:val="en-US"/>
          </w:rPr>
          <w:delText xml:space="preserve">, </w:delText>
        </w:r>
        <w:r w:rsidR="00E43BD9" w:rsidDel="00853F72">
          <w:rPr>
            <w:rFonts w:eastAsia="Garamond" w:cs="Garamond"/>
            <w:lang w:val="en-US"/>
          </w:rPr>
          <w:delText>p</w:delText>
        </w:r>
      </w:del>
      <w:ins w:id="884" w:author="Hellmann, Simon" w:date="2025-06-10T16:18:00Z">
        <w:r w:rsidR="00853F72">
          <w:rPr>
            <w:rFonts w:eastAsia="Garamond" w:cs="Garamond"/>
            <w:lang w:val="en-US"/>
          </w:rPr>
          <w:t>P</w:t>
        </w:r>
      </w:ins>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 xml:space="preserve">elevated values of the scenario tree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CB3314">
        <w:rPr>
          <w:rFonts w:eastAsia="Garamond" w:cs="Garamond"/>
          <w:lang w:val="en-US"/>
        </w:rPr>
        <w:t xml:space="preserve"> and </w:t>
      </w:r>
      <w:ins w:id="885" w:author="Hellmann, Simon" w:date="2025-06-10T16:18:00Z">
        <w:r w:rsidR="00B574BB">
          <w:rPr>
            <w:rFonts w:eastAsia="Garamond" w:cs="Garamond"/>
            <w:lang w:val="en-US"/>
          </w:rPr>
          <w:t xml:space="preserve">as </w:t>
        </w:r>
      </w:ins>
      <w:r w:rsidR="00CB3314">
        <w:rPr>
          <w:rFonts w:eastAsia="Garamond" w:cs="Garamond"/>
          <w:lang w:val="en-US"/>
        </w:rPr>
        <w:t xml:space="preserve">illustrated in </w:t>
      </w:r>
      <w:bookmarkStart w:id="886"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ins w:id="887" w:author="Hellmann, Simon" w:date="2025-06-10T16:18:00Z">
        <w:r w:rsidR="00B574BB">
          <w:rPr>
            <w:rFonts w:eastAsia="Garamond" w:cs="Garamond"/>
            <w:lang w:val="en-US"/>
          </w:rPr>
          <w:t>P</w:t>
        </w:r>
      </w:ins>
      <w:del w:id="888" w:author="Hellmann, Simon" w:date="2025-06-10T16:18:00Z">
        <w:r w:rsidR="00FC6EFB" w:rsidDel="00B574BB">
          <w:rPr>
            <w:rFonts w:eastAsia="Garamond" w:cs="Garamond"/>
            <w:lang w:val="en-US"/>
          </w:rPr>
          <w:delText>p</w:delText>
        </w:r>
      </w:del>
      <w:r w:rsidR="00FC6EFB">
        <w:rPr>
          <w:rFonts w:eastAsia="Garamond" w:cs="Garamond"/>
          <w:lang w:val="en-US"/>
        </w:rPr>
        <w:t>lant block</w:t>
      </w:r>
      <w:bookmarkEnd w:id="886"/>
      <w:r w:rsidR="00CB3314">
        <w:rPr>
          <w:rFonts w:eastAsia="Garamond" w:cs="Garamond"/>
          <w:lang w:val="en-US"/>
        </w:rPr>
        <w:t>)</w:t>
      </w:r>
      <w:r w:rsidR="00E43BD9">
        <w:rPr>
          <w:rFonts w:eastAsia="Garamond" w:cs="Garamond"/>
          <w:lang w:val="en-US"/>
        </w:rPr>
        <w:t>.</w:t>
      </w:r>
    </w:p>
    <w:p w14:paraId="39BDCED6" w14:textId="77777777" w:rsidR="004404BA" w:rsidRDefault="00C27CE0">
      <w:pPr>
        <w:rPr>
          <w:ins w:id="889" w:author="Hellmann, Simon" w:date="2025-06-12T11:36:00Z"/>
          <w:rFonts w:eastAsia="Garamond" w:cs="Garamond"/>
          <w:lang w:val="en-US"/>
        </w:rPr>
      </w:pPr>
      <w:ins w:id="890" w:author="Hellmann, Simon" w:date="2025-06-10T17:45:00Z">
        <w:r>
          <w:rPr>
            <w:rFonts w:eastAsia="Garamond" w:cs="Garamond"/>
            <w:lang w:val="en-US"/>
          </w:rPr>
          <w:t xml:space="preserve">The controller delivers </w:t>
        </w:r>
      </w:ins>
      <w:del w:id="891" w:author="Hellmann, Simon" w:date="2025-06-10T17:45:00Z">
        <w:r w:rsidR="001D6EAE" w:rsidDel="00C27CE0">
          <w:rPr>
            <w:rFonts w:eastAsia="Garamond" w:cs="Garamond"/>
            <w:lang w:val="en-US"/>
          </w:rPr>
          <w:delText xml:space="preserve">As can be seen in </w:delText>
        </w:r>
        <w:r w:rsidR="00725000" w:rsidDel="00C27CE0">
          <w:rPr>
            <w:rFonts w:eastAsia="Garamond" w:cs="Garamond"/>
            <w:lang w:val="en-US"/>
          </w:rPr>
          <w:delText xml:space="preserve">the magnification of </w:delText>
        </w:r>
        <w:r w:rsidR="001D6EAE" w:rsidDel="00C27CE0">
          <w:rPr>
            <w:rFonts w:eastAsia="Garamond" w:cs="Garamond"/>
            <w:lang w:val="en-US"/>
          </w:rPr>
          <w:delText xml:space="preserve">the </w:delText>
        </w:r>
        <w:r w:rsidR="00B361CE" w:rsidDel="00C27CE0">
          <w:rPr>
            <w:rFonts w:eastAsia="Garamond" w:cs="Garamond"/>
            <w:lang w:val="en-US"/>
          </w:rPr>
          <w:delText xml:space="preserve">central </w:delText>
        </w:r>
        <w:r w:rsidR="001D6EAE" w:rsidDel="00C27CE0">
          <w:rPr>
            <w:rFonts w:eastAsia="Garamond" w:cs="Garamond"/>
            <w:lang w:val="en-US"/>
          </w:rPr>
          <w:delText xml:space="preserve">plot window, </w:delText>
        </w:r>
      </w:del>
      <w:r w:rsidR="00E034DC">
        <w:rPr>
          <w:rFonts w:eastAsia="Garamond" w:cs="Garamond"/>
          <w:lang w:val="en-US"/>
        </w:rPr>
        <w:t xml:space="preserve">convergence for </w:t>
      </w:r>
      <w:ins w:id="892" w:author="Hellmann, Simon" w:date="2025-06-10T17:45:00Z">
        <w:r>
          <w:rPr>
            <w:rFonts w:eastAsia="Garamond" w:cs="Garamond"/>
            <w:lang w:val="en-US"/>
          </w:rPr>
          <w:t>changing setpoints of methane production within less than half a day</w:t>
        </w:r>
      </w:ins>
      <w:ins w:id="893" w:author="Hellmann, Simon" w:date="2025-06-10T17:46:00Z">
        <w:r w:rsidR="001F54BD">
          <w:rPr>
            <w:rFonts w:eastAsia="Garamond" w:cs="Garamond"/>
            <w:lang w:val="en-US"/>
          </w:rPr>
          <w:t xml:space="preserve"> and without overshoot</w:t>
        </w:r>
      </w:ins>
      <w:ins w:id="894" w:author="Hellmann, Simon" w:date="2025-06-10T17:45:00Z">
        <w:r>
          <w:rPr>
            <w:rFonts w:eastAsia="Garamond" w:cs="Garamond"/>
            <w:lang w:val="en-US"/>
          </w:rPr>
          <w:t>, as can be seen in the magnification</w:t>
        </w:r>
      </w:ins>
      <w:ins w:id="895" w:author="Hellmann, Simon" w:date="2025-06-10T17:46:00Z">
        <w:r w:rsidR="001F54BD">
          <w:rPr>
            <w:rFonts w:eastAsia="Garamond" w:cs="Garamond"/>
            <w:lang w:val="en-US"/>
          </w:rPr>
          <w:t>s</w:t>
        </w:r>
      </w:ins>
      <w:ins w:id="896" w:author="Hellmann, Simon" w:date="2025-06-10T17:45:00Z">
        <w:r>
          <w:rPr>
            <w:rFonts w:eastAsia="Garamond" w:cs="Garamond"/>
            <w:lang w:val="en-US"/>
          </w:rPr>
          <w:t xml:space="preserve"> </w:t>
        </w:r>
      </w:ins>
      <w:ins w:id="897" w:author="Hellmann, Simon" w:date="2025-06-11T18:33:00Z">
        <w:r w:rsidR="00AE343E">
          <w:rPr>
            <w:rFonts w:eastAsia="Garamond" w:cs="Garamond"/>
            <w:lang w:val="en-US"/>
          </w:rPr>
          <w:t>in</w:t>
        </w:r>
      </w:ins>
      <w:ins w:id="898" w:author="Hellmann, Simon" w:date="2025-06-10T17:46:00Z">
        <w:r w:rsidR="001F54BD">
          <w:rPr>
            <w:rFonts w:eastAsia="Garamond" w:cs="Garamond"/>
            <w:lang w:val="en-US"/>
          </w:rPr>
          <w:t xml:space="preserve"> Fig. 4. This is achieved by </w:t>
        </w:r>
      </w:ins>
      <w:del w:id="899" w:author="Hellmann, Simon" w:date="2025-06-10T17:46:00Z">
        <w:r w:rsidR="00424D6C" w:rsidDel="001F54BD">
          <w:rPr>
            <w:rFonts w:eastAsia="Garamond" w:cs="Garamond"/>
            <w:lang w:val="en-US"/>
          </w:rPr>
          <w:delText xml:space="preserve">increasing setpoints is reached </w:delText>
        </w:r>
      </w:del>
      <w:del w:id="900" w:author="Hellmann, Simon" w:date="2025-06-10T16:18:00Z">
        <w:r w:rsidR="0017183E" w:rsidDel="00B574BB">
          <w:rPr>
            <w:rFonts w:eastAsia="Garamond" w:cs="Garamond"/>
            <w:lang w:val="en-US"/>
          </w:rPr>
          <w:delText xml:space="preserve">almost instantaneously </w:delText>
        </w:r>
        <w:r w:rsidR="00E93F7D" w:rsidDel="00B574BB">
          <w:rPr>
            <w:rFonts w:eastAsia="Garamond" w:cs="Garamond"/>
            <w:lang w:val="en-US"/>
          </w:rPr>
          <w:delText>(</w:delText>
        </w:r>
      </w:del>
      <m:oMath>
        <m:r>
          <w:del w:id="901" w:author="Hellmann, Simon" w:date="2025-06-10T16:18:00Z">
            <w:rPr>
              <w:rFonts w:ascii="Cambria Math" w:eastAsia="Garamond" w:hAnsi="Cambria Math" w:cs="Garamond"/>
              <w:lang w:val="en-US"/>
            </w:rPr>
            <m:t>≪1</m:t>
          </w:del>
        </m:r>
      </m:oMath>
      <w:del w:id="902" w:author="Hellmann, Simon" w:date="2025-06-10T16:18:00Z">
        <w:r w:rsidR="00E93F7D" w:rsidDel="00B574BB">
          <w:rPr>
            <w:rFonts w:eastAsia="Garamond" w:cs="Garamond"/>
            <w:lang w:val="en-US"/>
          </w:rPr>
          <w:delText xml:space="preserve"> d)</w:delText>
        </w:r>
      </w:del>
      <w:del w:id="903" w:author="Hellmann, Simon" w:date="2025-06-10T17:46:00Z">
        <w:r w:rsidR="00AF14E8" w:rsidDel="001F54BD">
          <w:rPr>
            <w:rFonts w:eastAsia="Garamond" w:cs="Garamond"/>
            <w:lang w:val="en-US"/>
          </w:rPr>
          <w:delText xml:space="preserve"> and without overshoot</w:delText>
        </w:r>
        <w:r w:rsidR="00E93F7D" w:rsidDel="001F54BD">
          <w:rPr>
            <w:rFonts w:eastAsia="Garamond" w:cs="Garamond"/>
            <w:lang w:val="en-US"/>
          </w:rPr>
          <w:delText xml:space="preserve"> </w:delText>
        </w:r>
        <w:r w:rsidR="004B67B6" w:rsidDel="001F54BD">
          <w:rPr>
            <w:rFonts w:eastAsia="Garamond" w:cs="Garamond"/>
            <w:lang w:val="en-US"/>
          </w:rPr>
          <w:delText>in response</w:delText>
        </w:r>
        <w:r w:rsidR="0017183E" w:rsidDel="001F54BD">
          <w:rPr>
            <w:rFonts w:eastAsia="Garamond" w:cs="Garamond"/>
            <w:lang w:val="en-US"/>
          </w:rPr>
          <w:delText xml:space="preserve"> to </w:delText>
        </w:r>
      </w:del>
      <w:r w:rsidR="004C329A">
        <w:rPr>
          <w:rFonts w:eastAsia="Garamond" w:cs="Garamond"/>
          <w:lang w:val="en-US"/>
        </w:rPr>
        <w:t xml:space="preserve">sudden, heavy </w:t>
      </w:r>
      <w:ins w:id="904" w:author="Hellmann, Simon" w:date="2025-06-10T16:19:00Z">
        <w:r w:rsidR="00B574BB">
          <w:rPr>
            <w:rFonts w:eastAsia="Garamond" w:cs="Garamond"/>
            <w:lang w:val="en-US"/>
          </w:rPr>
          <w:t xml:space="preserve">changes </w:t>
        </w:r>
      </w:ins>
      <w:ins w:id="905" w:author="Hellmann, Simon" w:date="2025-06-12T11:33:00Z">
        <w:r w:rsidR="004404BA">
          <w:rPr>
            <w:rFonts w:eastAsia="Garamond" w:cs="Garamond"/>
            <w:lang w:val="en-US"/>
          </w:rPr>
          <w:t xml:space="preserve">in </w:t>
        </w:r>
      </w:ins>
      <w:r w:rsidR="004C329A">
        <w:rPr>
          <w:rFonts w:eastAsia="Garamond" w:cs="Garamond"/>
          <w:lang w:val="en-US"/>
        </w:rPr>
        <w:t>feedings of manure and silages</w:t>
      </w:r>
      <w:r w:rsidR="00225200">
        <w:rPr>
          <w:rFonts w:eastAsia="Garamond" w:cs="Garamond"/>
          <w:lang w:val="en-US"/>
        </w:rPr>
        <w:t xml:space="preserve"> (</w:t>
      </w:r>
      <w:ins w:id="906" w:author="Hellmann, Simon" w:date="2025-06-10T17:47:00Z">
        <w:r w:rsidR="001F54BD">
          <w:rPr>
            <w:rFonts w:eastAsia="Garamond" w:cs="Garamond"/>
            <w:lang w:val="en-US"/>
          </w:rPr>
          <w:t xml:space="preserve">cf. </w:t>
        </w:r>
      </w:ins>
      <w:r w:rsidR="00567CA6">
        <w:rPr>
          <w:rFonts w:eastAsia="Garamond" w:cs="Garamond"/>
          <w:lang w:val="en-US"/>
        </w:rPr>
        <w:t xml:space="preserve">top </w:t>
      </w:r>
      <w:del w:id="907" w:author="Hellmann, Simon" w:date="2025-06-12T11:34:00Z">
        <w:r w:rsidR="00567CA6" w:rsidDel="004404BA">
          <w:rPr>
            <w:rFonts w:eastAsia="Garamond" w:cs="Garamond"/>
            <w:lang w:val="en-US"/>
          </w:rPr>
          <w:delText>plot window</w:delText>
        </w:r>
      </w:del>
      <w:ins w:id="908" w:author="Hellmann, Simon" w:date="2025-06-12T11:34:00Z">
        <w:r w:rsidR="004404BA">
          <w:rPr>
            <w:rFonts w:eastAsia="Garamond" w:cs="Garamond"/>
            <w:lang w:val="en-US"/>
          </w:rPr>
          <w:t>subplot</w:t>
        </w:r>
      </w:ins>
      <w:r w:rsidR="00225200">
        <w:rPr>
          <w:rFonts w:eastAsia="Garamond" w:cs="Garamond"/>
          <w:lang w:val="en-US"/>
        </w:rPr>
        <w:t>)</w:t>
      </w:r>
      <w:r w:rsidR="00567CA6">
        <w:rPr>
          <w:rFonts w:eastAsia="Garamond" w:cs="Garamond"/>
          <w:lang w:val="en-US"/>
        </w:rPr>
        <w:t xml:space="preserve">. </w:t>
      </w:r>
      <w:ins w:id="909" w:author="Hellmann, Simon" w:date="2025-06-10T16:19:00Z">
        <w:r w:rsidR="00B574BB">
          <w:rPr>
            <w:rFonts w:eastAsia="Garamond" w:cs="Garamond"/>
            <w:lang w:val="en-US"/>
          </w:rPr>
          <w:t>Feedings are increased for increasing setpoints of methane production</w:t>
        </w:r>
      </w:ins>
      <w:ins w:id="910" w:author="Hellmann, Simon" w:date="2025-06-10T17:47:00Z">
        <w:r w:rsidR="001F54BD">
          <w:rPr>
            <w:rFonts w:eastAsia="Garamond" w:cs="Garamond"/>
            <w:lang w:val="en-US"/>
          </w:rPr>
          <w:t xml:space="preserve"> and </w:t>
        </w:r>
      </w:ins>
      <w:del w:id="911" w:author="Hellmann, Simon" w:date="2025-06-10T17:47:00Z">
        <w:r w:rsidR="00115734" w:rsidDel="001F54BD">
          <w:rPr>
            <w:rFonts w:eastAsia="Garamond" w:cs="Garamond"/>
            <w:lang w:val="en-US"/>
          </w:rPr>
          <w:delText xml:space="preserve">In turn, the controller </w:delText>
        </w:r>
        <w:r w:rsidR="0015794F" w:rsidDel="001F54BD">
          <w:rPr>
            <w:rFonts w:eastAsia="Garamond" w:cs="Garamond"/>
            <w:lang w:val="en-US"/>
          </w:rPr>
          <w:delText xml:space="preserve">reacts to </w:delText>
        </w:r>
        <w:r w:rsidR="00115734" w:rsidDel="001F54BD">
          <w:rPr>
            <w:rFonts w:eastAsia="Garamond" w:cs="Garamond"/>
            <w:lang w:val="en-US"/>
          </w:rPr>
          <w:delText xml:space="preserve">decreasing </w:delText>
        </w:r>
        <w:r w:rsidR="00E034DC" w:rsidDel="001F54BD">
          <w:rPr>
            <w:rFonts w:eastAsia="Garamond" w:cs="Garamond"/>
            <w:lang w:val="en-US"/>
          </w:rPr>
          <w:delText xml:space="preserve">setpoints </w:delText>
        </w:r>
        <w:r w:rsidR="00A20213" w:rsidDel="001F54BD">
          <w:rPr>
            <w:rFonts w:eastAsia="Garamond" w:cs="Garamond"/>
            <w:lang w:val="en-US"/>
          </w:rPr>
          <w:delText xml:space="preserve">by </w:delText>
        </w:r>
      </w:del>
      <w:r w:rsidR="00B96E01">
        <w:rPr>
          <w:rFonts w:eastAsia="Garamond" w:cs="Garamond"/>
          <w:lang w:val="en-US"/>
        </w:rPr>
        <w:t xml:space="preserve">entirely </w:t>
      </w:r>
      <w:r w:rsidR="00A20213">
        <w:rPr>
          <w:rFonts w:eastAsia="Garamond" w:cs="Garamond"/>
          <w:lang w:val="en-US"/>
        </w:rPr>
        <w:t>stopp</w:t>
      </w:r>
      <w:ins w:id="912" w:author="Hellmann, Simon" w:date="2025-06-10T17:47:00Z">
        <w:r w:rsidR="001F54BD">
          <w:rPr>
            <w:rFonts w:eastAsia="Garamond" w:cs="Garamond"/>
            <w:lang w:val="en-US"/>
          </w:rPr>
          <w:t>ed</w:t>
        </w:r>
      </w:ins>
      <w:del w:id="913" w:author="Hellmann, Simon" w:date="2025-06-10T17:47:00Z">
        <w:r w:rsidR="00A20213" w:rsidDel="001F54BD">
          <w:rPr>
            <w:rFonts w:eastAsia="Garamond" w:cs="Garamond"/>
            <w:lang w:val="en-US"/>
          </w:rPr>
          <w:delText>ing</w:delText>
        </w:r>
      </w:del>
      <w:r w:rsidR="00A20213">
        <w:rPr>
          <w:rFonts w:eastAsia="Garamond" w:cs="Garamond"/>
          <w:lang w:val="en-US"/>
        </w:rPr>
        <w:t xml:space="preserve"> </w:t>
      </w:r>
      <w:ins w:id="914" w:author="Hellmann, Simon" w:date="2025-06-12T11:34:00Z">
        <w:r w:rsidR="004404BA">
          <w:rPr>
            <w:rFonts w:eastAsia="Garamond" w:cs="Garamond"/>
            <w:lang w:val="en-US"/>
          </w:rPr>
          <w:t xml:space="preserve">briefly </w:t>
        </w:r>
      </w:ins>
      <w:del w:id="915" w:author="Hellmann, Simon" w:date="2025-06-10T17:47:00Z">
        <w:r w:rsidR="00B96E01" w:rsidDel="001F54BD">
          <w:rPr>
            <w:rFonts w:eastAsia="Garamond" w:cs="Garamond"/>
            <w:lang w:val="en-US"/>
          </w:rPr>
          <w:delText xml:space="preserve">the </w:delText>
        </w:r>
      </w:del>
      <w:ins w:id="916" w:author="Hellmann, Simon" w:date="2025-06-10T17:47:00Z">
        <w:r w:rsidR="001F54BD">
          <w:rPr>
            <w:rFonts w:eastAsia="Garamond" w:cs="Garamond"/>
            <w:lang w:val="en-US"/>
          </w:rPr>
          <w:t xml:space="preserve">for decreasing setpoints </w:t>
        </w:r>
      </w:ins>
      <w:del w:id="917" w:author="Hellmann, Simon" w:date="2025-06-10T17:47:00Z">
        <w:r w:rsidR="00A20213" w:rsidDel="001F54BD">
          <w:rPr>
            <w:rFonts w:eastAsia="Garamond" w:cs="Garamond"/>
            <w:lang w:val="en-US"/>
          </w:rPr>
          <w:delText>feeding</w:delText>
        </w:r>
        <w:r w:rsidR="0015794F" w:rsidDel="001F54BD">
          <w:rPr>
            <w:rFonts w:eastAsia="Garamond" w:cs="Garamond"/>
            <w:lang w:val="en-US"/>
          </w:rPr>
          <w:delText xml:space="preserve"> </w:delText>
        </w:r>
      </w:del>
      <w:r w:rsidR="0015794F">
        <w:rPr>
          <w:rFonts w:eastAsia="Garamond" w:cs="Garamond"/>
          <w:lang w:val="en-US"/>
        </w:rPr>
        <w:t>(</w:t>
      </w:r>
      <w:r w:rsidR="00B96E01">
        <w:rPr>
          <w:rFonts w:eastAsia="Garamond" w:cs="Garamond"/>
          <w:lang w:val="en-US"/>
        </w:rPr>
        <w:t>days 6, 9)</w:t>
      </w:r>
      <w:del w:id="918" w:author="Hellmann, Simon" w:date="2025-06-10T16:29:00Z">
        <w:r w:rsidR="004E738A" w:rsidDel="00E33E28">
          <w:rPr>
            <w:rFonts w:eastAsia="Garamond" w:cs="Garamond"/>
            <w:lang w:val="en-US"/>
          </w:rPr>
          <w:delText xml:space="preserve">, which suffices to </w:delText>
        </w:r>
        <w:r w:rsidR="00223EA8" w:rsidDel="00E33E28">
          <w:rPr>
            <w:rFonts w:eastAsia="Garamond" w:cs="Garamond"/>
            <w:lang w:val="en-US"/>
          </w:rPr>
          <w:delText>deliver</w:delText>
        </w:r>
        <w:r w:rsidR="004E738A" w:rsidDel="00E33E28">
          <w:rPr>
            <w:rFonts w:eastAsia="Garamond" w:cs="Garamond"/>
            <w:lang w:val="en-US"/>
          </w:rPr>
          <w:delText xml:space="preserve"> </w:delText>
        </w:r>
        <w:r w:rsidR="00223EA8" w:rsidDel="00E33E28">
          <w:rPr>
            <w:rFonts w:eastAsia="Garamond" w:cs="Garamond"/>
            <w:lang w:val="en-US"/>
          </w:rPr>
          <w:delText xml:space="preserve">convergence </w:delText>
        </w:r>
        <w:r w:rsidR="00E034DC" w:rsidDel="00E33E28">
          <w:rPr>
            <w:rFonts w:eastAsia="Garamond" w:cs="Garamond"/>
            <w:lang w:val="en-US"/>
          </w:rPr>
          <w:delText xml:space="preserve">within </w:delText>
        </w:r>
        <w:r w:rsidR="00424D6C" w:rsidDel="00E33E28">
          <w:rPr>
            <w:rFonts w:eastAsia="Garamond" w:cs="Garamond"/>
            <w:lang w:val="en-US"/>
          </w:rPr>
          <w:delText>1d</w:delText>
        </w:r>
      </w:del>
      <w:r w:rsidR="00424D6C">
        <w:rPr>
          <w:rFonts w:eastAsia="Garamond" w:cs="Garamond"/>
          <w:lang w:val="en-US"/>
        </w:rPr>
        <w:t>.</w:t>
      </w:r>
      <w:r w:rsidR="00EE22A4">
        <w:rPr>
          <w:rFonts w:eastAsia="Garamond" w:cs="Garamond"/>
          <w:lang w:val="en-US"/>
        </w:rPr>
        <w:t xml:space="preserve"> Constant setpoints are maintained by </w:t>
      </w:r>
      <w:del w:id="919" w:author="Hellmann, Simon" w:date="2025-06-10T17:48:00Z">
        <w:r w:rsidR="00EE22A4" w:rsidDel="001F54BD">
          <w:rPr>
            <w:rFonts w:eastAsia="Garamond" w:cs="Garamond"/>
            <w:lang w:val="en-US"/>
          </w:rPr>
          <w:delText xml:space="preserve">a </w:delText>
        </w:r>
      </w:del>
      <w:r w:rsidR="00EE22A4">
        <w:rPr>
          <w:rFonts w:eastAsia="Garamond" w:cs="Garamond"/>
          <w:lang w:val="en-US"/>
        </w:rPr>
        <w:t xml:space="preserve">constant </w:t>
      </w:r>
      <w:del w:id="920" w:author="Hellmann, Simon" w:date="2025-06-10T17:48:00Z">
        <w:r w:rsidR="004E738A" w:rsidDel="001F54BD">
          <w:rPr>
            <w:rFonts w:eastAsia="Garamond" w:cs="Garamond"/>
            <w:lang w:val="en-US"/>
          </w:rPr>
          <w:delText xml:space="preserve">feeding </w:delText>
        </w:r>
        <w:r w:rsidR="00EE22A4" w:rsidDel="001F54BD">
          <w:rPr>
            <w:rFonts w:eastAsia="Garamond" w:cs="Garamond"/>
            <w:lang w:val="en-US"/>
          </w:rPr>
          <w:delText xml:space="preserve">of </w:delText>
        </w:r>
      </w:del>
      <w:r w:rsidR="00EE22A4">
        <w:rPr>
          <w:rFonts w:eastAsia="Garamond" w:cs="Garamond"/>
          <w:lang w:val="en-US"/>
        </w:rPr>
        <w:t>substrate</w:t>
      </w:r>
      <w:r w:rsidR="008B73EE">
        <w:rPr>
          <w:rFonts w:eastAsia="Garamond" w:cs="Garamond"/>
          <w:lang w:val="en-US"/>
        </w:rPr>
        <w:t xml:space="preserve"> </w:t>
      </w:r>
      <w:ins w:id="921" w:author="Hellmann, Simon" w:date="2025-06-10T17:48:00Z">
        <w:r w:rsidR="001F54BD">
          <w:rPr>
            <w:rFonts w:eastAsia="Garamond" w:cs="Garamond"/>
            <w:lang w:val="en-US"/>
          </w:rPr>
          <w:t xml:space="preserve">volume </w:t>
        </w:r>
      </w:ins>
      <w:ins w:id="922" w:author="Hellmann, Simon" w:date="2025-06-10T17:50:00Z">
        <w:r w:rsidR="001F54BD">
          <w:rPr>
            <w:rFonts w:eastAsia="Garamond" w:cs="Garamond"/>
            <w:lang w:val="en-US"/>
          </w:rPr>
          <w:t>flow</w:t>
        </w:r>
      </w:ins>
      <w:ins w:id="923" w:author="Hellmann, Simon" w:date="2025-06-11T18:34:00Z">
        <w:r w:rsidR="00AE343E">
          <w:rPr>
            <w:rFonts w:eastAsia="Garamond" w:cs="Garamond"/>
            <w:lang w:val="en-US"/>
          </w:rPr>
          <w:t xml:space="preserve"> after some </w:t>
        </w:r>
      </w:ins>
      <w:ins w:id="924" w:author="Hellmann, Simon" w:date="2025-06-12T11:34:00Z">
        <w:r w:rsidR="004404BA">
          <w:rPr>
            <w:rFonts w:eastAsia="Garamond" w:cs="Garamond"/>
            <w:lang w:val="en-US"/>
          </w:rPr>
          <w:t xml:space="preserve">initial </w:t>
        </w:r>
      </w:ins>
      <w:ins w:id="925" w:author="Hellmann, Simon" w:date="2025-06-11T18:35:00Z">
        <w:r w:rsidR="00AE343E">
          <w:rPr>
            <w:rFonts w:eastAsia="Garamond" w:cs="Garamond"/>
            <w:lang w:val="en-US"/>
          </w:rPr>
          <w:t>convergence.</w:t>
        </w:r>
      </w:ins>
      <w:ins w:id="926" w:author="Hellmann, Simon" w:date="2025-06-10T17:51:00Z">
        <w:r w:rsidR="001F54BD">
          <w:rPr>
            <w:rFonts w:eastAsia="Garamond" w:cs="Garamond"/>
            <w:lang w:val="en-US"/>
          </w:rPr>
          <w:t xml:space="preserve"> </w:t>
        </w:r>
      </w:ins>
      <w:ins w:id="927" w:author="Hellmann, Simon" w:date="2025-06-12T11:34:00Z">
        <w:r w:rsidR="004404BA">
          <w:rPr>
            <w:rFonts w:eastAsia="Garamond" w:cs="Garamond"/>
            <w:lang w:val="en-US"/>
          </w:rPr>
          <w:t xml:space="preserve">The </w:t>
        </w:r>
      </w:ins>
      <w:ins w:id="928" w:author="Hellmann, Simon" w:date="2025-06-12T11:35:00Z">
        <w:r w:rsidR="004404BA">
          <w:rPr>
            <w:rFonts w:eastAsia="Garamond" w:cs="Garamond"/>
            <w:lang w:val="en-US"/>
          </w:rPr>
          <w:t xml:space="preserve">hourly </w:t>
        </w:r>
      </w:ins>
      <w:ins w:id="929" w:author="Hellmann, Simon" w:date="2025-06-12T11:34:00Z">
        <w:r w:rsidR="004404BA">
          <w:rPr>
            <w:rFonts w:eastAsia="Garamond" w:cs="Garamond"/>
            <w:lang w:val="en-US"/>
          </w:rPr>
          <w:t>OLR</w:t>
        </w:r>
      </w:ins>
      <w:ins w:id="930" w:author="Hellmann, Simon" w:date="2025-06-12T11:35:00Z">
        <w:r w:rsidR="004404BA">
          <w:rPr>
            <w:rFonts w:eastAsia="Garamond" w:cs="Garamond"/>
            <w:lang w:val="en-US"/>
          </w:rPr>
          <w:t xml:space="preserve"> varies between 3 and 12, with an average of around 6 kg VS m</w:t>
        </w:r>
        <w:r w:rsidR="004404BA" w:rsidRPr="004404BA">
          <w:rPr>
            <w:rFonts w:eastAsia="Garamond" w:cs="Garamond"/>
            <w:vertAlign w:val="superscript"/>
            <w:lang w:val="en-US"/>
            <w:rPrChange w:id="931" w:author="Hellmann, Simon" w:date="2025-06-12T11:35:00Z">
              <w:rPr>
                <w:rFonts w:eastAsia="Garamond" w:cs="Garamond"/>
                <w:lang w:val="en-US"/>
              </w:rPr>
            </w:rPrChange>
          </w:rPr>
          <w:t>-3</w:t>
        </w:r>
        <w:r w:rsidR="004404BA">
          <w:rPr>
            <w:rFonts w:eastAsia="Garamond" w:cs="Garamond"/>
            <w:lang w:val="en-US"/>
          </w:rPr>
          <w:t xml:space="preserve"> d</w:t>
        </w:r>
        <w:r w:rsidR="004404BA" w:rsidRPr="004404BA">
          <w:rPr>
            <w:rFonts w:eastAsia="Garamond" w:cs="Garamond"/>
            <w:vertAlign w:val="superscript"/>
            <w:lang w:val="en-US"/>
            <w:rPrChange w:id="932" w:author="Hellmann, Simon" w:date="2025-06-12T11:35:00Z">
              <w:rPr>
                <w:rFonts w:eastAsia="Garamond" w:cs="Garamond"/>
                <w:lang w:val="en-US"/>
              </w:rPr>
            </w:rPrChange>
          </w:rPr>
          <w:t>-1</w:t>
        </w:r>
      </w:ins>
      <w:ins w:id="933" w:author="Hellmann, Simon" w:date="2025-06-12T11:36:00Z">
        <w:r w:rsidR="004404BA">
          <w:rPr>
            <w:rFonts w:eastAsia="Garamond" w:cs="Garamond"/>
            <w:lang w:val="en-US"/>
          </w:rPr>
          <w:t>.</w:t>
        </w:r>
      </w:ins>
      <w:ins w:id="934" w:author="Hellmann, Simon" w:date="2025-06-12T11:35:00Z">
        <w:r w:rsidR="004404BA">
          <w:rPr>
            <w:rFonts w:eastAsia="Garamond" w:cs="Garamond"/>
            <w:lang w:val="en-US"/>
          </w:rPr>
          <w:t xml:space="preserve"> </w:t>
        </w:r>
      </w:ins>
    </w:p>
    <w:p w14:paraId="143C9A8D" w14:textId="706377F7" w:rsidR="009559A1" w:rsidRDefault="004404BA">
      <w:pPr>
        <w:rPr>
          <w:ins w:id="935" w:author="Hellmann, Simon" w:date="2025-06-12T11:10:00Z"/>
          <w:rFonts w:eastAsia="Garamond" w:cs="Garamond"/>
          <w:lang w:val="en-US"/>
        </w:rPr>
      </w:pPr>
      <w:ins w:id="936" w:author="Hellmann, Simon" w:date="2025-06-12T11:36:00Z">
        <w:r>
          <w:rPr>
            <w:rFonts w:eastAsia="Garamond" w:cs="Garamond"/>
            <w:lang w:val="en-US"/>
          </w:rPr>
          <w:t xml:space="preserve">Given </w:t>
        </w:r>
      </w:ins>
      <w:ins w:id="937" w:author="Hellmann, Simon" w:date="2025-06-11T18:35:00Z">
        <w:r w:rsidR="00AE343E">
          <w:rPr>
            <w:rFonts w:eastAsia="Garamond" w:cs="Garamond"/>
            <w:lang w:val="en-US"/>
          </w:rPr>
          <w:t xml:space="preserve">the substrate costs </w:t>
        </w:r>
      </w:ins>
      <w:ins w:id="938" w:author="Hellmann, Simon" w:date="2025-06-12T11:36:00Z">
        <w:r>
          <w:rPr>
            <w:rFonts w:eastAsia="Garamond" w:cs="Garamond"/>
            <w:lang w:val="en-US"/>
          </w:rPr>
          <w:t xml:space="preserve">in </w:t>
        </w:r>
      </w:ins>
      <w:ins w:id="939" w:author="Hellmann, Simon" w:date="2025-06-11T18:35:00Z">
        <w:r w:rsidR="00AE343E">
          <w:rPr>
            <w:rFonts w:eastAsia="Garamond" w:cs="Garamond"/>
            <w:lang w:val="en-US"/>
          </w:rPr>
          <w:t xml:space="preserve">Tab. 2, </w:t>
        </w:r>
      </w:ins>
      <w:del w:id="940" w:author="Hellmann, Simon" w:date="2025-06-10T17:51:00Z">
        <w:r w:rsidR="008B73EE" w:rsidRPr="00D40CB8" w:rsidDel="001F54BD">
          <w:rPr>
            <w:rFonts w:eastAsia="Garamond" w:cs="Garamond"/>
            <w:lang w:val="en-US"/>
          </w:rPr>
          <w:delText xml:space="preserve">with almost </w:delText>
        </w:r>
      </w:del>
      <w:ins w:id="941" w:author="Hellmann, Simon" w:date="2025-06-10T17:51:00Z">
        <w:r w:rsidR="001F54BD" w:rsidRPr="004404BA">
          <w:rPr>
            <w:rFonts w:eastAsia="Garamond" w:cs="Garamond"/>
            <w:lang w:val="en-US"/>
            <w:rPrChange w:id="942" w:author="Hellmann, Simon" w:date="2025-06-12T11:36:00Z">
              <w:rPr>
                <w:rFonts w:eastAsia="Garamond" w:cs="Garamond"/>
                <w:highlight w:val="yellow"/>
                <w:lang w:val="en-US"/>
              </w:rPr>
            </w:rPrChange>
          </w:rPr>
          <w:t xml:space="preserve">the optimal substrate </w:t>
        </w:r>
      </w:ins>
      <w:ins w:id="943" w:author="Hellmann, Simon" w:date="2025-06-12T11:05:00Z">
        <w:r w:rsidR="009559A1" w:rsidRPr="004404BA">
          <w:rPr>
            <w:rFonts w:eastAsia="Garamond" w:cs="Garamond"/>
            <w:lang w:val="en-US"/>
            <w:rPrChange w:id="944" w:author="Hellmann, Simon" w:date="2025-06-12T11:36:00Z">
              <w:rPr>
                <w:rFonts w:eastAsia="Garamond" w:cs="Garamond"/>
                <w:highlight w:val="yellow"/>
                <w:lang w:val="en-US"/>
              </w:rPr>
            </w:rPrChange>
          </w:rPr>
          <w:t xml:space="preserve">composition </w:t>
        </w:r>
      </w:ins>
      <w:ins w:id="945" w:author="Hellmann, Simon" w:date="2025-06-10T17:51:00Z">
        <w:r w:rsidR="001F54BD" w:rsidRPr="004404BA">
          <w:rPr>
            <w:rFonts w:eastAsia="Garamond" w:cs="Garamond"/>
            <w:lang w:val="en-US"/>
            <w:rPrChange w:id="946" w:author="Hellmann, Simon" w:date="2025-06-12T11:36:00Z">
              <w:rPr>
                <w:rFonts w:eastAsia="Garamond" w:cs="Garamond"/>
                <w:highlight w:val="yellow"/>
                <w:lang w:val="en-US"/>
              </w:rPr>
            </w:rPrChange>
          </w:rPr>
          <w:t>con</w:t>
        </w:r>
      </w:ins>
      <w:ins w:id="947" w:author="Hellmann, Simon" w:date="2025-06-10T17:52:00Z">
        <w:r w:rsidR="001F54BD" w:rsidRPr="004404BA">
          <w:rPr>
            <w:rFonts w:eastAsia="Garamond" w:cs="Garamond"/>
            <w:lang w:val="en-US"/>
            <w:rPrChange w:id="948" w:author="Hellmann, Simon" w:date="2025-06-12T11:36:00Z">
              <w:rPr>
                <w:rFonts w:eastAsia="Garamond" w:cs="Garamond"/>
                <w:highlight w:val="yellow"/>
                <w:lang w:val="en-US"/>
              </w:rPr>
            </w:rPrChange>
          </w:rPr>
          <w:t xml:space="preserve">sists of </w:t>
        </w:r>
      </w:ins>
      <w:ins w:id="949" w:author="Hellmann, Simon" w:date="2025-06-12T11:03:00Z">
        <w:r w:rsidR="009559A1" w:rsidRPr="004404BA">
          <w:rPr>
            <w:rFonts w:eastAsia="Garamond" w:cs="Garamond"/>
            <w:lang w:val="en-US"/>
            <w:rPrChange w:id="950" w:author="Hellmann, Simon" w:date="2025-06-12T11:36:00Z">
              <w:rPr>
                <w:rFonts w:eastAsia="Garamond" w:cs="Garamond"/>
                <w:highlight w:val="yellow"/>
                <w:lang w:val="en-US"/>
              </w:rPr>
            </w:rPrChange>
          </w:rPr>
          <w:t xml:space="preserve">about equal </w:t>
        </w:r>
      </w:ins>
      <w:ins w:id="951" w:author="Hellmann, Simon" w:date="2025-06-12T11:07:00Z">
        <w:r w:rsidR="009559A1" w:rsidRPr="004404BA">
          <w:rPr>
            <w:rFonts w:eastAsia="Garamond" w:cs="Garamond"/>
            <w:lang w:val="en-US"/>
            <w:rPrChange w:id="952" w:author="Hellmann, Simon" w:date="2025-06-12T11:36:00Z">
              <w:rPr>
                <w:rFonts w:eastAsia="Garamond" w:cs="Garamond"/>
                <w:highlight w:val="yellow"/>
                <w:lang w:val="en-US"/>
              </w:rPr>
            </w:rPrChange>
          </w:rPr>
          <w:t xml:space="preserve">and nearly constant </w:t>
        </w:r>
      </w:ins>
      <w:del w:id="953" w:author="Hellmann, Simon" w:date="2025-06-12T11:03:00Z">
        <w:r w:rsidR="008B73EE" w:rsidRPr="00D40CB8" w:rsidDel="009559A1">
          <w:rPr>
            <w:rFonts w:eastAsia="Garamond" w:cs="Garamond"/>
            <w:lang w:val="en-US"/>
          </w:rPr>
          <w:delText xml:space="preserve">identical </w:delText>
        </w:r>
      </w:del>
      <w:r w:rsidR="002D06DE" w:rsidRPr="004404BA">
        <w:rPr>
          <w:rFonts w:eastAsia="Garamond" w:cs="Garamond"/>
          <w:lang w:val="en-US"/>
        </w:rPr>
        <w:t xml:space="preserve">shares </w:t>
      </w:r>
      <w:ins w:id="954" w:author="Hellmann, Simon" w:date="2025-06-12T11:07:00Z">
        <w:r w:rsidR="009559A1" w:rsidRPr="004404BA">
          <w:rPr>
            <w:rFonts w:eastAsia="Garamond" w:cs="Garamond"/>
            <w:lang w:val="en-US"/>
            <w:rPrChange w:id="955" w:author="Hellmann, Simon" w:date="2025-06-12T11:36:00Z">
              <w:rPr>
                <w:rFonts w:eastAsia="Garamond" w:cs="Garamond"/>
                <w:highlight w:val="yellow"/>
                <w:lang w:val="en-US"/>
              </w:rPr>
            </w:rPrChange>
          </w:rPr>
          <w:t>of</w:t>
        </w:r>
      </w:ins>
      <w:del w:id="956" w:author="Hellmann, Simon" w:date="2025-06-12T11:07:00Z">
        <w:r w:rsidR="002D06DE" w:rsidRPr="00D40CB8" w:rsidDel="009559A1">
          <w:rPr>
            <w:rFonts w:eastAsia="Garamond" w:cs="Garamond"/>
            <w:lang w:val="en-US"/>
          </w:rPr>
          <w:delText>in</w:delText>
        </w:r>
      </w:del>
      <w:r w:rsidR="002D06DE" w:rsidRPr="004404BA">
        <w:rPr>
          <w:rFonts w:eastAsia="Garamond" w:cs="Garamond"/>
          <w:lang w:val="en-US"/>
        </w:rPr>
        <w:t xml:space="preserve"> </w:t>
      </w:r>
      <w:ins w:id="957" w:author="Hellmann, Simon" w:date="2025-06-12T11:03:00Z">
        <w:r w:rsidR="009559A1" w:rsidRPr="004404BA">
          <w:rPr>
            <w:rFonts w:eastAsia="Garamond" w:cs="Garamond"/>
            <w:lang w:val="en-US"/>
            <w:rPrChange w:id="958" w:author="Hellmann, Simon" w:date="2025-06-12T11:36:00Z">
              <w:rPr>
                <w:rFonts w:eastAsia="Garamond" w:cs="Garamond"/>
                <w:highlight w:val="yellow"/>
                <w:lang w:val="en-US"/>
              </w:rPr>
            </w:rPrChange>
          </w:rPr>
          <w:t xml:space="preserve">all substrates, with a slight preference for </w:t>
        </w:r>
      </w:ins>
      <w:del w:id="959" w:author="Hellmann, Simon" w:date="2025-06-12T11:03:00Z">
        <w:r w:rsidR="002D06DE" w:rsidRPr="00D40CB8" w:rsidDel="009559A1">
          <w:rPr>
            <w:rFonts w:eastAsia="Garamond" w:cs="Garamond"/>
            <w:lang w:val="en-US"/>
          </w:rPr>
          <w:delText>silages</w:delText>
        </w:r>
        <w:r w:rsidR="006A575A" w:rsidRPr="004404BA" w:rsidDel="009559A1">
          <w:rPr>
            <w:rFonts w:eastAsia="Garamond" w:cs="Garamond"/>
            <w:lang w:val="en-US"/>
          </w:rPr>
          <w:delText xml:space="preserve"> </w:delText>
        </w:r>
      </w:del>
      <w:proofErr w:type="spellStart"/>
      <w:ins w:id="960" w:author="Hellmann, Simon" w:date="2025-06-12T11:04:00Z">
        <w:r w:rsidR="009559A1" w:rsidRPr="004404BA">
          <w:rPr>
            <w:rFonts w:eastAsia="Garamond" w:cs="Garamond"/>
            <w:lang w:val="en-US"/>
            <w:rPrChange w:id="961" w:author="Hellmann, Simon" w:date="2025-06-12T11:36:00Z">
              <w:rPr>
                <w:rFonts w:eastAsia="Garamond" w:cs="Garamond"/>
                <w:highlight w:val="yellow"/>
                <w:lang w:val="en-US"/>
              </w:rPr>
            </w:rPrChange>
          </w:rPr>
          <w:t>GrS</w:t>
        </w:r>
        <w:proofErr w:type="spellEnd"/>
        <w:r w:rsidR="009559A1" w:rsidRPr="004404BA">
          <w:rPr>
            <w:rFonts w:eastAsia="Garamond" w:cs="Garamond"/>
            <w:lang w:val="en-US"/>
            <w:rPrChange w:id="962" w:author="Hellmann, Simon" w:date="2025-06-12T11:36:00Z">
              <w:rPr>
                <w:rFonts w:eastAsia="Garamond" w:cs="Garamond"/>
                <w:highlight w:val="yellow"/>
                <w:lang w:val="en-US"/>
              </w:rPr>
            </w:rPrChange>
          </w:rPr>
          <w:t xml:space="preserve">, cf. magnifications in </w:t>
        </w:r>
        <w:r w:rsidR="009559A1" w:rsidRPr="004404BA">
          <w:rPr>
            <w:rFonts w:eastAsia="Garamond" w:cs="Garamond"/>
            <w:lang w:val="en-US"/>
            <w:rPrChange w:id="963" w:author="Hellmann, Simon" w:date="2025-06-12T11:36:00Z">
              <w:rPr>
                <w:rFonts w:eastAsia="Garamond" w:cs="Garamond"/>
                <w:highlight w:val="yellow"/>
                <w:lang w:val="en-US"/>
              </w:rPr>
            </w:rPrChange>
          </w:rPr>
          <w:lastRenderedPageBreak/>
          <w:t>Fig. 4</w:t>
        </w:r>
      </w:ins>
      <w:del w:id="964" w:author="Hellmann, Simon" w:date="2025-06-12T11:04:00Z">
        <w:r w:rsidR="006A575A" w:rsidRPr="001F54BD" w:rsidDel="009559A1">
          <w:rPr>
            <w:rFonts w:eastAsia="Garamond" w:cs="Garamond"/>
            <w:highlight w:val="yellow"/>
            <w:lang w:val="en-US"/>
            <w:rPrChange w:id="965" w:author="Hellmann, Simon" w:date="2025-06-10T17:48:00Z">
              <w:rPr>
                <w:rFonts w:eastAsia="Garamond" w:cs="Garamond"/>
                <w:lang w:val="en-US"/>
              </w:rPr>
            </w:rPrChange>
          </w:rPr>
          <w:delText>and about 5 times as much manure</w:delText>
        </w:r>
      </w:del>
      <w:r w:rsidR="006A575A">
        <w:rPr>
          <w:rFonts w:eastAsia="Garamond" w:cs="Garamond"/>
          <w:lang w:val="en-US"/>
        </w:rPr>
        <w:t xml:space="preserve">. </w:t>
      </w:r>
      <w:ins w:id="966" w:author="Hellmann, Simon" w:date="2025-06-12T11:05:00Z">
        <w:r w:rsidR="009559A1">
          <w:rPr>
            <w:rFonts w:eastAsia="Garamond" w:cs="Garamond"/>
            <w:lang w:val="en-US"/>
          </w:rPr>
          <w:t xml:space="preserve">When changing the costs </w:t>
        </w:r>
      </w:ins>
      <w:ins w:id="967" w:author="Hellmann, Simon" w:date="2025-06-12T11:36:00Z">
        <w:r>
          <w:rPr>
            <w:rFonts w:eastAsia="Garamond" w:cs="Garamond"/>
            <w:lang w:val="en-US"/>
          </w:rPr>
          <w:t xml:space="preserve">of substrates </w:t>
        </w:r>
      </w:ins>
      <w:ins w:id="968" w:author="Hellmann, Simon" w:date="2025-06-12T11:05:00Z">
        <w:r w:rsidR="009559A1">
          <w:rPr>
            <w:rFonts w:eastAsia="Garamond" w:cs="Garamond"/>
            <w:lang w:val="en-US"/>
          </w:rPr>
          <w:t xml:space="preserve">relative to each other, </w:t>
        </w:r>
      </w:ins>
      <w:ins w:id="969" w:author="Hellmann, Simon" w:date="2025-06-12T11:06:00Z">
        <w:r w:rsidR="009559A1">
          <w:rPr>
            <w:rFonts w:eastAsia="Garamond" w:cs="Garamond"/>
            <w:lang w:val="en-US"/>
          </w:rPr>
          <w:t xml:space="preserve">the mix </w:t>
        </w:r>
      </w:ins>
      <w:ins w:id="970" w:author="Hellmann, Simon" w:date="2025-06-12T11:05:00Z">
        <w:r w:rsidR="009559A1">
          <w:rPr>
            <w:rFonts w:eastAsia="Garamond" w:cs="Garamond"/>
            <w:lang w:val="en-US"/>
          </w:rPr>
          <w:t xml:space="preserve">changes </w:t>
        </w:r>
      </w:ins>
      <w:ins w:id="971" w:author="Hellmann, Simon" w:date="2025-06-12T11:06:00Z">
        <w:r w:rsidR="009559A1">
          <w:rPr>
            <w:rFonts w:eastAsia="Garamond" w:cs="Garamond"/>
            <w:lang w:val="en-US"/>
          </w:rPr>
          <w:t xml:space="preserve">in favor of the cheapest silage </w:t>
        </w:r>
      </w:ins>
      <w:ins w:id="972" w:author="Hellmann, Simon" w:date="2025-06-12T11:05:00Z">
        <w:r w:rsidR="009559A1">
          <w:rPr>
            <w:rFonts w:eastAsia="Garamond" w:cs="Garamond"/>
            <w:lang w:val="en-US"/>
          </w:rPr>
          <w:t>(plots not shown)</w:t>
        </w:r>
      </w:ins>
      <w:ins w:id="973" w:author="Hellmann, Simon" w:date="2025-06-12T11:08:00Z">
        <w:r w:rsidR="009559A1">
          <w:rPr>
            <w:rFonts w:eastAsia="Garamond" w:cs="Garamond"/>
            <w:lang w:val="en-US"/>
          </w:rPr>
          <w:t>. However, the methane potential represented by the influent concentration</w:t>
        </w:r>
      </w:ins>
      <w:ins w:id="974" w:author="Hellmann, Simon" w:date="2025-06-12T11:09:00Z">
        <w:r w:rsidR="009559A1">
          <w:rPr>
            <w:rFonts w:eastAsia="Garamond" w:cs="Garamond"/>
            <w:lang w:val="en-US"/>
          </w:rPr>
          <w:t>s</w:t>
        </w:r>
      </w:ins>
      <w:ins w:id="975" w:author="Hellmann, Simon" w:date="2025-06-12T11:08:00Z">
        <w:r w:rsidR="009559A1">
          <w:rPr>
            <w:rFonts w:eastAsia="Garamond" w:cs="Garamond"/>
            <w:lang w:val="en-US"/>
          </w:rPr>
          <w:t xml:space="preserve"> also affect</w:t>
        </w:r>
      </w:ins>
      <w:ins w:id="976" w:author="Hellmann, Simon" w:date="2025-06-12T11:09:00Z">
        <w:r w:rsidR="009559A1">
          <w:rPr>
            <w:rFonts w:eastAsia="Garamond" w:cs="Garamond"/>
            <w:lang w:val="en-US"/>
          </w:rPr>
          <w:t>s</w:t>
        </w:r>
      </w:ins>
      <w:ins w:id="977" w:author="Hellmann, Simon" w:date="2025-06-12T11:08:00Z">
        <w:r w:rsidR="009559A1">
          <w:rPr>
            <w:rFonts w:eastAsia="Garamond" w:cs="Garamond"/>
            <w:lang w:val="en-US"/>
          </w:rPr>
          <w:t xml:space="preserve"> </w:t>
        </w:r>
      </w:ins>
      <w:ins w:id="978" w:author="Hellmann, Simon" w:date="2025-06-12T11:09:00Z">
        <w:r w:rsidR="009559A1">
          <w:rPr>
            <w:rFonts w:eastAsia="Garamond" w:cs="Garamond"/>
            <w:lang w:val="en-US"/>
          </w:rPr>
          <w:t>the substrate mix</w:t>
        </w:r>
      </w:ins>
      <w:ins w:id="979" w:author="Hellmann, Simon" w:date="2025-06-12T11:37:00Z">
        <w:r>
          <w:rPr>
            <w:rFonts w:eastAsia="Garamond" w:cs="Garamond"/>
            <w:lang w:val="en-US"/>
          </w:rPr>
          <w:t xml:space="preserve"> </w:t>
        </w:r>
      </w:ins>
      <w:ins w:id="980" w:author="Hellmann, Simon" w:date="2025-06-12T11:09:00Z">
        <w:r w:rsidR="009559A1">
          <w:rPr>
            <w:rFonts w:eastAsia="Garamond" w:cs="Garamond"/>
            <w:lang w:val="en-US"/>
          </w:rPr>
          <w:t>required to satisfy the setpoint tracking. This explains why SB</w:t>
        </w:r>
      </w:ins>
      <w:ins w:id="981" w:author="Hellmann, Simon" w:date="2025-06-12T11:10:00Z">
        <w:r w:rsidR="009559A1">
          <w:rPr>
            <w:rFonts w:eastAsia="Garamond" w:cs="Garamond"/>
            <w:lang w:val="en-US"/>
          </w:rPr>
          <w:t>S has a higher share than MS although it is more expensive</w:t>
        </w:r>
      </w:ins>
      <w:ins w:id="982" w:author="Hellmann, Simon" w:date="2025-06-12T11:06:00Z">
        <w:r w:rsidR="009559A1">
          <w:rPr>
            <w:rFonts w:eastAsia="Garamond" w:cs="Garamond"/>
            <w:lang w:val="en-US"/>
          </w:rPr>
          <w:t>.</w:t>
        </w:r>
      </w:ins>
      <w:ins w:id="983" w:author="Hellmann, Simon" w:date="2025-06-12T11:05:00Z">
        <w:r w:rsidR="009559A1">
          <w:rPr>
            <w:rFonts w:eastAsia="Garamond" w:cs="Garamond"/>
            <w:lang w:val="en-US"/>
          </w:rPr>
          <w:t xml:space="preserve"> </w:t>
        </w:r>
      </w:ins>
    </w:p>
    <w:p w14:paraId="09EC69A1" w14:textId="77777777" w:rsidR="0093328E" w:rsidRDefault="006A575A" w:rsidP="0093328E">
      <w:pPr>
        <w:rPr>
          <w:ins w:id="984" w:author="Hellmann, Simon" w:date="2025-06-12T19:32:00Z"/>
          <w:rFonts w:eastAsia="Garamond" w:cs="Garamond"/>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del w:id="985" w:author="Hellmann, Simon" w:date="2025-06-10T17:52:00Z">
        <w:r w:rsidR="002875A8" w:rsidDel="001F54BD">
          <w:rPr>
            <w:rFonts w:eastAsia="Garamond" w:cs="Garamond"/>
            <w:lang w:val="en-US"/>
          </w:rPr>
          <w:delText xml:space="preserve">proportions </w:delText>
        </w:r>
      </w:del>
      <w:ins w:id="986" w:author="Hellmann, Simon" w:date="2025-06-10T17:52:00Z">
        <w:r w:rsidR="001F54BD">
          <w:rPr>
            <w:rFonts w:eastAsia="Garamond" w:cs="Garamond"/>
            <w:lang w:val="en-US"/>
          </w:rPr>
          <w:t xml:space="preserve">composition </w:t>
        </w:r>
      </w:ins>
      <w:r>
        <w:rPr>
          <w:rFonts w:eastAsia="Garamond" w:cs="Garamond"/>
          <w:lang w:val="en-US"/>
        </w:rPr>
        <w:t xml:space="preserve">is </w:t>
      </w:r>
      <w:r w:rsidR="007D6FB0">
        <w:rPr>
          <w:rFonts w:eastAsia="Garamond" w:cs="Garamond"/>
          <w:lang w:val="en-US"/>
        </w:rPr>
        <w:t>common in practical AD operation</w:t>
      </w:r>
      <w:r w:rsidR="008B463E">
        <w:rPr>
          <w:rFonts w:eastAsia="Garamond" w:cs="Garamond"/>
          <w:lang w:val="en-US"/>
        </w:rPr>
        <w:t xml:space="preserve"> </w:t>
      </w:r>
      <w:sdt>
        <w:sdtPr>
          <w:rPr>
            <w:rFonts w:eastAsia="Garamond" w:cs="Garamond"/>
            <w:lang w:val="en-US"/>
          </w:rPr>
          <w:alias w:val="To edit, see citavi.com/edit"/>
          <w:tag w:val="CitaviPlaceholder#f706f735-d8d9-44ad-9281-610560ece575"/>
          <w:id w:val="354538997"/>
          <w:placeholder>
            <w:docPart w:val="DefaultPlaceholder_-1854013440"/>
          </w:placeholder>
        </w:sdtPr>
        <w:sdtContent>
          <w:r w:rsidR="0097178E">
            <w:rPr>
              <w:rFonts w:eastAsia="Garamond" w:cs="Garamond"/>
              <w:lang w:val="en-US"/>
            </w:rPr>
            <w:fldChar w:fldCharType="begin"/>
          </w:r>
          <w:r w:rsidR="00B7360D">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DNlYWQzLTg4MjMtNDU2NC05MDAyLTg4ZTVmZjYxZTkwMyIsIlJhbmdlTGVuZ3RoIjoyNywiUmVmZXJlbmNlSWQiOiI5ODg5MTQwZS0yMTUyLTQwN2MtOTY5OC1mNzdlNTQ1YzVjZD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xMDkvMDczODg1NTEuMjAxMC41MjU0OTYiLCJVcmlTdHJpbmciOiJodHRwczovL2RvaS5vcmcvMTAuMzEwOS8wNzM4ODU1MS4yMDEwLjUyNTQ5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xNDoyNCIsIk1vZGlmaWVkQnkiOiJfSGVsbG1hbm4sIFNpbW9uIiwiSWQiOiJjZjIyMDE2NC01MTRiLTQ1ZTUtYmQ3MS1jMjMxY2I4ZTE0NmQiLCJNb2RpZmllZE9uIjoiMjAyNS0wMi0wNFQyMjoxNDoyN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IxMzUxODE1IiwiVXJpU3RyaW5nIjoiaHR0cDovL3d3dy5uY2JpLm5sbS5uaWguZ292L3B1Ym1lZC8yMTM1MTg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}</w:instrText>
          </w:r>
          <w:r w:rsidR="0097178E">
            <w:rPr>
              <w:rFonts w:eastAsia="Garamond" w:cs="Garamond"/>
              <w:lang w:val="en-US"/>
            </w:rPr>
            <w:fldChar w:fldCharType="separate"/>
          </w:r>
          <w:r w:rsidR="00B7360D">
            <w:rPr>
              <w:rFonts w:eastAsia="Garamond" w:cs="Garamond"/>
              <w:lang w:val="en-US"/>
            </w:rPr>
            <w:t>(Mata-Alvarez et al., 2011)</w:t>
          </w:r>
          <w:r w:rsidR="0097178E">
            <w:rPr>
              <w:rFonts w:eastAsia="Garamond" w:cs="Garamond"/>
              <w:lang w:val="en-US"/>
            </w:rPr>
            <w:fldChar w:fldCharType="end"/>
          </w:r>
        </w:sdtContent>
      </w:sdt>
      <w:r w:rsidR="007D6FB0">
        <w:rPr>
          <w:rFonts w:eastAsia="Garamond" w:cs="Garamond"/>
          <w:lang w:val="en-US"/>
        </w:rPr>
        <w:t xml:space="preserve">,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del w:id="987" w:author="Hellmann, Simon" w:date="2025-06-12T11:11:00Z">
        <w:r w:rsidR="008C2CBC" w:rsidDel="00F86942">
          <w:rPr>
            <w:rFonts w:eastAsia="Garamond" w:cs="Garamond"/>
            <w:lang w:val="en-US"/>
          </w:rPr>
          <w:delText xml:space="preserve">small </w:delText>
        </w:r>
      </w:del>
      <w:ins w:id="988" w:author="Hellmann, Simon" w:date="2025-06-12T11:11:00Z">
        <w:r w:rsidR="00F86942">
          <w:rPr>
            <w:rFonts w:eastAsia="Garamond" w:cs="Garamond"/>
            <w:lang w:val="en-US"/>
          </w:rPr>
          <w:t xml:space="preserve">intermittent </w:t>
        </w:r>
      </w:ins>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commentRangeStart w:id="989"/>
          <w:commentRangeStart w:id="990"/>
          <w:r w:rsidR="00DA2475">
            <w:rPr>
              <w:rFonts w:eastAsia="Garamond" w:cs="Garamond"/>
              <w:lang w:val="en-US"/>
            </w:rPr>
            <w:fldChar w:fldCharType="begin"/>
          </w:r>
          <w:r w:rsidR="00B7360D">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YmlvZnVlbHMiLCJQYWdpbmF0aW9uIjowLCJQcm90ZWN0ZWQiOmZhbHNlLCJVc2VyQWJicmV2aWF0aW9uMSI6IkJpb3RlY2hub2wgQmlvZnVlbHMiLCJDcmVhdGVkQnkiOiJfYSIsIkNyZWF0ZWRPbiI6IjIwMjItMDYtMDNUMTQ6MTE6MjciLCJNb2RpZmllZEJ5IjoiX2EiLCJJZCI6IjU1MzIxMmEzLWE2OTYtNDYzMS05OTE4LWMxYzA3MTFhNDAyZiIsIk1vZGlmaWVkT24iOiIyMDIyLTA2LTAzVDE0OjExOjI3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2LTEyVDE5OjE0OjExIiwiUHJvamVjdCI6eyIkcmVmIjoiOCJ9fSwiVXNlTnVtYmVyaW5nVHlwZU9mUGFyZW50RG9jdW1lbnQiOmZhbHNlfV0sIkZvcm1hdHRlZFRleHQiOnsiJGlkIjoiMjYiLCJDb3VudCI6MSwiVGV4dFVuaXRzIjpbeyIkaWQiOiIyNyIsIkZvbnRTdHlsZSI6eyIkaWQiOiIyOCIsIk5ldXRyYWwiOnRydWV9LCJSZWFkaW5nT3JkZXIiOjEsIlRleHQiOiIoQm9uayBldCBhbC4sIDIwMTgpIn1dfSwiVGFnIjoiQ2l0YXZpUGxhY2Vob2xkZXIjYjU0M2Y0NzAtYmJhNi00ZDI1LWFiZjgtMWY1OGExMWZlZjhjIiwiVGV4dCI6IihCb25rIGV0IGFsLiwgMjAxOCkiLCJXQUlWZXJzaW9uIjoiNi4xOS4yLjEifQ==}</w:instrText>
          </w:r>
          <w:r w:rsidR="00DA2475">
            <w:rPr>
              <w:rFonts w:eastAsia="Garamond" w:cs="Garamond"/>
              <w:lang w:val="en-US"/>
            </w:rPr>
            <w:fldChar w:fldCharType="separate"/>
          </w:r>
          <w:r w:rsidR="00B7360D">
            <w:rPr>
              <w:rFonts w:eastAsia="Garamond" w:cs="Garamond"/>
              <w:lang w:val="en-US"/>
            </w:rPr>
            <w:t>(Bonk et al., 2018)</w:t>
          </w:r>
          <w:r w:rsidR="00DA2475">
            <w:rPr>
              <w:rFonts w:eastAsia="Garamond" w:cs="Garamond"/>
              <w:lang w:val="en-US"/>
            </w:rPr>
            <w:fldChar w:fldCharType="end"/>
          </w:r>
          <w:commentRangeEnd w:id="989"/>
          <w:r w:rsidR="00D06A2A">
            <w:rPr>
              <w:rStyle w:val="Kommentarzeichen"/>
            </w:rPr>
            <w:commentReference w:id="989"/>
          </w:r>
          <w:commentRangeEnd w:id="990"/>
          <w:r w:rsidR="00CB3314">
            <w:rPr>
              <w:rStyle w:val="Kommentarzeichen"/>
            </w:rPr>
            <w:commentReference w:id="990"/>
          </w:r>
        </w:sdtContent>
      </w:sdt>
      <w:r w:rsidR="00B222B4">
        <w:rPr>
          <w:rFonts w:eastAsia="Garamond" w:cs="Garamond"/>
          <w:lang w:val="en-US"/>
        </w:rPr>
        <w:t xml:space="preserve">, which </w:t>
      </w:r>
      <w:r w:rsidR="006D0082">
        <w:rPr>
          <w:rFonts w:eastAsia="Garamond" w:cs="Garamond"/>
          <w:lang w:val="en-US"/>
        </w:rPr>
        <w:t xml:space="preserve">leads to </w:t>
      </w:r>
      <w:del w:id="991" w:author="Hellmann, Simon" w:date="2025-06-12T11:11:00Z">
        <w:r w:rsidR="006D0082" w:rsidDel="001064BD">
          <w:rPr>
            <w:rFonts w:eastAsia="Garamond" w:cs="Garamond"/>
            <w:lang w:val="en-US"/>
          </w:rPr>
          <w:delText xml:space="preserve">slightly </w:delText>
        </w:r>
      </w:del>
      <w:r w:rsidR="006D0082">
        <w:rPr>
          <w:rFonts w:eastAsia="Garamond" w:cs="Garamond"/>
          <w:lang w:val="en-US"/>
        </w:rPr>
        <w:t>fluctuating gas production</w:t>
      </w:r>
      <w:del w:id="992" w:author="Hellmann, Simon" w:date="2025-06-12T11:11:00Z">
        <w:r w:rsidR="006D0082" w:rsidDel="001064BD">
          <w:rPr>
            <w:rFonts w:eastAsia="Garamond" w:cs="Garamond"/>
            <w:lang w:val="en-US"/>
          </w:rPr>
          <w:delText>s</w:delText>
        </w:r>
      </w:del>
      <w:r w:rsidR="006D0082">
        <w:rPr>
          <w:rFonts w:eastAsia="Garamond" w:cs="Garamond"/>
          <w:lang w:val="en-US"/>
        </w:rPr>
        <w:t>.</w:t>
      </w:r>
      <w:r w:rsidR="003A6892">
        <w:rPr>
          <w:rFonts w:eastAsia="Garamond" w:cs="Garamond"/>
          <w:lang w:val="en-US"/>
        </w:rPr>
        <w:t xml:space="preserve"> </w:t>
      </w:r>
      <w:ins w:id="993" w:author="Hellmann, Simon" w:date="2025-06-11T18:37:00Z">
        <w:r w:rsidR="00AE343E">
          <w:rPr>
            <w:rFonts w:eastAsia="Garamond" w:cs="Garamond"/>
            <w:lang w:val="en-US"/>
          </w:rPr>
          <w:t xml:space="preserve">Moreover, a GS was not considered in case study 1 but is usually installed to </w:t>
        </w:r>
      </w:ins>
      <w:ins w:id="994" w:author="Hellmann, Simon" w:date="2025-06-12T11:12:00Z">
        <w:r w:rsidR="001064BD">
          <w:rPr>
            <w:rFonts w:eastAsia="Garamond" w:cs="Garamond"/>
            <w:lang w:val="en-US"/>
          </w:rPr>
          <w:t xml:space="preserve">compensate </w:t>
        </w:r>
      </w:ins>
      <w:ins w:id="995" w:author="Hellmann, Simon" w:date="2025-06-12T11:11:00Z">
        <w:r w:rsidR="001064BD">
          <w:rPr>
            <w:rFonts w:eastAsia="Garamond" w:cs="Garamond"/>
            <w:lang w:val="en-US"/>
          </w:rPr>
          <w:t xml:space="preserve">such </w:t>
        </w:r>
      </w:ins>
      <w:ins w:id="996" w:author="Hellmann, Simon" w:date="2025-06-11T18:37:00Z">
        <w:r w:rsidR="00AE343E">
          <w:rPr>
            <w:rFonts w:eastAsia="Garamond" w:cs="Garamond"/>
            <w:lang w:val="en-US"/>
          </w:rPr>
          <w:t xml:space="preserve">fluctuations </w:t>
        </w:r>
      </w:ins>
      <w:ins w:id="997" w:author="Hellmann, Simon" w:date="2025-06-12T11:11:00Z">
        <w:r w:rsidR="001064BD">
          <w:rPr>
            <w:rFonts w:eastAsia="Garamond" w:cs="Garamond"/>
            <w:lang w:val="en-US"/>
          </w:rPr>
          <w:t xml:space="preserve">and ensure constant </w:t>
        </w:r>
      </w:ins>
      <w:ins w:id="998" w:author="Hellmann, Simon" w:date="2025-06-12T11:12:00Z">
        <w:r w:rsidR="001064BD">
          <w:rPr>
            <w:rFonts w:eastAsia="Garamond" w:cs="Garamond"/>
            <w:lang w:val="en-US"/>
          </w:rPr>
          <w:t>volume flows into an upgrading unit</w:t>
        </w:r>
      </w:ins>
      <w:ins w:id="999" w:author="Hellmann, Simon" w:date="2025-06-12T11:13:00Z">
        <w:r w:rsidR="001064BD">
          <w:rPr>
            <w:rFonts w:eastAsia="Garamond" w:cs="Garamond"/>
            <w:lang w:val="en-US"/>
          </w:rPr>
          <w:t xml:space="preserve"> </w:t>
        </w:r>
      </w:ins>
      <w:customXmlInsRangeStart w:id="1000" w:author="Hellmann, Simon" w:date="2025-06-12T11:15:00Z"/>
      <w:sdt>
        <w:sdtPr>
          <w:rPr>
            <w:rFonts w:eastAsia="Garamond" w:cs="Garamond"/>
            <w:lang w:val="en-US"/>
          </w:rPr>
          <w:alias w:val="To edit, see citavi.com/edit"/>
          <w:tag w:val="CitaviPlaceholder#5454ebde-26c8-4457-9cbe-283447042d48"/>
          <w:id w:val="447826639"/>
          <w:placeholder>
            <w:docPart w:val="DefaultPlaceholder_-1854013440"/>
          </w:placeholder>
        </w:sdtPr>
        <w:sdtContent>
          <w:customXmlInsRangeEnd w:id="1000"/>
          <w:ins w:id="1001" w:author="Hellmann, Simon" w:date="2025-06-12T11:15:00Z">
            <w:r w:rsidR="001064BD">
              <w:rPr>
                <w:rFonts w:eastAsia="Garamond" w:cs="Garamond"/>
                <w:lang w:val="en-US"/>
              </w:rPr>
              <w:fldChar w:fldCharType="begin"/>
            </w:r>
          </w:ins>
          <w:r w:rsidR="00B7360D">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xMlQxOToxNDoxM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064BD">
            <w:rPr>
              <w:rFonts w:eastAsia="Garamond" w:cs="Garamond"/>
              <w:lang w:val="en-US"/>
            </w:rPr>
            <w:fldChar w:fldCharType="separate"/>
          </w:r>
          <w:r w:rsidR="00B7360D">
            <w:rPr>
              <w:rFonts w:eastAsia="Garamond" w:cs="Garamond"/>
              <w:lang w:val="en-US"/>
            </w:rPr>
            <w:t>(Jønson et al., 2022)</w:t>
          </w:r>
          <w:ins w:id="1002" w:author="Hellmann, Simon" w:date="2025-06-12T11:15:00Z">
            <w:r w:rsidR="001064BD">
              <w:rPr>
                <w:rFonts w:eastAsia="Garamond" w:cs="Garamond"/>
                <w:lang w:val="en-US"/>
              </w:rPr>
              <w:fldChar w:fldCharType="end"/>
            </w:r>
          </w:ins>
          <w:customXmlInsRangeStart w:id="1003" w:author="Hellmann, Simon" w:date="2025-06-12T11:15:00Z"/>
        </w:sdtContent>
      </w:sdt>
      <w:customXmlInsRangeEnd w:id="1003"/>
      <w:ins w:id="1004" w:author="Hellmann, Simon" w:date="2025-06-11T18:37:00Z">
        <w:r w:rsidR="00AE343E">
          <w:rPr>
            <w:rFonts w:eastAsia="Garamond" w:cs="Garamond"/>
            <w:lang w:val="en-US"/>
          </w:rPr>
          <w:t>.</w:t>
        </w:r>
      </w:ins>
      <w:ins w:id="1005" w:author="Hellmann, Simon" w:date="2025-06-12T11:17:00Z">
        <w:r w:rsidR="009D0F79">
          <w:rPr>
            <w:rFonts w:eastAsia="Garamond" w:cs="Garamond"/>
            <w:lang w:val="en-US"/>
          </w:rPr>
          <w:t xml:space="preserve"> T</w:t>
        </w:r>
      </w:ins>
      <w:del w:id="1006" w:author="Hellmann, Simon" w:date="2025-06-12T11:15:00Z">
        <w:r w:rsidR="003A6892" w:rsidDel="009D0F79">
          <w:rPr>
            <w:rFonts w:eastAsia="Garamond" w:cs="Garamond"/>
            <w:lang w:val="en-US"/>
          </w:rPr>
          <w:delText>T</w:delText>
        </w:r>
      </w:del>
      <w:r w:rsidR="003A6892">
        <w:rPr>
          <w:rFonts w:eastAsia="Garamond" w:cs="Garamond"/>
          <w:lang w:val="en-US"/>
        </w:rPr>
        <w:t xml:space="preserve">he </w:t>
      </w:r>
      <w:ins w:id="1007" w:author="Hellmann, Simon" w:date="2025-06-12T11:16:00Z">
        <w:r w:rsidR="009D0F79">
          <w:rPr>
            <w:rFonts w:eastAsia="Garamond" w:cs="Garamond"/>
            <w:lang w:val="en-US"/>
          </w:rPr>
          <w:t xml:space="preserve">obtained </w:t>
        </w:r>
      </w:ins>
      <w:del w:id="1008" w:author="Hellmann, Simon" w:date="2025-06-12T11:16:00Z">
        <w:r w:rsidR="003A6892" w:rsidDel="009D0F79">
          <w:rPr>
            <w:rFonts w:eastAsia="Garamond" w:cs="Garamond"/>
            <w:lang w:val="en-US"/>
          </w:rPr>
          <w:delText>obtained</w:delText>
        </w:r>
        <w:r w:rsidR="00B222B4" w:rsidDel="009D0F79">
          <w:rPr>
            <w:rFonts w:eastAsia="Garamond" w:cs="Garamond"/>
            <w:lang w:val="en-US"/>
          </w:rPr>
          <w:delText xml:space="preserve"> </w:delText>
        </w:r>
      </w:del>
      <w:del w:id="1009" w:author="Hellmann, Simon" w:date="2025-06-12T11:15:00Z">
        <w:r w:rsidR="00B222B4" w:rsidDel="009D0F79">
          <w:rPr>
            <w:rFonts w:eastAsia="Garamond" w:cs="Garamond"/>
            <w:lang w:val="en-US"/>
          </w:rPr>
          <w:delText>simulation</w:delText>
        </w:r>
        <w:r w:rsidR="003A6892" w:rsidDel="009D0F79">
          <w:rPr>
            <w:rFonts w:eastAsia="Garamond" w:cs="Garamond"/>
            <w:lang w:val="en-US"/>
          </w:rPr>
          <w:delText xml:space="preserve"> results </w:delText>
        </w:r>
      </w:del>
      <w:ins w:id="1010" w:author="Hellmann, Simon" w:date="2025-06-12T11:16:00Z">
        <w:r w:rsidR="009D0F79">
          <w:rPr>
            <w:rFonts w:eastAsia="Garamond" w:cs="Garamond"/>
            <w:lang w:val="en-US"/>
          </w:rPr>
          <w:t>continuous substrate feeding</w:t>
        </w:r>
      </w:ins>
      <w:ins w:id="1011" w:author="Hellmann, Simon" w:date="2025-06-12T11:17:00Z">
        <w:r w:rsidR="009D0F79">
          <w:rPr>
            <w:rFonts w:eastAsia="Garamond" w:cs="Garamond"/>
            <w:lang w:val="en-US"/>
          </w:rPr>
          <w:t xml:space="preserve"> </w:t>
        </w:r>
      </w:ins>
      <w:del w:id="1012" w:author="Hellmann, Simon" w:date="2025-06-12T11:17:00Z">
        <w:r w:rsidR="003A6892" w:rsidDel="009D0F79">
          <w:rPr>
            <w:rFonts w:eastAsia="Garamond" w:cs="Garamond"/>
            <w:lang w:val="en-US"/>
          </w:rPr>
          <w:delText>are</w:delText>
        </w:r>
      </w:del>
      <w:ins w:id="1013" w:author="Hellmann, Simon" w:date="2025-06-12T11:17:00Z">
        <w:r w:rsidR="009D0F79">
          <w:rPr>
            <w:rFonts w:eastAsia="Garamond" w:cs="Garamond"/>
            <w:lang w:val="en-US"/>
          </w:rPr>
          <w:t xml:space="preserve">is, though, </w:t>
        </w:r>
      </w:ins>
      <w:del w:id="1014" w:author="Hellmann, Simon" w:date="2025-06-12T11:15:00Z">
        <w:r w:rsidR="003A6892" w:rsidDel="009D0F79">
          <w:rPr>
            <w:rFonts w:eastAsia="Garamond" w:cs="Garamond"/>
            <w:lang w:val="en-US"/>
          </w:rPr>
          <w:delText xml:space="preserve">, however, </w:delText>
        </w:r>
      </w:del>
      <w:r w:rsidR="003A6892">
        <w:rPr>
          <w:rFonts w:eastAsia="Garamond" w:cs="Garamond"/>
          <w:lang w:val="en-US"/>
        </w:rPr>
        <w:t xml:space="preserve">a </w:t>
      </w:r>
      <w:ins w:id="1015" w:author="Hellmann, Simon" w:date="2025-06-10T17:56:00Z">
        <w:r w:rsidR="004C6B4F">
          <w:rPr>
            <w:rFonts w:eastAsia="Garamond" w:cs="Garamond"/>
            <w:lang w:val="en-US"/>
          </w:rPr>
          <w:t xml:space="preserve">plausible </w:t>
        </w:r>
      </w:ins>
      <w:r w:rsidR="003A6892">
        <w:rPr>
          <w:rFonts w:eastAsia="Garamond" w:cs="Garamond"/>
          <w:lang w:val="en-US"/>
        </w:rPr>
        <w:t xml:space="preserve">consequence of the </w:t>
      </w:r>
      <w:ins w:id="1016" w:author="Hellmann, Simon" w:date="2025-06-12T11:18:00Z">
        <w:r w:rsidR="009D0F79">
          <w:rPr>
            <w:rFonts w:eastAsia="Garamond" w:cs="Garamond"/>
            <w:lang w:val="en-US"/>
          </w:rPr>
          <w:t xml:space="preserve">OCP </w:t>
        </w:r>
      </w:ins>
      <w:r w:rsidR="003A6892">
        <w:rPr>
          <w:rFonts w:eastAsia="Garamond" w:cs="Garamond"/>
          <w:lang w:val="en-US"/>
        </w:rPr>
        <w:t>formulation</w:t>
      </w:r>
      <w:del w:id="1017" w:author="Hellmann, Simon" w:date="2025-06-12T11:18:00Z">
        <w:r w:rsidR="003A6892" w:rsidDel="009D0F79">
          <w:rPr>
            <w:rFonts w:eastAsia="Garamond" w:cs="Garamond"/>
            <w:lang w:val="en-US"/>
          </w:rPr>
          <w:delText xml:space="preserve"> of the </w:delText>
        </w:r>
        <w:r w:rsidR="00862FB9" w:rsidDel="009D0F79">
          <w:rPr>
            <w:rFonts w:eastAsia="Garamond" w:cs="Garamond"/>
            <w:lang w:val="en-US"/>
          </w:rPr>
          <w:delText>OCP</w:delText>
        </w:r>
      </w:del>
      <w:r w:rsidR="00566AB6">
        <w:rPr>
          <w:rFonts w:eastAsia="Garamond" w:cs="Garamond"/>
          <w:lang w:val="en-US"/>
        </w:rPr>
        <w:t xml:space="preserve">, </w:t>
      </w:r>
      <w:del w:id="1018" w:author="Hellmann, Simon" w:date="2025-06-11T18:35:00Z">
        <w:r w:rsidR="00566AB6" w:rsidDel="00AE343E">
          <w:rPr>
            <w:rFonts w:eastAsia="Garamond" w:cs="Garamond"/>
            <w:lang w:val="en-US"/>
          </w:rPr>
          <w:delText xml:space="preserve">which allows </w:delText>
        </w:r>
        <w:r w:rsidR="007941D5" w:rsidDel="00AE343E">
          <w:rPr>
            <w:rFonts w:eastAsia="Garamond" w:cs="Garamond"/>
            <w:lang w:val="en-US"/>
          </w:rPr>
          <w:delText xml:space="preserve">the controller </w:delText>
        </w:r>
        <w:r w:rsidR="00566AB6" w:rsidDel="00AE343E">
          <w:rPr>
            <w:rFonts w:eastAsia="Garamond" w:cs="Garamond"/>
            <w:lang w:val="en-US"/>
          </w:rPr>
          <w:delText xml:space="preserve">enough degrees of freedom to </w:delText>
        </w:r>
        <w:r w:rsidR="003047E8" w:rsidDel="00AE343E">
          <w:rPr>
            <w:rFonts w:eastAsia="Garamond" w:cs="Garamond"/>
            <w:lang w:val="en-US"/>
          </w:rPr>
          <w:delText>deliver indeed constant methane productions</w:delText>
        </w:r>
      </w:del>
      <w:ins w:id="1019" w:author="Hellmann, Simon" w:date="2025-06-11T18:35:00Z">
        <w:r w:rsidR="00AE343E">
          <w:rPr>
            <w:rFonts w:eastAsia="Garamond" w:cs="Garamond"/>
            <w:lang w:val="en-US"/>
          </w:rPr>
          <w:t xml:space="preserve">and </w:t>
        </w:r>
      </w:ins>
      <w:ins w:id="1020" w:author="Hellmann, Simon" w:date="2025-06-12T11:18:00Z">
        <w:r w:rsidR="009D0F79">
          <w:rPr>
            <w:rFonts w:eastAsia="Garamond" w:cs="Garamond"/>
            <w:lang w:val="en-US"/>
          </w:rPr>
          <w:t>has</w:t>
        </w:r>
      </w:ins>
      <w:ins w:id="1021" w:author="Hellmann, Simon" w:date="2025-06-11T18:36:00Z">
        <w:r w:rsidR="00AE343E">
          <w:rPr>
            <w:rFonts w:eastAsia="Garamond" w:cs="Garamond"/>
            <w:lang w:val="en-US"/>
          </w:rPr>
          <w:t xml:space="preserve"> </w:t>
        </w:r>
      </w:ins>
      <w:ins w:id="1022" w:author="Hellmann, Simon" w:date="2025-06-11T18:35:00Z">
        <w:r w:rsidR="00AE343E">
          <w:rPr>
            <w:rFonts w:eastAsia="Garamond" w:cs="Garamond"/>
            <w:lang w:val="en-US"/>
          </w:rPr>
          <w:t xml:space="preserve">also </w:t>
        </w:r>
      </w:ins>
      <w:ins w:id="1023" w:author="Hellmann, Simon" w:date="2025-06-11T18:36:00Z">
        <w:r w:rsidR="00AE343E">
          <w:rPr>
            <w:rFonts w:eastAsia="Garamond" w:cs="Garamond"/>
            <w:lang w:val="en-US"/>
          </w:rPr>
          <w:t xml:space="preserve">been </w:t>
        </w:r>
      </w:ins>
      <w:ins w:id="1024" w:author="Hellmann, Simon" w:date="2025-06-11T18:35:00Z">
        <w:r w:rsidR="00AE343E">
          <w:rPr>
            <w:rFonts w:eastAsia="Garamond" w:cs="Garamond"/>
            <w:lang w:val="en-US"/>
          </w:rPr>
          <w:t xml:space="preserve">reported </w:t>
        </w:r>
      </w:ins>
      <w:ins w:id="1025" w:author="Hellmann, Simon" w:date="2025-06-12T11:13:00Z">
        <w:r w:rsidR="001064BD">
          <w:rPr>
            <w:rFonts w:eastAsia="Garamond" w:cs="Garamond"/>
            <w:lang w:val="en-US"/>
          </w:rPr>
          <w:t xml:space="preserve">in </w:t>
        </w:r>
      </w:ins>
      <w:ins w:id="1026" w:author="Hellmann, Simon" w:date="2025-06-12T11:16:00Z">
        <w:r w:rsidR="009D0F79">
          <w:rPr>
            <w:rFonts w:eastAsia="Garamond" w:cs="Garamond"/>
            <w:lang w:val="en-US"/>
          </w:rPr>
          <w:t xml:space="preserve">other </w:t>
        </w:r>
      </w:ins>
      <w:ins w:id="1027" w:author="Hellmann, Simon" w:date="2025-06-12T11:13:00Z">
        <w:r w:rsidR="001064BD">
          <w:rPr>
            <w:rFonts w:eastAsia="Garamond" w:cs="Garamond"/>
            <w:lang w:val="en-US"/>
          </w:rPr>
          <w:t xml:space="preserve">simulative studies </w:t>
        </w:r>
      </w:ins>
      <w:customXmlInsRangeStart w:id="1028" w:author="Hellmann, Simon" w:date="2025-06-12T11:17:00Z"/>
      <w:sdt>
        <w:sdtPr>
          <w:rPr>
            <w:rFonts w:eastAsia="Garamond" w:cs="Garamond"/>
            <w:lang w:val="en-US"/>
          </w:rPr>
          <w:alias w:val="To edit, see citavi.com/edit"/>
          <w:tag w:val="CitaviPlaceholder#710f8657-4b8f-4202-802b-95ff6de6ed77"/>
          <w:id w:val="190271507"/>
          <w:placeholder>
            <w:docPart w:val="DefaultPlaceholder_-1854013440"/>
          </w:placeholder>
        </w:sdtPr>
        <w:sdtContent>
          <w:customXmlInsRangeEnd w:id="1028"/>
          <w:ins w:id="1029" w:author="Hellmann, Simon" w:date="2025-06-12T11:17:00Z">
            <w:r w:rsidR="009D0F79">
              <w:rPr>
                <w:rFonts w:eastAsia="Garamond" w:cs="Garamond"/>
                <w:lang w:val="en-US"/>
              </w:rPr>
              <w:fldChar w:fldCharType="begin"/>
            </w:r>
          </w:ins>
          <w:r w:rsidR="00B7360D">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YzY2YWZjLWIwYTItNDhmMy1iNGE5LWIyMzJjMmU4NTA2OSIsIlJhbmdlTGVuZ3RoIjoyNiwiUmVmZXJlbmNlSWQiOiIxMWMzMGVmNi1iZjhmLTQxZDktYTU2Mi1kMTJjYTUwMWYxZ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kiOiJBaG1lZCBldCBhbC4gMjAxNyIsIkNpdGF0aW9uS2V5VXBkYXRlVHlwZSI6MCwiQ29sbGFib3JhdG9ycyI6W10sIkNvdmVyUGF0aCI6eyIkaWQiOiIxMCIsIiR0eXBlIjoiU3dpc3NBY2FkZW1pYy5DaXRhdmkuTGlua2VkUmVzb3VyY2UsIFN3aXNzQWNhZGVtaWMuQ2l0YXZpIiwiTGlua2VkUmVzb3VyY2VUeXBlIjoxLCJPcmlnaW5hbFN0cmluZyI6IkFobWVkLCBSb2Ryw61ndWV6IDIwMTcgLSBHZW5lcmFsaXplZCBwYXJhbWV0ZXIgZXN0aW1hdGlvbiBhbmQgY2FsaWJyYXRpb24uanBnIiwiVXJpU3RyaW5nIjoiQWhtZWQsIFJvZHLDrWd1ZXogMjAxNyAtIEdlbmVyYWxpemVkIHBhcmFtZXRlciBlc3RpbWF0aW9uIGFuZCBjYWxpYnJ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2F0cmVzLjIwMTcuMDUuMDY3IiwiRWRpdG9ycyI6W10sIkV2YWx1YXRpb25Db21wbGV4aXR5IjowLCJFdmFsdWF0aW9uU291cmNlVGV4dEZvcm1hdCI6MCwiR3JvdXBzIjpbeyIkaWQiOiIxM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BaG1lZCAyMDE3IC0gR2VuZXJhbGl6ZWQgcGFyYW1ldGVyIGVzdGltYXRpb24gYW5kIGNhbGlicmF0aW9uIGZvciBiaW9raW5ldGljIG1vZGVscyB1c2luZyBjb3JyZWxhdGlvbiBhbmQgc2luZ2xlLi4ucGRmIiwiVXJpU3RyaW5nIjoiaHR0cHM6Ly9kb2kub3JnL0FobWVk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2EiLCJDcmVhdGVkT24iOiIyMDIxLTExLTE4VDE2OjE3OjIzIiwiTW9kaWZpZWRCeSI6Il9hIiwiSWQiOiJhMmQzM2ZmMy0xMjMyLTQzNGEtOWQ0Ni00Njk2NjA2MzI2OTciLCJNb2RpZmllZE9uIjoiMjAyMS0xMS0xOFQxNjoxNz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53YXRyZXMuMjAxNy4wNS4wNjciLCJVcmlTdHJpbmciOiJodHRwczovL2RvaS5vcmcvMTAuMTAxNi9qLndhdHJlcy4yMDE3LjA1LjA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hUMTY6MTc6MjQiLCJNb2RpZmllZEJ5IjoiX2EiLCJJZCI6IjlmODAzZmFiLTViZTItNGYxZC1iNGI4LTY1MzU2MDMzZmFkMSIsIk1vZGlmaWVkT24iOiIyMDIxLTExLTE4VDE2OjE3OjI0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jg2MjI2MzMiLCJVcmlTdHJpbmciOiJodHRwOi8vd3d3Lm5jYmkubmxtLm5paC5nb3YvcHVibWVkLzI4NjIyNjMz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yZWYiOiI4In19LHsiJGlkIjoiM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z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M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z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}</w:instrText>
          </w:r>
          <w:r w:rsidR="009D0F79">
            <w:rPr>
              <w:rFonts w:eastAsia="Garamond" w:cs="Garamond"/>
              <w:lang w:val="en-US"/>
            </w:rPr>
            <w:fldChar w:fldCharType="separate"/>
          </w:r>
          <w:r w:rsidR="00B7360D">
            <w:rPr>
              <w:rFonts w:eastAsia="Garamond" w:cs="Garamond"/>
              <w:lang w:val="en-US"/>
            </w:rPr>
            <w:t>(Ahmed and Rodríguez, 2017; Kil et al., 2017)</w:t>
          </w:r>
          <w:ins w:id="1030" w:author="Hellmann, Simon" w:date="2025-06-12T11:17:00Z">
            <w:r w:rsidR="009D0F79">
              <w:rPr>
                <w:rFonts w:eastAsia="Garamond" w:cs="Garamond"/>
                <w:lang w:val="en-US"/>
              </w:rPr>
              <w:fldChar w:fldCharType="end"/>
            </w:r>
          </w:ins>
          <w:customXmlInsRangeStart w:id="1031" w:author="Hellmann, Simon" w:date="2025-06-12T11:17:00Z"/>
        </w:sdtContent>
      </w:sdt>
      <w:customXmlInsRangeEnd w:id="1031"/>
      <w:r w:rsidR="003047E8">
        <w:rPr>
          <w:rFonts w:eastAsia="Garamond" w:cs="Garamond"/>
          <w:lang w:val="en-US"/>
        </w:rPr>
        <w:t>.</w:t>
      </w:r>
      <w:ins w:id="1032" w:author="Hellmann, Simon" w:date="2025-06-10T17:54:00Z">
        <w:r w:rsidR="001F54BD">
          <w:rPr>
            <w:rFonts w:eastAsia="Garamond" w:cs="Garamond"/>
            <w:lang w:val="en-US"/>
          </w:rPr>
          <w:t xml:space="preserve"> </w:t>
        </w:r>
      </w:ins>
    </w:p>
    <w:p w14:paraId="636FBEEF" w14:textId="5434D56C" w:rsidR="00B728D2" w:rsidRDefault="0093328E">
      <w:pPr>
        <w:rPr>
          <w:ins w:id="1033" w:author="Hellmann, Simon" w:date="2025-06-12T10:47:00Z"/>
          <w:rFonts w:eastAsia="Garamond" w:cs="Garamond"/>
          <w:lang w:val="en-US"/>
        </w:rPr>
      </w:pPr>
      <w:ins w:id="1034" w:author="Hellmann, Simon" w:date="2025-06-12T19:32:00Z">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w:t>
        </w:r>
        <w:r w:rsidRPr="4246EA89">
          <w:rPr>
            <w:rFonts w:eastAsia="Garamond" w:cs="Garamond"/>
            <w:lang w:val="en-US"/>
          </w:rPr>
          <w:t xml:space="preserve">, </w:t>
        </w:r>
        <w:r>
          <w:rPr>
            <w:rFonts w:eastAsia="Garamond" w:cs="Garamond"/>
            <w:lang w:val="en-US"/>
          </w:rPr>
          <w:t xml:space="preserve">cf. second </w:t>
        </w:r>
        <w:r w:rsidRPr="4246EA89">
          <w:rPr>
            <w:rFonts w:eastAsia="Garamond" w:cs="Garamond"/>
            <w:lang w:val="en-US"/>
          </w:rPr>
          <w:t xml:space="preserve">magnification in the top subplot. Note that the </w:t>
        </w:r>
        <w:r>
          <w:rPr>
            <w:rFonts w:eastAsia="Garamond" w:cs="Garamond"/>
            <w:lang w:val="en-US"/>
          </w:rPr>
          <w:t xml:space="preserve">controller was informed on upcoming disturbance feedings. </w:t>
        </w:r>
      </w:ins>
    </w:p>
    <w:p w14:paraId="64B324B8" w14:textId="5E91C81A" w:rsidR="00FB2993" w:rsidRDefault="004C2BE6" w:rsidP="00D40CB8">
      <w:pPr>
        <w:rPr>
          <w:rFonts w:eastAsia="Garamond" w:cs="Garamond"/>
          <w:lang w:val="en-US"/>
        </w:rPr>
      </w:pPr>
      <w:ins w:id="1035" w:author="Hellmann, Simon" w:date="2025-06-12T11:19:00Z">
        <w:r>
          <w:rPr>
            <w:rFonts w:eastAsia="Garamond" w:cs="Garamond"/>
            <w:lang w:val="en-US"/>
          </w:rPr>
          <w:t>A p</w:t>
        </w:r>
      </w:ins>
      <w:ins w:id="1036" w:author="Hellmann, Simon" w:date="2025-06-12T10:47:00Z">
        <w:r w:rsidR="00FB2993">
          <w:rPr>
            <w:rFonts w:eastAsia="Garamond" w:cs="Garamond"/>
            <w:lang w:val="en-US"/>
          </w:rPr>
          <w:t>ermanent tracking error remains</w:t>
        </w:r>
      </w:ins>
      <w:ins w:id="1037" w:author="Hellmann, Simon" w:date="2025-06-12T11:19:00Z">
        <w:r>
          <w:rPr>
            <w:rFonts w:eastAsia="Garamond" w:cs="Garamond"/>
            <w:lang w:val="en-US"/>
          </w:rPr>
          <w:t xml:space="preserve"> especially for the high setpoint, cf.</w:t>
        </w:r>
      </w:ins>
      <w:ins w:id="1038" w:author="Hellmann, Simon" w:date="2025-06-12T11:20:00Z">
        <w:r>
          <w:rPr>
            <w:rFonts w:eastAsia="Garamond" w:cs="Garamond"/>
            <w:lang w:val="en-US"/>
          </w:rPr>
          <w:t xml:space="preserve"> second last subplot of</w:t>
        </w:r>
      </w:ins>
      <w:ins w:id="1039" w:author="Hellmann, Simon" w:date="2025-06-12T11:19:00Z">
        <w:r>
          <w:rPr>
            <w:rFonts w:eastAsia="Garamond" w:cs="Garamond"/>
            <w:lang w:val="en-US"/>
          </w:rPr>
          <w:t xml:space="preserve"> </w:t>
        </w:r>
      </w:ins>
      <w:ins w:id="1040" w:author="Hellmann, Simon" w:date="2025-06-12T11:20:00Z">
        <w:r>
          <w:rPr>
            <w:rFonts w:eastAsia="Garamond" w:cs="Garamond"/>
            <w:lang w:val="en-US"/>
          </w:rPr>
          <w:t>Fig. 4</w:t>
        </w:r>
      </w:ins>
      <w:ins w:id="1041" w:author="Hellmann, Simon" w:date="2025-06-12T10:47:00Z">
        <w:r w:rsidR="00FB2993">
          <w:rPr>
            <w:rFonts w:eastAsia="Garamond" w:cs="Garamond"/>
            <w:lang w:val="en-US"/>
          </w:rPr>
          <w:t xml:space="preserve">. </w:t>
        </w:r>
      </w:ins>
      <w:ins w:id="1042" w:author="Hellmann, Simon" w:date="2025-06-12T11:20:00Z">
        <w:r>
          <w:rPr>
            <w:rFonts w:eastAsia="Garamond" w:cs="Garamond"/>
            <w:lang w:val="en-US"/>
          </w:rPr>
          <w:t>This is n</w:t>
        </w:r>
      </w:ins>
      <w:ins w:id="1043" w:author="Hellmann, Simon" w:date="2025-06-12T10:47:00Z">
        <w:r w:rsidR="00FB2993">
          <w:rPr>
            <w:rFonts w:eastAsia="Garamond" w:cs="Garamond"/>
            <w:lang w:val="en-US"/>
          </w:rPr>
          <w:t xml:space="preserve">ot surprising, </w:t>
        </w:r>
      </w:ins>
      <w:ins w:id="1044" w:author="Hellmann, Simon" w:date="2025-06-12T11:20:00Z">
        <w:r>
          <w:rPr>
            <w:rFonts w:eastAsia="Garamond" w:cs="Garamond"/>
            <w:lang w:val="en-US"/>
          </w:rPr>
          <w:t xml:space="preserve">as </w:t>
        </w:r>
      </w:ins>
      <w:ins w:id="1045" w:author="Hellmann, Simon" w:date="2025-06-12T10:47:00Z">
        <w:r w:rsidR="00FB2993">
          <w:rPr>
            <w:rFonts w:eastAsia="Garamond" w:cs="Garamond"/>
            <w:lang w:val="en-US"/>
          </w:rPr>
          <w:t xml:space="preserve">the controller optimizes a cost </w:t>
        </w:r>
      </w:ins>
      <w:ins w:id="1046" w:author="Hellmann, Simon" w:date="2025-06-12T10:48:00Z">
        <w:r w:rsidR="00FB2993">
          <w:rPr>
            <w:rFonts w:eastAsia="Garamond" w:cs="Garamond"/>
            <w:lang w:val="en-US"/>
          </w:rPr>
          <w:t>function that</w:t>
        </w:r>
      </w:ins>
      <w:ins w:id="1047" w:author="Hellmann, Simon" w:date="2025-06-12T18:54:00Z">
        <w:r w:rsidR="00C74682">
          <w:rPr>
            <w:rFonts w:eastAsia="Garamond" w:cs="Garamond"/>
            <w:lang w:val="en-US"/>
          </w:rPr>
          <w:t>,</w:t>
        </w:r>
      </w:ins>
      <w:ins w:id="1048" w:author="Hellmann, Simon" w:date="2025-06-12T10:48:00Z">
        <w:r w:rsidR="00FB2993">
          <w:rPr>
            <w:rFonts w:eastAsia="Garamond" w:cs="Garamond"/>
            <w:lang w:val="en-US"/>
          </w:rPr>
          <w:t xml:space="preserve"> aside from the tracking error</w:t>
        </w:r>
      </w:ins>
      <w:ins w:id="1049" w:author="Hellmann, Simon" w:date="2025-06-12T18:54:00Z">
        <w:r w:rsidR="00C74682">
          <w:rPr>
            <w:rFonts w:eastAsia="Garamond" w:cs="Garamond"/>
            <w:lang w:val="en-US"/>
          </w:rPr>
          <w:t xml:space="preserve">, </w:t>
        </w:r>
      </w:ins>
      <w:ins w:id="1050" w:author="Hellmann, Simon" w:date="2025-06-12T10:48:00Z">
        <w:r w:rsidR="00FB2993">
          <w:rPr>
            <w:rFonts w:eastAsia="Garamond" w:cs="Garamond"/>
            <w:lang w:val="en-US"/>
          </w:rPr>
          <w:t xml:space="preserve">also </w:t>
        </w:r>
      </w:ins>
      <w:ins w:id="1051" w:author="Hellmann, Simon" w:date="2025-06-12T11:21:00Z">
        <w:r>
          <w:rPr>
            <w:rFonts w:eastAsia="Garamond" w:cs="Garamond"/>
            <w:lang w:val="en-US"/>
          </w:rPr>
          <w:t xml:space="preserve">considers </w:t>
        </w:r>
      </w:ins>
      <w:ins w:id="1052" w:author="Hellmann, Simon" w:date="2025-06-12T10:48:00Z">
        <w:r w:rsidR="00FB2993">
          <w:rPr>
            <w:rFonts w:eastAsia="Garamond" w:cs="Garamond"/>
            <w:lang w:val="en-US"/>
          </w:rPr>
          <w:t xml:space="preserve">substrate costs and </w:t>
        </w:r>
        <w:r w:rsidR="00E77F1F">
          <w:rPr>
            <w:rFonts w:eastAsia="Garamond" w:cs="Garamond"/>
            <w:lang w:val="en-US"/>
          </w:rPr>
          <w:t xml:space="preserve">changes in feed volume flow, cf. Eq. </w:t>
        </w:r>
      </w:ins>
      <w:ins w:id="1053" w:author="Hellmann, Simon" w:date="2025-06-12T10:49:00Z">
        <w:r w:rsidR="00E77F1F">
          <w:rPr>
            <w:rFonts w:eastAsia="Garamond" w:cs="Garamond"/>
            <w:lang w:val="en-US"/>
          </w:rPr>
          <w:fldChar w:fldCharType="begin"/>
        </w:r>
        <w:r w:rsidR="00E77F1F">
          <w:rPr>
            <w:rFonts w:eastAsia="Garamond" w:cs="Garamond"/>
            <w:lang w:val="en-US"/>
          </w:rPr>
          <w:instrText xml:space="preserve"> REF _Ref188105785 \h </w:instrText>
        </w:r>
      </w:ins>
      <w:r w:rsidR="00E77F1F">
        <w:rPr>
          <w:rFonts w:eastAsia="Garamond" w:cs="Garamond"/>
          <w:lang w:val="en-US"/>
        </w:rPr>
      </w:r>
      <w:r w:rsidR="00E77F1F">
        <w:rPr>
          <w:rFonts w:eastAsia="Garamond" w:cs="Garamond"/>
          <w:lang w:val="en-US"/>
        </w:rPr>
        <w:fldChar w:fldCharType="separate"/>
      </w:r>
      <w:ins w:id="1054" w:author="Hellmann, Simon" w:date="2025-06-12T16:31:00Z">
        <w:r w:rsidR="00254622" w:rsidRPr="00EE3C03">
          <w:rPr>
            <w:lang w:val="en-US"/>
            <w:rPrChange w:id="1055" w:author="Hellmann, Simon" w:date="2025-06-12T16:48:00Z">
              <w:rPr/>
            </w:rPrChange>
          </w:rPr>
          <w:t>(</w:t>
        </w:r>
        <w:r w:rsidR="00254622" w:rsidRPr="00EE3C03">
          <w:rPr>
            <w:noProof/>
            <w:lang w:val="en-US"/>
            <w:rPrChange w:id="1056" w:author="Hellmann, Simon" w:date="2025-06-12T16:48:00Z">
              <w:rPr>
                <w:noProof/>
              </w:rPr>
            </w:rPrChange>
          </w:rPr>
          <w:t>2</w:t>
        </w:r>
        <w:r w:rsidR="00254622" w:rsidRPr="00EE3C03">
          <w:rPr>
            <w:lang w:val="en-US"/>
            <w:rPrChange w:id="1057" w:author="Hellmann, Simon" w:date="2025-06-12T16:48:00Z">
              <w:rPr/>
            </w:rPrChange>
          </w:rPr>
          <w:t>.</w:t>
        </w:r>
        <w:r w:rsidR="00254622" w:rsidRPr="00EE3C03">
          <w:rPr>
            <w:noProof/>
            <w:lang w:val="en-US"/>
            <w:rPrChange w:id="1058" w:author="Hellmann, Simon" w:date="2025-06-12T16:48:00Z">
              <w:rPr>
                <w:noProof/>
              </w:rPr>
            </w:rPrChange>
          </w:rPr>
          <w:t>16</w:t>
        </w:r>
        <w:r w:rsidR="00254622" w:rsidRPr="00EE3C03">
          <w:rPr>
            <w:lang w:val="en-US"/>
            <w:rPrChange w:id="1059" w:author="Hellmann, Simon" w:date="2025-06-12T16:48:00Z">
              <w:rPr/>
            </w:rPrChange>
          </w:rPr>
          <w:t>)</w:t>
        </w:r>
      </w:ins>
      <w:ins w:id="1060" w:author="Hellmann, Simon" w:date="2025-06-12T10:49:00Z">
        <w:r w:rsidR="00E77F1F">
          <w:rPr>
            <w:rFonts w:eastAsia="Garamond" w:cs="Garamond"/>
            <w:lang w:val="en-US"/>
          </w:rPr>
          <w:fldChar w:fldCharType="end"/>
        </w:r>
        <w:r w:rsidR="00E77F1F">
          <w:rPr>
            <w:rFonts w:eastAsia="Garamond" w:cs="Garamond"/>
            <w:lang w:val="en-US"/>
          </w:rPr>
          <w:t xml:space="preserve">. The tracking error can further be decreased by </w:t>
        </w:r>
      </w:ins>
      <w:ins w:id="1061" w:author="Hellmann, Simon" w:date="2025-06-12T11:21:00Z">
        <w:r>
          <w:rPr>
            <w:rFonts w:eastAsia="Garamond" w:cs="Garamond"/>
            <w:lang w:val="en-US"/>
          </w:rPr>
          <w:t xml:space="preserve">increasing the respective </w:t>
        </w:r>
      </w:ins>
      <w:ins w:id="1062" w:author="Hellmann, Simon" w:date="2025-06-12T10:49:00Z">
        <w:r w:rsidR="00E77F1F">
          <w:rPr>
            <w:rFonts w:eastAsia="Garamond" w:cs="Garamond"/>
            <w:lang w:val="en-US"/>
          </w:rPr>
          <w:t xml:space="preserve">weight in the cost function, i.e. by increasing </w:t>
        </w:r>
      </w:ins>
      <w:ins w:id="1063" w:author="Hellmann, Simon" w:date="2025-06-12T10:50:00Z">
        <w:r w:rsidR="00E77F1F">
          <w:rPr>
            <w:rFonts w:eastAsia="Garamond" w:cs="Garamond"/>
            <w:lang w:val="en-US"/>
          </w:rPr>
          <w:t xml:space="preserve">tuning parameter </w:t>
        </w:r>
      </w:ins>
      <m:oMath>
        <m:sSub>
          <m:sSubPr>
            <m:ctrlPr>
              <w:ins w:id="1064" w:author="Hellmann, Simon" w:date="2025-06-12T10:50:00Z">
                <w:rPr>
                  <w:rFonts w:ascii="Cambria Math" w:eastAsia="Garamond" w:hAnsi="Cambria Math" w:cs="Garamond"/>
                  <w:i/>
                  <w:lang w:val="en-US"/>
                </w:rPr>
              </w:ins>
            </m:ctrlPr>
          </m:sSubPr>
          <m:e>
            <m:r>
              <w:ins w:id="1065" w:author="Hellmann, Simon" w:date="2025-06-12T10:50:00Z">
                <w:rPr>
                  <w:rFonts w:ascii="Cambria Math" w:eastAsia="Garamond" w:hAnsi="Cambria Math" w:cs="Garamond"/>
                  <w:lang w:val="en-US"/>
                </w:rPr>
                <m:t>c</m:t>
              </w:ins>
            </m:r>
          </m:e>
          <m:sub>
            <m:r>
              <w:ins w:id="1066" w:author="Hellmann, Simon" w:date="2025-06-12T10:50:00Z">
                <w:rPr>
                  <w:rFonts w:ascii="Cambria Math" w:eastAsia="Garamond" w:hAnsi="Cambria Math" w:cs="Garamond"/>
                  <w:lang w:val="en-US"/>
                </w:rPr>
                <m:t>1</m:t>
              </w:ins>
            </m:r>
          </m:sub>
        </m:sSub>
      </m:oMath>
      <w:ins w:id="1067" w:author="Hellmann, Simon" w:date="2025-06-12T10:50:00Z">
        <w:r w:rsidR="00E77F1F">
          <w:rPr>
            <w:rFonts w:eastAsia="Garamond" w:cs="Garamond"/>
            <w:lang w:val="en-US"/>
          </w:rPr>
          <w:t xml:space="preserve"> relative to </w:t>
        </w:r>
      </w:ins>
      <m:oMath>
        <m:sSub>
          <m:sSubPr>
            <m:ctrlPr>
              <w:ins w:id="1068" w:author="Hellmann, Simon" w:date="2025-06-12T10:50:00Z">
                <w:rPr>
                  <w:rFonts w:ascii="Cambria Math" w:eastAsia="Garamond" w:hAnsi="Cambria Math" w:cs="Garamond"/>
                  <w:i/>
                  <w:lang w:val="en-US"/>
                </w:rPr>
              </w:ins>
            </m:ctrlPr>
          </m:sSubPr>
          <m:e>
            <m:r>
              <w:ins w:id="1069" w:author="Hellmann, Simon" w:date="2025-06-12T10:50:00Z">
                <w:rPr>
                  <w:rFonts w:ascii="Cambria Math" w:eastAsia="Garamond" w:hAnsi="Cambria Math" w:cs="Garamond"/>
                  <w:lang w:val="en-US"/>
                </w:rPr>
                <m:t>c</m:t>
              </w:ins>
            </m:r>
          </m:e>
          <m:sub>
            <m:r>
              <w:ins w:id="1070" w:author="Hellmann, Simon" w:date="2025-06-12T10:50:00Z">
                <w:rPr>
                  <w:rFonts w:ascii="Cambria Math" w:eastAsia="Garamond" w:hAnsi="Cambria Math" w:cs="Garamond"/>
                  <w:lang w:val="en-US"/>
                </w:rPr>
                <m:t>2</m:t>
              </w:ins>
            </m:r>
          </m:sub>
        </m:sSub>
      </m:oMath>
      <w:ins w:id="1071" w:author="Hellmann, Simon" w:date="2025-06-12T10:50:00Z">
        <w:r w:rsidR="00E77F1F">
          <w:rPr>
            <w:rFonts w:eastAsia="Garamond" w:cs="Garamond"/>
            <w:lang w:val="en-US"/>
          </w:rPr>
          <w:t xml:space="preserve"> and/or the substrate costs.</w:t>
        </w:r>
      </w:ins>
      <w:ins w:id="1072" w:author="Hellmann, Simon" w:date="2025-06-12T11:21:00Z">
        <w:r w:rsidR="00EF69E5">
          <w:rPr>
            <w:rFonts w:eastAsia="Garamond" w:cs="Garamond"/>
            <w:lang w:val="en-US"/>
          </w:rPr>
          <w:t xml:space="preserve"> This comes at the expense of higher </w:t>
        </w:r>
      </w:ins>
      <w:ins w:id="1073" w:author="Hellmann, Simon" w:date="2025-06-12T11:22:00Z">
        <w:r w:rsidR="00EF69E5">
          <w:rPr>
            <w:rFonts w:eastAsia="Garamond" w:cs="Garamond"/>
            <w:lang w:val="en-US"/>
          </w:rPr>
          <w:t xml:space="preserve">and more erratic </w:t>
        </w:r>
      </w:ins>
      <w:ins w:id="1074" w:author="Hellmann, Simon" w:date="2025-06-12T11:21:00Z">
        <w:r w:rsidR="00EF69E5">
          <w:rPr>
            <w:rFonts w:eastAsia="Garamond" w:cs="Garamond"/>
            <w:lang w:val="en-US"/>
          </w:rPr>
          <w:t>feed volume flows</w:t>
        </w:r>
      </w:ins>
      <w:ins w:id="1075" w:author="Hellmann, Simon" w:date="2025-06-12T18:54:00Z">
        <w:r w:rsidR="00C74682">
          <w:rPr>
            <w:rFonts w:eastAsia="Garamond" w:cs="Garamond"/>
            <w:lang w:val="en-US"/>
          </w:rPr>
          <w:t xml:space="preserve"> (plots not shown)</w:t>
        </w:r>
      </w:ins>
      <w:ins w:id="1076" w:author="Hellmann, Simon" w:date="2025-06-12T11:22:00Z">
        <w:r w:rsidR="00EF69E5">
          <w:rPr>
            <w:rFonts w:eastAsia="Garamond" w:cs="Garamond"/>
            <w:lang w:val="en-US"/>
          </w:rPr>
          <w:t xml:space="preserve">. </w:t>
        </w:r>
      </w:ins>
    </w:p>
    <w:p w14:paraId="22C74201" w14:textId="0B7DB198" w:rsidR="003F676E" w:rsidRDefault="003F676E" w:rsidP="00424FB7">
      <w:pPr>
        <w:rPr>
          <w:ins w:id="1077" w:author="Hellmann, Simon" w:date="2025-06-12T19:31:00Z"/>
          <w:rFonts w:eastAsia="Garamond" w:cs="Garamond"/>
          <w:lang w:val="en-US"/>
        </w:rPr>
      </w:pPr>
      <w:r>
        <w:rPr>
          <w:rFonts w:eastAsia="Garamond" w:cs="Garamond"/>
          <w:lang w:val="en-US"/>
        </w:rPr>
        <w:t>The pH c</w:t>
      </w:r>
      <w:ins w:id="1078" w:author="Hellmann, Simon" w:date="2025-06-12T19:32:00Z">
        <w:r w:rsidR="0093328E">
          <w:rPr>
            <w:rFonts w:eastAsia="Garamond" w:cs="Garamond"/>
            <w:lang w:val="en-US"/>
          </w:rPr>
          <w:t>ould</w:t>
        </w:r>
      </w:ins>
      <w:del w:id="1079" w:author="Hellmann, Simon" w:date="2025-06-12T19:32:00Z">
        <w:r w:rsidDel="0093328E">
          <w:rPr>
            <w:rFonts w:eastAsia="Garamond" w:cs="Garamond"/>
            <w:lang w:val="en-US"/>
          </w:rPr>
          <w:delText>an</w:delText>
        </w:r>
      </w:del>
      <w:r>
        <w:rPr>
          <w:rFonts w:eastAsia="Garamond" w:cs="Garamond"/>
          <w:lang w:val="en-US"/>
        </w:rPr>
        <w:t xml:space="preserve"> be maintained approximately constant</w:t>
      </w:r>
      <w:ins w:id="1080" w:author="Hellmann, Simon" w:date="2025-06-12T11:22:00Z">
        <w:r w:rsidR="00EF69E5">
          <w:rPr>
            <w:rFonts w:eastAsia="Garamond" w:cs="Garamond"/>
            <w:lang w:val="en-US"/>
          </w:rPr>
          <w:t xml:space="preserve"> and in a</w:t>
        </w:r>
      </w:ins>
      <w:ins w:id="1081" w:author="Hellmann, Simon" w:date="2025-06-12T18:54:00Z">
        <w:r w:rsidR="00C74682">
          <w:rPr>
            <w:rFonts w:eastAsia="Garamond" w:cs="Garamond"/>
            <w:lang w:val="en-US"/>
          </w:rPr>
          <w:t xml:space="preserve"> </w:t>
        </w:r>
      </w:ins>
      <w:del w:id="1082" w:author="Hellmann, Simon" w:date="2025-06-12T11:22:00Z">
        <w:r w:rsidR="00096A57" w:rsidDel="00EF69E5">
          <w:rPr>
            <w:rFonts w:eastAsia="Garamond" w:cs="Garamond"/>
            <w:lang w:val="en-US"/>
          </w:rPr>
          <w:delText xml:space="preserve">, with a pH in the </w:delText>
        </w:r>
      </w:del>
      <w:r w:rsidR="00096A57">
        <w:rPr>
          <w:rFonts w:eastAsia="Garamond" w:cs="Garamond"/>
          <w:lang w:val="en-US"/>
        </w:rPr>
        <w:t xml:space="preserve">range </w:t>
      </w:r>
      <w:r w:rsidR="00357C14">
        <w:rPr>
          <w:rFonts w:eastAsia="Garamond" w:cs="Garamond"/>
          <w:lang w:val="en-US"/>
        </w:rPr>
        <w:t xml:space="preserve">of </w:t>
      </w:r>
      <w:r w:rsidR="00096A57">
        <w:rPr>
          <w:rFonts w:eastAsia="Garamond" w:cs="Garamond"/>
          <w:lang w:val="en-US"/>
        </w:rPr>
        <w:t>7.</w:t>
      </w:r>
      <w:ins w:id="1083" w:author="Hellmann, Simon" w:date="2025-06-11T18:37:00Z">
        <w:r w:rsidR="00AE343E">
          <w:rPr>
            <w:rFonts w:eastAsia="Garamond" w:cs="Garamond"/>
            <w:lang w:val="en-US"/>
          </w:rPr>
          <w:t>2</w:t>
        </w:r>
      </w:ins>
      <w:del w:id="1084" w:author="Hellmann, Simon" w:date="2025-06-11T18:37:00Z">
        <w:r w:rsidR="00096A57" w:rsidDel="00AE343E">
          <w:rPr>
            <w:rFonts w:eastAsia="Garamond" w:cs="Garamond"/>
            <w:lang w:val="en-US"/>
          </w:rPr>
          <w:delText>3</w:delText>
        </w:r>
      </w:del>
      <w:r w:rsidR="00096A57">
        <w:rPr>
          <w:rFonts w:eastAsia="Garamond" w:cs="Garamond"/>
          <w:lang w:val="en-US"/>
        </w:rPr>
        <w:t>-</w:t>
      </w:r>
      <w:r w:rsidR="00357C14">
        <w:rPr>
          <w:rFonts w:eastAsia="Garamond" w:cs="Garamond"/>
          <w:lang w:val="en-US"/>
        </w:rPr>
        <w:t>7.</w:t>
      </w:r>
      <w:ins w:id="1085" w:author="Hellmann, Simon" w:date="2025-06-11T18:37:00Z">
        <w:r w:rsidR="00AE343E">
          <w:rPr>
            <w:rFonts w:eastAsia="Garamond" w:cs="Garamond"/>
            <w:lang w:val="en-US"/>
          </w:rPr>
          <w:t>3</w:t>
        </w:r>
      </w:ins>
      <w:ins w:id="1086" w:author="Hellmann, Simon" w:date="2025-06-12T18:55:00Z">
        <w:r w:rsidR="00C74682">
          <w:rPr>
            <w:rFonts w:eastAsia="Garamond" w:cs="Garamond"/>
            <w:lang w:val="en-US"/>
          </w:rPr>
          <w:t xml:space="preserve"> and with the most significant drop at the set first setpoint change on day 3. These values are</w:t>
        </w:r>
      </w:ins>
      <w:ins w:id="1087" w:author="Hellmann, Simon" w:date="2025-06-12T11:25:00Z">
        <w:r w:rsidR="00F35D50">
          <w:rPr>
            <w:rFonts w:eastAsia="Garamond" w:cs="Garamond"/>
            <w:lang w:val="en-US"/>
          </w:rPr>
          <w:t xml:space="preserve"> similar</w:t>
        </w:r>
      </w:ins>
      <w:ins w:id="1088" w:author="Hellmann, Simon" w:date="2025-06-12T18:55:00Z">
        <w:r w:rsidR="00C74682">
          <w:rPr>
            <w:rFonts w:eastAsia="Garamond" w:cs="Garamond"/>
            <w:lang w:val="en-US"/>
          </w:rPr>
          <w:t xml:space="preserve"> </w:t>
        </w:r>
      </w:ins>
      <w:ins w:id="1089" w:author="Hellmann, Simon" w:date="2025-06-12T11:25:00Z">
        <w:r w:rsidR="00F35D50">
          <w:rPr>
            <w:rFonts w:eastAsia="Garamond" w:cs="Garamond"/>
            <w:lang w:val="en-US"/>
          </w:rPr>
          <w:t xml:space="preserve">to </w:t>
        </w:r>
      </w:ins>
      <w:ins w:id="1090" w:author="Hellmann, Simon" w:date="2025-06-12T18:55:00Z">
        <w:r w:rsidR="00C74682">
          <w:rPr>
            <w:rFonts w:eastAsia="Garamond" w:cs="Garamond"/>
            <w:lang w:val="en-US"/>
          </w:rPr>
          <w:t xml:space="preserve">those reported by </w:t>
        </w:r>
      </w:ins>
      <w:customXmlInsRangeStart w:id="1091" w:author="Hellmann, Simon" w:date="2025-06-12T11:26:00Z"/>
      <w:sdt>
        <w:sdtPr>
          <w:rPr>
            <w:rFonts w:eastAsia="Garamond" w:cs="Garamond"/>
            <w:lang w:val="en-US"/>
          </w:rPr>
          <w:alias w:val="To edit, see citavi.com/edit"/>
          <w:tag w:val="CitaviPlaceholder#739447e0-48ef-4b90-bb3d-e677607253ee"/>
          <w:id w:val="379290435"/>
          <w:placeholder>
            <w:docPart w:val="DefaultPlaceholder_-1854013440"/>
          </w:placeholder>
        </w:sdtPr>
        <w:sdtContent>
          <w:customXmlInsRangeEnd w:id="1091"/>
          <w:ins w:id="1092" w:author="Hellmann, Simon" w:date="2025-06-12T11:26:00Z">
            <w:r w:rsidR="00F35D50">
              <w:rPr>
                <w:rFonts w:eastAsia="Garamond" w:cs="Garamond"/>
                <w:lang w:val="en-US"/>
              </w:rPr>
              <w:fldChar w:fldCharType="begin"/>
            </w:r>
          </w:ins>
          <w:r w:rsidR="00B7360D">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2LTEyVDE5OjE0OjEx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sidR="00F35D50">
            <w:rPr>
              <w:rFonts w:eastAsia="Garamond" w:cs="Garamond"/>
              <w:lang w:val="en-US"/>
            </w:rPr>
            <w:fldChar w:fldCharType="separate"/>
          </w:r>
          <w:r w:rsidR="00B7360D">
            <w:rPr>
              <w:rFonts w:eastAsia="Garamond" w:cs="Garamond"/>
              <w:lang w:val="en-US"/>
            </w:rPr>
            <w:t>Kil et al.</w:t>
          </w:r>
          <w:ins w:id="1093" w:author="Hellmann, Simon" w:date="2025-06-12T11:26:00Z">
            <w:r w:rsidR="00F35D50">
              <w:rPr>
                <w:rFonts w:eastAsia="Garamond" w:cs="Garamond"/>
                <w:lang w:val="en-US"/>
              </w:rPr>
              <w:fldChar w:fldCharType="end"/>
            </w:r>
          </w:ins>
          <w:customXmlInsRangeStart w:id="1094" w:author="Hellmann, Simon" w:date="2025-06-12T11:26:00Z"/>
        </w:sdtContent>
      </w:sdt>
      <w:customXmlInsRangeEnd w:id="1094"/>
      <w:ins w:id="1095" w:author="Hellmann, Simon" w:date="2025-06-12T11:26:00Z">
        <w:r w:rsidR="00F35D50">
          <w:rPr>
            <w:rFonts w:eastAsia="Garamond" w:cs="Garamond"/>
            <w:lang w:val="en-US"/>
          </w:rPr>
          <w:t xml:space="preserve"> </w:t>
        </w:r>
      </w:ins>
      <w:customXmlInsRangeStart w:id="1096" w:author="Hellmann, Simon" w:date="2025-06-12T11:26:00Z"/>
      <w:sdt>
        <w:sdtPr>
          <w:rPr>
            <w:rFonts w:eastAsia="Garamond" w:cs="Garamond"/>
            <w:lang w:val="en-US"/>
          </w:rPr>
          <w:alias w:val="To edit, see citavi.com/edit"/>
          <w:tag w:val="CitaviPlaceholder#9c304bf8-a22d-4a27-932e-7036935b1e1c"/>
          <w:id w:val="1136608584"/>
          <w:placeholder>
            <w:docPart w:val="DefaultPlaceholder_-1854013440"/>
          </w:placeholder>
        </w:sdtPr>
        <w:sdtContent>
          <w:customXmlInsRangeEnd w:id="1096"/>
          <w:ins w:id="1097" w:author="Hellmann, Simon" w:date="2025-06-12T11:26:00Z">
            <w:r w:rsidR="00F35D50">
              <w:rPr>
                <w:rFonts w:eastAsia="Garamond" w:cs="Garamond"/>
                <w:lang w:val="en-US"/>
              </w:rPr>
              <w:fldChar w:fldCharType="begin"/>
            </w:r>
          </w:ins>
          <w:r w:rsidR="00B7360D">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xMlQxOToxNDoxM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sidR="00F35D50">
            <w:rPr>
              <w:rFonts w:eastAsia="Garamond" w:cs="Garamond"/>
              <w:lang w:val="en-US"/>
            </w:rPr>
            <w:fldChar w:fldCharType="separate"/>
          </w:r>
          <w:r w:rsidR="00B7360D">
            <w:rPr>
              <w:rFonts w:eastAsia="Garamond" w:cs="Garamond"/>
              <w:lang w:val="en-US"/>
            </w:rPr>
            <w:t>(2017)</w:t>
          </w:r>
          <w:ins w:id="1098" w:author="Hellmann, Simon" w:date="2025-06-12T11:26:00Z">
            <w:r w:rsidR="00F35D50">
              <w:rPr>
                <w:rFonts w:eastAsia="Garamond" w:cs="Garamond"/>
                <w:lang w:val="en-US"/>
              </w:rPr>
              <w:fldChar w:fldCharType="end"/>
            </w:r>
          </w:ins>
          <w:customXmlInsRangeStart w:id="1099" w:author="Hellmann, Simon" w:date="2025-06-12T11:26:00Z"/>
        </w:sdtContent>
      </w:sdt>
      <w:customXmlInsRangeEnd w:id="1099"/>
      <w:del w:id="1100" w:author="Hellmann, Simon" w:date="2025-06-11T18:37:00Z">
        <w:r w:rsidR="0072136C" w:rsidDel="00AE343E">
          <w:rPr>
            <w:rFonts w:eastAsia="Garamond" w:cs="Garamond"/>
            <w:lang w:val="en-US"/>
          </w:rPr>
          <w:delText>7</w:delText>
        </w:r>
      </w:del>
      <w:ins w:id="1101" w:author="Hellmann, Simon" w:date="2025-06-12T11:22:00Z">
        <w:r w:rsidR="00EF69E5">
          <w:rPr>
            <w:rFonts w:eastAsia="Garamond" w:cs="Garamond"/>
            <w:lang w:val="en-US"/>
          </w:rPr>
          <w:t>.</w:t>
        </w:r>
      </w:ins>
      <w:del w:id="1102" w:author="Hellmann, Simon" w:date="2025-06-12T11:22:00Z">
        <w:r w:rsidR="0072136C" w:rsidDel="00EF69E5">
          <w:rPr>
            <w:rFonts w:eastAsia="Garamond" w:cs="Garamond"/>
            <w:lang w:val="en-US"/>
          </w:rPr>
          <w:delText xml:space="preserve">, </w:delText>
        </w:r>
        <w:r w:rsidR="00615766" w:rsidDel="00EF69E5">
          <w:rPr>
            <w:rFonts w:eastAsia="Garamond" w:cs="Garamond"/>
            <w:lang w:val="en-US"/>
          </w:rPr>
          <w:delText>and t</w:delText>
        </w:r>
      </w:del>
      <w:del w:id="1103" w:author="Hellmann, Simon" w:date="2025-06-12T18:55:00Z">
        <w:r w:rsidR="00615766" w:rsidDel="00C74682">
          <w:rPr>
            <w:rFonts w:eastAsia="Garamond" w:cs="Garamond"/>
            <w:lang w:val="en-US"/>
          </w:rPr>
          <w:delText xml:space="preserve">he most significant drop at </w:delText>
        </w:r>
      </w:del>
      <w:del w:id="1104" w:author="Hellmann, Simon" w:date="2025-06-12T11:23:00Z">
        <w:r w:rsidR="00542B90" w:rsidDel="00EF69E5">
          <w:rPr>
            <w:rFonts w:eastAsia="Garamond" w:cs="Garamond"/>
            <w:lang w:val="en-US"/>
          </w:rPr>
          <w:delText xml:space="preserve">a </w:delText>
        </w:r>
        <w:r w:rsidR="00615766" w:rsidDel="00EF69E5">
          <w:rPr>
            <w:rFonts w:eastAsia="Garamond" w:cs="Garamond"/>
            <w:lang w:val="en-US"/>
          </w:rPr>
          <w:delText>feeding spike at</w:delText>
        </w:r>
      </w:del>
      <w:del w:id="1105" w:author="Hellmann, Simon" w:date="2025-06-12T18:55:00Z">
        <w:r w:rsidR="00615766" w:rsidDel="00C74682">
          <w:rPr>
            <w:rFonts w:eastAsia="Garamond" w:cs="Garamond"/>
            <w:lang w:val="en-US"/>
          </w:rPr>
          <w:delText xml:space="preserve"> </w:delText>
        </w:r>
      </w:del>
      <w:del w:id="1106" w:author="Hellmann, Simon" w:date="2025-06-12T11:23:00Z">
        <w:r w:rsidR="00615766" w:rsidDel="00EF69E5">
          <w:rPr>
            <w:rFonts w:eastAsia="Garamond" w:cs="Garamond"/>
            <w:lang w:val="en-US"/>
          </w:rPr>
          <w:delText xml:space="preserve">time </w:delText>
        </w:r>
      </w:del>
      <w:del w:id="1107" w:author="Hellmann, Simon" w:date="2025-06-12T18:55:00Z">
        <w:r w:rsidR="005D7FFB" w:rsidDel="00C74682">
          <w:rPr>
            <w:rFonts w:eastAsia="Garamond" w:cs="Garamond"/>
            <w:lang w:val="en-US"/>
          </w:rPr>
          <w:delText xml:space="preserve">day 3. </w:delText>
        </w:r>
      </w:del>
      <w:commentRangeStart w:id="1108"/>
      <w:commentRangeStart w:id="1109"/>
      <w:del w:id="1110" w:author="Hellmann, Simon" w:date="2025-06-12T11:24:00Z">
        <w:r w:rsidR="005D7FFB" w:rsidDel="00F35D50">
          <w:rPr>
            <w:rFonts w:eastAsia="Garamond" w:cs="Garamond"/>
            <w:lang w:val="en-US"/>
          </w:rPr>
          <w:delText>Moreover</w:delText>
        </w:r>
      </w:del>
      <w:del w:id="1111" w:author="Hellmann, Simon" w:date="2025-06-10T12:38:00Z">
        <w:r w:rsidR="005D7FFB" w:rsidDel="000320AE">
          <w:rPr>
            <w:rFonts w:eastAsia="Garamond" w:cs="Garamond"/>
            <w:lang w:val="en-US"/>
          </w:rPr>
          <w:delText xml:space="preserve">, </w:delText>
        </w:r>
      </w:del>
      <w:del w:id="1112" w:author="Hellmann, Simon" w:date="2025-06-12T18:51:00Z">
        <w:r w:rsidR="00424FB7" w:rsidDel="00AB1F8C">
          <w:rPr>
            <w:rFonts w:eastAsia="Garamond" w:cs="Garamond"/>
            <w:lang w:val="en-US"/>
          </w:rPr>
          <w:delText xml:space="preserve">the process is constantly in a state of ammonia inhibition, with </w:delText>
        </w:r>
      </w:del>
      <w:del w:id="1113" w:author="Hellmann, Simon" w:date="2025-06-10T12:37:00Z">
        <w:r w:rsidR="00424FB7" w:rsidDel="000320AE">
          <w:rPr>
            <w:rFonts w:eastAsia="Garamond" w:cs="Garamond"/>
            <w:lang w:val="en-US"/>
          </w:rPr>
          <w:delText xml:space="preserve">an ammonia </w:delText>
        </w:r>
      </w:del>
      <w:del w:id="1114" w:author="Hellmann, Simon" w:date="2025-06-12T18:51:00Z">
        <w:r w:rsidR="00424FB7" w:rsidDel="00AB1F8C">
          <w:rPr>
            <w:rFonts w:eastAsia="Garamond" w:cs="Garamond"/>
            <w:lang w:val="en-US"/>
          </w:rPr>
          <w:delText xml:space="preserve">inhibition factor </w:delText>
        </w:r>
      </w:del>
      <w:del w:id="1115" w:author="Hellmann, Simon" w:date="2025-06-10T12:35:00Z">
        <w:r w:rsidR="00424FB7" w:rsidDel="000320AE">
          <w:rPr>
            <w:rFonts w:eastAsia="Garamond" w:cs="Garamond"/>
            <w:lang w:val="en-US"/>
          </w:rPr>
          <w:delText xml:space="preserve">(inhibition 3 in bottom subplot) of about </w:delText>
        </w:r>
      </w:del>
      <w:del w:id="1116" w:author="Hellmann, Simon" w:date="2025-06-12T18:51:00Z">
        <w:r w:rsidR="00424FB7" w:rsidDel="00AB1F8C">
          <w:rPr>
            <w:rFonts w:eastAsia="Garamond" w:cs="Garamond"/>
            <w:lang w:val="en-US"/>
          </w:rPr>
          <w:delText>0.</w:delText>
        </w:r>
      </w:del>
      <w:del w:id="1117" w:author="Hellmann, Simon" w:date="2025-06-12T11:50:00Z">
        <w:r w:rsidR="00424FB7" w:rsidDel="00D40CB8">
          <w:rPr>
            <w:rFonts w:eastAsia="Garamond" w:cs="Garamond"/>
            <w:lang w:val="en-US"/>
          </w:rPr>
          <w:delText>3</w:delText>
        </w:r>
      </w:del>
      <w:del w:id="1118" w:author="Hellmann, Simon" w:date="2025-06-12T18:51:00Z">
        <w:r w:rsidR="00424FB7" w:rsidDel="00AB1F8C">
          <w:rPr>
            <w:rFonts w:eastAsia="Garamond" w:cs="Garamond"/>
            <w:lang w:val="en-US"/>
          </w:rPr>
          <w:delText xml:space="preserve">. However, </w:delText>
        </w:r>
      </w:del>
      <w:del w:id="1119" w:author="Hellmann, Simon" w:date="2025-06-10T15:28:00Z">
        <w:r w:rsidR="00424FB7" w:rsidDel="00DE4F8C">
          <w:rPr>
            <w:rFonts w:eastAsia="Garamond" w:cs="Garamond"/>
            <w:lang w:val="en-US"/>
          </w:rPr>
          <w:delText xml:space="preserve">since </w:delText>
        </w:r>
      </w:del>
      <w:del w:id="1120" w:author="Hellmann, Simon" w:date="2025-06-12T18:51:00Z">
        <w:r w:rsidR="00424FB7" w:rsidDel="00AB1F8C">
          <w:rPr>
            <w:rFonts w:eastAsia="Garamond" w:cs="Garamond"/>
            <w:lang w:val="en-US"/>
          </w:rPr>
          <w:delText xml:space="preserve">the other two inhibition factors of nitrogen limitation and pH </w:delText>
        </w:r>
      </w:del>
      <w:del w:id="1121" w:author="Hellmann, Simon" w:date="2025-06-10T12:35:00Z">
        <w:r w:rsidR="00424FB7" w:rsidDel="000320AE">
          <w:rPr>
            <w:rFonts w:eastAsia="Garamond" w:cs="Garamond"/>
            <w:lang w:val="en-US"/>
          </w:rPr>
          <w:delText xml:space="preserve">(inhibition 1 and 2) </w:delText>
        </w:r>
      </w:del>
      <w:del w:id="1122" w:author="Hellmann, Simon" w:date="2025-06-10T12:36:00Z">
        <w:r w:rsidR="00424FB7" w:rsidDel="000320AE">
          <w:rPr>
            <w:rFonts w:eastAsia="Garamond" w:cs="Garamond"/>
            <w:lang w:val="en-US"/>
          </w:rPr>
          <w:delText xml:space="preserve">are retained </w:delText>
        </w:r>
      </w:del>
      <w:del w:id="1123" w:author="Hellmann, Simon" w:date="2025-06-12T18:51:00Z">
        <w:r w:rsidR="00424FB7" w:rsidDel="00AB1F8C">
          <w:rPr>
            <w:rFonts w:eastAsia="Garamond" w:cs="Garamond"/>
            <w:lang w:val="en-US"/>
          </w:rPr>
          <w:delText xml:space="preserve">at </w:delText>
        </w:r>
      </w:del>
      <w:del w:id="1124" w:author="Hellmann, Simon" w:date="2025-06-10T12:36:00Z">
        <w:r w:rsidR="00424FB7" w:rsidDel="000320AE">
          <w:rPr>
            <w:rFonts w:eastAsia="Garamond" w:cs="Garamond"/>
            <w:lang w:val="en-US"/>
          </w:rPr>
          <w:delText xml:space="preserve">about </w:delText>
        </w:r>
      </w:del>
      <w:del w:id="1125" w:author="Hellmann, Simon" w:date="2025-06-12T18:51:00Z">
        <w:r w:rsidR="00424FB7" w:rsidDel="00AB1F8C">
          <w:rPr>
            <w:rFonts w:eastAsia="Garamond" w:cs="Garamond"/>
            <w:lang w:val="en-US"/>
          </w:rPr>
          <w:delText>1</w:delText>
        </w:r>
      </w:del>
      <w:del w:id="1126" w:author="Hellmann, Simon" w:date="2025-06-10T15:28:00Z">
        <w:r w:rsidR="00424FB7" w:rsidDel="00DE4F8C">
          <w:rPr>
            <w:rFonts w:eastAsia="Garamond" w:cs="Garamond"/>
            <w:lang w:val="en-US"/>
          </w:rPr>
          <w:delText>, the process remains stable</w:delText>
        </w:r>
      </w:del>
      <w:del w:id="1127" w:author="Hellmann, Simon" w:date="2025-06-12T18:51:00Z">
        <w:r w:rsidR="00424FB7" w:rsidDel="00AB1F8C">
          <w:rPr>
            <w:rFonts w:eastAsia="Garamond" w:cs="Garamond"/>
            <w:lang w:val="en-US"/>
          </w:rPr>
          <w:delText xml:space="preserve">. Stable process operation at </w:delText>
        </w:r>
      </w:del>
      <w:del w:id="1128" w:author="Hellmann, Simon" w:date="2025-06-10T14:18:00Z">
        <w:r w:rsidR="00424FB7" w:rsidDel="00CC6738">
          <w:rPr>
            <w:rFonts w:eastAsia="Garamond" w:cs="Garamond"/>
            <w:lang w:val="en-US"/>
          </w:rPr>
          <w:delText xml:space="preserve">diminished </w:delText>
        </w:r>
      </w:del>
      <w:del w:id="1129" w:author="Hellmann, Simon" w:date="2025-06-12T18:51:00Z">
        <w:r w:rsidR="00424FB7" w:rsidDel="00AB1F8C">
          <w:rPr>
            <w:rFonts w:eastAsia="Garamond" w:cs="Garamond"/>
            <w:lang w:val="en-US"/>
          </w:rPr>
          <w:delText xml:space="preserve">levels of ammonia inhibition factors have also been reported by </w:delText>
        </w:r>
      </w:del>
      <w:customXmlDelRangeStart w:id="1130" w:author="Hellmann, Simon" w:date="2025-06-12T18:51:00Z"/>
      <w:sdt>
        <w:sdtPr>
          <w:rPr>
            <w:rFonts w:eastAsia="Garamond" w:cs="Garamond"/>
            <w:lang w:val="en-US"/>
          </w:rPr>
          <w:alias w:val="To edit, see citavi.com/edit"/>
          <w:tag w:val="CitaviPlaceholder#b84130d6-a025-4c0e-baa1-2e72149cd1ed"/>
          <w:id w:val="124124280"/>
          <w:placeholder>
            <w:docPart w:val="DefaultPlaceholder_-1854013440"/>
          </w:placeholder>
        </w:sdtPr>
        <w:sdtContent>
          <w:customXmlDelRangeEnd w:id="1130"/>
          <w:del w:id="1131" w:author="Hellmann, Simon" w:date="2025-06-12T18:51:00Z">
            <w:r w:rsidR="00424FB7" w:rsidDel="00AB1F8C">
              <w:rPr>
                <w:rFonts w:eastAsia="Garamond" w:cs="Garamond"/>
                <w:lang w:val="en-US"/>
              </w:rPr>
              <w:fldChar w:fldCharType="begin"/>
            </w:r>
            <w:r w:rsidR="003C78AB" w:rsidDel="00AB1F8C">
              <w:rPr>
                <w:rFonts w:eastAsia="Garamond" w:cs="Garamond"/>
                <w:lang w:val="en-US"/>
              </w:rPr>
              <w:del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JUMTY6NDc6NDA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4NDEzMGQ2LWEwMjUtNGMwZS1iYWExLTJlNzIxNDljZDFlZCIsIlRleHQiOiJXZWlucmljaCBldCBhbC4iLCJXQUlWZXJzaW9uIjoiNi4xOS4yLjEifQ==}</w:delInstrText>
            </w:r>
            <w:r w:rsidR="00424FB7" w:rsidDel="00AB1F8C">
              <w:rPr>
                <w:rFonts w:eastAsia="Garamond" w:cs="Garamond"/>
                <w:lang w:val="en-US"/>
              </w:rPr>
              <w:fldChar w:fldCharType="separate"/>
            </w:r>
            <w:r w:rsidR="00E73BA1" w:rsidDel="00AB1F8C">
              <w:rPr>
                <w:rFonts w:eastAsia="Garamond" w:cs="Garamond"/>
                <w:lang w:val="en-US"/>
              </w:rPr>
              <w:delText>Weinrich et al.</w:delText>
            </w:r>
            <w:r w:rsidR="00424FB7" w:rsidDel="00AB1F8C">
              <w:rPr>
                <w:rFonts w:eastAsia="Garamond" w:cs="Garamond"/>
                <w:lang w:val="en-US"/>
              </w:rPr>
              <w:fldChar w:fldCharType="end"/>
            </w:r>
          </w:del>
          <w:customXmlDelRangeStart w:id="1132" w:author="Hellmann, Simon" w:date="2025-06-12T18:51:00Z"/>
        </w:sdtContent>
      </w:sdt>
      <w:customXmlDelRangeEnd w:id="1132"/>
      <w:del w:id="1133" w:author="Hellmann, Simon" w:date="2025-06-12T18:51:00Z">
        <w:r w:rsidR="00424FB7" w:rsidDel="00AB1F8C">
          <w:rPr>
            <w:rFonts w:eastAsia="Garamond" w:cs="Garamond"/>
            <w:lang w:val="en-US"/>
          </w:rPr>
          <w:delText xml:space="preserve"> </w:delText>
        </w:r>
      </w:del>
      <w:customXmlDelRangeStart w:id="1134" w:author="Hellmann, Simon" w:date="2025-06-12T18:51:00Z"/>
      <w:sdt>
        <w:sdtPr>
          <w:rPr>
            <w:rFonts w:eastAsia="Garamond" w:cs="Garamond"/>
            <w:lang w:val="en-US"/>
          </w:rPr>
          <w:alias w:val="To edit, see citavi.com/edit"/>
          <w:tag w:val="CitaviPlaceholder#b10c1797-6231-4c88-807d-04fe6404f85f"/>
          <w:id w:val="-1959948797"/>
          <w:placeholder>
            <w:docPart w:val="DefaultPlaceholder_-1854013440"/>
          </w:placeholder>
        </w:sdtPr>
        <w:sdtContent>
          <w:customXmlDelRangeEnd w:id="1134"/>
          <w:del w:id="1135" w:author="Hellmann, Simon" w:date="2025-06-12T18:51:00Z">
            <w:r w:rsidR="00424FB7" w:rsidDel="00AB1F8C">
              <w:rPr>
                <w:rFonts w:eastAsia="Garamond" w:cs="Garamond"/>
                <w:lang w:val="en-US"/>
              </w:rPr>
              <w:fldChar w:fldCharType="begin"/>
            </w:r>
            <w:r w:rsidR="003C78AB" w:rsidDel="00AB1F8C">
              <w:rPr>
                <w:rFonts w:eastAsia="Garamond" w:cs="Garamond"/>
                <w:lang w:val="en-US"/>
              </w:rPr>
              <w:del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HtBRE0xf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EyVDE2OjQ3OjQw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YjEwYzE3OTctNjIzMS00Yzg4LTgwN2QtMDRmZTY0MDRmODVmIiwiVGV4dCI6IigyMDIxKSIsIldBSVZlcnNpb24iOiI2LjE5LjIuMSJ9}</w:delInstrText>
            </w:r>
            <w:r w:rsidR="00424FB7" w:rsidDel="00AB1F8C">
              <w:rPr>
                <w:rFonts w:eastAsia="Garamond" w:cs="Garamond"/>
                <w:lang w:val="en-US"/>
              </w:rPr>
              <w:fldChar w:fldCharType="separate"/>
            </w:r>
            <w:r w:rsidR="00E73BA1" w:rsidDel="00AB1F8C">
              <w:rPr>
                <w:rFonts w:eastAsia="Garamond" w:cs="Garamond"/>
                <w:lang w:val="en-US"/>
              </w:rPr>
              <w:delText>(2021)</w:delText>
            </w:r>
            <w:r w:rsidR="00424FB7" w:rsidDel="00AB1F8C">
              <w:rPr>
                <w:rFonts w:eastAsia="Garamond" w:cs="Garamond"/>
                <w:lang w:val="en-US"/>
              </w:rPr>
              <w:fldChar w:fldCharType="end"/>
            </w:r>
            <w:commentRangeEnd w:id="1108"/>
            <w:r w:rsidR="00C308D6" w:rsidDel="00AB1F8C">
              <w:rPr>
                <w:rStyle w:val="Kommentarzeichen"/>
              </w:rPr>
              <w:commentReference w:id="1108"/>
            </w:r>
            <w:commentRangeEnd w:id="1109"/>
            <w:r w:rsidR="00D5345D" w:rsidDel="00AB1F8C">
              <w:rPr>
                <w:rStyle w:val="Kommentarzeichen"/>
              </w:rPr>
              <w:commentReference w:id="1109"/>
            </w:r>
          </w:del>
          <w:customXmlDelRangeStart w:id="1136" w:author="Hellmann, Simon" w:date="2025-06-12T18:51:00Z"/>
        </w:sdtContent>
      </w:sdt>
      <w:customXmlDelRangeEnd w:id="1136"/>
      <w:del w:id="1137" w:author="Hellmann, Simon" w:date="2025-06-12T18:51:00Z">
        <w:r w:rsidR="00424FB7" w:rsidDel="00AB1F8C">
          <w:rPr>
            <w:rFonts w:eastAsia="Garamond" w:cs="Garamond"/>
            <w:lang w:val="en-US"/>
          </w:rPr>
          <w:delText>.</w:delText>
        </w:r>
      </w:del>
    </w:p>
    <w:p w14:paraId="2949A0D2" w14:textId="300181FF" w:rsidR="0093328E" w:rsidDel="0093328E" w:rsidRDefault="0093328E">
      <w:pPr>
        <w:rPr>
          <w:del w:id="1138" w:author="Hellmann, Simon" w:date="2025-06-12T19:31:00Z"/>
          <w:rFonts w:eastAsia="Garamond" w:cs="Garamond"/>
          <w:lang w:val="en-US"/>
        </w:rPr>
      </w:pPr>
    </w:p>
    <w:p w14:paraId="1CF11B9B" w14:textId="73268FFE" w:rsidR="00B946D8" w:rsidDel="0093328E" w:rsidRDefault="4246EA89" w:rsidP="00D40CB8">
      <w:pPr>
        <w:rPr>
          <w:del w:id="1139" w:author="Hellmann, Simon" w:date="2025-06-12T19:31:00Z"/>
          <w:rFonts w:eastAsia="Garamond" w:cs="Garamond"/>
          <w:lang w:val="en-US"/>
        </w:rPr>
      </w:pPr>
      <w:del w:id="1140" w:author="Hellmann, Simon" w:date="2025-06-12T19:31:00Z">
        <w:r w:rsidRPr="4246EA89" w:rsidDel="0093328E">
          <w:rPr>
            <w:rFonts w:eastAsia="Garamond" w:cs="Garamond"/>
            <w:lang w:val="en-US"/>
          </w:rPr>
          <w:delText>Disturbance feedings (2</w:delText>
        </w:r>
        <w:r w:rsidRPr="4246EA89" w:rsidDel="0093328E">
          <w:rPr>
            <w:rFonts w:eastAsia="Garamond" w:cs="Garamond"/>
            <w:vertAlign w:val="superscript"/>
            <w:lang w:val="en-US"/>
          </w:rPr>
          <w:delText>nd</w:delText>
        </w:r>
        <w:r w:rsidRPr="4246EA89" w:rsidDel="0093328E">
          <w:rPr>
            <w:rFonts w:eastAsia="Garamond" w:cs="Garamond"/>
            <w:lang w:val="en-US"/>
          </w:rPr>
          <w:delText xml:space="preserve"> subplo</w:delText>
        </w:r>
      </w:del>
      <w:del w:id="1141" w:author="Hellmann, Simon" w:date="2025-06-12T11:27:00Z">
        <w:r w:rsidRPr="4246EA89" w:rsidDel="00324A7B">
          <w:rPr>
            <w:rFonts w:eastAsia="Garamond" w:cs="Garamond"/>
            <w:lang w:val="en-US"/>
          </w:rPr>
          <w:delText>t</w:delText>
        </w:r>
      </w:del>
      <w:del w:id="1142" w:author="Hellmann, Simon" w:date="2025-06-12T19:31:00Z">
        <w:r w:rsidRPr="4246EA89" w:rsidDel="0093328E">
          <w:rPr>
            <w:rFonts w:eastAsia="Garamond" w:cs="Garamond"/>
            <w:lang w:val="en-US"/>
          </w:rPr>
          <w:delText xml:space="preserve">) could be rejected well </w:delText>
        </w:r>
      </w:del>
      <w:del w:id="1143" w:author="Hellmann, Simon" w:date="2025-06-12T18:55:00Z">
        <w:r w:rsidRPr="4246EA89" w:rsidDel="00C74682">
          <w:rPr>
            <w:rFonts w:eastAsia="Garamond" w:cs="Garamond"/>
            <w:lang w:val="en-US"/>
          </w:rPr>
          <w:delText xml:space="preserve">through </w:delText>
        </w:r>
      </w:del>
      <w:del w:id="1144" w:author="Hellmann, Simon" w:date="2025-06-12T19:31:00Z">
        <w:r w:rsidRPr="4246EA89" w:rsidDel="0093328E">
          <w:rPr>
            <w:rFonts w:eastAsia="Garamond" w:cs="Garamond"/>
            <w:lang w:val="en-US"/>
          </w:rPr>
          <w:delText xml:space="preserve">the </w:delText>
        </w:r>
      </w:del>
      <w:del w:id="1145" w:author="Hellmann, Simon" w:date="2025-06-12T18:55:00Z">
        <w:r w:rsidRPr="4246EA89" w:rsidDel="00C74682">
          <w:rPr>
            <w:rFonts w:eastAsia="Garamond" w:cs="Garamond"/>
            <w:lang w:val="en-US"/>
          </w:rPr>
          <w:delText xml:space="preserve">controller </w:delText>
        </w:r>
      </w:del>
      <w:del w:id="1146" w:author="Hellmann, Simon" w:date="2025-06-12T19:31:00Z">
        <w:r w:rsidRPr="4246EA89" w:rsidDel="0093328E">
          <w:rPr>
            <w:rFonts w:eastAsia="Garamond" w:cs="Garamond"/>
            <w:lang w:val="en-US"/>
          </w:rPr>
          <w:delText xml:space="preserve">by adequately reducing the feeding </w:delText>
        </w:r>
      </w:del>
      <w:del w:id="1147" w:author="Hellmann, Simon" w:date="2025-06-12T11:56:00Z">
        <w:r w:rsidRPr="4246EA89" w:rsidDel="00D40CB8">
          <w:rPr>
            <w:rFonts w:eastAsia="Garamond" w:cs="Garamond"/>
            <w:lang w:val="en-US"/>
          </w:rPr>
          <w:delText xml:space="preserve">of </w:delText>
        </w:r>
      </w:del>
      <w:del w:id="1148" w:author="Hellmann, Simon" w:date="2025-06-12T11:27:00Z">
        <w:r w:rsidRPr="4246EA89" w:rsidDel="00324A7B">
          <w:rPr>
            <w:rFonts w:eastAsia="Garamond" w:cs="Garamond"/>
            <w:lang w:val="en-US"/>
          </w:rPr>
          <w:delText>silages</w:delText>
        </w:r>
      </w:del>
      <w:del w:id="1149" w:author="Hellmann, Simon" w:date="2025-06-12T19:31:00Z">
        <w:r w:rsidRPr="4246EA89" w:rsidDel="0093328E">
          <w:rPr>
            <w:rFonts w:eastAsia="Garamond" w:cs="Garamond"/>
            <w:lang w:val="en-US"/>
          </w:rPr>
          <w:delText xml:space="preserve">, </w:delText>
        </w:r>
      </w:del>
      <w:del w:id="1150" w:author="Hellmann, Simon" w:date="2025-06-12T11:57:00Z">
        <w:r w:rsidRPr="4246EA89" w:rsidDel="00D40CB8">
          <w:rPr>
            <w:rFonts w:eastAsia="Garamond" w:cs="Garamond"/>
            <w:lang w:val="en-US"/>
          </w:rPr>
          <w:delText xml:space="preserve">as can be seen in the </w:delText>
        </w:r>
      </w:del>
      <w:del w:id="1151" w:author="Hellmann, Simon" w:date="2025-06-12T19:31:00Z">
        <w:r w:rsidRPr="4246EA89" w:rsidDel="0093328E">
          <w:rPr>
            <w:rFonts w:eastAsia="Garamond" w:cs="Garamond"/>
            <w:lang w:val="en-US"/>
          </w:rPr>
          <w:delText xml:space="preserve">magnification in the top subplot. Note that the </w:delText>
        </w:r>
      </w:del>
      <w:del w:id="1152" w:author="Hellmann, Simon" w:date="2025-06-12T11:32:00Z">
        <w:r w:rsidRPr="4246EA89" w:rsidDel="004404BA">
          <w:rPr>
            <w:rFonts w:eastAsia="Garamond" w:cs="Garamond"/>
            <w:lang w:val="en-US"/>
          </w:rPr>
          <w:delText xml:space="preserve">total gas production diminishes during disturbances. However, the control error of methane production remained in the range of </w:delText>
        </w:r>
        <w:r w:rsidR="790BE8CC" w:rsidRPr="790BE8CC" w:rsidDel="004404BA">
          <w:rPr>
            <w:rFonts w:eastAsia="Garamond" w:cs="Garamond"/>
            <w:lang w:val="en-US"/>
          </w:rPr>
          <w:delText>0-</w:delText>
        </w:r>
        <w:r w:rsidRPr="4246EA89" w:rsidDel="004404BA">
          <w:rPr>
            <w:rFonts w:eastAsia="Garamond" w:cs="Garamond"/>
            <w:lang w:val="en-US"/>
          </w:rPr>
          <w:delText>2 m</w:delText>
        </w:r>
        <w:r w:rsidRPr="4246EA89" w:rsidDel="004404BA">
          <w:rPr>
            <w:rFonts w:eastAsia="Garamond" w:cs="Garamond"/>
            <w:vertAlign w:val="superscript"/>
            <w:lang w:val="en-US"/>
          </w:rPr>
          <w:delText>3</w:delText>
        </w:r>
        <w:r w:rsidRPr="4246EA89" w:rsidDel="004404BA">
          <w:rPr>
            <w:rFonts w:eastAsia="Garamond" w:cs="Garamond"/>
            <w:lang w:val="en-US"/>
          </w:rPr>
          <w:delText xml:space="preserve"> d</w:delText>
        </w:r>
        <w:r w:rsidRPr="4246EA89" w:rsidDel="004404BA">
          <w:rPr>
            <w:rFonts w:eastAsia="Garamond" w:cs="Garamond"/>
            <w:vertAlign w:val="superscript"/>
            <w:lang w:val="en-US"/>
          </w:rPr>
          <w:delText>-1</w:delText>
        </w:r>
        <w:r w:rsidRPr="4246EA89" w:rsidDel="004404BA">
          <w:rPr>
            <w:rFonts w:eastAsia="Garamond" w:cs="Garamond"/>
            <w:lang w:val="en-US"/>
          </w:rPr>
          <w:delText xml:space="preserve"> which occurred during the strongest disturbance feeding (days 13-17), shown in the corresponding magnification. </w:delText>
        </w:r>
      </w:del>
      <w:r w:rsidRPr="4246EA89">
        <w:rPr>
          <w:rFonts w:eastAsia="Garamond" w:cs="Garamond"/>
          <w:lang w:val="en-US"/>
        </w:rPr>
        <w:t xml:space="preserve">The run time for the </w:t>
      </w:r>
      <w:del w:id="1153" w:author="Hellmann, Simon" w:date="2025-06-12T19:31:00Z">
        <w:r w:rsidRPr="4246EA89" w:rsidDel="0093328E">
          <w:rPr>
            <w:rFonts w:eastAsia="Garamond" w:cs="Garamond"/>
            <w:lang w:val="en-US"/>
          </w:rPr>
          <w:delText xml:space="preserve">entire </w:delText>
        </w:r>
      </w:del>
      <w:r w:rsidRPr="4246EA89">
        <w:rPr>
          <w:rFonts w:eastAsia="Garamond" w:cs="Garamond"/>
          <w:lang w:val="en-US"/>
        </w:rPr>
        <w:t xml:space="preserve">simulation of </w:t>
      </w:r>
      <w:ins w:id="1154" w:author="Hellmann, Simon" w:date="2025-06-12T11:37:00Z">
        <w:r w:rsidR="004404BA">
          <w:rPr>
            <w:rFonts w:eastAsia="Garamond" w:cs="Garamond"/>
            <w:lang w:val="en-US"/>
          </w:rPr>
          <w:t>28</w:t>
        </w:r>
      </w:ins>
      <w:del w:id="1155" w:author="Hellmann, Simon" w:date="2025-06-12T11:37:00Z">
        <w:r w:rsidRPr="4246EA89" w:rsidDel="004404BA">
          <w:rPr>
            <w:rFonts w:eastAsia="Garamond" w:cs="Garamond"/>
            <w:lang w:val="en-US"/>
          </w:rPr>
          <w:delText>30</w:delText>
        </w:r>
      </w:del>
      <w:r w:rsidRPr="4246EA89">
        <w:rPr>
          <w:rFonts w:eastAsia="Garamond" w:cs="Garamond"/>
          <w:lang w:val="en-US"/>
        </w:rPr>
        <w:t xml:space="preserve"> d took </w:t>
      </w:r>
      <w:del w:id="1156" w:author="Hellmann, Simon" w:date="2025-06-12T11:47:00Z">
        <w:r w:rsidRPr="4246EA89" w:rsidDel="00442CDE">
          <w:rPr>
            <w:rFonts w:eastAsia="Garamond" w:cs="Garamond"/>
            <w:lang w:val="en-US"/>
          </w:rPr>
          <w:delText xml:space="preserve">only </w:delText>
        </w:r>
      </w:del>
      <w:ins w:id="1157" w:author="Hellmann, Simon" w:date="2025-06-12T11:47:00Z">
        <w:r w:rsidR="00442CDE">
          <w:rPr>
            <w:rFonts w:eastAsia="Garamond" w:cs="Garamond"/>
            <w:lang w:val="en-US"/>
          </w:rPr>
          <w:t xml:space="preserve">less than </w:t>
        </w:r>
      </w:ins>
      <w:del w:id="1158" w:author="Hellmann, Simon" w:date="2025-06-12T11:47:00Z">
        <w:r w:rsidRPr="00D40CB8" w:rsidDel="00442CDE">
          <w:rPr>
            <w:rFonts w:eastAsia="Garamond" w:cs="Garamond"/>
            <w:lang w:val="en-US"/>
          </w:rPr>
          <w:delText xml:space="preserve">2 </w:delText>
        </w:r>
      </w:del>
      <w:ins w:id="1159" w:author="Hellmann, Simon" w:date="2025-06-12T11:47:00Z">
        <w:r w:rsidR="00442CDE" w:rsidRPr="00442CDE">
          <w:rPr>
            <w:rFonts w:eastAsia="Garamond" w:cs="Garamond"/>
            <w:lang w:val="en-US"/>
            <w:rPrChange w:id="1160" w:author="Hellmann, Simon" w:date="2025-06-12T11:47:00Z">
              <w:rPr>
                <w:rFonts w:eastAsia="Garamond" w:cs="Garamond"/>
                <w:highlight w:val="yellow"/>
                <w:lang w:val="en-US"/>
              </w:rPr>
            </w:rPrChange>
          </w:rPr>
          <w:t xml:space="preserve">7 </w:t>
        </w:r>
      </w:ins>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through 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p>
    <w:p w14:paraId="016A249A" w14:textId="49275948" w:rsidR="00873C55" w:rsidRDefault="0093328E" w:rsidP="00897864">
      <w:pPr>
        <w:rPr>
          <w:rFonts w:eastAsia="Garamond" w:cs="Garamond"/>
          <w:lang w:val="en-US"/>
        </w:rPr>
      </w:pPr>
      <w:ins w:id="1161" w:author="Hellmann, Simon" w:date="2025-06-12T19:31:00Z">
        <w:r>
          <w:rPr>
            <w:rFonts w:eastAsia="Garamond" w:cs="Garamond"/>
            <w:lang w:val="en-US"/>
          </w:rPr>
          <w:t xml:space="preserve"> </w:t>
        </w:r>
      </w:ins>
      <w:commentRangeStart w:id="1162"/>
      <w:commentRangeStart w:id="1163"/>
      <w:commentRangeStart w:id="1164"/>
      <w:r w:rsidR="00B946D8">
        <w:rPr>
          <w:rFonts w:eastAsia="Garamond" w:cs="Garamond"/>
          <w:lang w:val="en-US"/>
        </w:rPr>
        <w:t>Overall</w:t>
      </w:r>
      <w:commentRangeEnd w:id="1162"/>
      <w:r w:rsidR="00B946D8">
        <w:rPr>
          <w:rStyle w:val="Kommentarzeichen"/>
        </w:rPr>
        <w:commentReference w:id="1162"/>
      </w:r>
      <w:commentRangeEnd w:id="1163"/>
      <w:r w:rsidR="00022375">
        <w:rPr>
          <w:rStyle w:val="Kommentarzeichen"/>
        </w:rPr>
        <w:commentReference w:id="1163"/>
      </w:r>
      <w:r w:rsidR="00B946D8">
        <w:rPr>
          <w:rFonts w:eastAsia="Garamond" w:cs="Garamond"/>
          <w:lang w:val="en-US"/>
        </w:rPr>
        <w:t xml:space="preserve">, the </w:t>
      </w:r>
      <w:del w:id="1165" w:author="Hellmann, Simon" w:date="2025-06-12T11:48:00Z">
        <w:r w:rsidR="00B946D8" w:rsidDel="00D40CB8">
          <w:rPr>
            <w:rFonts w:eastAsia="Garamond" w:cs="Garamond"/>
            <w:lang w:val="en-US"/>
          </w:rPr>
          <w:delText xml:space="preserve">controller </w:delText>
        </w:r>
      </w:del>
      <w:ins w:id="1166" w:author="Hellmann, Simon" w:date="2025-06-12T11:48:00Z">
        <w:r w:rsidR="00D40CB8">
          <w:rPr>
            <w:rFonts w:eastAsia="Garamond" w:cs="Garamond"/>
            <w:lang w:val="en-US"/>
          </w:rPr>
          <w:t xml:space="preserve">NMPC </w:t>
        </w:r>
      </w:ins>
      <w:r w:rsidR="00E922EC">
        <w:rPr>
          <w:rFonts w:eastAsia="Garamond" w:cs="Garamond"/>
          <w:lang w:val="en-US"/>
        </w:rPr>
        <w:t xml:space="preserve">successfully tracked </w:t>
      </w:r>
      <w:del w:id="1167" w:author="Hellmann, Simon" w:date="2025-06-12T11:39:00Z">
        <w:r w:rsidR="00E922EC" w:rsidDel="004404BA">
          <w:rPr>
            <w:rFonts w:eastAsia="Garamond" w:cs="Garamond"/>
            <w:lang w:val="en-US"/>
          </w:rPr>
          <w:delText xml:space="preserve">changing </w:delText>
        </w:r>
      </w:del>
      <w:ins w:id="1168" w:author="Hellmann, Simon" w:date="2025-06-12T11:39:00Z">
        <w:r w:rsidR="004404BA">
          <w:rPr>
            <w:rFonts w:eastAsia="Garamond" w:cs="Garamond"/>
            <w:lang w:val="en-US"/>
          </w:rPr>
          <w:t xml:space="preserve">constant </w:t>
        </w:r>
      </w:ins>
      <w:r w:rsidR="00E922EC">
        <w:rPr>
          <w:rFonts w:eastAsia="Garamond" w:cs="Garamond"/>
          <w:lang w:val="en-US"/>
        </w:rPr>
        <w:t>setpoints of methane</w:t>
      </w:r>
      <w:r w:rsidR="00230A76">
        <w:rPr>
          <w:rFonts w:eastAsia="Garamond" w:cs="Garamond"/>
          <w:lang w:val="en-US"/>
        </w:rPr>
        <w:t xml:space="preserve"> </w:t>
      </w:r>
      <w:r w:rsidR="00E922EC">
        <w:rPr>
          <w:rFonts w:eastAsia="Garamond" w:cs="Garamond"/>
          <w:lang w:val="en-US"/>
        </w:rPr>
        <w:t xml:space="preserve">production </w:t>
      </w:r>
      <w:del w:id="1169" w:author="Hellmann, Simon" w:date="2025-06-12T11:39:00Z">
        <w:r w:rsidR="00230A76" w:rsidDel="004404BA">
          <w:rPr>
            <w:rFonts w:eastAsia="Garamond" w:cs="Garamond"/>
            <w:lang w:val="en-US"/>
          </w:rPr>
          <w:delText xml:space="preserve">in </w:delText>
        </w:r>
        <w:r w:rsidR="00E922EC" w:rsidDel="004404BA">
          <w:rPr>
            <w:rFonts w:eastAsia="Garamond" w:cs="Garamond"/>
            <w:lang w:val="en-US"/>
          </w:rPr>
          <w:delText xml:space="preserve">a </w:delText>
        </w:r>
        <w:r w:rsidR="00230A76" w:rsidDel="004404BA">
          <w:rPr>
            <w:rFonts w:eastAsia="Garamond" w:cs="Garamond"/>
            <w:lang w:val="en-US"/>
          </w:rPr>
          <w:delText xml:space="preserve">stable fashion </w:delText>
        </w:r>
      </w:del>
      <w:r w:rsidR="00230A76">
        <w:rPr>
          <w:rFonts w:eastAsia="Garamond" w:cs="Garamond"/>
          <w:lang w:val="en-US"/>
        </w:rPr>
        <w:t xml:space="preserve">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 xml:space="preserve">and </w:t>
      </w:r>
      <w:ins w:id="1170" w:author="Hellmann, Simon" w:date="2025-06-12T11:39:00Z">
        <w:r w:rsidR="004404BA">
          <w:rPr>
            <w:rFonts w:eastAsia="Garamond" w:cs="Garamond"/>
            <w:lang w:val="en-US"/>
          </w:rPr>
          <w:t xml:space="preserve">ensured stable process conditions </w:t>
        </w:r>
      </w:ins>
      <w:r w:rsidR="00E44043">
        <w:rPr>
          <w:rFonts w:eastAsia="Garamond" w:cs="Garamond"/>
          <w:lang w:val="en-US"/>
        </w:rPr>
        <w:t>despite disturbance</w:t>
      </w:r>
      <w:r w:rsidR="005A6740">
        <w:rPr>
          <w:rFonts w:eastAsia="Garamond" w:cs="Garamond"/>
          <w:lang w:val="en-US"/>
        </w:rPr>
        <w:t xml:space="preserve"> feeding</w:t>
      </w:r>
      <w:ins w:id="1171" w:author="Hellmann, Simon" w:date="2025-06-12T11:48:00Z">
        <w:r w:rsidR="00D40CB8">
          <w:rPr>
            <w:rFonts w:eastAsia="Garamond" w:cs="Garamond"/>
            <w:lang w:val="en-US"/>
          </w:rPr>
          <w:t>s</w:t>
        </w:r>
      </w:ins>
      <w:del w:id="1172" w:author="Hellmann, Simon" w:date="2025-06-12T11:39:00Z">
        <w:r w:rsidR="005A6740" w:rsidDel="004404BA">
          <w:rPr>
            <w:rFonts w:eastAsia="Garamond" w:cs="Garamond"/>
            <w:lang w:val="en-US"/>
          </w:rPr>
          <w:delText xml:space="preserve"> of varying amplitude</w:delText>
        </w:r>
      </w:del>
      <w:r w:rsidR="00E44043">
        <w:rPr>
          <w:rFonts w:eastAsia="Garamond" w:cs="Garamond"/>
          <w:lang w:val="en-US"/>
        </w:rPr>
        <w:t xml:space="preserve">. </w:t>
      </w:r>
      <w:r w:rsidR="00897864">
        <w:rPr>
          <w:rFonts w:eastAsia="Garamond" w:cs="Garamond"/>
          <w:lang w:val="en-US"/>
        </w:rPr>
        <w:t xml:space="preserve">This </w:t>
      </w:r>
      <w:del w:id="1173" w:author="Hellmann, Simon" w:date="2025-06-12T11:39:00Z">
        <w:r w:rsidR="00897864" w:rsidDel="004404BA">
          <w:rPr>
            <w:rFonts w:eastAsia="Garamond" w:cs="Garamond"/>
            <w:lang w:val="en-US"/>
          </w:rPr>
          <w:delText xml:space="preserve">in turn </w:delText>
        </w:r>
      </w:del>
      <w:r w:rsidR="00897864">
        <w:rPr>
          <w:rFonts w:eastAsia="Garamond" w:cs="Garamond"/>
          <w:lang w:val="en-US"/>
        </w:rPr>
        <w:t>require</w:t>
      </w:r>
      <w:ins w:id="1174" w:author="Hellmann, Simon" w:date="2025-06-12T11:40:00Z">
        <w:r w:rsidR="004404BA">
          <w:rPr>
            <w:rFonts w:eastAsia="Garamond" w:cs="Garamond"/>
            <w:lang w:val="en-US"/>
          </w:rPr>
          <w:t>d</w:t>
        </w:r>
      </w:ins>
      <w:del w:id="1175" w:author="Hellmann, Simon" w:date="2025-06-12T11:40:00Z">
        <w:r w:rsidR="00897864" w:rsidDel="004404BA">
          <w:rPr>
            <w:rFonts w:eastAsia="Garamond" w:cs="Garamond"/>
            <w:lang w:val="en-US"/>
          </w:rPr>
          <w:delText xml:space="preserve">s that </w:delText>
        </w:r>
      </w:del>
      <w:ins w:id="1176" w:author="Hellmann, Simon" w:date="2025-06-12T11:40:00Z">
        <w:r w:rsidR="004404BA">
          <w:rPr>
            <w:rFonts w:eastAsia="Garamond" w:cs="Garamond"/>
            <w:lang w:val="en-US"/>
          </w:rPr>
          <w:t xml:space="preserve"> </w:t>
        </w:r>
      </w:ins>
      <w:r w:rsidR="00E40F9A">
        <w:rPr>
          <w:rFonts w:eastAsia="Garamond" w:cs="Garamond"/>
          <w:lang w:val="en-US"/>
        </w:rPr>
        <w:t xml:space="preserve">continuous </w:t>
      </w:r>
      <w:del w:id="1177" w:author="Hellmann, Simon" w:date="2025-06-12T11:40:00Z">
        <w:r w:rsidR="00E40F9A" w:rsidDel="004404BA">
          <w:rPr>
            <w:rFonts w:eastAsia="Garamond" w:cs="Garamond"/>
            <w:lang w:val="en-US"/>
          </w:rPr>
          <w:delText xml:space="preserve">inflow </w:delText>
        </w:r>
      </w:del>
      <w:ins w:id="1178" w:author="Hellmann, Simon" w:date="2025-06-12T11:40:00Z">
        <w:r w:rsidR="004404BA">
          <w:rPr>
            <w:rFonts w:eastAsia="Garamond" w:cs="Garamond"/>
            <w:lang w:val="en-US"/>
          </w:rPr>
          <w:t>feeding</w:t>
        </w:r>
      </w:ins>
      <w:ins w:id="1179" w:author="Hellmann, Simon" w:date="2025-06-12T19:31:00Z">
        <w:r>
          <w:rPr>
            <w:rFonts w:eastAsia="Garamond" w:cs="Garamond"/>
            <w:lang w:val="en-US"/>
          </w:rPr>
          <w:t>s</w:t>
        </w:r>
      </w:ins>
      <w:ins w:id="1180" w:author="Hellmann, Simon" w:date="2025-06-12T11:40:00Z">
        <w:r w:rsidR="004404BA">
          <w:rPr>
            <w:rFonts w:eastAsia="Garamond" w:cs="Garamond"/>
            <w:lang w:val="en-US"/>
          </w:rPr>
          <w:t xml:space="preserve"> </w:t>
        </w:r>
      </w:ins>
      <w:r w:rsidR="00E40F9A">
        <w:rPr>
          <w:rFonts w:eastAsia="Garamond" w:cs="Garamond"/>
          <w:lang w:val="en-US"/>
        </w:rPr>
        <w:t>of substrates</w:t>
      </w:r>
      <w:ins w:id="1181" w:author="Hellmann, Simon" w:date="2025-06-12T11:40:00Z">
        <w:r w:rsidR="004404BA">
          <w:rPr>
            <w:rFonts w:eastAsia="Garamond" w:cs="Garamond"/>
            <w:lang w:val="en-US"/>
          </w:rPr>
          <w:t xml:space="preserve">, which </w:t>
        </w:r>
      </w:ins>
      <w:del w:id="1182" w:author="Hellmann, Simon" w:date="2025-06-12T11:40:00Z">
        <w:r w:rsidR="00E40F9A" w:rsidDel="004404BA">
          <w:rPr>
            <w:rFonts w:eastAsia="Garamond" w:cs="Garamond"/>
            <w:lang w:val="en-US"/>
          </w:rPr>
          <w:delText xml:space="preserve"> </w:delText>
        </w:r>
      </w:del>
      <w:r w:rsidR="00E40F9A">
        <w:rPr>
          <w:rFonts w:eastAsia="Garamond" w:cs="Garamond"/>
          <w:lang w:val="en-US"/>
        </w:rPr>
        <w:t>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w:t>
      </w:r>
      <w:del w:id="1183" w:author="Hellmann, Simon" w:date="2025-06-12T11:40:00Z">
        <w:r w:rsidR="00897864" w:rsidDel="004404BA">
          <w:rPr>
            <w:rFonts w:eastAsia="Garamond" w:cs="Garamond"/>
            <w:lang w:val="en-US"/>
          </w:rPr>
          <w:delText xml:space="preserve">Moreover, state feedback was assumed, which </w:delText>
        </w:r>
        <w:r w:rsidR="006709BA" w:rsidDel="004404BA">
          <w:rPr>
            <w:rFonts w:eastAsia="Garamond" w:cs="Garamond"/>
            <w:lang w:val="en-US"/>
          </w:rPr>
          <w:delText>would require</w:delText>
        </w:r>
        <w:r w:rsidR="00B66E2F" w:rsidDel="004404BA">
          <w:rPr>
            <w:rFonts w:eastAsia="Garamond" w:cs="Garamond"/>
            <w:lang w:val="en-US"/>
          </w:rPr>
          <w:delText xml:space="preserve"> a high model fidelity (</w:delText>
        </w:r>
        <w:r w:rsidR="00BD0C35" w:rsidDel="004404BA">
          <w:rPr>
            <w:rFonts w:eastAsia="Garamond" w:cs="Garamond"/>
            <w:lang w:val="en-US"/>
          </w:rPr>
          <w:delText xml:space="preserve">and </w:delText>
        </w:r>
        <w:r w:rsidR="00B66E2F" w:rsidDel="004404BA">
          <w:rPr>
            <w:rFonts w:eastAsia="Garamond" w:cs="Garamond"/>
            <w:lang w:val="en-US"/>
          </w:rPr>
          <w:delText xml:space="preserve">thus a </w:delText>
        </w:r>
        <w:r w:rsidR="00BD0C35" w:rsidDel="004404BA">
          <w:rPr>
            <w:rFonts w:eastAsia="Garamond" w:cs="Garamond"/>
            <w:lang w:val="en-US"/>
          </w:rPr>
          <w:delText>low plant-model mismatch</w:delText>
        </w:r>
        <w:r w:rsidR="00B66E2F" w:rsidDel="004404BA">
          <w:rPr>
            <w:rFonts w:eastAsia="Garamond" w:cs="Garamond"/>
            <w:lang w:val="en-US"/>
          </w:rPr>
          <w:delText>) in reality</w:delText>
        </w:r>
        <w:r w:rsidR="00CB653A" w:rsidDel="004404BA">
          <w:rPr>
            <w:rFonts w:eastAsia="Garamond" w:cs="Garamond"/>
            <w:lang w:val="en-US"/>
          </w:rPr>
          <w:delText>.</w:delText>
        </w:r>
        <w:commentRangeEnd w:id="1164"/>
        <w:r w:rsidR="00022375" w:rsidDel="004404BA">
          <w:rPr>
            <w:rStyle w:val="Kommentarzeichen"/>
          </w:rPr>
          <w:commentReference w:id="1164"/>
        </w:r>
      </w:del>
    </w:p>
    <w:p w14:paraId="321D0C59" w14:textId="11A9DB8E" w:rsidR="00B02161" w:rsidRDefault="77A2C42C" w:rsidP="00D304E0">
      <w:pPr>
        <w:pStyle w:val="berschrift3"/>
        <w:rPr>
          <w:lang w:val="en-US"/>
        </w:rPr>
      </w:pPr>
      <w:bookmarkStart w:id="1184" w:name="_tkocxpr8ahno"/>
      <w:bookmarkEnd w:id="1184"/>
      <w:r w:rsidRPr="77A2C42C">
        <w:rPr>
          <w:lang w:val="en-US"/>
        </w:rPr>
        <w:lastRenderedPageBreak/>
        <w:t>3.</w:t>
      </w:r>
      <w:r w:rsidR="009E324F">
        <w:rPr>
          <w:lang w:val="en-US"/>
        </w:rPr>
        <w:t>3</w:t>
      </w:r>
      <w:r w:rsidRPr="77A2C42C">
        <w:rPr>
          <w:lang w:val="en-US"/>
        </w:rPr>
        <w:t>.2 Save gas storage levels during cogeneration</w:t>
      </w:r>
    </w:p>
    <w:p w14:paraId="6C0D6AB7" w14:textId="0CC605B8" w:rsidR="00163A52" w:rsidRDefault="0043400C" w:rsidP="0043168D">
      <w:pPr>
        <w:rPr>
          <w:ins w:id="1185" w:author="Hellmann, Simon" w:date="2025-06-11T22:29:00Z"/>
          <w:rFonts w:eastAsia="Garamond" w:cs="Garamond"/>
          <w:color w:val="000000" w:themeColor="text1"/>
          <w:szCs w:val="24"/>
          <w:lang w:val="en-US"/>
        </w:rPr>
      </w:pPr>
      <w:del w:id="1186" w:author="Hellmann, Simon" w:date="2025-06-11T22:13:00Z">
        <w:r w:rsidDel="007A4438">
          <w:rPr>
            <w:rFonts w:eastAsia="Garamond" w:cs="Garamond"/>
            <w:color w:val="000000" w:themeColor="text1"/>
            <w:szCs w:val="24"/>
            <w:lang w:val="en-US"/>
          </w:rPr>
          <w:delText xml:space="preserve">System </w:delText>
        </w:r>
      </w:del>
      <w:ins w:id="1187" w:author="Hellmann, Simon" w:date="2025-06-11T22:13:00Z">
        <w:r w:rsidR="007A4438">
          <w:rPr>
            <w:rFonts w:eastAsia="Garamond" w:cs="Garamond"/>
            <w:color w:val="000000" w:themeColor="text1"/>
            <w:szCs w:val="24"/>
            <w:lang w:val="en-US"/>
          </w:rPr>
          <w:t xml:space="preserve">Controller </w:t>
        </w:r>
      </w:ins>
      <w:r>
        <w:rPr>
          <w:rFonts w:eastAsia="Garamond" w:cs="Garamond"/>
          <w:color w:val="000000" w:themeColor="text1"/>
          <w:szCs w:val="24"/>
          <w:lang w:val="en-US"/>
        </w:rPr>
        <w:t xml:space="preserve">performance </w:t>
      </w:r>
      <w:del w:id="1188" w:author="Hellmann, Simon" w:date="2025-06-12T16:36:00Z">
        <w:r w:rsidDel="00257AD2">
          <w:rPr>
            <w:rFonts w:eastAsia="Garamond" w:cs="Garamond"/>
            <w:color w:val="000000" w:themeColor="text1"/>
            <w:szCs w:val="24"/>
            <w:lang w:val="en-US"/>
          </w:rPr>
          <w:delText xml:space="preserve">during </w:delText>
        </w:r>
      </w:del>
      <w:ins w:id="1189" w:author="Hellmann, Simon" w:date="2025-06-12T16:36:00Z">
        <w:r w:rsidR="00257AD2">
          <w:rPr>
            <w:rFonts w:eastAsia="Garamond" w:cs="Garamond"/>
            <w:color w:val="000000" w:themeColor="text1"/>
            <w:szCs w:val="24"/>
            <w:lang w:val="en-US"/>
          </w:rPr>
          <w:t xml:space="preserve">for </w:t>
        </w:r>
      </w:ins>
      <w:r>
        <w:rPr>
          <w:rFonts w:eastAsia="Garamond" w:cs="Garamond"/>
          <w:color w:val="000000" w:themeColor="text1"/>
          <w:szCs w:val="24"/>
          <w:lang w:val="en-US"/>
        </w:rPr>
        <w:t xml:space="preserve">cogeneration </w:t>
      </w:r>
      <w:ins w:id="1190" w:author="Hellmann, Simon" w:date="2025-06-11T22:12:00Z">
        <w:r w:rsidR="007A4438">
          <w:rPr>
            <w:rFonts w:eastAsia="Garamond" w:cs="Garamond"/>
            <w:color w:val="000000" w:themeColor="text1"/>
            <w:szCs w:val="24"/>
            <w:lang w:val="en-US"/>
          </w:rPr>
          <w:t xml:space="preserve">was investigated </w:t>
        </w:r>
      </w:ins>
      <w:ins w:id="1191" w:author="Hellmann, Simon" w:date="2025-06-12T16:36:00Z">
        <w:r w:rsidR="00257AD2">
          <w:rPr>
            <w:rFonts w:eastAsia="Garamond" w:cs="Garamond"/>
            <w:color w:val="000000" w:themeColor="text1"/>
            <w:szCs w:val="24"/>
            <w:lang w:val="en-US"/>
          </w:rPr>
          <w:t xml:space="preserve">with an additional GS </w:t>
        </w:r>
      </w:ins>
      <w:ins w:id="1192" w:author="Hellmann, Simon" w:date="2025-06-11T22:20:00Z">
        <w:r w:rsidR="0043168D">
          <w:rPr>
            <w:rFonts w:eastAsia="Garamond" w:cs="Garamond"/>
            <w:color w:val="000000" w:themeColor="text1"/>
            <w:szCs w:val="24"/>
            <w:lang w:val="en-US"/>
          </w:rPr>
          <w:t>under disturbance feedings</w:t>
        </w:r>
      </w:ins>
      <w:ins w:id="1193" w:author="Hellmann, Simon" w:date="2025-06-12T16:36:00Z">
        <w:r w:rsidR="00257AD2">
          <w:rPr>
            <w:rFonts w:eastAsia="Garamond" w:cs="Garamond"/>
            <w:color w:val="000000" w:themeColor="text1"/>
            <w:szCs w:val="24"/>
            <w:lang w:val="en-US"/>
          </w:rPr>
          <w:t xml:space="preserve"> and GS measurement noise</w:t>
        </w:r>
      </w:ins>
      <w:ins w:id="1194" w:author="Hellmann, Simon" w:date="2025-06-11T22:21:00Z">
        <w:r w:rsidR="0043168D">
          <w:rPr>
            <w:rFonts w:eastAsia="Garamond" w:cs="Garamond"/>
            <w:color w:val="000000" w:themeColor="text1"/>
            <w:szCs w:val="24"/>
            <w:lang w:val="en-US"/>
          </w:rPr>
          <w:t>. Uncertainty values of controller and plant were chosen as described in Sec. 3.3.1</w:t>
        </w:r>
      </w:ins>
      <w:ins w:id="1195" w:author="Hellmann, Simon" w:date="2025-06-11T22:22:00Z">
        <w:r w:rsidR="0043168D">
          <w:rPr>
            <w:rFonts w:eastAsia="Garamond" w:cs="Garamond"/>
            <w:color w:val="000000" w:themeColor="text1"/>
            <w:szCs w:val="24"/>
            <w:lang w:val="en-US"/>
          </w:rPr>
          <w:t>.</w:t>
        </w:r>
      </w:ins>
      <w:ins w:id="1196" w:author="Hellmann, Simon" w:date="2025-06-11T22:21:00Z">
        <w:r w:rsidR="0043168D">
          <w:rPr>
            <w:rFonts w:eastAsia="Garamond" w:cs="Garamond"/>
            <w:color w:val="000000" w:themeColor="text1"/>
            <w:szCs w:val="24"/>
            <w:lang w:val="en-US"/>
          </w:rPr>
          <w:t xml:space="preserve"> </w:t>
        </w:r>
      </w:ins>
      <w:ins w:id="1197" w:author="Hellmann, Simon" w:date="2025-06-11T22:23:00Z">
        <w:r w:rsidR="0043168D">
          <w:rPr>
            <w:rFonts w:eastAsia="Garamond" w:cs="Garamond"/>
            <w:color w:val="000000" w:themeColor="text1"/>
            <w:szCs w:val="24"/>
            <w:lang w:val="en-US"/>
          </w:rPr>
          <w:t>The dynamic s</w:t>
        </w:r>
      </w:ins>
      <w:ins w:id="1198" w:author="Hellmann, Simon" w:date="2025-06-11T22:22:00Z">
        <w:r w:rsidR="0043168D">
          <w:rPr>
            <w:rFonts w:eastAsia="Garamond" w:cs="Garamond"/>
            <w:color w:val="000000" w:themeColor="text1"/>
            <w:szCs w:val="24"/>
            <w:lang w:val="en-US"/>
          </w:rPr>
          <w:t xml:space="preserve">ystem behavior </w:t>
        </w:r>
      </w:ins>
      <w:ins w:id="1199" w:author="Hellmann, Simon" w:date="2025-06-11T22:20:00Z">
        <w:r w:rsidR="0043168D">
          <w:rPr>
            <w:rFonts w:eastAsia="Garamond" w:cs="Garamond"/>
            <w:color w:val="000000" w:themeColor="text1"/>
            <w:szCs w:val="24"/>
            <w:lang w:val="en-US"/>
          </w:rPr>
          <w:t xml:space="preserve">is shown in </w:t>
        </w:r>
      </w:ins>
      <w:ins w:id="1200" w:author="Hellmann, Simon" w:date="2025-06-11T22:21:00Z">
        <w:r w:rsidR="0043168D">
          <w:rPr>
            <w:rFonts w:eastAsia="Garamond" w:cs="Garamond"/>
            <w:color w:val="000000" w:themeColor="text1"/>
            <w:szCs w:val="24"/>
            <w:lang w:val="en-US"/>
          </w:rPr>
          <w:t>Fig. 5</w:t>
        </w:r>
      </w:ins>
      <w:ins w:id="1201" w:author="Hellmann, Simon" w:date="2025-06-12T19:15:00Z">
        <w:r w:rsidR="00752EA3">
          <w:rPr>
            <w:rFonts w:eastAsia="Garamond" w:cs="Garamond"/>
            <w:color w:val="000000" w:themeColor="text1"/>
            <w:szCs w:val="24"/>
            <w:lang w:val="en-US"/>
          </w:rPr>
          <w:t xml:space="preserve"> (left)</w:t>
        </w:r>
      </w:ins>
      <w:ins w:id="1202" w:author="Hellmann, Simon" w:date="2025-06-11T22:21:00Z">
        <w:r w:rsidR="0043168D">
          <w:rPr>
            <w:rFonts w:eastAsia="Garamond" w:cs="Garamond"/>
            <w:color w:val="000000" w:themeColor="text1"/>
            <w:szCs w:val="24"/>
            <w:lang w:val="en-US"/>
          </w:rPr>
          <w:t xml:space="preserve"> by means of optimal substrate feeds, </w:t>
        </w:r>
      </w:ins>
      <w:ins w:id="1203" w:author="Hellmann, Simon" w:date="2025-06-11T22:23:00Z">
        <w:r w:rsidR="0043168D">
          <w:rPr>
            <w:rFonts w:eastAsia="Garamond" w:cs="Garamond"/>
            <w:color w:val="000000" w:themeColor="text1"/>
            <w:szCs w:val="24"/>
            <w:lang w:val="en-US"/>
          </w:rPr>
          <w:t xml:space="preserve">known </w:t>
        </w:r>
      </w:ins>
      <w:ins w:id="1204" w:author="Hellmann, Simon" w:date="2025-06-11T22:21:00Z">
        <w:r w:rsidR="0043168D">
          <w:rPr>
            <w:rFonts w:eastAsia="Garamond" w:cs="Garamond"/>
            <w:color w:val="000000" w:themeColor="text1"/>
            <w:szCs w:val="24"/>
            <w:lang w:val="en-US"/>
          </w:rPr>
          <w:t>disturbance feedings</w:t>
        </w:r>
      </w:ins>
      <w:ins w:id="1205" w:author="Hellmann, Simon" w:date="2025-06-11T22:23:00Z">
        <w:r w:rsidR="0043168D">
          <w:rPr>
            <w:rFonts w:eastAsia="Garamond" w:cs="Garamond"/>
            <w:color w:val="000000" w:themeColor="text1"/>
            <w:szCs w:val="24"/>
            <w:lang w:val="en-US"/>
          </w:rPr>
          <w:t>, OLR</w:t>
        </w:r>
      </w:ins>
      <w:ins w:id="1206" w:author="Hellmann, Simon" w:date="2025-06-11T22:21:00Z">
        <w:r w:rsidR="0043168D">
          <w:rPr>
            <w:rFonts w:eastAsia="Garamond" w:cs="Garamond"/>
            <w:color w:val="000000" w:themeColor="text1"/>
            <w:szCs w:val="24"/>
            <w:lang w:val="en-US"/>
          </w:rPr>
          <w:t>, GS filling level</w:t>
        </w:r>
      </w:ins>
      <w:ins w:id="1207" w:author="Hellmann, Simon" w:date="2025-06-12T16:37:00Z">
        <w:r w:rsidR="00257AD2">
          <w:rPr>
            <w:rFonts w:eastAsia="Garamond" w:cs="Garamond"/>
            <w:color w:val="000000" w:themeColor="text1"/>
            <w:szCs w:val="24"/>
            <w:lang w:val="en-US"/>
          </w:rPr>
          <w:t xml:space="preserve">, </w:t>
        </w:r>
      </w:ins>
      <w:ins w:id="1208" w:author="Hellmann, Simon" w:date="2025-06-11T22:21:00Z">
        <w:r w:rsidR="0043168D">
          <w:rPr>
            <w:rFonts w:eastAsia="Garamond" w:cs="Garamond"/>
            <w:color w:val="000000" w:themeColor="text1"/>
            <w:szCs w:val="24"/>
            <w:lang w:val="en-US"/>
          </w:rPr>
          <w:t xml:space="preserve">gas </w:t>
        </w:r>
      </w:ins>
      <w:ins w:id="1209" w:author="Hellmann, Simon" w:date="2025-06-11T22:24:00Z">
        <w:r w:rsidR="0043168D">
          <w:rPr>
            <w:rFonts w:eastAsia="Garamond" w:cs="Garamond"/>
            <w:color w:val="000000" w:themeColor="text1"/>
            <w:szCs w:val="24"/>
            <w:lang w:val="en-US"/>
          </w:rPr>
          <w:t xml:space="preserve">and methane </w:t>
        </w:r>
      </w:ins>
      <w:ins w:id="1210" w:author="Hellmann, Simon" w:date="2025-06-11T22:21:00Z">
        <w:r w:rsidR="0043168D">
          <w:rPr>
            <w:rFonts w:eastAsia="Garamond" w:cs="Garamond"/>
            <w:color w:val="000000" w:themeColor="text1"/>
            <w:szCs w:val="24"/>
            <w:lang w:val="en-US"/>
          </w:rPr>
          <w:t>production</w:t>
        </w:r>
      </w:ins>
      <w:ins w:id="1211" w:author="Hellmann, Simon" w:date="2025-06-12T16:37:00Z">
        <w:r w:rsidR="00257AD2">
          <w:rPr>
            <w:rFonts w:eastAsia="Garamond" w:cs="Garamond"/>
            <w:color w:val="000000" w:themeColor="text1"/>
            <w:szCs w:val="24"/>
            <w:lang w:val="en-US"/>
          </w:rPr>
          <w:t xml:space="preserve">, </w:t>
        </w:r>
      </w:ins>
      <w:ins w:id="1212" w:author="Hellmann, Simon" w:date="2025-06-11T22:21:00Z">
        <w:r w:rsidR="0043168D">
          <w:rPr>
            <w:rFonts w:eastAsia="Garamond" w:cs="Garamond"/>
            <w:color w:val="000000" w:themeColor="text1"/>
            <w:szCs w:val="24"/>
            <w:lang w:val="en-US"/>
          </w:rPr>
          <w:t xml:space="preserve">and </w:t>
        </w:r>
        <w:proofErr w:type="spellStart"/>
        <w:r w:rsidR="0043168D">
          <w:rPr>
            <w:rFonts w:eastAsia="Garamond" w:cs="Garamond"/>
            <w:color w:val="000000" w:themeColor="text1"/>
            <w:szCs w:val="24"/>
            <w:lang w:val="en-US"/>
          </w:rPr>
          <w:t>pH</w:t>
        </w:r>
        <w:r w:rsidR="0043168D" w:rsidRPr="0092238C">
          <w:rPr>
            <w:rFonts w:eastAsia="Garamond" w:cs="Garamond"/>
            <w:color w:val="000000" w:themeColor="text1"/>
            <w:szCs w:val="24"/>
            <w:lang w:val="en-US"/>
          </w:rPr>
          <w:t>.</w:t>
        </w:r>
      </w:ins>
      <w:proofErr w:type="spellEnd"/>
      <w:ins w:id="1213" w:author="Hellmann, Simon" w:date="2025-06-11T22:24:00Z">
        <w:r w:rsidR="0043168D">
          <w:rPr>
            <w:rFonts w:eastAsia="Garamond" w:cs="Garamond"/>
            <w:color w:val="000000" w:themeColor="text1"/>
            <w:szCs w:val="24"/>
            <w:lang w:val="en-US"/>
          </w:rPr>
          <w:t xml:space="preserve"> </w:t>
        </w:r>
      </w:ins>
      <w:moveToRangeStart w:id="1214" w:author="Hellmann, Simon" w:date="2025-06-11T22:12:00Z" w:name="move200572382"/>
      <w:moveTo w:id="1215" w:author="Hellmann, Simon" w:date="2025-06-11T22:12:00Z">
        <w:del w:id="1216" w:author="Hellmann, Simon" w:date="2025-06-11T22:12:00Z">
          <w:r w:rsidR="007A4438" w:rsidDel="007A4438">
            <w:rPr>
              <w:rFonts w:eastAsia="Garamond" w:cs="Garamond"/>
              <w:color w:val="000000" w:themeColor="text1"/>
              <w:szCs w:val="24"/>
              <w:lang w:val="en-US"/>
            </w:rPr>
            <w:delText>U</w:delText>
          </w:r>
        </w:del>
        <w:del w:id="1217" w:author="Hellmann, Simon" w:date="2025-06-11T22:21:00Z">
          <w:r w:rsidR="007A4438" w:rsidDel="0043168D">
            <w:rPr>
              <w:rFonts w:eastAsia="Garamond" w:cs="Garamond"/>
              <w:color w:val="000000" w:themeColor="text1"/>
              <w:szCs w:val="24"/>
              <w:lang w:val="en-US"/>
            </w:rPr>
            <w:delText xml:space="preserve">ncertainty values of controller and plant </w:delText>
          </w:r>
        </w:del>
        <w:del w:id="1218" w:author="Hellmann, Simon" w:date="2025-06-11T22:12:00Z">
          <w:r w:rsidR="007A4438" w:rsidDel="007A4438">
            <w:rPr>
              <w:rFonts w:eastAsia="Garamond" w:cs="Garamond"/>
              <w:color w:val="000000" w:themeColor="text1"/>
              <w:szCs w:val="24"/>
              <w:lang w:val="en-US"/>
            </w:rPr>
            <w:delText xml:space="preserve">were assigned </w:delText>
          </w:r>
        </w:del>
        <w:del w:id="1219" w:author="Hellmann, Simon" w:date="2025-06-11T22:21:00Z">
          <w:r w:rsidR="007A4438" w:rsidDel="0043168D">
            <w:rPr>
              <w:rFonts w:eastAsia="Garamond" w:cs="Garamond"/>
              <w:color w:val="000000" w:themeColor="text1"/>
              <w:szCs w:val="24"/>
              <w:lang w:val="en-US"/>
            </w:rPr>
            <w:delText xml:space="preserve">as described in Sec. 3.3.1 </w:delText>
          </w:r>
        </w:del>
        <w:del w:id="1220" w:author="Hellmann, Simon" w:date="2025-06-11T22:23:00Z">
          <w:r w:rsidR="007A4438" w:rsidDel="0043168D">
            <w:rPr>
              <w:rFonts w:eastAsia="Garamond" w:cs="Garamond"/>
              <w:color w:val="000000" w:themeColor="text1"/>
              <w:szCs w:val="24"/>
              <w:lang w:val="en-US"/>
            </w:rPr>
            <w:delText xml:space="preserve">with hyperparameters </w:delText>
          </w:r>
        </w:del>
        <w:del w:id="1221" w:author="Hellmann, Simon" w:date="2025-06-11T22:13:00Z">
          <w:r w:rsidR="007A4438" w:rsidDel="007A4438">
            <w:rPr>
              <w:rFonts w:eastAsia="Garamond" w:cs="Garamond"/>
              <w:color w:val="000000" w:themeColor="text1"/>
              <w:szCs w:val="24"/>
              <w:lang w:val="en-US"/>
            </w:rPr>
            <w:delText>as per</w:delText>
          </w:r>
        </w:del>
        <w:del w:id="1222" w:author="Hellmann, Simon" w:date="2025-06-11T22:23:00Z">
          <w:r w:rsidR="007A4438" w:rsidDel="0043168D">
            <w:rPr>
              <w:rFonts w:eastAsia="Garamond" w:cs="Garamond"/>
              <w:color w:val="000000" w:themeColor="text1"/>
              <w:szCs w:val="24"/>
              <w:lang w:val="en-US"/>
            </w:rPr>
            <w:delText xml:space="preserve"> Tab. 2.</w:delText>
          </w:r>
        </w:del>
      </w:moveTo>
      <w:moveToRangeEnd w:id="1214"/>
      <w:del w:id="1223" w:author="Hellmann, Simon" w:date="2025-06-11T22:24:00Z">
        <w:r w:rsidDel="0043168D">
          <w:rPr>
            <w:rFonts w:eastAsia="Garamond" w:cs="Garamond"/>
            <w:color w:val="000000" w:themeColor="text1"/>
            <w:szCs w:val="24"/>
            <w:lang w:val="en-US"/>
          </w:rPr>
          <w:delText xml:space="preserve">is shown in </w:delText>
        </w:r>
      </w:del>
      <w:del w:id="1224" w:author="Hellmann, Simon" w:date="2025-06-11T22:20:00Z">
        <w:r w:rsidR="00CF1BBF" w:rsidDel="0043168D">
          <w:rPr>
            <w:rFonts w:eastAsia="Garamond" w:cs="Garamond"/>
            <w:color w:val="000000" w:themeColor="text1"/>
            <w:szCs w:val="24"/>
            <w:lang w:val="en-US"/>
          </w:rPr>
          <w:delText>Fig.</w:delText>
        </w:r>
        <w:r w:rsidDel="0043168D">
          <w:rPr>
            <w:rFonts w:eastAsia="Garamond" w:cs="Garamond"/>
            <w:color w:val="000000" w:themeColor="text1"/>
            <w:szCs w:val="24"/>
            <w:lang w:val="en-US"/>
          </w:rPr>
          <w:delText xml:space="preserve"> </w:delText>
        </w:r>
        <w:r w:rsidR="005E61ED" w:rsidDel="0043168D">
          <w:rPr>
            <w:rFonts w:eastAsia="Garamond" w:cs="Garamond"/>
            <w:color w:val="000000" w:themeColor="text1"/>
            <w:szCs w:val="24"/>
            <w:lang w:val="en-US"/>
          </w:rPr>
          <w:delText>5</w:delText>
        </w:r>
        <w:r w:rsidR="00B15288" w:rsidDel="0043168D">
          <w:rPr>
            <w:rFonts w:eastAsia="Garamond" w:cs="Garamond"/>
            <w:color w:val="000000" w:themeColor="text1"/>
            <w:szCs w:val="24"/>
            <w:lang w:val="en-US"/>
          </w:rPr>
          <w:delText xml:space="preserve"> by means of optim</w:delText>
        </w:r>
      </w:del>
      <w:del w:id="1225" w:author="Hellmann, Simon" w:date="2025-06-11T22:13:00Z">
        <w:r w:rsidR="00B15288" w:rsidDel="007A4438">
          <w:rPr>
            <w:rFonts w:eastAsia="Garamond" w:cs="Garamond"/>
            <w:color w:val="000000" w:themeColor="text1"/>
            <w:szCs w:val="24"/>
            <w:lang w:val="en-US"/>
          </w:rPr>
          <w:delText xml:space="preserve">ized </w:delText>
        </w:r>
      </w:del>
      <w:del w:id="1226" w:author="Hellmann, Simon" w:date="2025-06-11T22:20:00Z">
        <w:r w:rsidR="00B15288" w:rsidDel="0043168D">
          <w:rPr>
            <w:rFonts w:eastAsia="Garamond" w:cs="Garamond"/>
            <w:color w:val="000000" w:themeColor="text1"/>
            <w:szCs w:val="24"/>
            <w:lang w:val="en-US"/>
          </w:rPr>
          <w:delText>substrate feeds,</w:delText>
        </w:r>
        <w:r w:rsidR="00786011" w:rsidDel="0043168D">
          <w:rPr>
            <w:rFonts w:eastAsia="Garamond" w:cs="Garamond"/>
            <w:color w:val="000000" w:themeColor="text1"/>
            <w:szCs w:val="24"/>
            <w:lang w:val="en-US"/>
          </w:rPr>
          <w:delText xml:space="preserve"> disturbance feedings</w:delText>
        </w:r>
      </w:del>
      <w:del w:id="1227" w:author="Hellmann, Simon" w:date="2025-06-11T22:14:00Z">
        <w:r w:rsidR="0005587B" w:rsidDel="007A4438">
          <w:rPr>
            <w:rFonts w:eastAsia="Garamond" w:cs="Garamond"/>
            <w:color w:val="000000" w:themeColor="text1"/>
            <w:szCs w:val="24"/>
            <w:lang w:val="en-US"/>
          </w:rPr>
          <w:delText xml:space="preserve"> </w:delText>
        </w:r>
      </w:del>
      <w:del w:id="1228" w:author="Hellmann, Simon" w:date="2025-06-11T22:20:00Z">
        <w:r w:rsidR="0005587B" w:rsidDel="0043168D">
          <w:rPr>
            <w:rFonts w:eastAsia="Garamond" w:cs="Garamond"/>
            <w:color w:val="000000" w:themeColor="text1"/>
            <w:szCs w:val="24"/>
            <w:lang w:val="en-US"/>
          </w:rPr>
          <w:delText>and</w:delText>
        </w:r>
        <w:r w:rsidR="00786011" w:rsidDel="0043168D">
          <w:rPr>
            <w:rFonts w:eastAsia="Garamond" w:cs="Garamond"/>
            <w:color w:val="000000" w:themeColor="text1"/>
            <w:szCs w:val="24"/>
            <w:lang w:val="en-US"/>
          </w:rPr>
          <w:delText xml:space="preserve"> </w:delText>
        </w:r>
        <w:r w:rsidR="004E3AF5" w:rsidDel="0043168D">
          <w:rPr>
            <w:rFonts w:eastAsia="Garamond" w:cs="Garamond"/>
            <w:color w:val="000000" w:themeColor="text1"/>
            <w:szCs w:val="24"/>
            <w:lang w:val="en-US"/>
          </w:rPr>
          <w:delText>GS filling level</w:delText>
        </w:r>
        <w:r w:rsidR="00B15288" w:rsidDel="0043168D">
          <w:rPr>
            <w:rFonts w:eastAsia="Garamond" w:cs="Garamond"/>
            <w:color w:val="000000" w:themeColor="text1"/>
            <w:szCs w:val="24"/>
            <w:lang w:val="en-US"/>
          </w:rPr>
          <w:delText xml:space="preserve"> </w:delText>
        </w:r>
        <w:r w:rsidR="004E3AF5" w:rsidDel="0043168D">
          <w:rPr>
            <w:rFonts w:eastAsia="Garamond" w:cs="Garamond"/>
            <w:color w:val="000000" w:themeColor="text1"/>
            <w:szCs w:val="24"/>
            <w:lang w:val="en-US"/>
          </w:rPr>
          <w:delText xml:space="preserve">as well as </w:delText>
        </w:r>
        <w:r w:rsidR="0005587B" w:rsidDel="0043168D">
          <w:rPr>
            <w:rFonts w:eastAsia="Garamond" w:cs="Garamond"/>
            <w:color w:val="000000" w:themeColor="text1"/>
            <w:szCs w:val="24"/>
            <w:lang w:val="en-US"/>
          </w:rPr>
          <w:delText xml:space="preserve">characteristic </w:delText>
        </w:r>
        <w:r w:rsidR="00786011" w:rsidDel="0043168D">
          <w:rPr>
            <w:rFonts w:eastAsia="Garamond" w:cs="Garamond"/>
            <w:color w:val="000000" w:themeColor="text1"/>
            <w:szCs w:val="24"/>
            <w:lang w:val="en-US"/>
          </w:rPr>
          <w:delText>AD process</w:delText>
        </w:r>
        <w:r w:rsidR="0092238C" w:rsidDel="0043168D">
          <w:rPr>
            <w:rFonts w:eastAsia="Garamond" w:cs="Garamond"/>
            <w:color w:val="000000" w:themeColor="text1"/>
            <w:szCs w:val="24"/>
            <w:lang w:val="en-US"/>
          </w:rPr>
          <w:delText xml:space="preserve"> variables </w:delText>
        </w:r>
      </w:del>
      <w:del w:id="1229" w:author="Hellmann, Simon" w:date="2025-06-11T22:11:00Z">
        <w:r w:rsidR="0005587B" w:rsidDel="007A4438">
          <w:rPr>
            <w:rFonts w:eastAsia="Garamond" w:cs="Garamond"/>
            <w:color w:val="000000" w:themeColor="text1"/>
            <w:szCs w:val="24"/>
            <w:lang w:val="en-US"/>
          </w:rPr>
          <w:delText xml:space="preserve">(such as </w:delText>
        </w:r>
      </w:del>
      <w:del w:id="1230" w:author="Hellmann, Simon" w:date="2025-06-11T22:20:00Z">
        <w:r w:rsidR="004E3AF5" w:rsidDel="0043168D">
          <w:rPr>
            <w:rFonts w:eastAsia="Garamond" w:cs="Garamond"/>
            <w:color w:val="000000" w:themeColor="text1"/>
            <w:szCs w:val="24"/>
            <w:lang w:val="en-US"/>
          </w:rPr>
          <w:delText>gas production</w:delText>
        </w:r>
      </w:del>
      <w:del w:id="1231" w:author="Hellmann, Simon" w:date="2025-06-11T22:11:00Z">
        <w:r w:rsidR="0092238C" w:rsidDel="007A4438">
          <w:rPr>
            <w:rFonts w:eastAsia="Garamond" w:cs="Garamond"/>
            <w:color w:val="000000" w:themeColor="text1"/>
            <w:szCs w:val="24"/>
            <w:lang w:val="en-US"/>
          </w:rPr>
          <w:delText xml:space="preserve">, </w:delText>
        </w:r>
      </w:del>
      <w:del w:id="1232" w:author="Hellmann, Simon" w:date="2025-06-11T22:20:00Z">
        <w:r w:rsidR="0092238C" w:rsidDel="0043168D">
          <w:rPr>
            <w:rFonts w:eastAsia="Garamond" w:cs="Garamond"/>
            <w:color w:val="000000" w:themeColor="text1"/>
            <w:szCs w:val="24"/>
            <w:lang w:val="en-US"/>
          </w:rPr>
          <w:delText>pH</w:delText>
        </w:r>
      </w:del>
      <w:del w:id="1233" w:author="Hellmann, Simon" w:date="2025-06-11T22:11:00Z">
        <w:r w:rsidR="0092238C" w:rsidDel="007A4438">
          <w:rPr>
            <w:rFonts w:eastAsia="Garamond" w:cs="Garamond"/>
            <w:color w:val="000000" w:themeColor="text1"/>
            <w:szCs w:val="24"/>
            <w:lang w:val="en-US"/>
          </w:rPr>
          <w:delText xml:space="preserve"> </w:delText>
        </w:r>
        <w:r w:rsidR="0092238C" w:rsidRPr="0092238C" w:rsidDel="007A4438">
          <w:rPr>
            <w:rFonts w:eastAsia="Garamond" w:cs="Garamond"/>
            <w:color w:val="000000" w:themeColor="text1"/>
            <w:szCs w:val="24"/>
            <w:lang w:val="en-US"/>
          </w:rPr>
          <w:delText xml:space="preserve">and </w:delText>
        </w:r>
        <w:r w:rsidR="0005587B" w:rsidDel="007A4438">
          <w:rPr>
            <w:rFonts w:eastAsia="Garamond" w:cs="Garamond"/>
            <w:color w:val="000000" w:themeColor="text1"/>
            <w:szCs w:val="24"/>
            <w:lang w:val="en-US"/>
          </w:rPr>
          <w:delText xml:space="preserve">microbial </w:delText>
        </w:r>
        <w:r w:rsidR="0092238C" w:rsidRPr="0092238C" w:rsidDel="007A4438">
          <w:rPr>
            <w:rFonts w:eastAsia="Garamond" w:cs="Garamond"/>
            <w:color w:val="000000" w:themeColor="text1"/>
            <w:szCs w:val="24"/>
            <w:lang w:val="en-US"/>
          </w:rPr>
          <w:delText>inhibition</w:delText>
        </w:r>
        <w:r w:rsidR="0005587B" w:rsidDel="007A4438">
          <w:rPr>
            <w:rFonts w:eastAsia="Garamond" w:cs="Garamond"/>
            <w:color w:val="000000" w:themeColor="text1"/>
            <w:szCs w:val="24"/>
            <w:lang w:val="en-US"/>
          </w:rPr>
          <w:delText>)</w:delText>
        </w:r>
      </w:del>
      <w:del w:id="1234" w:author="Hellmann, Simon" w:date="2025-06-11T22:20:00Z">
        <w:r w:rsidR="0092238C" w:rsidRPr="0092238C" w:rsidDel="0043168D">
          <w:rPr>
            <w:rFonts w:eastAsia="Garamond" w:cs="Garamond"/>
            <w:color w:val="000000" w:themeColor="text1"/>
            <w:szCs w:val="24"/>
            <w:lang w:val="en-US"/>
          </w:rPr>
          <w:delText>.</w:delText>
        </w:r>
        <w:r w:rsidR="00CD5BB5" w:rsidDel="0043168D">
          <w:rPr>
            <w:rFonts w:eastAsia="Garamond" w:cs="Garamond"/>
            <w:color w:val="000000" w:themeColor="text1"/>
            <w:szCs w:val="24"/>
            <w:lang w:val="en-US"/>
          </w:rPr>
          <w:delText xml:space="preserve"> </w:delText>
        </w:r>
      </w:del>
      <w:r w:rsidR="008C14BD">
        <w:rPr>
          <w:rFonts w:eastAsia="Garamond" w:cs="Garamond"/>
          <w:color w:val="000000" w:themeColor="text1"/>
          <w:szCs w:val="24"/>
          <w:lang w:val="en-US"/>
        </w:rPr>
        <w:t xml:space="preserve">The GS filling limits are maintained </w:t>
      </w:r>
      <w:del w:id="1235" w:author="Hellmann, Simon" w:date="2025-06-11T22:24:00Z">
        <w:r w:rsidR="008C14BD" w:rsidDel="0043168D">
          <w:rPr>
            <w:rFonts w:eastAsia="Garamond" w:cs="Garamond"/>
            <w:color w:val="000000" w:themeColor="text1"/>
            <w:szCs w:val="24"/>
            <w:lang w:val="en-US"/>
          </w:rPr>
          <w:delText>despite process uncertainty and</w:delText>
        </w:r>
        <w:r w:rsidR="0054630B" w:rsidDel="0043168D">
          <w:rPr>
            <w:rFonts w:eastAsia="Garamond" w:cs="Garamond"/>
            <w:color w:val="000000" w:themeColor="text1"/>
            <w:szCs w:val="24"/>
            <w:lang w:val="en-US"/>
          </w:rPr>
          <w:delText xml:space="preserve"> </w:delText>
        </w:r>
        <w:r w:rsidR="008C14BD" w:rsidDel="0043168D">
          <w:rPr>
            <w:rFonts w:eastAsia="Garamond" w:cs="Garamond"/>
            <w:color w:val="000000" w:themeColor="text1"/>
            <w:szCs w:val="24"/>
            <w:lang w:val="en-US"/>
          </w:rPr>
          <w:delText>disturbances</w:delText>
        </w:r>
      </w:del>
      <w:ins w:id="1236" w:author="Hellmann, Simon" w:date="2025-06-11T22:24:00Z">
        <w:r w:rsidR="0043168D">
          <w:rPr>
            <w:rFonts w:eastAsia="Garamond" w:cs="Garamond"/>
            <w:color w:val="000000" w:themeColor="text1"/>
            <w:szCs w:val="24"/>
            <w:lang w:val="en-US"/>
          </w:rPr>
          <w:t>with a com</w:t>
        </w:r>
      </w:ins>
      <w:ins w:id="1237" w:author="Hellmann, Simon" w:date="2025-06-11T22:36:00Z">
        <w:r w:rsidR="003B308E">
          <w:rPr>
            <w:rFonts w:eastAsia="Garamond" w:cs="Garamond"/>
            <w:color w:val="000000" w:themeColor="text1"/>
            <w:szCs w:val="24"/>
            <w:lang w:val="en-US"/>
          </w:rPr>
          <w:t xml:space="preserve">fortable </w:t>
        </w:r>
      </w:ins>
      <w:ins w:id="1238" w:author="Hellmann, Simon" w:date="2025-06-12T11:58:00Z">
        <w:r w:rsidR="00506C77">
          <w:rPr>
            <w:rFonts w:eastAsia="Garamond" w:cs="Garamond"/>
            <w:color w:val="000000" w:themeColor="text1"/>
            <w:szCs w:val="24"/>
            <w:lang w:val="en-US"/>
          </w:rPr>
          <w:t xml:space="preserve">safety </w:t>
        </w:r>
      </w:ins>
      <w:ins w:id="1239" w:author="Hellmann, Simon" w:date="2025-06-11T22:36:00Z">
        <w:r w:rsidR="003B308E">
          <w:rPr>
            <w:rFonts w:eastAsia="Garamond" w:cs="Garamond"/>
            <w:color w:val="000000" w:themeColor="text1"/>
            <w:szCs w:val="24"/>
            <w:lang w:val="en-US"/>
          </w:rPr>
          <w:t xml:space="preserve">margin of </w:t>
        </w:r>
      </w:ins>
      <w:ins w:id="1240" w:author="Hellmann, Simon" w:date="2025-06-12T11:58:00Z">
        <w:r w:rsidR="00506C77">
          <w:rPr>
            <w:rFonts w:eastAsia="Garamond" w:cs="Garamond"/>
            <w:color w:val="000000" w:themeColor="text1"/>
            <w:szCs w:val="24"/>
            <w:lang w:val="en-US"/>
          </w:rPr>
          <w:t xml:space="preserve">about </w:t>
        </w:r>
      </w:ins>
      <w:ins w:id="1241" w:author="Hellmann, Simon" w:date="2025-06-11T22:36:00Z">
        <w:r w:rsidR="003B308E">
          <w:rPr>
            <w:rFonts w:eastAsia="Garamond" w:cs="Garamond"/>
            <w:color w:val="000000" w:themeColor="text1"/>
            <w:szCs w:val="24"/>
            <w:lang w:val="en-US"/>
          </w:rPr>
          <w:t>20%</w:t>
        </w:r>
      </w:ins>
      <w:ins w:id="1242" w:author="Hellmann, Simon" w:date="2025-06-12T16:32:00Z">
        <w:r w:rsidR="00254622">
          <w:rPr>
            <w:rFonts w:eastAsia="Garamond" w:cs="Garamond"/>
            <w:color w:val="000000" w:themeColor="text1"/>
            <w:szCs w:val="24"/>
            <w:lang w:val="en-US"/>
          </w:rPr>
          <w:t xml:space="preserve">. </w:t>
        </w:r>
      </w:ins>
      <w:ins w:id="1243" w:author="Hellmann, Simon" w:date="2025-06-12T16:33:00Z">
        <w:r w:rsidR="00254622">
          <w:rPr>
            <w:rFonts w:eastAsia="Garamond" w:cs="Garamond"/>
            <w:color w:val="000000" w:themeColor="text1"/>
            <w:szCs w:val="24"/>
            <w:lang w:val="en-US"/>
          </w:rPr>
          <w:t>Soft constraints on GS filling level at 5 and 95% are shown by grey dashed lines.</w:t>
        </w:r>
      </w:ins>
      <w:del w:id="1244" w:author="Hellmann, Simon" w:date="2025-06-12T16:32:00Z">
        <w:r w:rsidR="008C14BD" w:rsidDel="00254622">
          <w:rPr>
            <w:rFonts w:eastAsia="Garamond" w:cs="Garamond"/>
            <w:color w:val="000000" w:themeColor="text1"/>
            <w:szCs w:val="24"/>
            <w:lang w:val="en-US"/>
          </w:rPr>
          <w:delText>,</w:delText>
        </w:r>
      </w:del>
      <w:r w:rsidR="008C14BD">
        <w:rPr>
          <w:rFonts w:eastAsia="Garamond" w:cs="Garamond"/>
          <w:color w:val="000000" w:themeColor="text1"/>
          <w:szCs w:val="24"/>
          <w:lang w:val="en-US"/>
        </w:rPr>
        <w:t xml:space="preserve"> </w:t>
      </w:r>
      <w:moveFromRangeStart w:id="1245" w:author="Hellmann, Simon" w:date="2025-06-12T16:34:00Z" w:name="move200638466"/>
      <w:moveFrom w:id="1246" w:author="Hellmann, Simon" w:date="2025-06-12T16:34:00Z">
        <w:r w:rsidR="008C14BD" w:rsidDel="00254622">
          <w:rPr>
            <w:rFonts w:eastAsia="Garamond" w:cs="Garamond"/>
            <w:color w:val="000000" w:themeColor="text1"/>
            <w:szCs w:val="24"/>
            <w:lang w:val="en-US"/>
          </w:rPr>
          <w:t>hence constraint</w:t>
        </w:r>
        <w:r w:rsidR="00446553" w:rsidDel="00254622">
          <w:rPr>
            <w:rFonts w:eastAsia="Garamond" w:cs="Garamond"/>
            <w:color w:val="000000" w:themeColor="text1"/>
            <w:szCs w:val="24"/>
            <w:lang w:val="en-US"/>
          </w:rPr>
          <w:t>s</w:t>
        </w:r>
        <w:r w:rsidR="008C14BD" w:rsidDel="00254622">
          <w:rPr>
            <w:rFonts w:eastAsia="Garamond" w:cs="Garamond"/>
            <w:color w:val="000000" w:themeColor="text1"/>
            <w:szCs w:val="24"/>
            <w:lang w:val="en-US"/>
          </w:rPr>
          <w:t xml:space="preserve"> </w:t>
        </w:r>
        <w:r w:rsidR="00446553" w:rsidDel="00254622">
          <w:rPr>
            <w:rFonts w:eastAsia="Garamond" w:cs="Garamond"/>
            <w:color w:val="000000" w:themeColor="text1"/>
            <w:szCs w:val="24"/>
            <w:lang w:val="en-US"/>
          </w:rPr>
          <w:t>are</w:t>
        </w:r>
        <w:r w:rsidR="008C14BD" w:rsidDel="00254622">
          <w:rPr>
            <w:rFonts w:eastAsia="Garamond" w:cs="Garamond"/>
            <w:color w:val="000000" w:themeColor="text1"/>
            <w:szCs w:val="24"/>
            <w:lang w:val="en-US"/>
          </w:rPr>
          <w:t xml:space="preserve"> robustly satisfied. </w:t>
        </w:r>
      </w:moveFrom>
      <w:moveFromRangeStart w:id="1247" w:author="Hellmann, Simon" w:date="2025-06-11T22:12:00Z" w:name="move200572382"/>
      <w:moveFromRangeEnd w:id="1245"/>
      <w:moveFrom w:id="1248" w:author="Hellmann, Simon" w:date="2025-06-11T22:12:00Z">
        <w:r w:rsidR="00CD5BB5" w:rsidDel="007A4438">
          <w:rPr>
            <w:rFonts w:eastAsia="Garamond" w:cs="Garamond"/>
            <w:color w:val="000000" w:themeColor="text1"/>
            <w:szCs w:val="24"/>
            <w:lang w:val="en-US"/>
          </w:rPr>
          <w:t>Uncertainty values of controller and plant were assigned as described in Sec. 3.3.1</w:t>
        </w:r>
        <w:r w:rsidR="00016385" w:rsidDel="007A4438">
          <w:rPr>
            <w:rFonts w:eastAsia="Garamond" w:cs="Garamond"/>
            <w:color w:val="000000" w:themeColor="text1"/>
            <w:szCs w:val="24"/>
            <w:lang w:val="en-US"/>
          </w:rPr>
          <w:t xml:space="preserve"> with hyperparameters as per Tab. 2</w:t>
        </w:r>
        <w:r w:rsidR="00CD5BB5" w:rsidDel="007A4438">
          <w:rPr>
            <w:rFonts w:eastAsia="Garamond" w:cs="Garamond"/>
            <w:color w:val="000000" w:themeColor="text1"/>
            <w:szCs w:val="24"/>
            <w:lang w:val="en-US"/>
          </w:rPr>
          <w:t>.</w:t>
        </w:r>
      </w:moveFrom>
      <w:moveFromRangeEnd w:id="1247"/>
    </w:p>
    <w:p w14:paraId="6AB7C06E" w14:textId="2175D3F6" w:rsidR="0086352B" w:rsidRDefault="00876207" w:rsidP="0086352B">
      <w:pPr>
        <w:rPr>
          <w:ins w:id="1249" w:author="Hellmann, Simon" w:date="2025-06-12T18:59:00Z"/>
          <w:rFonts w:eastAsia="Garamond" w:cs="Garamond"/>
          <w:color w:val="000000" w:themeColor="text1"/>
          <w:szCs w:val="24"/>
          <w:lang w:val="en-US"/>
        </w:rPr>
      </w:pPr>
      <w:ins w:id="1250" w:author="Hellmann, Simon" w:date="2025-06-12T11:59:00Z">
        <w:r>
          <w:rPr>
            <w:rFonts w:eastAsia="Garamond" w:cs="Garamond"/>
            <w:color w:val="000000" w:themeColor="text1"/>
            <w:szCs w:val="24"/>
            <w:lang w:val="en-US"/>
          </w:rPr>
          <w:t xml:space="preserve">The </w:t>
        </w:r>
      </w:ins>
      <w:ins w:id="1251" w:author="Hellmann, Simon" w:date="2025-06-11T22:30:00Z">
        <w:r w:rsidR="003B308E">
          <w:rPr>
            <w:rFonts w:eastAsia="Garamond" w:cs="Garamond"/>
            <w:color w:val="000000" w:themeColor="text1"/>
            <w:szCs w:val="24"/>
            <w:lang w:val="en-US"/>
          </w:rPr>
          <w:t>feeding pattern</w:t>
        </w:r>
      </w:ins>
      <w:ins w:id="1252" w:author="Hellmann, Simon" w:date="2025-06-12T11:59:00Z">
        <w:r>
          <w:rPr>
            <w:rFonts w:eastAsia="Garamond" w:cs="Garamond"/>
            <w:color w:val="000000" w:themeColor="text1"/>
            <w:szCs w:val="24"/>
            <w:lang w:val="en-US"/>
          </w:rPr>
          <w:t xml:space="preserve"> is starkly different from case st</w:t>
        </w:r>
      </w:ins>
      <w:ins w:id="1253" w:author="Hellmann, Simon" w:date="2025-06-12T12:00:00Z">
        <w:r>
          <w:rPr>
            <w:rFonts w:eastAsia="Garamond" w:cs="Garamond"/>
            <w:color w:val="000000" w:themeColor="text1"/>
            <w:szCs w:val="24"/>
            <w:lang w:val="en-US"/>
          </w:rPr>
          <w:t>udy 1</w:t>
        </w:r>
      </w:ins>
      <w:ins w:id="1254" w:author="Hellmann, Simon" w:date="2025-06-11T22:30:00Z">
        <w:r w:rsidR="003B308E">
          <w:rPr>
            <w:rFonts w:eastAsia="Garamond" w:cs="Garamond"/>
            <w:color w:val="000000" w:themeColor="text1"/>
            <w:szCs w:val="24"/>
            <w:lang w:val="en-US"/>
          </w:rPr>
          <w:t xml:space="preserve">: </w:t>
        </w:r>
      </w:ins>
      <w:ins w:id="1255" w:author="Hellmann, Simon" w:date="2025-06-12T12:00:00Z">
        <w:r>
          <w:rPr>
            <w:rFonts w:eastAsia="Garamond" w:cs="Garamond"/>
            <w:color w:val="000000" w:themeColor="text1"/>
            <w:szCs w:val="24"/>
            <w:lang w:val="en-US"/>
          </w:rPr>
          <w:t>instead of continuous feed volume flows, substrates are fed in short, intermittent do</w:t>
        </w:r>
      </w:ins>
      <w:ins w:id="1256" w:author="Hellmann, Simon" w:date="2025-06-12T12:01:00Z">
        <w:r>
          <w:rPr>
            <w:rFonts w:eastAsia="Garamond" w:cs="Garamond"/>
            <w:color w:val="000000" w:themeColor="text1"/>
            <w:szCs w:val="24"/>
            <w:lang w:val="en-US"/>
          </w:rPr>
          <w:t xml:space="preserve">sages, which represents a more </w:t>
        </w:r>
      </w:ins>
      <w:ins w:id="1257" w:author="Hellmann, Simon" w:date="2025-06-11T22:30:00Z">
        <w:r w:rsidR="003B308E">
          <w:rPr>
            <w:rFonts w:eastAsia="Garamond" w:cs="Garamond"/>
            <w:color w:val="000000" w:themeColor="text1"/>
            <w:szCs w:val="24"/>
            <w:lang w:val="en-US"/>
          </w:rPr>
          <w:t>realistic</w:t>
        </w:r>
      </w:ins>
      <w:ins w:id="1258" w:author="Hellmann, Simon" w:date="2025-06-12T12:01:00Z">
        <w:r>
          <w:rPr>
            <w:rFonts w:eastAsia="Garamond" w:cs="Garamond"/>
            <w:color w:val="000000" w:themeColor="text1"/>
            <w:szCs w:val="24"/>
            <w:lang w:val="en-US"/>
          </w:rPr>
          <w:t xml:space="preserve"> feeding </w:t>
        </w:r>
      </w:ins>
      <w:ins w:id="1259" w:author="Hellmann, Simon" w:date="2025-06-12T16:38:00Z">
        <w:r w:rsidR="00257AD2">
          <w:rPr>
            <w:rFonts w:eastAsia="Garamond" w:cs="Garamond"/>
            <w:color w:val="000000" w:themeColor="text1"/>
            <w:szCs w:val="24"/>
            <w:lang w:val="en-US"/>
          </w:rPr>
          <w:t xml:space="preserve">scenario </w:t>
        </w:r>
      </w:ins>
      <w:customXmlInsRangeStart w:id="1260" w:author="Hellmann, Simon" w:date="2025-06-12T12:18:00Z"/>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customXmlInsRangeEnd w:id="1260"/>
          <w:ins w:id="1261" w:author="Hellmann, Simon" w:date="2025-06-12T12:18:00Z">
            <w:r w:rsidR="008C268A">
              <w:rPr>
                <w:rFonts w:eastAsia="Garamond" w:cs="Garamond"/>
                <w:color w:val="000000" w:themeColor="text1"/>
                <w:szCs w:val="24"/>
                <w:lang w:val="en-US"/>
              </w:rPr>
              <w:fldChar w:fldCharType="begin"/>
            </w:r>
          </w:ins>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2LTEyVDE5OjE0OjEx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B7360D">
            <w:rPr>
              <w:rFonts w:eastAsia="Garamond" w:cs="Garamond"/>
              <w:color w:val="000000" w:themeColor="text1"/>
              <w:szCs w:val="24"/>
              <w:lang w:val="en-US"/>
            </w:rPr>
            <w:t>(Dittmer et al., 2022)</w:t>
          </w:r>
          <w:ins w:id="1262" w:author="Hellmann, Simon" w:date="2025-06-12T12:18:00Z">
            <w:r w:rsidR="008C268A">
              <w:rPr>
                <w:rFonts w:eastAsia="Garamond" w:cs="Garamond"/>
                <w:color w:val="000000" w:themeColor="text1"/>
                <w:szCs w:val="24"/>
                <w:lang w:val="en-US"/>
              </w:rPr>
              <w:fldChar w:fldCharType="end"/>
            </w:r>
          </w:ins>
          <w:customXmlInsRangeStart w:id="1263" w:author="Hellmann, Simon" w:date="2025-06-12T12:18:00Z"/>
        </w:sdtContent>
      </w:sdt>
      <w:customXmlInsRangeEnd w:id="1263"/>
      <w:ins w:id="1264" w:author="Hellmann, Simon" w:date="2025-06-12T12:18:00Z">
        <w:r w:rsidR="008C268A">
          <w:rPr>
            <w:rFonts w:eastAsia="Garamond" w:cs="Garamond"/>
            <w:color w:val="000000" w:themeColor="text1"/>
            <w:szCs w:val="24"/>
            <w:lang w:val="en-US"/>
          </w:rPr>
          <w:t>.</w:t>
        </w:r>
      </w:ins>
      <w:ins w:id="1265" w:author="Hellmann, Simon" w:date="2025-06-12T12:01:00Z">
        <w:r>
          <w:rPr>
            <w:rFonts w:eastAsia="Garamond" w:cs="Garamond"/>
            <w:color w:val="000000" w:themeColor="text1"/>
            <w:szCs w:val="24"/>
            <w:lang w:val="en-US"/>
          </w:rPr>
          <w:t xml:space="preserve"> </w:t>
        </w:r>
      </w:ins>
      <w:ins w:id="1266" w:author="Hellmann, Simon" w:date="2025-06-12T16:38:00Z">
        <w:r w:rsidR="00257AD2">
          <w:rPr>
            <w:rFonts w:eastAsia="Garamond" w:cs="Garamond"/>
            <w:color w:val="000000" w:themeColor="text1"/>
            <w:szCs w:val="24"/>
            <w:lang w:val="en-US"/>
          </w:rPr>
          <w:t xml:space="preserve">Substrate feeding is </w:t>
        </w:r>
      </w:ins>
      <w:ins w:id="1267" w:author="Hellmann, Simon" w:date="2025-06-12T12:18:00Z">
        <w:r w:rsidR="008C268A">
          <w:rPr>
            <w:rFonts w:eastAsia="Garamond" w:cs="Garamond"/>
            <w:color w:val="000000" w:themeColor="text1"/>
            <w:szCs w:val="24"/>
            <w:lang w:val="en-US"/>
          </w:rPr>
          <w:t xml:space="preserve">dominated by </w:t>
        </w:r>
      </w:ins>
      <w:ins w:id="1268" w:author="Hellmann, Simon" w:date="2025-06-11T22:30:00Z">
        <w:r w:rsidR="003B308E">
          <w:rPr>
            <w:rFonts w:eastAsia="Garamond" w:cs="Garamond"/>
            <w:color w:val="000000" w:themeColor="text1"/>
            <w:szCs w:val="24"/>
            <w:lang w:val="en-US"/>
          </w:rPr>
          <w:t xml:space="preserve">manure, </w:t>
        </w:r>
      </w:ins>
      <w:ins w:id="1269" w:author="Hellmann, Simon" w:date="2025-06-12T12:18:00Z">
        <w:r w:rsidR="008C268A">
          <w:rPr>
            <w:rFonts w:eastAsia="Garamond" w:cs="Garamond"/>
            <w:color w:val="000000" w:themeColor="text1"/>
            <w:szCs w:val="24"/>
            <w:lang w:val="en-US"/>
          </w:rPr>
          <w:t>while onl</w:t>
        </w:r>
      </w:ins>
      <w:ins w:id="1270" w:author="Hellmann, Simon" w:date="2025-06-12T12:19:00Z">
        <w:r w:rsidR="008C268A">
          <w:rPr>
            <w:rFonts w:eastAsia="Garamond" w:cs="Garamond"/>
            <w:color w:val="000000" w:themeColor="text1"/>
            <w:szCs w:val="24"/>
            <w:lang w:val="en-US"/>
          </w:rPr>
          <w:t xml:space="preserve">y </w:t>
        </w:r>
      </w:ins>
      <w:ins w:id="1271" w:author="Hellmann, Simon" w:date="2025-06-11T22:30:00Z">
        <w:r w:rsidR="003B308E">
          <w:rPr>
            <w:rFonts w:eastAsia="Garamond" w:cs="Garamond"/>
            <w:color w:val="000000" w:themeColor="text1"/>
            <w:szCs w:val="24"/>
            <w:lang w:val="en-US"/>
          </w:rPr>
          <w:t xml:space="preserve">in the </w:t>
        </w:r>
      </w:ins>
      <w:ins w:id="1272" w:author="Hellmann, Simon" w:date="2025-06-12T16:38:00Z">
        <w:r w:rsidR="00257AD2">
          <w:rPr>
            <w:rFonts w:eastAsia="Garamond" w:cs="Garamond"/>
            <w:color w:val="000000" w:themeColor="text1"/>
            <w:szCs w:val="24"/>
            <w:lang w:val="en-US"/>
          </w:rPr>
          <w:t xml:space="preserve">last third </w:t>
        </w:r>
      </w:ins>
      <w:ins w:id="1273" w:author="Hellmann, Simon" w:date="2025-06-12T12:19:00Z">
        <w:r w:rsidR="008C268A">
          <w:rPr>
            <w:rFonts w:eastAsia="Garamond" w:cs="Garamond"/>
            <w:color w:val="000000" w:themeColor="text1"/>
            <w:szCs w:val="24"/>
            <w:lang w:val="en-US"/>
          </w:rPr>
          <w:t xml:space="preserve">of the simulation </w:t>
        </w:r>
      </w:ins>
      <w:ins w:id="1274" w:author="Hellmann, Simon" w:date="2025-06-11T22:30:00Z">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ins>
      <w:proofErr w:type="spellEnd"/>
      <w:ins w:id="1275" w:author="Hellmann, Simon" w:date="2025-06-11T22:32:00Z">
        <w:r w:rsidR="003B308E">
          <w:rPr>
            <w:rFonts w:eastAsia="Garamond" w:cs="Garamond"/>
            <w:color w:val="000000" w:themeColor="text1"/>
            <w:szCs w:val="24"/>
            <w:lang w:val="en-US"/>
          </w:rPr>
          <w:t xml:space="preserve"> </w:t>
        </w:r>
      </w:ins>
      <w:ins w:id="1276" w:author="Hellmann, Simon" w:date="2025-06-12T12:19:00Z">
        <w:r w:rsidR="008C268A">
          <w:rPr>
            <w:rFonts w:eastAsia="Garamond" w:cs="Garamond"/>
            <w:color w:val="000000" w:themeColor="text1"/>
            <w:szCs w:val="24"/>
            <w:lang w:val="en-US"/>
          </w:rPr>
          <w:t xml:space="preserve">are fed, but </w:t>
        </w:r>
      </w:ins>
      <w:ins w:id="1277" w:author="Hellmann, Simon" w:date="2025-06-11T22:32:00Z">
        <w:r w:rsidR="003B308E">
          <w:rPr>
            <w:rFonts w:eastAsia="Garamond" w:cs="Garamond"/>
            <w:color w:val="000000" w:themeColor="text1"/>
            <w:szCs w:val="24"/>
            <w:lang w:val="en-US"/>
          </w:rPr>
          <w:t>no MS</w:t>
        </w:r>
      </w:ins>
      <w:ins w:id="1278" w:author="Hellmann, Simon" w:date="2025-06-12T12:19:00Z">
        <w:r w:rsidR="008C268A">
          <w:rPr>
            <w:rFonts w:eastAsia="Garamond" w:cs="Garamond"/>
            <w:color w:val="000000" w:themeColor="text1"/>
            <w:szCs w:val="24"/>
            <w:lang w:val="en-US"/>
          </w:rPr>
          <w:t>.</w:t>
        </w:r>
      </w:ins>
      <w:ins w:id="1279" w:author="Hellmann, Simon" w:date="2025-06-12T16:42:00Z">
        <w:r w:rsidR="00B530D3">
          <w:rPr>
            <w:rFonts w:eastAsia="Garamond" w:cs="Garamond"/>
            <w:color w:val="000000" w:themeColor="text1"/>
            <w:szCs w:val="24"/>
            <w:lang w:val="en-US"/>
          </w:rPr>
          <w:t xml:space="preserve"> </w:t>
        </w:r>
      </w:ins>
      <w:ins w:id="1280" w:author="Hellmann, Simon" w:date="2025-06-12T18:57:00Z">
        <w:r w:rsidR="0086352B">
          <w:rPr>
            <w:rFonts w:eastAsia="Garamond" w:cs="Garamond"/>
            <w:color w:val="000000" w:themeColor="text1"/>
            <w:szCs w:val="24"/>
            <w:lang w:val="en-US"/>
          </w:rPr>
          <w:t xml:space="preserve">The </w:t>
        </w:r>
      </w:ins>
      <w:ins w:id="1281" w:author="Hellmann, Simon" w:date="2025-06-12T16:55:00Z">
        <w:r w:rsidR="00D808E9">
          <w:rPr>
            <w:rFonts w:eastAsia="Garamond" w:cs="Garamond"/>
            <w:color w:val="000000" w:themeColor="text1"/>
            <w:szCs w:val="24"/>
            <w:lang w:val="en-US"/>
          </w:rPr>
          <w:t xml:space="preserve">substrate composition changes drastically depending on </w:t>
        </w:r>
      </w:ins>
      <w:ins w:id="1282" w:author="Hellmann, Simon" w:date="2025-06-12T18:57:00Z">
        <w:r w:rsidR="0086352B">
          <w:rPr>
            <w:rFonts w:eastAsia="Garamond" w:cs="Garamond"/>
            <w:color w:val="000000" w:themeColor="text1"/>
            <w:szCs w:val="24"/>
            <w:lang w:val="en-US"/>
          </w:rPr>
          <w:t xml:space="preserve">relative </w:t>
        </w:r>
      </w:ins>
      <w:ins w:id="1283" w:author="Hellmann, Simon" w:date="2025-06-12T16:55:00Z">
        <w:r w:rsidR="00D808E9">
          <w:rPr>
            <w:rFonts w:eastAsia="Garamond" w:cs="Garamond"/>
            <w:color w:val="000000" w:themeColor="text1"/>
            <w:szCs w:val="24"/>
            <w:lang w:val="en-US"/>
          </w:rPr>
          <w:t>substrate price</w:t>
        </w:r>
      </w:ins>
      <w:ins w:id="1284" w:author="Hellmann, Simon" w:date="2025-06-12T16:56:00Z">
        <w:r w:rsidR="00DD7A7B">
          <w:rPr>
            <w:rFonts w:eastAsia="Garamond" w:cs="Garamond"/>
            <w:color w:val="000000" w:themeColor="text1"/>
            <w:szCs w:val="24"/>
            <w:lang w:val="en-US"/>
          </w:rPr>
          <w:t>s</w:t>
        </w:r>
      </w:ins>
      <w:ins w:id="1285" w:author="Hellmann, Simon" w:date="2025-06-12T16:55:00Z">
        <w:r w:rsidR="00D808E9">
          <w:rPr>
            <w:rFonts w:eastAsia="Garamond" w:cs="Garamond"/>
            <w:color w:val="000000" w:themeColor="text1"/>
            <w:szCs w:val="24"/>
            <w:lang w:val="en-US"/>
          </w:rPr>
          <w:t>. Since CM is by far the cheapest substrate, it is plausible that it is used primarily</w:t>
        </w:r>
      </w:ins>
      <w:ins w:id="1286" w:author="Hellmann, Simon" w:date="2025-06-12T16:56:00Z">
        <w:r w:rsidR="00DD7A7B">
          <w:rPr>
            <w:rFonts w:eastAsia="Garamond" w:cs="Garamond"/>
            <w:color w:val="000000" w:themeColor="text1"/>
            <w:szCs w:val="24"/>
            <w:lang w:val="en-US"/>
          </w:rPr>
          <w:t>.</w:t>
        </w:r>
      </w:ins>
      <w:ins w:id="1287" w:author="Hellmann, Simon" w:date="2025-06-12T16:57:00Z">
        <w:r w:rsidR="00DD7A7B">
          <w:rPr>
            <w:rFonts w:eastAsia="Garamond" w:cs="Garamond"/>
            <w:color w:val="000000" w:themeColor="text1"/>
            <w:szCs w:val="24"/>
            <w:lang w:val="en-US"/>
          </w:rPr>
          <w:t xml:space="preserve"> </w:t>
        </w:r>
      </w:ins>
      <w:ins w:id="1288" w:author="Hellmann, Simon" w:date="2025-06-12T17:19:00Z">
        <w:r w:rsidR="00F2493B">
          <w:rPr>
            <w:rFonts w:eastAsia="Garamond" w:cs="Garamond"/>
            <w:color w:val="000000" w:themeColor="text1"/>
            <w:szCs w:val="24"/>
            <w:lang w:val="en-US"/>
          </w:rPr>
          <w:t>A</w:t>
        </w:r>
      </w:ins>
      <w:ins w:id="1289" w:author="Hellmann, Simon" w:date="2025-06-12T16:57:00Z">
        <w:r w:rsidR="00DD7A7B">
          <w:rPr>
            <w:rFonts w:eastAsia="Garamond" w:cs="Garamond"/>
            <w:color w:val="000000" w:themeColor="text1"/>
            <w:szCs w:val="24"/>
            <w:lang w:val="en-US"/>
          </w:rPr>
          <w:t xml:space="preserve">dditional </w:t>
        </w:r>
      </w:ins>
      <w:ins w:id="1290" w:author="Hellmann, Simon" w:date="2025-06-12T17:19:00Z">
        <w:r w:rsidR="00F2493B">
          <w:rPr>
            <w:rFonts w:eastAsia="Garamond" w:cs="Garamond"/>
            <w:color w:val="000000" w:themeColor="text1"/>
            <w:szCs w:val="24"/>
            <w:lang w:val="en-US"/>
          </w:rPr>
          <w:t>parameters</w:t>
        </w:r>
      </w:ins>
      <w:ins w:id="1291" w:author="Hellmann, Simon" w:date="2025-06-12T16:57:00Z">
        <w:r w:rsidR="00DD7A7B">
          <w:rPr>
            <w:rFonts w:eastAsia="Garamond" w:cs="Garamond"/>
            <w:color w:val="000000" w:themeColor="text1"/>
            <w:szCs w:val="24"/>
            <w:lang w:val="en-US"/>
          </w:rPr>
          <w:t xml:space="preserve"> </w:t>
        </w:r>
      </w:ins>
      <w:ins w:id="1292" w:author="Hellmann, Simon" w:date="2025-06-12T18:58:00Z">
        <w:r w:rsidR="0086352B">
          <w:rPr>
            <w:rFonts w:eastAsia="Garamond" w:cs="Garamond"/>
            <w:color w:val="000000" w:themeColor="text1"/>
            <w:szCs w:val="24"/>
            <w:lang w:val="en-US"/>
          </w:rPr>
          <w:t xml:space="preserve">influencing the substrate composition </w:t>
        </w:r>
      </w:ins>
      <w:ins w:id="1293" w:author="Hellmann, Simon" w:date="2025-06-12T17:19:00Z">
        <w:r w:rsidR="00F2493B">
          <w:rPr>
            <w:rFonts w:eastAsia="Garamond" w:cs="Garamond"/>
            <w:color w:val="000000" w:themeColor="text1"/>
            <w:szCs w:val="24"/>
            <w:lang w:val="en-US"/>
          </w:rPr>
          <w:t xml:space="preserve">are </w:t>
        </w:r>
      </w:ins>
      <w:ins w:id="1294" w:author="Hellmann, Simon" w:date="2025-06-12T16:57:00Z">
        <w:r w:rsidR="00DD7A7B">
          <w:rPr>
            <w:rFonts w:eastAsia="Garamond" w:cs="Garamond"/>
            <w:color w:val="000000" w:themeColor="text1"/>
            <w:szCs w:val="24"/>
            <w:lang w:val="en-US"/>
          </w:rPr>
          <w:t xml:space="preserve">the kinetic </w:t>
        </w:r>
      </w:ins>
      <w:ins w:id="1295" w:author="Hellmann, Simon" w:date="2025-06-12T17:19:00Z">
        <w:r w:rsidR="00F2493B">
          <w:rPr>
            <w:rFonts w:eastAsia="Garamond" w:cs="Garamond"/>
            <w:color w:val="000000" w:themeColor="text1"/>
            <w:szCs w:val="24"/>
            <w:lang w:val="en-US"/>
          </w:rPr>
          <w:t xml:space="preserve">constants, </w:t>
        </w:r>
      </w:ins>
      <w:ins w:id="1296" w:author="Hellmann, Simon" w:date="2025-06-12T16:57:00Z">
        <w:r w:rsidR="00DD7A7B">
          <w:rPr>
            <w:rFonts w:eastAsia="Garamond" w:cs="Garamond"/>
            <w:color w:val="000000" w:themeColor="text1"/>
            <w:szCs w:val="24"/>
            <w:lang w:val="en-US"/>
          </w:rPr>
          <w:t xml:space="preserve">especially </w:t>
        </w:r>
      </w:ins>
      <w:ins w:id="1297" w:author="Hellmann, Simon" w:date="2025-06-12T17:19:00Z">
        <w:r w:rsidR="00F2493B">
          <w:rPr>
            <w:rFonts w:eastAsia="Garamond" w:cs="Garamond"/>
            <w:color w:val="000000" w:themeColor="text1"/>
            <w:szCs w:val="24"/>
            <w:lang w:val="en-US"/>
          </w:rPr>
          <w:t xml:space="preserve">the hydrolysis constant </w:t>
        </w:r>
      </w:ins>
      <w:ins w:id="1298" w:author="Hellmann, Simon" w:date="2025-06-12T16:57:00Z">
        <w:r w:rsidR="00DD7A7B">
          <w:rPr>
            <w:rFonts w:eastAsia="Garamond" w:cs="Garamond"/>
            <w:color w:val="000000" w:themeColor="text1"/>
            <w:szCs w:val="24"/>
            <w:lang w:val="en-US"/>
          </w:rPr>
          <w:t>of CH</w:t>
        </w:r>
      </w:ins>
      <w:ins w:id="1299" w:author="Hellmann, Simon" w:date="2025-06-12T18:58:00Z">
        <w:r w:rsidR="0086352B">
          <w:rPr>
            <w:rFonts w:eastAsia="Garamond" w:cs="Garamond"/>
            <w:color w:val="000000" w:themeColor="text1"/>
            <w:szCs w:val="24"/>
            <w:lang w:val="en-US"/>
          </w:rPr>
          <w:t xml:space="preserve"> as the largest macronut</w:t>
        </w:r>
      </w:ins>
      <w:ins w:id="1300" w:author="Hellmann, Simon" w:date="2025-06-12T18:59:00Z">
        <w:r w:rsidR="0086352B">
          <w:rPr>
            <w:rFonts w:eastAsia="Garamond" w:cs="Garamond"/>
            <w:color w:val="000000" w:themeColor="text1"/>
            <w:szCs w:val="24"/>
            <w:lang w:val="en-US"/>
          </w:rPr>
          <w:t>ri</w:t>
        </w:r>
      </w:ins>
      <w:ins w:id="1301" w:author="Hellmann, Simon" w:date="2025-06-12T18:58:00Z">
        <w:r w:rsidR="0086352B">
          <w:rPr>
            <w:rFonts w:eastAsia="Garamond" w:cs="Garamond"/>
            <w:color w:val="000000" w:themeColor="text1"/>
            <w:szCs w:val="24"/>
            <w:lang w:val="en-US"/>
          </w:rPr>
          <w:t>ent</w:t>
        </w:r>
      </w:ins>
      <w:ins w:id="1302" w:author="Hellmann, Simon" w:date="2025-06-12T18:59:00Z">
        <w:r w:rsidR="0086352B">
          <w:rPr>
            <w:rFonts w:eastAsia="Garamond" w:cs="Garamond"/>
            <w:color w:val="000000" w:themeColor="text1"/>
            <w:szCs w:val="24"/>
            <w:lang w:val="en-US"/>
          </w:rPr>
          <w:t xml:space="preserve"> fraction</w:t>
        </w:r>
      </w:ins>
      <w:ins w:id="1303" w:author="Hellmann, Simon" w:date="2025-06-12T17:19:00Z">
        <w:r w:rsidR="00F2493B">
          <w:rPr>
            <w:rFonts w:eastAsia="Garamond" w:cs="Garamond"/>
            <w:color w:val="000000" w:themeColor="text1"/>
            <w:szCs w:val="24"/>
            <w:lang w:val="en-US"/>
          </w:rPr>
          <w:t xml:space="preserve">, and </w:t>
        </w:r>
      </w:ins>
      <w:ins w:id="1304" w:author="Hellmann, Simon" w:date="2025-06-12T18:59:00Z">
        <w:r w:rsidR="0086352B">
          <w:rPr>
            <w:rFonts w:eastAsia="Garamond" w:cs="Garamond"/>
            <w:color w:val="000000" w:themeColor="text1"/>
            <w:szCs w:val="24"/>
            <w:lang w:val="en-US"/>
          </w:rPr>
          <w:t xml:space="preserve">the </w:t>
        </w:r>
      </w:ins>
      <w:ins w:id="1305" w:author="Hellmann, Simon" w:date="2025-06-12T17:19:00Z">
        <w:r w:rsidR="00F2493B">
          <w:rPr>
            <w:rFonts w:eastAsia="Garamond" w:cs="Garamond"/>
            <w:color w:val="000000" w:themeColor="text1"/>
            <w:szCs w:val="24"/>
            <w:lang w:val="en-US"/>
          </w:rPr>
          <w:t>fraction parameter of influe</w:t>
        </w:r>
      </w:ins>
      <w:ins w:id="1306" w:author="Hellmann, Simon" w:date="2025-06-12T17:20:00Z">
        <w:r w:rsidR="00F2493B">
          <w:rPr>
            <w:rFonts w:eastAsia="Garamond" w:cs="Garamond"/>
            <w:color w:val="000000" w:themeColor="text1"/>
            <w:szCs w:val="24"/>
            <w:lang w:val="en-US"/>
          </w:rPr>
          <w:t>nt carbohydrates</w:t>
        </w:r>
      </w:ins>
      <w:ins w:id="1307" w:author="Hellmann, Simon" w:date="2025-06-12T16:58:00Z">
        <w:r w:rsidR="00DD7A7B">
          <w:rPr>
            <w:rFonts w:eastAsia="Garamond" w:cs="Garamond"/>
            <w:color w:val="000000" w:themeColor="text1"/>
            <w:szCs w:val="24"/>
            <w:lang w:val="en-US"/>
          </w:rPr>
          <w:t>, cf. Tab. 1</w:t>
        </w:r>
      </w:ins>
      <w:ins w:id="1308" w:author="Hellmann, Simon" w:date="2025-06-12T17:20:00Z">
        <w:r w:rsidR="00515058">
          <w:rPr>
            <w:rFonts w:eastAsia="Garamond" w:cs="Garamond"/>
            <w:color w:val="000000" w:themeColor="text1"/>
            <w:szCs w:val="24"/>
            <w:lang w:val="en-US"/>
          </w:rPr>
          <w:t>.</w:t>
        </w:r>
      </w:ins>
    </w:p>
    <w:p w14:paraId="36971FE4" w14:textId="4D6B581F" w:rsidR="006B209A" w:rsidRDefault="003E206D">
      <w:pPr>
        <w:rPr>
          <w:ins w:id="1309" w:author="Hellmann, Simon" w:date="2025-06-12T17:22:00Z"/>
          <w:rFonts w:eastAsia="Garamond" w:cs="Garamond"/>
          <w:color w:val="000000" w:themeColor="text1"/>
          <w:szCs w:val="24"/>
          <w:lang w:val="en-US"/>
        </w:rPr>
      </w:pPr>
      <w:ins w:id="1310" w:author="Hellmann, Simon" w:date="2025-06-11T22:40:00Z">
        <w:r>
          <w:rPr>
            <w:rFonts w:eastAsia="Garamond" w:cs="Garamond"/>
            <w:color w:val="000000" w:themeColor="text1"/>
            <w:szCs w:val="24"/>
            <w:lang w:val="en-US"/>
          </w:rPr>
          <w:t>Fe</w:t>
        </w:r>
      </w:ins>
      <w:ins w:id="1311" w:author="Hellmann, Simon" w:date="2025-06-11T22:41:00Z">
        <w:r>
          <w:rPr>
            <w:rFonts w:eastAsia="Garamond" w:cs="Garamond"/>
            <w:color w:val="000000" w:themeColor="text1"/>
            <w:szCs w:val="24"/>
            <w:lang w:val="en-US"/>
          </w:rPr>
          <w:t>edings mostly lie at beginning</w:t>
        </w:r>
      </w:ins>
      <w:ins w:id="1312" w:author="Hellmann, Simon" w:date="2025-06-12T17:20:00Z">
        <w:r w:rsidR="00483C87">
          <w:rPr>
            <w:rFonts w:eastAsia="Garamond" w:cs="Garamond"/>
            <w:color w:val="000000" w:themeColor="text1"/>
            <w:szCs w:val="24"/>
            <w:lang w:val="en-US"/>
          </w:rPr>
          <w:t>s</w:t>
        </w:r>
      </w:ins>
      <w:ins w:id="1313" w:author="Hellmann, Simon" w:date="2025-06-11T22:41:00Z">
        <w:r>
          <w:rPr>
            <w:rFonts w:eastAsia="Garamond" w:cs="Garamond"/>
            <w:color w:val="000000" w:themeColor="text1"/>
            <w:szCs w:val="24"/>
            <w:lang w:val="en-US"/>
          </w:rPr>
          <w:t xml:space="preserve"> of CHP on-time</w:t>
        </w:r>
      </w:ins>
      <w:ins w:id="1314" w:author="Hellmann, Simon" w:date="2025-06-12T17:20:00Z">
        <w:r w:rsidR="00483C87">
          <w:rPr>
            <w:rFonts w:eastAsia="Garamond" w:cs="Garamond"/>
            <w:color w:val="000000" w:themeColor="text1"/>
            <w:szCs w:val="24"/>
            <w:lang w:val="en-US"/>
          </w:rPr>
          <w:t>s</w:t>
        </w:r>
      </w:ins>
      <w:ins w:id="1315" w:author="Hellmann, Simon" w:date="2025-06-11T22:41:00Z">
        <w:r>
          <w:rPr>
            <w:rFonts w:eastAsia="Garamond" w:cs="Garamond"/>
            <w:color w:val="000000" w:themeColor="text1"/>
            <w:szCs w:val="24"/>
            <w:lang w:val="en-US"/>
          </w:rPr>
          <w:t xml:space="preserve">, </w:t>
        </w:r>
      </w:ins>
      <w:ins w:id="1316" w:author="Hellmann, Simon" w:date="2025-06-12T12:19:00Z">
        <w:r w:rsidR="00740A39">
          <w:rPr>
            <w:rFonts w:eastAsia="Garamond" w:cs="Garamond"/>
            <w:color w:val="000000" w:themeColor="text1"/>
            <w:szCs w:val="24"/>
            <w:lang w:val="en-US"/>
          </w:rPr>
          <w:t xml:space="preserve">indicated by grey </w:t>
        </w:r>
      </w:ins>
      <w:ins w:id="1317" w:author="Hellmann, Simon" w:date="2025-06-12T17:20:00Z">
        <w:r w:rsidR="00483C87">
          <w:rPr>
            <w:rFonts w:eastAsia="Garamond" w:cs="Garamond"/>
            <w:color w:val="000000" w:themeColor="text1"/>
            <w:szCs w:val="24"/>
            <w:lang w:val="en-US"/>
          </w:rPr>
          <w:t>vertical shades</w:t>
        </w:r>
      </w:ins>
      <w:ins w:id="1318" w:author="Hellmann, Simon" w:date="2025-06-12T16:43:00Z">
        <w:r w:rsidR="00B530D3">
          <w:rPr>
            <w:rFonts w:eastAsia="Garamond" w:cs="Garamond"/>
            <w:color w:val="000000" w:themeColor="text1"/>
            <w:szCs w:val="24"/>
            <w:lang w:val="en-US"/>
          </w:rPr>
          <w:t>. This</w:t>
        </w:r>
      </w:ins>
      <w:ins w:id="1319" w:author="Hellmann, Simon" w:date="2025-06-12T17:00:00Z">
        <w:r w:rsidR="00521119">
          <w:rPr>
            <w:rFonts w:eastAsia="Garamond" w:cs="Garamond"/>
            <w:color w:val="000000" w:themeColor="text1"/>
            <w:szCs w:val="24"/>
            <w:lang w:val="en-US"/>
          </w:rPr>
          <w:t xml:space="preserve"> agrees with </w:t>
        </w:r>
      </w:ins>
      <w:customXmlInsRangeStart w:id="1320" w:author="Hellmann, Simon" w:date="2025-06-12T17:01:00Z"/>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customXmlInsRangeEnd w:id="1320"/>
          <w:ins w:id="1321" w:author="Hellmann, Simon" w:date="2025-06-12T17:01:00Z">
            <w:r w:rsidR="00521119">
              <w:rPr>
                <w:rFonts w:eastAsia="Garamond" w:cs="Garamond"/>
                <w:color w:val="000000" w:themeColor="text1"/>
                <w:szCs w:val="24"/>
                <w:lang w:val="en-US"/>
              </w:rPr>
              <w:fldChar w:fldCharType="begin"/>
            </w:r>
          </w:ins>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B7360D">
            <w:rPr>
              <w:rFonts w:eastAsia="Garamond" w:cs="Garamond"/>
              <w:color w:val="000000" w:themeColor="text1"/>
              <w:szCs w:val="24"/>
              <w:lang w:val="en-US"/>
            </w:rPr>
            <w:t>Mauky et al.</w:t>
          </w:r>
          <w:ins w:id="1322" w:author="Hellmann, Simon" w:date="2025-06-12T17:01:00Z">
            <w:r w:rsidR="00521119">
              <w:rPr>
                <w:rFonts w:eastAsia="Garamond" w:cs="Garamond"/>
                <w:color w:val="000000" w:themeColor="text1"/>
                <w:szCs w:val="24"/>
                <w:lang w:val="en-US"/>
              </w:rPr>
              <w:fldChar w:fldCharType="end"/>
            </w:r>
          </w:ins>
          <w:customXmlInsRangeStart w:id="1323" w:author="Hellmann, Simon" w:date="2025-06-12T17:01:00Z"/>
        </w:sdtContent>
      </w:sdt>
      <w:customXmlInsRangeEnd w:id="1323"/>
      <w:ins w:id="1324" w:author="Hellmann, Simon" w:date="2025-06-12T17:01:00Z">
        <w:r w:rsidR="00521119">
          <w:rPr>
            <w:rFonts w:eastAsia="Garamond" w:cs="Garamond"/>
            <w:color w:val="000000" w:themeColor="text1"/>
            <w:szCs w:val="24"/>
            <w:lang w:val="en-US"/>
          </w:rPr>
          <w:t xml:space="preserve"> </w:t>
        </w:r>
      </w:ins>
      <w:customXmlInsRangeStart w:id="1325" w:author="Hellmann, Simon" w:date="2025-06-12T17:01:00Z"/>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customXmlInsRangeEnd w:id="1325"/>
          <w:ins w:id="1326" w:author="Hellmann, Simon" w:date="2025-06-12T17:01:00Z">
            <w:r w:rsidR="00521119">
              <w:rPr>
                <w:rFonts w:eastAsia="Garamond" w:cs="Garamond"/>
                <w:color w:val="000000" w:themeColor="text1"/>
                <w:szCs w:val="24"/>
                <w:lang w:val="en-US"/>
              </w:rPr>
              <w:fldChar w:fldCharType="begin"/>
            </w:r>
          </w:ins>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B7360D">
            <w:rPr>
              <w:rFonts w:eastAsia="Garamond" w:cs="Garamond"/>
              <w:color w:val="000000" w:themeColor="text1"/>
              <w:szCs w:val="24"/>
              <w:lang w:val="en-US"/>
            </w:rPr>
            <w:t>(2016)</w:t>
          </w:r>
          <w:ins w:id="1327" w:author="Hellmann, Simon" w:date="2025-06-12T17:01:00Z">
            <w:r w:rsidR="00521119">
              <w:rPr>
                <w:rFonts w:eastAsia="Garamond" w:cs="Garamond"/>
                <w:color w:val="000000" w:themeColor="text1"/>
                <w:szCs w:val="24"/>
                <w:lang w:val="en-US"/>
              </w:rPr>
              <w:fldChar w:fldCharType="end"/>
            </w:r>
          </w:ins>
          <w:customXmlInsRangeStart w:id="1328" w:author="Hellmann, Simon" w:date="2025-06-12T17:01:00Z"/>
        </w:sdtContent>
      </w:sdt>
      <w:customXmlInsRangeEnd w:id="1328"/>
      <w:ins w:id="1329" w:author="Hellmann, Simon" w:date="2025-06-12T17:01:00Z">
        <w:r w:rsidR="00521119">
          <w:rPr>
            <w:rFonts w:eastAsia="Garamond" w:cs="Garamond"/>
            <w:color w:val="000000" w:themeColor="text1"/>
            <w:szCs w:val="24"/>
            <w:lang w:val="en-US"/>
          </w:rPr>
          <w:t xml:space="preserve"> and</w:t>
        </w:r>
      </w:ins>
      <w:ins w:id="1330" w:author="Hellmann, Simon" w:date="2025-06-12T16:43:00Z">
        <w:r w:rsidR="00B530D3">
          <w:rPr>
            <w:rFonts w:eastAsia="Garamond" w:cs="Garamond"/>
            <w:color w:val="000000" w:themeColor="text1"/>
            <w:szCs w:val="24"/>
            <w:lang w:val="en-US"/>
          </w:rPr>
          <w:t xml:space="preserve"> </w:t>
        </w:r>
      </w:ins>
      <w:ins w:id="1331" w:author="Hellmann, Simon" w:date="2025-06-12T12:20:00Z">
        <w:r w:rsidR="00740A39">
          <w:rPr>
            <w:rFonts w:eastAsia="Garamond" w:cs="Garamond"/>
            <w:color w:val="000000" w:themeColor="text1"/>
            <w:szCs w:val="24"/>
            <w:lang w:val="en-US"/>
          </w:rPr>
          <w:t xml:space="preserve">underlines the </w:t>
        </w:r>
      </w:ins>
      <w:ins w:id="1332" w:author="Hellmann, Simon" w:date="2025-06-11T22:41:00Z">
        <w:r>
          <w:rPr>
            <w:rFonts w:eastAsia="Garamond" w:cs="Garamond"/>
            <w:color w:val="000000" w:themeColor="text1"/>
            <w:szCs w:val="24"/>
            <w:lang w:val="en-US"/>
          </w:rPr>
          <w:t xml:space="preserve">predictive </w:t>
        </w:r>
      </w:ins>
      <w:ins w:id="1333" w:author="Hellmann, Simon" w:date="2025-06-12T17:01:00Z">
        <w:r w:rsidR="00521119">
          <w:rPr>
            <w:rFonts w:eastAsia="Garamond" w:cs="Garamond"/>
            <w:color w:val="000000" w:themeColor="text1"/>
            <w:szCs w:val="24"/>
            <w:lang w:val="en-US"/>
          </w:rPr>
          <w:t xml:space="preserve">nature </w:t>
        </w:r>
      </w:ins>
      <w:ins w:id="1334" w:author="Hellmann, Simon" w:date="2025-06-11T22:41:00Z">
        <w:r>
          <w:rPr>
            <w:rFonts w:eastAsia="Garamond" w:cs="Garamond"/>
            <w:color w:val="000000" w:themeColor="text1"/>
            <w:szCs w:val="24"/>
            <w:lang w:val="en-US"/>
          </w:rPr>
          <w:t xml:space="preserve">of </w:t>
        </w:r>
      </w:ins>
      <w:ins w:id="1335" w:author="Hellmann, Simon" w:date="2025-06-12T12:20:00Z">
        <w:r w:rsidR="00740A39">
          <w:rPr>
            <w:rFonts w:eastAsia="Garamond" w:cs="Garamond"/>
            <w:color w:val="000000" w:themeColor="text1"/>
            <w:szCs w:val="24"/>
            <w:lang w:val="en-US"/>
          </w:rPr>
          <w:t>the NMPC</w:t>
        </w:r>
      </w:ins>
      <w:ins w:id="1336" w:author="Hellmann, Simon" w:date="2025-06-12T17:01:00Z">
        <w:r w:rsidR="00521119">
          <w:rPr>
            <w:rFonts w:eastAsia="Garamond" w:cs="Garamond"/>
            <w:color w:val="000000" w:themeColor="text1"/>
            <w:szCs w:val="24"/>
            <w:lang w:val="en-US"/>
          </w:rPr>
          <w:t xml:space="preserve">: </w:t>
        </w:r>
      </w:ins>
      <w:ins w:id="1337" w:author="Hellmann, Simon" w:date="2025-06-12T17:03:00Z">
        <w:r w:rsidR="00473625">
          <w:rPr>
            <w:rFonts w:eastAsia="Garamond" w:cs="Garamond"/>
            <w:color w:val="000000" w:themeColor="text1"/>
            <w:szCs w:val="24"/>
            <w:lang w:val="en-US"/>
          </w:rPr>
          <w:t xml:space="preserve">Timely </w:t>
        </w:r>
      </w:ins>
      <w:ins w:id="1338" w:author="Hellmann, Simon" w:date="2025-06-12T17:02:00Z">
        <w:r w:rsidR="00473625">
          <w:rPr>
            <w:rFonts w:eastAsia="Garamond" w:cs="Garamond"/>
            <w:color w:val="000000" w:themeColor="text1"/>
            <w:szCs w:val="24"/>
            <w:lang w:val="en-US"/>
          </w:rPr>
          <w:t xml:space="preserve">feedings compensate </w:t>
        </w:r>
        <w:r w:rsidR="00521119">
          <w:rPr>
            <w:rFonts w:eastAsia="Garamond" w:cs="Garamond"/>
            <w:color w:val="000000" w:themeColor="text1"/>
            <w:szCs w:val="24"/>
            <w:lang w:val="en-US"/>
          </w:rPr>
          <w:t xml:space="preserve">upcoming </w:t>
        </w:r>
      </w:ins>
      <w:ins w:id="1339" w:author="Hellmann, Simon" w:date="2025-06-12T16:44:00Z">
        <w:r w:rsidR="00B530D3">
          <w:rPr>
            <w:rFonts w:eastAsia="Garamond" w:cs="Garamond"/>
            <w:color w:val="000000" w:themeColor="text1"/>
            <w:szCs w:val="24"/>
            <w:lang w:val="en-US"/>
          </w:rPr>
          <w:t xml:space="preserve">CHP on-times </w:t>
        </w:r>
      </w:ins>
      <w:ins w:id="1340" w:author="Hellmann, Simon" w:date="2025-06-12T17:02:00Z">
        <w:r w:rsidR="00473625">
          <w:rPr>
            <w:rFonts w:eastAsia="Garamond" w:cs="Garamond"/>
            <w:color w:val="000000" w:themeColor="text1"/>
            <w:szCs w:val="24"/>
            <w:lang w:val="en-US"/>
          </w:rPr>
          <w:t xml:space="preserve">and </w:t>
        </w:r>
      </w:ins>
      <w:ins w:id="1341" w:author="Hellmann, Simon" w:date="2025-06-12T18:59:00Z">
        <w:r w:rsidR="008C7A69">
          <w:rPr>
            <w:rFonts w:eastAsia="Garamond" w:cs="Garamond"/>
            <w:color w:val="000000" w:themeColor="text1"/>
            <w:szCs w:val="24"/>
            <w:lang w:val="en-US"/>
          </w:rPr>
          <w:t xml:space="preserve">thus </w:t>
        </w:r>
      </w:ins>
      <w:ins w:id="1342" w:author="Hellmann, Simon" w:date="2025-06-12T17:02:00Z">
        <w:r w:rsidR="00473625">
          <w:rPr>
            <w:rFonts w:eastAsia="Garamond" w:cs="Garamond"/>
            <w:color w:val="000000" w:themeColor="text1"/>
            <w:szCs w:val="24"/>
            <w:lang w:val="en-US"/>
          </w:rPr>
          <w:t xml:space="preserve">maintain </w:t>
        </w:r>
      </w:ins>
      <w:ins w:id="1343" w:author="Hellmann, Simon" w:date="2025-06-12T16:45:00Z">
        <w:r w:rsidR="00B530D3">
          <w:rPr>
            <w:rFonts w:eastAsia="Garamond" w:cs="Garamond"/>
            <w:color w:val="000000" w:themeColor="text1"/>
            <w:szCs w:val="24"/>
            <w:lang w:val="en-US"/>
          </w:rPr>
          <w:t>medium GS filling level</w:t>
        </w:r>
      </w:ins>
      <w:ins w:id="1344" w:author="Hellmann, Simon" w:date="2025-06-12T17:02:00Z">
        <w:r w:rsidR="00521119">
          <w:rPr>
            <w:rFonts w:eastAsia="Garamond" w:cs="Garamond"/>
            <w:color w:val="000000" w:themeColor="text1"/>
            <w:szCs w:val="24"/>
            <w:lang w:val="en-US"/>
          </w:rPr>
          <w:t>s</w:t>
        </w:r>
      </w:ins>
      <w:ins w:id="1345" w:author="Hellmann, Simon" w:date="2025-06-12T16:45:00Z">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ins>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ins w:id="1346" w:author="Hellmann, Simon" w:date="2025-06-12T16:45:00Z">
        <w:r w:rsidR="00B530D3" w:rsidRPr="00DD64CE">
          <w:rPr>
            <w:lang w:val="en-US"/>
            <w:rPrChange w:id="1347" w:author="Hellmann, Simon" w:date="2025-06-12T16:48:00Z">
              <w:rPr/>
            </w:rPrChange>
          </w:rPr>
          <w:t>(</w:t>
        </w:r>
        <w:r w:rsidR="00B530D3" w:rsidRPr="00DD64CE">
          <w:rPr>
            <w:noProof/>
            <w:lang w:val="en-US"/>
            <w:rPrChange w:id="1348" w:author="Hellmann, Simon" w:date="2025-06-12T16:48:00Z">
              <w:rPr>
                <w:noProof/>
              </w:rPr>
            </w:rPrChange>
          </w:rPr>
          <w:t>2</w:t>
        </w:r>
        <w:r w:rsidR="00B530D3" w:rsidRPr="00DD64CE">
          <w:rPr>
            <w:lang w:val="en-US"/>
            <w:rPrChange w:id="1349" w:author="Hellmann, Simon" w:date="2025-06-12T16:48:00Z">
              <w:rPr/>
            </w:rPrChange>
          </w:rPr>
          <w:t>.</w:t>
        </w:r>
        <w:r w:rsidR="00B530D3" w:rsidRPr="00DD64CE">
          <w:rPr>
            <w:noProof/>
            <w:lang w:val="en-US"/>
            <w:rPrChange w:id="1350" w:author="Hellmann, Simon" w:date="2025-06-12T16:48:00Z">
              <w:rPr>
                <w:noProof/>
              </w:rPr>
            </w:rPrChange>
          </w:rPr>
          <w:t>18</w:t>
        </w:r>
        <w:r w:rsidR="00B530D3" w:rsidRPr="00DD64CE">
          <w:rPr>
            <w:lang w:val="en-US"/>
            <w:rPrChange w:id="1351" w:author="Hellmann, Simon" w:date="2025-06-12T16:48:00Z">
              <w:rPr/>
            </w:rPrChange>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ins>
      <w:ins w:id="1352" w:author="Hellmann, Simon" w:date="2025-06-12T17:03:00Z">
        <w:r w:rsidR="003C78AB">
          <w:rPr>
            <w:rFonts w:eastAsia="Garamond" w:cs="Garamond"/>
            <w:color w:val="000000" w:themeColor="text1"/>
            <w:szCs w:val="24"/>
            <w:lang w:val="en-US"/>
          </w:rPr>
          <w:t xml:space="preserve"> Likewise, g</w:t>
        </w:r>
      </w:ins>
      <w:ins w:id="1353" w:author="Hellmann, Simon" w:date="2025-06-12T12:27:00Z">
        <w:r w:rsidR="00CE5FF0">
          <w:rPr>
            <w:rFonts w:eastAsia="Garamond" w:cs="Garamond"/>
            <w:color w:val="000000" w:themeColor="text1"/>
            <w:szCs w:val="24"/>
            <w:lang w:val="en-US"/>
          </w:rPr>
          <w:t>as production increases sharply with feeding onsets</w:t>
        </w:r>
      </w:ins>
      <w:ins w:id="1354" w:author="Hellmann, Simon" w:date="2025-06-12T17:04:00Z">
        <w:r w:rsidR="003C78AB">
          <w:rPr>
            <w:rFonts w:eastAsia="Garamond" w:cs="Garamond"/>
            <w:color w:val="000000" w:themeColor="text1"/>
            <w:szCs w:val="24"/>
            <w:lang w:val="en-US"/>
          </w:rPr>
          <w:t xml:space="preserve">, </w:t>
        </w:r>
      </w:ins>
      <w:ins w:id="1355" w:author="Hellmann, Simon" w:date="2025-06-12T12:27:00Z">
        <w:r w:rsidR="00CE5FF0">
          <w:rPr>
            <w:rFonts w:eastAsia="Garamond" w:cs="Garamond"/>
            <w:color w:val="000000" w:themeColor="text1"/>
            <w:szCs w:val="24"/>
            <w:lang w:val="en-US"/>
          </w:rPr>
          <w:t>and then fades out</w:t>
        </w:r>
      </w:ins>
      <w:ins w:id="1356" w:author="Hellmann, Simon" w:date="2025-06-12T12:28:00Z">
        <w:r w:rsidR="00CE5FF0">
          <w:rPr>
            <w:rFonts w:eastAsia="Garamond" w:cs="Garamond"/>
            <w:color w:val="000000" w:themeColor="text1"/>
            <w:szCs w:val="24"/>
            <w:lang w:val="en-US"/>
          </w:rPr>
          <w:t xml:space="preserve"> while</w:t>
        </w:r>
      </w:ins>
      <w:ins w:id="1357" w:author="Hellmann, Simon" w:date="2025-06-12T12:29:00Z">
        <w:r w:rsidR="00CE5FF0">
          <w:rPr>
            <w:rFonts w:eastAsia="Garamond" w:cs="Garamond"/>
            <w:color w:val="000000" w:themeColor="text1"/>
            <w:szCs w:val="24"/>
            <w:lang w:val="en-US"/>
          </w:rPr>
          <w:t xml:space="preserve"> no substrate is fed</w:t>
        </w:r>
      </w:ins>
      <w:ins w:id="1358" w:author="Hellmann, Simon" w:date="2025-06-12T16:49:00Z">
        <w:r w:rsidR="002C1052">
          <w:rPr>
            <w:rFonts w:eastAsia="Garamond" w:cs="Garamond"/>
            <w:color w:val="000000" w:themeColor="text1"/>
            <w:szCs w:val="24"/>
            <w:lang w:val="en-US"/>
          </w:rPr>
          <w:t xml:space="preserve"> (fasting time)</w:t>
        </w:r>
      </w:ins>
      <w:ins w:id="1359" w:author="Hellmann, Simon" w:date="2025-06-12T16:52:00Z">
        <w:r w:rsidR="00D808E9">
          <w:rPr>
            <w:rFonts w:eastAsia="Garamond" w:cs="Garamond"/>
            <w:color w:val="000000" w:themeColor="text1"/>
            <w:szCs w:val="24"/>
            <w:lang w:val="en-US"/>
          </w:rPr>
          <w:t xml:space="preserve">. </w:t>
        </w:r>
      </w:ins>
      <w:ins w:id="1360" w:author="Hellmann, Simon" w:date="2025-06-12T17:07:00Z">
        <w:r w:rsidR="003C78AB">
          <w:rPr>
            <w:rFonts w:eastAsia="Garamond" w:cs="Garamond"/>
            <w:color w:val="000000" w:themeColor="text1"/>
            <w:szCs w:val="24"/>
            <w:lang w:val="en-US"/>
          </w:rPr>
          <w:t>While t</w:t>
        </w:r>
      </w:ins>
      <w:ins w:id="1361" w:author="Hellmann, Simon" w:date="2025-06-12T16:52:00Z">
        <w:r w:rsidR="00D808E9">
          <w:rPr>
            <w:rFonts w:eastAsia="Garamond" w:cs="Garamond"/>
            <w:color w:val="000000" w:themeColor="text1"/>
            <w:szCs w:val="24"/>
            <w:lang w:val="en-US"/>
          </w:rPr>
          <w:t xml:space="preserve">his </w:t>
        </w:r>
      </w:ins>
      <w:ins w:id="1362" w:author="Hellmann, Simon" w:date="2025-06-12T17:06:00Z">
        <w:r w:rsidR="003C78AB">
          <w:rPr>
            <w:rFonts w:eastAsia="Garamond" w:cs="Garamond"/>
            <w:color w:val="000000" w:themeColor="text1"/>
            <w:szCs w:val="24"/>
            <w:lang w:val="en-US"/>
          </w:rPr>
          <w:t xml:space="preserve">intermittent feeding </w:t>
        </w:r>
      </w:ins>
      <w:ins w:id="1363" w:author="Hellmann, Simon" w:date="2025-06-12T19:00:00Z">
        <w:r w:rsidR="008C7A69">
          <w:rPr>
            <w:rFonts w:eastAsia="Garamond" w:cs="Garamond"/>
            <w:color w:val="000000" w:themeColor="text1"/>
            <w:szCs w:val="24"/>
            <w:lang w:val="en-US"/>
          </w:rPr>
          <w:t xml:space="preserve">is not </w:t>
        </w:r>
      </w:ins>
      <w:ins w:id="1364" w:author="Hellmann, Simon" w:date="2025-06-12T17:04:00Z">
        <w:r w:rsidR="003C78AB">
          <w:rPr>
            <w:rFonts w:eastAsia="Garamond" w:cs="Garamond"/>
            <w:color w:val="000000" w:themeColor="text1"/>
            <w:szCs w:val="24"/>
            <w:lang w:val="en-US"/>
          </w:rPr>
          <w:t xml:space="preserve">operational practice </w:t>
        </w:r>
      </w:ins>
      <w:ins w:id="1365" w:author="Hellmann, Simon" w:date="2025-06-12T17:05:00Z">
        <w:r w:rsidR="003C78AB">
          <w:rPr>
            <w:rFonts w:eastAsia="Garamond" w:cs="Garamond"/>
            <w:color w:val="000000" w:themeColor="text1"/>
            <w:szCs w:val="24"/>
            <w:lang w:val="en-US"/>
          </w:rPr>
          <w:t>in full-scale</w:t>
        </w:r>
      </w:ins>
      <w:ins w:id="1366" w:author="Hellmann, Simon" w:date="2025-06-12T19:01:00Z">
        <w:r w:rsidR="008C7A69">
          <w:rPr>
            <w:rFonts w:eastAsia="Garamond" w:cs="Garamond"/>
            <w:color w:val="000000" w:themeColor="text1"/>
            <w:szCs w:val="24"/>
            <w:lang w:val="en-US"/>
          </w:rPr>
          <w:t xml:space="preserve"> in lieu of </w:t>
        </w:r>
      </w:ins>
      <w:ins w:id="1367" w:author="Hellmann, Simon" w:date="2025-06-12T19:02:00Z">
        <w:r w:rsidR="008C7A69">
          <w:rPr>
            <w:rFonts w:eastAsia="Garamond" w:cs="Garamond"/>
            <w:color w:val="000000" w:themeColor="text1"/>
            <w:szCs w:val="24"/>
            <w:lang w:val="en-US"/>
          </w:rPr>
          <w:t xml:space="preserve">quasi steady-state feeding </w:t>
        </w:r>
      </w:ins>
      <w:ins w:id="1368" w:author="Hellmann, Simon" w:date="2025-06-12T17:07:00Z">
        <w:r w:rsidR="003C78AB">
          <w:rPr>
            <w:rFonts w:eastAsia="Garamond" w:cs="Garamond"/>
            <w:color w:val="000000" w:themeColor="text1"/>
            <w:szCs w:val="24"/>
            <w:lang w:val="en-US"/>
          </w:rPr>
          <w:t xml:space="preserve">, a time-varying substrate load for flexible AD operation was also </w:t>
        </w:r>
      </w:ins>
      <w:ins w:id="1369" w:author="Hellmann, Simon" w:date="2025-06-12T12:31:00Z">
        <w:r w:rsidR="00665D08">
          <w:rPr>
            <w:rFonts w:eastAsia="Garamond" w:cs="Garamond"/>
            <w:color w:val="000000" w:themeColor="text1"/>
            <w:szCs w:val="24"/>
            <w:lang w:val="en-US"/>
          </w:rPr>
          <w:t>reported</w:t>
        </w:r>
      </w:ins>
      <w:ins w:id="1370" w:author="Hellmann, Simon" w:date="2025-06-12T12:32:00Z">
        <w:r w:rsidR="00665D08">
          <w:rPr>
            <w:rFonts w:eastAsia="Garamond" w:cs="Garamond"/>
            <w:color w:val="000000" w:themeColor="text1"/>
            <w:szCs w:val="24"/>
            <w:lang w:val="en-US"/>
          </w:rPr>
          <w:t xml:space="preserve"> </w:t>
        </w:r>
      </w:ins>
      <w:ins w:id="1371" w:author="Hellmann, Simon" w:date="2025-06-12T17:08:00Z">
        <w:r w:rsidR="003C78AB">
          <w:rPr>
            <w:rFonts w:eastAsia="Garamond" w:cs="Garamond"/>
            <w:color w:val="000000" w:themeColor="text1"/>
            <w:szCs w:val="24"/>
            <w:lang w:val="en-US"/>
          </w:rPr>
          <w:t xml:space="preserve">by </w:t>
        </w:r>
      </w:ins>
      <w:customXmlInsRangeStart w:id="1372" w:author="Hellmann, Simon" w:date="2025-06-12T16:53:00Z"/>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customXmlInsRangeEnd w:id="1372"/>
          <w:ins w:id="1373" w:author="Hellmann, Simon" w:date="2025-06-12T16:53:00Z">
            <w:r w:rsidR="00D808E9">
              <w:rPr>
                <w:rFonts w:eastAsia="Garamond" w:cs="Garamond"/>
                <w:color w:val="000000" w:themeColor="text1"/>
                <w:szCs w:val="24"/>
                <w:lang w:val="en-US"/>
              </w:rPr>
              <w:fldChar w:fldCharType="begin"/>
            </w:r>
          </w:ins>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xMlQxOToxNDoxMS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B7360D">
            <w:rPr>
              <w:rFonts w:eastAsia="Garamond" w:cs="Garamond"/>
              <w:color w:val="000000" w:themeColor="text1"/>
              <w:szCs w:val="24"/>
              <w:lang w:val="en-US"/>
            </w:rPr>
            <w:t>Dittmer et al.</w:t>
          </w:r>
          <w:ins w:id="1374" w:author="Hellmann, Simon" w:date="2025-06-12T16:53:00Z">
            <w:r w:rsidR="00D808E9">
              <w:rPr>
                <w:rFonts w:eastAsia="Garamond" w:cs="Garamond"/>
                <w:color w:val="000000" w:themeColor="text1"/>
                <w:szCs w:val="24"/>
                <w:lang w:val="en-US"/>
              </w:rPr>
              <w:fldChar w:fldCharType="end"/>
            </w:r>
          </w:ins>
          <w:customXmlInsRangeStart w:id="1375" w:author="Hellmann, Simon" w:date="2025-06-12T16:53:00Z"/>
        </w:sdtContent>
      </w:sdt>
      <w:customXmlInsRangeEnd w:id="1375"/>
      <w:ins w:id="1376" w:author="Hellmann, Simon" w:date="2025-06-12T16:53:00Z">
        <w:r w:rsidR="00D808E9">
          <w:rPr>
            <w:rFonts w:eastAsia="Garamond" w:cs="Garamond"/>
            <w:color w:val="000000" w:themeColor="text1"/>
            <w:szCs w:val="24"/>
            <w:lang w:val="en-US"/>
          </w:rPr>
          <w:t xml:space="preserve"> </w:t>
        </w:r>
      </w:ins>
      <w:customXmlInsRangeStart w:id="1377" w:author="Hellmann, Simon" w:date="2025-06-12T16:53:00Z"/>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customXmlInsRangeEnd w:id="1377"/>
          <w:ins w:id="1378" w:author="Hellmann, Simon" w:date="2025-06-12T16:53:00Z">
            <w:r w:rsidR="00D808E9">
              <w:rPr>
                <w:rFonts w:eastAsia="Garamond" w:cs="Garamond"/>
                <w:color w:val="000000" w:themeColor="text1"/>
                <w:szCs w:val="24"/>
                <w:lang w:val="en-US"/>
              </w:rPr>
              <w:fldChar w:fldCharType="begin"/>
            </w:r>
          </w:ins>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TJUMTk6MTQ6MTE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B7360D">
            <w:rPr>
              <w:rFonts w:eastAsia="Garamond" w:cs="Garamond"/>
              <w:color w:val="000000" w:themeColor="text1"/>
              <w:szCs w:val="24"/>
              <w:lang w:val="en-US"/>
            </w:rPr>
            <w:t>(2022)</w:t>
          </w:r>
          <w:ins w:id="1379" w:author="Hellmann, Simon" w:date="2025-06-12T16:53:00Z">
            <w:r w:rsidR="00D808E9">
              <w:rPr>
                <w:rFonts w:eastAsia="Garamond" w:cs="Garamond"/>
                <w:color w:val="000000" w:themeColor="text1"/>
                <w:szCs w:val="24"/>
                <w:lang w:val="en-US"/>
              </w:rPr>
              <w:fldChar w:fldCharType="end"/>
            </w:r>
          </w:ins>
          <w:customXmlInsRangeStart w:id="1380" w:author="Hellmann, Simon" w:date="2025-06-12T16:53:00Z"/>
        </w:sdtContent>
      </w:sdt>
      <w:customXmlInsRangeEnd w:id="1380"/>
      <w:ins w:id="1381" w:author="Hellmann, Simon" w:date="2025-06-12T16:53:00Z">
        <w:r w:rsidR="00D808E9">
          <w:rPr>
            <w:rFonts w:eastAsia="Garamond" w:cs="Garamond"/>
            <w:color w:val="000000" w:themeColor="text1"/>
            <w:szCs w:val="24"/>
            <w:lang w:val="en-US"/>
          </w:rPr>
          <w:t xml:space="preserve"> </w:t>
        </w:r>
      </w:ins>
      <w:ins w:id="1382" w:author="Hellmann, Simon" w:date="2025-06-12T17:08:00Z">
        <w:r w:rsidR="003C78AB">
          <w:rPr>
            <w:rFonts w:eastAsia="Garamond" w:cs="Garamond"/>
            <w:color w:val="000000" w:themeColor="text1"/>
            <w:szCs w:val="24"/>
            <w:lang w:val="en-US"/>
          </w:rPr>
          <w:t>or</w:t>
        </w:r>
      </w:ins>
      <w:ins w:id="1383" w:author="Hellmann, Simon" w:date="2025-06-12T16:53:00Z">
        <w:r w:rsidR="00D808E9">
          <w:rPr>
            <w:rFonts w:eastAsia="Garamond" w:cs="Garamond"/>
            <w:color w:val="000000" w:themeColor="text1"/>
            <w:szCs w:val="24"/>
            <w:lang w:val="en-US"/>
          </w:rPr>
          <w:t xml:space="preserve"> </w:t>
        </w:r>
      </w:ins>
      <w:customXmlInsRangeStart w:id="1384" w:author="Hellmann, Simon" w:date="2025-06-12T16:53:00Z"/>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customXmlInsRangeEnd w:id="1384"/>
          <w:ins w:id="1385" w:author="Hellmann, Simon" w:date="2025-06-12T16:53:00Z">
            <w:r w:rsidR="00D808E9">
              <w:rPr>
                <w:rFonts w:eastAsia="Garamond" w:cs="Garamond"/>
                <w:color w:val="000000" w:themeColor="text1"/>
                <w:szCs w:val="24"/>
                <w:lang w:val="en-US"/>
              </w:rPr>
              <w:fldChar w:fldCharType="begin"/>
            </w:r>
          </w:ins>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B7360D">
            <w:rPr>
              <w:rFonts w:eastAsia="Garamond" w:cs="Garamond"/>
              <w:color w:val="000000" w:themeColor="text1"/>
              <w:szCs w:val="24"/>
              <w:lang w:val="en-US"/>
            </w:rPr>
            <w:t>Mauky et al.</w:t>
          </w:r>
          <w:ins w:id="1386" w:author="Hellmann, Simon" w:date="2025-06-12T16:53:00Z">
            <w:r w:rsidR="00D808E9">
              <w:rPr>
                <w:rFonts w:eastAsia="Garamond" w:cs="Garamond"/>
                <w:color w:val="000000" w:themeColor="text1"/>
                <w:szCs w:val="24"/>
                <w:lang w:val="en-US"/>
              </w:rPr>
              <w:fldChar w:fldCharType="end"/>
            </w:r>
          </w:ins>
          <w:customXmlInsRangeStart w:id="1387" w:author="Hellmann, Simon" w:date="2025-06-12T16:53:00Z"/>
        </w:sdtContent>
      </w:sdt>
      <w:customXmlInsRangeEnd w:id="1387"/>
      <w:ins w:id="1388" w:author="Hellmann, Simon" w:date="2025-06-12T16:53:00Z">
        <w:r w:rsidR="00D808E9">
          <w:rPr>
            <w:rFonts w:eastAsia="Garamond" w:cs="Garamond"/>
            <w:color w:val="000000" w:themeColor="text1"/>
            <w:szCs w:val="24"/>
            <w:lang w:val="en-US"/>
          </w:rPr>
          <w:t xml:space="preserve"> </w:t>
        </w:r>
      </w:ins>
      <w:customXmlInsRangeStart w:id="1389" w:author="Hellmann, Simon" w:date="2025-06-12T16:53:00Z"/>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customXmlInsRangeEnd w:id="1389"/>
          <w:ins w:id="1390" w:author="Hellmann, Simon" w:date="2025-06-12T16:53:00Z">
            <w:r w:rsidR="00D808E9">
              <w:rPr>
                <w:rFonts w:eastAsia="Garamond" w:cs="Garamond"/>
                <w:color w:val="000000" w:themeColor="text1"/>
                <w:szCs w:val="24"/>
                <w:lang w:val="en-US"/>
              </w:rPr>
              <w:fldChar w:fldCharType="begin"/>
            </w:r>
          </w:ins>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B7360D">
            <w:rPr>
              <w:rFonts w:eastAsia="Garamond" w:cs="Garamond"/>
              <w:color w:val="000000" w:themeColor="text1"/>
              <w:szCs w:val="24"/>
              <w:lang w:val="en-US"/>
            </w:rPr>
            <w:t>(2016)</w:t>
          </w:r>
          <w:ins w:id="1391" w:author="Hellmann, Simon" w:date="2025-06-12T16:53:00Z">
            <w:r w:rsidR="00D808E9">
              <w:rPr>
                <w:rFonts w:eastAsia="Garamond" w:cs="Garamond"/>
                <w:color w:val="000000" w:themeColor="text1"/>
                <w:szCs w:val="24"/>
                <w:lang w:val="en-US"/>
              </w:rPr>
              <w:fldChar w:fldCharType="end"/>
            </w:r>
          </w:ins>
          <w:customXmlInsRangeStart w:id="1392" w:author="Hellmann, Simon" w:date="2025-06-12T16:53:00Z"/>
        </w:sdtContent>
      </w:sdt>
      <w:customXmlInsRangeEnd w:id="1392"/>
      <w:ins w:id="1393" w:author="Hellmann, Simon" w:date="2025-06-12T12:27:00Z">
        <w:r w:rsidR="00CE5FF0">
          <w:rPr>
            <w:rFonts w:eastAsia="Garamond" w:cs="Garamond"/>
            <w:color w:val="000000" w:themeColor="text1"/>
            <w:szCs w:val="24"/>
            <w:lang w:val="en-US"/>
          </w:rPr>
          <w:t xml:space="preserve">. </w:t>
        </w:r>
      </w:ins>
      <w:ins w:id="1394" w:author="Hellmann, Simon" w:date="2025-06-12T19:00:00Z">
        <w:r w:rsidR="008C7A69">
          <w:rPr>
            <w:rFonts w:eastAsia="Garamond" w:cs="Garamond"/>
            <w:color w:val="000000" w:themeColor="text1"/>
            <w:szCs w:val="24"/>
            <w:lang w:val="en-US"/>
          </w:rPr>
          <w:t xml:space="preserve"> </w:t>
        </w:r>
      </w:ins>
    </w:p>
    <w:p w14:paraId="3A42B8C0" w14:textId="724D2D7D" w:rsidR="00E73BA1" w:rsidDel="00F2493B" w:rsidRDefault="00740A39">
      <w:pPr>
        <w:rPr>
          <w:del w:id="1395" w:author="Hellmann, Simon" w:date="2025-06-12T17:11:00Z"/>
          <w:rFonts w:eastAsia="Garamond" w:cs="Garamond"/>
          <w:color w:val="000000" w:themeColor="text1"/>
          <w:szCs w:val="24"/>
          <w:lang w:val="en-US"/>
        </w:rPr>
      </w:pPr>
      <w:ins w:id="1396" w:author="Hellmann, Simon" w:date="2025-06-12T12:21:00Z">
        <w:r>
          <w:rPr>
            <w:rFonts w:eastAsia="Garamond" w:cs="Garamond"/>
            <w:color w:val="000000" w:themeColor="text1"/>
            <w:szCs w:val="24"/>
            <w:lang w:val="en-US"/>
          </w:rPr>
          <w:t xml:space="preserve">During and after disturbance feedings, </w:t>
        </w:r>
      </w:ins>
      <w:ins w:id="1397" w:author="Hellmann, Simon" w:date="2025-06-12T17:24:00Z">
        <w:r w:rsidR="006B209A">
          <w:rPr>
            <w:rFonts w:eastAsia="Garamond" w:cs="Garamond"/>
            <w:color w:val="000000" w:themeColor="text1"/>
            <w:szCs w:val="24"/>
            <w:lang w:val="en-US"/>
          </w:rPr>
          <w:t xml:space="preserve">ordinary </w:t>
        </w:r>
      </w:ins>
      <w:ins w:id="1398" w:author="Hellmann, Simon" w:date="2025-06-12T12:21:00Z">
        <w:r>
          <w:rPr>
            <w:rFonts w:eastAsia="Garamond" w:cs="Garamond"/>
            <w:color w:val="000000" w:themeColor="text1"/>
            <w:szCs w:val="24"/>
            <w:lang w:val="en-US"/>
          </w:rPr>
          <w:t>substrate f</w:t>
        </w:r>
      </w:ins>
      <w:ins w:id="1399" w:author="Hellmann, Simon" w:date="2025-06-11T22:35:00Z">
        <w:r w:rsidR="003B308E">
          <w:rPr>
            <w:rFonts w:eastAsia="Garamond" w:cs="Garamond"/>
            <w:color w:val="000000" w:themeColor="text1"/>
            <w:szCs w:val="24"/>
            <w:lang w:val="en-US"/>
          </w:rPr>
          <w:t>eeding</w:t>
        </w:r>
      </w:ins>
      <w:ins w:id="1400" w:author="Hellmann, Simon" w:date="2025-06-12T12:21:00Z">
        <w:r>
          <w:rPr>
            <w:rFonts w:eastAsia="Garamond" w:cs="Garamond"/>
            <w:color w:val="000000" w:themeColor="text1"/>
            <w:szCs w:val="24"/>
            <w:lang w:val="en-US"/>
          </w:rPr>
          <w:t>s</w:t>
        </w:r>
      </w:ins>
      <w:ins w:id="1401" w:author="Hellmann, Simon" w:date="2025-06-11T22:35:00Z">
        <w:r w:rsidR="003B308E">
          <w:rPr>
            <w:rFonts w:eastAsia="Garamond" w:cs="Garamond"/>
            <w:color w:val="000000" w:themeColor="text1"/>
            <w:szCs w:val="24"/>
            <w:lang w:val="en-US"/>
          </w:rPr>
          <w:t xml:space="preserve"> </w:t>
        </w:r>
      </w:ins>
      <w:ins w:id="1402" w:author="Hellmann, Simon" w:date="2025-06-12T17:22:00Z">
        <w:r w:rsidR="006B209A">
          <w:rPr>
            <w:rFonts w:eastAsia="Garamond" w:cs="Garamond"/>
            <w:color w:val="000000" w:themeColor="text1"/>
            <w:szCs w:val="24"/>
            <w:lang w:val="en-US"/>
          </w:rPr>
          <w:t>were</w:t>
        </w:r>
      </w:ins>
      <w:ins w:id="1403" w:author="Hellmann, Simon" w:date="2025-06-12T12:21:00Z">
        <w:r>
          <w:rPr>
            <w:rFonts w:eastAsia="Garamond" w:cs="Garamond"/>
            <w:color w:val="000000" w:themeColor="text1"/>
            <w:szCs w:val="24"/>
            <w:lang w:val="en-US"/>
          </w:rPr>
          <w:t xml:space="preserve"> </w:t>
        </w:r>
      </w:ins>
      <w:ins w:id="1404" w:author="Hellmann, Simon" w:date="2025-06-11T22:35:00Z">
        <w:r w:rsidR="003B308E">
          <w:rPr>
            <w:rFonts w:eastAsia="Garamond" w:cs="Garamond"/>
            <w:color w:val="000000" w:themeColor="text1"/>
            <w:szCs w:val="24"/>
            <w:lang w:val="en-US"/>
          </w:rPr>
          <w:t xml:space="preserve">slowed down, </w:t>
        </w:r>
      </w:ins>
      <w:ins w:id="1405" w:author="Hellmann, Simon" w:date="2025-06-12T12:21:00Z">
        <w:r>
          <w:rPr>
            <w:rFonts w:eastAsia="Garamond" w:cs="Garamond"/>
            <w:color w:val="000000" w:themeColor="text1"/>
            <w:szCs w:val="24"/>
            <w:lang w:val="en-US"/>
          </w:rPr>
          <w:t xml:space="preserve">which is </w:t>
        </w:r>
      </w:ins>
      <w:ins w:id="1406" w:author="Hellmann, Simon" w:date="2025-06-11T22:35:00Z">
        <w:r w:rsidR="003B308E">
          <w:rPr>
            <w:rFonts w:eastAsia="Garamond" w:cs="Garamond"/>
            <w:color w:val="000000" w:themeColor="text1"/>
            <w:szCs w:val="24"/>
            <w:lang w:val="en-US"/>
          </w:rPr>
          <w:t xml:space="preserve">plausible as </w:t>
        </w:r>
      </w:ins>
      <w:ins w:id="1407" w:author="Hellmann, Simon" w:date="2025-06-12T12:21:00Z">
        <w:r>
          <w:rPr>
            <w:rFonts w:eastAsia="Garamond" w:cs="Garamond"/>
            <w:color w:val="000000" w:themeColor="text1"/>
            <w:szCs w:val="24"/>
            <w:lang w:val="en-US"/>
          </w:rPr>
          <w:t xml:space="preserve">disturbances were assumed to be </w:t>
        </w:r>
      </w:ins>
      <w:ins w:id="1408" w:author="Hellmann, Simon" w:date="2025-06-11T22:35:00Z">
        <w:r w:rsidR="003B308E">
          <w:rPr>
            <w:rFonts w:eastAsia="Garamond" w:cs="Garamond"/>
            <w:color w:val="000000" w:themeColor="text1"/>
            <w:szCs w:val="24"/>
            <w:lang w:val="en-US"/>
          </w:rPr>
          <w:t>known to the controller</w:t>
        </w:r>
      </w:ins>
      <w:ins w:id="1409" w:author="Hellmann, Simon" w:date="2025-06-11T22:37:00Z">
        <w:r w:rsidR="003B308E">
          <w:rPr>
            <w:rFonts w:eastAsia="Garamond" w:cs="Garamond"/>
            <w:color w:val="000000" w:themeColor="text1"/>
            <w:szCs w:val="24"/>
            <w:lang w:val="en-US"/>
          </w:rPr>
          <w:t xml:space="preserve">. </w:t>
        </w:r>
      </w:ins>
      <w:ins w:id="1410" w:author="Hellmann, Simon" w:date="2025-06-12T17:22:00Z">
        <w:r w:rsidR="006B209A" w:rsidRPr="1BBEFA5A">
          <w:rPr>
            <w:rFonts w:eastAsia="Garamond" w:cs="Garamond"/>
            <w:color w:val="000000" w:themeColor="text1"/>
            <w:lang w:val="en-US"/>
          </w:rPr>
          <w:t>However,</w:t>
        </w:r>
      </w:ins>
      <w:ins w:id="1411" w:author="Hellmann, Simon" w:date="2025-06-12T17:23:00Z">
        <w:r w:rsidR="006B209A">
          <w:rPr>
            <w:rFonts w:eastAsia="Garamond" w:cs="Garamond"/>
            <w:color w:val="000000" w:themeColor="text1"/>
            <w:lang w:val="en-US"/>
          </w:rPr>
          <w:t xml:space="preserve"> i</w:t>
        </w:r>
      </w:ins>
      <w:ins w:id="1412" w:author="Hellmann, Simon" w:date="2025-06-12T17:22:00Z">
        <w:r w:rsidR="006B209A" w:rsidRPr="1BBEFA5A">
          <w:rPr>
            <w:rFonts w:eastAsia="Garamond" w:cs="Garamond"/>
            <w:color w:val="000000" w:themeColor="text1"/>
            <w:lang w:val="en-US"/>
          </w:rPr>
          <w:t>n case of random, unpredicted disturbances</w:t>
        </w:r>
      </w:ins>
      <w:ins w:id="1413" w:author="Hellmann, Simon" w:date="2025-06-12T17:23:00Z">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ins>
      <w:ins w:id="1414" w:author="Hellmann, Simon" w:date="2025-06-12T17:22:00Z">
        <w:r w:rsidR="006B209A" w:rsidRPr="1BBEFA5A">
          <w:rPr>
            <w:rFonts w:eastAsia="Garamond" w:cs="Garamond"/>
            <w:color w:val="000000" w:themeColor="text1"/>
            <w:lang w:val="en-US"/>
          </w:rPr>
          <w:t xml:space="preserve">, </w:t>
        </w:r>
      </w:ins>
      <w:ins w:id="1415" w:author="Hellmann, Simon" w:date="2025-06-12T17:23:00Z">
        <w:r w:rsidR="006B209A">
          <w:rPr>
            <w:rFonts w:eastAsia="Garamond" w:cs="Garamond"/>
            <w:color w:val="000000" w:themeColor="text1"/>
            <w:lang w:val="en-US"/>
          </w:rPr>
          <w:t>disturbance rejection might be le</w:t>
        </w:r>
      </w:ins>
      <w:ins w:id="1416" w:author="Hellmann, Simon" w:date="2025-06-12T17:24:00Z">
        <w:r w:rsidR="006B209A">
          <w:rPr>
            <w:rFonts w:eastAsia="Garamond" w:cs="Garamond"/>
            <w:color w:val="000000" w:themeColor="text1"/>
            <w:lang w:val="en-US"/>
          </w:rPr>
          <w:t xml:space="preserve">ss successful and safety </w:t>
        </w:r>
      </w:ins>
      <w:ins w:id="1417" w:author="Hellmann, Simon" w:date="2025-06-12T17:25:00Z">
        <w:r w:rsidR="006B209A">
          <w:rPr>
            <w:rFonts w:eastAsia="Garamond" w:cs="Garamond"/>
            <w:color w:val="000000" w:themeColor="text1"/>
            <w:lang w:val="en-US"/>
          </w:rPr>
          <w:t xml:space="preserve">margins </w:t>
        </w:r>
      </w:ins>
      <w:ins w:id="1418" w:author="Hellmann, Simon" w:date="2025-06-12T17:24:00Z">
        <w:r w:rsidR="006B209A">
          <w:rPr>
            <w:rFonts w:eastAsia="Garamond" w:cs="Garamond"/>
            <w:color w:val="000000" w:themeColor="text1"/>
            <w:lang w:val="en-US"/>
          </w:rPr>
          <w:t xml:space="preserve">of GS </w:t>
        </w:r>
      </w:ins>
      <w:ins w:id="1419" w:author="Hellmann, Simon" w:date="2025-06-12T17:25:00Z">
        <w:r w:rsidR="006B209A">
          <w:rPr>
            <w:rFonts w:eastAsia="Garamond" w:cs="Garamond"/>
            <w:color w:val="000000" w:themeColor="text1"/>
            <w:lang w:val="en-US"/>
          </w:rPr>
          <w:t>filling levels might be slimmer</w:t>
        </w:r>
      </w:ins>
      <w:ins w:id="1420" w:author="Hellmann, Simon" w:date="2025-06-12T17:24:00Z">
        <w:r w:rsidR="006B209A">
          <w:rPr>
            <w:rFonts w:eastAsia="Garamond" w:cs="Garamond"/>
            <w:color w:val="000000" w:themeColor="text1"/>
            <w:lang w:val="en-US"/>
          </w:rPr>
          <w:t xml:space="preserve">. </w:t>
        </w:r>
      </w:ins>
      <w:moveToRangeStart w:id="1421" w:author="Hellmann, Simon" w:date="2025-06-12T17:11:00Z" w:name="move200640717"/>
      <w:moveTo w:id="1422" w:author="Hellmann, Simon" w:date="2025-06-12T17:11:00Z">
        <w:del w:id="1423" w:author="Hellmann, Simon" w:date="2025-06-12T17:17:00Z">
          <w:r w:rsidR="00E73BA1" w:rsidRPr="1F64E27A" w:rsidDel="00F2493B">
            <w:rPr>
              <w:rFonts w:eastAsia="Garamond" w:cs="Garamond"/>
              <w:color w:val="000000" w:themeColor="text1"/>
              <w:lang w:val="en-US"/>
            </w:rPr>
            <w:delText xml:space="preserve">The GS is emptied due to CHP operation twice a day and 3 </w:delText>
          </w:r>
        </w:del>
        <w:del w:id="1424" w:author="Hellmann, Simon" w:date="2025-06-12T17:15:00Z">
          <w:r w:rsidR="00E73BA1" w:rsidRPr="1F64E27A" w:rsidDel="00F2493B">
            <w:rPr>
              <w:rFonts w:eastAsia="Garamond" w:cs="Garamond"/>
              <w:color w:val="000000" w:themeColor="text1"/>
              <w:lang w:val="en-US"/>
            </w:rPr>
            <w:delText xml:space="preserve">times </w:delText>
          </w:r>
        </w:del>
        <w:del w:id="1425" w:author="Hellmann, Simon" w:date="2025-06-12T17:17:00Z">
          <w:r w:rsidR="00E73BA1" w:rsidRPr="1F64E27A" w:rsidDel="00F2493B">
            <w:rPr>
              <w:rFonts w:eastAsia="Garamond" w:cs="Garamond"/>
              <w:color w:val="000000" w:themeColor="text1"/>
              <w:lang w:val="en-US"/>
            </w:rPr>
            <w:delText>on Sundays</w:delText>
          </w:r>
          <w:r w:rsidR="00E73BA1" w:rsidDel="00F2493B">
            <w:rPr>
              <w:rFonts w:eastAsia="Garamond" w:cs="Garamond"/>
              <w:color w:val="000000" w:themeColor="text1"/>
              <w:lang w:val="en-US"/>
            </w:rPr>
            <w:delText xml:space="preserve"> (Fig. 1b)</w:delText>
          </w:r>
          <w:r w:rsidR="00E73BA1" w:rsidRPr="1F64E27A" w:rsidDel="00F2493B">
            <w:rPr>
              <w:rFonts w:eastAsia="Garamond" w:cs="Garamond"/>
              <w:color w:val="000000" w:themeColor="text1"/>
              <w:lang w:val="en-US"/>
            </w:rPr>
            <w:delText xml:space="preserve">. </w:delText>
          </w:r>
        </w:del>
        <w:del w:id="1426" w:author="Hellmann, Simon" w:date="2025-06-12T17:15:00Z">
          <w:r w:rsidR="00E73BA1" w:rsidRPr="1F64E27A" w:rsidDel="00F2493B">
            <w:rPr>
              <w:rFonts w:eastAsia="Garamond" w:cs="Garamond"/>
              <w:color w:val="000000" w:themeColor="text1"/>
              <w:lang w:val="en-US"/>
            </w:rPr>
            <w:delText>Moreover</w:delText>
          </w:r>
        </w:del>
        <w:del w:id="1427" w:author="Hellmann, Simon" w:date="2025-06-12T17:17:00Z">
          <w:r w:rsidR="00E73BA1" w:rsidRPr="1F64E27A" w:rsidDel="00F2493B">
            <w:rPr>
              <w:rFonts w:eastAsia="Garamond" w:cs="Garamond"/>
              <w:color w:val="000000" w:themeColor="text1"/>
              <w:lang w:val="en-US"/>
            </w:rPr>
            <w:delText xml:space="preserve">, the GS is depleted less on the weekend than during the week, with around 14 vs. 9 h of CHP on-times. </w:delText>
          </w:r>
        </w:del>
        <w:del w:id="1428" w:author="Hellmann, Simon" w:date="2025-06-12T17:16:00Z">
          <w:r w:rsidR="00E73BA1" w:rsidRPr="1F64E27A" w:rsidDel="00F2493B">
            <w:rPr>
              <w:rFonts w:eastAsia="Garamond" w:cs="Garamond"/>
              <w:color w:val="000000" w:themeColor="text1"/>
              <w:lang w:val="en-US"/>
            </w:rPr>
            <w:delText>Therefore</w:delText>
          </w:r>
        </w:del>
        <w:del w:id="1429" w:author="Hellmann, Simon" w:date="2025-06-12T17:17:00Z">
          <w:r w:rsidR="00E73BA1" w:rsidRPr="1F64E27A" w:rsidDel="00F2493B">
            <w:rPr>
              <w:rFonts w:eastAsia="Garamond" w:cs="Garamond"/>
              <w:color w:val="000000" w:themeColor="text1"/>
              <w:lang w:val="en-US"/>
            </w:rPr>
            <w:delText xml:space="preserve">, it is plausible that the highest GS filling levels can be observed on </w:delText>
          </w:r>
        </w:del>
        <w:del w:id="1430" w:author="Hellmann, Simon" w:date="2025-06-12T17:16:00Z">
          <w:r w:rsidR="00E73BA1" w:rsidRPr="1F64E27A" w:rsidDel="00F2493B">
            <w:rPr>
              <w:rFonts w:eastAsia="Garamond" w:cs="Garamond"/>
              <w:color w:val="000000" w:themeColor="text1"/>
              <w:lang w:val="en-US"/>
            </w:rPr>
            <w:delText xml:space="preserve">the </w:delText>
          </w:r>
        </w:del>
        <w:del w:id="1431" w:author="Hellmann, Simon" w:date="2025-06-12T17:17:00Z">
          <w:r w:rsidR="00E73BA1" w:rsidRPr="1F64E27A" w:rsidDel="00F2493B">
            <w:rPr>
              <w:rFonts w:eastAsia="Garamond" w:cs="Garamond"/>
              <w:color w:val="000000" w:themeColor="text1"/>
              <w:lang w:val="en-US"/>
            </w:rPr>
            <w:delText>weekends, i.e. at multiples of 6 and 7 days, as the simulation starts with Monday.</w:delText>
          </w:r>
          <w:commentRangeStart w:id="1432"/>
          <w:commentRangeEnd w:id="1432"/>
          <w:r w:rsidR="00E73BA1" w:rsidDel="00F2493B">
            <w:rPr>
              <w:rStyle w:val="Kommentarzeichen"/>
            </w:rPr>
            <w:commentReference w:id="1432"/>
          </w:r>
        </w:del>
      </w:moveTo>
    </w:p>
    <w:p w14:paraId="73AB9830" w14:textId="77777777" w:rsidR="00F2493B" w:rsidRDefault="00F2493B" w:rsidP="00E73BA1">
      <w:pPr>
        <w:rPr>
          <w:ins w:id="1433" w:author="Hellmann, Simon" w:date="2025-06-12T17:18:00Z"/>
          <w:moveTo w:id="1434" w:author="Hellmann, Simon" w:date="2025-06-12T17:11:00Z"/>
          <w:rFonts w:eastAsia="Garamond" w:cs="Garamond"/>
          <w:color w:val="000000" w:themeColor="text1"/>
          <w:lang w:val="en-US"/>
        </w:rPr>
      </w:pPr>
    </w:p>
    <w:moveToRangeEnd w:id="1421"/>
    <w:p w14:paraId="698E1E79" w14:textId="073C7C14" w:rsidR="00B7360D" w:rsidRDefault="00E73BA1" w:rsidP="00B7360D">
      <w:pPr>
        <w:rPr>
          <w:ins w:id="1435" w:author="Hellmann, Simon" w:date="2025-06-12T19:12:00Z"/>
          <w:rFonts w:eastAsia="Garamond" w:cs="Garamond"/>
          <w:color w:val="000000" w:themeColor="text1"/>
          <w:szCs w:val="24"/>
          <w:lang w:val="en-US"/>
        </w:rPr>
      </w:pPr>
      <w:ins w:id="1436" w:author="Hellmann, Simon" w:date="2025-06-12T17:13:00Z">
        <w:r>
          <w:rPr>
            <w:rFonts w:eastAsia="Garamond" w:cs="Garamond"/>
            <w:color w:val="000000" w:themeColor="text1"/>
            <w:szCs w:val="24"/>
            <w:lang w:val="en-US"/>
          </w:rPr>
          <w:t>Medium</w:t>
        </w:r>
      </w:ins>
      <w:ins w:id="1437" w:author="Hellmann, Simon" w:date="2025-06-12T17:12:00Z">
        <w:r>
          <w:rPr>
            <w:rFonts w:eastAsia="Garamond" w:cs="Garamond"/>
            <w:color w:val="000000" w:themeColor="text1"/>
            <w:szCs w:val="24"/>
            <w:lang w:val="en-US"/>
          </w:rPr>
          <w:t xml:space="preserve"> OLR </w:t>
        </w:r>
      </w:ins>
      <w:ins w:id="1438" w:author="Hellmann, Simon" w:date="2025-06-12T17:21:00Z">
        <w:r w:rsidR="006B209A">
          <w:rPr>
            <w:rFonts w:eastAsia="Garamond" w:cs="Garamond"/>
            <w:color w:val="000000" w:themeColor="text1"/>
            <w:szCs w:val="24"/>
            <w:lang w:val="en-US"/>
          </w:rPr>
          <w:t>were</w:t>
        </w:r>
      </w:ins>
      <w:ins w:id="1439" w:author="Hellmann, Simon" w:date="2025-06-12T17:12:00Z">
        <w:r>
          <w:rPr>
            <w:rFonts w:eastAsia="Garamond" w:cs="Garamond"/>
            <w:color w:val="000000" w:themeColor="text1"/>
            <w:szCs w:val="24"/>
            <w:lang w:val="en-US"/>
          </w:rPr>
          <w:t xml:space="preserve"> maintained </w:t>
        </w:r>
      </w:ins>
      <w:ins w:id="1440" w:author="Hellmann, Simon" w:date="2025-06-12T17:13:00Z">
        <w:r>
          <w:rPr>
            <w:rFonts w:eastAsia="Garamond" w:cs="Garamond"/>
            <w:color w:val="000000" w:themeColor="text1"/>
            <w:szCs w:val="24"/>
            <w:lang w:val="en-US"/>
          </w:rPr>
          <w:t>with</w:t>
        </w:r>
      </w:ins>
      <w:ins w:id="1441" w:author="Hellmann, Simon" w:date="2025-06-12T17:12:00Z">
        <w:r>
          <w:rPr>
            <w:rFonts w:eastAsia="Garamond" w:cs="Garamond"/>
            <w:color w:val="000000" w:themeColor="text1"/>
            <w:szCs w:val="24"/>
            <w:lang w:val="en-US"/>
          </w:rPr>
          <w:t xml:space="preserve">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ins>
      <w:ins w:id="1442" w:author="Hellmann, Simon" w:date="2025-06-12T17:13:00Z">
        <w:r>
          <w:rPr>
            <w:rFonts w:eastAsia="Garamond" w:cs="Garamond"/>
            <w:color w:val="000000" w:themeColor="text1"/>
            <w:szCs w:val="24"/>
            <w:lang w:val="en-US"/>
          </w:rPr>
          <w:t>. This agrees</w:t>
        </w:r>
      </w:ins>
      <w:ins w:id="1443" w:author="Hellmann, Simon" w:date="2025-06-12T17:12:00Z">
        <w:r>
          <w:rPr>
            <w:rFonts w:eastAsia="Garamond" w:cs="Garamond"/>
            <w:color w:val="000000" w:themeColor="text1"/>
            <w:szCs w:val="24"/>
            <w:lang w:val="en-US"/>
          </w:rPr>
          <w:t xml:space="preserve"> with values reported by </w:t>
        </w:r>
      </w:ins>
      <w:customXmlInsRangeStart w:id="1444" w:author="Hellmann, Simon" w:date="2025-06-12T17:12:00Z"/>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customXmlInsRangeEnd w:id="1444"/>
          <w:ins w:id="1445" w:author="Hellmann, Simon" w:date="2025-06-12T17:12:00Z">
            <w:r>
              <w:rPr>
                <w:rFonts w:eastAsia="Garamond" w:cs="Garamond"/>
                <w:color w:val="000000" w:themeColor="text1"/>
                <w:szCs w:val="24"/>
                <w:lang w:val="en-US"/>
              </w:rPr>
              <w:fldChar w:fldCharType="begin"/>
            </w:r>
          </w:ins>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xMlQxOToxNDoxMS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ins w:id="1446" w:author="Hellmann, Simon" w:date="2025-06-12T17:12:00Z">
            <w:r>
              <w:rPr>
                <w:rFonts w:eastAsia="Garamond" w:cs="Garamond"/>
                <w:color w:val="000000" w:themeColor="text1"/>
                <w:szCs w:val="24"/>
                <w:lang w:val="en-US"/>
              </w:rPr>
              <w:fldChar w:fldCharType="separate"/>
            </w:r>
          </w:ins>
          <w:r w:rsidR="00B7360D">
            <w:rPr>
              <w:rFonts w:eastAsia="Garamond" w:cs="Garamond"/>
              <w:color w:val="000000" w:themeColor="text1"/>
              <w:szCs w:val="24"/>
              <w:lang w:val="en-US"/>
            </w:rPr>
            <w:t>Körber et al.</w:t>
          </w:r>
          <w:ins w:id="1447" w:author="Hellmann, Simon" w:date="2025-06-12T17:12:00Z">
            <w:r>
              <w:rPr>
                <w:rFonts w:eastAsia="Garamond" w:cs="Garamond"/>
                <w:color w:val="000000" w:themeColor="text1"/>
                <w:szCs w:val="24"/>
                <w:lang w:val="en-US"/>
              </w:rPr>
              <w:fldChar w:fldCharType="end"/>
            </w:r>
          </w:ins>
          <w:customXmlInsRangeStart w:id="1448" w:author="Hellmann, Simon" w:date="2025-06-12T17:12:00Z"/>
        </w:sdtContent>
      </w:sdt>
      <w:customXmlInsRangeEnd w:id="1448"/>
      <w:ins w:id="1449" w:author="Hellmann, Simon" w:date="2025-06-12T17:12:00Z">
        <w:r>
          <w:rPr>
            <w:rFonts w:eastAsia="Garamond" w:cs="Garamond"/>
            <w:color w:val="000000" w:themeColor="text1"/>
            <w:szCs w:val="24"/>
            <w:lang w:val="en-US"/>
          </w:rPr>
          <w:t xml:space="preserve"> </w:t>
        </w:r>
      </w:ins>
      <w:customXmlInsRangeStart w:id="1450" w:author="Hellmann, Simon" w:date="2025-06-12T17:12:00Z"/>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customXmlInsRangeEnd w:id="1450"/>
          <w:ins w:id="1451" w:author="Hellmann, Simon" w:date="2025-06-12T17:12:00Z">
            <w:r>
              <w:rPr>
                <w:rFonts w:eastAsia="Garamond" w:cs="Garamond"/>
                <w:color w:val="000000" w:themeColor="text1"/>
                <w:szCs w:val="24"/>
                <w:lang w:val="en-US"/>
              </w:rPr>
              <w:fldChar w:fldCharType="begin"/>
            </w:r>
          </w:ins>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TJUMTk6MTQ6MTE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ins w:id="1452" w:author="Hellmann, Simon" w:date="2025-06-12T17:12:00Z">
            <w:r>
              <w:rPr>
                <w:rFonts w:eastAsia="Garamond" w:cs="Garamond"/>
                <w:color w:val="000000" w:themeColor="text1"/>
                <w:szCs w:val="24"/>
                <w:lang w:val="en-US"/>
              </w:rPr>
              <w:fldChar w:fldCharType="separate"/>
            </w:r>
          </w:ins>
          <w:r w:rsidR="00B7360D">
            <w:rPr>
              <w:rFonts w:eastAsia="Garamond" w:cs="Garamond"/>
              <w:color w:val="000000" w:themeColor="text1"/>
              <w:szCs w:val="24"/>
              <w:lang w:val="en-US"/>
            </w:rPr>
            <w:t>(2022)</w:t>
          </w:r>
          <w:ins w:id="1453" w:author="Hellmann, Simon" w:date="2025-06-12T17:12:00Z">
            <w:r>
              <w:rPr>
                <w:rFonts w:eastAsia="Garamond" w:cs="Garamond"/>
                <w:color w:val="000000" w:themeColor="text1"/>
                <w:szCs w:val="24"/>
                <w:lang w:val="en-US"/>
              </w:rPr>
              <w:fldChar w:fldCharType="end"/>
            </w:r>
          </w:ins>
          <w:customXmlInsRangeStart w:id="1454" w:author="Hellmann, Simon" w:date="2025-06-12T17:12:00Z"/>
        </w:sdtContent>
      </w:sdt>
      <w:customXmlInsRangeEnd w:id="1454"/>
      <w:ins w:id="1455" w:author="Hellmann, Simon" w:date="2025-06-12T17:12:00Z">
        <w:r>
          <w:rPr>
            <w:rFonts w:eastAsia="Garamond" w:cs="Garamond"/>
            <w:color w:val="000000" w:themeColor="text1"/>
            <w:szCs w:val="24"/>
            <w:lang w:val="en-US"/>
          </w:rPr>
          <w:t xml:space="preserve"> and </w:t>
        </w:r>
      </w:ins>
      <w:ins w:id="1456" w:author="Hellmann, Simon" w:date="2025-06-12T17:13:00Z">
        <w:r>
          <w:rPr>
            <w:rFonts w:eastAsia="Garamond" w:cs="Garamond"/>
            <w:color w:val="000000" w:themeColor="text1"/>
            <w:szCs w:val="24"/>
            <w:lang w:val="en-US"/>
          </w:rPr>
          <w:t xml:space="preserve">those </w:t>
        </w:r>
      </w:ins>
      <w:ins w:id="1457" w:author="Hellmann, Simon" w:date="2025-06-12T17:12:00Z">
        <w:r>
          <w:rPr>
            <w:rFonts w:eastAsia="Garamond" w:cs="Garamond"/>
            <w:color w:val="000000" w:themeColor="text1"/>
            <w:szCs w:val="24"/>
            <w:lang w:val="en-US"/>
          </w:rPr>
          <w:t xml:space="preserve">of typical agricultural AD plants </w:t>
        </w:r>
      </w:ins>
      <w:customXmlInsRangeStart w:id="1458" w:author="Hellmann, Simon" w:date="2025-06-12T17:12:00Z"/>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customXmlInsRangeEnd w:id="1458"/>
          <w:ins w:id="1459" w:author="Hellmann, Simon" w:date="2025-06-12T17:1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ins>
          <w:r w:rsidR="00B7360D">
            <w:rPr>
              <w:rFonts w:eastAsia="Garamond" w:cs="Garamond"/>
              <w:color w:val="000000" w:themeColor="text1"/>
              <w:szCs w:val="24"/>
              <w:lang w:val="en-US"/>
            </w:rPr>
            <w:t>(Fachagentur Nachwachsende Rohstoffe e. V., 2021)</w:t>
          </w:r>
          <w:ins w:id="1460" w:author="Hellmann, Simon" w:date="2025-06-12T17:12:00Z">
            <w:r>
              <w:rPr>
                <w:rFonts w:eastAsia="Garamond" w:cs="Garamond"/>
                <w:color w:val="000000" w:themeColor="text1"/>
                <w:szCs w:val="24"/>
                <w:lang w:val="en-US"/>
              </w:rPr>
              <w:fldChar w:fldCharType="end"/>
            </w:r>
          </w:ins>
          <w:customXmlInsRangeStart w:id="1461" w:author="Hellmann, Simon" w:date="2025-06-12T17:12:00Z"/>
        </w:sdtContent>
      </w:sdt>
      <w:customXmlInsRangeEnd w:id="1461"/>
      <w:ins w:id="1462" w:author="Hellmann, Simon" w:date="2025-06-12T17:12:00Z">
        <w:r>
          <w:rPr>
            <w:rFonts w:eastAsia="Garamond" w:cs="Garamond"/>
            <w:color w:val="000000" w:themeColor="text1"/>
            <w:szCs w:val="24"/>
            <w:lang w:val="en-US"/>
          </w:rPr>
          <w:t>.</w:t>
        </w:r>
      </w:ins>
      <w:ins w:id="1463" w:author="Hellmann, Simon" w:date="2025-06-12T17:13:00Z">
        <w:r>
          <w:rPr>
            <w:rFonts w:eastAsia="Garamond" w:cs="Garamond"/>
            <w:color w:val="000000" w:themeColor="text1"/>
            <w:szCs w:val="24"/>
            <w:lang w:val="en-US"/>
          </w:rPr>
          <w:t xml:space="preserve"> T</w:t>
        </w:r>
      </w:ins>
      <w:ins w:id="1464" w:author="Hellmann, Simon" w:date="2025-06-12T17:09:00Z">
        <w:r w:rsidR="005C04AD">
          <w:rPr>
            <w:rFonts w:eastAsia="Garamond" w:cs="Garamond"/>
            <w:color w:val="000000" w:themeColor="text1"/>
            <w:szCs w:val="24"/>
            <w:lang w:val="en-US"/>
          </w:rPr>
          <w:t xml:space="preserve">he share of methane in the produced biogas remains almost constantly at around 60%, similarly to </w:t>
        </w:r>
      </w:ins>
      <w:customXmlInsRangeStart w:id="1465" w:author="Hellmann, Simon" w:date="2025-06-12T17:09:00Z"/>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customXmlInsRangeEnd w:id="1465"/>
          <w:ins w:id="1466" w:author="Hellmann, Simon" w:date="2025-06-12T17:09:00Z">
            <w:r w:rsidR="005C04AD">
              <w:rPr>
                <w:rFonts w:eastAsia="Garamond" w:cs="Garamond"/>
                <w:color w:val="000000" w:themeColor="text1"/>
                <w:szCs w:val="24"/>
                <w:lang w:val="en-US"/>
              </w:rPr>
              <w:fldChar w:fldCharType="begin"/>
            </w:r>
          </w:ins>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xMlQxOToxNDoxMS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ins w:id="1467" w:author="Hellmann, Simon" w:date="2025-06-12T17:09:00Z">
            <w:r w:rsidR="005C04AD">
              <w:rPr>
                <w:rFonts w:eastAsia="Garamond" w:cs="Garamond"/>
                <w:color w:val="000000" w:themeColor="text1"/>
                <w:szCs w:val="24"/>
                <w:lang w:val="en-US"/>
              </w:rPr>
              <w:fldChar w:fldCharType="separate"/>
            </w:r>
          </w:ins>
          <w:r w:rsidR="00B7360D">
            <w:rPr>
              <w:rFonts w:eastAsia="Garamond" w:cs="Garamond"/>
              <w:color w:val="000000" w:themeColor="text1"/>
              <w:szCs w:val="24"/>
              <w:lang w:val="en-US"/>
            </w:rPr>
            <w:t>Körber et al.</w:t>
          </w:r>
          <w:ins w:id="1468" w:author="Hellmann, Simon" w:date="2025-06-12T17:09:00Z">
            <w:r w:rsidR="005C04AD">
              <w:rPr>
                <w:rFonts w:eastAsia="Garamond" w:cs="Garamond"/>
                <w:color w:val="000000" w:themeColor="text1"/>
                <w:szCs w:val="24"/>
                <w:lang w:val="en-US"/>
              </w:rPr>
              <w:fldChar w:fldCharType="end"/>
            </w:r>
          </w:ins>
          <w:customXmlInsRangeStart w:id="1469" w:author="Hellmann, Simon" w:date="2025-06-12T17:09:00Z"/>
        </w:sdtContent>
      </w:sdt>
      <w:customXmlInsRangeEnd w:id="1469"/>
      <w:ins w:id="1470" w:author="Hellmann, Simon" w:date="2025-06-12T17:09:00Z">
        <w:r w:rsidR="005C04AD">
          <w:rPr>
            <w:rFonts w:eastAsia="Garamond" w:cs="Garamond"/>
            <w:color w:val="000000" w:themeColor="text1"/>
            <w:szCs w:val="24"/>
            <w:lang w:val="en-US"/>
          </w:rPr>
          <w:t xml:space="preserve"> </w:t>
        </w:r>
      </w:ins>
      <w:customXmlInsRangeStart w:id="1471" w:author="Hellmann, Simon" w:date="2025-06-12T17:09:00Z"/>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customXmlInsRangeEnd w:id="1471"/>
          <w:ins w:id="1472" w:author="Hellmann, Simon" w:date="2025-06-12T17:09:00Z">
            <w:r w:rsidR="005C04AD">
              <w:rPr>
                <w:rFonts w:eastAsia="Garamond" w:cs="Garamond"/>
                <w:color w:val="000000" w:themeColor="text1"/>
                <w:szCs w:val="24"/>
                <w:lang w:val="en-US"/>
              </w:rPr>
              <w:fldChar w:fldCharType="begin"/>
            </w:r>
          </w:ins>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TJUMTk6MTQ6MTE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ins w:id="1473" w:author="Hellmann, Simon" w:date="2025-06-12T17:09:00Z">
            <w:r w:rsidR="005C04AD">
              <w:rPr>
                <w:rFonts w:eastAsia="Garamond" w:cs="Garamond"/>
                <w:color w:val="000000" w:themeColor="text1"/>
                <w:szCs w:val="24"/>
                <w:lang w:val="en-US"/>
              </w:rPr>
              <w:fldChar w:fldCharType="separate"/>
            </w:r>
          </w:ins>
          <w:r w:rsidR="00B7360D">
            <w:rPr>
              <w:rFonts w:eastAsia="Garamond" w:cs="Garamond"/>
              <w:color w:val="000000" w:themeColor="text1"/>
              <w:szCs w:val="24"/>
              <w:lang w:val="en-US"/>
            </w:rPr>
            <w:t>(2022)</w:t>
          </w:r>
          <w:ins w:id="1474" w:author="Hellmann, Simon" w:date="2025-06-12T17:09:00Z">
            <w:r w:rsidR="005C04AD">
              <w:rPr>
                <w:rFonts w:eastAsia="Garamond" w:cs="Garamond"/>
                <w:color w:val="000000" w:themeColor="text1"/>
                <w:szCs w:val="24"/>
                <w:lang w:val="en-US"/>
              </w:rPr>
              <w:fldChar w:fldCharType="end"/>
            </w:r>
          </w:ins>
          <w:customXmlInsRangeStart w:id="1475" w:author="Hellmann, Simon" w:date="2025-06-12T17:09:00Z"/>
        </w:sdtContent>
      </w:sdt>
      <w:customXmlInsRangeEnd w:id="1475"/>
      <w:ins w:id="1476" w:author="Hellmann, Simon" w:date="2025-06-12T17:09:00Z">
        <w:r w:rsidR="005C04AD">
          <w:rPr>
            <w:rFonts w:eastAsia="Garamond" w:cs="Garamond"/>
            <w:color w:val="000000" w:themeColor="text1"/>
            <w:szCs w:val="24"/>
            <w:lang w:val="en-US"/>
          </w:rPr>
          <w:t xml:space="preserve">. </w:t>
        </w:r>
      </w:ins>
      <w:ins w:id="1477" w:author="Hellmann, Simon" w:date="2025-06-12T17:12:00Z">
        <w:r>
          <w:rPr>
            <w:rFonts w:eastAsia="Garamond" w:cs="Garamond"/>
            <w:color w:val="000000" w:themeColor="text1"/>
            <w:szCs w:val="24"/>
            <w:lang w:val="en-US"/>
          </w:rPr>
          <w:t>Finally, t</w:t>
        </w:r>
      </w:ins>
      <w:ins w:id="1478" w:author="Hellmann, Simon" w:date="2025-06-12T17:09:00Z">
        <w:r w:rsidR="005C04AD">
          <w:rPr>
            <w:rFonts w:eastAsia="Garamond" w:cs="Garamond"/>
            <w:color w:val="000000" w:themeColor="text1"/>
            <w:szCs w:val="24"/>
            <w:lang w:val="en-US"/>
          </w:rPr>
          <w:t xml:space="preserve">he pH ranges between </w:t>
        </w:r>
        <w:r w:rsidR="005C04AD">
          <w:rPr>
            <w:rFonts w:eastAsia="Garamond" w:cs="Garamond"/>
            <w:color w:val="000000" w:themeColor="text1"/>
            <w:szCs w:val="24"/>
            <w:lang w:val="en-US"/>
          </w:rPr>
          <w:lastRenderedPageBreak/>
          <w:t xml:space="preserve">7.3 and 7.5, </w:t>
        </w:r>
      </w:ins>
      <w:ins w:id="1479" w:author="Hellmann, Simon" w:date="2025-06-12T17:35:00Z">
        <w:r w:rsidR="00672B5B">
          <w:rPr>
            <w:rFonts w:eastAsia="Garamond" w:cs="Garamond"/>
            <w:color w:val="000000" w:themeColor="text1"/>
            <w:szCs w:val="24"/>
            <w:lang w:val="en-US"/>
          </w:rPr>
          <w:t xml:space="preserve">with slight </w:t>
        </w:r>
      </w:ins>
      <w:ins w:id="1480" w:author="Hellmann, Simon" w:date="2025-06-12T17:09:00Z">
        <w:r w:rsidR="005C04AD">
          <w:rPr>
            <w:rFonts w:eastAsia="Garamond" w:cs="Garamond"/>
            <w:color w:val="000000" w:themeColor="text1"/>
            <w:szCs w:val="24"/>
            <w:lang w:val="en-US"/>
          </w:rPr>
          <w:t>increases at feeding onsets, then drops and recover</w:t>
        </w:r>
      </w:ins>
      <w:ins w:id="1481" w:author="Hellmann, Simon" w:date="2025-06-12T17:35:00Z">
        <w:r w:rsidR="00672B5B">
          <w:rPr>
            <w:rFonts w:eastAsia="Garamond" w:cs="Garamond"/>
            <w:color w:val="000000" w:themeColor="text1"/>
            <w:szCs w:val="24"/>
            <w:lang w:val="en-US"/>
          </w:rPr>
          <w:t xml:space="preserve">y </w:t>
        </w:r>
      </w:ins>
      <w:ins w:id="1482" w:author="Hellmann, Simon" w:date="2025-06-12T17:09:00Z">
        <w:r w:rsidR="005C04AD">
          <w:rPr>
            <w:rFonts w:eastAsia="Garamond" w:cs="Garamond"/>
            <w:color w:val="000000" w:themeColor="text1"/>
            <w:szCs w:val="24"/>
            <w:lang w:val="en-US"/>
          </w:rPr>
          <w:t>during fasting times.</w:t>
        </w:r>
      </w:ins>
      <w:ins w:id="1483" w:author="Hellmann, Simon" w:date="2025-06-12T17:26:00Z">
        <w:r w:rsidR="002F39E2">
          <w:rPr>
            <w:rFonts w:eastAsia="Garamond" w:cs="Garamond"/>
            <w:color w:val="000000" w:themeColor="text1"/>
            <w:szCs w:val="24"/>
            <w:lang w:val="en-US"/>
          </w:rPr>
          <w:t xml:space="preserve"> pH drops are deeper at the feeding of SBS than </w:t>
        </w:r>
      </w:ins>
      <w:ins w:id="1484" w:author="Hellmann, Simon" w:date="2025-06-12T17:27:00Z">
        <w:r w:rsidR="002F39E2">
          <w:rPr>
            <w:rFonts w:eastAsia="Garamond" w:cs="Garamond"/>
            <w:color w:val="000000" w:themeColor="text1"/>
            <w:szCs w:val="24"/>
            <w:lang w:val="en-US"/>
          </w:rPr>
          <w:t xml:space="preserve">of </w:t>
        </w:r>
      </w:ins>
      <w:ins w:id="1485" w:author="Hellmann, Simon" w:date="2025-06-12T17:26:00Z">
        <w:r w:rsidR="002F39E2">
          <w:rPr>
            <w:rFonts w:eastAsia="Garamond" w:cs="Garamond"/>
            <w:color w:val="000000" w:themeColor="text1"/>
            <w:szCs w:val="24"/>
            <w:lang w:val="en-US"/>
          </w:rPr>
          <w:t xml:space="preserve">CM, which occurs </w:t>
        </w:r>
      </w:ins>
      <w:ins w:id="1486" w:author="Hellmann, Simon" w:date="2025-06-12T17:36:00Z">
        <w:r w:rsidR="00610C24">
          <w:rPr>
            <w:rFonts w:eastAsia="Garamond" w:cs="Garamond"/>
            <w:color w:val="000000" w:themeColor="text1"/>
            <w:szCs w:val="24"/>
            <w:lang w:val="en-US"/>
          </w:rPr>
          <w:t xml:space="preserve">alongside </w:t>
        </w:r>
      </w:ins>
      <w:ins w:id="1487" w:author="Hellmann, Simon" w:date="2025-06-12T17:26:00Z">
        <w:r w:rsidR="002F39E2">
          <w:rPr>
            <w:rFonts w:eastAsia="Garamond" w:cs="Garamond"/>
            <w:color w:val="000000" w:themeColor="text1"/>
            <w:szCs w:val="24"/>
            <w:lang w:val="en-US"/>
          </w:rPr>
          <w:t>more pronounced increases in gas production.</w:t>
        </w:r>
      </w:ins>
      <w:ins w:id="1488" w:author="Hellmann, Simon" w:date="2025-06-12T19:12:00Z">
        <w:r w:rsidR="00B7360D">
          <w:rPr>
            <w:rFonts w:eastAsia="Garamond" w:cs="Garamond"/>
            <w:color w:val="000000" w:themeColor="text1"/>
            <w:szCs w:val="24"/>
            <w:lang w:val="en-US"/>
          </w:rPr>
          <w:t xml:space="preserve"> Mind the different scales of y-axes for silages and manure.</w:t>
        </w:r>
      </w:ins>
    </w:p>
    <w:p w14:paraId="5DBA23AE" w14:textId="688E629C" w:rsidR="003B308E" w:rsidDel="00C51917" w:rsidRDefault="00610C24">
      <w:pPr>
        <w:rPr>
          <w:del w:id="1489" w:author="Hellmann, Simon" w:date="2025-06-12T17:45:00Z"/>
          <w:rFonts w:eastAsia="Garamond" w:cs="Garamond"/>
          <w:color w:val="000000" w:themeColor="text1"/>
          <w:szCs w:val="24"/>
          <w:lang w:val="en-US"/>
        </w:rPr>
      </w:pPr>
      <w:ins w:id="1490" w:author="Hellmann, Simon" w:date="2025-06-12T17:41:00Z">
        <w:r>
          <w:rPr>
            <w:rFonts w:eastAsia="Garamond" w:cs="Garamond"/>
            <w:color w:val="000000" w:themeColor="text1"/>
            <w:szCs w:val="24"/>
            <w:lang w:val="en-US"/>
          </w:rPr>
          <w:t xml:space="preserve">Overall, </w:t>
        </w:r>
      </w:ins>
      <w:commentRangeStart w:id="1491"/>
      <w:commentRangeEnd w:id="1491"/>
      <w:ins w:id="1492" w:author="Hellmann, Simon" w:date="2025-06-12T17:26:00Z">
        <w:r w:rsidR="002F39E2">
          <w:rPr>
            <w:rStyle w:val="Kommentarzeichen"/>
          </w:rPr>
          <w:commentReference w:id="1491"/>
        </w:r>
      </w:ins>
      <w:ins w:id="1493" w:author="Hellmann, Simon" w:date="2025-06-12T17:46:00Z">
        <w:r w:rsidR="00741EC6">
          <w:rPr>
            <w:rFonts w:eastAsia="Garamond" w:cs="Garamond"/>
            <w:color w:val="000000" w:themeColor="text1"/>
            <w:szCs w:val="24"/>
            <w:lang w:val="en-US"/>
          </w:rPr>
          <w:t xml:space="preserve">stable </w:t>
        </w:r>
      </w:ins>
      <w:ins w:id="1494" w:author="Hellmann, Simon" w:date="2025-06-12T17:41:00Z">
        <w:r>
          <w:rPr>
            <w:rFonts w:eastAsia="Garamond" w:cs="Garamond"/>
            <w:color w:val="000000" w:themeColor="text1"/>
            <w:szCs w:val="24"/>
            <w:lang w:val="en-US"/>
          </w:rPr>
          <w:t xml:space="preserve">process </w:t>
        </w:r>
      </w:ins>
      <w:ins w:id="1495" w:author="Hellmann, Simon" w:date="2025-06-12T17:46:00Z">
        <w:r w:rsidR="00741EC6">
          <w:rPr>
            <w:rFonts w:eastAsia="Garamond" w:cs="Garamond"/>
            <w:color w:val="000000" w:themeColor="text1"/>
            <w:szCs w:val="24"/>
            <w:lang w:val="en-US"/>
          </w:rPr>
          <w:t xml:space="preserve">conditions </w:t>
        </w:r>
      </w:ins>
      <w:ins w:id="1496" w:author="Hellmann, Simon" w:date="2025-06-12T18:48:00Z">
        <w:r w:rsidR="00AB1F8C">
          <w:rPr>
            <w:rFonts w:eastAsia="Garamond" w:cs="Garamond"/>
            <w:color w:val="000000" w:themeColor="text1"/>
            <w:szCs w:val="24"/>
            <w:lang w:val="en-US"/>
          </w:rPr>
          <w:t xml:space="preserve">can be maintained by the NMPC </w:t>
        </w:r>
      </w:ins>
      <w:ins w:id="1497" w:author="Hellmann, Simon" w:date="2025-06-12T17:42:00Z">
        <w:r>
          <w:rPr>
            <w:rFonts w:eastAsia="Garamond" w:cs="Garamond"/>
            <w:color w:val="000000" w:themeColor="text1"/>
            <w:szCs w:val="24"/>
            <w:lang w:val="en-US"/>
          </w:rPr>
          <w:t>despite flexible feeding of varying substrate</w:t>
        </w:r>
      </w:ins>
      <w:ins w:id="1498" w:author="Hellmann, Simon" w:date="2025-06-12T17:44:00Z">
        <w:r>
          <w:rPr>
            <w:rFonts w:eastAsia="Garamond" w:cs="Garamond"/>
            <w:color w:val="000000" w:themeColor="text1"/>
            <w:szCs w:val="24"/>
            <w:lang w:val="en-US"/>
          </w:rPr>
          <w:t xml:space="preserve">s </w:t>
        </w:r>
      </w:ins>
      <w:ins w:id="1499" w:author="Hellmann, Simon" w:date="2025-06-12T17:43:00Z">
        <w:r>
          <w:rPr>
            <w:rFonts w:eastAsia="Garamond" w:cs="Garamond"/>
            <w:color w:val="000000" w:themeColor="text1"/>
            <w:szCs w:val="24"/>
            <w:lang w:val="en-US"/>
          </w:rPr>
          <w:t xml:space="preserve">and disturbances, which agrees </w:t>
        </w:r>
      </w:ins>
      <w:ins w:id="1500" w:author="Hellmann, Simon" w:date="2025-06-12T17:46:00Z">
        <w:r w:rsidR="00741EC6">
          <w:rPr>
            <w:rFonts w:eastAsia="Garamond" w:cs="Garamond"/>
            <w:color w:val="000000" w:themeColor="text1"/>
            <w:szCs w:val="24"/>
            <w:lang w:val="en-US"/>
          </w:rPr>
          <w:t xml:space="preserve">well </w:t>
        </w:r>
      </w:ins>
      <w:ins w:id="1501" w:author="Hellmann, Simon" w:date="2025-06-12T17:43:00Z">
        <w:r>
          <w:rPr>
            <w:rFonts w:eastAsia="Garamond" w:cs="Garamond"/>
            <w:color w:val="000000" w:themeColor="text1"/>
            <w:szCs w:val="24"/>
            <w:lang w:val="en-US"/>
          </w:rPr>
          <w:t xml:space="preserve">with the findings of </w:t>
        </w:r>
      </w:ins>
      <w:customXmlInsRangeStart w:id="1502" w:author="Hellmann, Simon" w:date="2025-06-12T17:44:00Z"/>
      <w:sdt>
        <w:sdtPr>
          <w:rPr>
            <w:rFonts w:eastAsia="Garamond" w:cs="Garamond"/>
            <w:color w:val="000000" w:themeColor="text1"/>
            <w:szCs w:val="24"/>
            <w:lang w:val="en-US"/>
          </w:rPr>
          <w:alias w:val="To edit, see citavi.com/edit"/>
          <w:tag w:val="CitaviPlaceholder#6588a648-f12b-40f8-b06a-b7cb4f667b34"/>
          <w:id w:val="-391662013"/>
          <w:placeholder>
            <w:docPart w:val="DefaultPlaceholder_-1854013440"/>
          </w:placeholder>
        </w:sdtPr>
        <w:sdtContent>
          <w:customXmlInsRangeEnd w:id="1502"/>
          <w:ins w:id="1503" w:author="Hellmann, Simon" w:date="2025-06-12T17:44:00Z">
            <w:r>
              <w:rPr>
                <w:rFonts w:eastAsia="Garamond" w:cs="Garamond"/>
                <w:color w:val="000000" w:themeColor="text1"/>
                <w:szCs w:val="24"/>
                <w:lang w:val="en-US"/>
              </w:rPr>
              <w:fldChar w:fldCharType="begin"/>
            </w:r>
          </w:ins>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2LTEyVDE5OjE0OjEx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sidR="00B7360D">
            <w:rPr>
              <w:rFonts w:eastAsia="Garamond" w:cs="Garamond"/>
              <w:color w:val="000000" w:themeColor="text1"/>
              <w:szCs w:val="24"/>
              <w:lang w:val="en-US"/>
            </w:rPr>
            <w:t>Mauky et al.</w:t>
          </w:r>
          <w:ins w:id="1504" w:author="Hellmann, Simon" w:date="2025-06-12T17:44:00Z">
            <w:r>
              <w:rPr>
                <w:rFonts w:eastAsia="Garamond" w:cs="Garamond"/>
                <w:color w:val="000000" w:themeColor="text1"/>
                <w:szCs w:val="24"/>
                <w:lang w:val="en-US"/>
              </w:rPr>
              <w:fldChar w:fldCharType="end"/>
            </w:r>
          </w:ins>
          <w:customXmlInsRangeStart w:id="1505" w:author="Hellmann, Simon" w:date="2025-06-12T17:44:00Z"/>
        </w:sdtContent>
      </w:sdt>
      <w:customXmlInsRangeEnd w:id="1505"/>
      <w:ins w:id="1506" w:author="Hellmann, Simon" w:date="2025-06-12T17:44:00Z">
        <w:r>
          <w:rPr>
            <w:rFonts w:eastAsia="Garamond" w:cs="Garamond"/>
            <w:color w:val="000000" w:themeColor="text1"/>
            <w:szCs w:val="24"/>
            <w:lang w:val="en-US"/>
          </w:rPr>
          <w:t xml:space="preserve"> </w:t>
        </w:r>
      </w:ins>
      <w:customXmlInsRangeStart w:id="1507" w:author="Hellmann, Simon" w:date="2025-06-12T17:44:00Z"/>
      <w:sdt>
        <w:sdtPr>
          <w:rPr>
            <w:rFonts w:eastAsia="Garamond" w:cs="Garamond"/>
            <w:color w:val="000000" w:themeColor="text1"/>
            <w:szCs w:val="24"/>
            <w:lang w:val="en-US"/>
          </w:rPr>
          <w:alias w:val="To edit, see citavi.com/edit"/>
          <w:tag w:val="CitaviPlaceholder#ff6d5320-f145-4669-aa18-5599faa17535"/>
          <w:id w:val="168841571"/>
          <w:placeholder>
            <w:docPart w:val="DefaultPlaceholder_-1854013440"/>
          </w:placeholder>
        </w:sdtPr>
        <w:sdtContent>
          <w:customXmlInsRangeEnd w:id="1507"/>
          <w:ins w:id="1508" w:author="Hellmann, Simon" w:date="2025-06-12T17:44:00Z">
            <w:r>
              <w:rPr>
                <w:rFonts w:eastAsia="Garamond" w:cs="Garamond"/>
                <w:color w:val="000000" w:themeColor="text1"/>
                <w:szCs w:val="24"/>
                <w:lang w:val="en-US"/>
              </w:rPr>
              <w:fldChar w:fldCharType="begin"/>
            </w:r>
          </w:ins>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i0xMlQxOToxNDoxMS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sidR="00B7360D">
            <w:rPr>
              <w:rFonts w:eastAsia="Garamond" w:cs="Garamond"/>
              <w:color w:val="000000" w:themeColor="text1"/>
              <w:szCs w:val="24"/>
              <w:lang w:val="en-US"/>
            </w:rPr>
            <w:t>(2017)</w:t>
          </w:r>
          <w:ins w:id="1509" w:author="Hellmann, Simon" w:date="2025-06-12T17:44:00Z">
            <w:r>
              <w:rPr>
                <w:rFonts w:eastAsia="Garamond" w:cs="Garamond"/>
                <w:color w:val="000000" w:themeColor="text1"/>
                <w:szCs w:val="24"/>
                <w:lang w:val="en-US"/>
              </w:rPr>
              <w:fldChar w:fldCharType="end"/>
            </w:r>
          </w:ins>
          <w:customXmlInsRangeStart w:id="1510" w:author="Hellmann, Simon" w:date="2025-06-12T17:44:00Z"/>
        </w:sdtContent>
      </w:sdt>
      <w:customXmlInsRangeEnd w:id="1510"/>
      <w:ins w:id="1511" w:author="Hellmann, Simon" w:date="2025-06-12T19:13:00Z">
        <w:r w:rsidR="00B7360D">
          <w:rPr>
            <w:rFonts w:eastAsia="Garamond" w:cs="Garamond"/>
            <w:color w:val="000000" w:themeColor="text1"/>
            <w:szCs w:val="24"/>
            <w:lang w:val="en-US"/>
          </w:rPr>
          <w:t xml:space="preserve"> and</w:t>
        </w:r>
      </w:ins>
      <w:ins w:id="1512" w:author="Hellmann, Simon" w:date="2025-06-12T19:14:00Z">
        <w:r w:rsidR="00B7360D">
          <w:rPr>
            <w:rFonts w:eastAsia="Garamond" w:cs="Garamond"/>
            <w:color w:val="000000" w:themeColor="text1"/>
            <w:szCs w:val="24"/>
            <w:lang w:val="en-US"/>
          </w:rPr>
          <w:t xml:space="preserve"> </w:t>
        </w:r>
      </w:ins>
      <w:customXmlInsRangeStart w:id="1513" w:author="Hellmann, Simon" w:date="2025-06-12T19:14:00Z"/>
      <w:sdt>
        <w:sdtPr>
          <w:rPr>
            <w:rFonts w:eastAsia="Garamond" w:cs="Garamond"/>
            <w:color w:val="000000" w:themeColor="text1"/>
            <w:szCs w:val="24"/>
            <w:lang w:val="en-US"/>
          </w:rPr>
          <w:alias w:val="To edit, see citavi.com/edit"/>
          <w:tag w:val="CitaviPlaceholder#33c7980f-a491-4261-9f3b-3f136feb6a52"/>
          <w:id w:val="1093587364"/>
          <w:placeholder>
            <w:docPart w:val="CFF54E57082E40E383C297D7EDA7E519"/>
          </w:placeholder>
        </w:sdtPr>
        <w:sdtContent>
          <w:customXmlInsRangeEnd w:id="1513"/>
          <w:ins w:id="1514" w:author="Hellmann, Simon" w:date="2025-06-12T19:14:00Z">
            <w:r w:rsidR="00B7360D">
              <w:rPr>
                <w:rFonts w:eastAsia="Garamond" w:cs="Garamond"/>
                <w:color w:val="000000" w:themeColor="text1"/>
                <w:szCs w:val="24"/>
                <w:lang w:val="en-US"/>
              </w:rPr>
              <w:fldChar w:fldCharType="begin"/>
            </w:r>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GJpb2Z1ZWxzIiwiUGFnaW5hdGlvbiI6MCwiUHJvdGVjdGVkIjpmYWxzZSwiVXNlckFiYnJldmlhdGlvbjEiOiJCaW90ZWNobm9sIEJpb2Z1ZWxzIiwiQ3JlYXRlZEJ5IjoiX2EiLCJDcmVhdGVkT24iOiIyMDIyLTA2LTAzVDE0OjExOjI3IiwiTW9kaWZpZWRCeSI6Il9hIiwiSWQiOiI1NTMyMTJhMy1hNjk2LTQ2MzEtOTkxOC1jMWMwNzExYTQwMmYiLCJNb2RpZmllZE9uIjoiMjAyMi0wNi0wM1QxNDoxMToyN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i0xMlQxOToxNDoxMSIsIlByb2plY3QiOnsiJHJlZiI6IjgifX0sIlVzZU51bWJlcmluZ1R5cGVPZlBhcmVudERvY3VtZW50IjpmYWxzZX1dLCJGb3JtYXR0ZWRUZXh0Ijp7IiRpZCI6IjI2IiwiQ291bnQiOjEsIlRleHRVbml0cyI6W3siJGlkIjoiMjciLCJGb250U3R5bGUiOnsiJGlkIjoiMjgiLCJOZXV0cmFsIjp0cnVlfSwiUmVhZGluZ09yZGVyIjoxLCJUZXh0IjoiQm9uayBldCBhbC4ifV19LCJUYWciOiJDaXRhdmlQbGFjZWhvbGRlciMzM2M3OTgwZi1hNDkxLTQyNjEtOWYzYi0zZjEzNmZlYjZhNTIiLCJUZXh0IjoiQm9uayBldCBhbC4iLCJXQUlWZXJzaW9uIjoiNi4xOS4yLjEifQ==}</w:instrText>
            </w:r>
            <w:r w:rsidR="00B7360D">
              <w:rPr>
                <w:rFonts w:eastAsia="Garamond" w:cs="Garamond"/>
                <w:color w:val="000000" w:themeColor="text1"/>
                <w:szCs w:val="24"/>
                <w:lang w:val="en-US"/>
              </w:rPr>
              <w:fldChar w:fldCharType="separate"/>
            </w:r>
          </w:ins>
          <w:r w:rsidR="00B7360D">
            <w:rPr>
              <w:rFonts w:eastAsia="Garamond" w:cs="Garamond"/>
              <w:color w:val="000000" w:themeColor="text1"/>
              <w:szCs w:val="24"/>
              <w:lang w:val="en-US"/>
            </w:rPr>
            <w:t>Bonk et al.</w:t>
          </w:r>
          <w:ins w:id="1515" w:author="Hellmann, Simon" w:date="2025-06-12T19:14:00Z">
            <w:r w:rsidR="00B7360D">
              <w:rPr>
                <w:rFonts w:eastAsia="Garamond" w:cs="Garamond"/>
                <w:color w:val="000000" w:themeColor="text1"/>
                <w:szCs w:val="24"/>
                <w:lang w:val="en-US"/>
              </w:rPr>
              <w:fldChar w:fldCharType="end"/>
            </w:r>
          </w:ins>
          <w:customXmlInsRangeStart w:id="1516" w:author="Hellmann, Simon" w:date="2025-06-12T19:14:00Z"/>
        </w:sdtContent>
      </w:sdt>
      <w:customXmlInsRangeEnd w:id="1516"/>
      <w:ins w:id="1517" w:author="Hellmann, Simon" w:date="2025-06-12T19:14:00Z">
        <w:r w:rsidR="00B7360D">
          <w:rPr>
            <w:rFonts w:eastAsia="Garamond" w:cs="Garamond"/>
            <w:color w:val="000000" w:themeColor="text1"/>
            <w:szCs w:val="24"/>
            <w:lang w:val="en-US"/>
          </w:rPr>
          <w:t xml:space="preserve"> </w:t>
        </w:r>
      </w:ins>
      <w:customXmlInsRangeStart w:id="1518" w:author="Hellmann, Simon" w:date="2025-06-12T19:14:00Z"/>
      <w:sdt>
        <w:sdtPr>
          <w:rPr>
            <w:rFonts w:eastAsia="Garamond" w:cs="Garamond"/>
            <w:color w:val="000000" w:themeColor="text1"/>
            <w:szCs w:val="24"/>
            <w:lang w:val="en-US"/>
          </w:rPr>
          <w:alias w:val="To edit, see citavi.com/edit"/>
          <w:tag w:val="CitaviPlaceholder#d0c7edc6-0516-4921-982f-14e0372799d9"/>
          <w:id w:val="845520294"/>
          <w:placeholder>
            <w:docPart w:val="CFF54E57082E40E383C297D7EDA7E519"/>
          </w:placeholder>
        </w:sdtPr>
        <w:sdtContent>
          <w:customXmlInsRangeEnd w:id="1518"/>
          <w:ins w:id="1519" w:author="Hellmann, Simon" w:date="2025-06-12T19:14:00Z">
            <w:r w:rsidR="00B7360D">
              <w:rPr>
                <w:rFonts w:eastAsia="Garamond" w:cs="Garamond"/>
                <w:color w:val="000000" w:themeColor="text1"/>
                <w:szCs w:val="24"/>
                <w:lang w:val="en-US"/>
              </w:rPr>
              <w:fldChar w:fldCharType="begin"/>
            </w:r>
            <w:r w:rsidR="00B7360D">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iaW9mdWVscyIsIlBhZ2luYXRpb24iOjAsIlByb3RlY3RlZCI6ZmFsc2UsIlVzZXJBYmJyZXZpYXRpb24xIjoiQmlvdGVjaG5vbCBCaW9mdWVscyIsIkNyZWF0ZWRCeSI6Il9hIiwiQ3JlYXRlZE9uIjoiMjAyMi0wNi0wM1QxNDoxMToyNyIsIk1vZGlmaWVkQnkiOiJfYSIsIklkIjoiNTUzMjEyYTMtYTY5Ni00NjMxLTk5MTgtYzFjMDcxMWE0MDJmIiwiTW9kaWZpZWRPbiI6IjIwMjItMDYtMDNUMTQ6MTE6Mjc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YtMTJUMTk6MTQ6MTEiLCJQcm9qZWN0Ijp7IiRyZWYiOiI4In19LCJVc2VOdW1iZXJpbmdUeXBlT2ZQYXJlbnREb2N1bWVudCI6ZmFsc2UsIlllYXJPbmx5Ijp0cnVlfV0sIkZvcm1hdHRlZFRleHQiOnsiJGlkIjoiMjYiLCJDb3VudCI6MSwiVGV4dFVuaXRzIjpbeyIkaWQiOiIyNyIsIkZvbnRTdHlsZSI6eyIkaWQiOiIyOCIsIk5ldXRyYWwiOnRydWV9LCJSZWFkaW5nT3JkZXIiOjEsIlRleHQiOiIoMjAxOCkifV19LCJUYWciOiJDaXRhdmlQbGFjZWhvbGRlciNkMGM3ZWRjNi0wNTE2LTQ5MjEtOTgyZi0xNGUwMzcyNzk5ZDkiLCJUZXh0IjoiKDIwMTgpIiwiV0FJVmVyc2lvbiI6IjYuMTkuMi4xIn0=}</w:instrText>
            </w:r>
            <w:r w:rsidR="00B7360D">
              <w:rPr>
                <w:rFonts w:eastAsia="Garamond" w:cs="Garamond"/>
                <w:color w:val="000000" w:themeColor="text1"/>
                <w:szCs w:val="24"/>
                <w:lang w:val="en-US"/>
              </w:rPr>
              <w:fldChar w:fldCharType="separate"/>
            </w:r>
          </w:ins>
          <w:r w:rsidR="00B7360D">
            <w:rPr>
              <w:rFonts w:eastAsia="Garamond" w:cs="Garamond"/>
              <w:color w:val="000000" w:themeColor="text1"/>
              <w:szCs w:val="24"/>
              <w:lang w:val="en-US"/>
            </w:rPr>
            <w:t>(2018)</w:t>
          </w:r>
          <w:ins w:id="1520" w:author="Hellmann, Simon" w:date="2025-06-12T19:14:00Z">
            <w:r w:rsidR="00B7360D">
              <w:rPr>
                <w:rFonts w:eastAsia="Garamond" w:cs="Garamond"/>
                <w:color w:val="000000" w:themeColor="text1"/>
                <w:szCs w:val="24"/>
                <w:lang w:val="en-US"/>
              </w:rPr>
              <w:fldChar w:fldCharType="end"/>
            </w:r>
          </w:ins>
          <w:customXmlInsRangeStart w:id="1521" w:author="Hellmann, Simon" w:date="2025-06-12T19:14:00Z"/>
        </w:sdtContent>
      </w:sdt>
      <w:customXmlInsRangeEnd w:id="1521"/>
      <w:ins w:id="1522" w:author="Hellmann, Simon" w:date="2025-06-12T17:44:00Z">
        <w:r>
          <w:rPr>
            <w:rFonts w:eastAsia="Garamond" w:cs="Garamond"/>
            <w:color w:val="000000" w:themeColor="text1"/>
            <w:szCs w:val="24"/>
            <w:lang w:val="en-US"/>
          </w:rPr>
          <w:t>.</w:t>
        </w:r>
      </w:ins>
      <w:ins w:id="1523" w:author="Hellmann, Simon" w:date="2025-06-12T18:48:00Z">
        <w:r w:rsidR="00AB1F8C">
          <w:rPr>
            <w:rFonts w:eastAsia="Garamond" w:cs="Garamond"/>
            <w:color w:val="000000" w:themeColor="text1"/>
            <w:szCs w:val="24"/>
            <w:lang w:val="en-US"/>
          </w:rPr>
          <w:t xml:space="preserve"> </w:t>
        </w:r>
      </w:ins>
      <w:ins w:id="1524" w:author="Hellmann, Simon" w:date="2025-06-12T17:46:00Z">
        <w:r w:rsidR="00C51917">
          <w:rPr>
            <w:rFonts w:eastAsia="Garamond" w:cs="Garamond"/>
            <w:color w:val="000000" w:themeColor="text1"/>
            <w:szCs w:val="24"/>
            <w:lang w:val="en-US"/>
          </w:rPr>
          <w:t>Moreover,</w:t>
        </w:r>
      </w:ins>
      <w:ins w:id="1525" w:author="Hellmann, Simon" w:date="2025-06-12T18:48:00Z">
        <w:r w:rsidR="00AB1F8C">
          <w:rPr>
            <w:rFonts w:eastAsia="Garamond" w:cs="Garamond"/>
            <w:color w:val="000000" w:themeColor="text1"/>
            <w:szCs w:val="24"/>
            <w:lang w:val="en-US"/>
          </w:rPr>
          <w:t xml:space="preserve"> </w:t>
        </w:r>
      </w:ins>
    </w:p>
    <w:p w14:paraId="38086A98" w14:textId="5E12C1CE" w:rsidR="00A148EB" w:rsidDel="00F2493B" w:rsidRDefault="003246AD">
      <w:pPr>
        <w:ind w:firstLine="0"/>
        <w:rPr>
          <w:del w:id="1526" w:author="Hellmann, Simon" w:date="2025-06-12T17:19:00Z"/>
          <w:rFonts w:eastAsia="Garamond" w:cs="Garamond"/>
          <w:color w:val="000000" w:themeColor="text1"/>
          <w:lang w:val="en-US"/>
        </w:rPr>
        <w:pPrChange w:id="1527" w:author="Hellmann, Simon" w:date="2025-06-12T18:48:00Z">
          <w:pPr/>
        </w:pPrChange>
      </w:pPr>
      <w:del w:id="1528" w:author="Hellmann, Simon" w:date="2025-06-12T17:19:00Z">
        <w:r w:rsidRPr="1F64E27A" w:rsidDel="00F2493B">
          <w:rPr>
            <w:rFonts w:eastAsia="Garamond" w:cs="Garamond"/>
            <w:color w:val="000000" w:themeColor="text1"/>
            <w:lang w:val="en-US"/>
          </w:rPr>
          <w:delText xml:space="preserve">Compared to setpoint tracking described previously, </w:delText>
        </w:r>
        <w:r w:rsidR="00BF5816" w:rsidRPr="1F64E27A" w:rsidDel="00F2493B">
          <w:rPr>
            <w:rFonts w:eastAsia="Garamond" w:cs="Garamond"/>
            <w:color w:val="000000" w:themeColor="text1"/>
            <w:lang w:val="en-US"/>
          </w:rPr>
          <w:delText xml:space="preserve">the resulting optimal feeding pattern differs significantly: </w:delText>
        </w:r>
        <w:r w:rsidR="005B073A" w:rsidRPr="1F64E27A" w:rsidDel="00F2493B">
          <w:rPr>
            <w:rFonts w:eastAsia="Garamond" w:cs="Garamond"/>
            <w:color w:val="000000" w:themeColor="text1"/>
            <w:lang w:val="en-US"/>
          </w:rPr>
          <w:delText>most of the time, the substrate feed is zero</w:delText>
        </w:r>
        <w:r w:rsidR="00DD4C15" w:rsidRPr="1F64E27A" w:rsidDel="00F2493B">
          <w:rPr>
            <w:rFonts w:eastAsia="Garamond" w:cs="Garamond"/>
            <w:color w:val="000000" w:themeColor="text1"/>
            <w:lang w:val="en-US"/>
          </w:rPr>
          <w:delText>. O</w:delText>
        </w:r>
        <w:r w:rsidR="009602BB" w:rsidRPr="1F64E27A" w:rsidDel="00F2493B">
          <w:rPr>
            <w:rFonts w:eastAsia="Garamond" w:cs="Garamond"/>
            <w:color w:val="000000" w:themeColor="text1"/>
            <w:lang w:val="en-US"/>
          </w:rPr>
          <w:delText xml:space="preserve">nly at distinct times, large dosages of </w:delText>
        </w:r>
        <w:r w:rsidR="1DC2B988" w:rsidRPr="1DC2B988" w:rsidDel="00F2493B">
          <w:rPr>
            <w:rFonts w:eastAsia="Garamond" w:cs="Garamond"/>
            <w:color w:val="000000" w:themeColor="text1"/>
            <w:lang w:val="en-US"/>
          </w:rPr>
          <w:delText>CM</w:delText>
        </w:r>
        <w:r w:rsidR="778F5ABB" w:rsidRPr="778F5ABB" w:rsidDel="00F2493B">
          <w:rPr>
            <w:rFonts w:eastAsia="Garamond" w:cs="Garamond"/>
            <w:color w:val="000000" w:themeColor="text1"/>
            <w:lang w:val="en-US"/>
          </w:rPr>
          <w:delText xml:space="preserve"> </w:delText>
        </w:r>
        <w:r w:rsidR="796B0E03" w:rsidRPr="796B0E03" w:rsidDel="00F2493B">
          <w:rPr>
            <w:rFonts w:eastAsia="Garamond" w:cs="Garamond"/>
            <w:color w:val="000000" w:themeColor="text1"/>
            <w:lang w:val="en-US"/>
          </w:rPr>
          <w:delText>and SBS</w:delText>
        </w:r>
        <w:r w:rsidR="009602BB" w:rsidRPr="1F64E27A" w:rsidDel="00F2493B">
          <w:rPr>
            <w:rFonts w:eastAsia="Garamond" w:cs="Garamond"/>
            <w:color w:val="000000" w:themeColor="text1"/>
            <w:lang w:val="en-US"/>
          </w:rPr>
          <w:delText xml:space="preserve"> are added</w:delText>
        </w:r>
        <w:r w:rsidR="00225E55" w:rsidRPr="1F64E27A" w:rsidDel="00F2493B">
          <w:rPr>
            <w:rFonts w:eastAsia="Garamond" w:cs="Garamond"/>
            <w:color w:val="000000" w:themeColor="text1"/>
            <w:lang w:val="en-US"/>
          </w:rPr>
          <w:delText xml:space="preserve"> </w:delText>
        </w:r>
        <w:r w:rsidR="00BF5F50" w:rsidRPr="1F64E27A" w:rsidDel="00F2493B">
          <w:rPr>
            <w:rFonts w:eastAsia="Garamond" w:cs="Garamond"/>
            <w:color w:val="000000" w:themeColor="text1"/>
            <w:lang w:val="en-US"/>
          </w:rPr>
          <w:delText>within short intervals</w:delText>
        </w:r>
        <w:r w:rsidR="796B0E03" w:rsidRPr="00E94A0A" w:rsidDel="00F2493B">
          <w:rPr>
            <w:rFonts w:eastAsia="Garamond" w:cs="Garamond"/>
            <w:color w:val="000000" w:themeColor="text1"/>
            <w:highlight w:val="yellow"/>
            <w:lang w:val="en-US"/>
            <w:rPrChange w:id="1529" w:author="Hellmann, Simon" w:date="2025-06-10T15:01:00Z">
              <w:rPr>
                <w:rFonts w:eastAsia="Garamond" w:cs="Garamond"/>
                <w:color w:val="000000" w:themeColor="text1"/>
                <w:lang w:val="en-US"/>
              </w:rPr>
            </w:rPrChange>
          </w:rPr>
          <w:delText>.</w:delText>
        </w:r>
        <w:r w:rsidR="00BF5F50" w:rsidRPr="00E94A0A" w:rsidDel="00F2493B">
          <w:rPr>
            <w:rFonts w:eastAsia="Garamond" w:cs="Garamond"/>
            <w:color w:val="000000" w:themeColor="text1"/>
            <w:highlight w:val="yellow"/>
            <w:lang w:val="en-US"/>
            <w:rPrChange w:id="1530" w:author="Hellmann, Simon" w:date="2025-06-10T15:01:00Z">
              <w:rPr>
                <w:rFonts w:eastAsia="Garamond" w:cs="Garamond"/>
                <w:color w:val="000000" w:themeColor="text1"/>
                <w:lang w:val="en-US"/>
              </w:rPr>
            </w:rPrChange>
          </w:rPr>
          <w:delText xml:space="preserve"> </w:delText>
        </w:r>
        <w:commentRangeStart w:id="1531"/>
        <w:r w:rsidR="3679E535" w:rsidRPr="00E94A0A" w:rsidDel="00F2493B">
          <w:rPr>
            <w:rFonts w:eastAsia="Garamond" w:cs="Garamond"/>
            <w:color w:val="000000" w:themeColor="text1"/>
            <w:highlight w:val="yellow"/>
            <w:lang w:val="en-US"/>
            <w:rPrChange w:id="1532" w:author="Hellmann, Simon" w:date="2025-06-10T15:01:00Z">
              <w:rPr>
                <w:rFonts w:eastAsia="Garamond" w:cs="Garamond"/>
                <w:color w:val="000000" w:themeColor="text1"/>
                <w:lang w:val="en-US"/>
              </w:rPr>
            </w:rPrChange>
          </w:rPr>
          <w:delText xml:space="preserve">The other two </w:delText>
        </w:r>
        <w:r w:rsidR="0054630B" w:rsidRPr="00E94A0A" w:rsidDel="00F2493B">
          <w:rPr>
            <w:rFonts w:eastAsia="Garamond" w:cs="Garamond"/>
            <w:color w:val="000000" w:themeColor="text1"/>
            <w:highlight w:val="yellow"/>
            <w:lang w:val="en-US"/>
            <w:rPrChange w:id="1533" w:author="Hellmann, Simon" w:date="2025-06-10T15:01:00Z">
              <w:rPr>
                <w:rFonts w:eastAsia="Garamond" w:cs="Garamond"/>
                <w:color w:val="000000" w:themeColor="text1"/>
                <w:lang w:val="en-US"/>
              </w:rPr>
            </w:rPrChange>
          </w:rPr>
          <w:delText xml:space="preserve">available </w:delText>
        </w:r>
        <w:r w:rsidR="3679E535" w:rsidRPr="00E94A0A" w:rsidDel="00F2493B">
          <w:rPr>
            <w:rFonts w:eastAsia="Garamond" w:cs="Garamond"/>
            <w:color w:val="000000" w:themeColor="text1"/>
            <w:highlight w:val="yellow"/>
            <w:lang w:val="en-US"/>
            <w:rPrChange w:id="1534" w:author="Hellmann, Simon" w:date="2025-06-10T15:01:00Z">
              <w:rPr>
                <w:rFonts w:eastAsia="Garamond" w:cs="Garamond"/>
                <w:color w:val="000000" w:themeColor="text1"/>
                <w:lang w:val="en-US"/>
              </w:rPr>
            </w:rPrChange>
          </w:rPr>
          <w:delText xml:space="preserve">substrates GrS and </w:delText>
        </w:r>
        <w:r w:rsidR="00BC48B2" w:rsidRPr="00E94A0A" w:rsidDel="00F2493B">
          <w:rPr>
            <w:rFonts w:eastAsia="Garamond" w:cs="Garamond"/>
            <w:color w:val="000000" w:themeColor="text1"/>
            <w:highlight w:val="yellow"/>
            <w:lang w:val="en-US"/>
            <w:rPrChange w:id="1535" w:author="Hellmann, Simon" w:date="2025-06-10T15:01:00Z">
              <w:rPr>
                <w:rFonts w:eastAsia="Garamond" w:cs="Garamond"/>
                <w:color w:val="000000" w:themeColor="text1"/>
                <w:lang w:val="en-US"/>
              </w:rPr>
            </w:rPrChange>
          </w:rPr>
          <w:delText>M</w:delText>
        </w:r>
        <w:r w:rsidR="0D4D8EE9" w:rsidRPr="00E94A0A" w:rsidDel="00F2493B">
          <w:rPr>
            <w:rFonts w:eastAsia="Garamond" w:cs="Garamond"/>
            <w:color w:val="000000" w:themeColor="text1"/>
            <w:highlight w:val="yellow"/>
            <w:lang w:val="en-US"/>
            <w:rPrChange w:id="1536" w:author="Hellmann, Simon" w:date="2025-06-10T15:01:00Z">
              <w:rPr>
                <w:rFonts w:eastAsia="Garamond" w:cs="Garamond"/>
                <w:color w:val="000000" w:themeColor="text1"/>
                <w:lang w:val="en-US"/>
              </w:rPr>
            </w:rPrChange>
          </w:rPr>
          <w:delText>S are not fed</w:delText>
        </w:r>
        <w:r w:rsidR="0BB4F885" w:rsidRPr="00E94A0A" w:rsidDel="00F2493B">
          <w:rPr>
            <w:rFonts w:eastAsia="Garamond" w:cs="Garamond"/>
            <w:color w:val="000000" w:themeColor="text1"/>
            <w:highlight w:val="yellow"/>
            <w:lang w:val="en-US"/>
            <w:rPrChange w:id="1537" w:author="Hellmann, Simon" w:date="2025-06-10T15:01:00Z">
              <w:rPr>
                <w:rFonts w:eastAsia="Garamond" w:cs="Garamond"/>
                <w:color w:val="000000" w:themeColor="text1"/>
                <w:lang w:val="en-US"/>
              </w:rPr>
            </w:rPrChange>
          </w:rPr>
          <w:delText xml:space="preserve"> at </w:delText>
        </w:r>
        <w:r w:rsidR="1205458D" w:rsidRPr="00E94A0A" w:rsidDel="00F2493B">
          <w:rPr>
            <w:rFonts w:eastAsia="Garamond" w:cs="Garamond"/>
            <w:color w:val="000000" w:themeColor="text1"/>
            <w:highlight w:val="yellow"/>
            <w:lang w:val="en-US"/>
            <w:rPrChange w:id="1538" w:author="Hellmann, Simon" w:date="2025-06-10T15:01:00Z">
              <w:rPr>
                <w:rFonts w:eastAsia="Garamond" w:cs="Garamond"/>
                <w:color w:val="000000" w:themeColor="text1"/>
                <w:lang w:val="en-US"/>
              </w:rPr>
            </w:rPrChange>
          </w:rPr>
          <w:delText>all</w:delText>
        </w:r>
        <w:r w:rsidR="0D4D8EE9" w:rsidRPr="0D4D8EE9" w:rsidDel="00F2493B">
          <w:rPr>
            <w:rFonts w:eastAsia="Garamond" w:cs="Garamond"/>
            <w:color w:val="000000" w:themeColor="text1"/>
            <w:lang w:val="en-US"/>
          </w:rPr>
          <w:delText>.</w:delText>
        </w:r>
        <w:r w:rsidR="3679E535" w:rsidRPr="3679E535" w:rsidDel="00F2493B">
          <w:rPr>
            <w:rFonts w:eastAsia="Garamond" w:cs="Garamond"/>
            <w:color w:val="000000" w:themeColor="text1"/>
            <w:lang w:val="en-US"/>
          </w:rPr>
          <w:delText xml:space="preserve"> </w:delText>
        </w:r>
        <w:commentRangeEnd w:id="1531"/>
        <w:r w:rsidR="00454D9E" w:rsidDel="00F2493B">
          <w:rPr>
            <w:rStyle w:val="Kommentarzeichen"/>
          </w:rPr>
          <w:commentReference w:id="1531"/>
        </w:r>
        <w:r w:rsidR="00BF5F50" w:rsidRPr="1F64E27A" w:rsidDel="00F2493B">
          <w:rPr>
            <w:rFonts w:eastAsia="Garamond" w:cs="Garamond"/>
            <w:color w:val="000000" w:themeColor="text1"/>
            <w:lang w:val="en-US"/>
          </w:rPr>
          <w:delText>CM</w:delText>
        </w:r>
        <w:r w:rsidR="006B0EB6" w:rsidRPr="1F64E27A" w:rsidDel="00F2493B">
          <w:rPr>
            <w:rFonts w:eastAsia="Garamond" w:cs="Garamond"/>
            <w:color w:val="000000" w:themeColor="text1"/>
            <w:lang w:val="en-US"/>
          </w:rPr>
          <w:delText xml:space="preserve"> often reaches the </w:delText>
        </w:r>
        <w:r w:rsidR="60E43141" w:rsidRPr="60E43141" w:rsidDel="00F2493B">
          <w:rPr>
            <w:rFonts w:eastAsia="Garamond" w:cs="Garamond"/>
            <w:color w:val="000000" w:themeColor="text1"/>
            <w:lang w:val="en-US"/>
          </w:rPr>
          <w:delText>upper limit of the</w:delText>
        </w:r>
        <w:r w:rsidR="006B0EB6" w:rsidRPr="1F64E27A" w:rsidDel="00F2493B">
          <w:rPr>
            <w:rFonts w:eastAsia="Garamond" w:cs="Garamond"/>
            <w:color w:val="000000" w:themeColor="text1"/>
            <w:lang w:val="en-US"/>
          </w:rPr>
          <w:delText xml:space="preserve"> </w:delText>
        </w:r>
        <w:r w:rsidR="00F23367" w:rsidRPr="1F64E27A" w:rsidDel="00F2493B">
          <w:rPr>
            <w:rFonts w:eastAsia="Garamond" w:cs="Garamond"/>
            <w:color w:val="000000" w:themeColor="text1"/>
            <w:lang w:val="en-US"/>
          </w:rPr>
          <w:delText>allowed feed volume flow of 450 m</w:delText>
        </w:r>
        <w:r w:rsidR="00F23367" w:rsidRPr="1F64E27A" w:rsidDel="00F2493B">
          <w:rPr>
            <w:rFonts w:eastAsia="Garamond" w:cs="Garamond"/>
            <w:color w:val="000000" w:themeColor="text1"/>
            <w:vertAlign w:val="superscript"/>
            <w:lang w:val="en-US"/>
          </w:rPr>
          <w:delText>3</w:delText>
        </w:r>
        <w:r w:rsidR="00F23367" w:rsidRPr="1F64E27A" w:rsidDel="00F2493B">
          <w:rPr>
            <w:rFonts w:eastAsia="Garamond" w:cs="Garamond"/>
            <w:color w:val="000000" w:themeColor="text1"/>
            <w:lang w:val="en-US"/>
          </w:rPr>
          <w:delText xml:space="preserve"> d</w:delText>
        </w:r>
        <w:r w:rsidR="00E30E09" w:rsidRPr="1F64E27A" w:rsidDel="00F2493B">
          <w:rPr>
            <w:rFonts w:eastAsia="Garamond" w:cs="Garamond"/>
            <w:color w:val="000000" w:themeColor="text1"/>
            <w:vertAlign w:val="superscript"/>
            <w:lang w:val="en-US"/>
          </w:rPr>
          <w:delText>-1</w:delText>
        </w:r>
        <w:r w:rsidR="00E30E09" w:rsidRPr="1F64E27A" w:rsidDel="00F2493B">
          <w:rPr>
            <w:rFonts w:eastAsia="Garamond" w:cs="Garamond"/>
            <w:color w:val="000000" w:themeColor="text1"/>
            <w:lang w:val="en-US"/>
          </w:rPr>
          <w:delText xml:space="preserve">, especially during the first five days. </w:delText>
        </w:r>
        <w:r w:rsidR="003D7CEF" w:rsidDel="00F2493B">
          <w:rPr>
            <w:lang w:val="en-US"/>
          </w:rPr>
          <w:delText>R</w:delText>
        </w:r>
        <w:r w:rsidR="00CF0421" w:rsidRPr="1F64E27A" w:rsidDel="00F2493B">
          <w:rPr>
            <w:rFonts w:eastAsia="Garamond" w:cs="Garamond"/>
            <w:color w:val="000000" w:themeColor="text1"/>
            <w:lang w:val="en-US"/>
          </w:rPr>
          <w:delText xml:space="preserve">ight after feeding peaks, the gas production increases sharply, </w:delText>
        </w:r>
        <w:r w:rsidR="00AF3465" w:rsidRPr="1F64E27A" w:rsidDel="00F2493B">
          <w:rPr>
            <w:rFonts w:eastAsia="Garamond" w:cs="Garamond"/>
            <w:color w:val="000000" w:themeColor="text1"/>
            <w:lang w:val="en-US"/>
          </w:rPr>
          <w:delText xml:space="preserve">while </w:delText>
        </w:r>
        <w:r w:rsidR="000B233E" w:rsidRPr="1F64E27A" w:rsidDel="00F2493B">
          <w:rPr>
            <w:rFonts w:eastAsia="Garamond" w:cs="Garamond"/>
            <w:color w:val="000000" w:themeColor="text1"/>
            <w:lang w:val="en-US"/>
          </w:rPr>
          <w:delText xml:space="preserve">SBS leads to more distinct increases in gas production than CM. </w:delText>
        </w:r>
        <w:commentRangeStart w:id="1539"/>
        <w:r w:rsidR="000B233E" w:rsidRPr="1F64E27A" w:rsidDel="00F2493B">
          <w:rPr>
            <w:rFonts w:eastAsia="Garamond" w:cs="Garamond"/>
            <w:color w:val="000000" w:themeColor="text1"/>
            <w:lang w:val="en-US"/>
          </w:rPr>
          <w:delText xml:space="preserve">Most of the time, feeding peaks occur </w:delText>
        </w:r>
        <w:r w:rsidR="007962BB" w:rsidRPr="1F64E27A" w:rsidDel="00F2493B">
          <w:rPr>
            <w:rFonts w:eastAsia="Garamond" w:cs="Garamond"/>
            <w:color w:val="000000" w:themeColor="text1"/>
            <w:lang w:val="en-US"/>
          </w:rPr>
          <w:delText xml:space="preserve">at the beginning of CHP operation, which depletes the </w:delText>
        </w:r>
        <w:r w:rsidR="000F5F44" w:rsidRPr="1F64E27A" w:rsidDel="00F2493B">
          <w:rPr>
            <w:rFonts w:eastAsia="Garamond" w:cs="Garamond"/>
            <w:color w:val="000000" w:themeColor="text1"/>
            <w:lang w:val="en-US"/>
          </w:rPr>
          <w:delText>GS.</w:delText>
        </w:r>
        <w:r w:rsidR="00057059" w:rsidRPr="1F64E27A" w:rsidDel="00F2493B">
          <w:rPr>
            <w:rFonts w:eastAsia="Garamond" w:cs="Garamond"/>
            <w:color w:val="000000" w:themeColor="text1"/>
            <w:lang w:val="en-US"/>
          </w:rPr>
          <w:delText xml:space="preserve"> </w:delText>
        </w:r>
      </w:del>
      <w:moveFromRangeStart w:id="1540" w:author="Hellmann, Simon" w:date="2025-06-12T17:11:00Z" w:name="move200640717"/>
      <w:moveFrom w:id="1541" w:author="Hellmann, Simon" w:date="2025-06-12T17:11:00Z">
        <w:del w:id="1542" w:author="Hellmann, Simon" w:date="2025-06-12T17:19:00Z">
          <w:r w:rsidR="002B488F" w:rsidRPr="1F64E27A" w:rsidDel="00F2493B">
            <w:rPr>
              <w:rFonts w:eastAsia="Garamond" w:cs="Garamond"/>
              <w:color w:val="000000" w:themeColor="text1"/>
              <w:lang w:val="en-US"/>
            </w:rPr>
            <w:delText xml:space="preserve">The GS is emptied </w:delText>
          </w:r>
          <w:r w:rsidR="00021C95" w:rsidRPr="1F64E27A" w:rsidDel="00F2493B">
            <w:rPr>
              <w:rFonts w:eastAsia="Garamond" w:cs="Garamond"/>
              <w:color w:val="000000" w:themeColor="text1"/>
              <w:lang w:val="en-US"/>
            </w:rPr>
            <w:delText xml:space="preserve">due to CHP operation twice </w:delText>
          </w:r>
          <w:r w:rsidR="00813707" w:rsidRPr="1F64E27A" w:rsidDel="00F2493B">
            <w:rPr>
              <w:rFonts w:eastAsia="Garamond" w:cs="Garamond"/>
              <w:color w:val="000000" w:themeColor="text1"/>
              <w:lang w:val="en-US"/>
            </w:rPr>
            <w:delText xml:space="preserve">a day </w:delText>
          </w:r>
          <w:r w:rsidR="00021C95" w:rsidRPr="1F64E27A" w:rsidDel="00F2493B">
            <w:rPr>
              <w:rFonts w:eastAsia="Garamond" w:cs="Garamond"/>
              <w:color w:val="000000" w:themeColor="text1"/>
              <w:lang w:val="en-US"/>
            </w:rPr>
            <w:delText xml:space="preserve">and </w:delText>
          </w:r>
          <w:r w:rsidR="00682889" w:rsidRPr="1F64E27A" w:rsidDel="00F2493B">
            <w:rPr>
              <w:rFonts w:eastAsia="Garamond" w:cs="Garamond"/>
              <w:color w:val="000000" w:themeColor="text1"/>
              <w:lang w:val="en-US"/>
            </w:rPr>
            <w:delText xml:space="preserve">3 times </w:delText>
          </w:r>
          <w:r w:rsidR="00021C95" w:rsidRPr="1F64E27A" w:rsidDel="00F2493B">
            <w:rPr>
              <w:rFonts w:eastAsia="Garamond" w:cs="Garamond"/>
              <w:color w:val="000000" w:themeColor="text1"/>
              <w:lang w:val="en-US"/>
            </w:rPr>
            <w:delText>on Sundays</w:delText>
          </w:r>
          <w:r w:rsidR="0005587B" w:rsidDel="00F2493B">
            <w:rPr>
              <w:rFonts w:eastAsia="Garamond" w:cs="Garamond"/>
              <w:color w:val="000000" w:themeColor="text1"/>
              <w:lang w:val="en-US"/>
            </w:rPr>
            <w:delText xml:space="preserve"> (</w:delText>
          </w:r>
          <w:r w:rsidR="0054630B" w:rsidDel="00F2493B">
            <w:rPr>
              <w:rFonts w:eastAsia="Garamond" w:cs="Garamond"/>
              <w:color w:val="000000" w:themeColor="text1"/>
              <w:lang w:val="en-US"/>
            </w:rPr>
            <w:delText>Fig. 1b</w:delText>
          </w:r>
          <w:r w:rsidR="0005587B" w:rsidDel="00F2493B">
            <w:rPr>
              <w:rFonts w:eastAsia="Garamond" w:cs="Garamond"/>
              <w:color w:val="000000" w:themeColor="text1"/>
              <w:lang w:val="en-US"/>
            </w:rPr>
            <w:delText>)</w:delText>
          </w:r>
          <w:r w:rsidR="00610F2F" w:rsidRPr="1F64E27A" w:rsidDel="00F2493B">
            <w:rPr>
              <w:rFonts w:eastAsia="Garamond" w:cs="Garamond"/>
              <w:color w:val="000000" w:themeColor="text1"/>
              <w:lang w:val="en-US"/>
            </w:rPr>
            <w:delText xml:space="preserve">. Moreover, </w:delText>
          </w:r>
          <w:r w:rsidR="00682889" w:rsidRPr="1F64E27A" w:rsidDel="00F2493B">
            <w:rPr>
              <w:rFonts w:eastAsia="Garamond" w:cs="Garamond"/>
              <w:color w:val="000000" w:themeColor="text1"/>
              <w:lang w:val="en-US"/>
            </w:rPr>
            <w:delText xml:space="preserve">the </w:delText>
          </w:r>
          <w:r w:rsidR="00610F2F" w:rsidRPr="1F64E27A" w:rsidDel="00F2493B">
            <w:rPr>
              <w:rFonts w:eastAsia="Garamond" w:cs="Garamond"/>
              <w:color w:val="000000" w:themeColor="text1"/>
              <w:lang w:val="en-US"/>
            </w:rPr>
            <w:delText>GS is depleted</w:delText>
          </w:r>
          <w:r w:rsidR="00021C95" w:rsidRPr="1F64E27A" w:rsidDel="00F2493B">
            <w:rPr>
              <w:rFonts w:eastAsia="Garamond" w:cs="Garamond"/>
              <w:color w:val="000000" w:themeColor="text1"/>
              <w:lang w:val="en-US"/>
            </w:rPr>
            <w:delText xml:space="preserve"> </w:delText>
          </w:r>
          <w:r w:rsidR="002B488F" w:rsidRPr="1F64E27A" w:rsidDel="00F2493B">
            <w:rPr>
              <w:rFonts w:eastAsia="Garamond" w:cs="Garamond"/>
              <w:color w:val="000000" w:themeColor="text1"/>
              <w:lang w:val="en-US"/>
            </w:rPr>
            <w:delText xml:space="preserve">less on the weekend than during the week, with around 14 vs. 9 h of CHP on-times. </w:delText>
          </w:r>
          <w:r w:rsidR="000E54FA" w:rsidRPr="1F64E27A" w:rsidDel="00F2493B">
            <w:rPr>
              <w:rFonts w:eastAsia="Garamond" w:cs="Garamond"/>
              <w:color w:val="000000" w:themeColor="text1"/>
              <w:lang w:val="en-US"/>
            </w:rPr>
            <w:delText xml:space="preserve">Therefore, it is </w:delText>
          </w:r>
          <w:r w:rsidR="00701720" w:rsidRPr="1F64E27A" w:rsidDel="00F2493B">
            <w:rPr>
              <w:rFonts w:eastAsia="Garamond" w:cs="Garamond"/>
              <w:color w:val="000000" w:themeColor="text1"/>
              <w:lang w:val="en-US"/>
            </w:rPr>
            <w:delText>plausible</w:delText>
          </w:r>
          <w:r w:rsidR="000E54FA" w:rsidRPr="1F64E27A" w:rsidDel="00F2493B">
            <w:rPr>
              <w:rFonts w:eastAsia="Garamond" w:cs="Garamond"/>
              <w:color w:val="000000" w:themeColor="text1"/>
              <w:lang w:val="en-US"/>
            </w:rPr>
            <w:delText xml:space="preserve"> that </w:delText>
          </w:r>
          <w:r w:rsidR="009A1037" w:rsidRPr="1F64E27A" w:rsidDel="00F2493B">
            <w:rPr>
              <w:rFonts w:eastAsia="Garamond" w:cs="Garamond"/>
              <w:color w:val="000000" w:themeColor="text1"/>
              <w:lang w:val="en-US"/>
            </w:rPr>
            <w:delText>the</w:delText>
          </w:r>
          <w:r w:rsidR="000E54FA" w:rsidRPr="1F64E27A" w:rsidDel="00F2493B">
            <w:rPr>
              <w:rFonts w:eastAsia="Garamond" w:cs="Garamond"/>
              <w:color w:val="000000" w:themeColor="text1"/>
              <w:lang w:val="en-US"/>
            </w:rPr>
            <w:delText xml:space="preserve"> highest GS filling levels can be observed </w:delText>
          </w:r>
          <w:r w:rsidR="002D18FD" w:rsidRPr="1F64E27A" w:rsidDel="00F2493B">
            <w:rPr>
              <w:rFonts w:eastAsia="Garamond" w:cs="Garamond"/>
              <w:color w:val="000000" w:themeColor="text1"/>
              <w:lang w:val="en-US"/>
            </w:rPr>
            <w:delText>on</w:delText>
          </w:r>
          <w:r w:rsidR="000E54FA" w:rsidRPr="1F64E27A" w:rsidDel="00F2493B">
            <w:rPr>
              <w:rFonts w:eastAsia="Garamond" w:cs="Garamond"/>
              <w:color w:val="000000" w:themeColor="text1"/>
              <w:lang w:val="en-US"/>
            </w:rPr>
            <w:delText xml:space="preserve"> the weekends, i.e. </w:delText>
          </w:r>
          <w:r w:rsidR="00BD1D61" w:rsidRPr="1F64E27A" w:rsidDel="00F2493B">
            <w:rPr>
              <w:rFonts w:eastAsia="Garamond" w:cs="Garamond"/>
              <w:color w:val="000000" w:themeColor="text1"/>
              <w:lang w:val="en-US"/>
            </w:rPr>
            <w:delText xml:space="preserve">at </w:delText>
          </w:r>
          <w:r w:rsidR="000E54FA" w:rsidRPr="1F64E27A" w:rsidDel="00F2493B">
            <w:rPr>
              <w:rFonts w:eastAsia="Garamond" w:cs="Garamond"/>
              <w:color w:val="000000" w:themeColor="text1"/>
              <w:lang w:val="en-US"/>
            </w:rPr>
            <w:delText xml:space="preserve">multiples of 6 and 7 days, </w:delText>
          </w:r>
          <w:r w:rsidR="002D18FD" w:rsidRPr="1F64E27A" w:rsidDel="00F2493B">
            <w:rPr>
              <w:rFonts w:eastAsia="Garamond" w:cs="Garamond"/>
              <w:color w:val="000000" w:themeColor="text1"/>
              <w:lang w:val="en-US"/>
            </w:rPr>
            <w:delText>as</w:delText>
          </w:r>
          <w:r w:rsidR="000E54FA" w:rsidRPr="1F64E27A" w:rsidDel="00F2493B">
            <w:rPr>
              <w:rFonts w:eastAsia="Garamond" w:cs="Garamond"/>
              <w:color w:val="000000" w:themeColor="text1"/>
              <w:lang w:val="en-US"/>
            </w:rPr>
            <w:delText xml:space="preserve"> the </w:delText>
          </w:r>
          <w:r w:rsidR="000F52F0" w:rsidRPr="1F64E27A" w:rsidDel="00F2493B">
            <w:rPr>
              <w:rFonts w:eastAsia="Garamond" w:cs="Garamond"/>
              <w:color w:val="000000" w:themeColor="text1"/>
              <w:lang w:val="en-US"/>
            </w:rPr>
            <w:delText>simulation start</w:delText>
          </w:r>
          <w:r w:rsidR="002D18FD" w:rsidRPr="1F64E27A" w:rsidDel="00F2493B">
            <w:rPr>
              <w:rFonts w:eastAsia="Garamond" w:cs="Garamond"/>
              <w:color w:val="000000" w:themeColor="text1"/>
              <w:lang w:val="en-US"/>
            </w:rPr>
            <w:delText>s</w:delText>
          </w:r>
          <w:r w:rsidR="000F52F0" w:rsidRPr="1F64E27A" w:rsidDel="00F2493B">
            <w:rPr>
              <w:rFonts w:eastAsia="Garamond" w:cs="Garamond"/>
              <w:color w:val="000000" w:themeColor="text1"/>
              <w:lang w:val="en-US"/>
            </w:rPr>
            <w:delText xml:space="preserve"> </w:delText>
          </w:r>
          <w:r w:rsidR="00B43F8C" w:rsidRPr="1F64E27A" w:rsidDel="00F2493B">
            <w:rPr>
              <w:rFonts w:eastAsia="Garamond" w:cs="Garamond"/>
              <w:color w:val="000000" w:themeColor="text1"/>
              <w:lang w:val="en-US"/>
            </w:rPr>
            <w:delText>with</w:delText>
          </w:r>
          <w:r w:rsidR="000F52F0" w:rsidRPr="1F64E27A" w:rsidDel="00F2493B">
            <w:rPr>
              <w:rFonts w:eastAsia="Garamond" w:cs="Garamond"/>
              <w:color w:val="000000" w:themeColor="text1"/>
              <w:lang w:val="en-US"/>
            </w:rPr>
            <w:delText xml:space="preserve"> Monday.</w:delText>
          </w:r>
          <w:commentRangeEnd w:id="1539"/>
          <w:r w:rsidR="001D2E0C" w:rsidDel="00F2493B">
            <w:rPr>
              <w:rStyle w:val="Kommentarzeichen"/>
            </w:rPr>
            <w:commentReference w:id="1539"/>
          </w:r>
        </w:del>
      </w:moveFrom>
      <w:moveFromRangeEnd w:id="1540"/>
    </w:p>
    <w:p w14:paraId="4881C384" w14:textId="0A0DEEF3" w:rsidR="00606155" w:rsidDel="00610C24" w:rsidRDefault="1BBEFA5A">
      <w:pPr>
        <w:ind w:firstLine="0"/>
        <w:rPr>
          <w:del w:id="1543" w:author="Hellmann, Simon" w:date="2025-06-12T17:45:00Z"/>
          <w:rFonts w:eastAsia="Garamond" w:cs="Garamond"/>
          <w:color w:val="000000" w:themeColor="text1"/>
          <w:lang w:val="en-US"/>
        </w:rPr>
        <w:pPrChange w:id="1544" w:author="Hellmann, Simon" w:date="2025-06-12T18:48:00Z">
          <w:pPr/>
        </w:pPrChange>
      </w:pPr>
      <w:del w:id="1545" w:author="Hellmann, Simon" w:date="2025-06-12T17:22:00Z">
        <w:r w:rsidRPr="1BBEFA5A" w:rsidDel="006B209A">
          <w:rPr>
            <w:rFonts w:eastAsia="Garamond" w:cs="Garamond"/>
            <w:color w:val="000000" w:themeColor="text1"/>
            <w:lang w:val="en-US"/>
          </w:rPr>
          <w:delText xml:space="preserve">However, this predictable feeding pattern is distorted by disturbance feedings, e.g. around day 6.5: the GS approaches the filling limit almost up to the soft constraint at 95% (as shown in the magnification) when the CHP </w:delText>
        </w:r>
        <w:r w:rsidR="007F07F1" w:rsidDel="006B209A">
          <w:rPr>
            <w:rFonts w:eastAsia="Garamond" w:cs="Garamond"/>
            <w:color w:val="000000" w:themeColor="text1"/>
            <w:lang w:val="en-US"/>
          </w:rPr>
          <w:delText xml:space="preserve">unit </w:delText>
        </w:r>
        <w:r w:rsidRPr="1BBEFA5A" w:rsidDel="006B209A">
          <w:rPr>
            <w:rFonts w:eastAsia="Garamond" w:cs="Garamond"/>
            <w:color w:val="000000" w:themeColor="text1"/>
            <w:lang w:val="en-US"/>
          </w:rPr>
          <w:delText>is turned on. However, as the disturbance feeding continues the feeding onset is delayed until its end at around day 7, which results in a small drop in gas production. Feeding is resumed with a large amount of both SBS and CM. The positive contribution of gas production by the disturbance feedings becomes even more apparent at the highest amplitude of disturbance feedings during days 15 and 19. Clearly the feeding of ordinary CM and SBS is decreased to almost 50% compared to times without disturbance feeding. However, disturbance rejection was primarily successful because the controller was informed on upcoming disturbance feedings as well as their associated uncertainty. In case of random, unpredicted disturbances, GS filling constraints might be violated.</w:delText>
        </w:r>
      </w:del>
      <w:del w:id="1546" w:author="Hellmann, Simon" w:date="2025-06-12T17:45:00Z">
        <w:r w:rsidRPr="1BBEFA5A" w:rsidDel="00610C24">
          <w:rPr>
            <w:rFonts w:eastAsia="Garamond" w:cs="Garamond"/>
            <w:color w:val="000000" w:themeColor="text1"/>
            <w:lang w:val="en-US"/>
          </w:rPr>
          <w:delText xml:space="preserve"> Nevertheless, the controller ensured safety margins from the lower GS constraints of about 20% and about 10% from the upper GS constraint (without disturbance feeding). Soft constraints are violated at day 6 due to disturbance feeding. Hard constraints, by contrast, are never violated, </w:delText>
        </w:r>
        <w:r w:rsidR="0054630B" w:rsidDel="00610C24">
          <w:rPr>
            <w:rFonts w:eastAsia="Garamond" w:cs="Garamond"/>
            <w:color w:val="000000" w:themeColor="text1"/>
            <w:lang w:val="en-US"/>
          </w:rPr>
          <w:delText xml:space="preserve">and thus </w:delText>
        </w:r>
        <w:r w:rsidRPr="1BBEFA5A" w:rsidDel="00610C24">
          <w:rPr>
            <w:rFonts w:eastAsia="Garamond" w:cs="Garamond"/>
            <w:color w:val="000000" w:themeColor="text1"/>
            <w:lang w:val="en-US"/>
          </w:rPr>
          <w:delText xml:space="preserve">the safety margin is large enough to compensate for measurement noise on GS states. </w:delText>
        </w:r>
      </w:del>
    </w:p>
    <w:p w14:paraId="130FDDE6" w14:textId="60614567" w:rsidR="00796CF9" w:rsidRPr="00796CF9" w:rsidDel="00610C24" w:rsidRDefault="00DD737D">
      <w:pPr>
        <w:ind w:firstLine="0"/>
        <w:rPr>
          <w:del w:id="1547" w:author="Hellmann, Simon" w:date="2025-06-12T17:45:00Z"/>
          <w:rFonts w:eastAsia="Garamond" w:cs="Garamond"/>
          <w:color w:val="000000" w:themeColor="text1"/>
          <w:szCs w:val="24"/>
          <w:lang w:val="en-US"/>
        </w:rPr>
        <w:pPrChange w:id="1548" w:author="Hellmann, Simon" w:date="2025-06-12T18:48:00Z">
          <w:pPr/>
        </w:pPrChange>
      </w:pPr>
      <w:commentRangeStart w:id="1549"/>
      <w:del w:id="1550" w:author="Hellmann, Simon" w:date="2025-06-12T17:45:00Z">
        <w:r w:rsidDel="00610C24">
          <w:rPr>
            <w:rFonts w:eastAsia="Garamond" w:cs="Garamond"/>
            <w:color w:val="000000" w:themeColor="text1"/>
            <w:szCs w:val="24"/>
            <w:lang w:val="en-US"/>
          </w:rPr>
          <w:delText xml:space="preserve">The </w:delText>
        </w:r>
        <w:r w:rsidR="00AC056C" w:rsidDel="00610C24">
          <w:rPr>
            <w:rFonts w:eastAsia="Garamond" w:cs="Garamond"/>
            <w:color w:val="000000" w:themeColor="text1"/>
            <w:szCs w:val="24"/>
            <w:lang w:val="en-US"/>
          </w:rPr>
          <w:delText>p</w:delText>
        </w:r>
        <w:r w:rsidR="77A2C42C" w:rsidRPr="77A2C42C" w:rsidDel="00610C24">
          <w:rPr>
            <w:rFonts w:eastAsia="Garamond" w:cs="Garamond"/>
            <w:color w:val="000000" w:themeColor="text1"/>
            <w:szCs w:val="24"/>
            <w:lang w:val="en-US"/>
          </w:rPr>
          <w:delText xml:space="preserve">H </w:delText>
        </w:r>
        <w:r w:rsidDel="00610C24">
          <w:rPr>
            <w:rFonts w:eastAsia="Garamond" w:cs="Garamond"/>
            <w:color w:val="000000" w:themeColor="text1"/>
            <w:szCs w:val="24"/>
            <w:lang w:val="en-US"/>
          </w:rPr>
          <w:delText>is re</w:delText>
        </w:r>
        <w:r w:rsidR="0078518D" w:rsidDel="00610C24">
          <w:rPr>
            <w:rFonts w:eastAsia="Garamond" w:cs="Garamond"/>
            <w:color w:val="000000" w:themeColor="text1"/>
            <w:szCs w:val="24"/>
            <w:lang w:val="en-US"/>
          </w:rPr>
          <w:delText>t</w:delText>
        </w:r>
        <w:r w:rsidDel="00610C24">
          <w:rPr>
            <w:rFonts w:eastAsia="Garamond" w:cs="Garamond"/>
            <w:color w:val="000000" w:themeColor="text1"/>
            <w:szCs w:val="24"/>
            <w:lang w:val="en-US"/>
          </w:rPr>
          <w:delText xml:space="preserve">ained in a stable range </w:delText>
        </w:r>
        <w:r w:rsidR="0060515D" w:rsidDel="00610C24">
          <w:rPr>
            <w:rFonts w:eastAsia="Garamond" w:cs="Garamond"/>
            <w:color w:val="000000" w:themeColor="text1"/>
            <w:szCs w:val="24"/>
            <w:lang w:val="en-US"/>
          </w:rPr>
          <w:delText>of</w:delText>
        </w:r>
        <w:r w:rsidR="0078518D" w:rsidDel="00610C24">
          <w:rPr>
            <w:rFonts w:eastAsia="Garamond" w:cs="Garamond"/>
            <w:color w:val="000000" w:themeColor="text1"/>
            <w:szCs w:val="24"/>
            <w:lang w:val="en-US"/>
          </w:rPr>
          <w:delText xml:space="preserve"> around</w:delText>
        </w:r>
        <w:r w:rsidR="0060515D" w:rsidDel="00610C24">
          <w:rPr>
            <w:rFonts w:eastAsia="Garamond" w:cs="Garamond"/>
            <w:color w:val="000000" w:themeColor="text1"/>
            <w:szCs w:val="24"/>
            <w:lang w:val="en-US"/>
          </w:rPr>
          <w:delText xml:space="preserve"> </w:delText>
        </w:r>
        <w:r w:rsidR="77A2C42C" w:rsidRPr="77A2C42C" w:rsidDel="00610C24">
          <w:rPr>
            <w:rFonts w:eastAsia="Garamond" w:cs="Garamond"/>
            <w:color w:val="000000" w:themeColor="text1"/>
            <w:szCs w:val="24"/>
            <w:lang w:val="en-US"/>
          </w:rPr>
          <w:delText>7.</w:delText>
        </w:r>
        <w:r w:rsidR="0060515D" w:rsidDel="00610C24">
          <w:rPr>
            <w:rFonts w:eastAsia="Garamond" w:cs="Garamond"/>
            <w:color w:val="000000" w:themeColor="text1"/>
            <w:szCs w:val="24"/>
            <w:lang w:val="en-US"/>
          </w:rPr>
          <w:delText xml:space="preserve">5 with </w:delText>
        </w:r>
        <w:r w:rsidR="00B074CA" w:rsidDel="00610C24">
          <w:rPr>
            <w:rFonts w:eastAsia="Garamond" w:cs="Garamond"/>
            <w:color w:val="000000" w:themeColor="text1"/>
            <w:szCs w:val="24"/>
            <w:lang w:val="en-US"/>
          </w:rPr>
          <w:delText xml:space="preserve">minor </w:delText>
        </w:r>
        <w:r w:rsidR="0060515D" w:rsidDel="00610C24">
          <w:rPr>
            <w:rFonts w:eastAsia="Garamond" w:cs="Garamond"/>
            <w:color w:val="000000" w:themeColor="text1"/>
            <w:szCs w:val="24"/>
            <w:lang w:val="en-US"/>
          </w:rPr>
          <w:delText xml:space="preserve">fluctuations </w:delText>
        </w:r>
        <w:r w:rsidR="00B074CA" w:rsidDel="00610C24">
          <w:rPr>
            <w:rFonts w:eastAsia="Garamond" w:cs="Garamond"/>
            <w:color w:val="000000" w:themeColor="text1"/>
            <w:szCs w:val="24"/>
            <w:lang w:val="en-US"/>
          </w:rPr>
          <w:delText>of</w:delText>
        </w:r>
        <w:r w:rsidR="00BE4BC3" w:rsidDel="00610C24">
          <w:rPr>
            <w:rFonts w:eastAsia="Garamond" w:cs="Garamond"/>
            <w:color w:val="000000" w:themeColor="text1"/>
            <w:szCs w:val="24"/>
            <w:lang w:val="en-US"/>
          </w:rPr>
          <w:delText xml:space="preserve"> </w:delText>
        </w:r>
        <w:r w:rsidR="00BE4BC3" w:rsidDel="00610C24">
          <w:rPr>
            <w:rFonts w:ascii="Symbol" w:eastAsia="Symbol" w:hAnsi="Symbol" w:cs="Symbol"/>
            <w:color w:val="000000" w:themeColor="text1"/>
            <w:szCs w:val="24"/>
            <w:lang w:val="en-US"/>
          </w:rPr>
          <w:delText></w:delText>
        </w:r>
        <w:r w:rsidR="00BE4BC3" w:rsidDel="00610C24">
          <w:rPr>
            <w:rFonts w:eastAsia="Garamond" w:cs="Garamond"/>
            <w:color w:val="000000" w:themeColor="text1"/>
            <w:szCs w:val="24"/>
            <w:lang w:val="en-US"/>
          </w:rPr>
          <w:delText>0.1 after feeding</w:delText>
        </w:r>
        <w:r w:rsidR="00B074CA" w:rsidDel="00610C24">
          <w:rPr>
            <w:rFonts w:eastAsia="Garamond" w:cs="Garamond"/>
            <w:color w:val="000000" w:themeColor="text1"/>
            <w:szCs w:val="24"/>
            <w:lang w:val="en-US"/>
          </w:rPr>
          <w:delText>s</w:delText>
        </w:r>
        <w:r w:rsidR="00BE4BC3" w:rsidDel="00610C24">
          <w:rPr>
            <w:rFonts w:eastAsia="Garamond" w:cs="Garamond"/>
            <w:color w:val="000000" w:themeColor="text1"/>
            <w:szCs w:val="24"/>
            <w:lang w:val="en-US"/>
          </w:rPr>
          <w:delText xml:space="preserve">. </w:delText>
        </w:r>
        <w:r w:rsidR="005D3B95" w:rsidDel="00610C24">
          <w:rPr>
            <w:rFonts w:eastAsia="Garamond" w:cs="Garamond"/>
            <w:color w:val="000000" w:themeColor="text1"/>
            <w:szCs w:val="24"/>
            <w:lang w:val="en-US"/>
          </w:rPr>
          <w:delText xml:space="preserve">pH drops are deeper </w:delText>
        </w:r>
        <w:r w:rsidR="0078518D" w:rsidDel="00610C24">
          <w:rPr>
            <w:rFonts w:eastAsia="Garamond" w:cs="Garamond"/>
            <w:color w:val="000000" w:themeColor="text1"/>
            <w:szCs w:val="24"/>
            <w:lang w:val="en-US"/>
          </w:rPr>
          <w:delText xml:space="preserve">upon </w:delText>
        </w:r>
        <w:r w:rsidR="005D3B95" w:rsidDel="00610C24">
          <w:rPr>
            <w:rFonts w:eastAsia="Garamond" w:cs="Garamond"/>
            <w:color w:val="000000" w:themeColor="text1"/>
            <w:szCs w:val="24"/>
            <w:lang w:val="en-US"/>
          </w:rPr>
          <w:delText xml:space="preserve">feeding of SBS </w:delText>
        </w:r>
        <w:r w:rsidR="00663BEC" w:rsidDel="00610C24">
          <w:rPr>
            <w:rFonts w:eastAsia="Garamond" w:cs="Garamond"/>
            <w:color w:val="000000" w:themeColor="text1"/>
            <w:szCs w:val="24"/>
            <w:lang w:val="en-US"/>
          </w:rPr>
          <w:delText xml:space="preserve">than CM, which </w:delText>
        </w:r>
        <w:r w:rsidR="005C00C1" w:rsidDel="00610C24">
          <w:rPr>
            <w:rFonts w:eastAsia="Garamond" w:cs="Garamond"/>
            <w:color w:val="000000" w:themeColor="text1"/>
            <w:szCs w:val="24"/>
            <w:lang w:val="en-US"/>
          </w:rPr>
          <w:delText>occurs</w:delText>
        </w:r>
        <w:r w:rsidR="00235FDE" w:rsidDel="00610C24">
          <w:rPr>
            <w:rFonts w:eastAsia="Garamond" w:cs="Garamond"/>
            <w:color w:val="000000" w:themeColor="text1"/>
            <w:szCs w:val="24"/>
            <w:lang w:val="en-US"/>
          </w:rPr>
          <w:delText xml:space="preserve"> in line with </w:delText>
        </w:r>
        <w:r w:rsidR="00B074CA" w:rsidDel="00610C24">
          <w:rPr>
            <w:rFonts w:eastAsia="Garamond" w:cs="Garamond"/>
            <w:color w:val="000000" w:themeColor="text1"/>
            <w:szCs w:val="24"/>
            <w:lang w:val="en-US"/>
          </w:rPr>
          <w:delText xml:space="preserve">more pronounced </w:delText>
        </w:r>
        <w:r w:rsidR="00663BEC" w:rsidDel="00610C24">
          <w:rPr>
            <w:rFonts w:eastAsia="Garamond" w:cs="Garamond"/>
            <w:color w:val="000000" w:themeColor="text1"/>
            <w:szCs w:val="24"/>
            <w:lang w:val="en-US"/>
          </w:rPr>
          <w:delText>increas</w:delText>
        </w:r>
        <w:r w:rsidR="00B074CA" w:rsidDel="00610C24">
          <w:rPr>
            <w:rFonts w:eastAsia="Garamond" w:cs="Garamond"/>
            <w:color w:val="000000" w:themeColor="text1"/>
            <w:szCs w:val="24"/>
            <w:lang w:val="en-US"/>
          </w:rPr>
          <w:delText xml:space="preserve">es in </w:delText>
        </w:r>
        <w:r w:rsidR="00663BEC" w:rsidDel="00610C24">
          <w:rPr>
            <w:rFonts w:eastAsia="Garamond" w:cs="Garamond"/>
            <w:color w:val="000000" w:themeColor="text1"/>
            <w:szCs w:val="24"/>
            <w:lang w:val="en-US"/>
          </w:rPr>
          <w:delText xml:space="preserve">gas production. </w:delText>
        </w:r>
        <w:commentRangeEnd w:id="1549"/>
        <w:r w:rsidR="001D2E0C" w:rsidDel="00610C24">
          <w:rPr>
            <w:rStyle w:val="Kommentarzeichen"/>
          </w:rPr>
          <w:commentReference w:id="1549"/>
        </w:r>
      </w:del>
    </w:p>
    <w:p w14:paraId="1C2C76DA" w14:textId="3F7F699F" w:rsidR="00796CF9" w:rsidRPr="00AB1F8C" w:rsidRDefault="00AB1F8C">
      <w:pPr>
        <w:rPr>
          <w:ins w:id="1551" w:author="Hellmann, Simon" w:date="2025-06-12T12:01:00Z"/>
          <w:rFonts w:eastAsia="Garamond" w:cs="Garamond"/>
          <w:lang w:val="en-US"/>
          <w:rPrChange w:id="1552" w:author="Hellmann, Simon" w:date="2025-06-12T18:53:00Z">
            <w:rPr>
              <w:ins w:id="1553" w:author="Hellmann, Simon" w:date="2025-06-12T12:01:00Z"/>
              <w:rFonts w:eastAsia="Garamond" w:cs="Garamond"/>
              <w:color w:val="000000" w:themeColor="text1"/>
              <w:lang w:val="en-US"/>
            </w:rPr>
          </w:rPrChange>
        </w:rPr>
      </w:pPr>
      <w:ins w:id="1554" w:author="Hellmann, Simon" w:date="2025-06-12T18:48:00Z">
        <w:r>
          <w:rPr>
            <w:rFonts w:eastAsia="Garamond" w:cs="Garamond"/>
            <w:color w:val="000000" w:themeColor="text1"/>
            <w:lang w:val="en-US"/>
          </w:rPr>
          <w:t>t</w:t>
        </w:r>
      </w:ins>
      <w:ins w:id="1555" w:author="Hellmann, Simon" w:date="2025-06-10T15:03:00Z">
        <w:r w:rsidR="00E94A0A" w:rsidRPr="607452AF">
          <w:rPr>
            <w:rFonts w:eastAsia="Garamond" w:cs="Garamond"/>
            <w:color w:val="000000" w:themeColor="text1"/>
            <w:lang w:val="en-US"/>
          </w:rPr>
          <w:t xml:space="preserve">he controller </w:t>
        </w:r>
        <w:r w:rsidR="00E94A0A">
          <w:rPr>
            <w:rFonts w:eastAsia="Garamond" w:cs="Garamond"/>
            <w:color w:val="000000" w:themeColor="text1"/>
            <w:lang w:val="en-US"/>
          </w:rPr>
          <w:t xml:space="preserve">retains </w:t>
        </w:r>
      </w:ins>
      <w:commentRangeStart w:id="1556"/>
      <w:del w:id="1557" w:author="Hellmann, Simon" w:date="2025-06-10T15:03:00Z">
        <w:r w:rsidR="00721782" w:rsidRPr="607452AF" w:rsidDel="00E94A0A">
          <w:rPr>
            <w:rFonts w:eastAsia="Garamond" w:cs="Garamond"/>
            <w:color w:val="000000" w:themeColor="text1"/>
            <w:lang w:val="en-US"/>
          </w:rPr>
          <w:delText>P</w:delText>
        </w:r>
      </w:del>
      <w:ins w:id="1558" w:author="Hellmann, Simon" w:date="2025-06-10T15:03:00Z">
        <w:r w:rsidR="00E94A0A">
          <w:rPr>
            <w:rFonts w:eastAsia="Garamond" w:cs="Garamond"/>
            <w:color w:val="000000" w:themeColor="text1"/>
            <w:lang w:val="en-US"/>
          </w:rPr>
          <w:t>p</w:t>
        </w:r>
      </w:ins>
      <w:r w:rsidR="00721782" w:rsidRPr="607452AF">
        <w:rPr>
          <w:rFonts w:eastAsia="Garamond" w:cs="Garamond"/>
          <w:color w:val="000000" w:themeColor="text1"/>
          <w:lang w:val="en-US"/>
        </w:rPr>
        <w:t xml:space="preserve">rocess inhibition </w:t>
      </w:r>
      <w:ins w:id="1559" w:author="Hellmann, Simon" w:date="2025-06-10T15:03:00Z">
        <w:r w:rsidR="00E94A0A">
          <w:rPr>
            <w:rFonts w:eastAsia="Garamond" w:cs="Garamond"/>
            <w:color w:val="000000" w:themeColor="text1"/>
            <w:lang w:val="en-US"/>
          </w:rPr>
          <w:t>at stable levels</w:t>
        </w:r>
      </w:ins>
      <w:ins w:id="1560" w:author="Hellmann, Simon" w:date="2025-06-10T15:08:00Z">
        <w:r w:rsidR="00E94A0A" w:rsidRPr="00E94A0A">
          <w:rPr>
            <w:rFonts w:eastAsia="Garamond" w:cs="Garamond"/>
            <w:color w:val="000000" w:themeColor="text1"/>
            <w:lang w:val="en-US"/>
          </w:rPr>
          <w:t xml:space="preserve"> </w:t>
        </w:r>
        <w:r w:rsidR="00E94A0A">
          <w:rPr>
            <w:rFonts w:eastAsia="Garamond" w:cs="Garamond"/>
            <w:color w:val="000000" w:themeColor="text1"/>
            <w:lang w:val="en-US"/>
          </w:rPr>
          <w:t>throughout the entire simulation</w:t>
        </w:r>
      </w:ins>
      <w:ins w:id="1561" w:author="Hellmann, Simon" w:date="2025-06-10T15:03:00Z">
        <w:r w:rsidR="00E94A0A">
          <w:rPr>
            <w:rFonts w:eastAsia="Garamond" w:cs="Garamond"/>
            <w:color w:val="000000" w:themeColor="text1"/>
            <w:lang w:val="en-US"/>
          </w:rPr>
          <w:t xml:space="preserve">, </w:t>
        </w:r>
      </w:ins>
      <w:del w:id="1562" w:author="Hellmann, Simon" w:date="2025-06-10T15:03:00Z">
        <w:r w:rsidR="00721782" w:rsidRPr="607452AF" w:rsidDel="00E94A0A">
          <w:rPr>
            <w:rFonts w:eastAsia="Garamond" w:cs="Garamond"/>
            <w:color w:val="000000" w:themeColor="text1"/>
            <w:lang w:val="en-US"/>
          </w:rPr>
          <w:delText xml:space="preserve">is dominated by </w:delText>
        </w:r>
      </w:del>
      <w:ins w:id="1563" w:author="Hellmann, Simon" w:date="2025-06-12T18:50:00Z">
        <w:r>
          <w:rPr>
            <w:rFonts w:eastAsia="Garamond" w:cs="Garamond"/>
            <w:color w:val="000000" w:themeColor="text1"/>
            <w:lang w:val="en-US"/>
          </w:rPr>
          <w:t xml:space="preserve">albeit at a low </w:t>
        </w:r>
      </w:ins>
      <w:r w:rsidR="77A2C42C" w:rsidRPr="607452AF">
        <w:rPr>
          <w:rFonts w:eastAsia="Garamond" w:cs="Garamond"/>
          <w:color w:val="000000" w:themeColor="text1"/>
          <w:lang w:val="en-US"/>
        </w:rPr>
        <w:t>ammonia inhibi</w:t>
      </w:r>
      <w:r w:rsidR="00721782" w:rsidRPr="607452AF">
        <w:rPr>
          <w:rFonts w:eastAsia="Garamond" w:cs="Garamond"/>
          <w:color w:val="000000" w:themeColor="text1"/>
          <w:lang w:val="en-US"/>
        </w:rPr>
        <w:t>tion</w:t>
      </w:r>
      <w:ins w:id="1564" w:author="Hellmann, Simon" w:date="2025-06-10T15:03:00Z">
        <w:r w:rsidR="00E94A0A">
          <w:rPr>
            <w:rFonts w:eastAsia="Garamond" w:cs="Garamond"/>
            <w:color w:val="000000" w:themeColor="text1"/>
            <w:lang w:val="en-US"/>
          </w:rPr>
          <w:t xml:space="preserve"> factor </w:t>
        </w:r>
      </w:ins>
      <w:ins w:id="1565" w:author="Hellmann, Simon" w:date="2025-06-12T18:50:00Z">
        <w:r>
          <w:rPr>
            <w:rFonts w:eastAsia="Garamond" w:cs="Garamond"/>
            <w:color w:val="000000" w:themeColor="text1"/>
            <w:lang w:val="en-US"/>
          </w:rPr>
          <w:t xml:space="preserve">in the range </w:t>
        </w:r>
      </w:ins>
      <w:del w:id="1566" w:author="Hellmann, Simon" w:date="2025-06-10T15:03:00Z">
        <w:r w:rsidR="00B218C3" w:rsidRPr="607452AF" w:rsidDel="00E94A0A">
          <w:rPr>
            <w:rFonts w:eastAsia="Garamond" w:cs="Garamond"/>
            <w:color w:val="000000" w:themeColor="text1"/>
            <w:lang w:val="en-US"/>
          </w:rPr>
          <w:delText xml:space="preserve">, with a corresponding factor </w:delText>
        </w:r>
      </w:del>
      <w:r w:rsidR="00B218C3" w:rsidRPr="607452AF">
        <w:rPr>
          <w:rFonts w:eastAsia="Garamond" w:cs="Garamond"/>
          <w:color w:val="000000" w:themeColor="text1"/>
          <w:lang w:val="en-US"/>
        </w:rPr>
        <w:t xml:space="preserve">of </w:t>
      </w:r>
      <w:ins w:id="1567" w:author="Hellmann, Simon" w:date="2025-06-12T18:50:00Z">
        <w:r>
          <w:rPr>
            <w:rFonts w:eastAsia="Garamond" w:cs="Garamond"/>
            <w:color w:val="000000" w:themeColor="text1"/>
            <w:lang w:val="en-US"/>
          </w:rPr>
          <w:t>0.25-</w:t>
        </w:r>
      </w:ins>
      <w:del w:id="1568" w:author="Hellmann, Simon" w:date="2025-06-10T15:04:00Z">
        <w:r w:rsidR="00B218C3" w:rsidRPr="607452AF" w:rsidDel="00E94A0A">
          <w:rPr>
            <w:rFonts w:eastAsia="Garamond" w:cs="Garamond"/>
            <w:color w:val="000000" w:themeColor="text1"/>
            <w:lang w:val="en-US"/>
          </w:rPr>
          <w:delText xml:space="preserve">about </w:delText>
        </w:r>
      </w:del>
      <w:r w:rsidR="00B218C3" w:rsidRPr="607452AF">
        <w:rPr>
          <w:rFonts w:eastAsia="Garamond" w:cs="Garamond"/>
          <w:color w:val="000000" w:themeColor="text1"/>
          <w:lang w:val="en-US"/>
        </w:rPr>
        <w:t>0.</w:t>
      </w:r>
      <w:ins w:id="1569" w:author="Hellmann, Simon" w:date="2025-06-10T15:01:00Z">
        <w:r w:rsidR="00E94A0A">
          <w:rPr>
            <w:rFonts w:eastAsia="Garamond" w:cs="Garamond"/>
            <w:color w:val="000000" w:themeColor="text1"/>
            <w:lang w:val="en-US"/>
          </w:rPr>
          <w:t>3</w:t>
        </w:r>
      </w:ins>
      <w:ins w:id="1570" w:author="Hellmann, Simon" w:date="2025-06-12T18:50:00Z">
        <w:r>
          <w:rPr>
            <w:rFonts w:eastAsia="Garamond" w:cs="Garamond"/>
            <w:color w:val="000000" w:themeColor="text1"/>
            <w:lang w:val="en-US"/>
          </w:rPr>
          <w:t>. T</w:t>
        </w:r>
      </w:ins>
      <w:del w:id="1571" w:author="Hellmann, Simon" w:date="2025-06-10T15:01:00Z">
        <w:r w:rsidR="00B218C3" w:rsidRPr="607452AF" w:rsidDel="00E94A0A">
          <w:rPr>
            <w:rFonts w:eastAsia="Garamond" w:cs="Garamond"/>
            <w:color w:val="000000" w:themeColor="text1"/>
            <w:lang w:val="en-US"/>
          </w:rPr>
          <w:delText>3 (bottom plot)</w:delText>
        </w:r>
      </w:del>
      <w:del w:id="1572" w:author="Hellmann, Simon" w:date="2025-06-10T15:03:00Z">
        <w:r w:rsidR="00B218C3" w:rsidRPr="607452AF" w:rsidDel="00E94A0A">
          <w:rPr>
            <w:rFonts w:eastAsia="Garamond" w:cs="Garamond"/>
            <w:color w:val="000000" w:themeColor="text1"/>
            <w:lang w:val="en-US"/>
          </w:rPr>
          <w:delText>. T</w:delText>
        </w:r>
      </w:del>
      <w:r w:rsidR="00B218C3" w:rsidRPr="607452AF">
        <w:rPr>
          <w:rFonts w:eastAsia="Garamond" w:cs="Garamond"/>
          <w:color w:val="000000" w:themeColor="text1"/>
          <w:lang w:val="en-US"/>
        </w:rPr>
        <w:t xml:space="preserve">he other two inhibition factors </w:t>
      </w:r>
      <w:ins w:id="1573" w:author="Hellmann, Simon" w:date="2025-06-12T18:52:00Z">
        <w:r>
          <w:rPr>
            <w:rFonts w:eastAsia="Garamond" w:cs="Garamond"/>
            <w:color w:val="000000" w:themeColor="text1"/>
            <w:lang w:val="en-US"/>
          </w:rPr>
          <w:t xml:space="preserve">of </w:t>
        </w:r>
        <w:r>
          <w:rPr>
            <w:rFonts w:eastAsia="Garamond" w:cs="Garamond"/>
            <w:lang w:val="en-US"/>
          </w:rPr>
          <w:t xml:space="preserve">nitrogen limitation and pH inhibition remain </w:t>
        </w:r>
      </w:ins>
      <w:del w:id="1574" w:author="Hellmann, Simon" w:date="2025-06-10T15:04:00Z">
        <w:r w:rsidR="00B218C3" w:rsidRPr="607452AF" w:rsidDel="00E94A0A">
          <w:rPr>
            <w:rFonts w:eastAsia="Garamond" w:cs="Garamond"/>
            <w:color w:val="000000" w:themeColor="text1"/>
            <w:lang w:val="en-US"/>
          </w:rPr>
          <w:delText xml:space="preserve">are </w:delText>
        </w:r>
      </w:del>
      <w:ins w:id="1575" w:author="Hellmann, Simon" w:date="2025-06-10T15:04:00Z">
        <w:r w:rsidR="00E94A0A">
          <w:rPr>
            <w:rFonts w:eastAsia="Garamond" w:cs="Garamond"/>
            <w:color w:val="000000" w:themeColor="text1"/>
            <w:lang w:val="en-US"/>
          </w:rPr>
          <w:t xml:space="preserve">at </w:t>
        </w:r>
      </w:ins>
      <w:r w:rsidR="00B218C3" w:rsidRPr="607452AF">
        <w:rPr>
          <w:rFonts w:eastAsia="Garamond" w:cs="Garamond"/>
          <w:color w:val="000000" w:themeColor="text1"/>
          <w:lang w:val="en-US"/>
        </w:rPr>
        <w:t xml:space="preserve">almost </w:t>
      </w:r>
      <w:del w:id="1576" w:author="Hellmann, Simon" w:date="2025-06-10T15:04:00Z">
        <w:r w:rsidR="00764E32" w:rsidRPr="607452AF" w:rsidDel="00E94A0A">
          <w:rPr>
            <w:rFonts w:eastAsia="Garamond" w:cs="Garamond"/>
            <w:color w:val="000000" w:themeColor="text1"/>
            <w:lang w:val="en-US"/>
          </w:rPr>
          <w:delText xml:space="preserve">at </w:delText>
        </w:r>
      </w:del>
      <w:r w:rsidR="00764E32" w:rsidRPr="607452AF">
        <w:rPr>
          <w:rFonts w:eastAsia="Garamond" w:cs="Garamond"/>
          <w:color w:val="000000" w:themeColor="text1"/>
          <w:lang w:val="en-US"/>
        </w:rPr>
        <w:t>1</w:t>
      </w:r>
      <w:ins w:id="1577" w:author="Hellmann, Simon" w:date="2025-06-12T18:52:00Z">
        <w:r>
          <w:rPr>
            <w:rFonts w:eastAsia="Garamond" w:cs="Garamond"/>
            <w:color w:val="000000" w:themeColor="text1"/>
            <w:lang w:val="en-US"/>
          </w:rPr>
          <w:t xml:space="preserve"> </w:t>
        </w:r>
      </w:ins>
      <w:del w:id="1578" w:author="Hellmann, Simon" w:date="2025-06-10T15:04:00Z">
        <w:r w:rsidR="00764E32" w:rsidRPr="607452AF" w:rsidDel="00E94A0A">
          <w:rPr>
            <w:rFonts w:eastAsia="Garamond" w:cs="Garamond"/>
            <w:color w:val="000000" w:themeColor="text1"/>
            <w:lang w:val="en-US"/>
          </w:rPr>
          <w:delText>.</w:delText>
        </w:r>
      </w:del>
      <w:ins w:id="1579" w:author="Hellmann, Simon" w:date="2025-06-12T18:51:00Z">
        <w:r>
          <w:rPr>
            <w:rFonts w:eastAsia="Garamond" w:cs="Garamond"/>
            <w:lang w:val="en-US"/>
          </w:rPr>
          <w:t xml:space="preserve">(plots not shown). Stable process operation at low levels of ammonia inhibition factors </w:t>
        </w:r>
      </w:ins>
      <w:ins w:id="1580" w:author="Hellmann, Simon" w:date="2025-06-12T18:53:00Z">
        <w:r>
          <w:rPr>
            <w:rFonts w:eastAsia="Garamond" w:cs="Garamond"/>
            <w:lang w:val="en-US"/>
          </w:rPr>
          <w:t xml:space="preserve">has </w:t>
        </w:r>
      </w:ins>
      <w:ins w:id="1581" w:author="Hellmann, Simon" w:date="2025-06-12T18:51:00Z">
        <w:r>
          <w:rPr>
            <w:rFonts w:eastAsia="Garamond" w:cs="Garamond"/>
            <w:lang w:val="en-US"/>
          </w:rPr>
          <w:t xml:space="preserve">also been reported by </w:t>
        </w:r>
      </w:ins>
      <w:customXmlInsRangeStart w:id="1582" w:author="Hellmann, Simon" w:date="2025-06-12T18:51:00Z"/>
      <w:sdt>
        <w:sdtPr>
          <w:rPr>
            <w:rFonts w:eastAsia="Garamond" w:cs="Garamond"/>
            <w:lang w:val="en-US"/>
          </w:rPr>
          <w:alias w:val="To edit, see citavi.com/edit"/>
          <w:tag w:val="CitaviPlaceholder#b41caff5-0f60-4ba0-aa82-05d55505550f"/>
          <w:id w:val="-1074275746"/>
          <w:placeholder>
            <w:docPart w:val="EB565968D1DD42C982B562980D7DA788"/>
          </w:placeholder>
        </w:sdtPr>
        <w:sdtContent>
          <w:customXmlInsRangeEnd w:id="1582"/>
          <w:ins w:id="1583" w:author="Hellmann, Simon" w:date="2025-06-12T18:51:00Z">
            <w:r>
              <w:rPr>
                <w:rFonts w:eastAsia="Garamond" w:cs="Garamond"/>
                <w:lang w:val="en-US"/>
              </w:rPr>
              <w:fldChar w:fldCharType="begin"/>
            </w:r>
          </w:ins>
          <w:r w:rsidR="00B7360D">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JUMTk6MTQ6MTE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ins w:id="1584" w:author="Hellmann, Simon" w:date="2025-06-12T18:51:00Z">
            <w:r>
              <w:rPr>
                <w:rFonts w:eastAsia="Garamond" w:cs="Garamond"/>
                <w:lang w:val="en-US"/>
              </w:rPr>
              <w:fldChar w:fldCharType="separate"/>
            </w:r>
          </w:ins>
          <w:r w:rsidR="00B7360D">
            <w:rPr>
              <w:rFonts w:eastAsia="Garamond" w:cs="Garamond"/>
              <w:lang w:val="en-US"/>
            </w:rPr>
            <w:t>Weinrich et al.</w:t>
          </w:r>
          <w:ins w:id="1585" w:author="Hellmann, Simon" w:date="2025-06-12T18:51:00Z">
            <w:r>
              <w:rPr>
                <w:rFonts w:eastAsia="Garamond" w:cs="Garamond"/>
                <w:lang w:val="en-US"/>
              </w:rPr>
              <w:fldChar w:fldCharType="end"/>
            </w:r>
          </w:ins>
          <w:customXmlInsRangeStart w:id="1586" w:author="Hellmann, Simon" w:date="2025-06-12T18:51:00Z"/>
        </w:sdtContent>
      </w:sdt>
      <w:customXmlInsRangeEnd w:id="1586"/>
      <w:ins w:id="1587" w:author="Hellmann, Simon" w:date="2025-06-12T18:51:00Z">
        <w:r>
          <w:rPr>
            <w:rFonts w:eastAsia="Garamond" w:cs="Garamond"/>
            <w:lang w:val="en-US"/>
          </w:rPr>
          <w:t xml:space="preserve"> </w:t>
        </w:r>
      </w:ins>
      <w:customXmlInsRangeStart w:id="1588" w:author="Hellmann, Simon" w:date="2025-06-12T18:51:00Z"/>
      <w:sdt>
        <w:sdtPr>
          <w:rPr>
            <w:rFonts w:eastAsia="Garamond" w:cs="Garamond"/>
            <w:lang w:val="en-US"/>
          </w:rPr>
          <w:alias w:val="To edit, see citavi.com/edit"/>
          <w:tag w:val="CitaviPlaceholder#074396f8-8b18-42df-8a6a-dfbbdea8001f"/>
          <w:id w:val="-1493792421"/>
          <w:placeholder>
            <w:docPart w:val="EB565968D1DD42C982B562980D7DA788"/>
          </w:placeholder>
        </w:sdtPr>
        <w:sdtContent>
          <w:customXmlInsRangeEnd w:id="1588"/>
          <w:ins w:id="1589" w:author="Hellmann, Simon" w:date="2025-06-12T18:51:00Z">
            <w:r>
              <w:rPr>
                <w:rFonts w:eastAsia="Garamond" w:cs="Garamond"/>
                <w:lang w:val="en-US"/>
              </w:rPr>
              <w:fldChar w:fldCharType="begin"/>
            </w:r>
          </w:ins>
          <w:r w:rsidR="00B7360D">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HtBRE0xf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EyVDE5OjE0OjEx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ins w:id="1590" w:author="Hellmann, Simon" w:date="2025-06-12T18:51:00Z">
            <w:r>
              <w:rPr>
                <w:rFonts w:eastAsia="Garamond" w:cs="Garamond"/>
                <w:lang w:val="en-US"/>
              </w:rPr>
              <w:fldChar w:fldCharType="separate"/>
            </w:r>
          </w:ins>
          <w:r w:rsidR="00B7360D">
            <w:rPr>
              <w:rFonts w:eastAsia="Garamond" w:cs="Garamond"/>
              <w:lang w:val="en-US"/>
            </w:rPr>
            <w:t>(2021)</w:t>
          </w:r>
          <w:ins w:id="1591" w:author="Hellmann, Simon" w:date="2025-06-12T18:51:00Z">
            <w:r>
              <w:rPr>
                <w:rFonts w:eastAsia="Garamond" w:cs="Garamond"/>
                <w:lang w:val="en-US"/>
              </w:rPr>
              <w:fldChar w:fldCharType="end"/>
            </w:r>
            <w:commentRangeStart w:id="1592"/>
            <w:commentRangeEnd w:id="1592"/>
            <w:r>
              <w:rPr>
                <w:rStyle w:val="Kommentarzeichen"/>
              </w:rPr>
              <w:commentReference w:id="1592"/>
            </w:r>
            <w:commentRangeStart w:id="1593"/>
            <w:commentRangeEnd w:id="1593"/>
            <w:r>
              <w:rPr>
                <w:rStyle w:val="Kommentarzeichen"/>
              </w:rPr>
              <w:commentReference w:id="1593"/>
            </w:r>
          </w:ins>
          <w:customXmlInsRangeStart w:id="1594" w:author="Hellmann, Simon" w:date="2025-06-12T18:51:00Z"/>
        </w:sdtContent>
      </w:sdt>
      <w:customXmlInsRangeEnd w:id="1594"/>
      <w:ins w:id="1595" w:author="Hellmann, Simon" w:date="2025-06-12T18:51:00Z">
        <w:r>
          <w:rPr>
            <w:rFonts w:eastAsia="Garamond" w:cs="Garamond"/>
            <w:lang w:val="en-US"/>
          </w:rPr>
          <w:t xml:space="preserve"> and </w:t>
        </w:r>
      </w:ins>
      <w:customXmlInsRangeStart w:id="1596" w:author="Hellmann, Simon" w:date="2025-06-12T18:51:00Z"/>
      <w:sdt>
        <w:sdtPr>
          <w:rPr>
            <w:rFonts w:eastAsia="Garamond" w:cs="Garamond"/>
            <w:lang w:val="en-US"/>
          </w:rPr>
          <w:alias w:val="To edit, see citavi.com/edit"/>
          <w:tag w:val="CitaviPlaceholder#34943b0b-a09a-4ec5-9c75-276acf4ab60b"/>
          <w:id w:val="-1755276267"/>
          <w:placeholder>
            <w:docPart w:val="EB565968D1DD42C982B562980D7DA788"/>
          </w:placeholder>
        </w:sdtPr>
        <w:sdtContent>
          <w:customXmlInsRangeEnd w:id="1596"/>
          <w:ins w:id="1597" w:author="Hellmann, Simon" w:date="2025-06-12T18:51:00Z">
            <w:r>
              <w:rPr>
                <w:rFonts w:eastAsia="Garamond" w:cs="Garamond"/>
                <w:lang w:val="en-US"/>
              </w:rPr>
              <w:fldChar w:fldCharType="begin"/>
            </w:r>
          </w:ins>
          <w:r w:rsidR="00B7360D">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YtMTJUMTk6MTQ6MTEiLCJQcm9qZWN0Ijp7IiRyZWYiOiI4In19LCJVc2VOdW1iZXJpbmdUeXBlT2ZQYXJlbnREb2N1bWVudCI6ZmFsc2V9XSwiRm9ybWF0dGVkVGV4dCI6eyIkaWQiOiIyNCIsIkNvdW50IjoxLCJUZXh0VW5pdHMiOlt7IiRpZCI6IjI1IiwiRm9udFN0eWxlIjp7IiRpZCI6IjI2IiwiTmV1dHJhbCI6dHJ1ZX0sIlJlYWRpbmdPcmRlciI6MSwiVGV4dCI6IldpY2hlcm4gZXQgYWwuIn1dfSwiVGFnIjoiQ2l0YXZpUGxhY2Vob2xkZXIjMzQ5NDNiMGItYTA5YS00ZWM1LTljNzUtMjc2YWNmNGFiNjBiIiwiVGV4dCI6IldpY2hlcm4gZXQgYWwuIiwiV0FJVmVyc2lvbiI6IjYuMTkuMi4xIn0=}</w:instrText>
          </w:r>
          <w:ins w:id="1598" w:author="Hellmann, Simon" w:date="2025-06-12T18:51:00Z">
            <w:r>
              <w:rPr>
                <w:rFonts w:eastAsia="Garamond" w:cs="Garamond"/>
                <w:lang w:val="en-US"/>
              </w:rPr>
              <w:fldChar w:fldCharType="separate"/>
            </w:r>
          </w:ins>
          <w:r w:rsidR="00B7360D">
            <w:rPr>
              <w:rFonts w:eastAsia="Garamond" w:cs="Garamond"/>
              <w:lang w:val="en-US"/>
            </w:rPr>
            <w:t>Wichern et al.</w:t>
          </w:r>
          <w:ins w:id="1599" w:author="Hellmann, Simon" w:date="2025-06-12T18:51:00Z">
            <w:r>
              <w:rPr>
                <w:rFonts w:eastAsia="Garamond" w:cs="Garamond"/>
                <w:lang w:val="en-US"/>
              </w:rPr>
              <w:fldChar w:fldCharType="end"/>
            </w:r>
          </w:ins>
          <w:customXmlInsRangeStart w:id="1600" w:author="Hellmann, Simon" w:date="2025-06-12T18:51:00Z"/>
        </w:sdtContent>
      </w:sdt>
      <w:customXmlInsRangeEnd w:id="1600"/>
      <w:ins w:id="1601" w:author="Hellmann, Simon" w:date="2025-06-12T18:51:00Z">
        <w:r>
          <w:rPr>
            <w:rFonts w:eastAsia="Garamond" w:cs="Garamond"/>
            <w:lang w:val="en-US"/>
          </w:rPr>
          <w:t xml:space="preserve"> </w:t>
        </w:r>
      </w:ins>
      <w:customXmlInsRangeStart w:id="1602" w:author="Hellmann, Simon" w:date="2025-06-12T18:51:00Z"/>
      <w:sdt>
        <w:sdtPr>
          <w:rPr>
            <w:rFonts w:eastAsia="Garamond" w:cs="Garamond"/>
            <w:lang w:val="en-US"/>
          </w:rPr>
          <w:alias w:val="To edit, see citavi.com/edit"/>
          <w:tag w:val="CitaviPlaceholder#f5d76b6c-aba3-4fbd-92c5-6f75c6289b80"/>
          <w:id w:val="1245917291"/>
          <w:placeholder>
            <w:docPart w:val="EB565968D1DD42C982B562980D7DA788"/>
          </w:placeholder>
        </w:sdtPr>
        <w:sdtContent>
          <w:customXmlInsRangeEnd w:id="1602"/>
          <w:ins w:id="1603" w:author="Hellmann, Simon" w:date="2025-06-12T18:51:00Z">
            <w:r>
              <w:rPr>
                <w:rFonts w:eastAsia="Garamond" w:cs="Garamond"/>
                <w:lang w:val="en-US"/>
              </w:rPr>
              <w:fldChar w:fldCharType="begin"/>
            </w:r>
          </w:ins>
          <w:r w:rsidR="00B7360D">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2LTEyVDE5OjE0OjExIiwiUHJvamVjdCI6eyIkcmVmIjoiOCJ9fSwiVXNlTnVtYmVyaW5nVHlwZU9mUGFyZW50RG9jdW1lbnQiOmZhbHNlLCJZZWFyT25seSI6dHJ1ZX1dLCJGb3JtYXR0ZWRUZXh0Ijp7IiRpZCI6IjI0IiwiQ291bnQiOjEsIlRleHRVbml0cyI6W3siJGlkIjoiMjUiLCJGb250U3R5bGUiOnsiJGlkIjoiMjYiLCJOZXV0cmFsIjp0cnVlfSwiUmVhZGluZ09yZGVyIjoxLCJUZXh0IjoiKDIwMDkpIn1dfSwiVGFnIjoiQ2l0YXZpUGxhY2Vob2xkZXIjZjVkNzZiNmMtYWJhMy00ZmJkLTkyYzUtNmY3NWM2Mjg5YjgwIiwiVGV4dCI6IigyMDA5KSIsIldBSVZlcnNpb24iOiI2LjE5LjIuMSJ9}</w:instrText>
          </w:r>
          <w:ins w:id="1604" w:author="Hellmann, Simon" w:date="2025-06-12T18:51:00Z">
            <w:r>
              <w:rPr>
                <w:rFonts w:eastAsia="Garamond" w:cs="Garamond"/>
                <w:lang w:val="en-US"/>
              </w:rPr>
              <w:fldChar w:fldCharType="separate"/>
            </w:r>
          </w:ins>
          <w:r w:rsidR="00B7360D">
            <w:rPr>
              <w:rFonts w:eastAsia="Garamond" w:cs="Garamond"/>
              <w:lang w:val="en-US"/>
            </w:rPr>
            <w:t>(2009)</w:t>
          </w:r>
          <w:ins w:id="1605" w:author="Hellmann, Simon" w:date="2025-06-12T18:51:00Z">
            <w:r>
              <w:rPr>
                <w:rFonts w:eastAsia="Garamond" w:cs="Garamond"/>
                <w:lang w:val="en-US"/>
              </w:rPr>
              <w:fldChar w:fldCharType="end"/>
            </w:r>
          </w:ins>
          <w:customXmlInsRangeStart w:id="1606" w:author="Hellmann, Simon" w:date="2025-06-12T18:51:00Z"/>
        </w:sdtContent>
      </w:sdt>
      <w:customXmlInsRangeEnd w:id="1606"/>
      <w:ins w:id="1607" w:author="Hellmann, Simon" w:date="2025-06-12T18:51:00Z">
        <w:r>
          <w:rPr>
            <w:rFonts w:eastAsia="Garamond" w:cs="Garamond"/>
            <w:lang w:val="en-US"/>
          </w:rPr>
          <w:t>. However, multiple different realizations of kinetic parameters (cf. Tab. 1) can describe similar process states, which are hence difficult to distinguish without more detailed investigation or state estimation.</w:t>
        </w:r>
      </w:ins>
      <w:del w:id="1608" w:author="Hellmann, Simon" w:date="2025-06-10T15:03:00Z">
        <w:r w:rsidR="00764E32" w:rsidRPr="607452AF" w:rsidDel="00E94A0A">
          <w:rPr>
            <w:rFonts w:eastAsia="Garamond" w:cs="Garamond"/>
            <w:color w:val="000000" w:themeColor="text1"/>
            <w:lang w:val="en-US"/>
          </w:rPr>
          <w:delText xml:space="preserve"> </w:delText>
        </w:r>
        <w:commentRangeEnd w:id="1556"/>
        <w:r w:rsidR="001D2E0C" w:rsidDel="00E94A0A">
          <w:rPr>
            <w:rStyle w:val="Kommentarzeichen"/>
          </w:rPr>
          <w:commentReference w:id="1556"/>
        </w:r>
      </w:del>
      <w:del w:id="1609" w:author="Hellmann, Simon" w:date="2025-06-10T15:02:00Z">
        <w:r w:rsidR="00764E32" w:rsidRPr="607452AF" w:rsidDel="00E94A0A">
          <w:rPr>
            <w:rFonts w:eastAsia="Garamond" w:cs="Garamond"/>
            <w:color w:val="000000" w:themeColor="text1"/>
            <w:lang w:val="en-US"/>
          </w:rPr>
          <w:delText xml:space="preserve">Only </w:delText>
        </w:r>
        <w:r w:rsidR="77A2C42C" w:rsidRPr="607452AF" w:rsidDel="00E94A0A">
          <w:rPr>
            <w:rFonts w:eastAsia="Garamond" w:cs="Garamond"/>
            <w:color w:val="000000" w:themeColor="text1"/>
            <w:lang w:val="en-US"/>
          </w:rPr>
          <w:delText xml:space="preserve">minor fluctuations </w:delText>
        </w:r>
        <w:r w:rsidR="00764E32" w:rsidRPr="607452AF" w:rsidDel="00E94A0A">
          <w:rPr>
            <w:rFonts w:eastAsia="Garamond" w:cs="Garamond"/>
            <w:color w:val="000000" w:themeColor="text1"/>
            <w:lang w:val="en-US"/>
          </w:rPr>
          <w:delText xml:space="preserve">are visible </w:delText>
        </w:r>
        <w:r w:rsidR="77A2C42C" w:rsidRPr="607452AF" w:rsidDel="00E94A0A">
          <w:rPr>
            <w:rFonts w:eastAsia="Garamond" w:cs="Garamond"/>
            <w:color w:val="000000" w:themeColor="text1"/>
            <w:lang w:val="en-US"/>
          </w:rPr>
          <w:delText>during feedings</w:delText>
        </w:r>
        <w:r w:rsidR="00764E32" w:rsidRPr="607452AF" w:rsidDel="00E94A0A">
          <w:rPr>
            <w:rFonts w:eastAsia="Garamond" w:cs="Garamond"/>
            <w:color w:val="000000" w:themeColor="text1"/>
            <w:lang w:val="en-US"/>
          </w:rPr>
          <w:delText>, but t</w:delText>
        </w:r>
      </w:del>
      <w:del w:id="1610" w:author="Hellmann, Simon" w:date="2025-06-10T15:03:00Z">
        <w:r w:rsidR="00764E32" w:rsidRPr="607452AF" w:rsidDel="00E94A0A">
          <w:rPr>
            <w:rFonts w:eastAsia="Garamond" w:cs="Garamond"/>
            <w:color w:val="000000" w:themeColor="text1"/>
            <w:lang w:val="en-US"/>
          </w:rPr>
          <w:delText xml:space="preserve">he controller </w:delText>
        </w:r>
      </w:del>
      <w:del w:id="1611" w:author="Hellmann, Simon" w:date="2025-06-10T15:02:00Z">
        <w:r w:rsidR="00764E32" w:rsidRPr="607452AF" w:rsidDel="00E94A0A">
          <w:rPr>
            <w:rFonts w:eastAsia="Garamond" w:cs="Garamond"/>
            <w:color w:val="000000" w:themeColor="text1"/>
            <w:lang w:val="en-US"/>
          </w:rPr>
          <w:delText xml:space="preserve">manages to sustain </w:delText>
        </w:r>
      </w:del>
      <w:del w:id="1612" w:author="Hellmann, Simon" w:date="2025-06-10T15:03:00Z">
        <w:r w:rsidR="00764E32" w:rsidRPr="607452AF" w:rsidDel="00E94A0A">
          <w:rPr>
            <w:rFonts w:eastAsia="Garamond" w:cs="Garamond"/>
            <w:color w:val="000000" w:themeColor="text1"/>
            <w:lang w:val="en-US"/>
          </w:rPr>
          <w:delText xml:space="preserve">inhibition </w:delText>
        </w:r>
      </w:del>
      <w:del w:id="1613" w:author="Hellmann, Simon" w:date="2025-06-10T15:02:00Z">
        <w:r w:rsidR="00764E32" w:rsidRPr="607452AF" w:rsidDel="00E94A0A">
          <w:rPr>
            <w:rFonts w:eastAsia="Garamond" w:cs="Garamond"/>
            <w:color w:val="000000" w:themeColor="text1"/>
            <w:lang w:val="en-US"/>
          </w:rPr>
          <w:delText>at</w:delText>
        </w:r>
        <w:commentRangeStart w:id="1614"/>
        <w:commentRangeStart w:id="1615"/>
        <w:r w:rsidR="00764E32" w:rsidRPr="607452AF" w:rsidDel="00E94A0A">
          <w:rPr>
            <w:rFonts w:eastAsia="Garamond" w:cs="Garamond"/>
            <w:color w:val="000000" w:themeColor="text1"/>
            <w:lang w:val="en-US"/>
          </w:rPr>
          <w:delText xml:space="preserve"> stable </w:delText>
        </w:r>
      </w:del>
      <w:del w:id="1616" w:author="Hellmann, Simon" w:date="2025-06-10T15:03:00Z">
        <w:r w:rsidR="00764E32" w:rsidRPr="607452AF" w:rsidDel="00E94A0A">
          <w:rPr>
            <w:rFonts w:eastAsia="Garamond" w:cs="Garamond"/>
            <w:color w:val="000000" w:themeColor="text1"/>
            <w:lang w:val="en-US"/>
          </w:rPr>
          <w:delText>levels.</w:delText>
        </w:r>
      </w:del>
      <w:commentRangeEnd w:id="1614"/>
      <w:r w:rsidR="00721782">
        <w:rPr>
          <w:rStyle w:val="Kommentarzeichen"/>
        </w:rPr>
        <w:commentReference w:id="1614"/>
      </w:r>
      <w:commentRangeEnd w:id="1615"/>
      <w:r w:rsidR="001D2E0C">
        <w:rPr>
          <w:rStyle w:val="Kommentarzeichen"/>
        </w:rPr>
        <w:commentReference w:id="1615"/>
      </w:r>
    </w:p>
    <w:p w14:paraId="6FFBE777" w14:textId="3B9BE9A1" w:rsidR="00876207" w:rsidRDefault="00876207" w:rsidP="77A2C42C">
      <w:pPr>
        <w:rPr>
          <w:ins w:id="1617" w:author="Hellmann, Simon" w:date="2025-06-12T17:45:00Z"/>
          <w:rFonts w:eastAsia="Garamond" w:cs="Garamond"/>
          <w:color w:val="000000" w:themeColor="text1"/>
          <w:lang w:val="en-US"/>
        </w:rPr>
      </w:pPr>
      <w:ins w:id="1618" w:author="Hellmann, Simon" w:date="2025-06-12T12:02:00Z">
        <w:r>
          <w:rPr>
            <w:rFonts w:eastAsia="Garamond" w:cs="Garamond"/>
            <w:color w:val="000000" w:themeColor="text1"/>
            <w:lang w:val="en-US"/>
          </w:rPr>
          <w:t>When ignoring the process inhibition</w:t>
        </w:r>
      </w:ins>
      <w:ins w:id="1619" w:author="Hellmann, Simon" w:date="2025-06-12T12:04:00Z">
        <w:r>
          <w:rPr>
            <w:rFonts w:eastAsia="Garamond" w:cs="Garamond"/>
            <w:color w:val="000000" w:themeColor="text1"/>
            <w:lang w:val="en-US"/>
          </w:rPr>
          <w:t>, i.e. setting the inhibition</w:t>
        </w:r>
      </w:ins>
      <w:ins w:id="1620" w:author="Hellmann, Simon" w:date="2025-06-12T12:15:00Z">
        <w:r w:rsidR="00B932FD">
          <w:rPr>
            <w:rFonts w:eastAsia="Garamond" w:cs="Garamond"/>
            <w:color w:val="000000" w:themeColor="text1"/>
            <w:lang w:val="en-US"/>
          </w:rPr>
          <w:t xml:space="preserve"> factor</w:t>
        </w:r>
      </w:ins>
      <w:ins w:id="1621" w:author="Hellmann, Simon" w:date="2025-06-12T12:04:00Z">
        <w:r>
          <w:rPr>
            <w:rFonts w:eastAsia="Garamond" w:cs="Garamond"/>
            <w:color w:val="000000" w:themeColor="text1"/>
            <w:lang w:val="en-US"/>
          </w:rPr>
          <w:t xml:space="preserve"> </w:t>
        </w:r>
      </w:ins>
      <m:oMath>
        <m:sSub>
          <m:sSubPr>
            <m:ctrlPr>
              <w:ins w:id="1622" w:author="Hellmann, Simon" w:date="2025-06-12T12:04:00Z">
                <w:rPr>
                  <w:rFonts w:ascii="Cambria Math" w:eastAsia="Garamond" w:hAnsi="Cambria Math" w:cs="Garamond"/>
                  <w:i/>
                  <w:color w:val="000000" w:themeColor="text1"/>
                  <w:lang w:val="en-US"/>
                </w:rPr>
              </w:ins>
            </m:ctrlPr>
          </m:sSubPr>
          <m:e>
            <m:r>
              <w:ins w:id="1623" w:author="Hellmann, Simon" w:date="2025-06-12T12:04:00Z">
                <w:rPr>
                  <w:rFonts w:ascii="Cambria Math" w:eastAsia="Garamond" w:hAnsi="Cambria Math" w:cs="Garamond"/>
                  <w:color w:val="000000" w:themeColor="text1"/>
                  <w:lang w:val="en-US"/>
                </w:rPr>
                <m:t>I</m:t>
              </w:ins>
            </m:r>
          </m:e>
          <m:sub>
            <m:r>
              <w:ins w:id="1624" w:author="Hellmann, Simon" w:date="2025-06-12T12:04:00Z">
                <m:rPr>
                  <m:sty m:val="p"/>
                </m:rPr>
                <w:rPr>
                  <w:rFonts w:ascii="Cambria Math" w:eastAsia="Garamond" w:hAnsi="Cambria Math" w:cs="Garamond"/>
                  <w:color w:val="000000" w:themeColor="text1"/>
                  <w:lang w:val="en-US"/>
                </w:rPr>
                <m:t>ac</m:t>
              </w:ins>
            </m:r>
          </m:sub>
        </m:sSub>
      </m:oMath>
      <w:ins w:id="1625" w:author="Hellmann, Simon" w:date="2025-06-12T12:04:00Z">
        <w:r>
          <w:rPr>
            <w:rFonts w:eastAsia="Garamond" w:cs="Garamond"/>
            <w:color w:val="000000" w:themeColor="text1"/>
            <w:lang w:val="en-US"/>
          </w:rPr>
          <w:t xml:space="preserve"> to 1</w:t>
        </w:r>
      </w:ins>
      <w:ins w:id="1626" w:author="Hellmann, Simon" w:date="2025-06-12T12:02:00Z">
        <w:r>
          <w:rPr>
            <w:rFonts w:eastAsia="Garamond" w:cs="Garamond"/>
            <w:color w:val="000000" w:themeColor="text1"/>
            <w:lang w:val="en-US"/>
          </w:rPr>
          <w:t xml:space="preserve">, the </w:t>
        </w:r>
      </w:ins>
      <w:ins w:id="1627" w:author="Hellmann, Simon" w:date="2025-06-12T12:03:00Z">
        <w:r>
          <w:rPr>
            <w:rFonts w:eastAsia="Garamond" w:cs="Garamond"/>
            <w:color w:val="000000" w:themeColor="text1"/>
            <w:lang w:val="en-US"/>
          </w:rPr>
          <w:t xml:space="preserve">substrate composition </w:t>
        </w:r>
      </w:ins>
      <w:ins w:id="1628" w:author="Hellmann, Simon" w:date="2025-06-12T12:02:00Z">
        <w:r>
          <w:rPr>
            <w:rFonts w:eastAsia="Garamond" w:cs="Garamond"/>
            <w:color w:val="000000" w:themeColor="text1"/>
            <w:lang w:val="en-US"/>
          </w:rPr>
          <w:t>changes</w:t>
        </w:r>
      </w:ins>
      <w:ins w:id="1629" w:author="Hellmann, Simon" w:date="2025-06-12T12:03:00Z">
        <w:r>
          <w:rPr>
            <w:rFonts w:eastAsia="Garamond" w:cs="Garamond"/>
            <w:color w:val="000000" w:themeColor="text1"/>
            <w:lang w:val="en-US"/>
          </w:rPr>
          <w:t xml:space="preserve"> in favor of manure, </w:t>
        </w:r>
      </w:ins>
      <w:ins w:id="1630" w:author="Hellmann, Simon" w:date="2025-06-12T12:05:00Z">
        <w:r>
          <w:rPr>
            <w:rFonts w:eastAsia="Garamond" w:cs="Garamond"/>
            <w:color w:val="000000" w:themeColor="text1"/>
            <w:lang w:val="en-US"/>
          </w:rPr>
          <w:t xml:space="preserve">and </w:t>
        </w:r>
      </w:ins>
      <w:ins w:id="1631" w:author="Hellmann, Simon" w:date="2025-06-12T12:03:00Z">
        <w:r>
          <w:rPr>
            <w:rFonts w:eastAsia="Garamond" w:cs="Garamond"/>
            <w:color w:val="000000" w:themeColor="text1"/>
            <w:lang w:val="en-US"/>
          </w:rPr>
          <w:t>no silages are fed anymore</w:t>
        </w:r>
      </w:ins>
      <w:ins w:id="1632" w:author="Hellmann, Simon" w:date="2025-06-12T19:15:00Z">
        <w:r w:rsidR="00646090">
          <w:rPr>
            <w:rFonts w:eastAsia="Garamond" w:cs="Garamond"/>
            <w:color w:val="000000" w:themeColor="text1"/>
            <w:lang w:val="en-US"/>
          </w:rPr>
          <w:t>, Fig.</w:t>
        </w:r>
      </w:ins>
      <w:ins w:id="1633" w:author="Hellmann, Simon" w:date="2025-06-12T19:16:00Z">
        <w:r w:rsidR="00752EA3">
          <w:rPr>
            <w:rFonts w:eastAsia="Garamond" w:cs="Garamond"/>
            <w:color w:val="000000" w:themeColor="text1"/>
            <w:lang w:val="en-US"/>
          </w:rPr>
          <w:t xml:space="preserve"> 5 (right)</w:t>
        </w:r>
      </w:ins>
      <w:ins w:id="1634" w:author="Hellmann, Simon" w:date="2025-06-12T12:03:00Z">
        <w:r>
          <w:rPr>
            <w:rFonts w:eastAsia="Garamond" w:cs="Garamond"/>
            <w:color w:val="000000" w:themeColor="text1"/>
            <w:lang w:val="en-US"/>
          </w:rPr>
          <w:t>.</w:t>
        </w:r>
      </w:ins>
      <w:ins w:id="1635" w:author="Hellmann, Simon" w:date="2025-06-12T12:04:00Z">
        <w:r>
          <w:rPr>
            <w:rFonts w:eastAsia="Garamond" w:cs="Garamond"/>
            <w:color w:val="000000" w:themeColor="text1"/>
            <w:lang w:val="en-US"/>
          </w:rPr>
          <w:t xml:space="preserve"> This </w:t>
        </w:r>
      </w:ins>
      <w:ins w:id="1636" w:author="Hellmann, Simon" w:date="2025-06-12T12:15:00Z">
        <w:r w:rsidR="00B932FD">
          <w:rPr>
            <w:rFonts w:eastAsia="Garamond" w:cs="Garamond"/>
            <w:color w:val="000000" w:themeColor="text1"/>
            <w:lang w:val="en-US"/>
          </w:rPr>
          <w:t xml:space="preserve">is </w:t>
        </w:r>
      </w:ins>
      <w:ins w:id="1637" w:author="Hellmann, Simon" w:date="2025-06-12T12:04:00Z">
        <w:r>
          <w:rPr>
            <w:rFonts w:eastAsia="Garamond" w:cs="Garamond"/>
            <w:color w:val="000000" w:themeColor="text1"/>
            <w:lang w:val="en-US"/>
          </w:rPr>
          <w:t xml:space="preserve">plausible as </w:t>
        </w:r>
      </w:ins>
      <w:ins w:id="1638" w:author="Hellmann, Simon" w:date="2025-06-12T12:05:00Z">
        <w:r>
          <w:rPr>
            <w:rFonts w:eastAsia="Garamond" w:cs="Garamond"/>
            <w:color w:val="000000" w:themeColor="text1"/>
            <w:lang w:val="en-US"/>
          </w:rPr>
          <w:t xml:space="preserve">without inhibition the </w:t>
        </w:r>
      </w:ins>
      <w:ins w:id="1639" w:author="Hellmann, Simon" w:date="2025-06-12T12:07:00Z">
        <w:r>
          <w:rPr>
            <w:rFonts w:eastAsia="Garamond" w:cs="Garamond"/>
            <w:color w:val="000000" w:themeColor="text1"/>
            <w:lang w:val="en-US"/>
          </w:rPr>
          <w:t xml:space="preserve">kinetics of </w:t>
        </w:r>
      </w:ins>
      <w:proofErr w:type="spellStart"/>
      <w:ins w:id="1640" w:author="Hellmann, Simon" w:date="2025-06-12T12:06:00Z">
        <w:r>
          <w:rPr>
            <w:rFonts w:eastAsia="Garamond" w:cs="Garamond"/>
            <w:color w:val="000000" w:themeColor="text1"/>
            <w:lang w:val="en-US"/>
          </w:rPr>
          <w:t>acetoclastic</w:t>
        </w:r>
        <w:proofErr w:type="spellEnd"/>
        <w:r>
          <w:rPr>
            <w:rFonts w:eastAsia="Garamond" w:cs="Garamond"/>
            <w:color w:val="000000" w:themeColor="text1"/>
            <w:lang w:val="en-US"/>
          </w:rPr>
          <w:t xml:space="preserve"> methanogene</w:t>
        </w:r>
      </w:ins>
      <w:ins w:id="1641" w:author="Hellmann, Simon" w:date="2025-06-12T12:07:00Z">
        <w:r>
          <w:rPr>
            <w:rFonts w:eastAsia="Garamond" w:cs="Garamond"/>
            <w:color w:val="000000" w:themeColor="text1"/>
            <w:lang w:val="en-US"/>
          </w:rPr>
          <w:t xml:space="preserve">sis are </w:t>
        </w:r>
      </w:ins>
      <w:ins w:id="1642" w:author="Hellmann, Simon" w:date="2025-06-12T12:05:00Z">
        <w:r>
          <w:rPr>
            <w:rFonts w:eastAsia="Garamond" w:cs="Garamond"/>
            <w:color w:val="000000" w:themeColor="text1"/>
            <w:lang w:val="en-US"/>
          </w:rPr>
          <w:t xml:space="preserve">no longer </w:t>
        </w:r>
      </w:ins>
      <w:ins w:id="1643" w:author="Hellmann, Simon" w:date="2025-06-12T12:15:00Z">
        <w:r w:rsidR="00B932FD">
          <w:rPr>
            <w:rFonts w:eastAsia="Garamond" w:cs="Garamond"/>
            <w:color w:val="000000" w:themeColor="text1"/>
            <w:lang w:val="en-US"/>
          </w:rPr>
          <w:t xml:space="preserve">slowed down, </w:t>
        </w:r>
      </w:ins>
      <w:ins w:id="1644" w:author="Hellmann, Simon" w:date="2025-06-12T12:10:00Z">
        <w:r w:rsidR="00F226A0">
          <w:rPr>
            <w:rFonts w:eastAsia="Garamond" w:cs="Garamond"/>
            <w:color w:val="000000" w:themeColor="text1"/>
            <w:lang w:val="en-US"/>
          </w:rPr>
          <w:t xml:space="preserve">and consequently methane formation is accelerated. Given the much lower substrate cost of </w:t>
        </w:r>
      </w:ins>
      <w:ins w:id="1645" w:author="Hellmann, Simon" w:date="2025-06-12T12:11:00Z">
        <w:r w:rsidR="00F226A0">
          <w:rPr>
            <w:rFonts w:eastAsia="Garamond" w:cs="Garamond"/>
            <w:color w:val="000000" w:themeColor="text1"/>
            <w:lang w:val="en-US"/>
          </w:rPr>
          <w:t>manure compared with silages</w:t>
        </w:r>
      </w:ins>
      <w:ins w:id="1646" w:author="Hellmann, Simon" w:date="2025-06-12T19:16:00Z">
        <w:r w:rsidR="007011AC">
          <w:rPr>
            <w:rFonts w:eastAsia="Garamond" w:cs="Garamond"/>
            <w:color w:val="000000" w:themeColor="text1"/>
            <w:lang w:val="en-US"/>
          </w:rPr>
          <w:t xml:space="preserve"> (Tab. 2)</w:t>
        </w:r>
      </w:ins>
      <w:ins w:id="1647" w:author="Hellmann, Simon" w:date="2025-06-12T12:11:00Z">
        <w:r w:rsidR="00F226A0">
          <w:rPr>
            <w:rFonts w:eastAsia="Garamond" w:cs="Garamond"/>
            <w:color w:val="000000" w:themeColor="text1"/>
            <w:lang w:val="en-US"/>
          </w:rPr>
          <w:t xml:space="preserve">, the </w:t>
        </w:r>
      </w:ins>
      <w:ins w:id="1648" w:author="Hellmann, Simon" w:date="2025-06-12T12:16:00Z">
        <w:r w:rsidR="00B932FD">
          <w:rPr>
            <w:rFonts w:eastAsia="Garamond" w:cs="Garamond"/>
            <w:color w:val="000000" w:themeColor="text1"/>
            <w:lang w:val="en-US"/>
          </w:rPr>
          <w:t xml:space="preserve">required </w:t>
        </w:r>
      </w:ins>
      <w:ins w:id="1649" w:author="Hellmann, Simon" w:date="2025-06-12T12:11:00Z">
        <w:r w:rsidR="00F226A0">
          <w:rPr>
            <w:rFonts w:eastAsia="Garamond" w:cs="Garamond"/>
            <w:color w:val="000000" w:themeColor="text1"/>
            <w:lang w:val="en-US"/>
          </w:rPr>
          <w:t xml:space="preserve">gas production to ensure safe GS filling levels can be achieved with </w:t>
        </w:r>
      </w:ins>
      <w:ins w:id="1650" w:author="Hellmann, Simon" w:date="2025-06-12T12:12:00Z">
        <w:r w:rsidR="00F226A0">
          <w:rPr>
            <w:rFonts w:eastAsia="Garamond" w:cs="Garamond"/>
            <w:color w:val="000000" w:themeColor="text1"/>
            <w:lang w:val="en-US"/>
          </w:rPr>
          <w:t>manure as a cheaper substrate</w:t>
        </w:r>
      </w:ins>
      <w:ins w:id="1651" w:author="Hellmann, Simon" w:date="2025-06-12T12:16:00Z">
        <w:r w:rsidR="00B932FD">
          <w:rPr>
            <w:rFonts w:eastAsia="Garamond" w:cs="Garamond"/>
            <w:color w:val="000000" w:themeColor="text1"/>
            <w:lang w:val="en-US"/>
          </w:rPr>
          <w:t xml:space="preserve"> than silage</w:t>
        </w:r>
      </w:ins>
      <w:ins w:id="1652" w:author="Hellmann, Simon" w:date="2025-06-12T12:12:00Z">
        <w:r w:rsidR="00F226A0">
          <w:rPr>
            <w:rFonts w:eastAsia="Garamond" w:cs="Garamond"/>
            <w:color w:val="000000" w:themeColor="text1"/>
            <w:lang w:val="en-US"/>
          </w:rPr>
          <w:t xml:space="preserve">. Note that the controller was informed on the </w:t>
        </w:r>
      </w:ins>
      <w:ins w:id="1653" w:author="Hellmann, Simon" w:date="2025-06-12T12:14:00Z">
        <w:r w:rsidR="00B932FD">
          <w:rPr>
            <w:rFonts w:eastAsia="Garamond" w:cs="Garamond"/>
            <w:color w:val="000000" w:themeColor="text1"/>
            <w:lang w:val="en-US"/>
          </w:rPr>
          <w:t xml:space="preserve">constant </w:t>
        </w:r>
      </w:ins>
      <w:ins w:id="1654" w:author="Hellmann, Simon" w:date="2025-06-12T12:12:00Z">
        <w:r w:rsidR="00F226A0">
          <w:rPr>
            <w:rFonts w:eastAsia="Garamond" w:cs="Garamond"/>
            <w:color w:val="000000" w:themeColor="text1"/>
            <w:lang w:val="en-US"/>
          </w:rPr>
          <w:t xml:space="preserve">inhibition </w:t>
        </w:r>
      </w:ins>
      <w:ins w:id="1655" w:author="Hellmann, Simon" w:date="2025-06-12T12:14:00Z">
        <w:r w:rsidR="00B932FD">
          <w:rPr>
            <w:rFonts w:eastAsia="Garamond" w:cs="Garamond"/>
            <w:color w:val="000000" w:themeColor="text1"/>
            <w:lang w:val="en-US"/>
          </w:rPr>
          <w:t xml:space="preserve">factor </w:t>
        </w:r>
      </w:ins>
      <w:ins w:id="1656" w:author="Hellmann, Simon" w:date="2025-06-12T12:13:00Z">
        <w:r w:rsidR="00F226A0">
          <w:rPr>
            <w:rFonts w:eastAsia="Garamond" w:cs="Garamond"/>
            <w:color w:val="000000" w:themeColor="text1"/>
            <w:lang w:val="en-US"/>
          </w:rPr>
          <w:t xml:space="preserve">and no further plant-model mismatch was introduced. </w:t>
        </w:r>
      </w:ins>
    </w:p>
    <w:p w14:paraId="5C6498C6" w14:textId="15A62C8E" w:rsidR="00DE1A75" w:rsidRPr="005560BB" w:rsidRDefault="00254622">
      <w:pPr>
        <w:rPr>
          <w:rFonts w:eastAsia="Garamond" w:cs="Garamond"/>
          <w:color w:val="000000" w:themeColor="text1"/>
          <w:szCs w:val="24"/>
          <w:lang w:val="en-US"/>
        </w:rPr>
      </w:pPr>
      <w:ins w:id="1657" w:author="Hellmann, Simon" w:date="2025-06-12T16:34:00Z">
        <w:r>
          <w:rPr>
            <w:rFonts w:eastAsia="Garamond" w:cs="Garamond"/>
            <w:color w:val="000000" w:themeColor="text1"/>
            <w:szCs w:val="24"/>
            <w:lang w:val="en-US"/>
          </w:rPr>
          <w:t xml:space="preserve">Overall, </w:t>
        </w:r>
      </w:ins>
      <w:ins w:id="1658" w:author="Hellmann, Simon" w:date="2025-06-12T19:18:00Z">
        <w:r w:rsidR="00DE1A75">
          <w:rPr>
            <w:rFonts w:eastAsia="Garamond" w:cs="Garamond"/>
            <w:color w:val="000000" w:themeColor="text1"/>
            <w:szCs w:val="24"/>
            <w:lang w:val="en-US"/>
          </w:rPr>
          <w:t xml:space="preserve">given the hyperparameters in Tab. 1 and 2, </w:t>
        </w:r>
      </w:ins>
      <w:ins w:id="1659" w:author="Hellmann, Simon" w:date="2025-06-12T19:17:00Z">
        <w:r w:rsidR="00DE1A75">
          <w:rPr>
            <w:rFonts w:eastAsia="Garamond" w:cs="Garamond"/>
            <w:color w:val="000000" w:themeColor="text1"/>
            <w:szCs w:val="24"/>
            <w:lang w:val="en-US"/>
          </w:rPr>
          <w:t xml:space="preserve">the NMPC </w:t>
        </w:r>
      </w:ins>
      <w:moveToRangeStart w:id="1660" w:author="Hellmann, Simon" w:date="2025-06-12T16:34:00Z" w:name="move200638466"/>
      <w:moveTo w:id="1661" w:author="Hellmann, Simon" w:date="2025-06-12T16:34:00Z">
        <w:del w:id="1662" w:author="Hellmann, Simon" w:date="2025-06-12T16:34:00Z">
          <w:r w:rsidDel="00254622">
            <w:rPr>
              <w:rFonts w:eastAsia="Garamond" w:cs="Garamond"/>
              <w:color w:val="000000" w:themeColor="text1"/>
              <w:szCs w:val="24"/>
              <w:lang w:val="en-US"/>
            </w:rPr>
            <w:delText>hence c</w:delText>
          </w:r>
        </w:del>
        <w:del w:id="1663" w:author="Hellmann, Simon" w:date="2025-06-12T19:17:00Z">
          <w:r w:rsidDel="00DE1A75">
            <w:rPr>
              <w:rFonts w:eastAsia="Garamond" w:cs="Garamond"/>
              <w:color w:val="000000" w:themeColor="text1"/>
              <w:szCs w:val="24"/>
              <w:lang w:val="en-US"/>
            </w:rPr>
            <w:delText xml:space="preserve">onstraints are </w:delText>
          </w:r>
        </w:del>
        <w:r>
          <w:rPr>
            <w:rFonts w:eastAsia="Garamond" w:cs="Garamond"/>
            <w:color w:val="000000" w:themeColor="text1"/>
            <w:szCs w:val="24"/>
            <w:lang w:val="en-US"/>
          </w:rPr>
          <w:t>robustly satisfie</w:t>
        </w:r>
      </w:moveTo>
      <w:ins w:id="1664" w:author="Hellmann, Simon" w:date="2025-06-12T19:17:00Z">
        <w:r w:rsidR="00DE1A75">
          <w:rPr>
            <w:rFonts w:eastAsia="Garamond" w:cs="Garamond"/>
            <w:color w:val="000000" w:themeColor="text1"/>
            <w:szCs w:val="24"/>
            <w:lang w:val="en-US"/>
          </w:rPr>
          <w:t xml:space="preserve">s constraints on GS filling level </w:t>
        </w:r>
      </w:ins>
      <w:ins w:id="1665" w:author="Hellmann, Simon" w:date="2025-06-12T19:18:00Z">
        <w:r w:rsidR="00DE1A75">
          <w:rPr>
            <w:rFonts w:eastAsia="Garamond" w:cs="Garamond"/>
            <w:color w:val="000000" w:themeColor="text1"/>
            <w:szCs w:val="24"/>
            <w:lang w:val="en-US"/>
          </w:rPr>
          <w:t xml:space="preserve">through </w:t>
        </w:r>
      </w:ins>
      <w:moveTo w:id="1666" w:author="Hellmann, Simon" w:date="2025-06-12T16:34:00Z">
        <w:del w:id="1667" w:author="Hellmann, Simon" w:date="2025-06-12T19:17:00Z">
          <w:r w:rsidDel="00DE1A75">
            <w:rPr>
              <w:rFonts w:eastAsia="Garamond" w:cs="Garamond"/>
              <w:color w:val="000000" w:themeColor="text1"/>
              <w:szCs w:val="24"/>
              <w:lang w:val="en-US"/>
            </w:rPr>
            <w:delText>d</w:delText>
          </w:r>
        </w:del>
      </w:moveTo>
      <w:ins w:id="1668" w:author="Hellmann, Simon" w:date="2025-06-12T19:18:00Z">
        <w:r w:rsidR="00DE1A75">
          <w:rPr>
            <w:rFonts w:eastAsia="Garamond" w:cs="Garamond"/>
            <w:color w:val="000000" w:themeColor="text1"/>
            <w:szCs w:val="24"/>
            <w:lang w:val="en-US"/>
          </w:rPr>
          <w:t xml:space="preserve">discontinuous </w:t>
        </w:r>
      </w:ins>
      <w:ins w:id="1669" w:author="Hellmann, Simon" w:date="2025-06-12T16:34:00Z">
        <w:r>
          <w:rPr>
            <w:rFonts w:eastAsia="Garamond" w:cs="Garamond"/>
            <w:color w:val="000000" w:themeColor="text1"/>
            <w:szCs w:val="24"/>
            <w:lang w:val="en-US"/>
          </w:rPr>
          <w:t>substrate feedings</w:t>
        </w:r>
      </w:ins>
      <w:ins w:id="1670" w:author="Hellmann, Simon" w:date="2025-06-12T19:18:00Z">
        <w:r w:rsidR="00DE1A75">
          <w:rPr>
            <w:rFonts w:eastAsia="Garamond" w:cs="Garamond"/>
            <w:color w:val="000000" w:themeColor="text1"/>
            <w:szCs w:val="24"/>
            <w:lang w:val="en-US"/>
          </w:rPr>
          <w:t xml:space="preserve"> of predominantly manure</w:t>
        </w:r>
      </w:ins>
      <w:moveTo w:id="1671" w:author="Hellmann, Simon" w:date="2025-06-12T16:34:00Z">
        <w:r>
          <w:rPr>
            <w:rFonts w:eastAsia="Garamond" w:cs="Garamond"/>
            <w:color w:val="000000" w:themeColor="text1"/>
            <w:szCs w:val="24"/>
            <w:lang w:val="en-US"/>
          </w:rPr>
          <w:t>.</w:t>
        </w:r>
      </w:moveTo>
      <w:moveToRangeEnd w:id="1660"/>
    </w:p>
    <w:p w14:paraId="664EF23F" w14:textId="47EBF333" w:rsidR="00D304E0" w:rsidDel="002A0A4A" w:rsidRDefault="7139F001" w:rsidP="00D304E0">
      <w:pPr>
        <w:pStyle w:val="berschrift2"/>
        <w:rPr>
          <w:del w:id="1672" w:author="Hellmann, Simon" w:date="2025-06-12T19:19:00Z"/>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2B81D085" w14:textId="77777777" w:rsidR="002A0A4A" w:rsidRDefault="002A0A4A">
      <w:pPr>
        <w:pStyle w:val="berschrift2"/>
        <w:rPr>
          <w:ins w:id="1673" w:author="Hellmann, Simon" w:date="2025-06-12T19:19:00Z"/>
          <w:lang w:val="en-US"/>
        </w:rPr>
        <w:pPrChange w:id="1674" w:author="Hellmann, Simon" w:date="2025-06-12T19:19:00Z">
          <w:pPr/>
        </w:pPrChange>
      </w:pPr>
    </w:p>
    <w:p w14:paraId="20D18C9F" w14:textId="11069363" w:rsidR="007824D1" w:rsidRDefault="00A52F11">
      <w:pPr>
        <w:rPr>
          <w:ins w:id="1675" w:author="Hellmann, Simon" w:date="2025-06-12T19:27:00Z"/>
          <w:lang w:val="en-US"/>
        </w:rPr>
        <w:pPrChange w:id="1676" w:author="Hellmann, Simon" w:date="2025-06-12T19:46:00Z">
          <w:pPr>
            <w:ind w:firstLine="0"/>
          </w:pPr>
        </w:pPrChange>
      </w:pPr>
      <w:del w:id="1677" w:author="Hellmann, Simon" w:date="2025-06-12T19:19:00Z">
        <w:r w:rsidDel="002A0A4A">
          <w:rPr>
            <w:lang w:val="en-US"/>
          </w:rPr>
          <w:delText xml:space="preserve">The superior performance of </w:delText>
        </w:r>
        <w:r w:rsidR="00D3771C" w:rsidDel="002A0A4A">
          <w:rPr>
            <w:lang w:val="en-US"/>
          </w:rPr>
          <w:delText xml:space="preserve">multi-stage </w:delText>
        </w:r>
        <w:r w:rsidDel="002A0A4A">
          <w:rPr>
            <w:lang w:val="en-US"/>
          </w:rPr>
          <w:delText xml:space="preserve">MPC over nominal MPC is illustrated in </w:delText>
        </w:r>
      </w:del>
      <w:r w:rsidR="00CF1BBF">
        <w:rPr>
          <w:lang w:val="en-US"/>
        </w:rPr>
        <w:t>Fig.</w:t>
      </w:r>
      <w:r>
        <w:rPr>
          <w:lang w:val="en-US"/>
        </w:rPr>
        <w:t xml:space="preserve"> 6</w:t>
      </w:r>
      <w:r w:rsidR="006E2944">
        <w:rPr>
          <w:lang w:val="en-US"/>
        </w:rPr>
        <w:t>.</w:t>
      </w:r>
      <w:ins w:id="1678" w:author="Hellmann, Simon" w:date="2025-06-12T19:19:00Z">
        <w:r w:rsidR="002A0A4A">
          <w:rPr>
            <w:lang w:val="en-US"/>
          </w:rPr>
          <w:t xml:space="preserve"> compares the performance of multi-stage MPC (left) </w:t>
        </w:r>
      </w:ins>
      <w:ins w:id="1679" w:author="Hellmann, Simon" w:date="2025-06-12T19:21:00Z">
        <w:r w:rsidR="00E476BE">
          <w:rPr>
            <w:lang w:val="en-US"/>
          </w:rPr>
          <w:t xml:space="preserve">and </w:t>
        </w:r>
      </w:ins>
      <w:ins w:id="1680" w:author="Hellmann, Simon" w:date="2025-06-12T19:19:00Z">
        <w:r w:rsidR="002A0A4A">
          <w:rPr>
            <w:lang w:val="en-US"/>
          </w:rPr>
          <w:t xml:space="preserve">nominal MPC </w:t>
        </w:r>
      </w:ins>
      <w:ins w:id="1681" w:author="Hellmann, Simon" w:date="2025-06-12T19:21:00Z">
        <w:r w:rsidR="00E476BE">
          <w:rPr>
            <w:lang w:val="en-US"/>
          </w:rPr>
          <w:t>(right) for</w:t>
        </w:r>
      </w:ins>
      <w:ins w:id="1682" w:author="Hellmann, Simon" w:date="2025-06-12T19:22:00Z">
        <w:r w:rsidR="00E476BE">
          <w:rPr>
            <w:lang w:val="en-US"/>
          </w:rPr>
          <w:t xml:space="preserve"> cogeneration, i.e. with an additional </w:t>
        </w:r>
      </w:ins>
      <w:ins w:id="1683" w:author="Hellmann, Simon" w:date="2025-06-13T09:08:00Z">
        <w:r w:rsidR="004749B9">
          <w:rPr>
            <w:lang w:val="en-US"/>
          </w:rPr>
          <w:t>GS</w:t>
        </w:r>
      </w:ins>
      <w:ins w:id="1684" w:author="Hellmann, Simon" w:date="2025-06-12T19:22:00Z">
        <w:r w:rsidR="00E476BE">
          <w:rPr>
            <w:lang w:val="en-US"/>
          </w:rPr>
          <w:t>, but without disturbance feedings and GS measurement noise</w:t>
        </w:r>
      </w:ins>
      <w:ins w:id="1685" w:author="Hellmann, Simon" w:date="2025-06-12T19:21:00Z">
        <w:r w:rsidR="00E476BE">
          <w:rPr>
            <w:lang w:val="en-US"/>
          </w:rPr>
          <w:t xml:space="preserve">. </w:t>
        </w:r>
      </w:ins>
      <w:del w:id="1686" w:author="Hellmann, Simon" w:date="2025-06-12T19:21:00Z">
        <w:r w:rsidR="006E2944" w:rsidDel="00E476BE">
          <w:rPr>
            <w:lang w:val="en-US"/>
          </w:rPr>
          <w:delText xml:space="preserve"> </w:delText>
        </w:r>
      </w:del>
      <w:moveFromRangeStart w:id="1687" w:author="Hellmann, Simon" w:date="2025-06-11T22:09:00Z" w:name="move200572168"/>
      <w:moveFrom w:id="1688" w:author="Hellmann, Simon" w:date="2025-06-11T22:09:00Z">
        <w:r w:rsidR="006E2944" w:rsidDel="00573F08">
          <w:rPr>
            <w:lang w:val="en-US"/>
          </w:rPr>
          <w:t xml:space="preserve">Clearly, nominal MPC (on the left) </w:t>
        </w:r>
        <w:r w:rsidR="00F651FC" w:rsidDel="00573F08">
          <w:rPr>
            <w:lang w:val="en-US"/>
          </w:rPr>
          <w:t>fails to</w:t>
        </w:r>
        <w:r w:rsidR="006E2944" w:rsidDel="00573F08">
          <w:rPr>
            <w:lang w:val="en-US"/>
          </w:rPr>
          <w:t xml:space="preserve"> ensure stability </w:t>
        </w:r>
        <w:r w:rsidR="00E532EB" w:rsidDel="00573F08">
          <w:rPr>
            <w:lang w:val="en-US"/>
          </w:rPr>
          <w:t xml:space="preserve">and leads to </w:t>
        </w:r>
        <w:r w:rsidR="00F651FC" w:rsidDel="00573F08">
          <w:rPr>
            <w:lang w:val="en-US"/>
          </w:rPr>
          <w:t>massive</w:t>
        </w:r>
        <w:r w:rsidR="00E532EB" w:rsidDel="00573F08">
          <w:rPr>
            <w:lang w:val="en-US"/>
          </w:rPr>
          <w:t xml:space="preserve"> constraint violations, whereas </w:t>
        </w:r>
        <w:r w:rsidR="00D3771C" w:rsidDel="00573F08">
          <w:rPr>
            <w:lang w:val="en-US"/>
          </w:rPr>
          <w:t>multistage</w:t>
        </w:r>
        <w:r w:rsidR="006E2944" w:rsidDel="00573F08">
          <w:rPr>
            <w:lang w:val="en-US"/>
          </w:rPr>
          <w:t xml:space="preserve"> </w:t>
        </w:r>
        <w:r w:rsidR="00E532EB" w:rsidDel="00573F08">
          <w:rPr>
            <w:lang w:val="en-US"/>
          </w:rPr>
          <w:t>MPC (</w:t>
        </w:r>
        <w:r w:rsidR="006E2944" w:rsidDel="00573F08">
          <w:rPr>
            <w:lang w:val="en-US"/>
          </w:rPr>
          <w:t>on the right</w:t>
        </w:r>
        <w:r w:rsidR="00E532EB" w:rsidDel="00573F08">
          <w:rPr>
            <w:lang w:val="en-US"/>
          </w:rPr>
          <w:t>) maintains safe GS filling levels and an overall stable process.</w:t>
        </w:r>
        <w:del w:id="1689" w:author="Hellmann, Simon" w:date="2025-06-12T19:23:00Z">
          <w:r w:rsidR="00E532EB" w:rsidDel="00100816">
            <w:rPr>
              <w:lang w:val="en-US"/>
            </w:rPr>
            <w:delText xml:space="preserve"> </w:delText>
          </w:r>
        </w:del>
      </w:moveFrom>
      <w:moveFromRangeEnd w:id="1687"/>
      <w:del w:id="1690" w:author="Hellmann, Simon" w:date="2025-06-12T19:23:00Z">
        <w:r w:rsidR="008D381A" w:rsidDel="00100816">
          <w:rPr>
            <w:lang w:val="en-US"/>
          </w:rPr>
          <w:delText xml:space="preserve">For the simulations, </w:delText>
        </w:r>
        <w:r w:rsidR="7139F001" w:rsidRPr="7139F001" w:rsidDel="00100816">
          <w:rPr>
            <w:lang w:val="en-US"/>
          </w:rPr>
          <w:delText>no additional disturbance feed</w:delText>
        </w:r>
        <w:r w:rsidR="003B6C99" w:rsidDel="00100816">
          <w:rPr>
            <w:lang w:val="en-US"/>
          </w:rPr>
          <w:delText>ing</w:delText>
        </w:r>
        <w:r w:rsidR="008D381A" w:rsidDel="00100816">
          <w:rPr>
            <w:lang w:val="en-US"/>
          </w:rPr>
          <w:delText xml:space="preserve"> was considered, nor measurement </w:delText>
        </w:r>
        <w:r w:rsidR="7139F001" w:rsidRPr="7139F001" w:rsidDel="00100816">
          <w:rPr>
            <w:lang w:val="en-US"/>
          </w:rPr>
          <w:delText xml:space="preserve">noise on </w:delText>
        </w:r>
        <w:r w:rsidR="008D381A" w:rsidDel="00100816">
          <w:rPr>
            <w:lang w:val="en-US"/>
          </w:rPr>
          <w:delText xml:space="preserve">GS </w:delText>
        </w:r>
        <w:r w:rsidR="7139F001" w:rsidRPr="7139F001" w:rsidDel="00100816">
          <w:rPr>
            <w:lang w:val="en-US"/>
          </w:rPr>
          <w:delText>states</w:delText>
        </w:r>
        <w:r w:rsidR="009554AA" w:rsidDel="00100816">
          <w:rPr>
            <w:lang w:val="en-US"/>
          </w:rPr>
          <w:delText xml:space="preserve">. </w:delText>
        </w:r>
      </w:del>
      <w:commentRangeStart w:id="1691"/>
      <w:commentRangeStart w:id="1692"/>
      <w:r w:rsidR="00876450">
        <w:rPr>
          <w:lang w:val="en-US"/>
        </w:rPr>
        <w:t>Instead</w:t>
      </w:r>
      <w:r w:rsidR="001573D2">
        <w:rPr>
          <w:lang w:val="en-US"/>
        </w:rPr>
        <w:t>,</w:t>
      </w:r>
      <w:r w:rsidR="004F38AD">
        <w:rPr>
          <w:lang w:val="en-US"/>
        </w:rPr>
        <w:t xml:space="preserve"> </w:t>
      </w:r>
      <w:ins w:id="1693" w:author="Hellmann, Simon" w:date="2025-06-13T09:08:00Z">
        <w:r w:rsidR="004749B9">
          <w:rPr>
            <w:lang w:val="en-US"/>
          </w:rPr>
          <w:t>to challenge the controller performance,</w:t>
        </w:r>
        <w:r w:rsidR="004749B9" w:rsidDel="00100816">
          <w:rPr>
            <w:lang w:val="en-US"/>
          </w:rPr>
          <w:t xml:space="preserve"> </w:t>
        </w:r>
      </w:ins>
      <w:del w:id="1694" w:author="Hellmann, Simon" w:date="2025-06-12T19:24:00Z">
        <w:r w:rsidR="004F38AD" w:rsidDel="00100816">
          <w:rPr>
            <w:lang w:val="en-US"/>
          </w:rPr>
          <w:delText>i</w:delText>
        </w:r>
        <w:r w:rsidR="00AB3B39" w:rsidDel="00100816">
          <w:rPr>
            <w:lang w:val="en-US"/>
          </w:rPr>
          <w:delText xml:space="preserve">nfluent </w:delText>
        </w:r>
      </w:del>
      <w:r w:rsidR="00AB3B39">
        <w:rPr>
          <w:lang w:val="en-US"/>
        </w:rPr>
        <w:t xml:space="preserve">uncertainties </w:t>
      </w:r>
      <w:ins w:id="1695" w:author="Hellmann, Simon" w:date="2025-06-12T19:24:00Z">
        <w:r w:rsidR="00100816">
          <w:rPr>
            <w:lang w:val="en-US"/>
          </w:rPr>
          <w:t xml:space="preserve">of influent macronutrients </w:t>
        </w:r>
      </w:ins>
      <w:r w:rsidR="00AB3B39">
        <w:rPr>
          <w:lang w:val="en-US"/>
        </w:rPr>
        <w:t xml:space="preserve">were varied at </w:t>
      </w:r>
      <w:r w:rsidR="00FC6EFB">
        <w:rPr>
          <w:lang w:val="en-US"/>
        </w:rPr>
        <w:t>2</w:t>
      </w:r>
      <w:r w:rsidR="00AB3B39">
        <w:rPr>
          <w:lang w:val="en-US"/>
        </w:rPr>
        <w:t xml:space="preserve"> SD</w:t>
      </w:r>
      <w:r w:rsidR="001867A1">
        <w:rPr>
          <w:lang w:val="en-US"/>
        </w:rPr>
        <w:t>s</w:t>
      </w:r>
      <w:del w:id="1696" w:author="Hellmann, Simon" w:date="2025-06-13T09:08:00Z">
        <w:r w:rsidR="00AB3B39" w:rsidDel="004749B9">
          <w:rPr>
            <w:lang w:val="en-US"/>
          </w:rPr>
          <w:delText xml:space="preserve"> </w:delText>
        </w:r>
      </w:del>
      <w:del w:id="1697" w:author="Hellmann, Simon" w:date="2025-06-12T19:24:00Z">
        <w:r w:rsidR="000A4B1B" w:rsidDel="00100816">
          <w:rPr>
            <w:lang w:val="en-US"/>
          </w:rPr>
          <w:delText>(cf. Tab</w:delText>
        </w:r>
        <w:r w:rsidR="0054630B" w:rsidDel="00100816">
          <w:rPr>
            <w:lang w:val="en-US"/>
          </w:rPr>
          <w:delText>. </w:delText>
        </w:r>
        <w:r w:rsidR="000A4B1B" w:rsidDel="00100816">
          <w:rPr>
            <w:lang w:val="en-US"/>
          </w:rPr>
          <w:delText>2)</w:delText>
        </w:r>
        <w:r w:rsidR="001867A1" w:rsidDel="00100816">
          <w:rPr>
            <w:lang w:val="en-US"/>
          </w:rPr>
          <w:delText xml:space="preserve"> </w:delText>
        </w:r>
      </w:del>
      <w:del w:id="1698" w:author="Hellmann, Simon" w:date="2025-06-13T09:08:00Z">
        <w:r w:rsidR="001867A1" w:rsidDel="004749B9">
          <w:rPr>
            <w:lang w:val="en-US"/>
          </w:rPr>
          <w:delText xml:space="preserve">to challenge </w:delText>
        </w:r>
        <w:r w:rsidR="00FC6EFB" w:rsidDel="004749B9">
          <w:rPr>
            <w:lang w:val="en-US"/>
          </w:rPr>
          <w:delText xml:space="preserve">the </w:delText>
        </w:r>
        <w:r w:rsidR="001867A1" w:rsidDel="004749B9">
          <w:rPr>
            <w:lang w:val="en-US"/>
          </w:rPr>
          <w:delText>controller performance</w:delText>
        </w:r>
      </w:del>
      <w:ins w:id="1699" w:author="Hellmann, Simon" w:date="2025-06-12T19:24:00Z">
        <w:r w:rsidR="00100816">
          <w:rPr>
            <w:lang w:val="en-US"/>
          </w:rPr>
          <w:t>, and the GS filling level setpoint was increased to 60% (Tab</w:t>
        </w:r>
      </w:ins>
      <w:ins w:id="1700" w:author="Hellmann, Simon" w:date="2025-06-12T19:25:00Z">
        <w:r w:rsidR="00100816">
          <w:rPr>
            <w:lang w:val="en-US"/>
          </w:rPr>
          <w:t>. 2)</w:t>
        </w:r>
      </w:ins>
      <w:r w:rsidR="00AB3B39">
        <w:rPr>
          <w:lang w:val="en-US"/>
        </w:rPr>
        <w:t>.</w:t>
      </w:r>
      <w:r w:rsidR="008D381A">
        <w:rPr>
          <w:lang w:val="en-US"/>
        </w:rPr>
        <w:t xml:space="preserve"> </w:t>
      </w:r>
      <w:commentRangeEnd w:id="1691"/>
      <w:r w:rsidR="0025752D">
        <w:rPr>
          <w:rStyle w:val="Kommentarzeichen"/>
        </w:rPr>
        <w:commentReference w:id="1691"/>
      </w:r>
      <w:commentRangeEnd w:id="1692"/>
      <w:ins w:id="1701" w:author="Hellmann, Simon" w:date="2025-06-13T09:08:00Z">
        <w:r w:rsidR="004749B9">
          <w:rPr>
            <w:lang w:val="en-US"/>
          </w:rPr>
          <w:t xml:space="preserve">A </w:t>
        </w:r>
      </w:ins>
      <w:ins w:id="1702" w:author="Hellmann, Simon" w:date="2025-06-12T19:25:00Z">
        <w:r w:rsidR="00100816">
          <w:rPr>
            <w:lang w:val="en-US"/>
          </w:rPr>
          <w:t>t</w:t>
        </w:r>
      </w:ins>
      <w:ins w:id="1703" w:author="Hellmann, Simon" w:date="2025-06-11T22:08:00Z">
        <w:r w:rsidR="00573F08">
          <w:rPr>
            <w:lang w:val="en-US"/>
          </w:rPr>
          <w:t>otal 14 d (2 weeks)</w:t>
        </w:r>
      </w:ins>
      <w:ins w:id="1704" w:author="Hellmann, Simon" w:date="2025-06-13T09:09:00Z">
        <w:r w:rsidR="004749B9">
          <w:rPr>
            <w:lang w:val="en-US"/>
          </w:rPr>
          <w:t xml:space="preserve"> w</w:t>
        </w:r>
      </w:ins>
      <w:ins w:id="1705" w:author="Hellmann, Simon" w:date="2025-06-13T09:12:00Z">
        <w:r w:rsidR="004749B9">
          <w:rPr>
            <w:lang w:val="en-US"/>
          </w:rPr>
          <w:t>ere</w:t>
        </w:r>
      </w:ins>
      <w:ins w:id="1706" w:author="Hellmann, Simon" w:date="2025-06-13T09:09:00Z">
        <w:r w:rsidR="004749B9">
          <w:rPr>
            <w:lang w:val="en-US"/>
          </w:rPr>
          <w:t xml:space="preserve"> simulated</w:t>
        </w:r>
      </w:ins>
      <w:ins w:id="1707" w:author="Hellmann, Simon" w:date="2025-06-11T22:08:00Z">
        <w:r w:rsidR="00573F08">
          <w:rPr>
            <w:lang w:val="en-US"/>
          </w:rPr>
          <w:t xml:space="preserve">. </w:t>
        </w:r>
      </w:ins>
      <w:r w:rsidR="00E94A0A">
        <w:rPr>
          <w:rStyle w:val="Kommentarzeichen"/>
        </w:rPr>
        <w:commentReference w:id="1692"/>
      </w:r>
      <w:del w:id="1708" w:author="Hellmann, Simon" w:date="2025-06-13T09:10:00Z">
        <w:r w:rsidR="00FC6EFB" w:rsidDel="004749B9">
          <w:rPr>
            <w:lang w:val="en-US"/>
          </w:rPr>
          <w:delText xml:space="preserve">As </w:delText>
        </w:r>
      </w:del>
      <w:del w:id="1709" w:author="Hellmann, Simon" w:date="2025-06-12T19:25:00Z">
        <w:r w:rsidR="00FC6EFB" w:rsidDel="00100816">
          <w:rPr>
            <w:lang w:val="en-US"/>
          </w:rPr>
          <w:delText>before</w:delText>
        </w:r>
      </w:del>
      <w:del w:id="1710" w:author="Hellmann, Simon" w:date="2025-06-13T09:10:00Z">
        <w:r w:rsidR="001573D2" w:rsidDel="004749B9">
          <w:rPr>
            <w:lang w:val="en-US"/>
          </w:rPr>
          <w:delText>,</w:delText>
        </w:r>
        <w:r w:rsidR="00876450" w:rsidDel="004749B9">
          <w:rPr>
            <w:lang w:val="en-US"/>
          </w:rPr>
          <w:delText xml:space="preserve"> m</w:delText>
        </w:r>
      </w:del>
      <w:ins w:id="1711" w:author="Hellmann, Simon" w:date="2025-06-13T09:10:00Z">
        <w:r w:rsidR="004749B9">
          <w:rPr>
            <w:lang w:val="en-US"/>
          </w:rPr>
          <w:t>M</w:t>
        </w:r>
      </w:ins>
      <w:r w:rsidR="00876450">
        <w:rPr>
          <w:lang w:val="en-US"/>
        </w:rPr>
        <w:t>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ins w:id="1712" w:author="Hellmann, Simon" w:date="2025-06-10T15:13:00Z">
        <w:r w:rsidR="00EF0460">
          <w:rPr>
            <w:lang w:val="en-US"/>
          </w:rPr>
          <w:t>s</w:t>
        </w:r>
      </w:ins>
      <w:r w:rsidR="005B0D33">
        <w:rPr>
          <w:lang w:val="en-US"/>
        </w:rPr>
        <w:t>;</w:t>
      </w:r>
      <w:r w:rsidR="00817AC1">
        <w:rPr>
          <w:lang w:val="en-US"/>
        </w:rPr>
        <w:t xml:space="preserve"> </w:t>
      </w:r>
      <w:del w:id="1713" w:author="Hellmann, Simon" w:date="2025-06-13T09:10:00Z">
        <w:r w:rsidR="00DD1800" w:rsidDel="004749B9">
          <w:rPr>
            <w:lang w:val="en-US"/>
          </w:rPr>
          <w:delText>the nominal</w:delText>
        </w:r>
        <w:r w:rsidR="007E21E0" w:rsidDel="004749B9">
          <w:rPr>
            <w:lang w:val="en-US"/>
          </w:rPr>
          <w:delText xml:space="preserve"> MPC</w:delText>
        </w:r>
        <w:r w:rsidR="00DD1800" w:rsidDel="004749B9">
          <w:rPr>
            <w:lang w:val="en-US"/>
          </w:rPr>
          <w:delText xml:space="preserve"> was supplied with nominal values</w:delText>
        </w:r>
        <w:r w:rsidR="005B0D33" w:rsidDel="004749B9">
          <w:rPr>
            <w:lang w:val="en-US"/>
          </w:rPr>
          <w:delText xml:space="preserve">; </w:delText>
        </w:r>
      </w:del>
      <w:r w:rsidR="005B0D33">
        <w:rPr>
          <w:lang w:val="en-US"/>
        </w:rPr>
        <w:t xml:space="preserve">and </w:t>
      </w:r>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ins w:id="1714" w:author="Hellmann, Simon" w:date="2025-06-13T09:12:00Z">
        <w:r w:rsidR="004749B9">
          <w:rPr>
            <w:lang w:val="en-US"/>
          </w:rPr>
          <w:t xml:space="preserve">as previously, cf. </w:t>
        </w:r>
      </w:ins>
      <w:ins w:id="1715" w:author="Hellmann, Simon" w:date="2025-06-12T19:26:00Z">
        <w:r w:rsidR="00D91A20">
          <w:rPr>
            <w:rFonts w:eastAsia="Garamond" w:cs="Garamond"/>
            <w:lang w:val="en-US"/>
          </w:rPr>
          <w:t>P</w:t>
        </w:r>
      </w:ins>
      <w:del w:id="1716" w:author="Hellmann, Simon" w:date="2025-06-12T19:26:00Z">
        <w:r w:rsidR="005B0D33" w:rsidDel="00D91A20">
          <w:rPr>
            <w:rFonts w:eastAsia="Garamond" w:cs="Garamond"/>
            <w:lang w:val="en-US"/>
          </w:rPr>
          <w:delText>p</w:delText>
        </w:r>
      </w:del>
      <w:r w:rsidR="005B0D33">
        <w:rPr>
          <w:rFonts w:eastAsia="Garamond" w:cs="Garamond"/>
          <w:lang w:val="en-US"/>
        </w:rPr>
        <w:t>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ins w:id="1717" w:author="Hellmann, Simon" w:date="2025-06-13T09:10:00Z">
        <w:r w:rsidR="004749B9">
          <w:rPr>
            <w:lang w:val="en-US"/>
          </w:rPr>
          <w:t>; but the nominal MPC was supplied with nominal values</w:t>
        </w:r>
      </w:ins>
      <w:ins w:id="1718" w:author="Hellmann, Simon" w:date="2025-06-13T09:12:00Z">
        <w:r w:rsidR="004749B9">
          <w:rPr>
            <w:lang w:val="en-US"/>
          </w:rPr>
          <w:t xml:space="preserve"> of influent macronutrients</w:t>
        </w:r>
      </w:ins>
      <w:ins w:id="1719" w:author="Hellmann, Simon" w:date="2025-06-13T09:10:00Z">
        <w:r w:rsidR="004749B9">
          <w:rPr>
            <w:lang w:val="en-US"/>
          </w:rPr>
          <w:t>.</w:t>
        </w:r>
      </w:ins>
      <w:del w:id="1720" w:author="Hellmann, Simon" w:date="2025-06-13T09:10:00Z">
        <w:r w:rsidR="00FC6EFB" w:rsidDel="004749B9">
          <w:rPr>
            <w:lang w:val="en-US"/>
          </w:rPr>
          <w:delText>.</w:delText>
        </w:r>
      </w:del>
    </w:p>
    <w:p w14:paraId="7636945A" w14:textId="70270FCB" w:rsidR="007A4438" w:rsidDel="007A4438" w:rsidRDefault="007824D1">
      <w:pPr>
        <w:rPr>
          <w:del w:id="1721" w:author="Hellmann, Simon" w:date="2025-06-11T22:09:00Z"/>
          <w:lang w:val="en-US"/>
        </w:rPr>
      </w:pPr>
      <w:ins w:id="1722" w:author="Hellmann, Simon" w:date="2025-06-12T19:27:00Z">
        <w:r>
          <w:rPr>
            <w:lang w:val="en-US"/>
          </w:rPr>
          <w:lastRenderedPageBreak/>
          <w:t>C</w:t>
        </w:r>
      </w:ins>
      <w:moveToRangeStart w:id="1723" w:author="Hellmann, Simon" w:date="2025-06-11T22:09:00Z" w:name="move200572168"/>
      <w:moveTo w:id="1724" w:author="Hellmann, Simon" w:date="2025-06-11T22:09:00Z">
        <w:del w:id="1725" w:author="Hellmann, Simon" w:date="2025-06-12T19:26:00Z">
          <w:r w:rsidR="007A4438" w:rsidDel="007824D1">
            <w:rPr>
              <w:lang w:val="en-US"/>
            </w:rPr>
            <w:delText>C</w:delText>
          </w:r>
        </w:del>
        <w:r w:rsidR="007A4438">
          <w:rPr>
            <w:lang w:val="en-US"/>
          </w:rPr>
          <w:t xml:space="preserve">learly, nominal MPC </w:t>
        </w:r>
      </w:moveTo>
      <w:ins w:id="1726" w:author="Hellmann, Simon" w:date="2025-06-13T09:13:00Z">
        <w:r w:rsidR="00A3225B">
          <w:rPr>
            <w:lang w:val="en-US"/>
          </w:rPr>
          <w:t xml:space="preserve">(Fig. 6, right) </w:t>
        </w:r>
      </w:ins>
      <w:moveTo w:id="1727" w:author="Hellmann, Simon" w:date="2025-06-11T22:09:00Z">
        <w:del w:id="1728" w:author="Hellmann, Simon" w:date="2025-06-12T19:27:00Z">
          <w:r w:rsidR="007A4438" w:rsidDel="007824D1">
            <w:rPr>
              <w:lang w:val="en-US"/>
            </w:rPr>
            <w:delText xml:space="preserve">(on the left) </w:delText>
          </w:r>
        </w:del>
        <w:r w:rsidR="007A4438">
          <w:rPr>
            <w:lang w:val="en-US"/>
          </w:rPr>
          <w:t xml:space="preserve">fails to ensure </w:t>
        </w:r>
      </w:moveTo>
      <w:ins w:id="1729" w:author="Hellmann, Simon" w:date="2025-06-12T19:27:00Z">
        <w:r>
          <w:rPr>
            <w:lang w:val="en-US"/>
          </w:rPr>
          <w:t xml:space="preserve">process </w:t>
        </w:r>
      </w:ins>
      <w:moveTo w:id="1730" w:author="Hellmann, Simon" w:date="2025-06-11T22:09:00Z">
        <w:r w:rsidR="007A4438">
          <w:rPr>
            <w:lang w:val="en-US"/>
          </w:rPr>
          <w:t>stability and leads to massive constraint violations</w:t>
        </w:r>
      </w:moveTo>
      <w:ins w:id="1731" w:author="Hellmann, Simon" w:date="2025-06-12T19:27:00Z">
        <w:r>
          <w:rPr>
            <w:lang w:val="en-US"/>
          </w:rPr>
          <w:t xml:space="preserve"> of the GS</w:t>
        </w:r>
      </w:ins>
      <w:moveTo w:id="1732" w:author="Hellmann, Simon" w:date="2025-06-11T22:09:00Z">
        <w:r w:rsidR="007A4438">
          <w:rPr>
            <w:lang w:val="en-US"/>
          </w:rPr>
          <w:t xml:space="preserve">, whereas </w:t>
        </w:r>
      </w:moveTo>
      <w:ins w:id="1733" w:author="Hellmann, Simon" w:date="2025-06-12T19:27:00Z">
        <w:r>
          <w:rPr>
            <w:lang w:val="en-US"/>
          </w:rPr>
          <w:t xml:space="preserve">robust </w:t>
        </w:r>
      </w:ins>
      <w:moveTo w:id="1734" w:author="Hellmann, Simon" w:date="2025-06-11T22:09:00Z">
        <w:r w:rsidR="007A4438">
          <w:rPr>
            <w:lang w:val="en-US"/>
          </w:rPr>
          <w:t>multi</w:t>
        </w:r>
      </w:moveTo>
      <w:ins w:id="1735" w:author="Hellmann, Simon" w:date="2025-06-12T19:27:00Z">
        <w:r>
          <w:rPr>
            <w:lang w:val="en-US"/>
          </w:rPr>
          <w:t>-</w:t>
        </w:r>
      </w:ins>
      <w:moveTo w:id="1736" w:author="Hellmann, Simon" w:date="2025-06-11T22:09:00Z">
        <w:r w:rsidR="007A4438">
          <w:rPr>
            <w:lang w:val="en-US"/>
          </w:rPr>
          <w:t xml:space="preserve">stage MPC </w:t>
        </w:r>
      </w:moveTo>
      <w:ins w:id="1737" w:author="Hellmann, Simon" w:date="2025-06-13T09:13:00Z">
        <w:r w:rsidR="00A3225B">
          <w:rPr>
            <w:lang w:val="en-US"/>
          </w:rPr>
          <w:t xml:space="preserve">(Fig. 6, left) </w:t>
        </w:r>
      </w:ins>
      <w:moveTo w:id="1738" w:author="Hellmann, Simon" w:date="2025-06-11T22:09:00Z">
        <w:del w:id="1739" w:author="Hellmann, Simon" w:date="2025-06-12T19:28:00Z">
          <w:r w:rsidR="007A4438" w:rsidDel="007824D1">
            <w:rPr>
              <w:lang w:val="en-US"/>
            </w:rPr>
            <w:delText xml:space="preserve">(on the right) </w:delText>
          </w:r>
        </w:del>
        <w:r w:rsidR="007A4438">
          <w:rPr>
            <w:lang w:val="en-US"/>
          </w:rPr>
          <w:t>maintains safe GS filling levels and an overall stable process.</w:t>
        </w:r>
      </w:moveTo>
      <w:moveToRangeEnd w:id="1723"/>
    </w:p>
    <w:p w14:paraId="583F1D98" w14:textId="3A99856E" w:rsidR="0088398F" w:rsidRDefault="007A4438" w:rsidP="0088398F">
      <w:pPr>
        <w:rPr>
          <w:ins w:id="1740" w:author="Simon Hellmann" w:date="2025-06-13T14:41:00Z" w16du:dateUtc="2025-06-13T12:41:00Z"/>
          <w:lang w:val="en-US"/>
        </w:rPr>
      </w:pPr>
      <w:ins w:id="1741" w:author="Hellmann, Simon" w:date="2025-06-11T22:09:00Z">
        <w:r>
          <w:rPr>
            <w:lang w:val="en-US"/>
          </w:rPr>
          <w:t xml:space="preserve"> </w:t>
        </w:r>
      </w:ins>
      <w:r w:rsidR="00055D10">
        <w:rPr>
          <w:lang w:val="en-US"/>
        </w:rPr>
        <w:t xml:space="preserve">The </w:t>
      </w:r>
      <w:ins w:id="1742" w:author="Hellmann, Simon" w:date="2025-06-13T09:14:00Z">
        <w:r w:rsidR="00A3225B">
          <w:rPr>
            <w:lang w:val="en-US"/>
          </w:rPr>
          <w:t xml:space="preserve">reason for the nominal controller’s </w:t>
        </w:r>
      </w:ins>
      <w:r w:rsidR="00884E1F">
        <w:rPr>
          <w:lang w:val="en-US"/>
        </w:rPr>
        <w:t>inferior</w:t>
      </w:r>
      <w:r w:rsidR="00621B6D">
        <w:rPr>
          <w:lang w:val="en-US"/>
        </w:rPr>
        <w:t xml:space="preserve"> performance </w:t>
      </w:r>
      <w:del w:id="1743" w:author="Hellmann, Simon" w:date="2025-06-13T09:14:00Z">
        <w:r w:rsidR="00621B6D" w:rsidDel="00A3225B">
          <w:rPr>
            <w:lang w:val="en-US"/>
          </w:rPr>
          <w:delText xml:space="preserve">of the nominal controller </w:delText>
        </w:r>
      </w:del>
      <w:r w:rsidR="00621B6D">
        <w:rPr>
          <w:lang w:val="en-US"/>
        </w:rPr>
        <w:t>becomes apparent when considering the</w:t>
      </w:r>
      <w:r w:rsidR="00055D10">
        <w:rPr>
          <w:lang w:val="en-US"/>
        </w:rPr>
        <w:t xml:space="preserve"> </w:t>
      </w:r>
      <w:r w:rsidR="002D3756">
        <w:rPr>
          <w:lang w:val="en-US"/>
        </w:rPr>
        <w:t>difference</w:t>
      </w:r>
      <w:r w:rsidR="00621B6D">
        <w:rPr>
          <w:lang w:val="en-US"/>
        </w:rPr>
        <w:t>s</w:t>
      </w:r>
      <w:r w:rsidR="002D3756">
        <w:rPr>
          <w:lang w:val="en-US"/>
        </w:rPr>
        <w:t xml:space="preserve"> between </w:t>
      </w:r>
      <w:ins w:id="1744" w:author="Simon Hellmann" w:date="2025-06-13T14:49:00Z" w16du:dateUtc="2025-06-13T12:49:00Z">
        <w:r w:rsidR="006A043E" w:rsidRPr="00014D8F">
          <w:rPr>
            <w:lang w:val="en-US"/>
            <w:rPrChange w:id="1745" w:author="Simon Hellmann" w:date="2025-06-13T15:24:00Z" w16du:dateUtc="2025-06-13T13:24:00Z">
              <w:rPr>
                <w:highlight w:val="yellow"/>
                <w:lang w:val="en-US"/>
              </w:rPr>
            </w:rPrChange>
          </w:rPr>
          <w:t>6 h</w:t>
        </w:r>
      </w:ins>
      <w:ins w:id="1746" w:author="Hellmann, Simon" w:date="2025-06-13T10:01:00Z">
        <w:del w:id="1747" w:author="Simon Hellmann" w:date="2025-06-13T14:49:00Z" w16du:dateUtc="2025-06-13T12:49:00Z">
          <w:r w:rsidR="00600206" w:rsidRPr="00014D8F" w:rsidDel="006A043E">
            <w:rPr>
              <w:lang w:val="en-US"/>
            </w:rPr>
            <w:delText>12</w:delText>
          </w:r>
        </w:del>
      </w:ins>
      <w:ins w:id="1748" w:author="Hellmann, Simon" w:date="2025-06-12T19:40:00Z">
        <w:del w:id="1749" w:author="Simon Hellmann" w:date="2025-06-13T14:49:00Z" w16du:dateUtc="2025-06-13T12:49:00Z">
          <w:r w:rsidR="003D7EC2" w:rsidRPr="00014D8F" w:rsidDel="006A043E">
            <w:rPr>
              <w:lang w:val="en-US"/>
            </w:rPr>
            <w:delText xml:space="preserve"> day</w:delText>
          </w:r>
        </w:del>
      </w:ins>
      <w:ins w:id="1750" w:author="Simon Hellmann" w:date="2025-06-13T14:49:00Z" w16du:dateUtc="2025-06-13T12:49:00Z">
        <w:r w:rsidR="006A043E" w:rsidRPr="00014D8F">
          <w:rPr>
            <w:lang w:val="en-US"/>
            <w:rPrChange w:id="1751" w:author="Simon Hellmann" w:date="2025-06-13T15:24:00Z" w16du:dateUtc="2025-06-13T13:24:00Z">
              <w:rPr>
                <w:highlight w:val="yellow"/>
                <w:lang w:val="en-US"/>
              </w:rPr>
            </w:rPrChange>
          </w:rPr>
          <w:t xml:space="preserve"> a</w:t>
        </w:r>
      </w:ins>
      <w:ins w:id="1752" w:author="Hellmann, Simon" w:date="2025-06-12T19:40:00Z">
        <w:del w:id="1753" w:author="Simon Hellmann" w:date="2025-06-13T14:49:00Z" w16du:dateUtc="2025-06-13T12:49:00Z">
          <w:r w:rsidR="003D7EC2" w:rsidRPr="00014D8F" w:rsidDel="006A043E">
            <w:rPr>
              <w:lang w:val="en-US"/>
            </w:rPr>
            <w:delText>-a</w:delText>
          </w:r>
        </w:del>
        <w:r w:rsidR="003D7EC2" w:rsidRPr="00014D8F">
          <w:rPr>
            <w:lang w:val="en-US"/>
          </w:rPr>
          <w:t>head</w:t>
        </w:r>
      </w:ins>
      <w:ins w:id="1754" w:author="Simon Hellmann" w:date="2025-06-13T14:49:00Z" w16du:dateUtc="2025-06-13T12:49:00Z">
        <w:r w:rsidR="006A043E">
          <w:rPr>
            <w:lang w:val="en-US"/>
          </w:rPr>
          <w:t xml:space="preserve"> (12 time steps)</w:t>
        </w:r>
      </w:ins>
      <w:ins w:id="1755" w:author="Hellmann, Simon" w:date="2025-06-12T19:40:00Z">
        <w:r w:rsidR="003D7EC2">
          <w:rPr>
            <w:lang w:val="en-US"/>
          </w:rPr>
          <w:t xml:space="preserve"> </w:t>
        </w:r>
      </w:ins>
      <w:r w:rsidR="002D3756">
        <w:rPr>
          <w:lang w:val="en-US"/>
        </w:rPr>
        <w:t>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 xml:space="preserve">of </w:t>
      </w:r>
      <w:ins w:id="1756" w:author="Hellmann, Simon" w:date="2025-06-13T10:03:00Z">
        <w:r w:rsidR="00836688">
          <w:rPr>
            <w:lang w:val="en-US"/>
          </w:rPr>
          <w:t>bio</w:t>
        </w:r>
      </w:ins>
      <w:r w:rsidR="00C27677">
        <w:rPr>
          <w:lang w:val="en-US"/>
        </w:rPr>
        <w:t>gas production</w:t>
      </w:r>
      <w:ins w:id="1757" w:author="Hellmann, Simon" w:date="2025-06-13T10:03:00Z">
        <w:r w:rsidR="00836688">
          <w:rPr>
            <w:lang w:val="en-US"/>
          </w:rPr>
          <w:t xml:space="preserve"> (black)</w:t>
        </w:r>
      </w:ins>
      <w:del w:id="1758" w:author="Hellmann, Simon" w:date="2025-06-12T19:42:00Z">
        <w:r w:rsidR="00C27677" w:rsidDel="0088398F">
          <w:rPr>
            <w:lang w:val="en-US"/>
          </w:rPr>
          <w:delText xml:space="preserve"> (center subplot</w:delText>
        </w:r>
        <w:r w:rsidR="00191EFA" w:rsidDel="0088398F">
          <w:rPr>
            <w:lang w:val="en-US"/>
          </w:rPr>
          <w:delText xml:space="preserve"> and magnifications therein</w:delText>
        </w:r>
        <w:r w:rsidR="00C27677" w:rsidDel="0088398F">
          <w:rPr>
            <w:lang w:val="en-US"/>
          </w:rPr>
          <w:delText>)</w:delText>
        </w:r>
      </w:del>
      <w:r w:rsidR="002D3756">
        <w:rPr>
          <w:lang w:val="en-US"/>
        </w:rPr>
        <w:t>:</w:t>
      </w:r>
      <w:r w:rsidR="00C27677">
        <w:rPr>
          <w:lang w:val="en-US"/>
        </w:rPr>
        <w:t xml:space="preserve"> the</w:t>
      </w:r>
      <w:r w:rsidR="002D3756">
        <w:rPr>
          <w:lang w:val="en-US"/>
        </w:rPr>
        <w:t xml:space="preserve"> </w:t>
      </w:r>
      <w:ins w:id="1759" w:author="Hellmann, Simon" w:date="2025-06-12T19:42:00Z">
        <w:r w:rsidR="0088398F">
          <w:rPr>
            <w:lang w:val="en-US"/>
          </w:rPr>
          <w:t xml:space="preserve">nominal </w:t>
        </w:r>
      </w:ins>
      <w:r w:rsidR="002D3756">
        <w:rPr>
          <w:lang w:val="en-US"/>
        </w:rPr>
        <w:t xml:space="preserve">controller </w:t>
      </w:r>
      <w:r w:rsidR="007D1975">
        <w:rPr>
          <w:lang w:val="en-US"/>
        </w:rPr>
        <w:t xml:space="preserve">– </w:t>
      </w:r>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r w:rsidR="007D1975">
        <w:rPr>
          <w:lang w:val="en-US"/>
        </w:rPr>
        <w:t xml:space="preserve"> – </w:t>
      </w:r>
      <w:r w:rsidR="000D011E">
        <w:rPr>
          <w:lang w:val="en-US"/>
        </w:rPr>
        <w:t>systematically</w:t>
      </w:r>
      <w:r w:rsidR="007D1975">
        <w:rPr>
          <w:lang w:val="en-US"/>
        </w:rPr>
        <w:t xml:space="preserve"> </w:t>
      </w:r>
      <w:r w:rsidR="00614E79">
        <w:rPr>
          <w:lang w:val="en-US"/>
        </w:rPr>
        <w:t xml:space="preserve">underestimates the </w:t>
      </w:r>
      <w:ins w:id="1760" w:author="Hellmann, Simon" w:date="2025-06-12T19:42:00Z">
        <w:r w:rsidR="0088398F">
          <w:rPr>
            <w:lang w:val="en-US"/>
          </w:rPr>
          <w:t xml:space="preserve">prospective </w:t>
        </w:r>
      </w:ins>
      <w:ins w:id="1761" w:author="Hellmann, Simon" w:date="2025-06-13T10:02:00Z">
        <w:r w:rsidR="00836688">
          <w:rPr>
            <w:lang w:val="en-US"/>
          </w:rPr>
          <w:t>bio</w:t>
        </w:r>
      </w:ins>
      <w:r w:rsidR="00614E79">
        <w:rPr>
          <w:lang w:val="en-US"/>
        </w:rPr>
        <w:t>gas production</w:t>
      </w:r>
      <w:ins w:id="1762" w:author="Hellmann, Simon" w:date="2025-06-13T12:13:00Z">
        <w:r w:rsidR="00AA1AEA">
          <w:rPr>
            <w:lang w:val="en-US"/>
          </w:rPr>
          <w:t xml:space="preserve"> of the plant – </w:t>
        </w:r>
      </w:ins>
      <w:ins w:id="1763" w:author="Hellmann, Simon" w:date="2025-06-13T12:14:00Z">
        <w:r w:rsidR="00AA1AEA">
          <w:rPr>
            <w:lang w:val="en-US"/>
          </w:rPr>
          <w:t xml:space="preserve">with elevated influent concentrations – </w:t>
        </w:r>
      </w:ins>
      <w:del w:id="1764" w:author="Hellmann, Simon" w:date="2025-06-12T19:42:00Z">
        <w:r w:rsidR="002435D2" w:rsidDel="0088398F">
          <w:rPr>
            <w:lang w:val="en-US"/>
          </w:rPr>
          <w:delText xml:space="preserve"> of substrates</w:delText>
        </w:r>
      </w:del>
      <w:del w:id="1765" w:author="Hellmann, Simon" w:date="2025-06-13T12:14:00Z">
        <w:r w:rsidR="002435D2" w:rsidDel="00AA1AEA">
          <w:rPr>
            <w:lang w:val="en-US"/>
          </w:rPr>
          <w:delText>,</w:delText>
        </w:r>
        <w:r w:rsidR="008E460B" w:rsidDel="00AA1AEA">
          <w:rPr>
            <w:lang w:val="en-US"/>
          </w:rPr>
          <w:delText xml:space="preserve"> </w:delText>
        </w:r>
      </w:del>
      <w:r w:rsidR="008E460B">
        <w:rPr>
          <w:lang w:val="en-US"/>
        </w:rPr>
        <w:t>an</w:t>
      </w:r>
      <w:ins w:id="1766" w:author="Hellmann, Simon" w:date="2025-06-13T12:14:00Z">
        <w:r w:rsidR="00AA1AEA">
          <w:rPr>
            <w:lang w:val="en-US"/>
          </w:rPr>
          <w:t xml:space="preserve">d </w:t>
        </w:r>
      </w:ins>
      <w:del w:id="1767" w:author="Hellmann, Simon" w:date="2025-06-13T12:14:00Z">
        <w:r w:rsidR="008E460B" w:rsidDel="00AA1AEA">
          <w:rPr>
            <w:lang w:val="en-US"/>
          </w:rPr>
          <w:delText>d</w:delText>
        </w:r>
      </w:del>
      <w:r w:rsidR="008E460B">
        <w:rPr>
          <w:lang w:val="en-US"/>
        </w:rPr>
        <w:t xml:space="preserve"> 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While </w:t>
      </w:r>
      <w:ins w:id="1768" w:author="Hellmann, Simon" w:date="2025-06-13T10:04:00Z">
        <w:r w:rsidR="00836688">
          <w:rPr>
            <w:lang w:val="en-US"/>
          </w:rPr>
          <w:t xml:space="preserve">the controller is informed on the true plant state at the beginning of the prediction horizon at each time step (state-feedback), </w:t>
        </w:r>
      </w:ins>
      <w:r w:rsidR="00171E56">
        <w:rPr>
          <w:lang w:val="en-US"/>
        </w:rPr>
        <w:t>initially</w:t>
      </w:r>
      <w:r w:rsidR="00CF6219">
        <w:rPr>
          <w:lang w:val="en-US"/>
        </w:rPr>
        <w:t xml:space="preserve"> </w:t>
      </w:r>
      <w:r w:rsidR="00171E56">
        <w:rPr>
          <w:lang w:val="en-US"/>
        </w:rPr>
        <w:t xml:space="preserve">GS constraints can be </w:t>
      </w:r>
      <w:r w:rsidR="002D3756">
        <w:rPr>
          <w:lang w:val="en-US"/>
        </w:rPr>
        <w:t>ensure</w:t>
      </w:r>
      <w:r w:rsidR="00171E56">
        <w:rPr>
          <w:lang w:val="en-US"/>
        </w:rPr>
        <w:t>d</w:t>
      </w:r>
      <w:ins w:id="1769" w:author="Hellmann, Simon" w:date="2025-06-12T19:43:00Z">
        <w:r w:rsidR="0088398F">
          <w:rPr>
            <w:lang w:val="en-US"/>
          </w:rPr>
          <w:t xml:space="preserve"> (magnification in GS plot)</w:t>
        </w:r>
      </w:ins>
      <w:ins w:id="1770" w:author="Hellmann, Simon" w:date="2025-06-13T10:04:00Z">
        <w:r w:rsidR="00836688">
          <w:rPr>
            <w:lang w:val="en-US"/>
          </w:rPr>
          <w:t>. However,</w:t>
        </w:r>
      </w:ins>
      <w:del w:id="1771" w:author="Hellmann, Simon" w:date="2025-06-13T10:04:00Z">
        <w:r w:rsidR="00171E56" w:rsidDel="00836688">
          <w:rPr>
            <w:lang w:val="en-US"/>
          </w:rPr>
          <w:delText>,</w:delText>
        </w:r>
      </w:del>
      <w:r w:rsidR="00171E56">
        <w:rPr>
          <w:lang w:val="en-US"/>
        </w:rPr>
        <w:t xml:space="preserve"> at around day </w:t>
      </w:r>
      <w:ins w:id="1772" w:author="Hellmann, Simon" w:date="2025-06-12T19:44:00Z">
        <w:r w:rsidR="0088398F">
          <w:rPr>
            <w:lang w:val="en-US"/>
          </w:rPr>
          <w:t xml:space="preserve">2.3 the GS soft constraint (grey dashed line) is violated for the first time, and on day </w:t>
        </w:r>
      </w:ins>
      <w:del w:id="1773" w:author="Hellmann, Simon" w:date="2025-06-12T19:43:00Z">
        <w:r w:rsidR="00171E56" w:rsidDel="0088398F">
          <w:rPr>
            <w:lang w:val="en-US"/>
          </w:rPr>
          <w:delText>22.</w:delText>
        </w:r>
      </w:del>
      <w:r w:rsidR="00171E56">
        <w:rPr>
          <w:lang w:val="en-US"/>
        </w:rPr>
        <w:t>3</w:t>
      </w:r>
      <w:ins w:id="1774" w:author="Hellmann, Simon" w:date="2025-06-12T19:43:00Z">
        <w:r w:rsidR="0088398F">
          <w:rPr>
            <w:lang w:val="en-US"/>
          </w:rPr>
          <w:t>.5</w:t>
        </w:r>
      </w:ins>
      <w:r w:rsidR="004246B5">
        <w:rPr>
          <w:lang w:val="en-US"/>
        </w:rPr>
        <w:t xml:space="preserve"> the </w:t>
      </w:r>
      <w:del w:id="1775" w:author="Hellmann, Simon" w:date="2025-06-12T19:43:00Z">
        <w:r w:rsidR="004246B5" w:rsidDel="0088398F">
          <w:rPr>
            <w:lang w:val="en-US"/>
          </w:rPr>
          <w:delText xml:space="preserve">soft constraint </w:delText>
        </w:r>
      </w:del>
      <w:ins w:id="1776" w:author="Hellmann, Simon" w:date="2025-06-12T19:43:00Z">
        <w:r w:rsidR="0088398F">
          <w:rPr>
            <w:lang w:val="en-US"/>
          </w:rPr>
          <w:t xml:space="preserve">GS constraint </w:t>
        </w:r>
      </w:ins>
      <w:r w:rsidR="004246B5">
        <w:rPr>
          <w:lang w:val="en-US"/>
        </w:rPr>
        <w:t>(</w:t>
      </w:r>
      <w:del w:id="1777" w:author="Hellmann, Simon" w:date="2025-06-12T19:44:00Z">
        <w:r w:rsidR="004246B5" w:rsidDel="0088398F">
          <w:rPr>
            <w:lang w:val="en-US"/>
          </w:rPr>
          <w:delText>grey</w:delText>
        </w:r>
        <w:r w:rsidR="003209E3" w:rsidDel="0088398F">
          <w:rPr>
            <w:lang w:val="en-US"/>
          </w:rPr>
          <w:delText xml:space="preserve"> </w:delText>
        </w:r>
      </w:del>
      <w:ins w:id="1778" w:author="Hellmann, Simon" w:date="2025-06-12T19:44:00Z">
        <w:r w:rsidR="0088398F">
          <w:rPr>
            <w:lang w:val="en-US"/>
          </w:rPr>
          <w:t xml:space="preserve">black </w:t>
        </w:r>
      </w:ins>
      <w:r w:rsidR="003209E3">
        <w:rPr>
          <w:lang w:val="en-US"/>
        </w:rPr>
        <w:t>dashed</w:t>
      </w:r>
      <w:r w:rsidR="004246B5">
        <w:rPr>
          <w:lang w:val="en-US"/>
        </w:rPr>
        <w:t xml:space="preserve"> line) </w:t>
      </w:r>
      <w:r w:rsidR="00162296">
        <w:rPr>
          <w:lang w:val="en-US"/>
        </w:rPr>
        <w:t xml:space="preserve">is </w:t>
      </w:r>
      <w:ins w:id="1779" w:author="Hellmann, Simon" w:date="2025-06-12T19:45:00Z">
        <w:r w:rsidR="0088398F">
          <w:rPr>
            <w:lang w:val="en-US"/>
          </w:rPr>
          <w:t xml:space="preserve">finally </w:t>
        </w:r>
      </w:ins>
      <w:r w:rsidR="00162296">
        <w:rPr>
          <w:lang w:val="en-US"/>
        </w:rPr>
        <w:t>violated</w:t>
      </w:r>
      <w:del w:id="1780" w:author="Hellmann, Simon" w:date="2025-06-12T19:45:00Z">
        <w:r w:rsidR="0099276A" w:rsidDel="0088398F">
          <w:rPr>
            <w:lang w:val="en-US"/>
          </w:rPr>
          <w:delText xml:space="preserve"> for the first time</w:delText>
        </w:r>
      </w:del>
      <w:r w:rsidR="00162296">
        <w:rPr>
          <w:lang w:val="en-US"/>
        </w:rPr>
        <w:t xml:space="preserve">.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ins w:id="1781" w:author="Hellmann, Simon" w:date="2025-06-12T19:45:00Z">
        <w:r w:rsidR="0088398F">
          <w:rPr>
            <w:lang w:val="en-US"/>
          </w:rPr>
          <w:t xml:space="preserve"> (dotted line)</w:t>
        </w:r>
      </w:ins>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the maximum GS filling level</w:t>
      </w:r>
      <w:r w:rsidR="00C2668F">
        <w:rPr>
          <w:lang w:val="en-US"/>
        </w:rPr>
        <w:t xml:space="preserve"> soon after</w:t>
      </w:r>
      <w:del w:id="1782" w:author="Hellmann, Simon" w:date="2025-06-12T19:45:00Z">
        <w:r w:rsidR="00C2668F" w:rsidDel="0088398F">
          <w:rPr>
            <w:lang w:val="en-US"/>
          </w:rPr>
          <w:delText xml:space="preserve"> (day 22.4)</w:delText>
        </w:r>
      </w:del>
      <w:r w:rsidR="006B6021">
        <w:rPr>
          <w:lang w:val="en-US"/>
        </w:rPr>
        <w:t xml:space="preserve">. </w:t>
      </w:r>
    </w:p>
    <w:p w14:paraId="0C993354" w14:textId="69CAD8DE" w:rsidR="006A043E" w:rsidRDefault="006A043E" w:rsidP="006A043E">
      <w:pPr>
        <w:rPr>
          <w:ins w:id="1783" w:author="Hellmann, Simon" w:date="2025-06-13T10:08:00Z"/>
          <w:lang w:val="en-US"/>
        </w:rPr>
      </w:pPr>
      <w:ins w:id="1784" w:author="Simon Hellmann" w:date="2025-06-13T14:41:00Z" w16du:dateUtc="2025-06-13T12:41:00Z">
        <w:r w:rsidRPr="0088398F">
          <w:rPr>
            <w:lang w:val="en-US"/>
          </w:rPr>
          <w:t>Since state feedback was assumed (i.e.,</w:t>
        </w:r>
      </w:ins>
      <w:ins w:id="1785" w:author="Simon Hellmann" w:date="2025-06-13T14:42:00Z" w16du:dateUtc="2025-06-13T12:42:00Z">
        <w:r>
          <w:rPr>
            <w:lang w:val="en-US"/>
          </w:rPr>
          <w:t xml:space="preserve"> </w:t>
        </w:r>
        <w:r w:rsidRPr="0088398F">
          <w:rPr>
            <w:lang w:val="en-US"/>
          </w:rPr>
          <w:t xml:space="preserve">at the beginning of </w:t>
        </w:r>
        <w:r>
          <w:rPr>
            <w:lang w:val="en-US"/>
          </w:rPr>
          <w:t xml:space="preserve">each </w:t>
        </w:r>
        <w:r w:rsidRPr="0088398F">
          <w:rPr>
            <w:lang w:val="en-US"/>
          </w:rPr>
          <w:t>prediction</w:t>
        </w:r>
        <w:r>
          <w:rPr>
            <w:lang w:val="en-US"/>
          </w:rPr>
          <w:t xml:space="preserve"> horizon</w:t>
        </w:r>
        <w:r>
          <w:rPr>
            <w:lang w:val="en-US"/>
          </w:rPr>
          <w:t>,</w:t>
        </w:r>
      </w:ins>
      <w:ins w:id="1786" w:author="Simon Hellmann" w:date="2025-06-13T14:41:00Z" w16du:dateUtc="2025-06-13T12:41:00Z">
        <w:r w:rsidRPr="0088398F">
          <w:rPr>
            <w:lang w:val="en-US"/>
          </w:rPr>
          <w:t xml:space="preserve"> the controller </w:t>
        </w:r>
        <w:r>
          <w:rPr>
            <w:lang w:val="en-US"/>
          </w:rPr>
          <w:t xml:space="preserve">state is initialized </w:t>
        </w:r>
      </w:ins>
      <w:ins w:id="1787" w:author="Simon Hellmann" w:date="2025-06-13T14:42:00Z" w16du:dateUtc="2025-06-13T12:42:00Z">
        <w:r>
          <w:rPr>
            <w:lang w:val="en-US"/>
          </w:rPr>
          <w:t>with the exact plant state</w:t>
        </w:r>
      </w:ins>
      <w:ins w:id="1788" w:author="Simon Hellmann" w:date="2025-06-13T14:41:00Z" w16du:dateUtc="2025-06-13T12:41:00Z">
        <w:r>
          <w:rPr>
            <w:lang w:val="en-US"/>
          </w:rPr>
          <w:t xml:space="preserve">), the instable plant behavior also affects the controller predictions, underscored by the predicted constraint violations around day </w:t>
        </w:r>
      </w:ins>
      <w:ins w:id="1789" w:author="Simon Hellmann" w:date="2025-06-13T14:42:00Z" w16du:dateUtc="2025-06-13T12:42:00Z">
        <w:r>
          <w:rPr>
            <w:lang w:val="en-US"/>
          </w:rPr>
          <w:t>3.7</w:t>
        </w:r>
      </w:ins>
      <w:ins w:id="1790" w:author="Simon Hellmann" w:date="2025-06-13T14:41:00Z" w16du:dateUtc="2025-06-13T12:41:00Z">
        <w:r w:rsidRPr="002132D7">
          <w:rPr>
            <w:lang w:val="en-US"/>
          </w:rPr>
          <w:t>.</w:t>
        </w:r>
        <w:r>
          <w:rPr>
            <w:lang w:val="en-US"/>
          </w:rPr>
          <w:t xml:space="preserve"> If the optimization solver fails to determine a solution that satisfies constraints, it reverts to solving an approximate problem with relaxed constraints </w:t>
        </w:r>
      </w:ins>
      <w:customXmlInsRangeStart w:id="1791" w:author="Simon Hellmann" w:date="2025-06-13T14:41:00Z"/>
      <w:sdt>
        <w:sdtPr>
          <w:rPr>
            <w:lang w:val="en-US"/>
          </w:rPr>
          <w:alias w:val="To edit, see citavi.com/edit"/>
          <w:tag w:val="CitaviPlaceholder#720d23f4-1bbc-4d03-a6d5-c360fa3116c2"/>
          <w:id w:val="1097515743"/>
          <w:placeholder>
            <w:docPart w:val="10BA57B24378704FABABBD264C5EF654"/>
          </w:placeholder>
        </w:sdtPr>
        <w:sdtContent>
          <w:customXmlInsRangeEnd w:id="1791"/>
          <w:ins w:id="1792" w:author="Simon Hellmann" w:date="2025-06-13T14:41:00Z" w16du:dateUtc="2025-06-13T12:41: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Pr>
                <w:lang w:val="en-US"/>
              </w:rPr>
              <w:fldChar w:fldCharType="separate"/>
            </w:r>
            <w:r>
              <w:rPr>
                <w:lang w:val="en-US"/>
              </w:rPr>
              <w:t>(Qin and Badgwell, 2003)</w:t>
            </w:r>
            <w:r>
              <w:rPr>
                <w:lang w:val="en-US"/>
              </w:rPr>
              <w:fldChar w:fldCharType="end"/>
            </w:r>
          </w:ins>
          <w:customXmlInsRangeStart w:id="1793" w:author="Simon Hellmann" w:date="2025-06-13T14:41:00Z"/>
        </w:sdtContent>
      </w:sdt>
      <w:customXmlInsRangeEnd w:id="1793"/>
      <w:ins w:id="1794" w:author="Simon Hellmann" w:date="2025-06-13T14:41:00Z" w16du:dateUtc="2025-06-13T12:41:00Z">
        <w:r>
          <w:rPr>
            <w:lang w:val="en-US"/>
          </w:rPr>
          <w:t xml:space="preserve">. This approximate solution, however, cannot lead the system back into a stable operating point. Instead, it </w:t>
        </w:r>
      </w:ins>
      <w:ins w:id="1795" w:author="Simon Hellmann" w:date="2025-06-13T15:36:00Z" w16du:dateUtc="2025-06-13T13:36:00Z">
        <w:r w:rsidR="00EA5CAB">
          <w:rPr>
            <w:lang w:val="en-US"/>
          </w:rPr>
          <w:t>fails to restore stability</w:t>
        </w:r>
        <w:r w:rsidR="00EA5CAB">
          <w:rPr>
            <w:lang w:val="en-US"/>
          </w:rPr>
          <w:t xml:space="preserve"> by applying </w:t>
        </w:r>
      </w:ins>
      <w:ins w:id="1796" w:author="Simon Hellmann" w:date="2025-06-13T14:41:00Z" w16du:dateUtc="2025-06-13T12:41:00Z">
        <w:r>
          <w:rPr>
            <w:lang w:val="en-US"/>
          </w:rPr>
          <w:t xml:space="preserve">erratic </w:t>
        </w:r>
      </w:ins>
      <w:ins w:id="1797" w:author="Simon Hellmann" w:date="2025-06-13T15:36:00Z" w16du:dateUtc="2025-06-13T13:36:00Z">
        <w:r w:rsidR="00EA5CAB">
          <w:rPr>
            <w:lang w:val="en-US"/>
          </w:rPr>
          <w:t xml:space="preserve">substrate </w:t>
        </w:r>
      </w:ins>
      <w:ins w:id="1798" w:author="Simon Hellmann" w:date="2025-06-13T14:41:00Z" w16du:dateUtc="2025-06-13T12:41:00Z">
        <w:r>
          <w:rPr>
            <w:lang w:val="en-US"/>
          </w:rPr>
          <w:t>feed</w:t>
        </w:r>
      </w:ins>
      <w:ins w:id="1799" w:author="Simon Hellmann" w:date="2025-06-13T15:36:00Z" w16du:dateUtc="2025-06-13T13:36:00Z">
        <w:r w:rsidR="00EA5CAB">
          <w:rPr>
            <w:lang w:val="en-US"/>
          </w:rPr>
          <w:t>ings</w:t>
        </w:r>
      </w:ins>
      <w:ins w:id="1800" w:author="Simon Hellmann" w:date="2025-06-13T14:41:00Z" w16du:dateUtc="2025-06-13T12:41:00Z">
        <w:r>
          <w:rPr>
            <w:lang w:val="en-US"/>
          </w:rPr>
          <w:t xml:space="preserve">. Consequently, </w:t>
        </w:r>
      </w:ins>
      <w:ins w:id="1801" w:author="Simon Hellmann" w:date="2025-06-13T15:37:00Z" w16du:dateUtc="2025-06-13T13:37:00Z">
        <w:r w:rsidR="00EA5CAB">
          <w:rPr>
            <w:lang w:val="en-US"/>
          </w:rPr>
          <w:t>GS filling level</w:t>
        </w:r>
        <w:r w:rsidR="00EA5CAB">
          <w:rPr>
            <w:lang w:val="en-US"/>
          </w:rPr>
          <w:t xml:space="preserve">, </w:t>
        </w:r>
      </w:ins>
      <w:ins w:id="1802" w:author="Simon Hellmann" w:date="2025-06-13T14:41:00Z" w16du:dateUtc="2025-06-13T12:41:00Z">
        <w:r>
          <w:rPr>
            <w:lang w:val="en-US"/>
          </w:rPr>
          <w:t xml:space="preserve">gas production, </w:t>
        </w:r>
      </w:ins>
      <w:ins w:id="1803" w:author="Simon Hellmann" w:date="2025-06-13T15:37:00Z" w16du:dateUtc="2025-06-13T13:37:00Z">
        <w:r w:rsidR="00EA5CAB">
          <w:rPr>
            <w:lang w:val="en-US"/>
          </w:rPr>
          <w:t xml:space="preserve">and </w:t>
        </w:r>
      </w:ins>
      <w:ins w:id="1804" w:author="Simon Hellmann" w:date="2025-06-13T14:41:00Z" w16du:dateUtc="2025-06-13T12:41:00Z">
        <w:r>
          <w:rPr>
            <w:lang w:val="en-US"/>
          </w:rPr>
          <w:t>pH assume clearly instable or even unphysical values. In real-life, such plant behavior</w:t>
        </w:r>
      </w:ins>
      <w:ins w:id="1805" w:author="Simon Hellmann" w:date="2025-06-13T14:45:00Z" w16du:dateUtc="2025-06-13T12:45:00Z">
        <w:r>
          <w:rPr>
            <w:lang w:val="en-US"/>
          </w:rPr>
          <w:t xml:space="preserve"> should</w:t>
        </w:r>
      </w:ins>
      <w:ins w:id="1806" w:author="Simon Hellmann" w:date="2025-06-13T14:46:00Z" w16du:dateUtc="2025-06-13T12:46:00Z">
        <w:r>
          <w:rPr>
            <w:lang w:val="en-US"/>
          </w:rPr>
          <w:t xml:space="preserve"> be pre</w:t>
        </w:r>
      </w:ins>
      <w:ins w:id="1807" w:author="Simon Hellmann" w:date="2025-06-13T14:47:00Z" w16du:dateUtc="2025-06-13T12:47:00Z">
        <w:r>
          <w:rPr>
            <w:lang w:val="en-US"/>
          </w:rPr>
          <w:t>vented as it</w:t>
        </w:r>
      </w:ins>
      <w:ins w:id="1808" w:author="Simon Hellmann" w:date="2025-06-13T14:41:00Z" w16du:dateUtc="2025-06-13T12:41:00Z">
        <w:r>
          <w:rPr>
            <w:lang w:val="en-US"/>
          </w:rPr>
          <w:t xml:space="preserve"> would require to release or flare off excess biogas from the headspace, resulting in opportunity cost and avoidable greenhouse gas emissions </w:t>
        </w:r>
      </w:ins>
      <w:customXmlInsRangeStart w:id="1809" w:author="Simon Hellmann" w:date="2025-06-13T14:41:00Z"/>
      <w:sdt>
        <w:sdtPr>
          <w:rPr>
            <w:lang w:val="en-US"/>
          </w:rPr>
          <w:alias w:val="To edit, see citavi.com/edit"/>
          <w:tag w:val="CitaviPlaceholder#0b383a7a-ff9e-44fc-b43c-8d45fb149e89"/>
          <w:id w:val="1118567921"/>
          <w:placeholder>
            <w:docPart w:val="10BA57B24378704FABABBD264C5EF654"/>
          </w:placeholder>
        </w:sdtPr>
        <w:sdtContent>
          <w:customXmlInsRangeEnd w:id="1809"/>
          <w:ins w:id="1810" w:author="Simon Hellmann" w:date="2025-06-13T14:41:00Z" w16du:dateUtc="2025-06-13T12:41: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GVkOWM5LTM5ODktNDUzYi04ZmQ0LTIzMGFiZDhlYzZlYiIsIlJhbmdlTGVuZ3RoIjoyMiwiUmVmZXJlbmNlSWQiOiI0OGI1MmM1My1hMTcxLTQ0YTctYTc1Mi0xN2YwZmQ5MTg5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cnN0ZW4iLCJMYXN0TmFtZSI6IlJlaW5lbHQiLCJQcm90ZWN0ZWQiOmZhbHNlLCJTZXgiOjIsIkNyZWF0ZWRCeSI6Il9IZWxsbWFubiwgU2ltb24iLCJDcmVhdGVkT24iOiIyMDI1LTAyLTA0VDIyOjU4OjQxIiwiTW9kaWZpZWRCeSI6Il9IZWxsbWFubiwgU2ltb24iLCJJZCI6IjliMGVlZjk4LTQ3NTMtNDcwNy1iMzY1LWUzOTNjNTAyMzMyNCIsIk1vZGlmaWVkT24iOiIyMDI1LTAyLTA0VDIyOjU4OjQxIiwiUHJvamVjdCI6eyIkaWQiOiI4IiwiJHR5cGUiOiJTd2lzc0FjYWRlbWljLkNpdGF2aS5Qcm9qZWN0LCBTd2lzc0FjYWRlbWljLkNpdGF2aSJ9fSx7IiRpZCI6Ijk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C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YXRlMiI6IjI2LjAyLjIwMTYiLCJEb2kiOiIxMC4xMDE2L2ouYmlvcnRlY2guMjAxNi4wMi4wNz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jY5NDQ0NTYiLCJVcmlTdHJpbmciOiJodHRwOi8vd3d3Lm5jYmkubmxtLm5paC5nb3YvcHVibWVkLzI2OTQ0NDU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U4OjQxIiwiTW9kaWZpZWRCeSI6Il9IZWxsbWFubiwgU2ltb24iLCJJZCI6ImIzZDliYjFlLWU0NjMtNGJiNi1hMDc0LTA1ODk1ODA1MWQ2NyIsIk1vZGlmaWVkT24iOiIyMDI1LTAyLTA0VDIyOjU4OjQx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pb3J0ZWNoLjIwMTYuMDIuMDczIiwiVXJpU3RyaW5nIjoiaHR0cHM6Ly9kb2kub3JnLzEwLjEwMTYvai5iaW9ydGVjaC4yMDE2LjAyLjA3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}</w:instrText>
            </w:r>
            <w:r>
              <w:rPr>
                <w:lang w:val="en-US"/>
              </w:rPr>
              <w:fldChar w:fldCharType="separate"/>
            </w:r>
            <w:r>
              <w:rPr>
                <w:lang w:val="en-US"/>
              </w:rPr>
              <w:t>(Reinelt et al., 2016)</w:t>
            </w:r>
            <w:r>
              <w:rPr>
                <w:lang w:val="en-US"/>
              </w:rPr>
              <w:fldChar w:fldCharType="end"/>
            </w:r>
          </w:ins>
          <w:customXmlInsRangeStart w:id="1811" w:author="Simon Hellmann" w:date="2025-06-13T14:41:00Z"/>
        </w:sdtContent>
      </w:sdt>
      <w:customXmlInsRangeEnd w:id="1811"/>
      <w:ins w:id="1812" w:author="Simon Hellmann" w:date="2025-06-13T14:41:00Z" w16du:dateUtc="2025-06-13T12:41:00Z">
        <w:r>
          <w:rPr>
            <w:lang w:val="en-US"/>
          </w:rPr>
          <w:t xml:space="preserve">. Remedies could be longer prediction horizons to better anticipate prospective </w:t>
        </w:r>
      </w:ins>
      <w:ins w:id="1813" w:author="Simon Hellmann" w:date="2025-06-13T14:44:00Z" w16du:dateUtc="2025-06-13T12:44:00Z">
        <w:r>
          <w:rPr>
            <w:lang w:val="en-US"/>
          </w:rPr>
          <w:t xml:space="preserve">GS constraint violations </w:t>
        </w:r>
      </w:ins>
      <w:customXmlInsRangeStart w:id="1814" w:author="Simon Hellmann" w:date="2025-06-13T14:41:00Z"/>
      <w:sdt>
        <w:sdtPr>
          <w:rPr>
            <w:lang w:val="en-US"/>
          </w:rPr>
          <w:alias w:val="To edit, see citavi.com/edit"/>
          <w:tag w:val="CitaviPlaceholder#3f5b32af-6e1b-4987-b3c6-1a9a12f99e81"/>
          <w:id w:val="1976629724"/>
          <w:placeholder>
            <w:docPart w:val="10BA57B24378704FABABBD264C5EF654"/>
          </w:placeholder>
        </w:sdtPr>
        <w:sdtContent>
          <w:customXmlInsRangeEnd w:id="1814"/>
          <w:ins w:id="1815" w:author="Simon Hellmann" w:date="2025-06-13T14:41:00Z" w16du:dateUtc="2025-06-13T12:41: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Pr>
                <w:lang w:val="en-US"/>
              </w:rPr>
              <w:fldChar w:fldCharType="separate"/>
            </w:r>
            <w:r>
              <w:rPr>
                <w:lang w:val="en-US"/>
              </w:rPr>
              <w:t>(Qin and Badgwell, 2003)</w:t>
            </w:r>
            <w:r>
              <w:rPr>
                <w:lang w:val="en-US"/>
              </w:rPr>
              <w:fldChar w:fldCharType="end"/>
            </w:r>
          </w:ins>
          <w:customXmlInsRangeStart w:id="1816" w:author="Simon Hellmann" w:date="2025-06-13T14:41:00Z"/>
        </w:sdtContent>
      </w:sdt>
      <w:customXmlInsRangeEnd w:id="1816"/>
      <w:ins w:id="1817" w:author="Simon Hellmann" w:date="2025-06-13T14:41:00Z" w16du:dateUtc="2025-06-13T12:41:00Z">
        <w:r>
          <w:rPr>
            <w:lang w:val="en-US"/>
          </w:rPr>
          <w:t xml:space="preserve"> or </w:t>
        </w:r>
      </w:ins>
      <w:ins w:id="1818" w:author="Simon Hellmann" w:date="2025-06-13T14:44:00Z" w16du:dateUtc="2025-06-13T12:44:00Z">
        <w:r>
          <w:rPr>
            <w:lang w:val="en-US"/>
          </w:rPr>
          <w:t xml:space="preserve">further limited maximum </w:t>
        </w:r>
      </w:ins>
      <w:ins w:id="1819" w:author="Simon Hellmann" w:date="2025-06-13T14:41:00Z" w16du:dateUtc="2025-06-13T12:41:00Z">
        <w:r>
          <w:rPr>
            <w:lang w:val="en-US"/>
          </w:rPr>
          <w:t xml:space="preserve">feed volume flows to restrict the erratic feeding behavior. </w:t>
        </w:r>
      </w:ins>
    </w:p>
    <w:p w14:paraId="05E730C0" w14:textId="055AB488" w:rsidR="00836688" w:rsidDel="00CE4AC8" w:rsidRDefault="00836688" w:rsidP="00CE4AC8">
      <w:pPr>
        <w:ind w:firstLine="0"/>
        <w:rPr>
          <w:del w:id="1820" w:author="Simon Hellmann" w:date="2025-06-13T14:52:00Z" w16du:dateUtc="2025-06-13T12:52:00Z"/>
          <w:lang w:val="en-US"/>
        </w:rPr>
      </w:pPr>
      <w:ins w:id="1821" w:author="Hellmann, Simon" w:date="2025-06-13T10:08:00Z">
        <w:r>
          <w:rPr>
            <w:lang w:val="en-US"/>
          </w:rPr>
          <w:t>By contrast, the robust multi-stage controller involves predictions of two different scenarios based on the two different realizations of the influent uncertainty</w:t>
        </w:r>
      </w:ins>
      <w:ins w:id="1822" w:author="Simon Hellmann" w:date="2025-06-13T14:48:00Z" w16du:dateUtc="2025-06-13T12:48:00Z">
        <w:r w:rsidR="006A043E">
          <w:rPr>
            <w:lang w:val="en-US"/>
          </w:rPr>
          <w:t xml:space="preserve">, and thereby </w:t>
        </w:r>
        <w:r w:rsidR="006A043E">
          <w:rPr>
            <w:lang w:val="en-US"/>
          </w:rPr>
          <w:t>acts more conservatively</w:t>
        </w:r>
        <w:r w:rsidR="006A043E">
          <w:rPr>
            <w:lang w:val="en-US"/>
          </w:rPr>
          <w:t xml:space="preserve">. </w:t>
        </w:r>
      </w:ins>
      <w:ins w:id="1823" w:author="Hellmann, Simon" w:date="2025-06-13T10:08:00Z">
        <w:del w:id="1824" w:author="Simon Hellmann" w:date="2025-06-13T14:39:00Z" w16du:dateUtc="2025-06-13T12:39:00Z">
          <w:r w:rsidDel="006A043E">
            <w:rPr>
              <w:lang w:val="en-US"/>
            </w:rPr>
            <w:delText>.</w:delText>
          </w:r>
        </w:del>
      </w:ins>
      <w:ins w:id="1825" w:author="Simon Hellmann" w:date="2025-06-13T14:48:00Z" w16du:dateUtc="2025-06-13T12:48:00Z">
        <w:r w:rsidR="006A043E">
          <w:rPr>
            <w:lang w:val="en-US"/>
          </w:rPr>
          <w:t>M</w:t>
        </w:r>
      </w:ins>
      <w:ins w:id="1826" w:author="Simon Hellmann" w:date="2025-06-13T14:39:00Z" w16du:dateUtc="2025-06-13T12:39:00Z">
        <w:r w:rsidR="006A043E">
          <w:rPr>
            <w:lang w:val="en-US"/>
          </w:rPr>
          <w:t>ind the</w:t>
        </w:r>
      </w:ins>
      <w:ins w:id="1827" w:author="Hellmann, Simon" w:date="2025-06-13T10:08:00Z">
        <w:del w:id="1828" w:author="Simon Hellmann" w:date="2025-06-13T14:39:00Z" w16du:dateUtc="2025-06-13T12:39:00Z">
          <w:r w:rsidDel="006A043E">
            <w:rPr>
              <w:lang w:val="en-US"/>
            </w:rPr>
            <w:delText xml:space="preserve"> Therefore, c</w:delText>
          </w:r>
        </w:del>
      </w:ins>
      <w:ins w:id="1829" w:author="Simon Hellmann" w:date="2025-06-13T14:39:00Z" w16du:dateUtc="2025-06-13T12:39:00Z">
        <w:r w:rsidR="006A043E">
          <w:rPr>
            <w:lang w:val="en-US"/>
          </w:rPr>
          <w:t xml:space="preserve"> two-fold </w:t>
        </w:r>
      </w:ins>
      <w:ins w:id="1830" w:author="Simon Hellmann" w:date="2025-06-13T14:40:00Z" w16du:dateUtc="2025-06-13T12:40:00Z">
        <w:r w:rsidR="006A043E">
          <w:rPr>
            <w:lang w:val="en-US"/>
          </w:rPr>
          <w:t>c</w:t>
        </w:r>
      </w:ins>
      <w:ins w:id="1831" w:author="Hellmann, Simon" w:date="2025-06-13T10:08:00Z">
        <w:r>
          <w:rPr>
            <w:lang w:val="en-US"/>
          </w:rPr>
          <w:t>ontroller predictions in Fig</w:t>
        </w:r>
      </w:ins>
      <w:ins w:id="1832" w:author="Hellmann, Simon" w:date="2025-06-13T10:09:00Z">
        <w:r>
          <w:rPr>
            <w:lang w:val="en-US"/>
          </w:rPr>
          <w:t>. 6 (left</w:t>
        </w:r>
      </w:ins>
      <w:ins w:id="1833" w:author="Simon Hellmann" w:date="2025-06-13T14:48:00Z" w16du:dateUtc="2025-06-13T12:48:00Z">
        <w:r w:rsidR="006A043E">
          <w:rPr>
            <w:lang w:val="en-US"/>
          </w:rPr>
          <w:t>)</w:t>
        </w:r>
      </w:ins>
      <w:ins w:id="1834" w:author="Simon Hellmann" w:date="2025-06-13T14:49:00Z" w16du:dateUtc="2025-06-13T12:49:00Z">
        <w:r w:rsidR="006A043E">
          <w:rPr>
            <w:lang w:val="en-US"/>
          </w:rPr>
          <w:t>, shown as</w:t>
        </w:r>
      </w:ins>
      <w:ins w:id="1835" w:author="Simon Hellmann" w:date="2025-06-13T14:40:00Z" w16du:dateUtc="2025-06-13T12:40:00Z">
        <w:r w:rsidR="006A043E">
          <w:rPr>
            <w:lang w:val="en-US"/>
          </w:rPr>
          <w:t xml:space="preserve"> dotted lines</w:t>
        </w:r>
      </w:ins>
      <w:ins w:id="1836" w:author="Simon Hellmann" w:date="2025-06-13T14:50:00Z" w16du:dateUtc="2025-06-13T12:50:00Z">
        <w:r w:rsidR="00CE4AC8">
          <w:rPr>
            <w:lang w:val="en-US"/>
          </w:rPr>
          <w:t xml:space="preserve">, </w:t>
        </w:r>
        <w:r w:rsidR="00CE4AC8">
          <w:rPr>
            <w:lang w:val="en-US"/>
          </w:rPr>
          <w:lastRenderedPageBreak/>
          <w:t>particularly in the magnification</w:t>
        </w:r>
      </w:ins>
      <w:ins w:id="1837" w:author="Hellmann, Simon" w:date="2025-06-13T10:09:00Z">
        <w:del w:id="1838" w:author="Simon Hellmann" w:date="2025-06-13T14:49:00Z" w16du:dateUtc="2025-06-13T12:49:00Z">
          <w:r w:rsidDel="006A043E">
            <w:rPr>
              <w:lang w:val="en-US"/>
            </w:rPr>
            <w:delText>)</w:delText>
          </w:r>
        </w:del>
        <w:del w:id="1839" w:author="Simon Hellmann" w:date="2025-06-13T14:40:00Z" w16du:dateUtc="2025-06-13T12:40:00Z">
          <w:r w:rsidDel="006A043E">
            <w:rPr>
              <w:lang w:val="en-US"/>
            </w:rPr>
            <w:delText xml:space="preserve"> are shown two-fold</w:delText>
          </w:r>
        </w:del>
        <w:r>
          <w:rPr>
            <w:lang w:val="en-US"/>
          </w:rPr>
          <w:t xml:space="preserve">. While </w:t>
        </w:r>
      </w:ins>
      <w:ins w:id="1840" w:author="Hellmann, Simon" w:date="2025-06-13T10:10:00Z">
        <w:r>
          <w:rPr>
            <w:lang w:val="en-US"/>
          </w:rPr>
          <w:t xml:space="preserve">for multi-stage MPC </w:t>
        </w:r>
      </w:ins>
      <w:ins w:id="1841" w:author="Hellmann, Simon" w:date="2025-06-13T10:09:00Z">
        <w:r>
          <w:rPr>
            <w:lang w:val="en-US"/>
          </w:rPr>
          <w:t xml:space="preserve">the cost function is evaluated for </w:t>
        </w:r>
        <w:del w:id="1842" w:author="Simon Hellmann" w:date="2025-06-13T14:50:00Z" w16du:dateUtc="2025-06-13T12:50:00Z">
          <w:r w:rsidDel="00CE4AC8">
            <w:rPr>
              <w:lang w:val="en-US"/>
            </w:rPr>
            <w:delText>a</w:delText>
          </w:r>
        </w:del>
      </w:ins>
      <w:ins w:id="1843" w:author="Hellmann, Simon" w:date="2025-06-13T10:10:00Z">
        <w:del w:id="1844" w:author="Simon Hellmann" w:date="2025-06-13T14:50:00Z" w16du:dateUtc="2025-06-13T12:50:00Z">
          <w:r w:rsidDel="00CE4AC8">
            <w:rPr>
              <w:lang w:val="en-US"/>
            </w:rPr>
            <w:delText>n</w:delText>
          </w:r>
        </w:del>
      </w:ins>
      <w:ins w:id="1845" w:author="Simon Hellmann" w:date="2025-06-13T14:50:00Z" w16du:dateUtc="2025-06-13T12:50:00Z">
        <w:r w:rsidR="00CE4AC8">
          <w:rPr>
            <w:lang w:val="en-US"/>
          </w:rPr>
          <w:t>the</w:t>
        </w:r>
      </w:ins>
      <w:ins w:id="1846" w:author="Hellmann, Simon" w:date="2025-06-13T10:10:00Z">
        <w:r>
          <w:rPr>
            <w:lang w:val="en-US"/>
          </w:rPr>
          <w:t xml:space="preserve"> average of the resulting scenarios, constraints </w:t>
        </w:r>
        <w:del w:id="1847" w:author="Simon Hellmann" w:date="2025-06-13T14:51:00Z" w16du:dateUtc="2025-06-13T12:51:00Z">
          <w:r w:rsidDel="00CE4AC8">
            <w:rPr>
              <w:lang w:val="en-US"/>
            </w:rPr>
            <w:delText>have to</w:delText>
          </w:r>
        </w:del>
      </w:ins>
      <w:ins w:id="1848" w:author="Simon Hellmann" w:date="2025-06-13T14:51:00Z" w16du:dateUtc="2025-06-13T12:51:00Z">
        <w:r w:rsidR="00CE4AC8">
          <w:rPr>
            <w:lang w:val="en-US"/>
          </w:rPr>
          <w:t>must</w:t>
        </w:r>
      </w:ins>
      <w:ins w:id="1849" w:author="Hellmann, Simon" w:date="2025-06-13T10:10:00Z">
        <w:r>
          <w:rPr>
            <w:lang w:val="en-US"/>
          </w:rPr>
          <w:t xml:space="preserve"> be satisfied for all scenarios. This is the reason </w:t>
        </w:r>
      </w:ins>
      <w:ins w:id="1850" w:author="Hellmann, Simon" w:date="2025-06-13T10:11:00Z">
        <w:r>
          <w:rPr>
            <w:lang w:val="en-US"/>
          </w:rPr>
          <w:t>why the robust MPC avoids feeding trajectories that result in hard and soft constraint violations of the upper GS filling limit, and therefore maintains stability</w:t>
        </w:r>
      </w:ins>
      <w:ins w:id="1851" w:author="Simon Hellmann" w:date="2025-06-13T14:51:00Z" w16du:dateUtc="2025-06-13T12:51:00Z">
        <w:r w:rsidR="00CE4AC8">
          <w:rPr>
            <w:lang w:val="en-US"/>
          </w:rPr>
          <w:t xml:space="preserve"> despite the higher GS filling setpoint</w:t>
        </w:r>
      </w:ins>
      <w:ins w:id="1852" w:author="Hellmann, Simon" w:date="2025-06-13T10:11:00Z">
        <w:r>
          <w:rPr>
            <w:lang w:val="en-US"/>
          </w:rPr>
          <w:t>.</w:t>
        </w:r>
      </w:ins>
    </w:p>
    <w:p w14:paraId="63D0AF42" w14:textId="01AA6B06" w:rsidR="0099276A" w:rsidDel="00CE4AC8" w:rsidRDefault="006B6021" w:rsidP="00270A57">
      <w:pPr>
        <w:ind w:firstLine="0"/>
        <w:rPr>
          <w:del w:id="1853" w:author="Simon Hellmann" w:date="2025-06-13T14:41:00Z" w16du:dateUtc="2025-06-13T12:41:00Z"/>
          <w:lang w:val="en-US"/>
        </w:rPr>
      </w:pPr>
      <w:del w:id="1854" w:author="Simon Hellmann" w:date="2025-06-13T14:41:00Z" w16du:dateUtc="2025-06-13T12:41:00Z">
        <w:r w:rsidRPr="0088398F" w:rsidDel="006A043E">
          <w:rPr>
            <w:lang w:val="en-US"/>
          </w:rPr>
          <w:delText>Since</w:delText>
        </w:r>
        <w:r w:rsidR="00C2668F" w:rsidRPr="0088398F" w:rsidDel="006A043E">
          <w:rPr>
            <w:lang w:val="en-US"/>
          </w:rPr>
          <w:delText xml:space="preserve"> state feedback </w:delText>
        </w:r>
        <w:r w:rsidR="004850D9" w:rsidRPr="0088398F" w:rsidDel="006A043E">
          <w:rPr>
            <w:lang w:val="en-US"/>
          </w:rPr>
          <w:delText xml:space="preserve">was </w:delText>
        </w:r>
        <w:r w:rsidR="00C2668F" w:rsidRPr="0088398F" w:rsidDel="006A043E">
          <w:rPr>
            <w:lang w:val="en-US"/>
          </w:rPr>
          <w:delText>assumed</w:delText>
        </w:r>
        <w:r w:rsidR="00C95E75" w:rsidRPr="0088398F" w:rsidDel="006A043E">
          <w:rPr>
            <w:lang w:val="en-US"/>
          </w:rPr>
          <w:delText xml:space="preserve"> (i.e., </w:delText>
        </w:r>
        <w:r w:rsidR="00C2668F" w:rsidRPr="0088398F" w:rsidDel="006A043E">
          <w:rPr>
            <w:lang w:val="en-US"/>
          </w:rPr>
          <w:delText xml:space="preserve">the controller </w:delText>
        </w:r>
        <w:r w:rsidR="00611A89" w:rsidRPr="0088398F" w:rsidDel="006A043E">
          <w:rPr>
            <w:lang w:val="en-US"/>
          </w:rPr>
          <w:delText xml:space="preserve">initializes its </w:delText>
        </w:r>
        <w:r w:rsidR="00C2668F" w:rsidRPr="0088398F" w:rsidDel="006A043E">
          <w:rPr>
            <w:lang w:val="en-US"/>
          </w:rPr>
          <w:delText xml:space="preserve">state at the beginning </w:delText>
        </w:r>
        <w:r w:rsidR="00611A89" w:rsidRPr="0088398F" w:rsidDel="006A043E">
          <w:rPr>
            <w:lang w:val="en-US"/>
          </w:rPr>
          <w:delText>of the prediction</w:delText>
        </w:r>
        <w:r w:rsidR="00611A89" w:rsidDel="006A043E">
          <w:rPr>
            <w:lang w:val="en-US"/>
          </w:rPr>
          <w:delText xml:space="preserve"> horizon with the exact plant state</w:delText>
        </w:r>
        <w:r w:rsidR="00C95E75" w:rsidDel="006A043E">
          <w:rPr>
            <w:lang w:val="en-US"/>
          </w:rPr>
          <w:delText xml:space="preserve">), the instable plant behavior </w:delText>
        </w:r>
        <w:r w:rsidR="008F0B49" w:rsidDel="006A043E">
          <w:rPr>
            <w:lang w:val="en-US"/>
          </w:rPr>
          <w:delText xml:space="preserve">also affects the controller predictions, </w:delText>
        </w:r>
        <w:r w:rsidR="00661F85" w:rsidDel="006A043E">
          <w:rPr>
            <w:lang w:val="en-US"/>
          </w:rPr>
          <w:delText>underscored</w:delText>
        </w:r>
        <w:r w:rsidR="008F0B49" w:rsidDel="006A043E">
          <w:rPr>
            <w:lang w:val="en-US"/>
          </w:rPr>
          <w:delText xml:space="preserve"> by the predicted constraint violations around day 22.</w:delText>
        </w:r>
        <w:r w:rsidR="002132D7" w:rsidDel="006A043E">
          <w:rPr>
            <w:lang w:val="en-US"/>
          </w:rPr>
          <w:delText>6</w:delText>
        </w:r>
        <w:r w:rsidR="002132D7" w:rsidRPr="002132D7" w:rsidDel="006A043E">
          <w:rPr>
            <w:lang w:val="en-US"/>
          </w:rPr>
          <w:delText>.</w:delText>
        </w:r>
        <w:r w:rsidR="00BF5244" w:rsidDel="006A043E">
          <w:rPr>
            <w:lang w:val="en-US"/>
          </w:rPr>
          <w:delText xml:space="preserve"> </w:delText>
        </w:r>
        <w:r w:rsidR="006D23E1" w:rsidDel="006A043E">
          <w:rPr>
            <w:lang w:val="en-US"/>
          </w:rPr>
          <w:delText xml:space="preserve">If </w:delText>
        </w:r>
        <w:r w:rsidR="004F4282" w:rsidDel="006A043E">
          <w:rPr>
            <w:lang w:val="en-US"/>
          </w:rPr>
          <w:delText>the</w:delText>
        </w:r>
        <w:r w:rsidR="00BF5244" w:rsidDel="006A043E">
          <w:rPr>
            <w:lang w:val="en-US"/>
          </w:rPr>
          <w:delText xml:space="preserve"> optimization solver </w:delText>
        </w:r>
        <w:r w:rsidR="004F4282" w:rsidDel="006A043E">
          <w:rPr>
            <w:lang w:val="en-US"/>
          </w:rPr>
          <w:delText xml:space="preserve">fails </w:delText>
        </w:r>
        <w:r w:rsidR="00BF5244" w:rsidDel="006A043E">
          <w:rPr>
            <w:lang w:val="en-US"/>
          </w:rPr>
          <w:delText xml:space="preserve">to determine a solution that satisfies constraints, </w:delText>
        </w:r>
        <w:r w:rsidR="004F4282" w:rsidDel="006A043E">
          <w:rPr>
            <w:lang w:val="en-US"/>
          </w:rPr>
          <w:delText xml:space="preserve">it </w:delText>
        </w:r>
        <w:r w:rsidR="006D23E1" w:rsidDel="006A043E">
          <w:rPr>
            <w:lang w:val="en-US"/>
          </w:rPr>
          <w:delText xml:space="preserve">reverts to </w:delText>
        </w:r>
        <w:r w:rsidR="004F4282" w:rsidDel="006A043E">
          <w:rPr>
            <w:lang w:val="en-US"/>
          </w:rPr>
          <w:delText>solv</w:delText>
        </w:r>
        <w:r w:rsidR="006D23E1" w:rsidDel="006A043E">
          <w:rPr>
            <w:lang w:val="en-US"/>
          </w:rPr>
          <w:delText>ing</w:delText>
        </w:r>
        <w:r w:rsidR="00BF5244" w:rsidDel="006A043E">
          <w:rPr>
            <w:lang w:val="en-US"/>
          </w:rPr>
          <w:delText xml:space="preserve"> </w:delText>
        </w:r>
        <w:r w:rsidR="004F4282" w:rsidDel="006A043E">
          <w:rPr>
            <w:lang w:val="en-US"/>
          </w:rPr>
          <w:delText>an approximate problem with relaxed constraints</w:delText>
        </w:r>
        <w:r w:rsidR="00043E37" w:rsidDel="006A043E">
          <w:rPr>
            <w:lang w:val="en-US"/>
          </w:rPr>
          <w:delText xml:space="preserve"> </w:delText>
        </w:r>
      </w:del>
      <w:customXmlDelRangeStart w:id="1855" w:author="Simon Hellmann" w:date="2025-06-13T14:41:00Z"/>
      <w:sdt>
        <w:sdtPr>
          <w:rPr>
            <w:lang w:val="en-US"/>
          </w:rPr>
          <w:alias w:val="To edit, see citavi.com/edit"/>
          <w:tag w:val="CitaviPlaceholder#720d23f4-1bbc-4d03-a6d5-c360fa3116c2"/>
          <w:id w:val="-1826198667"/>
          <w:placeholder>
            <w:docPart w:val="DefaultPlaceholder_-1854013440"/>
          </w:placeholder>
        </w:sdtPr>
        <w:sdtContent>
          <w:customXmlDelRangeEnd w:id="1855"/>
          <w:del w:id="1856" w:author="Simon Hellmann" w:date="2025-06-13T14:41:00Z" w16du:dateUtc="2025-06-13T12:41:00Z">
            <w:r w:rsidR="00043E37" w:rsidDel="006A043E">
              <w:rPr>
                <w:lang w:val="en-US"/>
              </w:rPr>
              <w:fldChar w:fldCharType="begin"/>
            </w:r>
            <w:r w:rsidR="00B7360D" w:rsidDel="006A043E">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delInstrText>
            </w:r>
            <w:r w:rsidR="00043E37" w:rsidDel="006A043E">
              <w:rPr>
                <w:lang w:val="en-US"/>
              </w:rPr>
              <w:fldChar w:fldCharType="separate"/>
            </w:r>
            <w:r w:rsidR="00B7360D" w:rsidDel="006A043E">
              <w:rPr>
                <w:lang w:val="en-US"/>
              </w:rPr>
              <w:delText>(Qin and Badgwell, 2003)</w:delText>
            </w:r>
            <w:r w:rsidR="00043E37" w:rsidDel="006A043E">
              <w:rPr>
                <w:lang w:val="en-US"/>
              </w:rPr>
              <w:fldChar w:fldCharType="end"/>
            </w:r>
          </w:del>
          <w:customXmlDelRangeStart w:id="1857" w:author="Simon Hellmann" w:date="2025-06-13T14:41:00Z"/>
        </w:sdtContent>
      </w:sdt>
      <w:customXmlDelRangeEnd w:id="1857"/>
      <w:del w:id="1858" w:author="Simon Hellmann" w:date="2025-06-13T14:41:00Z" w16du:dateUtc="2025-06-13T12:41:00Z">
        <w:r w:rsidR="004F4282" w:rsidDel="006A043E">
          <w:rPr>
            <w:lang w:val="en-US"/>
          </w:rPr>
          <w:delText>.</w:delText>
        </w:r>
        <w:r w:rsidR="00151162" w:rsidDel="006A043E">
          <w:rPr>
            <w:lang w:val="en-US"/>
          </w:rPr>
          <w:delText xml:space="preserve"> This approximate solution, however, </w:delText>
        </w:r>
        <w:r w:rsidR="006A702E" w:rsidDel="006A043E">
          <w:rPr>
            <w:lang w:val="en-US"/>
          </w:rPr>
          <w:delText>cannot lead</w:delText>
        </w:r>
        <w:r w:rsidR="00151162" w:rsidDel="006A043E">
          <w:rPr>
            <w:lang w:val="en-US"/>
          </w:rPr>
          <w:delText xml:space="preserve"> the system back into a stable operating point</w:delText>
        </w:r>
        <w:r w:rsidR="008761F0" w:rsidDel="006A043E">
          <w:rPr>
            <w:lang w:val="en-US"/>
          </w:rPr>
          <w:delText xml:space="preserve">. Instead, it </w:delText>
        </w:r>
        <w:r w:rsidR="00C2645B" w:rsidDel="006A043E">
          <w:rPr>
            <w:lang w:val="en-US"/>
          </w:rPr>
          <w:delText>further destabilizes the system</w:delText>
        </w:r>
        <w:r w:rsidR="00B64F68" w:rsidDel="006A043E">
          <w:rPr>
            <w:lang w:val="en-US"/>
          </w:rPr>
          <w:delText>, which is apparent from the erratic feed volume flows (top subplot)</w:delText>
        </w:r>
        <w:r w:rsidR="00323428" w:rsidDel="006A043E">
          <w:rPr>
            <w:lang w:val="en-US"/>
          </w:rPr>
          <w:delText xml:space="preserve"> and thus </w:delText>
        </w:r>
        <w:r w:rsidR="00EC2215" w:rsidDel="006A043E">
          <w:rPr>
            <w:lang w:val="en-US"/>
          </w:rPr>
          <w:delText xml:space="preserve">fails to </w:delText>
        </w:r>
        <w:r w:rsidR="00323428" w:rsidDel="006A043E">
          <w:rPr>
            <w:lang w:val="en-US"/>
          </w:rPr>
          <w:delText>restore stability.</w:delText>
        </w:r>
        <w:r w:rsidR="00B64F68" w:rsidDel="006A043E">
          <w:rPr>
            <w:lang w:val="en-US"/>
          </w:rPr>
          <w:delText xml:space="preserve"> </w:delText>
        </w:r>
        <w:r w:rsidR="005E1E58" w:rsidDel="006A043E">
          <w:rPr>
            <w:lang w:val="en-US"/>
          </w:rPr>
          <w:delText xml:space="preserve">Consequently, gas production, pH and inhibition also assume </w:delText>
        </w:r>
        <w:r w:rsidR="00FB2858" w:rsidDel="006A043E">
          <w:rPr>
            <w:lang w:val="en-US"/>
          </w:rPr>
          <w:delText xml:space="preserve">clearly </w:delText>
        </w:r>
        <w:r w:rsidR="005E1E58" w:rsidDel="006A043E">
          <w:rPr>
            <w:lang w:val="en-US"/>
          </w:rPr>
          <w:delText>instable</w:delText>
        </w:r>
        <w:r w:rsidR="00795900" w:rsidDel="006A043E">
          <w:rPr>
            <w:lang w:val="en-US"/>
          </w:rPr>
          <w:delText xml:space="preserve"> or even unphysical </w:delText>
        </w:r>
        <w:r w:rsidR="005E1E58" w:rsidDel="006A043E">
          <w:rPr>
            <w:lang w:val="en-US"/>
          </w:rPr>
          <w:delText>values</w:delText>
        </w:r>
        <w:r w:rsidR="00FB2858" w:rsidDel="006A043E">
          <w:rPr>
            <w:lang w:val="en-US"/>
          </w:rPr>
          <w:delText xml:space="preserve">. </w:delText>
        </w:r>
        <w:r w:rsidR="003C2E14" w:rsidDel="006A043E">
          <w:rPr>
            <w:lang w:val="en-US"/>
          </w:rPr>
          <w:delText xml:space="preserve">In real-life, such </w:delText>
        </w:r>
        <w:r w:rsidR="008334E1" w:rsidDel="006A043E">
          <w:rPr>
            <w:lang w:val="en-US"/>
          </w:rPr>
          <w:delText xml:space="preserve">a plant behavior would require to </w:delText>
        </w:r>
        <w:r w:rsidR="003C2E14" w:rsidDel="006A043E">
          <w:rPr>
            <w:lang w:val="en-US"/>
          </w:rPr>
          <w:delText>release</w:delText>
        </w:r>
        <w:r w:rsidR="008334E1" w:rsidDel="006A043E">
          <w:rPr>
            <w:lang w:val="en-US"/>
          </w:rPr>
          <w:delText xml:space="preserve"> </w:delText>
        </w:r>
        <w:r w:rsidR="003C2E14" w:rsidDel="006A043E">
          <w:rPr>
            <w:lang w:val="en-US"/>
          </w:rPr>
          <w:delText>or flare</w:delText>
        </w:r>
        <w:r w:rsidR="00BE676A" w:rsidDel="006A043E">
          <w:rPr>
            <w:lang w:val="en-US"/>
          </w:rPr>
          <w:delText xml:space="preserve"> off</w:delText>
        </w:r>
        <w:r w:rsidR="003C2E14" w:rsidDel="006A043E">
          <w:rPr>
            <w:lang w:val="en-US"/>
          </w:rPr>
          <w:delText xml:space="preserve"> </w:delText>
        </w:r>
        <w:r w:rsidR="008334E1" w:rsidDel="006A043E">
          <w:rPr>
            <w:lang w:val="en-US"/>
          </w:rPr>
          <w:delText xml:space="preserve">excess biogas </w:delText>
        </w:r>
        <w:r w:rsidR="00D319EC" w:rsidDel="006A043E">
          <w:rPr>
            <w:lang w:val="en-US"/>
          </w:rPr>
          <w:delText>from</w:delText>
        </w:r>
        <w:r w:rsidR="008334E1" w:rsidDel="006A043E">
          <w:rPr>
            <w:lang w:val="en-US"/>
          </w:rPr>
          <w:delText xml:space="preserve"> the headspace, resulting </w:delText>
        </w:r>
        <w:r w:rsidR="0063352B" w:rsidDel="006A043E">
          <w:rPr>
            <w:lang w:val="en-US"/>
          </w:rPr>
          <w:delText>in opportunity cost and avoidable greenhouse gas emissions</w:delText>
        </w:r>
        <w:r w:rsidR="00A3775B" w:rsidDel="006A043E">
          <w:rPr>
            <w:lang w:val="en-US"/>
          </w:rPr>
          <w:delText xml:space="preserve"> </w:delText>
        </w:r>
      </w:del>
      <w:customXmlDelRangeStart w:id="1859" w:author="Simon Hellmann" w:date="2025-06-13T14:41:00Z"/>
      <w:sdt>
        <w:sdtPr>
          <w:rPr>
            <w:lang w:val="en-US"/>
          </w:rPr>
          <w:alias w:val="To edit, see citavi.com/edit"/>
          <w:tag w:val="CitaviPlaceholder#0b383a7a-ff9e-44fc-b43c-8d45fb149e89"/>
          <w:id w:val="-2000031429"/>
          <w:placeholder>
            <w:docPart w:val="DefaultPlaceholder_-1854013440"/>
          </w:placeholder>
        </w:sdtPr>
        <w:sdtContent>
          <w:customXmlDelRangeEnd w:id="1859"/>
          <w:del w:id="1860" w:author="Simon Hellmann" w:date="2025-06-13T14:41:00Z" w16du:dateUtc="2025-06-13T12:41:00Z">
            <w:r w:rsidR="00A3775B" w:rsidDel="006A043E">
              <w:rPr>
                <w:lang w:val="en-US"/>
              </w:rPr>
              <w:fldChar w:fldCharType="begin"/>
            </w:r>
            <w:r w:rsidR="00B7360D" w:rsidDel="006A043E">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GVkOWM5LTM5ODktNDUzYi04ZmQ0LTIzMGFiZDhlYzZlYiIsIlJhbmdlTGVuZ3RoIjoyMiwiUmVmZXJlbmNlSWQiOiI0OGI1MmM1My1hMTcxLTQ0YTctYTc1Mi0xN2YwZmQ5MTg5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cnN0ZW4iLCJMYXN0TmFtZSI6IlJlaW5lbHQiLCJQcm90ZWN0ZWQiOmZhbHNlLCJTZXgiOjIsIkNyZWF0ZWRCeSI6Il9IZWxsbWFubiwgU2ltb24iLCJDcmVhdGVkT24iOiIyMDI1LTAyLTA0VDIyOjU4OjQxIiwiTW9kaWZpZWRCeSI6Il9IZWxsbWFubiwgU2ltb24iLCJJZCI6IjliMGVlZjk4LTQ3NTMtNDcwNy1iMzY1LWUzOTNjNTAyMzMyNCIsIk1vZGlmaWVkT24iOiIyMDI1LTAyLTA0VDIyOjU4OjQxIiwiUHJvamVjdCI6eyIkaWQiOiI4IiwiJHR5cGUiOiJTd2lzc0FjYWRlbWljLkNpdGF2aS5Qcm9qZWN0LCBTd2lzc0FjYWRlbWljLkNpdGF2aSJ9fSx7IiRpZCI6Ijk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C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YXRlMiI6IjI2LjAyLjIwMTYiLCJEb2kiOiIxMC4xMDE2L2ouYmlvcnRlY2guMjAxNi4wMi4wNz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jY5NDQ0NTYiLCJVcmlTdHJpbmciOiJodHRwOi8vd3d3Lm5jYmkubmxtLm5paC5nb3YvcHVibWVkLzI2OTQ0NDU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U4OjQxIiwiTW9kaWZpZWRCeSI6Il9IZWxsbWFubiwgU2ltb24iLCJJZCI6ImIzZDliYjFlLWU0NjMtNGJiNi1hMDc0LTA1ODk1ODA1MWQ2NyIsIk1vZGlmaWVkT24iOiIyMDI1LTAyLTA0VDIyOjU4OjQx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pb3J0ZWNoLjIwMTYuMDIuMDczIiwiVXJpU3RyaW5nIjoiaHR0cHM6Ly9kb2kub3JnLzEwLjEwMTYvai5iaW9ydGVjaC4yMDE2LjAyLjA3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}</w:delInstrText>
            </w:r>
            <w:r w:rsidR="00A3775B" w:rsidDel="006A043E">
              <w:rPr>
                <w:lang w:val="en-US"/>
              </w:rPr>
              <w:fldChar w:fldCharType="separate"/>
            </w:r>
            <w:r w:rsidR="00B7360D" w:rsidDel="006A043E">
              <w:rPr>
                <w:lang w:val="en-US"/>
              </w:rPr>
              <w:delText>(Reinelt et al., 2016)</w:delText>
            </w:r>
            <w:r w:rsidR="00A3775B" w:rsidDel="006A043E">
              <w:rPr>
                <w:lang w:val="en-US"/>
              </w:rPr>
              <w:fldChar w:fldCharType="end"/>
            </w:r>
          </w:del>
          <w:customXmlDelRangeStart w:id="1861" w:author="Simon Hellmann" w:date="2025-06-13T14:41:00Z"/>
        </w:sdtContent>
      </w:sdt>
      <w:customXmlDelRangeEnd w:id="1861"/>
      <w:del w:id="1862" w:author="Simon Hellmann" w:date="2025-06-13T14:41:00Z" w16du:dateUtc="2025-06-13T12:41:00Z">
        <w:r w:rsidR="0063352B" w:rsidDel="006A043E">
          <w:rPr>
            <w:lang w:val="en-US"/>
          </w:rPr>
          <w:delText xml:space="preserve">. </w:delText>
        </w:r>
        <w:r w:rsidR="00D319EC" w:rsidDel="006A043E">
          <w:rPr>
            <w:lang w:val="en-US"/>
          </w:rPr>
          <w:delText xml:space="preserve">Remedies </w:delText>
        </w:r>
        <w:r w:rsidR="0099276A" w:rsidDel="006A043E">
          <w:rPr>
            <w:lang w:val="en-US"/>
          </w:rPr>
          <w:delText>could be longer pred</w:delText>
        </w:r>
        <w:r w:rsidR="004E66FC" w:rsidDel="006A043E">
          <w:rPr>
            <w:lang w:val="en-US"/>
          </w:rPr>
          <w:delText>i</w:delText>
        </w:r>
        <w:r w:rsidR="0099276A" w:rsidDel="006A043E">
          <w:rPr>
            <w:lang w:val="en-US"/>
          </w:rPr>
          <w:delText>ction horizon</w:delText>
        </w:r>
        <w:r w:rsidR="00FC6755" w:rsidDel="006A043E">
          <w:rPr>
            <w:lang w:val="en-US"/>
          </w:rPr>
          <w:delText>s</w:delText>
        </w:r>
        <w:r w:rsidR="0099276A" w:rsidDel="006A043E">
          <w:rPr>
            <w:lang w:val="en-US"/>
          </w:rPr>
          <w:delText xml:space="preserve"> </w:delText>
        </w:r>
        <w:r w:rsidR="00FC6755" w:rsidDel="006A043E">
          <w:rPr>
            <w:lang w:val="en-US"/>
          </w:rPr>
          <w:delText xml:space="preserve">to better anticipate prospective CHP </w:delText>
        </w:r>
        <w:r w:rsidR="00D319EC" w:rsidDel="006A043E">
          <w:rPr>
            <w:lang w:val="en-US"/>
          </w:rPr>
          <w:delText>down</w:delText>
        </w:r>
        <w:r w:rsidR="00FC6755" w:rsidDel="006A043E">
          <w:rPr>
            <w:lang w:val="en-US"/>
          </w:rPr>
          <w:delText>-times</w:delText>
        </w:r>
        <w:r w:rsidR="00184019" w:rsidDel="006A043E">
          <w:rPr>
            <w:lang w:val="en-US"/>
          </w:rPr>
          <w:delText xml:space="preserve"> </w:delText>
        </w:r>
      </w:del>
      <w:customXmlDelRangeStart w:id="1863" w:author="Simon Hellmann" w:date="2025-06-13T14:41:00Z"/>
      <w:sdt>
        <w:sdtPr>
          <w:rPr>
            <w:lang w:val="en-US"/>
          </w:rPr>
          <w:alias w:val="To edit, see citavi.com/edit"/>
          <w:tag w:val="CitaviPlaceholder#3f5b32af-6e1b-4987-b3c6-1a9a12f99e81"/>
          <w:id w:val="-153601605"/>
          <w:placeholder>
            <w:docPart w:val="DefaultPlaceholder_-1854013440"/>
          </w:placeholder>
        </w:sdtPr>
        <w:sdtContent>
          <w:customXmlDelRangeEnd w:id="1863"/>
          <w:del w:id="1864" w:author="Simon Hellmann" w:date="2025-06-13T14:41:00Z" w16du:dateUtc="2025-06-13T12:41:00Z">
            <w:r w:rsidR="00184019" w:rsidDel="006A043E">
              <w:rPr>
                <w:lang w:val="en-US"/>
              </w:rPr>
              <w:fldChar w:fldCharType="begin"/>
            </w:r>
            <w:r w:rsidR="00B7360D" w:rsidDel="006A043E">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delInstrText>
            </w:r>
            <w:r w:rsidR="00184019" w:rsidDel="006A043E">
              <w:rPr>
                <w:lang w:val="en-US"/>
              </w:rPr>
              <w:fldChar w:fldCharType="separate"/>
            </w:r>
            <w:r w:rsidR="00B7360D" w:rsidDel="006A043E">
              <w:rPr>
                <w:lang w:val="en-US"/>
              </w:rPr>
              <w:delText>(Qin and Badgwell, 2003)</w:delText>
            </w:r>
            <w:r w:rsidR="00184019" w:rsidDel="006A043E">
              <w:rPr>
                <w:lang w:val="en-US"/>
              </w:rPr>
              <w:fldChar w:fldCharType="end"/>
            </w:r>
          </w:del>
          <w:customXmlDelRangeStart w:id="1865" w:author="Simon Hellmann" w:date="2025-06-13T14:41:00Z"/>
        </w:sdtContent>
      </w:sdt>
      <w:customXmlDelRangeEnd w:id="1865"/>
      <w:del w:id="1866" w:author="Simon Hellmann" w:date="2025-06-13T14:41:00Z" w16du:dateUtc="2025-06-13T12:41:00Z">
        <w:r w:rsidR="004C18D4" w:rsidDel="006A043E">
          <w:rPr>
            <w:lang w:val="en-US"/>
          </w:rPr>
          <w:delText xml:space="preserve">, or </w:delText>
        </w:r>
        <w:r w:rsidR="006E71CB" w:rsidDel="006A043E">
          <w:rPr>
            <w:lang w:val="en-US"/>
          </w:rPr>
          <w:delText xml:space="preserve">lower </w:delText>
        </w:r>
        <w:r w:rsidR="004C18D4" w:rsidDel="006A043E">
          <w:rPr>
            <w:lang w:val="en-US"/>
          </w:rPr>
          <w:delText xml:space="preserve">maximum allowed feed </w:delText>
        </w:r>
        <w:r w:rsidR="006E71CB" w:rsidDel="006A043E">
          <w:rPr>
            <w:lang w:val="en-US"/>
          </w:rPr>
          <w:delText>volume flows to restrict the erratic feeding behavior</w:delText>
        </w:r>
        <w:r w:rsidR="003C2E14" w:rsidDel="006A043E">
          <w:rPr>
            <w:lang w:val="en-US"/>
          </w:rPr>
          <w:delText xml:space="preserve">. </w:delText>
        </w:r>
      </w:del>
    </w:p>
    <w:p w14:paraId="27A51899" w14:textId="77777777" w:rsidR="00CE4AC8" w:rsidRDefault="00CE4AC8" w:rsidP="00CE4AC8">
      <w:pPr>
        <w:rPr>
          <w:ins w:id="1867" w:author="Simon Hellmann" w:date="2025-06-13T14:52:00Z" w16du:dateUtc="2025-06-13T12:52:00Z"/>
          <w:lang w:val="en-US"/>
        </w:rPr>
      </w:pPr>
    </w:p>
    <w:p w14:paraId="4740D76D" w14:textId="2EC421DA" w:rsidR="00B31301" w:rsidDel="00CE4AC8" w:rsidRDefault="00B31301" w:rsidP="00CE4AC8">
      <w:pPr>
        <w:rPr>
          <w:ins w:id="1868" w:author="Hellmann, Simon" w:date="2025-06-12T19:28:00Z"/>
          <w:del w:id="1869" w:author="Simon Hellmann" w:date="2025-06-13T14:52:00Z" w16du:dateUtc="2025-06-13T12:52:00Z"/>
          <w:lang w:val="en-US"/>
        </w:rPr>
        <w:pPrChange w:id="1870" w:author="Simon Hellmann" w:date="2025-06-13T14:52:00Z" w16du:dateUtc="2025-06-13T12:52:00Z">
          <w:pPr/>
        </w:pPrChange>
      </w:pPr>
      <w:del w:id="1871" w:author="Simon Hellmann" w:date="2025-06-13T14:52:00Z" w16du:dateUtc="2025-06-13T12:52:00Z">
        <w:r w:rsidDel="00CE4AC8">
          <w:rPr>
            <w:lang w:val="en-US"/>
          </w:rPr>
          <w:delText xml:space="preserve">By comparison, </w:delText>
        </w:r>
        <w:r w:rsidR="008C2194" w:rsidDel="00CE4AC8">
          <w:rPr>
            <w:lang w:val="en-US"/>
          </w:rPr>
          <w:delText xml:space="preserve">the robust multi-stage MPC controller (on the right) </w:delText>
        </w:r>
        <w:r w:rsidR="008639DA" w:rsidDel="00CE4AC8">
          <w:rPr>
            <w:lang w:val="en-US"/>
          </w:rPr>
          <w:delText>acts more conservatively</w:delText>
        </w:r>
        <w:r w:rsidR="00127B0A" w:rsidDel="00CE4AC8">
          <w:rPr>
            <w:lang w:val="en-US"/>
          </w:rPr>
          <w:delText xml:space="preserve">. It </w:delText>
        </w:r>
        <w:r w:rsidR="008639DA" w:rsidDel="00CE4AC8">
          <w:rPr>
            <w:lang w:val="en-US"/>
          </w:rPr>
          <w:delText xml:space="preserve">thereby </w:delText>
        </w:r>
        <w:r w:rsidR="008C2194" w:rsidDel="00CE4AC8">
          <w:rPr>
            <w:lang w:val="en-US"/>
          </w:rPr>
          <w:delText xml:space="preserve">delivers stable plant operation and safe GS filling levels, with a safety margin of </w:delText>
        </w:r>
        <w:r w:rsidR="00DB6B45" w:rsidDel="00CE4AC8">
          <w:rPr>
            <w:lang w:val="en-US"/>
          </w:rPr>
          <w:delText xml:space="preserve">around 15% to both </w:delText>
        </w:r>
        <w:r w:rsidR="00F55AB3" w:rsidDel="00CE4AC8">
          <w:rPr>
            <w:lang w:val="en-US"/>
          </w:rPr>
          <w:delText>lower and upper GS constraints</w:delText>
        </w:r>
        <w:r w:rsidR="000135C7" w:rsidDel="00CE4AC8">
          <w:rPr>
            <w:lang w:val="en-US"/>
          </w:rPr>
          <w:delText xml:space="preserve">, </w:delText>
        </w:r>
        <w:r w:rsidR="00493CCC" w:rsidDel="00CE4AC8">
          <w:rPr>
            <w:lang w:val="en-US"/>
          </w:rPr>
          <w:delText xml:space="preserve">as well as </w:delText>
        </w:r>
        <w:r w:rsidR="000135C7" w:rsidDel="00CE4AC8">
          <w:rPr>
            <w:lang w:val="en-US"/>
          </w:rPr>
          <w:delText xml:space="preserve">stable pH and inhibition values. </w:delText>
        </w:r>
        <w:r w:rsidR="00B57A8A" w:rsidDel="00CE4AC8">
          <w:rPr>
            <w:lang w:val="en-US"/>
          </w:rPr>
          <w:delText>The</w:delText>
        </w:r>
        <w:r w:rsidR="00837919" w:rsidDel="00CE4AC8">
          <w:rPr>
            <w:lang w:val="en-US"/>
          </w:rPr>
          <w:delText xml:space="preserve"> rare</w:delText>
        </w:r>
        <w:r w:rsidR="00B57A8A" w:rsidDel="00CE4AC8">
          <w:rPr>
            <w:lang w:val="en-US"/>
          </w:rPr>
          <w:delText xml:space="preserve"> </w:delText>
        </w:r>
        <w:r w:rsidR="00A948DE" w:rsidDel="00CE4AC8">
          <w:rPr>
            <w:lang w:val="en-US"/>
          </w:rPr>
          <w:delText xml:space="preserve">peaks in pH predictions are </w:delText>
        </w:r>
        <w:r w:rsidR="008F7B1B" w:rsidDel="00CE4AC8">
          <w:rPr>
            <w:lang w:val="en-US"/>
          </w:rPr>
          <w:delText xml:space="preserve">caused by </w:delText>
        </w:r>
        <w:r w:rsidR="00A948DE" w:rsidDel="00CE4AC8">
          <w:rPr>
            <w:lang w:val="en-US"/>
          </w:rPr>
          <w:delText xml:space="preserve">numerical noise </w:delText>
        </w:r>
        <w:r w:rsidR="00935D8F" w:rsidDel="00CE4AC8">
          <w:rPr>
            <w:lang w:val="en-US"/>
          </w:rPr>
          <w:delText xml:space="preserve">during </w:delText>
        </w:r>
        <w:r w:rsidR="008043C0" w:rsidDel="00CE4AC8">
          <w:rPr>
            <w:lang w:val="en-US"/>
          </w:rPr>
          <w:delText>orthogonal collocation. They can be reduce</w:delText>
        </w:r>
        <w:r w:rsidR="005322F8" w:rsidDel="00CE4AC8">
          <w:rPr>
            <w:lang w:val="en-US"/>
          </w:rPr>
          <w:delText xml:space="preserve">d </w:delText>
        </w:r>
        <w:r w:rsidR="008043C0" w:rsidDel="00CE4AC8">
          <w:rPr>
            <w:lang w:val="en-US"/>
          </w:rPr>
          <w:delText xml:space="preserve">with higher numbers of collocation points </w:delText>
        </w:r>
        <w:r w:rsidR="005322F8" w:rsidDel="00CE4AC8">
          <w:rPr>
            <w:lang w:val="en-US"/>
          </w:rPr>
          <w:delText xml:space="preserve">or higher degrees of orthogonal polynomials, </w:delText>
        </w:r>
        <w:r w:rsidR="00935D8F" w:rsidDel="00CE4AC8">
          <w:rPr>
            <w:lang w:val="en-US"/>
          </w:rPr>
          <w:delText xml:space="preserve">though </w:delText>
        </w:r>
        <w:r w:rsidR="005322F8" w:rsidDel="00CE4AC8">
          <w:rPr>
            <w:lang w:val="en-US"/>
          </w:rPr>
          <w:delText xml:space="preserve">at the </w:delText>
        </w:r>
        <w:r w:rsidR="007A1605" w:rsidDel="00CE4AC8">
          <w:rPr>
            <w:lang w:val="en-US"/>
          </w:rPr>
          <w:delText>expense</w:delText>
        </w:r>
        <w:r w:rsidR="005322F8" w:rsidDel="00CE4AC8">
          <w:rPr>
            <w:lang w:val="en-US"/>
          </w:rPr>
          <w:delText xml:space="preserve"> of increased run times.</w:delText>
        </w:r>
        <w:r w:rsidR="00B57A8A" w:rsidDel="00CE4AC8">
          <w:rPr>
            <w:lang w:val="en-US"/>
          </w:rPr>
          <w:delText xml:space="preserve"> </w:delText>
        </w:r>
        <w:r w:rsidR="000E7ECC" w:rsidDel="00CE4AC8">
          <w:rPr>
            <w:lang w:val="en-US"/>
          </w:rPr>
          <w:delText>Otherwise, the overall system performance is very similar as in the previous section, and therefore not further detailed here.</w:delText>
        </w:r>
      </w:del>
    </w:p>
    <w:p w14:paraId="5AB5D36A" w14:textId="2814BBC1" w:rsidR="00162A93" w:rsidDel="00CE4AC8" w:rsidRDefault="00162A93" w:rsidP="00CE4AC8">
      <w:pPr>
        <w:rPr>
          <w:del w:id="1872" w:author="Simon Hellmann" w:date="2025-06-13T14:52:00Z" w16du:dateUtc="2025-06-13T12:52:00Z"/>
          <w:lang w:val="en-US"/>
        </w:rPr>
        <w:pPrChange w:id="1873" w:author="Simon Hellmann" w:date="2025-06-13T14:52:00Z" w16du:dateUtc="2025-06-13T12:52:00Z">
          <w:pPr/>
        </w:pPrChange>
      </w:pPr>
      <w:ins w:id="1874" w:author="Hellmann, Simon" w:date="2025-06-12T19:46:00Z">
        <w:del w:id="1875" w:author="Simon Hellmann" w:date="2025-06-13T14:52:00Z" w16du:dateUtc="2025-06-13T12:52:00Z">
          <w:r w:rsidDel="00CE4AC8">
            <w:rPr>
              <w:lang w:val="en-US"/>
            </w:rPr>
            <w:delText xml:space="preserve">Robust MPC from the beginning on keeps a larger safety margin to upper GS constraints. </w:delText>
          </w:r>
        </w:del>
      </w:ins>
    </w:p>
    <w:p w14:paraId="05E727AA" w14:textId="73EB2E9B" w:rsidR="007824D1" w:rsidRPr="008618CC" w:rsidDel="00270A57" w:rsidRDefault="005560BB" w:rsidP="00CE4AC8">
      <w:pPr>
        <w:rPr>
          <w:ins w:id="1876" w:author="Hellmann, Simon" w:date="2025-06-12T19:28:00Z"/>
          <w:del w:id="1877" w:author="Simon Hellmann" w:date="2025-06-13T12:26:00Z" w16du:dateUtc="2025-06-13T10:26:00Z"/>
          <w:rFonts w:eastAsia="Garamond" w:cs="Garamond"/>
          <w:color w:val="000000" w:themeColor="text1"/>
          <w:szCs w:val="24"/>
          <w:lang w:val="en-US"/>
        </w:rPr>
        <w:pPrChange w:id="1878" w:author="Simon Hellmann" w:date="2025-06-13T14:52:00Z" w16du:dateUtc="2025-06-13T12:52:00Z">
          <w:pPr/>
        </w:pPrChange>
      </w:pPr>
      <w:ins w:id="1879" w:author="Simon Hellmann" w:date="2025-06-13T12:17:00Z" w16du:dateUtc="2025-06-13T10:17:00Z">
        <w:r>
          <w:rPr>
            <w:rFonts w:eastAsia="Garamond" w:cs="Garamond"/>
            <w:color w:val="000000" w:themeColor="text1"/>
            <w:szCs w:val="24"/>
            <w:lang w:val="en-US"/>
          </w:rPr>
          <w:t>In general,</w:t>
        </w:r>
      </w:ins>
      <w:ins w:id="1880" w:author="Simon Hellmann" w:date="2025-06-13T14:53:00Z" w16du:dateUtc="2025-06-13T12:53:00Z">
        <w:r w:rsidR="00CE4AC8">
          <w:rPr>
            <w:rFonts w:eastAsia="Garamond" w:cs="Garamond"/>
            <w:color w:val="000000" w:themeColor="text1"/>
            <w:szCs w:val="24"/>
            <w:lang w:val="en-US"/>
          </w:rPr>
          <w:t xml:space="preserve"> however,</w:t>
        </w:r>
      </w:ins>
      <w:ins w:id="1881" w:author="Simon Hellmann" w:date="2025-06-13T12:17:00Z" w16du:dateUtc="2025-06-13T10:17:00Z">
        <w:r>
          <w:rPr>
            <w:rFonts w:eastAsia="Garamond" w:cs="Garamond"/>
            <w:color w:val="000000" w:themeColor="text1"/>
            <w:szCs w:val="24"/>
            <w:lang w:val="en-US"/>
          </w:rPr>
          <w:t xml:space="preserve"> the feeding pattern changed compared with Sec. 3.3.2</w:t>
        </w:r>
      </w:ins>
      <w:ins w:id="1882" w:author="Simon Hellmann" w:date="2025-06-13T14:53:00Z" w16du:dateUtc="2025-06-13T12:53:00Z">
        <w:r w:rsidR="00CE4AC8">
          <w:rPr>
            <w:rFonts w:eastAsia="Garamond" w:cs="Garamond"/>
            <w:color w:val="000000" w:themeColor="text1"/>
            <w:szCs w:val="24"/>
            <w:lang w:val="en-US"/>
          </w:rPr>
          <w:t>, even during stable operation of the nominal MPC</w:t>
        </w:r>
      </w:ins>
      <w:ins w:id="1883" w:author="Simon Hellmann" w:date="2025-06-13T12:17:00Z" w16du:dateUtc="2025-06-13T10:17:00Z">
        <w:r>
          <w:rPr>
            <w:rFonts w:eastAsia="Garamond" w:cs="Garamond"/>
            <w:color w:val="000000" w:themeColor="text1"/>
            <w:szCs w:val="24"/>
            <w:lang w:val="en-US"/>
          </w:rPr>
          <w:t xml:space="preserve">. The main reason is that </w:t>
        </w:r>
      </w:ins>
      <w:ins w:id="1884" w:author="Simon Hellmann" w:date="2025-06-13T14:53:00Z" w16du:dateUtc="2025-06-13T12:53:00Z">
        <w:r w:rsidR="00CE4AC8">
          <w:rPr>
            <w:rFonts w:eastAsia="Garamond" w:cs="Garamond"/>
            <w:color w:val="000000" w:themeColor="text1"/>
            <w:szCs w:val="24"/>
            <w:lang w:val="en-US"/>
          </w:rPr>
          <w:t xml:space="preserve">parameter </w:t>
        </w:r>
      </w:ins>
      <m:oMath>
        <m:sSub>
          <m:sSubPr>
            <m:ctrlPr>
              <w:ins w:id="1885" w:author="Simon Hellmann" w:date="2025-06-13T14:53:00Z" w16du:dateUtc="2025-06-13T12:53:00Z">
                <w:rPr>
                  <w:rFonts w:ascii="Cambria Math" w:eastAsia="Garamond" w:hAnsi="Cambria Math" w:cs="Garamond"/>
                  <w:i/>
                  <w:color w:val="000000" w:themeColor="text1"/>
                  <w:szCs w:val="24"/>
                  <w:lang w:val="en-US"/>
                </w:rPr>
              </w:ins>
            </m:ctrlPr>
          </m:sSubPr>
          <m:e>
            <m:r>
              <w:ins w:id="1886" w:author="Simon Hellmann" w:date="2025-06-13T14:53:00Z" w16du:dateUtc="2025-06-13T12:53:00Z">
                <w:rPr>
                  <w:rFonts w:ascii="Cambria Math" w:eastAsia="Garamond" w:hAnsi="Cambria Math" w:cs="Garamond"/>
                  <w:color w:val="000000" w:themeColor="text1"/>
                  <w:szCs w:val="24"/>
                  <w:lang w:val="en-US"/>
                </w:rPr>
                <m:t>c</m:t>
              </w:ins>
            </m:r>
          </m:e>
          <m:sub>
            <m:r>
              <w:ins w:id="1887" w:author="Simon Hellmann" w:date="2025-06-13T14:53:00Z" w16du:dateUtc="2025-06-13T12:53:00Z">
                <w:rPr>
                  <w:rFonts w:ascii="Cambria Math" w:eastAsia="Garamond" w:hAnsi="Cambria Math" w:cs="Garamond"/>
                  <w:color w:val="000000" w:themeColor="text1"/>
                  <w:szCs w:val="24"/>
                  <w:lang w:val="en-US"/>
                </w:rPr>
                <m:t>1</m:t>
              </w:ins>
            </m:r>
          </m:sub>
        </m:sSub>
      </m:oMath>
      <w:ins w:id="1888" w:author="Simon Hellmann" w:date="2025-06-13T14:53:00Z" w16du:dateUtc="2025-06-13T12:53:00Z">
        <w:r w:rsidR="00CE4AC8">
          <w:rPr>
            <w:rFonts w:eastAsia="Garamond" w:cs="Garamond"/>
            <w:color w:val="000000" w:themeColor="text1"/>
            <w:szCs w:val="24"/>
            <w:lang w:val="en-US"/>
          </w:rPr>
          <w:t xml:space="preserve"> </w:t>
        </w:r>
      </w:ins>
      <w:ins w:id="1889" w:author="Simon Hellmann" w:date="2025-06-13T14:54:00Z" w16du:dateUtc="2025-06-13T12:54:00Z">
        <w:r w:rsidR="00CE4AC8">
          <w:rPr>
            <w:rFonts w:eastAsia="Garamond" w:cs="Garamond"/>
            <w:color w:val="000000" w:themeColor="text1"/>
            <w:szCs w:val="24"/>
            <w:lang w:val="en-US"/>
          </w:rPr>
          <w:t>was</w:t>
        </w:r>
      </w:ins>
      <w:ins w:id="1890" w:author="Simon Hellmann" w:date="2025-06-13T14:53:00Z" w16du:dateUtc="2025-06-13T12:53:00Z">
        <w:r w:rsidR="00CE4AC8">
          <w:rPr>
            <w:rFonts w:eastAsia="Garamond" w:cs="Garamond"/>
            <w:color w:val="000000" w:themeColor="text1"/>
            <w:szCs w:val="24"/>
            <w:lang w:val="en-US"/>
          </w:rPr>
          <w:t xml:space="preserve"> decreased by one order of magnitude (Tab. 2)</w:t>
        </w:r>
      </w:ins>
      <w:ins w:id="1891" w:author="Simon Hellmann" w:date="2025-06-13T14:54:00Z" w16du:dateUtc="2025-06-13T12:54:00Z">
        <w:r w:rsidR="00CE4AC8">
          <w:rPr>
            <w:rFonts w:eastAsia="Garamond" w:cs="Garamond"/>
            <w:color w:val="000000" w:themeColor="text1"/>
            <w:szCs w:val="24"/>
            <w:lang w:val="en-US"/>
          </w:rPr>
          <w:t xml:space="preserve">, and thus </w:t>
        </w:r>
      </w:ins>
      <w:proofErr w:type="spellStart"/>
      <w:ins w:id="1892" w:author="Simon Hellmann" w:date="2025-06-13T12:17:00Z" w16du:dateUtc="2025-06-13T10:17:00Z">
        <w:r>
          <w:rPr>
            <w:rFonts w:eastAsia="Garamond" w:cs="Garamond"/>
            <w:color w:val="000000" w:themeColor="text1"/>
            <w:szCs w:val="24"/>
            <w:lang w:val="en-US"/>
          </w:rPr>
          <w:t>the r</w:t>
        </w:r>
        <w:proofErr w:type="spellEnd"/>
        <w:r>
          <w:rPr>
            <w:rFonts w:eastAsia="Garamond" w:cs="Garamond"/>
            <w:color w:val="000000" w:themeColor="text1"/>
            <w:szCs w:val="24"/>
            <w:lang w:val="en-US"/>
          </w:rPr>
          <w:t>elative impor</w:t>
        </w:r>
      </w:ins>
      <w:ins w:id="1893" w:author="Simon Hellmann" w:date="2025-06-13T12:18:00Z" w16du:dateUtc="2025-06-13T10:18:00Z">
        <w:r>
          <w:rPr>
            <w:rFonts w:eastAsia="Garamond" w:cs="Garamond"/>
            <w:color w:val="000000" w:themeColor="text1"/>
            <w:szCs w:val="24"/>
            <w:lang w:val="en-US"/>
          </w:rPr>
          <w:t>tance of maintaining a stable GS filling level</w:t>
        </w:r>
      </w:ins>
      <w:ins w:id="1894" w:author="Simon Hellmann" w:date="2025-06-13T14:54:00Z" w16du:dateUtc="2025-06-13T12:54:00Z">
        <w:r w:rsidR="00CE4AC8">
          <w:rPr>
            <w:rFonts w:eastAsia="Garamond" w:cs="Garamond"/>
            <w:color w:val="000000" w:themeColor="text1"/>
            <w:szCs w:val="24"/>
            <w:lang w:val="en-US"/>
          </w:rPr>
          <w:t>. This</w:t>
        </w:r>
      </w:ins>
      <w:ins w:id="1895" w:author="Simon Hellmann" w:date="2025-06-13T12:19:00Z" w16du:dateUtc="2025-06-13T10:19:00Z">
        <w:r>
          <w:rPr>
            <w:rFonts w:eastAsia="Garamond" w:cs="Garamond"/>
            <w:color w:val="000000" w:themeColor="text1"/>
            <w:szCs w:val="24"/>
            <w:lang w:val="en-US"/>
          </w:rPr>
          <w:t xml:space="preserve"> which corresponds </w:t>
        </w:r>
      </w:ins>
      <w:ins w:id="1896" w:author="Simon Hellmann" w:date="2025-06-13T14:54:00Z" w16du:dateUtc="2025-06-13T12:54:00Z">
        <w:r w:rsidR="00CE4AC8">
          <w:rPr>
            <w:rFonts w:eastAsia="Garamond" w:cs="Garamond"/>
            <w:color w:val="000000" w:themeColor="text1"/>
            <w:szCs w:val="24"/>
            <w:lang w:val="en-US"/>
          </w:rPr>
          <w:t xml:space="preserve">with </w:t>
        </w:r>
      </w:ins>
      <w:ins w:id="1897" w:author="Simon Hellmann" w:date="2025-06-13T12:19:00Z" w16du:dateUtc="2025-06-13T10:19:00Z">
        <w:r>
          <w:rPr>
            <w:rFonts w:eastAsia="Garamond" w:cs="Garamond"/>
            <w:color w:val="000000" w:themeColor="text1"/>
            <w:szCs w:val="24"/>
            <w:lang w:val="en-US"/>
          </w:rPr>
          <w:t>a relative increase of the importance of feed volume flows</w:t>
        </w:r>
      </w:ins>
      <w:ins w:id="1898" w:author="Simon Hellmann" w:date="2025-06-13T12:20:00Z" w16du:dateUtc="2025-06-13T10:20:00Z">
        <w:r>
          <w:rPr>
            <w:rFonts w:eastAsia="Garamond" w:cs="Garamond"/>
            <w:color w:val="000000" w:themeColor="text1"/>
            <w:szCs w:val="24"/>
            <w:lang w:val="en-US"/>
          </w:rPr>
          <w:t>, Eq.</w:t>
        </w:r>
      </w:ins>
      <w:ins w:id="1899" w:author="Simon Hellmann" w:date="2025-06-13T14:54:00Z" w16du:dateUtc="2025-06-13T12:54:00Z">
        <w:r w:rsidR="00CE4AC8">
          <w:rPr>
            <w:rFonts w:eastAsia="Garamond" w:cs="Garamond"/>
            <w:color w:val="000000" w:themeColor="text1"/>
            <w:szCs w:val="24"/>
            <w:lang w:val="en-US"/>
          </w:rPr>
          <w:t> </w:t>
        </w:r>
      </w:ins>
      <w:ins w:id="1900" w:author="Simon Hellmann" w:date="2025-06-13T12:20:00Z" w16du:dateUtc="2025-06-13T10:20:00Z">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t>(</w:t>
        </w:r>
        <w:r>
          <w:rPr>
            <w:noProof/>
          </w:rPr>
          <w:t>2</w:t>
        </w:r>
        <w:r>
          <w:t>.</w:t>
        </w:r>
        <w:r>
          <w:rPr>
            <w:noProof/>
          </w:rPr>
          <w:t>18</w:t>
        </w:r>
        <w:r>
          <w:t>)</w:t>
        </w:r>
        <w:r>
          <w:rPr>
            <w:rFonts w:eastAsia="Garamond" w:cs="Garamond"/>
            <w:color w:val="000000" w:themeColor="text1"/>
            <w:szCs w:val="24"/>
            <w:lang w:val="en-US"/>
          </w:rPr>
          <w:fldChar w:fldCharType="end"/>
        </w:r>
      </w:ins>
      <w:ins w:id="1901" w:author="Simon Hellmann" w:date="2025-06-13T12:19:00Z" w16du:dateUtc="2025-06-13T10:19:00Z">
        <w:r>
          <w:rPr>
            <w:rFonts w:eastAsia="Garamond" w:cs="Garamond"/>
            <w:color w:val="000000" w:themeColor="text1"/>
            <w:szCs w:val="24"/>
            <w:lang w:val="en-US"/>
          </w:rPr>
          <w:t>. Note the different scales of the y-axes in the top subplots of Fig. 6</w:t>
        </w:r>
      </w:ins>
      <w:ins w:id="1902" w:author="Simon Hellmann" w:date="2025-06-13T12:23:00Z" w16du:dateUtc="2025-06-13T10:23:00Z">
        <w:r w:rsidR="00270A57">
          <w:rPr>
            <w:rFonts w:eastAsia="Garamond" w:cs="Garamond"/>
            <w:color w:val="000000" w:themeColor="text1"/>
            <w:szCs w:val="24"/>
            <w:lang w:val="en-US"/>
          </w:rPr>
          <w:t xml:space="preserve"> and</w:t>
        </w:r>
      </w:ins>
      <w:ins w:id="1903" w:author="Simon Hellmann" w:date="2025-06-13T12:24:00Z" w16du:dateUtc="2025-06-13T10:24:00Z">
        <w:r w:rsidR="00270A57">
          <w:rPr>
            <w:rFonts w:eastAsia="Garamond" w:cs="Garamond"/>
            <w:color w:val="000000" w:themeColor="text1"/>
            <w:szCs w:val="24"/>
            <w:lang w:val="en-US"/>
          </w:rPr>
          <w:t xml:space="preserve"> the </w:t>
        </w:r>
      </w:ins>
      <w:ins w:id="1904" w:author="Simon Hellmann" w:date="2025-06-13T12:26:00Z" w16du:dateUtc="2025-06-13T10:26:00Z">
        <w:r w:rsidR="00270A57">
          <w:rPr>
            <w:rFonts w:eastAsia="Garamond" w:cs="Garamond"/>
            <w:color w:val="000000" w:themeColor="text1"/>
            <w:szCs w:val="24"/>
            <w:lang w:val="en-US"/>
          </w:rPr>
          <w:t xml:space="preserve">significantly </w:t>
        </w:r>
      </w:ins>
      <w:ins w:id="1905" w:author="Simon Hellmann" w:date="2025-06-13T12:24:00Z" w16du:dateUtc="2025-06-13T10:24:00Z">
        <w:r w:rsidR="00270A57">
          <w:rPr>
            <w:rFonts w:eastAsia="Garamond" w:cs="Garamond"/>
            <w:color w:val="000000" w:themeColor="text1"/>
            <w:szCs w:val="24"/>
            <w:lang w:val="en-US"/>
          </w:rPr>
          <w:t>lower OLR compared with Fig. 5</w:t>
        </w:r>
      </w:ins>
      <w:ins w:id="1906" w:author="Simon Hellmann" w:date="2025-06-13T12:19:00Z" w16du:dateUtc="2025-06-13T10:19:00Z">
        <w:r>
          <w:rPr>
            <w:rFonts w:eastAsia="Garamond" w:cs="Garamond"/>
            <w:color w:val="000000" w:themeColor="text1"/>
            <w:szCs w:val="24"/>
            <w:lang w:val="en-US"/>
          </w:rPr>
          <w:t xml:space="preserve">. </w:t>
        </w:r>
      </w:ins>
      <w:ins w:id="1907" w:author="Simon Hellmann" w:date="2025-06-13T12:21:00Z" w16du:dateUtc="2025-06-13T10:21:00Z">
        <w:r>
          <w:rPr>
            <w:rFonts w:eastAsia="Garamond" w:cs="Garamond"/>
            <w:color w:val="000000" w:themeColor="text1"/>
            <w:szCs w:val="24"/>
            <w:lang w:val="en-US"/>
          </w:rPr>
          <w:t xml:space="preserve">The second </w:t>
        </w:r>
      </w:ins>
      <w:ins w:id="1908" w:author="Simon Hellmann" w:date="2025-06-13T12:24:00Z" w16du:dateUtc="2025-06-13T10:24:00Z">
        <w:r w:rsidR="00270A57">
          <w:rPr>
            <w:rFonts w:eastAsia="Garamond" w:cs="Garamond"/>
            <w:color w:val="000000" w:themeColor="text1"/>
            <w:szCs w:val="24"/>
            <w:lang w:val="en-US"/>
          </w:rPr>
          <w:t xml:space="preserve">cost function </w:t>
        </w:r>
      </w:ins>
      <w:ins w:id="1909" w:author="Simon Hellmann" w:date="2025-06-13T12:21:00Z" w16du:dateUtc="2025-06-13T10:21:00Z">
        <w:r>
          <w:rPr>
            <w:rFonts w:eastAsia="Garamond" w:cs="Garamond"/>
            <w:color w:val="000000" w:themeColor="text1"/>
            <w:szCs w:val="24"/>
            <w:lang w:val="en-US"/>
          </w:rPr>
          <w:t xml:space="preserve">summand </w:t>
        </w:r>
      </w:ins>
      <w:ins w:id="1910" w:author="Simon Hellmann" w:date="2025-06-13T14:55:00Z" w16du:dateUtc="2025-06-13T12:55:00Z">
        <w:r w:rsidR="00CE4AC8">
          <w:rPr>
            <w:rFonts w:eastAsia="Garamond" w:cs="Garamond"/>
            <w:color w:val="000000" w:themeColor="text1"/>
            <w:szCs w:val="24"/>
            <w:lang w:val="en-US"/>
          </w:rPr>
          <w:t xml:space="preserve">in </w:t>
        </w:r>
        <w:r w:rsidR="00CE4AC8">
          <w:rPr>
            <w:rFonts w:eastAsia="Garamond" w:cs="Garamond"/>
            <w:color w:val="000000" w:themeColor="text1"/>
            <w:szCs w:val="24"/>
            <w:lang w:val="en-US"/>
          </w:rPr>
          <w:t xml:space="preserve">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CE4AC8">
          <w:t>(</w:t>
        </w:r>
        <w:r w:rsidR="00CE4AC8">
          <w:rPr>
            <w:noProof/>
          </w:rPr>
          <w:t>2</w:t>
        </w:r>
        <w:r w:rsidR="00CE4AC8">
          <w:t>.</w:t>
        </w:r>
        <w:r w:rsidR="00CE4AC8">
          <w:rPr>
            <w:noProof/>
          </w:rPr>
          <w:t>18</w:t>
        </w:r>
        <w:r w:rsidR="00CE4AC8">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ins>
      <w:ins w:id="1911" w:author="Simon Hellmann" w:date="2025-06-13T12:21:00Z" w16du:dateUtc="2025-06-13T10:21:00Z">
        <w:r>
          <w:rPr>
            <w:rFonts w:eastAsia="Garamond" w:cs="Garamond"/>
            <w:color w:val="000000" w:themeColor="text1"/>
            <w:szCs w:val="24"/>
            <w:lang w:val="en-US"/>
          </w:rPr>
          <w:t>penalizes absolute amounts of fed substrate</w:t>
        </w:r>
      </w:ins>
      <w:ins w:id="1912" w:author="Simon Hellmann" w:date="2025-06-13T14:55:00Z" w16du:dateUtc="2025-06-13T12:55:00Z">
        <w:r w:rsidR="00CE4AC8">
          <w:rPr>
            <w:rFonts w:eastAsia="Garamond" w:cs="Garamond"/>
            <w:color w:val="000000" w:themeColor="text1"/>
            <w:szCs w:val="24"/>
            <w:lang w:val="en-US"/>
          </w:rPr>
          <w:t>s</w:t>
        </w:r>
      </w:ins>
      <w:ins w:id="1913" w:author="Simon Hellmann" w:date="2025-06-13T12:21:00Z" w16du:dateUtc="2025-06-13T10:21:00Z">
        <w:r>
          <w:rPr>
            <w:rFonts w:eastAsia="Garamond" w:cs="Garamond"/>
            <w:color w:val="000000" w:themeColor="text1"/>
            <w:szCs w:val="24"/>
            <w:lang w:val="en-US"/>
          </w:rPr>
          <w:t xml:space="preserve">. </w:t>
        </w:r>
      </w:ins>
      <w:ins w:id="1914" w:author="Simon Hellmann" w:date="2025-06-13T12:22:00Z" w16du:dateUtc="2025-06-13T10:22:00Z">
        <w:r>
          <w:rPr>
            <w:rFonts w:eastAsia="Garamond" w:cs="Garamond"/>
            <w:color w:val="000000" w:themeColor="text1"/>
            <w:szCs w:val="24"/>
            <w:lang w:val="en-US"/>
          </w:rPr>
          <w:t xml:space="preserve">Given the </w:t>
        </w:r>
      </w:ins>
      <w:ins w:id="1915" w:author="Simon Hellmann" w:date="2025-06-13T14:55:00Z" w16du:dateUtc="2025-06-13T12:55:00Z">
        <w:r w:rsidR="00CE4AC8">
          <w:rPr>
            <w:rFonts w:eastAsia="Garamond" w:cs="Garamond"/>
            <w:color w:val="000000" w:themeColor="text1"/>
            <w:szCs w:val="24"/>
            <w:lang w:val="en-US"/>
          </w:rPr>
          <w:t xml:space="preserve">mass-specific </w:t>
        </w:r>
      </w:ins>
      <w:ins w:id="1916" w:author="Simon Hellmann" w:date="2025-06-13T12:25:00Z" w16du:dateUtc="2025-06-13T10:25:00Z">
        <w:r w:rsidR="00270A57">
          <w:rPr>
            <w:rFonts w:eastAsia="Garamond" w:cs="Garamond"/>
            <w:color w:val="000000" w:themeColor="text1"/>
            <w:szCs w:val="24"/>
            <w:lang w:val="en-US"/>
          </w:rPr>
          <w:t xml:space="preserve">biogas </w:t>
        </w:r>
      </w:ins>
      <w:ins w:id="1917" w:author="Simon Hellmann" w:date="2025-06-13T12:22:00Z" w16du:dateUtc="2025-06-13T10:22:00Z">
        <w:r>
          <w:rPr>
            <w:rFonts w:eastAsia="Garamond" w:cs="Garamond"/>
            <w:color w:val="000000" w:themeColor="text1"/>
            <w:szCs w:val="24"/>
            <w:lang w:val="en-US"/>
          </w:rPr>
          <w:t xml:space="preserve">potential of </w:t>
        </w:r>
      </w:ins>
      <w:ins w:id="1918" w:author="Simon Hellmann" w:date="2025-06-13T14:55:00Z" w16du:dateUtc="2025-06-13T12:55:00Z">
        <w:r w:rsidR="00CE4AC8">
          <w:rPr>
            <w:rFonts w:eastAsia="Garamond" w:cs="Garamond"/>
            <w:color w:val="000000" w:themeColor="text1"/>
            <w:szCs w:val="24"/>
            <w:lang w:val="en-US"/>
          </w:rPr>
          <w:t xml:space="preserve">individual </w:t>
        </w:r>
      </w:ins>
      <w:ins w:id="1919" w:author="Simon Hellmann" w:date="2025-06-13T12:22:00Z" w16du:dateUtc="2025-06-13T10:22:00Z">
        <w:r>
          <w:rPr>
            <w:rFonts w:eastAsia="Garamond" w:cs="Garamond"/>
            <w:color w:val="000000" w:themeColor="text1"/>
            <w:szCs w:val="24"/>
            <w:lang w:val="en-US"/>
          </w:rPr>
          <w:t>substrate</w:t>
        </w:r>
      </w:ins>
      <w:ins w:id="1920" w:author="Simon Hellmann" w:date="2025-06-13T14:55:00Z" w16du:dateUtc="2025-06-13T12:55:00Z">
        <w:r w:rsidR="00CE4AC8">
          <w:rPr>
            <w:rFonts w:eastAsia="Garamond" w:cs="Garamond"/>
            <w:color w:val="000000" w:themeColor="text1"/>
            <w:szCs w:val="24"/>
            <w:lang w:val="en-US"/>
          </w:rPr>
          <w:t>s</w:t>
        </w:r>
      </w:ins>
      <w:ins w:id="1921" w:author="Simon Hellmann" w:date="2025-06-13T12:25:00Z" w16du:dateUtc="2025-06-13T10:25:00Z">
        <w:r w:rsidR="00270A57">
          <w:rPr>
            <w:rFonts w:eastAsia="Garamond" w:cs="Garamond"/>
            <w:color w:val="000000" w:themeColor="text1"/>
            <w:szCs w:val="24"/>
            <w:lang w:val="en-US"/>
          </w:rPr>
          <w:t xml:space="preserve"> </w:t>
        </w:r>
      </w:ins>
      <w:ins w:id="1922" w:author="Simon Hellmann" w:date="2025-06-13T14:55:00Z" w16du:dateUtc="2025-06-13T12:55:00Z">
        <w:r w:rsidR="00CE4AC8">
          <w:rPr>
            <w:rFonts w:eastAsia="Garamond" w:cs="Garamond"/>
            <w:color w:val="000000" w:themeColor="text1"/>
            <w:szCs w:val="24"/>
            <w:lang w:val="en-US"/>
          </w:rPr>
          <w:t xml:space="preserve">(described by </w:t>
        </w:r>
      </w:ins>
      <w:ins w:id="1923" w:author="Simon Hellmann" w:date="2025-06-13T12:25:00Z" w16du:dateUtc="2025-06-13T10:25:00Z">
        <w:r w:rsidR="00270A57">
          <w:rPr>
            <w:rFonts w:eastAsia="Garamond" w:cs="Garamond"/>
            <w:color w:val="000000" w:themeColor="text1"/>
            <w:szCs w:val="24"/>
            <w:lang w:val="en-US"/>
          </w:rPr>
          <w:t>respective influent concentrations</w:t>
        </w:r>
      </w:ins>
      <w:ins w:id="1924" w:author="Simon Hellmann" w:date="2025-06-13T14:55:00Z" w16du:dateUtc="2025-06-13T12:55:00Z">
        <w:r w:rsidR="00CE4AC8">
          <w:rPr>
            <w:rFonts w:eastAsia="Garamond" w:cs="Garamond"/>
            <w:color w:val="000000" w:themeColor="text1"/>
            <w:szCs w:val="24"/>
            <w:lang w:val="en-US"/>
          </w:rPr>
          <w:t>)</w:t>
        </w:r>
      </w:ins>
      <w:ins w:id="1925" w:author="Simon Hellmann" w:date="2025-06-13T12:21:00Z" w16du:dateUtc="2025-06-13T10:21:00Z">
        <w:r>
          <w:rPr>
            <w:rFonts w:eastAsia="Garamond" w:cs="Garamond"/>
            <w:color w:val="000000" w:themeColor="text1"/>
            <w:szCs w:val="24"/>
            <w:lang w:val="en-US"/>
          </w:rPr>
          <w:t xml:space="preserve">, it is plausible </w:t>
        </w:r>
      </w:ins>
      <w:ins w:id="1926" w:author="Simon Hellmann" w:date="2025-06-13T12:25:00Z" w16du:dateUtc="2025-06-13T10:25:00Z">
        <w:r w:rsidR="00270A57">
          <w:rPr>
            <w:rFonts w:eastAsia="Garamond" w:cs="Garamond"/>
            <w:color w:val="000000" w:themeColor="text1"/>
            <w:szCs w:val="24"/>
            <w:lang w:val="en-US"/>
          </w:rPr>
          <w:t xml:space="preserve">for </w:t>
        </w:r>
      </w:ins>
      <w:ins w:id="1927" w:author="Simon Hellmann" w:date="2025-06-13T12:21:00Z" w16du:dateUtc="2025-06-13T10:21:00Z">
        <w:r>
          <w:rPr>
            <w:rFonts w:eastAsia="Garamond" w:cs="Garamond"/>
            <w:color w:val="000000" w:themeColor="text1"/>
            <w:szCs w:val="24"/>
            <w:lang w:val="en-US"/>
          </w:rPr>
          <w:t>the co</w:t>
        </w:r>
      </w:ins>
      <w:ins w:id="1928" w:author="Simon Hellmann" w:date="2025-06-13T12:22:00Z" w16du:dateUtc="2025-06-13T10:22:00Z">
        <w:r>
          <w:rPr>
            <w:rFonts w:eastAsia="Garamond" w:cs="Garamond"/>
            <w:color w:val="000000" w:themeColor="text1"/>
            <w:szCs w:val="24"/>
            <w:lang w:val="en-US"/>
          </w:rPr>
          <w:t xml:space="preserve">ntroller </w:t>
        </w:r>
      </w:ins>
      <w:ins w:id="1929" w:author="Simon Hellmann" w:date="2025-06-13T12:25:00Z" w16du:dateUtc="2025-06-13T10:25:00Z">
        <w:r w:rsidR="00270A57">
          <w:rPr>
            <w:rFonts w:eastAsia="Garamond" w:cs="Garamond"/>
            <w:color w:val="000000" w:themeColor="text1"/>
            <w:szCs w:val="24"/>
            <w:lang w:val="en-US"/>
          </w:rPr>
          <w:t xml:space="preserve">to </w:t>
        </w:r>
      </w:ins>
      <w:ins w:id="1930" w:author="Simon Hellmann" w:date="2025-06-13T12:22:00Z" w16du:dateUtc="2025-06-13T10:22:00Z">
        <w:r>
          <w:rPr>
            <w:rFonts w:eastAsia="Garamond" w:cs="Garamond"/>
            <w:color w:val="000000" w:themeColor="text1"/>
            <w:szCs w:val="24"/>
            <w:lang w:val="en-US"/>
          </w:rPr>
          <w:t>opt</w:t>
        </w:r>
      </w:ins>
      <w:ins w:id="1931" w:author="Simon Hellmann" w:date="2025-06-13T12:25:00Z" w16du:dateUtc="2025-06-13T10:25:00Z">
        <w:r w:rsidR="00270A57">
          <w:rPr>
            <w:rFonts w:eastAsia="Garamond" w:cs="Garamond"/>
            <w:color w:val="000000" w:themeColor="text1"/>
            <w:szCs w:val="24"/>
            <w:lang w:val="en-US"/>
          </w:rPr>
          <w:t xml:space="preserve"> </w:t>
        </w:r>
      </w:ins>
      <w:ins w:id="1932" w:author="Simon Hellmann" w:date="2025-06-13T12:22:00Z" w16du:dateUtc="2025-06-13T10:22:00Z">
        <w:r>
          <w:rPr>
            <w:rFonts w:eastAsia="Garamond" w:cs="Garamond"/>
            <w:color w:val="000000" w:themeColor="text1"/>
            <w:szCs w:val="24"/>
            <w:lang w:val="en-US"/>
          </w:rPr>
          <w:t>for silage rather than manure</w:t>
        </w:r>
      </w:ins>
      <w:ins w:id="1933" w:author="Simon Hellmann" w:date="2025-06-13T12:23:00Z" w16du:dateUtc="2025-06-13T10:23:00Z">
        <w:r w:rsidR="00270A57">
          <w:rPr>
            <w:rFonts w:eastAsia="Garamond" w:cs="Garamond"/>
            <w:color w:val="000000" w:themeColor="text1"/>
            <w:szCs w:val="24"/>
            <w:lang w:val="en-US"/>
          </w:rPr>
          <w:t xml:space="preserve"> to satisfy medium GS filling levels</w:t>
        </w:r>
      </w:ins>
      <w:ins w:id="1934" w:author="Simon Hellmann" w:date="2025-06-13T12:26:00Z" w16du:dateUtc="2025-06-13T10:26:00Z">
        <w:r w:rsidR="00270A57">
          <w:rPr>
            <w:rFonts w:eastAsia="Garamond" w:cs="Garamond"/>
            <w:color w:val="000000" w:themeColor="text1"/>
            <w:szCs w:val="24"/>
            <w:lang w:val="en-US"/>
          </w:rPr>
          <w:t>;</w:t>
        </w:r>
      </w:ins>
      <w:ins w:id="1935" w:author="Simon Hellmann" w:date="2025-06-13T12:22:00Z" w16du:dateUtc="2025-06-13T10:22:00Z">
        <w:r>
          <w:rPr>
            <w:rFonts w:eastAsia="Garamond" w:cs="Garamond"/>
            <w:color w:val="000000" w:themeColor="text1"/>
            <w:szCs w:val="24"/>
            <w:lang w:val="en-US"/>
          </w:rPr>
          <w:t xml:space="preserve"> and </w:t>
        </w:r>
      </w:ins>
      <w:ins w:id="1936" w:author="Simon Hellmann" w:date="2025-06-13T12:23:00Z" w16du:dateUtc="2025-06-13T10:23:00Z">
        <w:r w:rsidR="00270A57">
          <w:rPr>
            <w:rFonts w:eastAsia="Garamond" w:cs="Garamond"/>
            <w:color w:val="000000" w:themeColor="text1"/>
            <w:szCs w:val="24"/>
            <w:lang w:val="en-US"/>
          </w:rPr>
          <w:t xml:space="preserve">among </w:t>
        </w:r>
      </w:ins>
      <w:ins w:id="1937" w:author="Simon Hellmann" w:date="2025-06-13T12:22:00Z" w16du:dateUtc="2025-06-13T10:22:00Z">
        <w:r>
          <w:rPr>
            <w:rFonts w:eastAsia="Garamond" w:cs="Garamond"/>
            <w:color w:val="000000" w:themeColor="text1"/>
            <w:szCs w:val="24"/>
            <w:lang w:val="en-US"/>
          </w:rPr>
          <w:t xml:space="preserve">silages chooses </w:t>
        </w:r>
      </w:ins>
      <w:proofErr w:type="spellStart"/>
      <w:ins w:id="1938" w:author="Simon Hellmann" w:date="2025-06-13T12:23:00Z" w16du:dateUtc="2025-06-13T10:23:00Z">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ins>
      <w:ins w:id="1939" w:author="Simon Hellmann" w:date="2025-06-13T14:56:00Z" w16du:dateUtc="2025-06-13T12:56:00Z">
        <w:r w:rsidR="00CE4AC8">
          <w:rPr>
            <w:rFonts w:eastAsia="Garamond" w:cs="Garamond"/>
            <w:color w:val="000000" w:themeColor="text1"/>
            <w:szCs w:val="24"/>
            <w:lang w:val="en-US"/>
          </w:rPr>
          <w:t xml:space="preserve"> </w:t>
        </w:r>
        <w:r w:rsidR="00CE4AC8">
          <w:rPr>
            <w:rFonts w:eastAsia="Garamond" w:cs="Garamond"/>
            <w:color w:val="000000" w:themeColor="text1"/>
            <w:szCs w:val="24"/>
            <w:lang w:val="en-US"/>
          </w:rPr>
          <w:t>available</w:t>
        </w:r>
      </w:ins>
      <w:ins w:id="1940" w:author="Simon Hellmann" w:date="2025-06-13T12:23:00Z" w16du:dateUtc="2025-06-13T10:23:00Z">
        <w:r>
          <w:rPr>
            <w:rFonts w:eastAsia="Garamond" w:cs="Garamond"/>
            <w:color w:val="000000" w:themeColor="text1"/>
            <w:szCs w:val="24"/>
            <w:lang w:val="en-US"/>
          </w:rPr>
          <w:t>.</w:t>
        </w:r>
      </w:ins>
      <w:ins w:id="1941" w:author="Hellmann, Simon" w:date="2025-06-12T19:28:00Z">
        <w:del w:id="1942" w:author="Simon Hellmann" w:date="2025-06-13T12:26:00Z" w16du:dateUtc="2025-06-13T10:26:00Z">
          <w:r w:rsidR="007824D1" w:rsidDel="00270A57">
            <w:rPr>
              <w:rFonts w:eastAsia="Garamond" w:cs="Garamond"/>
              <w:color w:val="000000" w:themeColor="text1"/>
              <w:szCs w:val="24"/>
              <w:lang w:val="en-US"/>
            </w:rPr>
            <w:delText>?2a: Relative relevance of feed volume flows is higher than in Sc. 2c, so controller feeds less (mind different scales of y-axes and OLR, which is much lower on average (-1OLR), even in times without disturbance feedings). The substrates’ costs relative to each other scales linearly, as well as the volume flow. Plausible: given the controller should feed as little as possible, it feeds silage instead of manure, and then the cheapest one available (GrS).</w:delText>
          </w:r>
        </w:del>
      </w:ins>
    </w:p>
    <w:p w14:paraId="0387E535" w14:textId="77777777" w:rsidR="007824D1" w:rsidRDefault="007824D1" w:rsidP="00CE4AC8">
      <w:pPr>
        <w:rPr>
          <w:ins w:id="1943" w:author="Hellmann, Simon" w:date="2025-06-12T19:28:00Z"/>
          <w:lang w:val="en-US"/>
        </w:rPr>
      </w:pPr>
    </w:p>
    <w:p w14:paraId="7B9E2FC0" w14:textId="1472C953" w:rsidR="00F65D5C" w:rsidRDefault="00F65D5C" w:rsidP="002D3756">
      <w:pPr>
        <w:rPr>
          <w:lang w:val="en-US"/>
        </w:rPr>
      </w:pPr>
      <w:r>
        <w:rPr>
          <w:lang w:val="en-US"/>
        </w:rPr>
        <w:t>The increased robustness</w:t>
      </w:r>
      <w:r w:rsidR="00F01467">
        <w:rPr>
          <w:lang w:val="en-US"/>
        </w:rPr>
        <w:t xml:space="preserve"> of multi-stage MPC</w:t>
      </w:r>
      <w:ins w:id="1944" w:author="Simon Hellmann" w:date="2025-06-13T12:26:00Z" w16du:dateUtc="2025-06-13T10:26:00Z">
        <w:r w:rsidR="00270A57">
          <w:rPr>
            <w:lang w:val="en-US"/>
          </w:rPr>
          <w:t xml:space="preserve"> </w:t>
        </w:r>
      </w:ins>
      <w:del w:id="1945" w:author="Simon Hellmann" w:date="2025-06-13T12:26:00Z" w16du:dateUtc="2025-06-13T10:26:00Z">
        <w:r w:rsidDel="00270A57">
          <w:rPr>
            <w:lang w:val="en-US"/>
          </w:rPr>
          <w:delText xml:space="preserve">, however, </w:delText>
        </w:r>
      </w:del>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 xml:space="preserve">MPC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 xml:space="preserve">the same scenario as discussed here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ins w:id="1946" w:author="Simon Hellmann" w:date="2025-06-13T12:27:00Z" w16du:dateUtc="2025-06-13T10:27:00Z">
        <w:r w:rsidR="00270A57" w:rsidRPr="00AB3142">
          <w:rPr>
            <w:lang w:val="en-US"/>
          </w:rPr>
          <w:t>5</w:t>
        </w:r>
      </w:ins>
      <w:ins w:id="1947" w:author="Simon Hellmann" w:date="2025-06-09T17:34:00Z">
        <w:r w:rsidR="00110F9A" w:rsidRPr="00AB3142">
          <w:rPr>
            <w:lang w:val="en-US"/>
            <w:rPrChange w:id="1948" w:author="Simon Hellmann" w:date="2025-06-13T15:23:00Z" w16du:dateUtc="2025-06-13T13:23:00Z">
              <w:rPr>
                <w:highlight w:val="yellow"/>
                <w:lang w:val="en-US"/>
              </w:rPr>
            </w:rPrChange>
          </w:rPr>
          <w:t>0</w:t>
        </w:r>
      </w:ins>
      <w:del w:id="1949" w:author="Simon Hellmann" w:date="2025-06-09T17:34:00Z">
        <w:r w:rsidR="00C06B17" w:rsidRPr="00AB3142" w:rsidDel="00110F9A">
          <w:rPr>
            <w:lang w:val="en-US"/>
          </w:rPr>
          <w:delText>35</w:delText>
        </w:r>
      </w:del>
      <w:r w:rsidR="00C06B17" w:rsidRPr="00AB3142">
        <w:rPr>
          <w:lang w:val="en-US"/>
        </w:rPr>
        <w:t>%</w:t>
      </w:r>
      <w:r w:rsidR="00C06B17" w:rsidRPr="000B3DBC">
        <w:rPr>
          <w:lang w:val="en-US"/>
        </w:rPr>
        <w:t xml:space="preserve"> </w:t>
      </w:r>
      <w:r w:rsidR="003002F4" w:rsidRPr="000B3DBC">
        <w:rPr>
          <w:lang w:val="en-US"/>
        </w:rPr>
        <w:t xml:space="preserve">(plots not shown). </w:t>
      </w:r>
      <w:r w:rsidR="00EE2CA7" w:rsidRPr="000B3DBC">
        <w:rPr>
          <w:lang w:val="en-US"/>
        </w:rPr>
        <w:t xml:space="preserve">The </w:t>
      </w:r>
      <w:ins w:id="1950" w:author="Simon Hellmann" w:date="2025-06-10T09:14:00Z">
        <w:r w:rsidR="00EF6F55">
          <w:rPr>
            <w:lang w:val="en-US"/>
          </w:rPr>
          <w:t xml:space="preserve">total </w:t>
        </w:r>
      </w:ins>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del w:id="1951" w:author="Simon Hellmann" w:date="2025-06-09T17:34:00Z">
        <w:r w:rsidR="0054630B" w:rsidRPr="00AB3142" w:rsidDel="00110F9A">
          <w:rPr>
            <w:lang w:val="en-US"/>
          </w:rPr>
          <w:delText>54</w:delText>
        </w:r>
        <w:r w:rsidR="00817AC1" w:rsidRPr="00AB3142" w:rsidDel="00110F9A">
          <w:rPr>
            <w:lang w:val="en-US"/>
          </w:rPr>
          <w:delText>7</w:delText>
        </w:r>
        <w:r w:rsidR="0054630B" w:rsidRPr="00AB3142" w:rsidDel="00110F9A">
          <w:rPr>
            <w:lang w:val="en-US"/>
          </w:rPr>
          <w:delText xml:space="preserve"> </w:delText>
        </w:r>
      </w:del>
      <w:ins w:id="1952" w:author="Simon Hellmann" w:date="2025-06-13T15:23:00Z" w16du:dateUtc="2025-06-13T13:23:00Z">
        <w:r w:rsidR="00AB3142" w:rsidRPr="00AB3142">
          <w:rPr>
            <w:lang w:val="en-US"/>
          </w:rPr>
          <w:t>269</w:t>
        </w:r>
        <w:r w:rsidR="00AB3142" w:rsidRPr="00AB3142">
          <w:rPr>
            <w:lang w:val="en-US"/>
            <w:rPrChange w:id="1953" w:author="Simon Hellmann" w:date="2025-06-13T15:23:00Z" w16du:dateUtc="2025-06-13T13:23:00Z">
              <w:rPr>
                <w:highlight w:val="yellow"/>
                <w:lang w:val="en-US"/>
              </w:rPr>
            </w:rPrChange>
          </w:rPr>
          <w:t xml:space="preserve"> </w:t>
        </w:r>
      </w:ins>
      <w:r w:rsidR="000A29E3" w:rsidRPr="00AB3142">
        <w:rPr>
          <w:lang w:val="en-US"/>
        </w:rPr>
        <w:t>s</w:t>
      </w:r>
      <w:r w:rsidR="00BB1624" w:rsidRPr="00AB3142">
        <w:rPr>
          <w:lang w:val="en-US"/>
        </w:rPr>
        <w:t xml:space="preserve"> vs. </w:t>
      </w:r>
      <w:ins w:id="1954" w:author="Simon Hellmann" w:date="2025-06-13T15:23:00Z" w16du:dateUtc="2025-06-13T13:23:00Z">
        <w:r w:rsidR="00AB3142" w:rsidRPr="00AB3142">
          <w:rPr>
            <w:lang w:val="en-US"/>
          </w:rPr>
          <w:t>549</w:t>
        </w:r>
        <w:r w:rsidR="00AB3142" w:rsidRPr="00AB3142" w:rsidDel="000B3DBC">
          <w:rPr>
            <w:lang w:val="en-US"/>
            <w:rPrChange w:id="1955" w:author="Simon Hellmann" w:date="2025-06-13T15:23:00Z" w16du:dateUtc="2025-06-13T13:23:00Z">
              <w:rPr>
                <w:highlight w:val="yellow"/>
                <w:lang w:val="en-US"/>
              </w:rPr>
            </w:rPrChange>
          </w:rPr>
          <w:t xml:space="preserve"> </w:t>
        </w:r>
      </w:ins>
      <w:del w:id="1956" w:author="Simon Hellmann" w:date="2025-06-10T09:13:00Z">
        <w:r w:rsidR="0054630B" w:rsidRPr="00AB3142" w:rsidDel="000B3DBC">
          <w:rPr>
            <w:lang w:val="en-US"/>
          </w:rPr>
          <w:delText>9</w:delText>
        </w:r>
        <w:r w:rsidR="00F276CF" w:rsidRPr="00AB3142" w:rsidDel="000B3DBC">
          <w:rPr>
            <w:lang w:val="en-US"/>
          </w:rPr>
          <w:delText>64</w:delText>
        </w:r>
      </w:del>
      <w:del w:id="1957" w:author="Simon Hellmann" w:date="2025-06-13T15:23:00Z" w16du:dateUtc="2025-06-13T13:23:00Z">
        <w:r w:rsidR="0054630B" w:rsidRPr="00AB3142" w:rsidDel="00AB3142">
          <w:rPr>
            <w:lang w:val="en-US"/>
          </w:rPr>
          <w:delText xml:space="preserve"> </w:delText>
        </w:r>
      </w:del>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del w:id="1958" w:author="Simon Hellmann" w:date="2025-06-09T17:24:00Z">
        <w:r w:rsidR="003B3166" w:rsidDel="00EF7374">
          <w:rPr>
            <w:lang w:val="en-US"/>
          </w:rPr>
          <w:delText>W</w:delText>
        </w:r>
        <w:r w:rsidR="003528A5" w:rsidDel="00EF7374">
          <w:rPr>
            <w:lang w:val="en-US"/>
          </w:rPr>
          <w:delText xml:space="preserve">ith </w:delText>
        </w:r>
      </w:del>
      <w:ins w:id="1959" w:author="Simon Hellmann" w:date="2025-06-09T17:24:00Z">
        <w:r w:rsidR="00EF7374">
          <w:rPr>
            <w:lang w:val="en-US"/>
          </w:rPr>
          <w:t xml:space="preserve">Though </w:t>
        </w:r>
      </w:ins>
      <w:ins w:id="1960" w:author="Simon Hellmann" w:date="2025-06-09T17:25:00Z">
        <w:r w:rsidR="008D3ADC">
          <w:rPr>
            <w:lang w:val="en-US"/>
          </w:rPr>
          <w:t>compared to a</w:t>
        </w:r>
      </w:ins>
      <w:del w:id="1961" w:author="Simon Hellmann" w:date="2025-06-09T17:25:00Z">
        <w:r w:rsidR="003528A5" w:rsidDel="008D3ADC">
          <w:rPr>
            <w:lang w:val="en-US"/>
          </w:rPr>
          <w:delText>a</w:delText>
        </w:r>
      </w:del>
      <w:r w:rsidR="003528A5">
        <w:rPr>
          <w:lang w:val="en-US"/>
        </w:rPr>
        <w:t xml:space="preserve"> </w:t>
      </w:r>
      <w:commentRangeStart w:id="1962"/>
      <w:commentRangeStart w:id="1963"/>
      <w:r w:rsidR="003528A5">
        <w:rPr>
          <w:lang w:val="en-US"/>
        </w:rPr>
        <w:t xml:space="preserve">simulated time of </w:t>
      </w:r>
      <w:ins w:id="1964" w:author="Simon Hellmann" w:date="2025-06-13T12:27:00Z" w16du:dateUtc="2025-06-13T10:27:00Z">
        <w:r w:rsidR="00FE7212">
          <w:rPr>
            <w:lang w:val="en-US"/>
          </w:rPr>
          <w:t>14</w:t>
        </w:r>
      </w:ins>
      <w:del w:id="1965" w:author="Simon Hellmann" w:date="2025-06-09T17:24:00Z">
        <w:r w:rsidR="003528A5" w:rsidDel="00EF7374">
          <w:rPr>
            <w:lang w:val="en-US"/>
          </w:rPr>
          <w:delText>30</w:delText>
        </w:r>
      </w:del>
      <w:r w:rsidR="003528A5">
        <w:rPr>
          <w:lang w:val="en-US"/>
        </w:rPr>
        <w:t xml:space="preserve"> d</w:t>
      </w:r>
      <w:commentRangeEnd w:id="1962"/>
      <w:r w:rsidR="0025752D">
        <w:rPr>
          <w:rStyle w:val="Kommentarzeichen"/>
        </w:rPr>
        <w:commentReference w:id="1962"/>
      </w:r>
      <w:commentRangeEnd w:id="1963"/>
      <w:r w:rsidR="008D3ADC">
        <w:rPr>
          <w:rStyle w:val="Kommentarzeichen"/>
        </w:rPr>
        <w:commentReference w:id="1963"/>
      </w:r>
      <w:r w:rsidR="003528A5">
        <w:rPr>
          <w:lang w:val="en-US"/>
        </w:rPr>
        <w:t>,</w:t>
      </w:r>
      <w:del w:id="1966" w:author="Simon Hellmann" w:date="2025-06-10T09:14:00Z">
        <w:r w:rsidR="003528A5" w:rsidDel="00EF6F55">
          <w:rPr>
            <w:lang w:val="en-US"/>
          </w:rPr>
          <w:delText xml:space="preserve"> the</w:delText>
        </w:r>
      </w:del>
      <w:r w:rsidR="003528A5">
        <w:rPr>
          <w:lang w:val="en-US"/>
        </w:rPr>
        <w:t xml:space="preserve"> multi-stage </w:t>
      </w:r>
      <w:del w:id="1967" w:author="Simon Hellmann" w:date="2025-06-09T17:25:00Z">
        <w:r w:rsidR="005750BC" w:rsidDel="008D3ADC">
          <w:rPr>
            <w:lang w:val="en-US"/>
          </w:rPr>
          <w:delText xml:space="preserve">controller </w:delText>
        </w:r>
      </w:del>
      <w:ins w:id="1968" w:author="Simon Hellmann" w:date="2025-06-09T17:25:00Z">
        <w:r w:rsidR="008D3ADC">
          <w:rPr>
            <w:lang w:val="en-US"/>
          </w:rPr>
          <w:t xml:space="preserve">MPC </w:t>
        </w:r>
      </w:ins>
      <w:r w:rsidR="005750BC">
        <w:rPr>
          <w:lang w:val="en-US"/>
        </w:rPr>
        <w:t>is</w:t>
      </w:r>
      <w:del w:id="1969" w:author="Simon Hellmann" w:date="2025-06-09T17:24:00Z">
        <w:r w:rsidR="00F276CF" w:rsidDel="00EF7374">
          <w:rPr>
            <w:lang w:val="en-US"/>
          </w:rPr>
          <w:delText>, however,</w:delText>
        </w:r>
      </w:del>
      <w:r w:rsidR="005750BC">
        <w:rPr>
          <w:lang w:val="en-US"/>
        </w:rPr>
        <w:t xml:space="preserve"> </w:t>
      </w:r>
      <w:del w:id="1970" w:author="Simon Hellmann" w:date="2025-06-09T17:25:00Z">
        <w:r w:rsidR="003B3166" w:rsidDel="008D3ADC">
          <w:rPr>
            <w:lang w:val="en-US"/>
          </w:rPr>
          <w:delText xml:space="preserve">still </w:delText>
        </w:r>
      </w:del>
      <w:ins w:id="1971" w:author="Simon Hellmann" w:date="2025-06-09T17:25:00Z">
        <w:r w:rsidR="008D3ADC">
          <w:rPr>
            <w:lang w:val="en-US"/>
          </w:rPr>
          <w:t xml:space="preserve">well </w:t>
        </w:r>
      </w:ins>
      <w:r w:rsidR="005750BC">
        <w:rPr>
          <w:lang w:val="en-US"/>
        </w:rPr>
        <w:t>real-time capable.</w:t>
      </w:r>
    </w:p>
    <w:p w14:paraId="3EEFD612" w14:textId="34AD6E07" w:rsidR="00B02161" w:rsidRDefault="6A0623E8" w:rsidP="00864BFE">
      <w:pPr>
        <w:pStyle w:val="berschrift2"/>
        <w:rPr>
          <w:lang w:val="en-US"/>
        </w:rPr>
      </w:pPr>
      <w:bookmarkStart w:id="1972" w:name="_xcnexyaz5dj2"/>
      <w:bookmarkEnd w:id="1972"/>
      <w:r w:rsidRPr="6A0623E8">
        <w:rPr>
          <w:lang w:val="en-US"/>
        </w:rPr>
        <w:t>3.</w:t>
      </w:r>
      <w:r w:rsidR="009E324F">
        <w:rPr>
          <w:lang w:val="en-US"/>
        </w:rPr>
        <w:t>5</w:t>
      </w:r>
      <w:r w:rsidRPr="6A0623E8">
        <w:rPr>
          <w:lang w:val="en-US"/>
        </w:rPr>
        <w:t xml:space="preserve"> Limitations</w:t>
      </w:r>
      <w:r w:rsidR="000B35C0">
        <w:rPr>
          <w:lang w:val="en-US"/>
        </w:rPr>
        <w:t xml:space="preserve"> and outlook</w:t>
      </w:r>
    </w:p>
    <w:p w14:paraId="0B133C2D" w14:textId="47B925F9" w:rsidR="5C5F6251" w:rsidRDefault="00B84CAD" w:rsidP="008E2756">
      <w:pPr>
        <w:rPr>
          <w:lang w:val="en-US"/>
        </w:rPr>
      </w:pPr>
      <w:r>
        <w:rPr>
          <w:lang w:val="en-US"/>
        </w:rPr>
        <w:t>Th</w:t>
      </w:r>
      <w:r w:rsidR="003A517B">
        <w:rPr>
          <w:lang w:val="en-US"/>
        </w:rPr>
        <w:t xml:space="preserve">e </w:t>
      </w:r>
      <w:r w:rsidR="00B7429D">
        <w:rPr>
          <w:lang w:val="en-US"/>
        </w:rPr>
        <w:t>presented</w:t>
      </w:r>
      <w:r w:rsidR="003A517B">
        <w:rPr>
          <w:lang w:val="en-US"/>
        </w:rPr>
        <w:t xml:space="preserve"> results are based on </w:t>
      </w:r>
      <w:r>
        <w:rPr>
          <w:lang w:val="en-US"/>
        </w:rPr>
        <w:t>simulat</w:t>
      </w:r>
      <w:r w:rsidR="003A517B">
        <w:rPr>
          <w:lang w:val="en-US"/>
        </w:rPr>
        <w:t>ions</w:t>
      </w:r>
      <w:r w:rsidR="00D60B74">
        <w:rPr>
          <w:lang w:val="en-US"/>
        </w:rPr>
        <w:t>, which assumed s</w:t>
      </w:r>
      <w:r w:rsidR="00071E91">
        <w:rPr>
          <w:lang w:val="en-US"/>
        </w:rPr>
        <w:t>tate feedback</w:t>
      </w:r>
      <w:r w:rsidR="00D60B74">
        <w:rPr>
          <w:lang w:val="en-US"/>
        </w:rPr>
        <w:t xml:space="preserve">, i.e. perfect knowledge of the </w:t>
      </w:r>
      <w:r w:rsidR="006D3E7B">
        <w:rPr>
          <w:lang w:val="en-US"/>
        </w:rPr>
        <w:t xml:space="preserve">plant’s dynamic state. </w:t>
      </w:r>
      <w:r w:rsidR="00DB5D42">
        <w:rPr>
          <w:lang w:val="en-US"/>
        </w:rPr>
        <w:t xml:space="preserve">Moreover, the </w:t>
      </w:r>
      <w:r w:rsidR="006B5C01">
        <w:rPr>
          <w:lang w:val="en-US"/>
        </w:rPr>
        <w:t xml:space="preserve">considered uncertainties were limited to </w:t>
      </w:r>
      <w:r w:rsidR="005E6111">
        <w:rPr>
          <w:lang w:val="en-US"/>
        </w:rPr>
        <w:t>influent macronutrients within known bounds</w:t>
      </w:r>
      <w:r w:rsidR="00990741">
        <w:rPr>
          <w:lang w:val="en-US"/>
        </w:rPr>
        <w:t xml:space="preserve">. </w:t>
      </w:r>
      <w:r w:rsidR="00F30D9D">
        <w:rPr>
          <w:lang w:val="en-US"/>
        </w:rPr>
        <w:t xml:space="preserve">Further, </w:t>
      </w:r>
      <w:r w:rsidR="00071E91">
        <w:rPr>
          <w:lang w:val="en-US"/>
        </w:rPr>
        <w:t>disturbance</w:t>
      </w:r>
      <w:r w:rsidR="003C6971">
        <w:rPr>
          <w:lang w:val="en-US"/>
        </w:rPr>
        <w:t xml:space="preserve"> feed</w:t>
      </w:r>
      <w:r w:rsidR="00F30D9D">
        <w:rPr>
          <w:lang w:val="en-US"/>
        </w:rPr>
        <w:t>ings were considered predictable</w:t>
      </w:r>
      <w:r w:rsidR="003C6971">
        <w:rPr>
          <w:lang w:val="en-US"/>
        </w:rPr>
        <w:t xml:space="preserve"> </w:t>
      </w:r>
      <w:r w:rsidR="00F30D9D">
        <w:rPr>
          <w:lang w:val="en-US"/>
        </w:rPr>
        <w:t xml:space="preserve">and </w:t>
      </w:r>
      <w:r w:rsidR="003C6971">
        <w:rPr>
          <w:lang w:val="en-US"/>
        </w:rPr>
        <w:t>of known uncertainty</w:t>
      </w:r>
      <w:r w:rsidR="00F30D9D">
        <w:rPr>
          <w:lang w:val="en-US"/>
        </w:rPr>
        <w:t xml:space="preserve">. </w:t>
      </w:r>
      <w:r w:rsidR="002C0C52">
        <w:rPr>
          <w:lang w:val="en-US"/>
        </w:rPr>
        <w:t>O</w:t>
      </w:r>
      <w:r w:rsidR="001F1C88">
        <w:rPr>
          <w:lang w:val="en-US"/>
        </w:rPr>
        <w:t xml:space="preserve">nly agricultural substrates were </w:t>
      </w:r>
      <w:r w:rsidR="007E1FBB">
        <w:rPr>
          <w:lang w:val="en-US"/>
        </w:rPr>
        <w:t xml:space="preserve">considered, in which </w:t>
      </w:r>
      <w:r w:rsidR="0054630B">
        <w:rPr>
          <w:lang w:val="en-US"/>
        </w:rPr>
        <w:t xml:space="preserve">PR </w:t>
      </w:r>
      <w:r w:rsidR="007E1FBB">
        <w:rPr>
          <w:lang w:val="en-US"/>
        </w:rPr>
        <w:t xml:space="preserve">and </w:t>
      </w:r>
      <w:r w:rsidR="0054630B">
        <w:rPr>
          <w:lang w:val="en-US"/>
        </w:rPr>
        <w:t xml:space="preserve">LI </w:t>
      </w:r>
      <w:r w:rsidR="007E1FBB">
        <w:rPr>
          <w:lang w:val="en-US"/>
        </w:rPr>
        <w:t xml:space="preserve">were assumed to be fully </w:t>
      </w:r>
      <w:r w:rsidR="0045620C">
        <w:rPr>
          <w:lang w:val="en-US"/>
        </w:rPr>
        <w:t>degradable</w:t>
      </w:r>
      <w:r w:rsidR="007E1FBB">
        <w:rPr>
          <w:lang w:val="en-US"/>
        </w:rPr>
        <w:t xml:space="preserve">. </w:t>
      </w:r>
      <w:r w:rsidR="002C0C52">
        <w:rPr>
          <w:lang w:val="en-US"/>
        </w:rPr>
        <w:t xml:space="preserve">Lastly, </w:t>
      </w:r>
      <w:r w:rsidR="00E633D9">
        <w:rPr>
          <w:lang w:val="en-US"/>
        </w:rPr>
        <w:t>independent</w:t>
      </w:r>
      <w:r w:rsidR="00E633D9" w:rsidRPr="77A2C42C">
        <w:rPr>
          <w:lang w:val="en-US"/>
        </w:rPr>
        <w:t xml:space="preserve"> </w:t>
      </w:r>
      <w:r w:rsidR="001B3587">
        <w:rPr>
          <w:lang w:val="en-US"/>
        </w:rPr>
        <w:t xml:space="preserve">feeding </w:t>
      </w:r>
      <w:r w:rsidR="00E633D9" w:rsidRPr="77A2C42C">
        <w:rPr>
          <w:lang w:val="en-US"/>
        </w:rPr>
        <w:t xml:space="preserve">of </w:t>
      </w:r>
      <w:r w:rsidR="00CD014F">
        <w:rPr>
          <w:lang w:val="en-US"/>
        </w:rPr>
        <w:t xml:space="preserve">five </w:t>
      </w:r>
      <w:r w:rsidR="001B3587">
        <w:rPr>
          <w:lang w:val="en-US"/>
        </w:rPr>
        <w:t xml:space="preserve">substrates was assumed, which </w:t>
      </w:r>
      <w:r w:rsidR="007C5769">
        <w:rPr>
          <w:lang w:val="en-US"/>
        </w:rPr>
        <w:t xml:space="preserve">is uncommon </w:t>
      </w:r>
      <w:commentRangeStart w:id="1973"/>
      <w:sdt>
        <w:sdtPr>
          <w:rPr>
            <w:lang w:val="en-US"/>
          </w:rPr>
          <w:alias w:val="To edit, see citavi.com/edit"/>
          <w:tag w:val="CitaviPlaceholder#aab03c08-94de-48ef-a2da-aa7ac9e610f6"/>
          <w:id w:val="799740561"/>
          <w:placeholder>
            <w:docPart w:val="DefaultPlaceholder_-1854013440"/>
          </w:placeholder>
        </w:sdtPr>
        <w:sdtContent>
          <w:r w:rsidR="00594F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sidR="00594FEF">
            <w:rPr>
              <w:lang w:val="en-US"/>
            </w:rPr>
            <w:fldChar w:fldCharType="separate"/>
          </w:r>
          <w:r w:rsidR="00B7360D">
            <w:rPr>
              <w:lang w:val="en-US"/>
            </w:rPr>
            <w:t>(Fachagentur Nachwachsende Rohstoffe e. V., 2021)</w:t>
          </w:r>
          <w:r w:rsidR="00594FEF">
            <w:rPr>
              <w:lang w:val="en-US"/>
            </w:rPr>
            <w:fldChar w:fldCharType="end"/>
          </w:r>
        </w:sdtContent>
      </w:sdt>
      <w:r w:rsidR="007C5769">
        <w:rPr>
          <w:lang w:val="en-US"/>
        </w:rPr>
        <w:t xml:space="preserve">, </w:t>
      </w:r>
      <w:commentRangeEnd w:id="1973"/>
      <w:r w:rsidR="00594FEF">
        <w:rPr>
          <w:rStyle w:val="Kommentarzeichen"/>
        </w:rPr>
        <w:commentReference w:id="1973"/>
      </w:r>
      <w:r w:rsidR="007C5769">
        <w:rPr>
          <w:lang w:val="en-US"/>
        </w:rPr>
        <w:t>though technically not impossible.</w:t>
      </w:r>
      <w:r w:rsidR="77A2C42C" w:rsidRPr="77A2C42C">
        <w:rPr>
          <w:lang w:val="en-US"/>
        </w:rPr>
        <w:t xml:space="preserve"> </w:t>
      </w:r>
    </w:p>
    <w:p w14:paraId="1785B0CF" w14:textId="65CD102E" w:rsidR="00776080" w:rsidRDefault="008E2756" w:rsidP="00776080">
      <w:pPr>
        <w:rPr>
          <w:lang w:val="en-US"/>
        </w:rPr>
      </w:pPr>
      <w:r>
        <w:rPr>
          <w:lang w:val="en-US"/>
        </w:rPr>
        <w:lastRenderedPageBreak/>
        <w:t>F</w:t>
      </w:r>
      <w:r w:rsidR="77A2C42C" w:rsidRPr="77A2C42C">
        <w:rPr>
          <w:lang w:val="en-US"/>
        </w:rPr>
        <w:t>uture research</w:t>
      </w:r>
      <w:r>
        <w:rPr>
          <w:lang w:val="en-US"/>
        </w:rPr>
        <w:t xml:space="preserve"> should therefore </w:t>
      </w:r>
      <w:r w:rsidR="00D35384">
        <w:rPr>
          <w:lang w:val="en-US"/>
        </w:rPr>
        <w:t xml:space="preserve">address a state </w:t>
      </w:r>
      <w:r w:rsidRPr="77A2C42C">
        <w:rPr>
          <w:lang w:val="en-US"/>
        </w:rPr>
        <w:t>observer</w:t>
      </w:r>
      <w:r w:rsidR="00D35384">
        <w:rPr>
          <w:lang w:val="en-US"/>
        </w:rPr>
        <w:t xml:space="preserve"> </w:t>
      </w:r>
      <w:r w:rsidR="00C332B0">
        <w:rPr>
          <w:lang w:val="en-US"/>
        </w:rPr>
        <w:t xml:space="preserve">to </w:t>
      </w:r>
      <w:r w:rsidR="00285FB7">
        <w:rPr>
          <w:lang w:val="en-US"/>
        </w:rPr>
        <w:t xml:space="preserve">estimate </w:t>
      </w:r>
      <w:r w:rsidR="00C332B0">
        <w:rPr>
          <w:lang w:val="en-US"/>
        </w:rPr>
        <w:t>the process state from available measurements</w:t>
      </w:r>
      <w:r w:rsidR="00115E14">
        <w:rPr>
          <w:lang w:val="en-US"/>
        </w:rPr>
        <w:t xml:space="preserve">, </w:t>
      </w:r>
      <w:r w:rsidR="00D3674A">
        <w:rPr>
          <w:lang w:val="en-US"/>
        </w:rPr>
        <w:t xml:space="preserve">experimental validation </w:t>
      </w:r>
      <w:r w:rsidR="00B560E1">
        <w:rPr>
          <w:lang w:val="en-US"/>
        </w:rPr>
        <w:t xml:space="preserve">including </w:t>
      </w:r>
      <w:r w:rsidR="00E90A11">
        <w:rPr>
          <w:lang w:val="en-US"/>
        </w:rPr>
        <w:t xml:space="preserve">non-agricultural </w:t>
      </w:r>
      <w:r w:rsidR="004C2FC4">
        <w:rPr>
          <w:lang w:val="en-US"/>
        </w:rPr>
        <w:t xml:space="preserve">substrates </w:t>
      </w:r>
      <w:r w:rsidR="00CD0D70">
        <w:rPr>
          <w:lang w:val="en-US"/>
        </w:rPr>
        <w:t xml:space="preserve">(e.g., </w:t>
      </w:r>
      <w:r w:rsidR="004C2FC4">
        <w:rPr>
          <w:lang w:val="en-US"/>
        </w:rPr>
        <w:t>organic waste</w:t>
      </w:r>
      <w:r w:rsidR="0025752D">
        <w:rPr>
          <w:lang w:val="en-US"/>
        </w:rPr>
        <w:t>s</w:t>
      </w:r>
      <w:r w:rsidR="00CD0D70">
        <w:rPr>
          <w:lang w:val="en-US"/>
        </w:rPr>
        <w:t>)</w:t>
      </w:r>
      <w:r w:rsidR="00115E14">
        <w:rPr>
          <w:lang w:val="en-US"/>
        </w:rPr>
        <w:t xml:space="preserve">, and </w:t>
      </w:r>
      <w:r w:rsidR="00115E14" w:rsidRPr="29F2F358">
        <w:rPr>
          <w:lang w:val="en-US"/>
        </w:rPr>
        <w:t xml:space="preserve">analysis of </w:t>
      </w:r>
      <w:r w:rsidR="009F5F0E">
        <w:rPr>
          <w:lang w:val="en-US"/>
        </w:rPr>
        <w:t xml:space="preserve">expected </w:t>
      </w:r>
      <w:r w:rsidR="00776080">
        <w:rPr>
          <w:lang w:val="en-US"/>
        </w:rPr>
        <w:t>surplus revenues through demand-oriented feeding</w:t>
      </w:r>
      <w:bookmarkStart w:id="1974" w:name="_6gm6o7kdfala" w:colFirst="0" w:colLast="0"/>
      <w:bookmarkEnd w:id="1974"/>
      <w:r w:rsidR="00776080">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3B05E758"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commentRangeStart w:id="1975"/>
      <w:r w:rsidR="00D24281">
        <w:rPr>
          <w:lang w:val="en-US"/>
        </w:rPr>
        <w:t xml:space="preserve">agricultural </w:t>
      </w:r>
      <w:del w:id="1976" w:author="Hellmann, Simon" w:date="2025-06-10T11:08:00Z">
        <w:r w:rsidR="009A2C69" w:rsidDel="00F51CBB">
          <w:rPr>
            <w:lang w:val="en-US"/>
          </w:rPr>
          <w:delText xml:space="preserve">biogas </w:delText>
        </w:r>
        <w:r w:rsidR="00D24281" w:rsidDel="00F51CBB">
          <w:rPr>
            <w:lang w:val="en-US"/>
          </w:rPr>
          <w:delText>plan</w:delText>
        </w:r>
        <w:r w:rsidR="004E78CD" w:rsidDel="00F51CBB">
          <w:rPr>
            <w:lang w:val="en-US"/>
          </w:rPr>
          <w:delText>t</w:delText>
        </w:r>
      </w:del>
      <w:commentRangeEnd w:id="1975"/>
      <w:ins w:id="1977" w:author="Hellmann, Simon" w:date="2025-06-10T11:08:00Z">
        <w:r w:rsidR="00F51CBB">
          <w:rPr>
            <w:lang w:val="en-US"/>
          </w:rPr>
          <w:t>AD plant</w:t>
        </w:r>
      </w:ins>
      <w:r w:rsidR="009A2C69">
        <w:rPr>
          <w:rStyle w:val="Kommentarzeichen"/>
        </w:rPr>
        <w:commentReference w:id="1975"/>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3D7B68">
        <w:rPr>
          <w:lang w:val="en-US"/>
        </w:rPr>
        <w:t xml:space="preserve">that </w:t>
      </w:r>
      <w:r w:rsidR="005C4C9C">
        <w:rPr>
          <w:lang w:val="en-US"/>
        </w:rPr>
        <w:t>GS</w:t>
      </w:r>
      <w:r w:rsidR="003D7B68" w:rsidRPr="6A0623E8">
        <w:rPr>
          <w:lang w:val="en-US"/>
        </w:rPr>
        <w:t xml:space="preserve"> capacity constraints </w:t>
      </w:r>
      <w:r w:rsidR="003D7B68">
        <w:rPr>
          <w:lang w:val="en-US"/>
        </w:rPr>
        <w:t xml:space="preserve">were </w:t>
      </w:r>
      <w:r w:rsidR="003D7B68" w:rsidRPr="6A0623E8">
        <w:rPr>
          <w:lang w:val="en-US"/>
        </w:rPr>
        <w:t>met</w:t>
      </w:r>
      <w:r w:rsidR="003D7B68">
        <w:rPr>
          <w:lang w:val="en-US"/>
        </w:rPr>
        <w:t xml:space="preserve">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commentRangeStart w:id="1978"/>
      <w:commentRangeStart w:id="1979"/>
      <w:r w:rsidR="29F2F358" w:rsidRPr="29F2F358">
        <w:rPr>
          <w:lang w:val="en-US"/>
        </w:rPr>
        <w:t xml:space="preserve">Simulation runtimes confirmed real-time </w:t>
      </w:r>
      <w:r w:rsidR="000B4895">
        <w:rPr>
          <w:lang w:val="en-US"/>
        </w:rPr>
        <w:t>capability</w:t>
      </w:r>
      <w:del w:id="1980" w:author="Hellmann, Simon" w:date="2025-06-10T15:13:00Z">
        <w:r w:rsidR="29F2F358" w:rsidRPr="29F2F358" w:rsidDel="00EF0460">
          <w:rPr>
            <w:lang w:val="en-US"/>
          </w:rPr>
          <w:delText xml:space="preserve"> for </w:delText>
        </w:r>
        <w:r w:rsidR="00011F1D" w:rsidDel="00EF0460">
          <w:rPr>
            <w:lang w:val="en-US"/>
          </w:rPr>
          <w:delText xml:space="preserve">a resolution of </w:delText>
        </w:r>
        <w:r w:rsidR="29F2F358" w:rsidRPr="29F2F358" w:rsidDel="00EF0460">
          <w:rPr>
            <w:lang w:val="en-US"/>
          </w:rPr>
          <w:delText>0.5 h</w:delText>
        </w:r>
      </w:del>
      <w:r w:rsidR="29F2F358" w:rsidRPr="29F2F358">
        <w:rPr>
          <w:lang w:val="en-US"/>
        </w:rPr>
        <w:t xml:space="preserve">. </w:t>
      </w:r>
      <w:commentRangeEnd w:id="1978"/>
      <w:r w:rsidR="009A2C69">
        <w:rPr>
          <w:rStyle w:val="Kommentarzeichen"/>
        </w:rPr>
        <w:commentReference w:id="1978"/>
      </w:r>
      <w:commentRangeEnd w:id="1979"/>
      <w:r w:rsidR="00EF0460">
        <w:rPr>
          <w:rStyle w:val="Kommentarzeichen"/>
        </w:rPr>
        <w:commentReference w:id="1979"/>
      </w:r>
      <w:r w:rsidR="29F2F358" w:rsidRPr="29F2F358">
        <w:rPr>
          <w:lang w:val="en-US"/>
        </w:rPr>
        <w:t>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0816D6E6" w:rsidR="00CF5B9B" w:rsidRPr="00053C38" w:rsidRDefault="00CF5B9B" w:rsidP="00CF5B9B">
      <w:pPr>
        <w:pStyle w:val="berschrift1"/>
        <w:rPr>
          <w:lang w:val="en-GB"/>
        </w:rPr>
      </w:pPr>
      <w:del w:id="1981" w:author="Hellmann, Simon" w:date="2025-06-12T19:33:00Z">
        <w:r w:rsidRPr="00053C38" w:rsidDel="0093328E">
          <w:rPr>
            <w:lang w:val="en-GB"/>
          </w:rPr>
          <w:delText xml:space="preserve">Appendix A. </w:delText>
        </w:r>
      </w:del>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654B5C35" w:rsidR="6293A840" w:rsidRDefault="6293A840" w:rsidP="6293A840">
      <w:pPr>
        <w:rPr>
          <w:lang w:val="en-US"/>
        </w:rPr>
      </w:pPr>
      <w:r w:rsidRPr="6293A840">
        <w:rPr>
          <w:lang w:val="en-US"/>
        </w:rPr>
        <w:t xml:space="preserve">The authors are </w:t>
      </w:r>
      <w:del w:id="1982" w:author="Simon Hellmann" w:date="2025-06-09T14:10:00Z">
        <w:r w:rsidR="007F0941" w:rsidDel="00AC3181">
          <w:rPr>
            <w:lang w:val="en-US"/>
          </w:rPr>
          <w:delText>grateful</w:delText>
        </w:r>
        <w:r w:rsidRPr="6293A840" w:rsidDel="00AC3181">
          <w:rPr>
            <w:lang w:val="en-US"/>
          </w:rPr>
          <w:delText xml:space="preserve"> </w:delText>
        </w:r>
      </w:del>
      <w:ins w:id="1983" w:author="Simon Hellmann" w:date="2025-06-09T14:10:00Z">
        <w:r w:rsidR="00AC3181">
          <w:rPr>
            <w:lang w:val="en-US"/>
          </w:rPr>
          <w:t>thankful</w:t>
        </w:r>
        <w:r w:rsidR="00AC3181" w:rsidRPr="6293A840">
          <w:rPr>
            <w:lang w:val="en-US"/>
          </w:rPr>
          <w:t xml:space="preserve"> </w:t>
        </w:r>
      </w:ins>
      <w:r w:rsidRPr="6293A840">
        <w:rPr>
          <w:lang w:val="en-US"/>
        </w:rPr>
        <w:t xml:space="preserve">for funding from the German Federal Ministry of Food and Agriculture of the junior research group on </w:t>
      </w:r>
      <w:r w:rsidR="006C5122">
        <w:rPr>
          <w:lang w:val="en-US"/>
        </w:rPr>
        <w:t>s</w:t>
      </w:r>
      <w:r w:rsidRPr="6293A840">
        <w:rPr>
          <w:lang w:val="en-US"/>
        </w:rPr>
        <w:t xml:space="preserve">imulation, monitoring and control of anaerobic digestion plants (grant </w:t>
      </w:r>
      <w:ins w:id="1984" w:author="Simon Hellmann" w:date="2025-06-09T14:10:00Z">
        <w:r w:rsidR="00AC3181">
          <w:rPr>
            <w:lang w:val="en-US"/>
          </w:rPr>
          <w:t xml:space="preserve">no </w:t>
        </w:r>
      </w:ins>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2172CED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t>
      </w:r>
      <w:del w:id="1985" w:author="Simon Hellmann" w:date="2025-06-09T14:08:00Z">
        <w:r w:rsidRPr="6293A840" w:rsidDel="00AC3181">
          <w:rPr>
            <w:rFonts w:eastAsia="Garamond" w:cs="Garamond"/>
            <w:lang w:val="en-US"/>
          </w:rPr>
          <w:delText xml:space="preserve">Visualization, </w:delText>
        </w:r>
      </w:del>
      <w:r w:rsidRPr="6293A840">
        <w:rPr>
          <w:rFonts w:eastAsia="Garamond" w:cs="Garamond"/>
          <w:lang w:val="en-US"/>
        </w:rPr>
        <w:t xml:space="preserve">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del w:id="1986" w:author="Simon Hellmann" w:date="2025-06-09T14:06:00Z">
        <w:r w:rsidRPr="6293A840" w:rsidDel="00AC3181">
          <w:rPr>
            <w:rFonts w:eastAsia="Garamond" w:cs="Garamond"/>
            <w:lang w:val="en-US"/>
          </w:rPr>
          <w:delText xml:space="preserve">Methodology, </w:delText>
        </w:r>
      </w:del>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del w:id="1987" w:author="Simon Hellmann" w:date="2025-06-09T14:10:00Z">
        <w:r w:rsidR="00407536" w:rsidRPr="6293A840" w:rsidDel="00AC3181">
          <w:rPr>
            <w:rFonts w:eastAsia="Garamond" w:cs="Garamond"/>
            <w:lang w:val="en-US"/>
          </w:rPr>
          <w:delText xml:space="preserve">Methodology, </w:delText>
        </w:r>
      </w:del>
      <w:r w:rsidRPr="6293A840">
        <w:rPr>
          <w:rFonts w:eastAsia="Garamond" w:cs="Garamond"/>
          <w:lang w:val="en-US"/>
        </w:rPr>
        <w:t>Validation, Writing - Original Draft.</w:t>
      </w:r>
      <w:r w:rsidRPr="6293A840">
        <w:rPr>
          <w:rFonts w:eastAsia="Garamond" w:cs="Garamond"/>
          <w:b/>
          <w:bCs/>
          <w:lang w:val="en-US"/>
        </w:rPr>
        <w:t xml:space="preserve"> Konrad Koch: </w:t>
      </w:r>
      <w:del w:id="1988" w:author="Simon Hellmann" w:date="2025-06-09T14:07:00Z">
        <w:r w:rsidRPr="6293A840" w:rsidDel="00AC3181">
          <w:rPr>
            <w:rFonts w:eastAsia="Garamond" w:cs="Garamond"/>
            <w:lang w:val="en-US"/>
          </w:rPr>
          <w:delText xml:space="preserve">Methodology, </w:delText>
        </w:r>
      </w:del>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Pr="6293A840">
        <w:rPr>
          <w:rFonts w:eastAsia="Garamond" w:cs="Garamond"/>
          <w:lang w:val="en-US"/>
        </w:rPr>
        <w:t xml:space="preserve">Writing - Review &amp; Editing, </w:t>
      </w:r>
      <w:r w:rsidR="00865750" w:rsidRPr="6293A840">
        <w:rPr>
          <w:rFonts w:eastAsia="Garamond" w:cs="Garamond"/>
          <w:lang w:val="en-US"/>
        </w:rPr>
        <w:t>Supervision</w:t>
      </w:r>
      <w:ins w:id="1989" w:author="Simon Hellmann" w:date="2025-06-09T14:06:00Z">
        <w:r w:rsidR="00AC3181">
          <w:rPr>
            <w:rFonts w:eastAsia="Garamond" w:cs="Garamond"/>
            <w:lang w:val="en-US"/>
          </w:rPr>
          <w:t xml:space="preserve">. </w:t>
        </w:r>
      </w:ins>
      <w:del w:id="1990" w:author="Simon Hellmann" w:date="2025-06-09T14:06:00Z">
        <w:r w:rsidR="00865750" w:rsidDel="00AC3181">
          <w:rPr>
            <w:rFonts w:eastAsia="Garamond" w:cs="Garamond"/>
            <w:lang w:val="en-US"/>
          </w:rPr>
          <w:delText xml:space="preserve">, </w:delText>
        </w:r>
        <w:r w:rsidRPr="6293A840" w:rsidDel="00AC3181">
          <w:rPr>
            <w:rFonts w:eastAsia="Garamond" w:cs="Garamond"/>
            <w:lang w:val="en-US"/>
          </w:rPr>
          <w:delText>Funding acquisition</w:delText>
        </w:r>
        <w:r w:rsidR="00865750" w:rsidDel="00AC3181">
          <w:rPr>
            <w:rFonts w:eastAsia="Garamond" w:cs="Garamond"/>
            <w:lang w:val="en-US"/>
          </w:rPr>
          <w:delText>.</w:delText>
        </w:r>
        <w:r w:rsidRPr="6293A840" w:rsidDel="00AC3181">
          <w:rPr>
            <w:rFonts w:eastAsia="Garamond" w:cs="Garamond"/>
            <w:lang w:val="en-US"/>
          </w:rPr>
          <w:delText xml:space="preserve"> </w:delText>
        </w:r>
      </w:del>
      <w:r w:rsidRPr="6293A840">
        <w:rPr>
          <w:rFonts w:eastAsia="Garamond" w:cs="Garamond"/>
          <w:b/>
          <w:bCs/>
          <w:lang w:val="en-US"/>
        </w:rPr>
        <w:t xml:space="preserve">Stefan Streif: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Pr="6293A840">
        <w:rPr>
          <w:rFonts w:eastAsia="Garamond" w:cs="Garamond"/>
          <w:lang w:val="en-US"/>
        </w:rPr>
        <w:t xml:space="preserve">Resources, Writing - Review &amp; Editing, Supervision, </w:t>
      </w:r>
      <w:del w:id="1991" w:author="Simon Hellmann" w:date="2025-06-09T14:09:00Z">
        <w:r w:rsidRPr="6293A840" w:rsidDel="00AC3181">
          <w:rPr>
            <w:rFonts w:eastAsia="Garamond" w:cs="Garamond"/>
            <w:lang w:val="en-US"/>
          </w:rPr>
          <w:delText xml:space="preserve">Project Administration, </w:delText>
        </w:r>
      </w:del>
      <w:r w:rsidRPr="6293A840">
        <w:rPr>
          <w:rFonts w:eastAsia="Garamond" w:cs="Garamond"/>
          <w:lang w:val="en-US"/>
        </w:rPr>
        <w:t>Funding acquisition</w:t>
      </w:r>
    </w:p>
    <w:sdt>
      <w:sdtPr>
        <w:rPr>
          <w:sz w:val="24"/>
          <w:szCs w:val="22"/>
          <w:lang w:val="en-US"/>
        </w:rPr>
        <w:tag w:val="CitaviBibliography"/>
        <w:id w:val="1000460054"/>
        <w:placeholder>
          <w:docPart w:val="181B7BB5C0A50E42B12647B8482D68E6"/>
        </w:placeholder>
      </w:sdtPr>
      <w:sdtEndPr>
        <w:rPr>
          <w:sz w:val="20"/>
          <w:szCs w:val="20"/>
          <w:rPrChange w:id="1992" w:author="Simon Hellmann" w:date="2025-06-13T15:23:00Z" w16du:dateUtc="2025-06-13T13:23:00Z">
            <w:rPr/>
          </w:rPrChange>
        </w:rPr>
      </w:sdtEndPr>
      <w:sdtContent>
        <w:p w14:paraId="23CD0A21" w14:textId="77777777" w:rsidR="00B7360D" w:rsidRPr="00EA5CAB" w:rsidRDefault="00026F10" w:rsidP="00B7360D">
          <w:pPr>
            <w:pStyle w:val="CitaviBibliographyHeading"/>
            <w:rPr>
              <w:sz w:val="20"/>
              <w:szCs w:val="20"/>
              <w:lang w:val="en-US"/>
              <w:rPrChange w:id="1993" w:author="Simon Hellmann" w:date="2025-06-13T15:38:00Z" w16du:dateUtc="2025-06-13T13:38:00Z">
                <w:rPr>
                  <w:lang w:val="en-US"/>
                </w:rPr>
              </w:rPrChange>
            </w:rPr>
          </w:pPr>
          <w:r w:rsidRPr="00EA5CAB">
            <w:rPr>
              <w:sz w:val="20"/>
              <w:szCs w:val="20"/>
              <w:lang w:val="en-US"/>
              <w:rPrChange w:id="1994" w:author="Simon Hellmann" w:date="2025-06-13T15:38:00Z" w16du:dateUtc="2025-06-13T13:38:00Z">
                <w:rPr>
                  <w:lang w:val="en-US"/>
                </w:rPr>
              </w:rPrChange>
            </w:rPr>
            <w:fldChar w:fldCharType="begin"/>
          </w:r>
          <w:r w:rsidRPr="00EA5CAB">
            <w:rPr>
              <w:sz w:val="20"/>
              <w:szCs w:val="20"/>
              <w:lang w:val="en-US"/>
              <w:rPrChange w:id="1995" w:author="Simon Hellmann" w:date="2025-06-13T15:38:00Z" w16du:dateUtc="2025-06-13T13:38:00Z">
                <w:rPr>
                  <w:lang w:val="en-US"/>
                </w:rPr>
              </w:rPrChange>
            </w:rPr>
            <w:instrText>ADDIN CitaviBibliography</w:instrText>
          </w:r>
          <w:r w:rsidRPr="00EA5CAB">
            <w:rPr>
              <w:sz w:val="20"/>
              <w:szCs w:val="20"/>
              <w:lang w:val="en-US"/>
              <w:rPrChange w:id="1996" w:author="Simon Hellmann" w:date="2025-06-13T15:38:00Z" w16du:dateUtc="2025-06-13T13:38:00Z">
                <w:rPr>
                  <w:sz w:val="24"/>
                  <w:szCs w:val="22"/>
                  <w:lang w:val="en-US"/>
                </w:rPr>
              </w:rPrChange>
            </w:rPr>
            <w:fldChar w:fldCharType="separate"/>
          </w:r>
          <w:r w:rsidR="00B7360D" w:rsidRPr="00EA5CAB">
            <w:rPr>
              <w:sz w:val="20"/>
              <w:szCs w:val="20"/>
              <w:lang w:val="en-US"/>
              <w:rPrChange w:id="1997" w:author="Simon Hellmann" w:date="2025-06-13T15:38:00Z" w16du:dateUtc="2025-06-13T13:38:00Z">
                <w:rPr>
                  <w:lang w:val="en-US"/>
                </w:rPr>
              </w:rPrChange>
            </w:rPr>
            <w:t>References</w:t>
          </w:r>
        </w:p>
        <w:p w14:paraId="7DE002F9" w14:textId="77777777" w:rsidR="00B7360D" w:rsidRPr="00EA5CAB" w:rsidRDefault="00B7360D" w:rsidP="00B7360D">
          <w:pPr>
            <w:pStyle w:val="CitaviBibliographyEntry"/>
            <w:rPr>
              <w:sz w:val="20"/>
              <w:szCs w:val="20"/>
              <w:lang w:val="en-US"/>
              <w:rPrChange w:id="1998" w:author="Simon Hellmann" w:date="2025-06-13T15:38:00Z" w16du:dateUtc="2025-06-13T13:38:00Z">
                <w:rPr>
                  <w:lang w:val="en-US"/>
                </w:rPr>
              </w:rPrChange>
            </w:rPr>
          </w:pPr>
          <w:bookmarkStart w:id="1999" w:name="_CTVL00111c30ef6bf8f41d9a562d12ca501f1e3"/>
          <w:r w:rsidRPr="00EA5CAB">
            <w:rPr>
              <w:sz w:val="20"/>
              <w:szCs w:val="20"/>
              <w:lang w:val="en-US"/>
              <w:rPrChange w:id="2000" w:author="Simon Hellmann" w:date="2025-06-13T15:38:00Z" w16du:dateUtc="2025-06-13T13:38:00Z">
                <w:rPr>
                  <w:lang w:val="en-US"/>
                </w:rPr>
              </w:rPrChange>
            </w:rPr>
            <w:t>Ahmed, W.; Rodríguez, J. (2017): Generalized parameter estimation and calibration for biokinetic models using correlation and single variable optimisations.</w:t>
          </w:r>
          <w:bookmarkEnd w:id="1999"/>
          <w:r w:rsidRPr="00EA5CAB">
            <w:rPr>
              <w:sz w:val="20"/>
              <w:szCs w:val="20"/>
              <w:lang w:val="en-US"/>
              <w:rPrChange w:id="2001" w:author="Simon Hellmann" w:date="2025-06-13T15:38:00Z" w16du:dateUtc="2025-06-13T13:38:00Z">
                <w:rPr>
                  <w:lang w:val="en-US"/>
                </w:rPr>
              </w:rPrChange>
            </w:rPr>
            <w:t xml:space="preserve"> </w:t>
          </w:r>
          <w:r w:rsidRPr="00EA5CAB">
            <w:rPr>
              <w:i/>
              <w:sz w:val="20"/>
              <w:szCs w:val="20"/>
              <w:lang w:val="en-US"/>
              <w:rPrChange w:id="2002" w:author="Simon Hellmann" w:date="2025-06-13T15:38:00Z" w16du:dateUtc="2025-06-13T13:38:00Z">
                <w:rPr>
                  <w:i/>
                  <w:lang w:val="en-US"/>
                </w:rPr>
              </w:rPrChange>
            </w:rPr>
            <w:t xml:space="preserve">Water Research </w:t>
          </w:r>
          <w:r w:rsidRPr="00EA5CAB">
            <w:rPr>
              <w:sz w:val="20"/>
              <w:szCs w:val="20"/>
              <w:lang w:val="en-US"/>
              <w:rPrChange w:id="2003" w:author="Simon Hellmann" w:date="2025-06-13T15:38:00Z" w16du:dateUtc="2025-06-13T13:38:00Z">
                <w:rPr>
                  <w:lang w:val="en-US"/>
                </w:rPr>
              </w:rPrChange>
            </w:rPr>
            <w:t>122, 407–418.</w:t>
          </w:r>
        </w:p>
        <w:p w14:paraId="0E68B685" w14:textId="77777777" w:rsidR="00B7360D" w:rsidRPr="00EA5CAB" w:rsidRDefault="00B7360D" w:rsidP="00B7360D">
          <w:pPr>
            <w:pStyle w:val="CitaviBibliographyEntry"/>
            <w:rPr>
              <w:sz w:val="20"/>
              <w:szCs w:val="20"/>
              <w:lang w:val="en-US"/>
              <w:rPrChange w:id="2004" w:author="Simon Hellmann" w:date="2025-06-13T15:38:00Z" w16du:dateUtc="2025-06-13T13:38:00Z">
                <w:rPr>
                  <w:lang w:val="en-US"/>
                </w:rPr>
              </w:rPrChange>
            </w:rPr>
          </w:pPr>
          <w:bookmarkStart w:id="2005" w:name="_CTVL0012be9b1399c9b4afcba313c9d8c854c25"/>
          <w:r w:rsidRPr="00EA5CAB">
            <w:rPr>
              <w:sz w:val="20"/>
              <w:szCs w:val="20"/>
              <w:lang w:val="en-US"/>
              <w:rPrChange w:id="2006" w:author="Simon Hellmann" w:date="2025-06-13T15:38:00Z" w16du:dateUtc="2025-06-13T13:38:00Z">
                <w:rPr>
                  <w:lang w:val="en-US"/>
                </w:rPr>
              </w:rPrChange>
            </w:rPr>
            <w:t>Alcaraz-González, V.; Fregoso-Sánchez, F. A.; González-Alvarez, V.; Steyer, J.-P. (2021): Multivariable Robust Regulation of Alkalinities in Continuous Anaerobic Digestion Processes.</w:t>
          </w:r>
          <w:bookmarkEnd w:id="2005"/>
          <w:r w:rsidRPr="00EA5CAB">
            <w:rPr>
              <w:sz w:val="20"/>
              <w:szCs w:val="20"/>
              <w:lang w:val="en-US"/>
              <w:rPrChange w:id="2007" w:author="Simon Hellmann" w:date="2025-06-13T15:38:00Z" w16du:dateUtc="2025-06-13T13:38:00Z">
                <w:rPr>
                  <w:lang w:val="en-US"/>
                </w:rPr>
              </w:rPrChange>
            </w:rPr>
            <w:t xml:space="preserve"> </w:t>
          </w:r>
          <w:r w:rsidRPr="00EA5CAB">
            <w:rPr>
              <w:i/>
              <w:sz w:val="20"/>
              <w:szCs w:val="20"/>
              <w:lang w:val="en-US"/>
              <w:rPrChange w:id="2008" w:author="Simon Hellmann" w:date="2025-06-13T15:38:00Z" w16du:dateUtc="2025-06-13T13:38:00Z">
                <w:rPr>
                  <w:i/>
                  <w:lang w:val="en-US"/>
                </w:rPr>
              </w:rPrChange>
            </w:rPr>
            <w:t xml:space="preserve">Processes </w:t>
          </w:r>
          <w:r w:rsidRPr="00EA5CAB">
            <w:rPr>
              <w:sz w:val="20"/>
              <w:szCs w:val="20"/>
              <w:lang w:val="en-US"/>
              <w:rPrChange w:id="2009" w:author="Simon Hellmann" w:date="2025-06-13T15:38:00Z" w16du:dateUtc="2025-06-13T13:38:00Z">
                <w:rPr>
                  <w:lang w:val="en-US"/>
                </w:rPr>
              </w:rPrChange>
            </w:rPr>
            <w:t>9 (7), 1153.</w:t>
          </w:r>
        </w:p>
        <w:p w14:paraId="67B56F87" w14:textId="77777777" w:rsidR="00B7360D" w:rsidRPr="00EA5CAB" w:rsidRDefault="00B7360D" w:rsidP="00B7360D">
          <w:pPr>
            <w:pStyle w:val="CitaviBibliographyEntry"/>
            <w:rPr>
              <w:sz w:val="20"/>
              <w:szCs w:val="20"/>
              <w:lang w:val="en-US"/>
              <w:rPrChange w:id="2010" w:author="Simon Hellmann" w:date="2025-06-13T15:38:00Z" w16du:dateUtc="2025-06-13T13:38:00Z">
                <w:rPr>
                  <w:lang w:val="en-US"/>
                </w:rPr>
              </w:rPrChange>
            </w:rPr>
          </w:pPr>
          <w:bookmarkStart w:id="2011" w:name="_CTVL001d3b480f1dea94134bfd53e992211490b"/>
          <w:r w:rsidRPr="00EA5CAB">
            <w:rPr>
              <w:sz w:val="20"/>
              <w:szCs w:val="20"/>
              <w:lang w:val="en-US"/>
              <w:rPrChange w:id="2012" w:author="Simon Hellmann" w:date="2025-06-13T15:38:00Z" w16du:dateUtc="2025-06-13T13:38:00Z">
                <w:rPr>
                  <w:lang w:val="en-US"/>
                </w:rPr>
              </w:rPrChange>
            </w:rPr>
            <w:t>Batstone, D. J.; Keller, J.; Angelidaki, I.; Kalyuzhnyi, S. V.; Pavlostathis, S. G.; Rozzi, A. et al. (2002): {The IWA Anaerobic Digestion Model No 1 (ADM1)}.</w:t>
          </w:r>
          <w:bookmarkEnd w:id="2011"/>
          <w:r w:rsidRPr="00EA5CAB">
            <w:rPr>
              <w:sz w:val="20"/>
              <w:szCs w:val="20"/>
              <w:lang w:val="en-US"/>
              <w:rPrChange w:id="2013" w:author="Simon Hellmann" w:date="2025-06-13T15:38:00Z" w16du:dateUtc="2025-06-13T13:38:00Z">
                <w:rPr>
                  <w:lang w:val="en-US"/>
                </w:rPr>
              </w:rPrChange>
            </w:rPr>
            <w:t xml:space="preserve"> </w:t>
          </w:r>
          <w:r w:rsidRPr="00EA5CAB">
            <w:rPr>
              <w:i/>
              <w:sz w:val="20"/>
              <w:szCs w:val="20"/>
              <w:lang w:val="en-US"/>
              <w:rPrChange w:id="2014" w:author="Simon Hellmann" w:date="2025-06-13T15:38:00Z" w16du:dateUtc="2025-06-13T13:38:00Z">
                <w:rPr>
                  <w:i/>
                  <w:lang w:val="en-US"/>
                </w:rPr>
              </w:rPrChange>
            </w:rPr>
            <w:t xml:space="preserve">Water Science and Technology </w:t>
          </w:r>
          <w:r w:rsidRPr="00EA5CAB">
            <w:rPr>
              <w:sz w:val="20"/>
              <w:szCs w:val="20"/>
              <w:lang w:val="en-US"/>
              <w:rPrChange w:id="2015" w:author="Simon Hellmann" w:date="2025-06-13T15:38:00Z" w16du:dateUtc="2025-06-13T13:38:00Z">
                <w:rPr>
                  <w:lang w:val="en-US"/>
                </w:rPr>
              </w:rPrChange>
            </w:rPr>
            <w:t>45 (10), 65–73.</w:t>
          </w:r>
        </w:p>
        <w:p w14:paraId="27EFA355" w14:textId="77777777" w:rsidR="00B7360D" w:rsidRPr="00EA5CAB" w:rsidRDefault="00B7360D" w:rsidP="00B7360D">
          <w:pPr>
            <w:pStyle w:val="CitaviBibliographyEntry"/>
            <w:rPr>
              <w:sz w:val="20"/>
              <w:szCs w:val="20"/>
              <w:lang w:val="en-US"/>
              <w:rPrChange w:id="2016" w:author="Simon Hellmann" w:date="2025-06-13T15:38:00Z" w16du:dateUtc="2025-06-13T13:38:00Z">
                <w:rPr>
                  <w:lang w:val="en-US"/>
                </w:rPr>
              </w:rPrChange>
            </w:rPr>
          </w:pPr>
          <w:bookmarkStart w:id="2017" w:name="_CTVL001cd89f87a82494c46bff9942b710f6027"/>
          <w:r w:rsidRPr="00EA5CAB">
            <w:rPr>
              <w:sz w:val="20"/>
              <w:szCs w:val="20"/>
              <w:lang w:val="en-US"/>
              <w:rPrChange w:id="2018" w:author="Simon Hellmann" w:date="2025-06-13T15:38:00Z" w16du:dateUtc="2025-06-13T13:38:00Z">
                <w:rPr>
                  <w:lang w:val="en-US"/>
                </w:rPr>
              </w:rPrChange>
            </w:rPr>
            <w:t>Bernard, O.; Hadj-Sadok, Z.; Dochain, D.; Genovesi, A.; Steyer, J. P. (2001): Dynamical model development and parameter identification for an anaerobic wastewater treatment process.</w:t>
          </w:r>
          <w:bookmarkEnd w:id="2017"/>
          <w:r w:rsidRPr="00EA5CAB">
            <w:rPr>
              <w:sz w:val="20"/>
              <w:szCs w:val="20"/>
              <w:lang w:val="en-US"/>
              <w:rPrChange w:id="2019" w:author="Simon Hellmann" w:date="2025-06-13T15:38:00Z" w16du:dateUtc="2025-06-13T13:38:00Z">
                <w:rPr>
                  <w:lang w:val="en-US"/>
                </w:rPr>
              </w:rPrChange>
            </w:rPr>
            <w:t xml:space="preserve"> </w:t>
          </w:r>
          <w:r w:rsidRPr="00EA5CAB">
            <w:rPr>
              <w:i/>
              <w:sz w:val="20"/>
              <w:szCs w:val="20"/>
              <w:lang w:val="en-US"/>
              <w:rPrChange w:id="2020" w:author="Simon Hellmann" w:date="2025-06-13T15:38:00Z" w16du:dateUtc="2025-06-13T13:38:00Z">
                <w:rPr>
                  <w:i/>
                  <w:lang w:val="en-US"/>
                </w:rPr>
              </w:rPrChange>
            </w:rPr>
            <w:t xml:space="preserve">Biotechnology and Bioengineering </w:t>
          </w:r>
          <w:r w:rsidRPr="00EA5CAB">
            <w:rPr>
              <w:sz w:val="20"/>
              <w:szCs w:val="20"/>
              <w:lang w:val="en-US"/>
              <w:rPrChange w:id="2021" w:author="Simon Hellmann" w:date="2025-06-13T15:38:00Z" w16du:dateUtc="2025-06-13T13:38:00Z">
                <w:rPr>
                  <w:lang w:val="en-US"/>
                </w:rPr>
              </w:rPrChange>
            </w:rPr>
            <w:t>75 (4), 424–438.</w:t>
          </w:r>
        </w:p>
        <w:p w14:paraId="7A1E4EBC" w14:textId="77777777" w:rsidR="00B7360D" w:rsidRPr="00EA5CAB" w:rsidRDefault="00B7360D" w:rsidP="00B7360D">
          <w:pPr>
            <w:pStyle w:val="CitaviBibliographyEntry"/>
            <w:rPr>
              <w:sz w:val="20"/>
              <w:szCs w:val="20"/>
              <w:lang w:val="en-US"/>
              <w:rPrChange w:id="2022" w:author="Simon Hellmann" w:date="2025-06-13T15:38:00Z" w16du:dateUtc="2025-06-13T13:38:00Z">
                <w:rPr>
                  <w:lang w:val="en-US"/>
                </w:rPr>
              </w:rPrChange>
            </w:rPr>
          </w:pPr>
          <w:bookmarkStart w:id="2023" w:name="_CTVL0017cf08b89c4ed4dafbbf7bd199ca7af9d"/>
          <w:r w:rsidRPr="00EA5CAB">
            <w:rPr>
              <w:sz w:val="20"/>
              <w:szCs w:val="20"/>
              <w:lang w:val="en-US"/>
              <w:rPrChange w:id="2024" w:author="Simon Hellmann" w:date="2025-06-13T15:38:00Z" w16du:dateUtc="2025-06-13T13:38:00Z">
                <w:rPr>
                  <w:lang w:val="en-US"/>
                </w:rPr>
              </w:rPrChange>
            </w:rPr>
            <w:t>Biegler, Lorenz T. (2010): Nonlinear programming. Concepts, algorithms, and applications to chemical processes. Philadelphia, Pa.: SIAM (MOS-SIAM series on optimization, 10). Available online at http://www.loc.gov/catdir/enhancements/fy1101/2010013645-b.html.</w:t>
          </w:r>
        </w:p>
        <w:p w14:paraId="090F52F3" w14:textId="77777777" w:rsidR="00B7360D" w:rsidRPr="00EA5CAB" w:rsidRDefault="00B7360D" w:rsidP="00B7360D">
          <w:pPr>
            <w:pStyle w:val="CitaviBibliographyEntry"/>
            <w:rPr>
              <w:sz w:val="20"/>
              <w:szCs w:val="20"/>
              <w:lang w:val="en-US"/>
              <w:rPrChange w:id="2025" w:author="Simon Hellmann" w:date="2025-06-13T15:38:00Z" w16du:dateUtc="2025-06-13T13:38:00Z">
                <w:rPr>
                  <w:lang w:val="en-US"/>
                </w:rPr>
              </w:rPrChange>
            </w:rPr>
          </w:pPr>
          <w:bookmarkStart w:id="2026" w:name="_CTVL001f946c55861c14065a6faac3de0573d70"/>
          <w:bookmarkEnd w:id="2023"/>
          <w:r w:rsidRPr="00EA5CAB">
            <w:rPr>
              <w:sz w:val="20"/>
              <w:szCs w:val="20"/>
              <w:lang w:val="en-US"/>
              <w:rPrChange w:id="2027" w:author="Simon Hellmann" w:date="2025-06-13T15:38:00Z" w16du:dateUtc="2025-06-13T13:38:00Z">
                <w:rPr>
                  <w:lang w:val="en-US"/>
                </w:rPr>
              </w:rPrChange>
            </w:rPr>
            <w:t>Bonk, F.; Popp, D.; Weinrich, S.; Sträuber, H.; Kleinsteuber, S.; Harms, H.; Centler, F. (2018): Intermittent fasting for microbes: how discontinuous feeding increases functional stability in anaerobic digestion.</w:t>
          </w:r>
          <w:bookmarkEnd w:id="2026"/>
          <w:r w:rsidRPr="00EA5CAB">
            <w:rPr>
              <w:sz w:val="20"/>
              <w:szCs w:val="20"/>
              <w:lang w:val="en-US"/>
              <w:rPrChange w:id="2028" w:author="Simon Hellmann" w:date="2025-06-13T15:38:00Z" w16du:dateUtc="2025-06-13T13:38:00Z">
                <w:rPr>
                  <w:lang w:val="en-US"/>
                </w:rPr>
              </w:rPrChange>
            </w:rPr>
            <w:t xml:space="preserve"> </w:t>
          </w:r>
          <w:r w:rsidRPr="00EA5CAB">
            <w:rPr>
              <w:i/>
              <w:sz w:val="20"/>
              <w:szCs w:val="20"/>
              <w:lang w:val="en-US"/>
              <w:rPrChange w:id="2029" w:author="Simon Hellmann" w:date="2025-06-13T15:38:00Z" w16du:dateUtc="2025-06-13T13:38:00Z">
                <w:rPr>
                  <w:i/>
                  <w:lang w:val="en-US"/>
                </w:rPr>
              </w:rPrChange>
            </w:rPr>
            <w:t xml:space="preserve">Biotechnology for biofuels </w:t>
          </w:r>
          <w:r w:rsidRPr="00EA5CAB">
            <w:rPr>
              <w:sz w:val="20"/>
              <w:szCs w:val="20"/>
              <w:lang w:val="en-US"/>
              <w:rPrChange w:id="2030" w:author="Simon Hellmann" w:date="2025-06-13T15:38:00Z" w16du:dateUtc="2025-06-13T13:38:00Z">
                <w:rPr>
                  <w:lang w:val="en-US"/>
                </w:rPr>
              </w:rPrChange>
            </w:rPr>
            <w:t>11, 274.</w:t>
          </w:r>
        </w:p>
        <w:p w14:paraId="102DC9CA" w14:textId="77777777" w:rsidR="00B7360D" w:rsidRPr="00EA5CAB" w:rsidRDefault="00B7360D" w:rsidP="00B7360D">
          <w:pPr>
            <w:pStyle w:val="CitaviBibliographyEntry"/>
            <w:rPr>
              <w:sz w:val="20"/>
              <w:szCs w:val="20"/>
              <w:lang w:val="en-US"/>
              <w:rPrChange w:id="2031" w:author="Simon Hellmann" w:date="2025-06-13T15:38:00Z" w16du:dateUtc="2025-06-13T13:38:00Z">
                <w:rPr>
                  <w:lang w:val="en-US"/>
                </w:rPr>
              </w:rPrChange>
            </w:rPr>
          </w:pPr>
          <w:bookmarkStart w:id="2032" w:name="_CTVL00183dd57aa214045ac89260e8fe9596f38"/>
          <w:r w:rsidRPr="00EA5CAB">
            <w:rPr>
              <w:sz w:val="20"/>
              <w:szCs w:val="20"/>
              <w:lang w:val="en-US"/>
              <w:rPrChange w:id="2033" w:author="Simon Hellmann" w:date="2025-06-13T15:38:00Z" w16du:dateUtc="2025-06-13T13:38:00Z">
                <w:rPr>
                  <w:lang w:val="en-US"/>
                </w:rPr>
              </w:rPrChange>
            </w:rPr>
            <w:t>Cruz, I. A.; Andrade, L. R.; Bharagava, R. N.; Nadda, A. K.; Bilal, M.; Figueiredo, R. T.; Ferreira, L. F. (2021): An overview of process monitoring for anaerobic digestion.</w:t>
          </w:r>
          <w:bookmarkEnd w:id="2032"/>
          <w:r w:rsidRPr="00EA5CAB">
            <w:rPr>
              <w:sz w:val="20"/>
              <w:szCs w:val="20"/>
              <w:lang w:val="en-US"/>
              <w:rPrChange w:id="2034" w:author="Simon Hellmann" w:date="2025-06-13T15:38:00Z" w16du:dateUtc="2025-06-13T13:38:00Z">
                <w:rPr>
                  <w:lang w:val="en-US"/>
                </w:rPr>
              </w:rPrChange>
            </w:rPr>
            <w:t xml:space="preserve"> </w:t>
          </w:r>
          <w:r w:rsidRPr="00EA5CAB">
            <w:rPr>
              <w:i/>
              <w:sz w:val="20"/>
              <w:szCs w:val="20"/>
              <w:lang w:val="en-US"/>
              <w:rPrChange w:id="2035" w:author="Simon Hellmann" w:date="2025-06-13T15:38:00Z" w16du:dateUtc="2025-06-13T13:38:00Z">
                <w:rPr>
                  <w:i/>
                  <w:lang w:val="en-US"/>
                </w:rPr>
              </w:rPrChange>
            </w:rPr>
            <w:t xml:space="preserve">Biosystems Engineering </w:t>
          </w:r>
          <w:r w:rsidRPr="00EA5CAB">
            <w:rPr>
              <w:sz w:val="20"/>
              <w:szCs w:val="20"/>
              <w:lang w:val="en-US"/>
              <w:rPrChange w:id="2036" w:author="Simon Hellmann" w:date="2025-06-13T15:38:00Z" w16du:dateUtc="2025-06-13T13:38:00Z">
                <w:rPr>
                  <w:lang w:val="en-US"/>
                </w:rPr>
              </w:rPrChange>
            </w:rPr>
            <w:t>207 (1), 106–119.</w:t>
          </w:r>
        </w:p>
        <w:p w14:paraId="082C5901" w14:textId="77777777" w:rsidR="00B7360D" w:rsidRPr="00EA5CAB" w:rsidRDefault="00B7360D" w:rsidP="00B7360D">
          <w:pPr>
            <w:pStyle w:val="CitaviBibliographyEntry"/>
            <w:rPr>
              <w:sz w:val="20"/>
              <w:szCs w:val="20"/>
              <w:lang w:val="de-DE"/>
              <w:rPrChange w:id="2037" w:author="Simon Hellmann" w:date="2025-06-13T15:38:00Z" w16du:dateUtc="2025-06-13T13:38:00Z">
                <w:rPr>
                  <w:lang w:val="en-US"/>
                </w:rPr>
              </w:rPrChange>
            </w:rPr>
          </w:pPr>
          <w:bookmarkStart w:id="2038" w:name="_CTVL001abb9dfefffdb424ba289fe6241f04073"/>
          <w:r w:rsidRPr="00EA5CAB">
            <w:rPr>
              <w:sz w:val="20"/>
              <w:szCs w:val="20"/>
              <w:lang w:val="en-US"/>
              <w:rPrChange w:id="2039" w:author="Simon Hellmann" w:date="2025-06-13T15:38:00Z" w16du:dateUtc="2025-06-13T13:38:00Z">
                <w:rPr>
                  <w:lang w:val="en-US"/>
                </w:rPr>
              </w:rPrChange>
            </w:rPr>
            <w:t>Dandikas, V.; Heuwinkel, H.; Lichti, F.; Eckl, T.; Drewes, J. E.; Koch, K. (2018): Correlation between hydrolysis rate constant and chemical composition of energy crops.</w:t>
          </w:r>
          <w:bookmarkEnd w:id="2038"/>
          <w:r w:rsidRPr="00EA5CAB">
            <w:rPr>
              <w:sz w:val="20"/>
              <w:szCs w:val="20"/>
              <w:lang w:val="en-US"/>
              <w:rPrChange w:id="2040" w:author="Simon Hellmann" w:date="2025-06-13T15:38:00Z" w16du:dateUtc="2025-06-13T13:38:00Z">
                <w:rPr>
                  <w:lang w:val="en-US"/>
                </w:rPr>
              </w:rPrChange>
            </w:rPr>
            <w:t xml:space="preserve"> </w:t>
          </w:r>
          <w:r w:rsidRPr="00EA5CAB">
            <w:rPr>
              <w:i/>
              <w:sz w:val="20"/>
              <w:szCs w:val="20"/>
              <w:lang w:val="de-DE"/>
              <w:rPrChange w:id="2041" w:author="Simon Hellmann" w:date="2025-06-13T15:38:00Z" w16du:dateUtc="2025-06-13T13:38:00Z">
                <w:rPr>
                  <w:i/>
                  <w:lang w:val="en-US"/>
                </w:rPr>
              </w:rPrChange>
            </w:rPr>
            <w:t xml:space="preserve">Renewable Energy </w:t>
          </w:r>
          <w:r w:rsidRPr="00EA5CAB">
            <w:rPr>
              <w:sz w:val="20"/>
              <w:szCs w:val="20"/>
              <w:lang w:val="de-DE"/>
              <w:rPrChange w:id="2042" w:author="Simon Hellmann" w:date="2025-06-13T15:38:00Z" w16du:dateUtc="2025-06-13T13:38:00Z">
                <w:rPr>
                  <w:lang w:val="en-US"/>
                </w:rPr>
              </w:rPrChange>
            </w:rPr>
            <w:t>118, 34–42.</w:t>
          </w:r>
        </w:p>
        <w:p w14:paraId="50FFAF02" w14:textId="77777777" w:rsidR="00B7360D" w:rsidRPr="00EA5CAB" w:rsidRDefault="00B7360D" w:rsidP="00B7360D">
          <w:pPr>
            <w:pStyle w:val="CitaviBibliographyEntry"/>
            <w:rPr>
              <w:sz w:val="20"/>
              <w:szCs w:val="20"/>
              <w:lang w:val="en-US"/>
              <w:rPrChange w:id="2043" w:author="Simon Hellmann" w:date="2025-06-13T15:38:00Z" w16du:dateUtc="2025-06-13T13:38:00Z">
                <w:rPr>
                  <w:lang w:val="en-US"/>
                </w:rPr>
              </w:rPrChange>
            </w:rPr>
          </w:pPr>
          <w:bookmarkStart w:id="2044" w:name="_CTVL0016a321e2a7ea74dae80122740f454d057"/>
          <w:r w:rsidRPr="00EA5CAB">
            <w:rPr>
              <w:sz w:val="20"/>
              <w:szCs w:val="20"/>
              <w:lang w:val="de-DE"/>
              <w:rPrChange w:id="2045" w:author="Simon Hellmann" w:date="2025-06-13T15:38:00Z" w16du:dateUtc="2025-06-13T13:38:00Z">
                <w:rPr>
                  <w:lang w:val="en-US"/>
                </w:rPr>
              </w:rPrChange>
            </w:rPr>
            <w:t>Daniel</w:t>
          </w:r>
          <w:r w:rsidRPr="00EA5CAB">
            <w:rPr>
              <w:rFonts w:ascii="Times New Roman" w:hAnsi="Times New Roman" w:cs="Times New Roman"/>
              <w:sz w:val="20"/>
              <w:szCs w:val="20"/>
              <w:lang w:val="de-DE"/>
              <w:rPrChange w:id="2046" w:author="Simon Hellmann" w:date="2025-06-13T15:38:00Z" w16du:dateUtc="2025-06-13T13:38:00Z">
                <w:rPr>
                  <w:rFonts w:ascii="Times New Roman" w:hAnsi="Times New Roman" w:cs="Times New Roman"/>
                  <w:lang w:val="en-US"/>
                </w:rPr>
              </w:rPrChange>
            </w:rPr>
            <w:t>‐</w:t>
          </w:r>
          <w:r w:rsidRPr="00EA5CAB">
            <w:rPr>
              <w:sz w:val="20"/>
              <w:szCs w:val="20"/>
              <w:lang w:val="de-DE"/>
              <w:rPrChange w:id="2047" w:author="Simon Hellmann" w:date="2025-06-13T15:38:00Z" w16du:dateUtc="2025-06-13T13:38:00Z">
                <w:rPr>
                  <w:lang w:val="en-US"/>
                </w:rPr>
              </w:rPrChange>
            </w:rPr>
            <w:t xml:space="preserve">Gromke, J.; Rensberg, N.; Denysenko, V.; Stinner, W.; Schmalfuß, T.; Scheftelowitz, M. et al. </w:t>
          </w:r>
          <w:r w:rsidRPr="00EA5CAB">
            <w:rPr>
              <w:sz w:val="20"/>
              <w:szCs w:val="20"/>
              <w:lang w:val="en-US"/>
              <w:rPrChange w:id="2048" w:author="Simon Hellmann" w:date="2025-06-13T15:38:00Z" w16du:dateUtc="2025-06-13T13:38:00Z">
                <w:rPr>
                  <w:lang w:val="en-US"/>
                </w:rPr>
              </w:rPrChange>
            </w:rPr>
            <w:t>(2018): Current Developments in Production and Utilization of Biogas and Biomethane in Germany.</w:t>
          </w:r>
          <w:bookmarkEnd w:id="2044"/>
          <w:r w:rsidRPr="00EA5CAB">
            <w:rPr>
              <w:sz w:val="20"/>
              <w:szCs w:val="20"/>
              <w:lang w:val="en-US"/>
              <w:rPrChange w:id="2049" w:author="Simon Hellmann" w:date="2025-06-13T15:38:00Z" w16du:dateUtc="2025-06-13T13:38:00Z">
                <w:rPr>
                  <w:lang w:val="en-US"/>
                </w:rPr>
              </w:rPrChange>
            </w:rPr>
            <w:t xml:space="preserve"> </w:t>
          </w:r>
          <w:r w:rsidRPr="00EA5CAB">
            <w:rPr>
              <w:i/>
              <w:sz w:val="20"/>
              <w:szCs w:val="20"/>
              <w:lang w:val="en-US"/>
              <w:rPrChange w:id="2050" w:author="Simon Hellmann" w:date="2025-06-13T15:38:00Z" w16du:dateUtc="2025-06-13T13:38:00Z">
                <w:rPr>
                  <w:i/>
                  <w:lang w:val="en-US"/>
                </w:rPr>
              </w:rPrChange>
            </w:rPr>
            <w:t xml:space="preserve">Chemie Ingenieur Technik </w:t>
          </w:r>
          <w:r w:rsidRPr="00EA5CAB">
            <w:rPr>
              <w:sz w:val="20"/>
              <w:szCs w:val="20"/>
              <w:lang w:val="en-US"/>
              <w:rPrChange w:id="2051" w:author="Simon Hellmann" w:date="2025-06-13T15:38:00Z" w16du:dateUtc="2025-06-13T13:38:00Z">
                <w:rPr>
                  <w:lang w:val="en-US"/>
                </w:rPr>
              </w:rPrChange>
            </w:rPr>
            <w:t>90 (1-2), 17–35.</w:t>
          </w:r>
        </w:p>
        <w:p w14:paraId="632FB3E6" w14:textId="77777777" w:rsidR="00B7360D" w:rsidRPr="00EA5CAB" w:rsidRDefault="00B7360D" w:rsidP="00B7360D">
          <w:pPr>
            <w:pStyle w:val="CitaviBibliographyEntry"/>
            <w:rPr>
              <w:sz w:val="20"/>
              <w:szCs w:val="20"/>
              <w:lang w:val="en-US"/>
              <w:rPrChange w:id="2052" w:author="Simon Hellmann" w:date="2025-06-13T15:38:00Z" w16du:dateUtc="2025-06-13T13:38:00Z">
                <w:rPr>
                  <w:lang w:val="en-US"/>
                </w:rPr>
              </w:rPrChange>
            </w:rPr>
          </w:pPr>
          <w:bookmarkStart w:id="2053" w:name="_CTVL0012b2e3149523a4957bf15cdab053b8326"/>
          <w:r w:rsidRPr="00EA5CAB">
            <w:rPr>
              <w:sz w:val="20"/>
              <w:szCs w:val="20"/>
              <w:lang w:val="en-US"/>
              <w:rPrChange w:id="2054" w:author="Simon Hellmann" w:date="2025-06-13T15:38:00Z" w16du:dateUtc="2025-06-13T13:38:00Z">
                <w:rPr>
                  <w:lang w:val="en-US"/>
                </w:rPr>
              </w:rPrChange>
            </w:rPr>
            <w:t>Delory, F.; Neubauer, P.; Weinrich, S. (2025): Uncertainty Analysis of a Simplified ADM1 Applied to Dynamic Agricultural Experimental Data.</w:t>
          </w:r>
          <w:bookmarkEnd w:id="2053"/>
          <w:r w:rsidRPr="00EA5CAB">
            <w:rPr>
              <w:sz w:val="20"/>
              <w:szCs w:val="20"/>
              <w:lang w:val="en-US"/>
              <w:rPrChange w:id="2055" w:author="Simon Hellmann" w:date="2025-06-13T15:38:00Z" w16du:dateUtc="2025-06-13T13:38:00Z">
                <w:rPr>
                  <w:lang w:val="en-US"/>
                </w:rPr>
              </w:rPrChange>
            </w:rPr>
            <w:t xml:space="preserve"> </w:t>
          </w:r>
          <w:r w:rsidRPr="00EA5CAB">
            <w:rPr>
              <w:i/>
              <w:sz w:val="20"/>
              <w:szCs w:val="20"/>
              <w:lang w:val="en-US"/>
              <w:rPrChange w:id="2056" w:author="Simon Hellmann" w:date="2025-06-13T15:38:00Z" w16du:dateUtc="2025-06-13T13:38:00Z">
                <w:rPr>
                  <w:i/>
                  <w:lang w:val="en-US"/>
                </w:rPr>
              </w:rPrChange>
            </w:rPr>
            <w:t xml:space="preserve">Water Science &amp; Technology </w:t>
          </w:r>
          <w:r w:rsidRPr="00EA5CAB">
            <w:rPr>
              <w:sz w:val="20"/>
              <w:szCs w:val="20"/>
              <w:lang w:val="en-US"/>
              <w:rPrChange w:id="2057" w:author="Simon Hellmann" w:date="2025-06-13T15:38:00Z" w16du:dateUtc="2025-06-13T13:38:00Z">
                <w:rPr>
                  <w:lang w:val="en-US"/>
                </w:rPr>
              </w:rPrChange>
            </w:rPr>
            <w:t>(Special Issue, "Anaerobic Digestion: Towards a More Sustainable Future" (under review)).</w:t>
          </w:r>
        </w:p>
        <w:p w14:paraId="76A009B0" w14:textId="77777777" w:rsidR="00B7360D" w:rsidRPr="00EA5CAB" w:rsidRDefault="00B7360D" w:rsidP="00B7360D">
          <w:pPr>
            <w:pStyle w:val="CitaviBibliographyEntry"/>
            <w:rPr>
              <w:sz w:val="20"/>
              <w:szCs w:val="20"/>
              <w:lang w:val="de-DE"/>
              <w:rPrChange w:id="2058" w:author="Simon Hellmann" w:date="2025-06-13T15:38:00Z" w16du:dateUtc="2025-06-13T13:38:00Z">
                <w:rPr>
                  <w:lang w:val="en-US"/>
                </w:rPr>
              </w:rPrChange>
            </w:rPr>
          </w:pPr>
          <w:bookmarkStart w:id="2059" w:name="_CTVL0011527233a22f74eba9d3072e8cd87597e"/>
          <w:r w:rsidRPr="00EA5CAB">
            <w:rPr>
              <w:sz w:val="20"/>
              <w:szCs w:val="20"/>
              <w:lang w:val="en-US"/>
              <w:rPrChange w:id="2060" w:author="Simon Hellmann" w:date="2025-06-13T15:38:00Z" w16du:dateUtc="2025-06-13T13:38:00Z">
                <w:rPr>
                  <w:lang w:val="en-US"/>
                </w:rPr>
              </w:rPrChange>
            </w:rPr>
            <w:t>Dittmer, C.; Ohnmacht, B.; Krümpel, J.; Lemmer, A. (2022): Model Predictive Control.</w:t>
          </w:r>
          <w:bookmarkEnd w:id="2059"/>
          <w:r w:rsidRPr="00EA5CAB">
            <w:rPr>
              <w:sz w:val="20"/>
              <w:szCs w:val="20"/>
              <w:lang w:val="en-US"/>
              <w:rPrChange w:id="2061" w:author="Simon Hellmann" w:date="2025-06-13T15:38:00Z" w16du:dateUtc="2025-06-13T13:38:00Z">
                <w:rPr>
                  <w:lang w:val="en-US"/>
                </w:rPr>
              </w:rPrChange>
            </w:rPr>
            <w:t xml:space="preserve"> </w:t>
          </w:r>
          <w:r w:rsidRPr="00EA5CAB">
            <w:rPr>
              <w:i/>
              <w:sz w:val="20"/>
              <w:szCs w:val="20"/>
              <w:lang w:val="de-DE"/>
              <w:rPrChange w:id="2062" w:author="Simon Hellmann" w:date="2025-06-13T15:38:00Z" w16du:dateUtc="2025-06-13T13:38:00Z">
                <w:rPr>
                  <w:i/>
                  <w:lang w:val="en-US"/>
                </w:rPr>
              </w:rPrChange>
            </w:rPr>
            <w:t xml:space="preserve">Microorganisms </w:t>
          </w:r>
          <w:r w:rsidRPr="00EA5CAB">
            <w:rPr>
              <w:sz w:val="20"/>
              <w:szCs w:val="20"/>
              <w:lang w:val="de-DE"/>
              <w:rPrChange w:id="2063" w:author="Simon Hellmann" w:date="2025-06-13T15:38:00Z" w16du:dateUtc="2025-06-13T13:38:00Z">
                <w:rPr>
                  <w:lang w:val="en-US"/>
                </w:rPr>
              </w:rPrChange>
            </w:rPr>
            <w:t>10 (4).</w:t>
          </w:r>
        </w:p>
        <w:p w14:paraId="1970F944" w14:textId="77777777" w:rsidR="00B7360D" w:rsidRPr="00EA5CAB" w:rsidRDefault="00B7360D" w:rsidP="00B7360D">
          <w:pPr>
            <w:pStyle w:val="CitaviBibliographyEntry"/>
            <w:rPr>
              <w:sz w:val="20"/>
              <w:szCs w:val="20"/>
              <w:lang w:val="de-DE"/>
              <w:rPrChange w:id="2064" w:author="Simon Hellmann" w:date="2025-06-13T15:38:00Z" w16du:dateUtc="2025-06-13T13:38:00Z">
                <w:rPr>
                  <w:lang w:val="en-US"/>
                </w:rPr>
              </w:rPrChange>
            </w:rPr>
          </w:pPr>
          <w:bookmarkStart w:id="2065" w:name="_CTVL0018bb36f6f59f645808b33fe138bdbb13d"/>
          <w:r w:rsidRPr="00EA5CAB">
            <w:rPr>
              <w:sz w:val="20"/>
              <w:szCs w:val="20"/>
              <w:lang w:val="de-DE"/>
              <w:rPrChange w:id="2066" w:author="Simon Hellmann" w:date="2025-06-13T15:38:00Z" w16du:dateUtc="2025-06-13T13:38:00Z">
                <w:rPr>
                  <w:lang w:val="en-US"/>
                </w:rPr>
              </w:rPrChange>
            </w:rPr>
            <w:t>Fachagentur Nachwachsende Rohstoffe e. V. (2021): Biogas-Messprogramm III. 1. Auflage. Gülzow: Fachagentur Nachwachsende Rohstoffe.</w:t>
          </w:r>
        </w:p>
        <w:p w14:paraId="6E93A4B8" w14:textId="77777777" w:rsidR="00B7360D" w:rsidRPr="00EA5CAB" w:rsidRDefault="00B7360D" w:rsidP="00B7360D">
          <w:pPr>
            <w:pStyle w:val="CitaviBibliographyEntry"/>
            <w:rPr>
              <w:sz w:val="20"/>
              <w:szCs w:val="20"/>
              <w:lang w:val="en-US"/>
              <w:rPrChange w:id="2067" w:author="Simon Hellmann" w:date="2025-06-13T15:38:00Z" w16du:dateUtc="2025-06-13T13:38:00Z">
                <w:rPr>
                  <w:lang w:val="en-US"/>
                </w:rPr>
              </w:rPrChange>
            </w:rPr>
          </w:pPr>
          <w:bookmarkStart w:id="2068" w:name="_CTVL0018b4156a579284c11956711fbe076bad0"/>
          <w:bookmarkEnd w:id="2065"/>
          <w:r w:rsidRPr="00EA5CAB">
            <w:rPr>
              <w:sz w:val="20"/>
              <w:szCs w:val="20"/>
              <w:lang w:val="de-DE"/>
              <w:rPrChange w:id="2069" w:author="Simon Hellmann" w:date="2025-06-13T15:38:00Z" w16du:dateUtc="2025-06-13T13:38:00Z">
                <w:rPr>
                  <w:lang w:val="en-US"/>
                </w:rPr>
              </w:rPrChange>
            </w:rPr>
            <w:t>Fiedler, F.; Karg, B.; Lüken, L.; Brandner, D.; Heinlein, M.; Brabender, F.; Lucia, S. (2023): do-mpc: Towards FAIR nonlinear and robust model predictive control.</w:t>
          </w:r>
          <w:bookmarkEnd w:id="2068"/>
          <w:r w:rsidRPr="00EA5CAB">
            <w:rPr>
              <w:sz w:val="20"/>
              <w:szCs w:val="20"/>
              <w:lang w:val="de-DE"/>
              <w:rPrChange w:id="2070" w:author="Simon Hellmann" w:date="2025-06-13T15:38:00Z" w16du:dateUtc="2025-06-13T13:38:00Z">
                <w:rPr>
                  <w:lang w:val="en-US"/>
                </w:rPr>
              </w:rPrChange>
            </w:rPr>
            <w:t xml:space="preserve"> </w:t>
          </w:r>
          <w:r w:rsidRPr="00EA5CAB">
            <w:rPr>
              <w:i/>
              <w:sz w:val="20"/>
              <w:szCs w:val="20"/>
              <w:lang w:val="en-US"/>
              <w:rPrChange w:id="2071" w:author="Simon Hellmann" w:date="2025-06-13T15:38:00Z" w16du:dateUtc="2025-06-13T13:38:00Z">
                <w:rPr>
                  <w:i/>
                  <w:lang w:val="en-US"/>
                </w:rPr>
              </w:rPrChange>
            </w:rPr>
            <w:t xml:space="preserve">Control Engineering Practice </w:t>
          </w:r>
          <w:r w:rsidRPr="00EA5CAB">
            <w:rPr>
              <w:sz w:val="20"/>
              <w:szCs w:val="20"/>
              <w:lang w:val="en-US"/>
              <w:rPrChange w:id="2072" w:author="Simon Hellmann" w:date="2025-06-13T15:38:00Z" w16du:dateUtc="2025-06-13T13:38:00Z">
                <w:rPr>
                  <w:lang w:val="en-US"/>
                </w:rPr>
              </w:rPrChange>
            </w:rPr>
            <w:t>140, 105676.</w:t>
          </w:r>
        </w:p>
        <w:p w14:paraId="0BBBEDC1" w14:textId="77777777" w:rsidR="00B7360D" w:rsidRPr="00EA5CAB" w:rsidRDefault="00B7360D" w:rsidP="00B7360D">
          <w:pPr>
            <w:pStyle w:val="CitaviBibliographyEntry"/>
            <w:rPr>
              <w:sz w:val="20"/>
              <w:szCs w:val="20"/>
              <w:lang w:val="en-US"/>
              <w:rPrChange w:id="2073" w:author="Simon Hellmann" w:date="2025-06-13T15:38:00Z" w16du:dateUtc="2025-06-13T13:38:00Z">
                <w:rPr>
                  <w:lang w:val="en-US"/>
                </w:rPr>
              </w:rPrChange>
            </w:rPr>
          </w:pPr>
          <w:bookmarkStart w:id="2074" w:name="_CTVL001e48928d35d2345349c7085abe4257f69"/>
          <w:r w:rsidRPr="00EA5CAB">
            <w:rPr>
              <w:sz w:val="20"/>
              <w:szCs w:val="20"/>
              <w:lang w:val="en-US"/>
              <w:rPrChange w:id="2075" w:author="Simon Hellmann" w:date="2025-06-13T15:38:00Z" w16du:dateUtc="2025-06-13T13:38:00Z">
                <w:rPr>
                  <w:lang w:val="en-US"/>
                </w:rPr>
              </w:rPrChange>
            </w:rPr>
            <w:lastRenderedPageBreak/>
            <w:t>Finlayson, B. A. (1980): Orthogonal collocation on finite elements—progress and potential.</w:t>
          </w:r>
          <w:bookmarkEnd w:id="2074"/>
          <w:r w:rsidRPr="00EA5CAB">
            <w:rPr>
              <w:sz w:val="20"/>
              <w:szCs w:val="20"/>
              <w:lang w:val="en-US"/>
              <w:rPrChange w:id="2076" w:author="Simon Hellmann" w:date="2025-06-13T15:38:00Z" w16du:dateUtc="2025-06-13T13:38:00Z">
                <w:rPr>
                  <w:lang w:val="en-US"/>
                </w:rPr>
              </w:rPrChange>
            </w:rPr>
            <w:t xml:space="preserve"> </w:t>
          </w:r>
          <w:r w:rsidRPr="00EA5CAB">
            <w:rPr>
              <w:i/>
              <w:sz w:val="20"/>
              <w:szCs w:val="20"/>
              <w:lang w:val="en-US"/>
              <w:rPrChange w:id="2077" w:author="Simon Hellmann" w:date="2025-06-13T15:38:00Z" w16du:dateUtc="2025-06-13T13:38:00Z">
                <w:rPr>
                  <w:i/>
                  <w:lang w:val="en-US"/>
                </w:rPr>
              </w:rPrChange>
            </w:rPr>
            <w:t xml:space="preserve">Mathematics and Computers in Simulation </w:t>
          </w:r>
          <w:r w:rsidRPr="00EA5CAB">
            <w:rPr>
              <w:sz w:val="20"/>
              <w:szCs w:val="20"/>
              <w:lang w:val="en-US"/>
              <w:rPrChange w:id="2078" w:author="Simon Hellmann" w:date="2025-06-13T15:38:00Z" w16du:dateUtc="2025-06-13T13:38:00Z">
                <w:rPr>
                  <w:lang w:val="en-US"/>
                </w:rPr>
              </w:rPrChange>
            </w:rPr>
            <w:t>22 (1), 11–17.</w:t>
          </w:r>
        </w:p>
        <w:p w14:paraId="635DCF77" w14:textId="77777777" w:rsidR="00B7360D" w:rsidRPr="00EA5CAB" w:rsidRDefault="00B7360D" w:rsidP="00B7360D">
          <w:pPr>
            <w:pStyle w:val="CitaviBibliographyEntry"/>
            <w:rPr>
              <w:sz w:val="20"/>
              <w:szCs w:val="20"/>
              <w:lang w:val="en-US"/>
              <w:rPrChange w:id="2079" w:author="Simon Hellmann" w:date="2025-06-13T15:38:00Z" w16du:dateUtc="2025-06-13T13:38:00Z">
                <w:rPr>
                  <w:lang w:val="en-US"/>
                </w:rPr>
              </w:rPrChange>
            </w:rPr>
          </w:pPr>
          <w:bookmarkStart w:id="2080" w:name="_CTVL0019a3197eb6c494dff8d212b66c5111b25"/>
          <w:r w:rsidRPr="00EA5CAB">
            <w:rPr>
              <w:sz w:val="20"/>
              <w:szCs w:val="20"/>
              <w:lang w:val="en-US"/>
              <w:rPrChange w:id="2081" w:author="Simon Hellmann" w:date="2025-06-13T15:38:00Z" w16du:dateUtc="2025-06-13T13:38:00Z">
                <w:rPr>
                  <w:lang w:val="en-US"/>
                </w:rPr>
              </w:rPrChange>
            </w:rPr>
            <w:t>Fisgativa, H.; Zennaro, B.; Charnier, C.; Richard, C.; Accarion, G.; Béline, F. (2020): Comprehensive determination of input state variables dataset required for anaerobic digestion modelling (ADM1) based on characterisation of organic substrates.</w:t>
          </w:r>
          <w:bookmarkEnd w:id="2080"/>
          <w:r w:rsidRPr="00EA5CAB">
            <w:rPr>
              <w:sz w:val="20"/>
              <w:szCs w:val="20"/>
              <w:lang w:val="en-US"/>
              <w:rPrChange w:id="2082" w:author="Simon Hellmann" w:date="2025-06-13T15:38:00Z" w16du:dateUtc="2025-06-13T13:38:00Z">
                <w:rPr>
                  <w:lang w:val="en-US"/>
                </w:rPr>
              </w:rPrChange>
            </w:rPr>
            <w:t xml:space="preserve"> </w:t>
          </w:r>
          <w:r w:rsidRPr="00EA5CAB">
            <w:rPr>
              <w:i/>
              <w:sz w:val="20"/>
              <w:szCs w:val="20"/>
              <w:lang w:val="en-US"/>
              <w:rPrChange w:id="2083" w:author="Simon Hellmann" w:date="2025-06-13T15:38:00Z" w16du:dateUtc="2025-06-13T13:38:00Z">
                <w:rPr>
                  <w:i/>
                  <w:lang w:val="en-US"/>
                </w:rPr>
              </w:rPrChange>
            </w:rPr>
            <w:t xml:space="preserve">Data in brief </w:t>
          </w:r>
          <w:r w:rsidRPr="00EA5CAB">
            <w:rPr>
              <w:sz w:val="20"/>
              <w:szCs w:val="20"/>
              <w:lang w:val="en-US"/>
              <w:rPrChange w:id="2084" w:author="Simon Hellmann" w:date="2025-06-13T15:38:00Z" w16du:dateUtc="2025-06-13T13:38:00Z">
                <w:rPr>
                  <w:lang w:val="en-US"/>
                </w:rPr>
              </w:rPrChange>
            </w:rPr>
            <w:t>29, 105212.</w:t>
          </w:r>
        </w:p>
        <w:p w14:paraId="6BE3E50D" w14:textId="77777777" w:rsidR="00B7360D" w:rsidRPr="00EA5CAB" w:rsidRDefault="00B7360D" w:rsidP="00B7360D">
          <w:pPr>
            <w:pStyle w:val="CitaviBibliographyEntry"/>
            <w:rPr>
              <w:sz w:val="20"/>
              <w:szCs w:val="20"/>
              <w:lang w:val="en-US"/>
              <w:rPrChange w:id="2085" w:author="Simon Hellmann" w:date="2025-06-13T15:38:00Z" w16du:dateUtc="2025-06-13T13:38:00Z">
                <w:rPr>
                  <w:lang w:val="en-US"/>
                </w:rPr>
              </w:rPrChange>
            </w:rPr>
          </w:pPr>
          <w:bookmarkStart w:id="2086" w:name="_CTVL001a37ad25d8cc144a9b343f22d0b23a69b"/>
          <w:r w:rsidRPr="00EA5CAB">
            <w:rPr>
              <w:sz w:val="20"/>
              <w:szCs w:val="20"/>
              <w:lang w:val="en-US"/>
              <w:rPrChange w:id="2087" w:author="Simon Hellmann" w:date="2025-06-13T15:38:00Z" w16du:dateUtc="2025-06-13T13:38:00Z">
                <w:rPr>
                  <w:lang w:val="en-US"/>
                </w:rPr>
              </w:rPrChange>
            </w:rPr>
            <w:t>Gaida, D.; Wolf, C.; Bongards, M. (2017): Feed control of anaerobic digestion processes for renewable energy production.</w:t>
          </w:r>
          <w:bookmarkEnd w:id="2086"/>
          <w:r w:rsidRPr="00EA5CAB">
            <w:rPr>
              <w:sz w:val="20"/>
              <w:szCs w:val="20"/>
              <w:lang w:val="en-US"/>
              <w:rPrChange w:id="2088" w:author="Simon Hellmann" w:date="2025-06-13T15:38:00Z" w16du:dateUtc="2025-06-13T13:38:00Z">
                <w:rPr>
                  <w:lang w:val="en-US"/>
                </w:rPr>
              </w:rPrChange>
            </w:rPr>
            <w:t xml:space="preserve"> </w:t>
          </w:r>
          <w:r w:rsidRPr="00EA5CAB">
            <w:rPr>
              <w:i/>
              <w:sz w:val="20"/>
              <w:szCs w:val="20"/>
              <w:lang w:val="en-US"/>
              <w:rPrChange w:id="2089" w:author="Simon Hellmann" w:date="2025-06-13T15:38:00Z" w16du:dateUtc="2025-06-13T13:38:00Z">
                <w:rPr>
                  <w:i/>
                  <w:lang w:val="en-US"/>
                </w:rPr>
              </w:rPrChange>
            </w:rPr>
            <w:t xml:space="preserve">Renewable and Sustainable Energy Reviews </w:t>
          </w:r>
          <w:r w:rsidRPr="00EA5CAB">
            <w:rPr>
              <w:sz w:val="20"/>
              <w:szCs w:val="20"/>
              <w:lang w:val="en-US"/>
              <w:rPrChange w:id="2090" w:author="Simon Hellmann" w:date="2025-06-13T15:38:00Z" w16du:dateUtc="2025-06-13T13:38:00Z">
                <w:rPr>
                  <w:lang w:val="en-US"/>
                </w:rPr>
              </w:rPrChange>
            </w:rPr>
            <w:t>68, 869–875.</w:t>
          </w:r>
        </w:p>
        <w:p w14:paraId="511B9A2B" w14:textId="77777777" w:rsidR="00B7360D" w:rsidRPr="00EA5CAB" w:rsidRDefault="00B7360D" w:rsidP="00B7360D">
          <w:pPr>
            <w:pStyle w:val="CitaviBibliographyEntry"/>
            <w:rPr>
              <w:sz w:val="20"/>
              <w:szCs w:val="20"/>
              <w:lang w:val="en-US"/>
              <w:rPrChange w:id="2091" w:author="Simon Hellmann" w:date="2025-06-13T15:38:00Z" w16du:dateUtc="2025-06-13T13:38:00Z">
                <w:rPr>
                  <w:lang w:val="en-US"/>
                </w:rPr>
              </w:rPrChange>
            </w:rPr>
          </w:pPr>
          <w:bookmarkStart w:id="2092" w:name="_CTVL00145041b9c08e74331817b3fb33f56ae73"/>
          <w:r w:rsidRPr="00EA5CAB">
            <w:rPr>
              <w:sz w:val="20"/>
              <w:szCs w:val="20"/>
              <w:lang w:val="en-US"/>
              <w:rPrChange w:id="2093" w:author="Simon Hellmann" w:date="2025-06-13T15:38:00Z" w16du:dateUtc="2025-06-13T13:38:00Z">
                <w:rPr>
                  <w:lang w:val="en-US"/>
                </w:rPr>
              </w:rPrChange>
            </w:rPr>
            <w:t>García-Sandoval, J. P.; Méndez-Acosta, H. O.; González-Alvarez, V.; Schaum, A.; Alvarez, J. (2016): VFA robust control of an anaerobic digestion pilot plant: experimental implementation.</w:t>
          </w:r>
          <w:bookmarkEnd w:id="2092"/>
          <w:r w:rsidRPr="00EA5CAB">
            <w:rPr>
              <w:sz w:val="20"/>
              <w:szCs w:val="20"/>
              <w:lang w:val="en-US"/>
              <w:rPrChange w:id="2094" w:author="Simon Hellmann" w:date="2025-06-13T15:38:00Z" w16du:dateUtc="2025-06-13T13:38:00Z">
                <w:rPr>
                  <w:lang w:val="en-US"/>
                </w:rPr>
              </w:rPrChange>
            </w:rPr>
            <w:t xml:space="preserve"> </w:t>
          </w:r>
          <w:r w:rsidRPr="00EA5CAB">
            <w:rPr>
              <w:i/>
              <w:sz w:val="20"/>
              <w:szCs w:val="20"/>
              <w:lang w:val="en-US"/>
              <w:rPrChange w:id="2095" w:author="Simon Hellmann" w:date="2025-06-13T15:38:00Z" w16du:dateUtc="2025-06-13T13:38:00Z">
                <w:rPr>
                  <w:i/>
                  <w:lang w:val="en-US"/>
                </w:rPr>
              </w:rPrChange>
            </w:rPr>
            <w:t xml:space="preserve">IFAC-PapersOnLine </w:t>
          </w:r>
          <w:r w:rsidRPr="00EA5CAB">
            <w:rPr>
              <w:sz w:val="20"/>
              <w:szCs w:val="20"/>
              <w:lang w:val="en-US"/>
              <w:rPrChange w:id="2096" w:author="Simon Hellmann" w:date="2025-06-13T15:38:00Z" w16du:dateUtc="2025-06-13T13:38:00Z">
                <w:rPr>
                  <w:lang w:val="en-US"/>
                </w:rPr>
              </w:rPrChange>
            </w:rPr>
            <w:t>49 (7), 973–977.</w:t>
          </w:r>
        </w:p>
        <w:p w14:paraId="7EE0EE8C" w14:textId="77777777" w:rsidR="00B7360D" w:rsidRPr="00EA5CAB" w:rsidRDefault="00B7360D" w:rsidP="00B7360D">
          <w:pPr>
            <w:pStyle w:val="CitaviBibliographyEntry"/>
            <w:rPr>
              <w:sz w:val="20"/>
              <w:szCs w:val="20"/>
              <w:lang w:val="en-US"/>
              <w:rPrChange w:id="2097" w:author="Simon Hellmann" w:date="2025-06-13T15:38:00Z" w16du:dateUtc="2025-06-13T13:38:00Z">
                <w:rPr>
                  <w:lang w:val="en-US"/>
                </w:rPr>
              </w:rPrChange>
            </w:rPr>
          </w:pPr>
          <w:bookmarkStart w:id="2098" w:name="_CTVL001716f4881f40d4fffbeec3badb186409e"/>
          <w:r w:rsidRPr="00EA5CAB">
            <w:rPr>
              <w:sz w:val="20"/>
              <w:szCs w:val="20"/>
              <w:lang w:val="en-US"/>
              <w:rPrChange w:id="2099" w:author="Simon Hellmann" w:date="2025-06-13T15:38:00Z" w16du:dateUtc="2025-06-13T13:38:00Z">
                <w:rPr>
                  <w:lang w:val="en-US"/>
                </w:rPr>
              </w:rPrChange>
            </w:rPr>
            <w:t>Gehring, Tito; Lübken, Manfred; Koch, Konrad; Wichern, Marc (2013): ADM1 simulation of the thermophilic mono-fermentation of maize silage – Use of an uncertainty analysis for substrate characterization. In</w:t>
          </w:r>
          <w:bookmarkEnd w:id="2098"/>
          <w:r w:rsidRPr="00EA5CAB">
            <w:rPr>
              <w:sz w:val="20"/>
              <w:szCs w:val="20"/>
              <w:lang w:val="en-US"/>
              <w:rPrChange w:id="2100" w:author="Simon Hellmann" w:date="2025-06-13T15:38:00Z" w16du:dateUtc="2025-06-13T13:38:00Z">
                <w:rPr>
                  <w:lang w:val="en-US"/>
                </w:rPr>
              </w:rPrChange>
            </w:rPr>
            <w:t xml:space="preserve"> </w:t>
          </w:r>
          <w:r w:rsidRPr="00EA5CAB">
            <w:rPr>
              <w:i/>
              <w:sz w:val="20"/>
              <w:szCs w:val="20"/>
              <w:lang w:val="en-US"/>
              <w:rPrChange w:id="2101" w:author="Simon Hellmann" w:date="2025-06-13T15:38:00Z" w16du:dateUtc="2025-06-13T13:38:00Z">
                <w:rPr>
                  <w:i/>
                  <w:lang w:val="en-US"/>
                </w:rPr>
              </w:rPrChange>
            </w:rPr>
            <w:t>13th World Congress on Anaerobic Digestion: Recovering (bio)Resources for the World</w:t>
          </w:r>
          <w:r w:rsidRPr="00EA5CAB">
            <w:rPr>
              <w:sz w:val="20"/>
              <w:szCs w:val="20"/>
              <w:lang w:val="en-US"/>
              <w:rPrChange w:id="2102" w:author="Simon Hellmann" w:date="2025-06-13T15:38:00Z" w16du:dateUtc="2025-06-13T13:38:00Z">
                <w:rPr>
                  <w:lang w:val="en-US"/>
                </w:rPr>
              </w:rPrChange>
            </w:rPr>
            <w:t>.</w:t>
          </w:r>
        </w:p>
        <w:p w14:paraId="5ED205AA" w14:textId="77777777" w:rsidR="00B7360D" w:rsidRPr="00EA5CAB" w:rsidRDefault="00B7360D" w:rsidP="00B7360D">
          <w:pPr>
            <w:pStyle w:val="CitaviBibliographyEntry"/>
            <w:rPr>
              <w:sz w:val="20"/>
              <w:szCs w:val="20"/>
              <w:lang w:val="en-US"/>
              <w:rPrChange w:id="2103" w:author="Simon Hellmann" w:date="2025-06-13T15:38:00Z" w16du:dateUtc="2025-06-13T13:38:00Z">
                <w:rPr>
                  <w:lang w:val="en-US"/>
                </w:rPr>
              </w:rPrChange>
            </w:rPr>
          </w:pPr>
          <w:bookmarkStart w:id="2104" w:name="_CTVL0010e5594fc5ffa4a92b30278004668739b"/>
          <w:r w:rsidRPr="00EA5CAB">
            <w:rPr>
              <w:sz w:val="20"/>
              <w:szCs w:val="20"/>
              <w:lang w:val="en-US"/>
              <w:rPrChange w:id="2105" w:author="Simon Hellmann" w:date="2025-06-13T15:38:00Z" w16du:dateUtc="2025-06-13T13:38:00Z">
                <w:rPr>
                  <w:lang w:val="en-US"/>
                </w:rPr>
              </w:rPrChange>
            </w:rPr>
            <w:t>Giovannini, G.; Sbarciog, M.; Steyer, J.-P.; Chamy, R.; Vande Wouwer, A. (2018): On the derivation of a simple dynamic model of anaerobic digestion including the evolution of hydrogen.</w:t>
          </w:r>
          <w:bookmarkEnd w:id="2104"/>
          <w:r w:rsidRPr="00EA5CAB">
            <w:rPr>
              <w:sz w:val="20"/>
              <w:szCs w:val="20"/>
              <w:lang w:val="en-US"/>
              <w:rPrChange w:id="2106" w:author="Simon Hellmann" w:date="2025-06-13T15:38:00Z" w16du:dateUtc="2025-06-13T13:38:00Z">
                <w:rPr>
                  <w:lang w:val="en-US"/>
                </w:rPr>
              </w:rPrChange>
            </w:rPr>
            <w:t xml:space="preserve"> </w:t>
          </w:r>
          <w:r w:rsidRPr="00EA5CAB">
            <w:rPr>
              <w:i/>
              <w:sz w:val="20"/>
              <w:szCs w:val="20"/>
              <w:lang w:val="en-US"/>
              <w:rPrChange w:id="2107" w:author="Simon Hellmann" w:date="2025-06-13T15:38:00Z" w16du:dateUtc="2025-06-13T13:38:00Z">
                <w:rPr>
                  <w:i/>
                  <w:lang w:val="en-US"/>
                </w:rPr>
              </w:rPrChange>
            </w:rPr>
            <w:t xml:space="preserve">Water Research </w:t>
          </w:r>
          <w:r w:rsidRPr="00EA5CAB">
            <w:rPr>
              <w:sz w:val="20"/>
              <w:szCs w:val="20"/>
              <w:lang w:val="en-US"/>
              <w:rPrChange w:id="2108" w:author="Simon Hellmann" w:date="2025-06-13T15:38:00Z" w16du:dateUtc="2025-06-13T13:38:00Z">
                <w:rPr>
                  <w:lang w:val="en-US"/>
                </w:rPr>
              </w:rPrChange>
            </w:rPr>
            <w:t>134, 209–225.</w:t>
          </w:r>
        </w:p>
        <w:p w14:paraId="39BEEC37" w14:textId="77777777" w:rsidR="00B7360D" w:rsidRPr="00EA5CAB" w:rsidRDefault="00B7360D" w:rsidP="00B7360D">
          <w:pPr>
            <w:pStyle w:val="CitaviBibliographyEntry"/>
            <w:rPr>
              <w:sz w:val="20"/>
              <w:szCs w:val="20"/>
              <w:lang w:val="en-US"/>
              <w:rPrChange w:id="2109" w:author="Simon Hellmann" w:date="2025-06-13T15:38:00Z" w16du:dateUtc="2025-06-13T13:38:00Z">
                <w:rPr>
                  <w:lang w:val="en-US"/>
                </w:rPr>
              </w:rPrChange>
            </w:rPr>
          </w:pPr>
          <w:bookmarkStart w:id="2110" w:name="_CTVL001dda7a75174c24a08aa2c4f6bc7c02285"/>
          <w:r w:rsidRPr="00EA5CAB">
            <w:rPr>
              <w:sz w:val="20"/>
              <w:szCs w:val="20"/>
              <w:lang w:val="en-US"/>
              <w:rPrChange w:id="2111" w:author="Simon Hellmann" w:date="2025-06-13T15:38:00Z" w16du:dateUtc="2025-06-13T13:38:00Z">
                <w:rPr>
                  <w:lang w:val="en-US"/>
                </w:rPr>
              </w:rPrChange>
            </w:rPr>
            <w:t>Hafner, S. D.; Fruteau de Laclos, H.; Koch, K.; Holliger, C. (2020): Improving Inter-Laboratory Reproducibility in Measurement of Biochemical Methane Potential (BMP).</w:t>
          </w:r>
          <w:bookmarkEnd w:id="2110"/>
          <w:r w:rsidRPr="00EA5CAB">
            <w:rPr>
              <w:sz w:val="20"/>
              <w:szCs w:val="20"/>
              <w:lang w:val="en-US"/>
              <w:rPrChange w:id="2112" w:author="Simon Hellmann" w:date="2025-06-13T15:38:00Z" w16du:dateUtc="2025-06-13T13:38:00Z">
                <w:rPr>
                  <w:lang w:val="en-US"/>
                </w:rPr>
              </w:rPrChange>
            </w:rPr>
            <w:t xml:space="preserve"> </w:t>
          </w:r>
          <w:r w:rsidRPr="00EA5CAB">
            <w:rPr>
              <w:i/>
              <w:sz w:val="20"/>
              <w:szCs w:val="20"/>
              <w:lang w:val="en-US"/>
              <w:rPrChange w:id="2113" w:author="Simon Hellmann" w:date="2025-06-13T15:38:00Z" w16du:dateUtc="2025-06-13T13:38:00Z">
                <w:rPr>
                  <w:i/>
                  <w:lang w:val="en-US"/>
                </w:rPr>
              </w:rPrChange>
            </w:rPr>
            <w:t xml:space="preserve">Water </w:t>
          </w:r>
          <w:r w:rsidRPr="00EA5CAB">
            <w:rPr>
              <w:sz w:val="20"/>
              <w:szCs w:val="20"/>
              <w:lang w:val="en-US"/>
              <w:rPrChange w:id="2114" w:author="Simon Hellmann" w:date="2025-06-13T15:38:00Z" w16du:dateUtc="2025-06-13T13:38:00Z">
                <w:rPr>
                  <w:lang w:val="en-US"/>
                </w:rPr>
              </w:rPrChange>
            </w:rPr>
            <w:t>12 (6), 1752.</w:t>
          </w:r>
        </w:p>
        <w:p w14:paraId="3128A371" w14:textId="77777777" w:rsidR="00B7360D" w:rsidRPr="00EA5CAB" w:rsidRDefault="00B7360D" w:rsidP="00B7360D">
          <w:pPr>
            <w:pStyle w:val="CitaviBibliographyEntry"/>
            <w:rPr>
              <w:sz w:val="20"/>
              <w:szCs w:val="20"/>
              <w:lang w:val="en-US"/>
              <w:rPrChange w:id="2115" w:author="Simon Hellmann" w:date="2025-06-13T15:38:00Z" w16du:dateUtc="2025-06-13T13:38:00Z">
                <w:rPr>
                  <w:lang w:val="en-US"/>
                </w:rPr>
              </w:rPrChange>
            </w:rPr>
          </w:pPr>
          <w:bookmarkStart w:id="2116" w:name="_CTVL00154f7876cf736462b9517e60db455cde9"/>
          <w:r w:rsidRPr="00EA5CAB">
            <w:rPr>
              <w:sz w:val="20"/>
              <w:szCs w:val="20"/>
              <w:lang w:val="en-US"/>
              <w:rPrChange w:id="2117" w:author="Simon Hellmann" w:date="2025-06-13T15:38:00Z" w16du:dateUtc="2025-06-13T13:38:00Z">
                <w:rPr>
                  <w:lang w:val="en-US"/>
                </w:rPr>
              </w:rPrChange>
            </w:rPr>
            <w:t>Heidarzadeh Vazifehkhoran, A.; Triolo, J.; Larsen, S.; Stefanek, K.; Sommer, S. (2016): Assessment of the Variability of Biogas Production from Sugar Beet Silage as Affected by Movement and Loss of the Produced Alcohols and Organic Acids.</w:t>
          </w:r>
          <w:bookmarkEnd w:id="2116"/>
          <w:r w:rsidRPr="00EA5CAB">
            <w:rPr>
              <w:sz w:val="20"/>
              <w:szCs w:val="20"/>
              <w:lang w:val="en-US"/>
              <w:rPrChange w:id="2118" w:author="Simon Hellmann" w:date="2025-06-13T15:38:00Z" w16du:dateUtc="2025-06-13T13:38:00Z">
                <w:rPr>
                  <w:lang w:val="en-US"/>
                </w:rPr>
              </w:rPrChange>
            </w:rPr>
            <w:t xml:space="preserve"> </w:t>
          </w:r>
          <w:r w:rsidRPr="00EA5CAB">
            <w:rPr>
              <w:i/>
              <w:sz w:val="20"/>
              <w:szCs w:val="20"/>
              <w:lang w:val="en-US"/>
              <w:rPrChange w:id="2119" w:author="Simon Hellmann" w:date="2025-06-13T15:38:00Z" w16du:dateUtc="2025-06-13T13:38:00Z">
                <w:rPr>
                  <w:i/>
                  <w:lang w:val="en-US"/>
                </w:rPr>
              </w:rPrChange>
            </w:rPr>
            <w:t xml:space="preserve">Energies </w:t>
          </w:r>
          <w:r w:rsidRPr="00EA5CAB">
            <w:rPr>
              <w:sz w:val="20"/>
              <w:szCs w:val="20"/>
              <w:lang w:val="en-US"/>
              <w:rPrChange w:id="2120" w:author="Simon Hellmann" w:date="2025-06-13T15:38:00Z" w16du:dateUtc="2025-06-13T13:38:00Z">
                <w:rPr>
                  <w:lang w:val="en-US"/>
                </w:rPr>
              </w:rPrChange>
            </w:rPr>
            <w:t>9 (5), 368.</w:t>
          </w:r>
        </w:p>
        <w:p w14:paraId="58FAAE34" w14:textId="77777777" w:rsidR="00B7360D" w:rsidRPr="00EA5CAB" w:rsidRDefault="00B7360D" w:rsidP="00B7360D">
          <w:pPr>
            <w:pStyle w:val="CitaviBibliographyEntry"/>
            <w:rPr>
              <w:sz w:val="20"/>
              <w:szCs w:val="20"/>
              <w:lang w:val="en-US"/>
              <w:rPrChange w:id="2121" w:author="Simon Hellmann" w:date="2025-06-13T15:38:00Z" w16du:dateUtc="2025-06-13T13:38:00Z">
                <w:rPr>
                  <w:lang w:val="en-US"/>
                </w:rPr>
              </w:rPrChange>
            </w:rPr>
          </w:pPr>
          <w:bookmarkStart w:id="2122" w:name="_CTVL00162194bb43f664366b430ad14f4eeee4e"/>
          <w:r w:rsidRPr="00EA5CAB">
            <w:rPr>
              <w:sz w:val="20"/>
              <w:szCs w:val="20"/>
              <w:lang w:val="en-US"/>
              <w:rPrChange w:id="2123" w:author="Simon Hellmann" w:date="2025-06-13T15:38:00Z" w16du:dateUtc="2025-06-13T13:38:00Z">
                <w:rPr>
                  <w:lang w:val="en-US"/>
                </w:rPr>
              </w:rPrChange>
            </w:rPr>
            <w:t>Jimenez, J.; Latrille, E.; Harmand, J.; Robles, A.; Ferrer, J.; Steyer, J.-P. (2015): Instrumentation and control of anaerobic digestion processes.</w:t>
          </w:r>
          <w:bookmarkEnd w:id="2122"/>
          <w:r w:rsidRPr="00EA5CAB">
            <w:rPr>
              <w:sz w:val="20"/>
              <w:szCs w:val="20"/>
              <w:lang w:val="en-US"/>
              <w:rPrChange w:id="2124" w:author="Simon Hellmann" w:date="2025-06-13T15:38:00Z" w16du:dateUtc="2025-06-13T13:38:00Z">
                <w:rPr>
                  <w:lang w:val="en-US"/>
                </w:rPr>
              </w:rPrChange>
            </w:rPr>
            <w:t xml:space="preserve"> </w:t>
          </w:r>
          <w:r w:rsidRPr="00EA5CAB">
            <w:rPr>
              <w:i/>
              <w:sz w:val="20"/>
              <w:szCs w:val="20"/>
              <w:lang w:val="en-US"/>
              <w:rPrChange w:id="2125" w:author="Simon Hellmann" w:date="2025-06-13T15:38:00Z" w16du:dateUtc="2025-06-13T13:38:00Z">
                <w:rPr>
                  <w:i/>
                  <w:lang w:val="en-US"/>
                </w:rPr>
              </w:rPrChange>
            </w:rPr>
            <w:t xml:space="preserve">Reviews in Environmental Science and Bio/Technology </w:t>
          </w:r>
          <w:r w:rsidRPr="00EA5CAB">
            <w:rPr>
              <w:sz w:val="20"/>
              <w:szCs w:val="20"/>
              <w:lang w:val="en-US"/>
              <w:rPrChange w:id="2126" w:author="Simon Hellmann" w:date="2025-06-13T15:38:00Z" w16du:dateUtc="2025-06-13T13:38:00Z">
                <w:rPr>
                  <w:lang w:val="en-US"/>
                </w:rPr>
              </w:rPrChange>
            </w:rPr>
            <w:t>14 (4), 615–648.</w:t>
          </w:r>
        </w:p>
        <w:p w14:paraId="3379AD54" w14:textId="77777777" w:rsidR="00B7360D" w:rsidRPr="00EA5CAB" w:rsidRDefault="00B7360D" w:rsidP="00B7360D">
          <w:pPr>
            <w:pStyle w:val="CitaviBibliographyEntry"/>
            <w:rPr>
              <w:sz w:val="20"/>
              <w:szCs w:val="20"/>
              <w:lang w:val="de-DE"/>
              <w:rPrChange w:id="2127" w:author="Simon Hellmann" w:date="2025-06-13T15:38:00Z" w16du:dateUtc="2025-06-13T13:38:00Z">
                <w:rPr>
                  <w:lang w:val="en-US"/>
                </w:rPr>
              </w:rPrChange>
            </w:rPr>
          </w:pPr>
          <w:bookmarkStart w:id="2128" w:name="_CTVL001e3c2c8d0f2cb456197d9e1e30abd288b"/>
          <w:r w:rsidRPr="00EA5CAB">
            <w:rPr>
              <w:sz w:val="20"/>
              <w:szCs w:val="20"/>
              <w:lang w:val="en-US"/>
              <w:rPrChange w:id="2129" w:author="Simon Hellmann" w:date="2025-06-13T15:38:00Z" w16du:dateUtc="2025-06-13T13:38:00Z">
                <w:rPr>
                  <w:lang w:val="en-US"/>
                </w:rPr>
              </w:rPrChange>
            </w:rPr>
            <w:t>Jønson, B.; Mortensen, L.; Schmidt, J.; Jeppesen, M.; Bastidas-Oyanedel, J.-R. (2022): Flexibility as the Key to Stability: Optimization of Temperature and Gas Feed during Downtime towards Effective Integration of Biomethanation in an Intermittent Energy System.</w:t>
          </w:r>
          <w:bookmarkEnd w:id="2128"/>
          <w:r w:rsidRPr="00EA5CAB">
            <w:rPr>
              <w:sz w:val="20"/>
              <w:szCs w:val="20"/>
              <w:lang w:val="en-US"/>
              <w:rPrChange w:id="2130" w:author="Simon Hellmann" w:date="2025-06-13T15:38:00Z" w16du:dateUtc="2025-06-13T13:38:00Z">
                <w:rPr>
                  <w:lang w:val="en-US"/>
                </w:rPr>
              </w:rPrChange>
            </w:rPr>
            <w:t xml:space="preserve"> </w:t>
          </w:r>
          <w:r w:rsidRPr="00EA5CAB">
            <w:rPr>
              <w:i/>
              <w:sz w:val="20"/>
              <w:szCs w:val="20"/>
              <w:lang w:val="de-DE"/>
              <w:rPrChange w:id="2131" w:author="Simon Hellmann" w:date="2025-06-13T15:38:00Z" w16du:dateUtc="2025-06-13T13:38:00Z">
                <w:rPr>
                  <w:i/>
                  <w:lang w:val="en-US"/>
                </w:rPr>
              </w:rPrChange>
            </w:rPr>
            <w:t xml:space="preserve">Energies </w:t>
          </w:r>
          <w:r w:rsidRPr="00EA5CAB">
            <w:rPr>
              <w:sz w:val="20"/>
              <w:szCs w:val="20"/>
              <w:lang w:val="de-DE"/>
              <w:rPrChange w:id="2132" w:author="Simon Hellmann" w:date="2025-06-13T15:38:00Z" w16du:dateUtc="2025-06-13T13:38:00Z">
                <w:rPr>
                  <w:lang w:val="en-US"/>
                </w:rPr>
              </w:rPrChange>
            </w:rPr>
            <w:t>15 (16), 5827.</w:t>
          </w:r>
        </w:p>
        <w:p w14:paraId="3DD6E44D" w14:textId="77777777" w:rsidR="00B7360D" w:rsidRPr="00EA5CAB" w:rsidRDefault="00B7360D" w:rsidP="00B7360D">
          <w:pPr>
            <w:pStyle w:val="CitaviBibliographyEntry"/>
            <w:rPr>
              <w:sz w:val="20"/>
              <w:szCs w:val="20"/>
              <w:lang w:val="en-US"/>
              <w:rPrChange w:id="2133" w:author="Simon Hellmann" w:date="2025-06-13T15:38:00Z" w16du:dateUtc="2025-06-13T13:38:00Z">
                <w:rPr>
                  <w:lang w:val="en-US"/>
                </w:rPr>
              </w:rPrChange>
            </w:rPr>
          </w:pPr>
          <w:bookmarkStart w:id="2134" w:name="_CTVL00110280bd6c11742f5ac2978cf0b531132"/>
          <w:r w:rsidRPr="00EA5CAB">
            <w:rPr>
              <w:sz w:val="20"/>
              <w:szCs w:val="20"/>
              <w:lang w:val="de-DE"/>
              <w:rPrChange w:id="2135" w:author="Simon Hellmann" w:date="2025-06-13T15:38:00Z" w16du:dateUtc="2025-06-13T13:38:00Z">
                <w:rPr>
                  <w:lang w:val="en-US"/>
                </w:rPr>
              </w:rPrChange>
            </w:rPr>
            <w:t xml:space="preserve">Jordan, M.; Meisel, K.; Dotzauer, M.; Schröder, J.; Cyffka, K.-F.; Dögnitz, N. et al. </w:t>
          </w:r>
          <w:r w:rsidRPr="00EA5CAB">
            <w:rPr>
              <w:sz w:val="20"/>
              <w:szCs w:val="20"/>
              <w:lang w:val="en-US"/>
              <w:rPrChange w:id="2136" w:author="Simon Hellmann" w:date="2025-06-13T15:38:00Z" w16du:dateUtc="2025-06-13T13:38:00Z">
                <w:rPr>
                  <w:lang w:val="en-US"/>
                </w:rPr>
              </w:rPrChange>
            </w:rPr>
            <w:t>(2023): The controversial role of energy crops in the future German energy system: The trade offs of a phase-out and allocation priorities of the remaining biomass residues.</w:t>
          </w:r>
          <w:bookmarkEnd w:id="2134"/>
          <w:r w:rsidRPr="00EA5CAB">
            <w:rPr>
              <w:sz w:val="20"/>
              <w:szCs w:val="20"/>
              <w:lang w:val="en-US"/>
              <w:rPrChange w:id="2137" w:author="Simon Hellmann" w:date="2025-06-13T15:38:00Z" w16du:dateUtc="2025-06-13T13:38:00Z">
                <w:rPr>
                  <w:lang w:val="en-US"/>
                </w:rPr>
              </w:rPrChange>
            </w:rPr>
            <w:t xml:space="preserve"> </w:t>
          </w:r>
          <w:r w:rsidRPr="00EA5CAB">
            <w:rPr>
              <w:i/>
              <w:sz w:val="20"/>
              <w:szCs w:val="20"/>
              <w:lang w:val="en-US"/>
              <w:rPrChange w:id="2138" w:author="Simon Hellmann" w:date="2025-06-13T15:38:00Z" w16du:dateUtc="2025-06-13T13:38:00Z">
                <w:rPr>
                  <w:i/>
                  <w:lang w:val="en-US"/>
                </w:rPr>
              </w:rPrChange>
            </w:rPr>
            <w:t xml:space="preserve">Energy Reports </w:t>
          </w:r>
          <w:r w:rsidRPr="00EA5CAB">
            <w:rPr>
              <w:sz w:val="20"/>
              <w:szCs w:val="20"/>
              <w:lang w:val="en-US"/>
              <w:rPrChange w:id="2139" w:author="Simon Hellmann" w:date="2025-06-13T15:38:00Z" w16du:dateUtc="2025-06-13T13:38:00Z">
                <w:rPr>
                  <w:lang w:val="en-US"/>
                </w:rPr>
              </w:rPrChange>
            </w:rPr>
            <w:t>10, 3848–3858.</w:t>
          </w:r>
        </w:p>
        <w:p w14:paraId="674D89CF" w14:textId="77777777" w:rsidR="00B7360D" w:rsidRPr="00EA5CAB" w:rsidRDefault="00B7360D" w:rsidP="00B7360D">
          <w:pPr>
            <w:pStyle w:val="CitaviBibliographyEntry"/>
            <w:rPr>
              <w:sz w:val="20"/>
              <w:szCs w:val="20"/>
              <w:lang w:val="en-US"/>
              <w:rPrChange w:id="2140" w:author="Simon Hellmann" w:date="2025-06-13T15:38:00Z" w16du:dateUtc="2025-06-13T13:38:00Z">
                <w:rPr>
                  <w:lang w:val="en-US"/>
                </w:rPr>
              </w:rPrChange>
            </w:rPr>
          </w:pPr>
          <w:bookmarkStart w:id="2141" w:name="_CTVL00109d29270eb9947939a5023fd459758f8"/>
          <w:r w:rsidRPr="00EA5CAB">
            <w:rPr>
              <w:sz w:val="20"/>
              <w:szCs w:val="20"/>
              <w:lang w:val="en-US"/>
              <w:rPrChange w:id="2142" w:author="Simon Hellmann" w:date="2025-06-13T15:38:00Z" w16du:dateUtc="2025-06-13T13:38:00Z">
                <w:rPr>
                  <w:lang w:val="en-US"/>
                </w:rPr>
              </w:rPrChange>
            </w:rPr>
            <w:t>Kegl, T.; Torres Jiménez, E.; Kegl, B.; Kovač Kralj, A.; Kegl, M. (2025): Modeling and optimization of anaerobic digestion technology: Current status and future outlook.</w:t>
          </w:r>
          <w:bookmarkEnd w:id="2141"/>
          <w:r w:rsidRPr="00EA5CAB">
            <w:rPr>
              <w:sz w:val="20"/>
              <w:szCs w:val="20"/>
              <w:lang w:val="en-US"/>
              <w:rPrChange w:id="2143" w:author="Simon Hellmann" w:date="2025-06-13T15:38:00Z" w16du:dateUtc="2025-06-13T13:38:00Z">
                <w:rPr>
                  <w:lang w:val="en-US"/>
                </w:rPr>
              </w:rPrChange>
            </w:rPr>
            <w:t xml:space="preserve"> </w:t>
          </w:r>
          <w:r w:rsidRPr="00EA5CAB">
            <w:rPr>
              <w:i/>
              <w:sz w:val="20"/>
              <w:szCs w:val="20"/>
              <w:lang w:val="en-US"/>
              <w:rPrChange w:id="2144" w:author="Simon Hellmann" w:date="2025-06-13T15:38:00Z" w16du:dateUtc="2025-06-13T13:38:00Z">
                <w:rPr>
                  <w:i/>
                  <w:lang w:val="en-US"/>
                </w:rPr>
              </w:rPrChange>
            </w:rPr>
            <w:t xml:space="preserve">Progress in Energy and Combustion Science </w:t>
          </w:r>
          <w:r w:rsidRPr="00EA5CAB">
            <w:rPr>
              <w:sz w:val="20"/>
              <w:szCs w:val="20"/>
              <w:lang w:val="en-US"/>
              <w:rPrChange w:id="2145" w:author="Simon Hellmann" w:date="2025-06-13T15:38:00Z" w16du:dateUtc="2025-06-13T13:38:00Z">
                <w:rPr>
                  <w:lang w:val="en-US"/>
                </w:rPr>
              </w:rPrChange>
            </w:rPr>
            <w:t>106, 101199.</w:t>
          </w:r>
        </w:p>
        <w:p w14:paraId="0BA98669" w14:textId="77777777" w:rsidR="00B7360D" w:rsidRPr="00EA5CAB" w:rsidRDefault="00B7360D" w:rsidP="00B7360D">
          <w:pPr>
            <w:pStyle w:val="CitaviBibliographyEntry"/>
            <w:rPr>
              <w:sz w:val="20"/>
              <w:szCs w:val="20"/>
              <w:lang w:val="en-US"/>
              <w:rPrChange w:id="2146" w:author="Simon Hellmann" w:date="2025-06-13T15:38:00Z" w16du:dateUtc="2025-06-13T13:38:00Z">
                <w:rPr>
                  <w:lang w:val="en-US"/>
                </w:rPr>
              </w:rPrChange>
            </w:rPr>
          </w:pPr>
          <w:bookmarkStart w:id="2147" w:name="_CTVL001ff6d8e1f22924ae3a8c00567caf17d62"/>
          <w:r w:rsidRPr="00EA5CAB">
            <w:rPr>
              <w:sz w:val="20"/>
              <w:szCs w:val="20"/>
              <w:lang w:val="en-US"/>
              <w:rPrChange w:id="2148" w:author="Simon Hellmann" w:date="2025-06-13T15:38:00Z" w16du:dateUtc="2025-06-13T13:38:00Z">
                <w:rPr>
                  <w:lang w:val="en-US"/>
                </w:rPr>
              </w:rPrChange>
            </w:rPr>
            <w:t>Kil, H.; Li, D.; Xi, Y.; Li, J. (2017): Model predictive control with on-line model identification for anaerobic digestion processes.</w:t>
          </w:r>
          <w:bookmarkEnd w:id="2147"/>
          <w:r w:rsidRPr="00EA5CAB">
            <w:rPr>
              <w:sz w:val="20"/>
              <w:szCs w:val="20"/>
              <w:lang w:val="en-US"/>
              <w:rPrChange w:id="2149" w:author="Simon Hellmann" w:date="2025-06-13T15:38:00Z" w16du:dateUtc="2025-06-13T13:38:00Z">
                <w:rPr>
                  <w:lang w:val="en-US"/>
                </w:rPr>
              </w:rPrChange>
            </w:rPr>
            <w:t xml:space="preserve"> </w:t>
          </w:r>
          <w:r w:rsidRPr="00EA5CAB">
            <w:rPr>
              <w:i/>
              <w:sz w:val="20"/>
              <w:szCs w:val="20"/>
              <w:lang w:val="en-US"/>
              <w:rPrChange w:id="2150" w:author="Simon Hellmann" w:date="2025-06-13T15:38:00Z" w16du:dateUtc="2025-06-13T13:38:00Z">
                <w:rPr>
                  <w:i/>
                  <w:lang w:val="en-US"/>
                </w:rPr>
              </w:rPrChange>
            </w:rPr>
            <w:t xml:space="preserve">Biochemical Engineering Journal </w:t>
          </w:r>
          <w:r w:rsidRPr="00EA5CAB">
            <w:rPr>
              <w:sz w:val="20"/>
              <w:szCs w:val="20"/>
              <w:lang w:val="en-US"/>
              <w:rPrChange w:id="2151" w:author="Simon Hellmann" w:date="2025-06-13T15:38:00Z" w16du:dateUtc="2025-06-13T13:38:00Z">
                <w:rPr>
                  <w:lang w:val="en-US"/>
                </w:rPr>
              </w:rPrChange>
            </w:rPr>
            <w:t>128 (9), 63–75.</w:t>
          </w:r>
        </w:p>
        <w:p w14:paraId="676AD096" w14:textId="77777777" w:rsidR="00B7360D" w:rsidRPr="00EA5CAB" w:rsidRDefault="00B7360D" w:rsidP="00B7360D">
          <w:pPr>
            <w:pStyle w:val="CitaviBibliographyEntry"/>
            <w:rPr>
              <w:sz w:val="20"/>
              <w:szCs w:val="20"/>
              <w:lang w:val="en-US"/>
              <w:rPrChange w:id="2152" w:author="Simon Hellmann" w:date="2025-06-13T15:38:00Z" w16du:dateUtc="2025-06-13T13:38:00Z">
                <w:rPr>
                  <w:lang w:val="en-US"/>
                </w:rPr>
              </w:rPrChange>
            </w:rPr>
          </w:pPr>
          <w:bookmarkStart w:id="2153" w:name="_CTVL001c709e85c77024936b9d07f9ccb35b455"/>
          <w:r w:rsidRPr="00EA5CAB">
            <w:rPr>
              <w:sz w:val="20"/>
              <w:szCs w:val="20"/>
              <w:lang w:val="en-US"/>
              <w:rPrChange w:id="2154" w:author="Simon Hellmann" w:date="2025-06-13T15:38:00Z" w16du:dateUtc="2025-06-13T13:38:00Z">
                <w:rPr>
                  <w:lang w:val="en-US"/>
                </w:rPr>
              </w:rPrChange>
            </w:rPr>
            <w:lastRenderedPageBreak/>
            <w:t>Kim, J. W.; Krausch, N.; Aizpuru, J.; Barz, T.; Lucia, S.; Neubauer, P.; Cruz Bournazou, M. N. (2023): Model predictive control and moving horizon estimation for adaptive optimal bolus feeding in high-throughput cultivation of E. coli.</w:t>
          </w:r>
          <w:bookmarkEnd w:id="2153"/>
          <w:r w:rsidRPr="00EA5CAB">
            <w:rPr>
              <w:sz w:val="20"/>
              <w:szCs w:val="20"/>
              <w:lang w:val="en-US"/>
              <w:rPrChange w:id="2155" w:author="Simon Hellmann" w:date="2025-06-13T15:38:00Z" w16du:dateUtc="2025-06-13T13:38:00Z">
                <w:rPr>
                  <w:lang w:val="en-US"/>
                </w:rPr>
              </w:rPrChange>
            </w:rPr>
            <w:t xml:space="preserve"> </w:t>
          </w:r>
          <w:r w:rsidRPr="00EA5CAB">
            <w:rPr>
              <w:i/>
              <w:sz w:val="20"/>
              <w:szCs w:val="20"/>
              <w:lang w:val="en-US"/>
              <w:rPrChange w:id="2156" w:author="Simon Hellmann" w:date="2025-06-13T15:38:00Z" w16du:dateUtc="2025-06-13T13:38:00Z">
                <w:rPr>
                  <w:i/>
                  <w:lang w:val="en-US"/>
                </w:rPr>
              </w:rPrChange>
            </w:rPr>
            <w:t xml:space="preserve">Computers &amp; Chemical Engineering </w:t>
          </w:r>
          <w:r w:rsidRPr="00EA5CAB">
            <w:rPr>
              <w:sz w:val="20"/>
              <w:szCs w:val="20"/>
              <w:lang w:val="en-US"/>
              <w:rPrChange w:id="2157" w:author="Simon Hellmann" w:date="2025-06-13T15:38:00Z" w16du:dateUtc="2025-06-13T13:38:00Z">
                <w:rPr>
                  <w:lang w:val="en-US"/>
                </w:rPr>
              </w:rPrChange>
            </w:rPr>
            <w:t>172, 108158.</w:t>
          </w:r>
        </w:p>
        <w:p w14:paraId="53064E11" w14:textId="77777777" w:rsidR="00B7360D" w:rsidRPr="00EA5CAB" w:rsidRDefault="00B7360D" w:rsidP="00B7360D">
          <w:pPr>
            <w:pStyle w:val="CitaviBibliographyEntry"/>
            <w:rPr>
              <w:sz w:val="20"/>
              <w:szCs w:val="20"/>
              <w:lang w:val="en-US"/>
              <w:rPrChange w:id="2158" w:author="Simon Hellmann" w:date="2025-06-13T15:38:00Z" w16du:dateUtc="2025-06-13T13:38:00Z">
                <w:rPr>
                  <w:lang w:val="en-US"/>
                </w:rPr>
              </w:rPrChange>
            </w:rPr>
          </w:pPr>
          <w:bookmarkStart w:id="2159" w:name="_CTVL00138d43eeeeb8144698dbf90b5a413db7f"/>
          <w:r w:rsidRPr="00EA5CAB">
            <w:rPr>
              <w:sz w:val="20"/>
              <w:szCs w:val="20"/>
              <w:lang w:val="en-US"/>
              <w:rPrChange w:id="2160" w:author="Simon Hellmann" w:date="2025-06-13T15:38:00Z" w16du:dateUtc="2025-06-13T13:38:00Z">
                <w:rPr>
                  <w:lang w:val="en-US"/>
                </w:rPr>
              </w:rPrChange>
            </w:rPr>
            <w:t>Koch, K.; Hafner, S. D.; Weinrich, S.; Astals, S.; Holliger, C. (2020): Power and Limitations of Biochemical Methane Potential (BMP) Tests.</w:t>
          </w:r>
          <w:bookmarkEnd w:id="2159"/>
          <w:r w:rsidRPr="00EA5CAB">
            <w:rPr>
              <w:sz w:val="20"/>
              <w:szCs w:val="20"/>
              <w:lang w:val="en-US"/>
              <w:rPrChange w:id="2161" w:author="Simon Hellmann" w:date="2025-06-13T15:38:00Z" w16du:dateUtc="2025-06-13T13:38:00Z">
                <w:rPr>
                  <w:lang w:val="en-US"/>
                </w:rPr>
              </w:rPrChange>
            </w:rPr>
            <w:t xml:space="preserve"> </w:t>
          </w:r>
          <w:r w:rsidRPr="00EA5CAB">
            <w:rPr>
              <w:i/>
              <w:sz w:val="20"/>
              <w:szCs w:val="20"/>
              <w:lang w:val="en-US"/>
              <w:rPrChange w:id="2162" w:author="Simon Hellmann" w:date="2025-06-13T15:38:00Z" w16du:dateUtc="2025-06-13T13:38:00Z">
                <w:rPr>
                  <w:i/>
                  <w:lang w:val="en-US"/>
                </w:rPr>
              </w:rPrChange>
            </w:rPr>
            <w:t xml:space="preserve">Frontiers in Energy Research </w:t>
          </w:r>
          <w:r w:rsidRPr="00EA5CAB">
            <w:rPr>
              <w:sz w:val="20"/>
              <w:szCs w:val="20"/>
              <w:lang w:val="en-US"/>
              <w:rPrChange w:id="2163" w:author="Simon Hellmann" w:date="2025-06-13T15:38:00Z" w16du:dateUtc="2025-06-13T13:38:00Z">
                <w:rPr>
                  <w:lang w:val="en-US"/>
                </w:rPr>
              </w:rPrChange>
            </w:rPr>
            <w:t>8, Article 63.</w:t>
          </w:r>
        </w:p>
        <w:p w14:paraId="5F6CE498" w14:textId="77777777" w:rsidR="00B7360D" w:rsidRPr="00EA5CAB" w:rsidRDefault="00B7360D" w:rsidP="00B7360D">
          <w:pPr>
            <w:pStyle w:val="CitaviBibliographyEntry"/>
            <w:rPr>
              <w:sz w:val="20"/>
              <w:szCs w:val="20"/>
              <w:lang w:val="en-US"/>
              <w:rPrChange w:id="2164" w:author="Simon Hellmann" w:date="2025-06-13T15:38:00Z" w16du:dateUtc="2025-06-13T13:38:00Z">
                <w:rPr>
                  <w:lang w:val="en-US"/>
                </w:rPr>
              </w:rPrChange>
            </w:rPr>
          </w:pPr>
          <w:bookmarkStart w:id="2165" w:name="_CTVL00183734d8d74ed4a239bcf1c4dc098da8f"/>
          <w:r w:rsidRPr="00EA5CAB">
            <w:rPr>
              <w:sz w:val="20"/>
              <w:szCs w:val="20"/>
              <w:lang w:val="en-US"/>
              <w:rPrChange w:id="2166" w:author="Simon Hellmann" w:date="2025-06-13T15:38:00Z" w16du:dateUtc="2025-06-13T13:38:00Z">
                <w:rPr>
                  <w:lang w:val="en-US"/>
                </w:rPr>
              </w:rPrChange>
            </w:rPr>
            <w:t>Körber, M.; Weinrich, S.; Span, R.; Gerber, M. (2022): Demand-oriented biogas production to cover residual load of an electricity self-sufficient community using a simple kinetic model.</w:t>
          </w:r>
          <w:bookmarkEnd w:id="2165"/>
          <w:r w:rsidRPr="00EA5CAB">
            <w:rPr>
              <w:sz w:val="20"/>
              <w:szCs w:val="20"/>
              <w:lang w:val="en-US"/>
              <w:rPrChange w:id="2167" w:author="Simon Hellmann" w:date="2025-06-13T15:38:00Z" w16du:dateUtc="2025-06-13T13:38:00Z">
                <w:rPr>
                  <w:lang w:val="en-US"/>
                </w:rPr>
              </w:rPrChange>
            </w:rPr>
            <w:t xml:space="preserve"> </w:t>
          </w:r>
          <w:r w:rsidRPr="00EA5CAB">
            <w:rPr>
              <w:i/>
              <w:sz w:val="20"/>
              <w:szCs w:val="20"/>
              <w:lang w:val="en-US"/>
              <w:rPrChange w:id="2168" w:author="Simon Hellmann" w:date="2025-06-13T15:38:00Z" w16du:dateUtc="2025-06-13T13:38:00Z">
                <w:rPr>
                  <w:i/>
                  <w:lang w:val="en-US"/>
                </w:rPr>
              </w:rPrChange>
            </w:rPr>
            <w:t xml:space="preserve">Bioresource technology </w:t>
          </w:r>
          <w:r w:rsidRPr="00EA5CAB">
            <w:rPr>
              <w:sz w:val="20"/>
              <w:szCs w:val="20"/>
              <w:lang w:val="en-US"/>
              <w:rPrChange w:id="2169" w:author="Simon Hellmann" w:date="2025-06-13T15:38:00Z" w16du:dateUtc="2025-06-13T13:38:00Z">
                <w:rPr>
                  <w:lang w:val="en-US"/>
                </w:rPr>
              </w:rPrChange>
            </w:rPr>
            <w:t>361, 127664.</w:t>
          </w:r>
        </w:p>
        <w:p w14:paraId="27FA7CF3" w14:textId="77777777" w:rsidR="00B7360D" w:rsidRPr="00EA5CAB" w:rsidRDefault="00B7360D" w:rsidP="00B7360D">
          <w:pPr>
            <w:pStyle w:val="CitaviBibliographyEntry"/>
            <w:rPr>
              <w:sz w:val="20"/>
              <w:szCs w:val="20"/>
              <w:lang w:val="en-US"/>
              <w:rPrChange w:id="2170" w:author="Simon Hellmann" w:date="2025-06-13T15:38:00Z" w16du:dateUtc="2025-06-13T13:38:00Z">
                <w:rPr>
                  <w:lang w:val="en-US"/>
                </w:rPr>
              </w:rPrChange>
            </w:rPr>
          </w:pPr>
          <w:bookmarkStart w:id="2171" w:name="_CTVL001f846f4f7d3934acb9097be2341ee47a0"/>
          <w:r w:rsidRPr="00EA5CAB">
            <w:rPr>
              <w:sz w:val="20"/>
              <w:szCs w:val="20"/>
              <w:lang w:val="en-US"/>
              <w:rPrChange w:id="2172" w:author="Simon Hellmann" w:date="2025-06-13T15:38:00Z" w16du:dateUtc="2025-06-13T13:38:00Z">
                <w:rPr>
                  <w:lang w:val="en-US"/>
                </w:rPr>
              </w:rPrChange>
            </w:rPr>
            <w:t>Ku, H. H. (1966): Notes on the use of propagation of error formulas.</w:t>
          </w:r>
          <w:bookmarkEnd w:id="2171"/>
          <w:r w:rsidRPr="00EA5CAB">
            <w:rPr>
              <w:sz w:val="20"/>
              <w:szCs w:val="20"/>
              <w:lang w:val="en-US"/>
              <w:rPrChange w:id="2173" w:author="Simon Hellmann" w:date="2025-06-13T15:38:00Z" w16du:dateUtc="2025-06-13T13:38:00Z">
                <w:rPr>
                  <w:lang w:val="en-US"/>
                </w:rPr>
              </w:rPrChange>
            </w:rPr>
            <w:t xml:space="preserve"> </w:t>
          </w:r>
          <w:r w:rsidRPr="00EA5CAB">
            <w:rPr>
              <w:i/>
              <w:sz w:val="20"/>
              <w:szCs w:val="20"/>
              <w:lang w:val="en-US"/>
              <w:rPrChange w:id="2174" w:author="Simon Hellmann" w:date="2025-06-13T15:38:00Z" w16du:dateUtc="2025-06-13T13:38:00Z">
                <w:rPr>
                  <w:i/>
                  <w:lang w:val="en-US"/>
                </w:rPr>
              </w:rPrChange>
            </w:rPr>
            <w:t xml:space="preserve">Journal of Research of the National Bureau of Standards, Section C: Engineering and Instrumentation </w:t>
          </w:r>
          <w:r w:rsidRPr="00EA5CAB">
            <w:rPr>
              <w:sz w:val="20"/>
              <w:szCs w:val="20"/>
              <w:lang w:val="en-US"/>
              <w:rPrChange w:id="2175" w:author="Simon Hellmann" w:date="2025-06-13T15:38:00Z" w16du:dateUtc="2025-06-13T13:38:00Z">
                <w:rPr>
                  <w:lang w:val="en-US"/>
                </w:rPr>
              </w:rPrChange>
            </w:rPr>
            <w:t>70C (4), 263.</w:t>
          </w:r>
        </w:p>
        <w:p w14:paraId="45FD34CB" w14:textId="77777777" w:rsidR="00B7360D" w:rsidRPr="00EA5CAB" w:rsidRDefault="00B7360D" w:rsidP="00B7360D">
          <w:pPr>
            <w:pStyle w:val="CitaviBibliographyEntry"/>
            <w:rPr>
              <w:sz w:val="20"/>
              <w:szCs w:val="20"/>
              <w:lang w:val="en-US"/>
              <w:rPrChange w:id="2176" w:author="Simon Hellmann" w:date="2025-06-13T15:38:00Z" w16du:dateUtc="2025-06-13T13:38:00Z">
                <w:rPr>
                  <w:lang w:val="en-US"/>
                </w:rPr>
              </w:rPrChange>
            </w:rPr>
          </w:pPr>
          <w:bookmarkStart w:id="2177" w:name="_CTVL001c3b78bc64261460886accb7573639093"/>
          <w:r w:rsidRPr="00EA5CAB">
            <w:rPr>
              <w:sz w:val="20"/>
              <w:szCs w:val="20"/>
              <w:lang w:val="de-DE"/>
              <w:rPrChange w:id="2178" w:author="Simon Hellmann" w:date="2025-06-13T15:38:00Z" w16du:dateUtc="2025-06-13T13:38:00Z">
                <w:rPr>
                  <w:lang w:val="en-US"/>
                </w:rPr>
              </w:rPrChange>
            </w:rPr>
            <w:t xml:space="preserve">Liebetrau, Jan; Pfeiffer, Diana (Eds.) </w:t>
          </w:r>
          <w:r w:rsidRPr="00EA5CAB">
            <w:rPr>
              <w:sz w:val="20"/>
              <w:szCs w:val="20"/>
              <w:lang w:val="en-US"/>
              <w:rPrChange w:id="2179" w:author="Simon Hellmann" w:date="2025-06-13T15:38:00Z" w16du:dateUtc="2025-06-13T13:38:00Z">
                <w:rPr>
                  <w:lang w:val="en-US"/>
                </w:rPr>
              </w:rPrChange>
            </w:rPr>
            <w:t xml:space="preserve">(2020): Collection of Methods for Biogas. Methods to determine parameters for analysis purposes and parameters that describe processes in the biogas sector. </w:t>
          </w:r>
          <w:r w:rsidRPr="00EA5CAB">
            <w:rPr>
              <w:sz w:val="20"/>
              <w:szCs w:val="20"/>
              <w:lang w:val="de-DE"/>
              <w:rPrChange w:id="2180" w:author="Simon Hellmann" w:date="2025-06-13T15:38:00Z" w16du:dateUtc="2025-06-13T13:38:00Z">
                <w:rPr>
                  <w:lang w:val="en-US"/>
                </w:rPr>
              </w:rPrChange>
            </w:rPr>
            <w:t xml:space="preserve">Deutsches Biomasseforschungszentrum gemeinnützige GmbH. 2nd Edition. Leipzig: Deutsches Biomasseforschungszentrum gemeinnützige GmbH (Biomass energy use, Volume 7). </w:t>
          </w:r>
          <w:r w:rsidRPr="00EA5CAB">
            <w:rPr>
              <w:sz w:val="20"/>
              <w:szCs w:val="20"/>
              <w:lang w:val="en-US"/>
              <w:rPrChange w:id="2181" w:author="Simon Hellmann" w:date="2025-06-13T15:38:00Z" w16du:dateUtc="2025-06-13T13:38:00Z">
                <w:rPr>
                  <w:lang w:val="en-US"/>
                </w:rPr>
              </w:rPrChange>
            </w:rPr>
            <w:t>Available online at https://nbn-resolving.org/urn:nbn:de:101:1-2020120712002544871918.</w:t>
          </w:r>
        </w:p>
        <w:p w14:paraId="7F166BF1" w14:textId="77777777" w:rsidR="00B7360D" w:rsidRPr="00EA5CAB" w:rsidRDefault="00B7360D" w:rsidP="00B7360D">
          <w:pPr>
            <w:pStyle w:val="CitaviBibliographyEntry"/>
            <w:rPr>
              <w:sz w:val="20"/>
              <w:szCs w:val="20"/>
              <w:lang w:val="en-US"/>
              <w:rPrChange w:id="2182" w:author="Simon Hellmann" w:date="2025-06-13T15:38:00Z" w16du:dateUtc="2025-06-13T13:38:00Z">
                <w:rPr>
                  <w:lang w:val="en-US"/>
                </w:rPr>
              </w:rPrChange>
            </w:rPr>
          </w:pPr>
          <w:bookmarkStart w:id="2183" w:name="_CTVL001aa10622fc825473c887011dc382fbeeb"/>
          <w:bookmarkEnd w:id="2177"/>
          <w:r w:rsidRPr="00EA5CAB">
            <w:rPr>
              <w:sz w:val="20"/>
              <w:szCs w:val="20"/>
              <w:lang w:val="en-US"/>
              <w:rPrChange w:id="2184" w:author="Simon Hellmann" w:date="2025-06-13T15:38:00Z" w16du:dateUtc="2025-06-13T13:38:00Z">
                <w:rPr>
                  <w:lang w:val="en-US"/>
                </w:rPr>
              </w:rPrChange>
            </w:rPr>
            <w:t>Lübken, M.; Kosse, P.; Koch, K.; Gehring, T.; Wichern, M. (2015): Influent Fractionation for Modeling Continuous Anaerobic Digestion Processes.</w:t>
          </w:r>
          <w:bookmarkEnd w:id="2183"/>
          <w:r w:rsidRPr="00EA5CAB">
            <w:rPr>
              <w:sz w:val="20"/>
              <w:szCs w:val="20"/>
              <w:lang w:val="en-US"/>
              <w:rPrChange w:id="2185" w:author="Simon Hellmann" w:date="2025-06-13T15:38:00Z" w16du:dateUtc="2025-06-13T13:38:00Z">
                <w:rPr>
                  <w:lang w:val="en-US"/>
                </w:rPr>
              </w:rPrChange>
            </w:rPr>
            <w:t xml:space="preserve"> </w:t>
          </w:r>
          <w:r w:rsidRPr="00EA5CAB">
            <w:rPr>
              <w:i/>
              <w:sz w:val="20"/>
              <w:szCs w:val="20"/>
              <w:lang w:val="en-US"/>
              <w:rPrChange w:id="2186" w:author="Simon Hellmann" w:date="2025-06-13T15:38:00Z" w16du:dateUtc="2025-06-13T13:38:00Z">
                <w:rPr>
                  <w:i/>
                  <w:lang w:val="en-US"/>
                </w:rPr>
              </w:rPrChange>
            </w:rPr>
            <w:t xml:space="preserve">Advances in biochemical engineering/biotechnology </w:t>
          </w:r>
          <w:r w:rsidRPr="00EA5CAB">
            <w:rPr>
              <w:sz w:val="20"/>
              <w:szCs w:val="20"/>
              <w:lang w:val="en-US"/>
              <w:rPrChange w:id="2187" w:author="Simon Hellmann" w:date="2025-06-13T15:38:00Z" w16du:dateUtc="2025-06-13T13:38:00Z">
                <w:rPr>
                  <w:lang w:val="en-US"/>
                </w:rPr>
              </w:rPrChange>
            </w:rPr>
            <w:t>151, 137–169.</w:t>
          </w:r>
        </w:p>
        <w:p w14:paraId="05B71173" w14:textId="77777777" w:rsidR="00B7360D" w:rsidRPr="00EA5CAB" w:rsidRDefault="00B7360D" w:rsidP="00B7360D">
          <w:pPr>
            <w:pStyle w:val="CitaviBibliographyEntry"/>
            <w:rPr>
              <w:sz w:val="20"/>
              <w:szCs w:val="20"/>
              <w:lang w:val="en-US"/>
              <w:rPrChange w:id="2188" w:author="Simon Hellmann" w:date="2025-06-13T15:38:00Z" w16du:dateUtc="2025-06-13T13:38:00Z">
                <w:rPr>
                  <w:lang w:val="en-US"/>
                </w:rPr>
              </w:rPrChange>
            </w:rPr>
          </w:pPr>
          <w:bookmarkStart w:id="2189" w:name="_CTVL0017baf63e5af284abfbcbb4b1f236fe958"/>
          <w:r w:rsidRPr="00EA5CAB">
            <w:rPr>
              <w:sz w:val="20"/>
              <w:szCs w:val="20"/>
              <w:lang w:val="en-US"/>
              <w:rPrChange w:id="2190" w:author="Simon Hellmann" w:date="2025-06-13T15:38:00Z" w16du:dateUtc="2025-06-13T13:38:00Z">
                <w:rPr>
                  <w:lang w:val="en-US"/>
                </w:rPr>
              </w:rPrChange>
            </w:rPr>
            <w:t>Lucia, S.; Engell, S. (2014): Control of towing kites under uncertainty using robust economic nonlinear model predictive control:</w:t>
          </w:r>
          <w:bookmarkEnd w:id="2189"/>
          <w:r w:rsidRPr="00EA5CAB">
            <w:rPr>
              <w:sz w:val="20"/>
              <w:szCs w:val="20"/>
              <w:lang w:val="en-US"/>
              <w:rPrChange w:id="2191" w:author="Simon Hellmann" w:date="2025-06-13T15:38:00Z" w16du:dateUtc="2025-06-13T13:38:00Z">
                <w:rPr>
                  <w:lang w:val="en-US"/>
                </w:rPr>
              </w:rPrChange>
            </w:rPr>
            <w:t xml:space="preserve"> </w:t>
          </w:r>
          <w:r w:rsidRPr="00EA5CAB">
            <w:rPr>
              <w:i/>
              <w:sz w:val="20"/>
              <w:szCs w:val="20"/>
              <w:lang w:val="en-US"/>
              <w:rPrChange w:id="2192" w:author="Simon Hellmann" w:date="2025-06-13T15:38:00Z" w16du:dateUtc="2025-06-13T13:38:00Z">
                <w:rPr>
                  <w:i/>
                  <w:lang w:val="en-US"/>
                </w:rPr>
              </w:rPrChange>
            </w:rPr>
            <w:t xml:space="preserve">European Control Conference (ECC), 2014. </w:t>
          </w:r>
          <w:r w:rsidRPr="00EA5CAB">
            <w:rPr>
              <w:sz w:val="20"/>
              <w:szCs w:val="20"/>
              <w:lang w:val="en-US"/>
              <w:rPrChange w:id="2193" w:author="Simon Hellmann" w:date="2025-06-13T15:38:00Z" w16du:dateUtc="2025-06-13T13:38:00Z">
                <w:rPr>
                  <w:lang w:val="en-US"/>
                </w:rPr>
              </w:rPrChange>
            </w:rPr>
            <w:t>Strasbourg, France, 1158–1163.</w:t>
          </w:r>
        </w:p>
        <w:p w14:paraId="1B298E80" w14:textId="77777777" w:rsidR="00B7360D" w:rsidRPr="00EA5CAB" w:rsidRDefault="00B7360D" w:rsidP="00B7360D">
          <w:pPr>
            <w:pStyle w:val="CitaviBibliographyEntry"/>
            <w:rPr>
              <w:sz w:val="20"/>
              <w:szCs w:val="20"/>
              <w:lang w:val="en-US"/>
              <w:rPrChange w:id="2194" w:author="Simon Hellmann" w:date="2025-06-13T15:38:00Z" w16du:dateUtc="2025-06-13T13:38:00Z">
                <w:rPr>
                  <w:lang w:val="en-US"/>
                </w:rPr>
              </w:rPrChange>
            </w:rPr>
          </w:pPr>
          <w:bookmarkStart w:id="2195" w:name="_CTVL0015c34a15e3a6541d0899b329ba07ee9d2"/>
          <w:r w:rsidRPr="00EA5CAB">
            <w:rPr>
              <w:sz w:val="20"/>
              <w:szCs w:val="20"/>
              <w:lang w:val="en-US"/>
              <w:rPrChange w:id="2196" w:author="Simon Hellmann" w:date="2025-06-13T15:38:00Z" w16du:dateUtc="2025-06-13T13:38:00Z">
                <w:rPr>
                  <w:lang w:val="en-US"/>
                </w:rPr>
              </w:rPrChange>
            </w:rPr>
            <w:t>Lucia, S.; Finkler, T.; Engell, S. (2013): Multi-stage nonlinear model predictive control applied to a semi-batch polymerization reactor under uncertainty.</w:t>
          </w:r>
          <w:bookmarkEnd w:id="2195"/>
          <w:r w:rsidRPr="00EA5CAB">
            <w:rPr>
              <w:sz w:val="20"/>
              <w:szCs w:val="20"/>
              <w:lang w:val="en-US"/>
              <w:rPrChange w:id="2197" w:author="Simon Hellmann" w:date="2025-06-13T15:38:00Z" w16du:dateUtc="2025-06-13T13:38:00Z">
                <w:rPr>
                  <w:lang w:val="en-US"/>
                </w:rPr>
              </w:rPrChange>
            </w:rPr>
            <w:t xml:space="preserve"> </w:t>
          </w:r>
          <w:r w:rsidRPr="00EA5CAB">
            <w:rPr>
              <w:i/>
              <w:sz w:val="20"/>
              <w:szCs w:val="20"/>
              <w:lang w:val="en-US"/>
              <w:rPrChange w:id="2198" w:author="Simon Hellmann" w:date="2025-06-13T15:38:00Z" w16du:dateUtc="2025-06-13T13:38:00Z">
                <w:rPr>
                  <w:i/>
                  <w:lang w:val="en-US"/>
                </w:rPr>
              </w:rPrChange>
            </w:rPr>
            <w:t xml:space="preserve">Journal of Process Control </w:t>
          </w:r>
          <w:r w:rsidRPr="00EA5CAB">
            <w:rPr>
              <w:sz w:val="20"/>
              <w:szCs w:val="20"/>
              <w:lang w:val="en-US"/>
              <w:rPrChange w:id="2199" w:author="Simon Hellmann" w:date="2025-06-13T15:38:00Z" w16du:dateUtc="2025-06-13T13:38:00Z">
                <w:rPr>
                  <w:lang w:val="en-US"/>
                </w:rPr>
              </w:rPrChange>
            </w:rPr>
            <w:t>23 (9), 1306–1319.</w:t>
          </w:r>
        </w:p>
        <w:p w14:paraId="72D70C65" w14:textId="77777777" w:rsidR="00B7360D" w:rsidRPr="00EA5CAB" w:rsidRDefault="00B7360D" w:rsidP="00B7360D">
          <w:pPr>
            <w:pStyle w:val="CitaviBibliographyEntry"/>
            <w:rPr>
              <w:sz w:val="20"/>
              <w:szCs w:val="20"/>
              <w:lang w:val="en-US"/>
              <w:rPrChange w:id="2200" w:author="Simon Hellmann" w:date="2025-06-13T15:38:00Z" w16du:dateUtc="2025-06-13T13:38:00Z">
                <w:rPr>
                  <w:lang w:val="en-US"/>
                </w:rPr>
              </w:rPrChange>
            </w:rPr>
          </w:pPr>
          <w:bookmarkStart w:id="2201" w:name="_CTVL0019889140e2152407c9698f77e545c5cd4"/>
          <w:r w:rsidRPr="00EA5CAB">
            <w:rPr>
              <w:sz w:val="20"/>
              <w:szCs w:val="20"/>
              <w:lang w:val="en-US"/>
              <w:rPrChange w:id="2202" w:author="Simon Hellmann" w:date="2025-06-13T15:38:00Z" w16du:dateUtc="2025-06-13T13:38:00Z">
                <w:rPr>
                  <w:lang w:val="en-US"/>
                </w:rPr>
              </w:rPrChange>
            </w:rPr>
            <w:t>Mata-Alvarez, J.; Dosta, J.; Macé, S.; Astals, S. (2011): Codigestion of solid wastes: a review of its uses and perspectives including modeling.</w:t>
          </w:r>
          <w:bookmarkEnd w:id="2201"/>
          <w:r w:rsidRPr="00EA5CAB">
            <w:rPr>
              <w:sz w:val="20"/>
              <w:szCs w:val="20"/>
              <w:lang w:val="en-US"/>
              <w:rPrChange w:id="2203" w:author="Simon Hellmann" w:date="2025-06-13T15:38:00Z" w16du:dateUtc="2025-06-13T13:38:00Z">
                <w:rPr>
                  <w:lang w:val="en-US"/>
                </w:rPr>
              </w:rPrChange>
            </w:rPr>
            <w:t xml:space="preserve"> </w:t>
          </w:r>
          <w:r w:rsidRPr="00EA5CAB">
            <w:rPr>
              <w:i/>
              <w:sz w:val="20"/>
              <w:szCs w:val="20"/>
              <w:lang w:val="en-US"/>
              <w:rPrChange w:id="2204" w:author="Simon Hellmann" w:date="2025-06-13T15:38:00Z" w16du:dateUtc="2025-06-13T13:38:00Z">
                <w:rPr>
                  <w:i/>
                  <w:lang w:val="en-US"/>
                </w:rPr>
              </w:rPrChange>
            </w:rPr>
            <w:t xml:space="preserve">Critical reviews in biotechnology </w:t>
          </w:r>
          <w:r w:rsidRPr="00EA5CAB">
            <w:rPr>
              <w:sz w:val="20"/>
              <w:szCs w:val="20"/>
              <w:lang w:val="en-US"/>
              <w:rPrChange w:id="2205" w:author="Simon Hellmann" w:date="2025-06-13T15:38:00Z" w16du:dateUtc="2025-06-13T13:38:00Z">
                <w:rPr>
                  <w:lang w:val="en-US"/>
                </w:rPr>
              </w:rPrChange>
            </w:rPr>
            <w:t>31 (2), 99–111.</w:t>
          </w:r>
        </w:p>
        <w:p w14:paraId="7C231D2C" w14:textId="77777777" w:rsidR="00B7360D" w:rsidRPr="00EA5CAB" w:rsidRDefault="00B7360D" w:rsidP="00B7360D">
          <w:pPr>
            <w:pStyle w:val="CitaviBibliographyEntry"/>
            <w:rPr>
              <w:sz w:val="20"/>
              <w:szCs w:val="20"/>
              <w:lang w:val="en-US"/>
              <w:rPrChange w:id="2206" w:author="Simon Hellmann" w:date="2025-06-13T15:38:00Z" w16du:dateUtc="2025-06-13T13:38:00Z">
                <w:rPr>
                  <w:lang w:val="en-US"/>
                </w:rPr>
              </w:rPrChange>
            </w:rPr>
          </w:pPr>
          <w:bookmarkStart w:id="2207" w:name="_CTVL001977d69209d6a4035ae06308c16491874"/>
          <w:r w:rsidRPr="00EA5CAB">
            <w:rPr>
              <w:sz w:val="20"/>
              <w:szCs w:val="20"/>
              <w:lang w:val="en-US"/>
              <w:rPrChange w:id="2208" w:author="Simon Hellmann" w:date="2025-06-13T15:38:00Z" w16du:dateUtc="2025-06-13T13:38:00Z">
                <w:rPr>
                  <w:lang w:val="en-US"/>
                </w:rPr>
              </w:rPrChange>
            </w:rPr>
            <w:t>Mauky, E.; Weinrich, S.; Jacobi, H.-F.; Nägele, H.-J.; Liebetrau, J.; Nelles, M. (2017): Demand-driven biogas production by flexible feeding in full-scale - Process stability and flexibility potentials.</w:t>
          </w:r>
          <w:bookmarkEnd w:id="2207"/>
          <w:r w:rsidRPr="00EA5CAB">
            <w:rPr>
              <w:sz w:val="20"/>
              <w:szCs w:val="20"/>
              <w:lang w:val="en-US"/>
              <w:rPrChange w:id="2209" w:author="Simon Hellmann" w:date="2025-06-13T15:38:00Z" w16du:dateUtc="2025-06-13T13:38:00Z">
                <w:rPr>
                  <w:lang w:val="en-US"/>
                </w:rPr>
              </w:rPrChange>
            </w:rPr>
            <w:t xml:space="preserve"> </w:t>
          </w:r>
          <w:r w:rsidRPr="00EA5CAB">
            <w:rPr>
              <w:i/>
              <w:sz w:val="20"/>
              <w:szCs w:val="20"/>
              <w:lang w:val="en-US"/>
              <w:rPrChange w:id="2210" w:author="Simon Hellmann" w:date="2025-06-13T15:38:00Z" w16du:dateUtc="2025-06-13T13:38:00Z">
                <w:rPr>
                  <w:i/>
                  <w:lang w:val="en-US"/>
                </w:rPr>
              </w:rPrChange>
            </w:rPr>
            <w:t xml:space="preserve">Anaerobe </w:t>
          </w:r>
          <w:r w:rsidRPr="00EA5CAB">
            <w:rPr>
              <w:sz w:val="20"/>
              <w:szCs w:val="20"/>
              <w:lang w:val="en-US"/>
              <w:rPrChange w:id="2211" w:author="Simon Hellmann" w:date="2025-06-13T15:38:00Z" w16du:dateUtc="2025-06-13T13:38:00Z">
                <w:rPr>
                  <w:lang w:val="en-US"/>
                </w:rPr>
              </w:rPrChange>
            </w:rPr>
            <w:t>46, 86–95.</w:t>
          </w:r>
        </w:p>
        <w:p w14:paraId="7F1EA84D" w14:textId="77777777" w:rsidR="00B7360D" w:rsidRPr="00EA5CAB" w:rsidRDefault="00B7360D" w:rsidP="00B7360D">
          <w:pPr>
            <w:pStyle w:val="CitaviBibliographyEntry"/>
            <w:rPr>
              <w:sz w:val="20"/>
              <w:szCs w:val="20"/>
              <w:lang w:val="en-US"/>
              <w:rPrChange w:id="2212" w:author="Simon Hellmann" w:date="2025-06-13T15:38:00Z" w16du:dateUtc="2025-06-13T13:38:00Z">
                <w:rPr>
                  <w:lang w:val="en-US"/>
                </w:rPr>
              </w:rPrChange>
            </w:rPr>
          </w:pPr>
          <w:bookmarkStart w:id="2213" w:name="_CTVL00125a47e44351c41d8814ac7303d06f6e1"/>
          <w:r w:rsidRPr="00EA5CAB">
            <w:rPr>
              <w:sz w:val="20"/>
              <w:szCs w:val="20"/>
              <w:lang w:val="en-US"/>
              <w:rPrChange w:id="2214" w:author="Simon Hellmann" w:date="2025-06-13T15:38:00Z" w16du:dateUtc="2025-06-13T13:38:00Z">
                <w:rPr>
                  <w:lang w:val="en-US"/>
                </w:rPr>
              </w:rPrChange>
            </w:rPr>
            <w:t>Mauky, E.; Weinrich, S.; Nägele, H.-J.; Jacobi, H. F.; Liebetrau, J.; Nelles, M. (2016): Model Predictive Control for Demand-Driven Biogas Production in Full Scale.</w:t>
          </w:r>
          <w:bookmarkEnd w:id="2213"/>
          <w:r w:rsidRPr="00EA5CAB">
            <w:rPr>
              <w:sz w:val="20"/>
              <w:szCs w:val="20"/>
              <w:lang w:val="en-US"/>
              <w:rPrChange w:id="2215" w:author="Simon Hellmann" w:date="2025-06-13T15:38:00Z" w16du:dateUtc="2025-06-13T13:38:00Z">
                <w:rPr>
                  <w:lang w:val="en-US"/>
                </w:rPr>
              </w:rPrChange>
            </w:rPr>
            <w:t xml:space="preserve"> </w:t>
          </w:r>
          <w:r w:rsidRPr="00EA5CAB">
            <w:rPr>
              <w:i/>
              <w:sz w:val="20"/>
              <w:szCs w:val="20"/>
              <w:lang w:val="en-US"/>
              <w:rPrChange w:id="2216" w:author="Simon Hellmann" w:date="2025-06-13T15:38:00Z" w16du:dateUtc="2025-06-13T13:38:00Z">
                <w:rPr>
                  <w:i/>
                  <w:lang w:val="en-US"/>
                </w:rPr>
              </w:rPrChange>
            </w:rPr>
            <w:t xml:space="preserve">Chemical Engineering &amp; Technology </w:t>
          </w:r>
          <w:r w:rsidRPr="00EA5CAB">
            <w:rPr>
              <w:sz w:val="20"/>
              <w:szCs w:val="20"/>
              <w:lang w:val="en-US"/>
              <w:rPrChange w:id="2217" w:author="Simon Hellmann" w:date="2025-06-13T15:38:00Z" w16du:dateUtc="2025-06-13T13:38:00Z">
                <w:rPr>
                  <w:lang w:val="en-US"/>
                </w:rPr>
              </w:rPrChange>
            </w:rPr>
            <w:t>39 (4), 652–664.</w:t>
          </w:r>
        </w:p>
        <w:p w14:paraId="77413A02" w14:textId="77777777" w:rsidR="00B7360D" w:rsidRPr="00EA5CAB" w:rsidRDefault="00B7360D" w:rsidP="00B7360D">
          <w:pPr>
            <w:pStyle w:val="CitaviBibliographyEntry"/>
            <w:rPr>
              <w:sz w:val="20"/>
              <w:szCs w:val="20"/>
              <w:lang w:val="en-US"/>
              <w:rPrChange w:id="2218" w:author="Simon Hellmann" w:date="2025-06-13T15:38:00Z" w16du:dateUtc="2025-06-13T13:38:00Z">
                <w:rPr>
                  <w:lang w:val="en-US"/>
                </w:rPr>
              </w:rPrChange>
            </w:rPr>
          </w:pPr>
          <w:bookmarkStart w:id="2219" w:name="_CTVL0013051c0cddf4f42568eae54078ad0bd70"/>
          <w:r w:rsidRPr="00EA5CAB">
            <w:rPr>
              <w:sz w:val="20"/>
              <w:szCs w:val="20"/>
              <w:lang w:val="en-US"/>
              <w:rPrChange w:id="2220" w:author="Simon Hellmann" w:date="2025-06-13T15:38:00Z" w16du:dateUtc="2025-06-13T13:38:00Z">
                <w:rPr>
                  <w:lang w:val="en-US"/>
                </w:rPr>
              </w:rPrChange>
            </w:rPr>
            <w:t>Mayne, D. Q. (2014): Model predictive control: Recent developments and future promise.</w:t>
          </w:r>
          <w:bookmarkEnd w:id="2219"/>
          <w:r w:rsidRPr="00EA5CAB">
            <w:rPr>
              <w:sz w:val="20"/>
              <w:szCs w:val="20"/>
              <w:lang w:val="en-US"/>
              <w:rPrChange w:id="2221" w:author="Simon Hellmann" w:date="2025-06-13T15:38:00Z" w16du:dateUtc="2025-06-13T13:38:00Z">
                <w:rPr>
                  <w:lang w:val="en-US"/>
                </w:rPr>
              </w:rPrChange>
            </w:rPr>
            <w:t xml:space="preserve"> </w:t>
          </w:r>
          <w:r w:rsidRPr="00EA5CAB">
            <w:rPr>
              <w:i/>
              <w:sz w:val="20"/>
              <w:szCs w:val="20"/>
              <w:lang w:val="en-US"/>
              <w:rPrChange w:id="2222" w:author="Simon Hellmann" w:date="2025-06-13T15:38:00Z" w16du:dateUtc="2025-06-13T13:38:00Z">
                <w:rPr>
                  <w:i/>
                  <w:lang w:val="en-US"/>
                </w:rPr>
              </w:rPrChange>
            </w:rPr>
            <w:t xml:space="preserve">Automatica </w:t>
          </w:r>
          <w:r w:rsidRPr="00EA5CAB">
            <w:rPr>
              <w:sz w:val="20"/>
              <w:szCs w:val="20"/>
              <w:lang w:val="en-US"/>
              <w:rPrChange w:id="2223" w:author="Simon Hellmann" w:date="2025-06-13T15:38:00Z" w16du:dateUtc="2025-06-13T13:38:00Z">
                <w:rPr>
                  <w:lang w:val="en-US"/>
                </w:rPr>
              </w:rPrChange>
            </w:rPr>
            <w:t>50 (12), 2967–2986.</w:t>
          </w:r>
        </w:p>
        <w:p w14:paraId="7BDA0B40" w14:textId="77777777" w:rsidR="00B7360D" w:rsidRPr="00EA5CAB" w:rsidRDefault="00B7360D" w:rsidP="00B7360D">
          <w:pPr>
            <w:pStyle w:val="CitaviBibliographyEntry"/>
            <w:rPr>
              <w:sz w:val="20"/>
              <w:szCs w:val="20"/>
              <w:lang w:val="en-US"/>
              <w:rPrChange w:id="2224" w:author="Simon Hellmann" w:date="2025-06-13T15:38:00Z" w16du:dateUtc="2025-06-13T13:38:00Z">
                <w:rPr>
                  <w:lang w:val="en-US"/>
                </w:rPr>
              </w:rPrChange>
            </w:rPr>
          </w:pPr>
          <w:bookmarkStart w:id="2225" w:name="_CTVL0019836156639df4933b501911f3c806a05"/>
          <w:r w:rsidRPr="00EA5CAB">
            <w:rPr>
              <w:sz w:val="20"/>
              <w:szCs w:val="20"/>
              <w:lang w:val="en-US"/>
              <w:rPrChange w:id="2226" w:author="Simon Hellmann" w:date="2025-06-13T15:38:00Z" w16du:dateUtc="2025-06-13T13:38:00Z">
                <w:rPr>
                  <w:lang w:val="en-US"/>
                </w:rPr>
              </w:rPrChange>
            </w:rPr>
            <w:t>Méndez-Acosta, H. O.; Palacios-Ruiz, B.; Alcaraz-González, V.; Steyer, J.-P.; González-Álvarez, V.; Latrille, E. (2008): Robust Control of Volatile Fatty Acids in Anaerobic Digestion Processes.</w:t>
          </w:r>
          <w:bookmarkEnd w:id="2225"/>
          <w:r w:rsidRPr="00EA5CAB">
            <w:rPr>
              <w:sz w:val="20"/>
              <w:szCs w:val="20"/>
              <w:lang w:val="en-US"/>
              <w:rPrChange w:id="2227" w:author="Simon Hellmann" w:date="2025-06-13T15:38:00Z" w16du:dateUtc="2025-06-13T13:38:00Z">
                <w:rPr>
                  <w:lang w:val="en-US"/>
                </w:rPr>
              </w:rPrChange>
            </w:rPr>
            <w:t xml:space="preserve"> </w:t>
          </w:r>
          <w:r w:rsidRPr="00EA5CAB">
            <w:rPr>
              <w:i/>
              <w:sz w:val="20"/>
              <w:szCs w:val="20"/>
              <w:lang w:val="en-US"/>
              <w:rPrChange w:id="2228" w:author="Simon Hellmann" w:date="2025-06-13T15:38:00Z" w16du:dateUtc="2025-06-13T13:38:00Z">
                <w:rPr>
                  <w:i/>
                  <w:lang w:val="en-US"/>
                </w:rPr>
              </w:rPrChange>
            </w:rPr>
            <w:t xml:space="preserve">Industrial &amp; Engineering Chemistry Research </w:t>
          </w:r>
          <w:r w:rsidRPr="00EA5CAB">
            <w:rPr>
              <w:sz w:val="20"/>
              <w:szCs w:val="20"/>
              <w:lang w:val="en-US"/>
              <w:rPrChange w:id="2229" w:author="Simon Hellmann" w:date="2025-06-13T15:38:00Z" w16du:dateUtc="2025-06-13T13:38:00Z">
                <w:rPr>
                  <w:lang w:val="en-US"/>
                </w:rPr>
              </w:rPrChange>
            </w:rPr>
            <w:t>47 (20), 7715–7720.</w:t>
          </w:r>
        </w:p>
        <w:p w14:paraId="6CC1230D" w14:textId="77777777" w:rsidR="00B7360D" w:rsidRPr="00EA5CAB" w:rsidRDefault="00B7360D" w:rsidP="00B7360D">
          <w:pPr>
            <w:pStyle w:val="CitaviBibliographyEntry"/>
            <w:rPr>
              <w:sz w:val="20"/>
              <w:szCs w:val="20"/>
              <w:lang w:val="en-US"/>
              <w:rPrChange w:id="2230" w:author="Simon Hellmann" w:date="2025-06-13T15:38:00Z" w16du:dateUtc="2025-06-13T13:38:00Z">
                <w:rPr>
                  <w:lang w:val="en-US"/>
                </w:rPr>
              </w:rPrChange>
            </w:rPr>
          </w:pPr>
          <w:bookmarkStart w:id="2231" w:name="_CTVL001b3c753199fa1416c82e8912240005fe1"/>
          <w:r w:rsidRPr="00EA5CAB">
            <w:rPr>
              <w:sz w:val="20"/>
              <w:szCs w:val="20"/>
              <w:lang w:val="en-US"/>
              <w:rPrChange w:id="2232" w:author="Simon Hellmann" w:date="2025-06-13T15:38:00Z" w16du:dateUtc="2025-06-13T13:38:00Z">
                <w:rPr>
                  <w:lang w:val="en-US"/>
                </w:rPr>
              </w:rPrChange>
            </w:rPr>
            <w:lastRenderedPageBreak/>
            <w:t>Piceno-Díaz, E. R.; Ricardez-Sandoval, L. A.; Gutierrez-Limon, M. A.; Méndez-Acosta, H. O.; Puebla, H. (2020): Robust Nonlinear Model Predictive Control for Two-Stage Anaerobic Digesters.</w:t>
          </w:r>
          <w:bookmarkEnd w:id="2231"/>
          <w:r w:rsidRPr="00EA5CAB">
            <w:rPr>
              <w:sz w:val="20"/>
              <w:szCs w:val="20"/>
              <w:lang w:val="en-US"/>
              <w:rPrChange w:id="2233" w:author="Simon Hellmann" w:date="2025-06-13T15:38:00Z" w16du:dateUtc="2025-06-13T13:38:00Z">
                <w:rPr>
                  <w:lang w:val="en-US"/>
                </w:rPr>
              </w:rPrChange>
            </w:rPr>
            <w:t xml:space="preserve"> </w:t>
          </w:r>
          <w:r w:rsidRPr="00EA5CAB">
            <w:rPr>
              <w:i/>
              <w:sz w:val="20"/>
              <w:szCs w:val="20"/>
              <w:lang w:val="en-US"/>
              <w:rPrChange w:id="2234" w:author="Simon Hellmann" w:date="2025-06-13T15:38:00Z" w16du:dateUtc="2025-06-13T13:38:00Z">
                <w:rPr>
                  <w:i/>
                  <w:lang w:val="en-US"/>
                </w:rPr>
              </w:rPrChange>
            </w:rPr>
            <w:t xml:space="preserve">Industrial &amp; Engineering Chemistry Research </w:t>
          </w:r>
          <w:r w:rsidRPr="00EA5CAB">
            <w:rPr>
              <w:sz w:val="20"/>
              <w:szCs w:val="20"/>
              <w:lang w:val="en-US"/>
              <w:rPrChange w:id="2235" w:author="Simon Hellmann" w:date="2025-06-13T15:38:00Z" w16du:dateUtc="2025-06-13T13:38:00Z">
                <w:rPr>
                  <w:lang w:val="en-US"/>
                </w:rPr>
              </w:rPrChange>
            </w:rPr>
            <w:t>59 (52), 22559–22572.</w:t>
          </w:r>
        </w:p>
        <w:p w14:paraId="6CC7BECD" w14:textId="77777777" w:rsidR="00B7360D" w:rsidRPr="00EA5CAB" w:rsidRDefault="00B7360D" w:rsidP="00B7360D">
          <w:pPr>
            <w:pStyle w:val="CitaviBibliographyEntry"/>
            <w:rPr>
              <w:sz w:val="20"/>
              <w:szCs w:val="20"/>
              <w:lang w:val="en-US"/>
              <w:rPrChange w:id="2236" w:author="Simon Hellmann" w:date="2025-06-13T15:38:00Z" w16du:dateUtc="2025-06-13T13:38:00Z">
                <w:rPr>
                  <w:lang w:val="en-US"/>
                </w:rPr>
              </w:rPrChange>
            </w:rPr>
          </w:pPr>
          <w:bookmarkStart w:id="2237" w:name="_CTVL0013b7c108e22d14344b8b01c1afa7d8d02"/>
          <w:r w:rsidRPr="00EA5CAB">
            <w:rPr>
              <w:sz w:val="20"/>
              <w:szCs w:val="20"/>
              <w:lang w:val="en-US"/>
              <w:rPrChange w:id="2238" w:author="Simon Hellmann" w:date="2025-06-13T15:38:00Z" w16du:dateUtc="2025-06-13T13:38:00Z">
                <w:rPr>
                  <w:lang w:val="en-US"/>
                </w:rPr>
              </w:rPrChange>
            </w:rPr>
            <w:t>Purkus, A.; Gawel, E.; Szarka, N.; Lauer, M.; Lenz, V.; Ortwein, A. et al. (2018): Contributions of flexible power generation from biomass to a secure and cost-effective electricity supply—a review of potentials, incentives and obstacles in Germany.</w:t>
          </w:r>
          <w:bookmarkEnd w:id="2237"/>
          <w:r w:rsidRPr="00EA5CAB">
            <w:rPr>
              <w:sz w:val="20"/>
              <w:szCs w:val="20"/>
              <w:lang w:val="en-US"/>
              <w:rPrChange w:id="2239" w:author="Simon Hellmann" w:date="2025-06-13T15:38:00Z" w16du:dateUtc="2025-06-13T13:38:00Z">
                <w:rPr>
                  <w:lang w:val="en-US"/>
                </w:rPr>
              </w:rPrChange>
            </w:rPr>
            <w:t xml:space="preserve"> </w:t>
          </w:r>
          <w:r w:rsidRPr="00EA5CAB">
            <w:rPr>
              <w:i/>
              <w:sz w:val="20"/>
              <w:szCs w:val="20"/>
              <w:lang w:val="en-US"/>
              <w:rPrChange w:id="2240" w:author="Simon Hellmann" w:date="2025-06-13T15:38:00Z" w16du:dateUtc="2025-06-13T13:38:00Z">
                <w:rPr>
                  <w:i/>
                  <w:lang w:val="en-US"/>
                </w:rPr>
              </w:rPrChange>
            </w:rPr>
            <w:t xml:space="preserve">Energy, Sustainability and Society </w:t>
          </w:r>
          <w:r w:rsidRPr="00EA5CAB">
            <w:rPr>
              <w:sz w:val="20"/>
              <w:szCs w:val="20"/>
              <w:lang w:val="en-US"/>
              <w:rPrChange w:id="2241" w:author="Simon Hellmann" w:date="2025-06-13T15:38:00Z" w16du:dateUtc="2025-06-13T13:38:00Z">
                <w:rPr>
                  <w:lang w:val="en-US"/>
                </w:rPr>
              </w:rPrChange>
            </w:rPr>
            <w:t>8 (1).</w:t>
          </w:r>
        </w:p>
        <w:p w14:paraId="3CA58F26" w14:textId="77777777" w:rsidR="00B7360D" w:rsidRPr="00EA5CAB" w:rsidRDefault="00B7360D" w:rsidP="00B7360D">
          <w:pPr>
            <w:pStyle w:val="CitaviBibliographyEntry"/>
            <w:rPr>
              <w:sz w:val="20"/>
              <w:szCs w:val="20"/>
              <w:lang w:val="en-US"/>
              <w:rPrChange w:id="2242" w:author="Simon Hellmann" w:date="2025-06-13T15:38:00Z" w16du:dateUtc="2025-06-13T13:38:00Z">
                <w:rPr>
                  <w:lang w:val="en-US"/>
                </w:rPr>
              </w:rPrChange>
            </w:rPr>
          </w:pPr>
          <w:bookmarkStart w:id="2243" w:name="_CTVL001613817b73b44408b87fd77151cc11fc5"/>
          <w:r w:rsidRPr="00EA5CAB">
            <w:rPr>
              <w:sz w:val="20"/>
              <w:szCs w:val="20"/>
              <w:lang w:val="en-US"/>
              <w:rPrChange w:id="2244" w:author="Simon Hellmann" w:date="2025-06-13T15:38:00Z" w16du:dateUtc="2025-06-13T13:38:00Z">
                <w:rPr>
                  <w:lang w:val="en-US"/>
                </w:rPr>
              </w:rPrChange>
            </w:rPr>
            <w:t>Qin, S.; Badgwell, T. A. (2003): A survey of industrial model predictive control technology.</w:t>
          </w:r>
          <w:bookmarkEnd w:id="2243"/>
          <w:r w:rsidRPr="00EA5CAB">
            <w:rPr>
              <w:sz w:val="20"/>
              <w:szCs w:val="20"/>
              <w:lang w:val="en-US"/>
              <w:rPrChange w:id="2245" w:author="Simon Hellmann" w:date="2025-06-13T15:38:00Z" w16du:dateUtc="2025-06-13T13:38:00Z">
                <w:rPr>
                  <w:lang w:val="en-US"/>
                </w:rPr>
              </w:rPrChange>
            </w:rPr>
            <w:t xml:space="preserve"> </w:t>
          </w:r>
          <w:r w:rsidRPr="00EA5CAB">
            <w:rPr>
              <w:i/>
              <w:sz w:val="20"/>
              <w:szCs w:val="20"/>
              <w:lang w:val="en-US"/>
              <w:rPrChange w:id="2246" w:author="Simon Hellmann" w:date="2025-06-13T15:38:00Z" w16du:dateUtc="2025-06-13T13:38:00Z">
                <w:rPr>
                  <w:i/>
                  <w:lang w:val="en-US"/>
                </w:rPr>
              </w:rPrChange>
            </w:rPr>
            <w:t xml:space="preserve">Control Engineering Practice </w:t>
          </w:r>
          <w:r w:rsidRPr="00EA5CAB">
            <w:rPr>
              <w:sz w:val="20"/>
              <w:szCs w:val="20"/>
              <w:lang w:val="en-US"/>
              <w:rPrChange w:id="2247" w:author="Simon Hellmann" w:date="2025-06-13T15:38:00Z" w16du:dateUtc="2025-06-13T13:38:00Z">
                <w:rPr>
                  <w:lang w:val="en-US"/>
                </w:rPr>
              </w:rPrChange>
            </w:rPr>
            <w:t>11 (7), 733–764.</w:t>
          </w:r>
        </w:p>
        <w:p w14:paraId="75B2DD13" w14:textId="77777777" w:rsidR="00B7360D" w:rsidRPr="00EA5CAB" w:rsidRDefault="00B7360D" w:rsidP="00B7360D">
          <w:pPr>
            <w:pStyle w:val="CitaviBibliographyEntry"/>
            <w:rPr>
              <w:sz w:val="20"/>
              <w:szCs w:val="20"/>
              <w:lang w:val="en-US"/>
              <w:rPrChange w:id="2248" w:author="Simon Hellmann" w:date="2025-06-13T15:38:00Z" w16du:dateUtc="2025-06-13T13:38:00Z">
                <w:rPr>
                  <w:lang w:val="en-US"/>
                </w:rPr>
              </w:rPrChange>
            </w:rPr>
          </w:pPr>
          <w:bookmarkStart w:id="2249" w:name="_CTVL00135a7796cceac458e9e0ceb102a610b4c"/>
          <w:r w:rsidRPr="00EA5CAB">
            <w:rPr>
              <w:sz w:val="20"/>
              <w:szCs w:val="20"/>
              <w:lang w:val="en-US"/>
              <w:rPrChange w:id="2250" w:author="Simon Hellmann" w:date="2025-06-13T15:38:00Z" w16du:dateUtc="2025-06-13T13:38:00Z">
                <w:rPr>
                  <w:lang w:val="en-US"/>
                </w:rPr>
              </w:rPrChange>
            </w:rPr>
            <w:t>Raeyatdoost, N.; Bongards, M.; Bäck, T.; Wolf, C. (2023): Robust state estimation of the anaerobic digestion process for municipal organic waste using an unscented Kalman filter.</w:t>
          </w:r>
          <w:bookmarkEnd w:id="2249"/>
          <w:r w:rsidRPr="00EA5CAB">
            <w:rPr>
              <w:sz w:val="20"/>
              <w:szCs w:val="20"/>
              <w:lang w:val="en-US"/>
              <w:rPrChange w:id="2251" w:author="Simon Hellmann" w:date="2025-06-13T15:38:00Z" w16du:dateUtc="2025-06-13T13:38:00Z">
                <w:rPr>
                  <w:lang w:val="en-US"/>
                </w:rPr>
              </w:rPrChange>
            </w:rPr>
            <w:t xml:space="preserve"> </w:t>
          </w:r>
          <w:r w:rsidRPr="00EA5CAB">
            <w:rPr>
              <w:i/>
              <w:sz w:val="20"/>
              <w:szCs w:val="20"/>
              <w:lang w:val="en-US"/>
              <w:rPrChange w:id="2252" w:author="Simon Hellmann" w:date="2025-06-13T15:38:00Z" w16du:dateUtc="2025-06-13T13:38:00Z">
                <w:rPr>
                  <w:i/>
                  <w:lang w:val="en-US"/>
                </w:rPr>
              </w:rPrChange>
            </w:rPr>
            <w:t xml:space="preserve">Journal of Process Control </w:t>
          </w:r>
          <w:r w:rsidRPr="00EA5CAB">
            <w:rPr>
              <w:sz w:val="20"/>
              <w:szCs w:val="20"/>
              <w:lang w:val="en-US"/>
              <w:rPrChange w:id="2253" w:author="Simon Hellmann" w:date="2025-06-13T15:38:00Z" w16du:dateUtc="2025-06-13T13:38:00Z">
                <w:rPr>
                  <w:lang w:val="en-US"/>
                </w:rPr>
              </w:rPrChange>
            </w:rPr>
            <w:t>121 (1), 50–59.</w:t>
          </w:r>
        </w:p>
        <w:p w14:paraId="27014E67" w14:textId="77777777" w:rsidR="00B7360D" w:rsidRPr="00EA5CAB" w:rsidRDefault="00B7360D" w:rsidP="00B7360D">
          <w:pPr>
            <w:pStyle w:val="CitaviBibliographyEntry"/>
            <w:rPr>
              <w:sz w:val="20"/>
              <w:szCs w:val="20"/>
              <w:lang w:val="en-US"/>
              <w:rPrChange w:id="2254" w:author="Simon Hellmann" w:date="2025-06-13T15:38:00Z" w16du:dateUtc="2025-06-13T13:38:00Z">
                <w:rPr>
                  <w:lang w:val="en-US"/>
                </w:rPr>
              </w:rPrChange>
            </w:rPr>
          </w:pPr>
          <w:bookmarkStart w:id="2255" w:name="_CTVL00148b52c53a17144a7a75217f0fd9189fb"/>
          <w:r w:rsidRPr="00EA5CAB">
            <w:rPr>
              <w:sz w:val="20"/>
              <w:szCs w:val="20"/>
              <w:lang w:val="en-US"/>
              <w:rPrChange w:id="2256" w:author="Simon Hellmann" w:date="2025-06-13T15:38:00Z" w16du:dateUtc="2025-06-13T13:38:00Z">
                <w:rPr>
                  <w:lang w:val="en-US"/>
                </w:rPr>
              </w:rPrChange>
            </w:rPr>
            <w:t>Reinelt, T.; Liebetrau, J.; Nelles, M. (2016): Analysis of operational methane emissions from pressure relief valves from biogas storages of biogas plants.</w:t>
          </w:r>
          <w:bookmarkEnd w:id="2255"/>
          <w:r w:rsidRPr="00EA5CAB">
            <w:rPr>
              <w:sz w:val="20"/>
              <w:szCs w:val="20"/>
              <w:lang w:val="en-US"/>
              <w:rPrChange w:id="2257" w:author="Simon Hellmann" w:date="2025-06-13T15:38:00Z" w16du:dateUtc="2025-06-13T13:38:00Z">
                <w:rPr>
                  <w:lang w:val="en-US"/>
                </w:rPr>
              </w:rPrChange>
            </w:rPr>
            <w:t xml:space="preserve"> </w:t>
          </w:r>
          <w:r w:rsidRPr="00EA5CAB">
            <w:rPr>
              <w:i/>
              <w:sz w:val="20"/>
              <w:szCs w:val="20"/>
              <w:lang w:val="en-US"/>
              <w:rPrChange w:id="2258" w:author="Simon Hellmann" w:date="2025-06-13T15:38:00Z" w16du:dateUtc="2025-06-13T13:38:00Z">
                <w:rPr>
                  <w:i/>
                  <w:lang w:val="en-US"/>
                </w:rPr>
              </w:rPrChange>
            </w:rPr>
            <w:t xml:space="preserve">Bioresource technology </w:t>
          </w:r>
          <w:r w:rsidRPr="00EA5CAB">
            <w:rPr>
              <w:sz w:val="20"/>
              <w:szCs w:val="20"/>
              <w:lang w:val="en-US"/>
              <w:rPrChange w:id="2259" w:author="Simon Hellmann" w:date="2025-06-13T15:38:00Z" w16du:dateUtc="2025-06-13T13:38:00Z">
                <w:rPr>
                  <w:lang w:val="en-US"/>
                </w:rPr>
              </w:rPrChange>
            </w:rPr>
            <w:t>217, 257–264.</w:t>
          </w:r>
        </w:p>
        <w:p w14:paraId="1772A531" w14:textId="77777777" w:rsidR="00B7360D" w:rsidRPr="00EA5CAB" w:rsidRDefault="00B7360D" w:rsidP="00B7360D">
          <w:pPr>
            <w:pStyle w:val="CitaviBibliographyEntry"/>
            <w:rPr>
              <w:sz w:val="20"/>
              <w:szCs w:val="20"/>
              <w:lang w:val="en-US"/>
              <w:rPrChange w:id="2260" w:author="Simon Hellmann" w:date="2025-06-13T15:38:00Z" w16du:dateUtc="2025-06-13T13:38:00Z">
                <w:rPr>
                  <w:lang w:val="en-US"/>
                </w:rPr>
              </w:rPrChange>
            </w:rPr>
          </w:pPr>
          <w:bookmarkStart w:id="2261" w:name="_CTVL0011f46e661315044e7b7e4ebff727a66ca"/>
          <w:r w:rsidRPr="00EA5CAB">
            <w:rPr>
              <w:sz w:val="20"/>
              <w:szCs w:val="20"/>
              <w:lang w:val="en-US"/>
              <w:rPrChange w:id="2262" w:author="Simon Hellmann" w:date="2025-06-13T15:38:00Z" w16du:dateUtc="2025-06-13T13:38:00Z">
                <w:rPr>
                  <w:lang w:val="en-US"/>
                </w:rPr>
              </w:rPrChange>
            </w:rPr>
            <w:t>Schmid, C.; Horschig, T.; Pfeiffer, A.; Szarka, N.; Thrän, D. (2019): Biogas Upgrading: A Review of National Biomethane Strategies and Support Policies in Selected Countries.</w:t>
          </w:r>
          <w:bookmarkEnd w:id="2261"/>
          <w:r w:rsidRPr="00EA5CAB">
            <w:rPr>
              <w:sz w:val="20"/>
              <w:szCs w:val="20"/>
              <w:lang w:val="en-US"/>
              <w:rPrChange w:id="2263" w:author="Simon Hellmann" w:date="2025-06-13T15:38:00Z" w16du:dateUtc="2025-06-13T13:38:00Z">
                <w:rPr>
                  <w:lang w:val="en-US"/>
                </w:rPr>
              </w:rPrChange>
            </w:rPr>
            <w:t xml:space="preserve"> </w:t>
          </w:r>
          <w:r w:rsidRPr="00EA5CAB">
            <w:rPr>
              <w:i/>
              <w:sz w:val="20"/>
              <w:szCs w:val="20"/>
              <w:lang w:val="en-US"/>
              <w:rPrChange w:id="2264" w:author="Simon Hellmann" w:date="2025-06-13T15:38:00Z" w16du:dateUtc="2025-06-13T13:38:00Z">
                <w:rPr>
                  <w:i/>
                  <w:lang w:val="en-US"/>
                </w:rPr>
              </w:rPrChange>
            </w:rPr>
            <w:t xml:space="preserve">Energies </w:t>
          </w:r>
          <w:r w:rsidRPr="00EA5CAB">
            <w:rPr>
              <w:sz w:val="20"/>
              <w:szCs w:val="20"/>
              <w:lang w:val="en-US"/>
              <w:rPrChange w:id="2265" w:author="Simon Hellmann" w:date="2025-06-13T15:38:00Z" w16du:dateUtc="2025-06-13T13:38:00Z">
                <w:rPr>
                  <w:lang w:val="en-US"/>
                </w:rPr>
              </w:rPrChange>
            </w:rPr>
            <w:t>12 (19), 3803.</w:t>
          </w:r>
        </w:p>
        <w:p w14:paraId="7849ADC5" w14:textId="77777777" w:rsidR="00B7360D" w:rsidRPr="00EA5CAB" w:rsidRDefault="00B7360D" w:rsidP="00B7360D">
          <w:pPr>
            <w:pStyle w:val="CitaviBibliographyEntry"/>
            <w:rPr>
              <w:sz w:val="20"/>
              <w:szCs w:val="20"/>
              <w:lang w:val="en-US"/>
              <w:rPrChange w:id="2266" w:author="Simon Hellmann" w:date="2025-06-13T15:38:00Z" w16du:dateUtc="2025-06-13T13:38:00Z">
                <w:rPr>
                  <w:lang w:val="en-US"/>
                </w:rPr>
              </w:rPrChange>
            </w:rPr>
          </w:pPr>
          <w:bookmarkStart w:id="2267" w:name="_CTVL0016c399863ccfe40b086b86d64a0941922"/>
          <w:r w:rsidRPr="00EA5CAB">
            <w:rPr>
              <w:sz w:val="20"/>
              <w:szCs w:val="20"/>
              <w:lang w:val="en-US"/>
              <w:rPrChange w:id="2268" w:author="Simon Hellmann" w:date="2025-06-13T15:38:00Z" w16du:dateUtc="2025-06-13T13:38:00Z">
                <w:rPr>
                  <w:lang w:val="en-US"/>
                </w:rPr>
              </w:rPrChange>
            </w:rPr>
            <w:t>Schröer, D.; Latacz</w:t>
          </w:r>
          <w:r w:rsidRPr="00EA5CAB">
            <w:rPr>
              <w:rFonts w:ascii="Times New Roman" w:hAnsi="Times New Roman" w:cs="Times New Roman"/>
              <w:sz w:val="20"/>
              <w:szCs w:val="20"/>
              <w:lang w:val="en-US"/>
              <w:rPrChange w:id="2269" w:author="Simon Hellmann" w:date="2025-06-13T15:38:00Z" w16du:dateUtc="2025-06-13T13:38:00Z">
                <w:rPr>
                  <w:rFonts w:ascii="Times New Roman" w:hAnsi="Times New Roman" w:cs="Times New Roman"/>
                  <w:lang w:val="en-US"/>
                </w:rPr>
              </w:rPrChange>
            </w:rPr>
            <w:t>‐</w:t>
          </w:r>
          <w:r w:rsidRPr="00EA5CAB">
            <w:rPr>
              <w:sz w:val="20"/>
              <w:szCs w:val="20"/>
              <w:lang w:val="en-US"/>
              <w:rPrChange w:id="2270" w:author="Simon Hellmann" w:date="2025-06-13T15:38:00Z" w16du:dateUtc="2025-06-13T13:38:00Z">
                <w:rPr>
                  <w:lang w:val="en-US"/>
                </w:rPr>
              </w:rPrChange>
            </w:rPr>
            <w:t>Lohmann, U. (2024): Flexibilization or biomethane upgrading? Investment preference of German biogas plant operators for the follow</w:t>
          </w:r>
          <w:r w:rsidRPr="00EA5CAB">
            <w:rPr>
              <w:rFonts w:ascii="Times New Roman" w:hAnsi="Times New Roman" w:cs="Times New Roman"/>
              <w:sz w:val="20"/>
              <w:szCs w:val="20"/>
              <w:lang w:val="en-US"/>
              <w:rPrChange w:id="2271" w:author="Simon Hellmann" w:date="2025-06-13T15:38:00Z" w16du:dateUtc="2025-06-13T13:38:00Z">
                <w:rPr>
                  <w:rFonts w:ascii="Times New Roman" w:hAnsi="Times New Roman" w:cs="Times New Roman"/>
                  <w:lang w:val="en-US"/>
                </w:rPr>
              </w:rPrChange>
            </w:rPr>
            <w:t>‐</w:t>
          </w:r>
          <w:r w:rsidRPr="00EA5CAB">
            <w:rPr>
              <w:sz w:val="20"/>
              <w:szCs w:val="20"/>
              <w:lang w:val="en-US"/>
              <w:rPrChange w:id="2272" w:author="Simon Hellmann" w:date="2025-06-13T15:38:00Z" w16du:dateUtc="2025-06-13T13:38:00Z">
                <w:rPr>
                  <w:lang w:val="en-US"/>
                </w:rPr>
              </w:rPrChange>
            </w:rPr>
            <w:t>up of guaranteed feed</w:t>
          </w:r>
          <w:r w:rsidRPr="00EA5CAB">
            <w:rPr>
              <w:rFonts w:ascii="Times New Roman" w:hAnsi="Times New Roman" w:cs="Times New Roman"/>
              <w:sz w:val="20"/>
              <w:szCs w:val="20"/>
              <w:lang w:val="en-US"/>
              <w:rPrChange w:id="2273" w:author="Simon Hellmann" w:date="2025-06-13T15:38:00Z" w16du:dateUtc="2025-06-13T13:38:00Z">
                <w:rPr>
                  <w:rFonts w:ascii="Times New Roman" w:hAnsi="Times New Roman" w:cs="Times New Roman"/>
                  <w:lang w:val="en-US"/>
                </w:rPr>
              </w:rPrChange>
            </w:rPr>
            <w:t>‐</w:t>
          </w:r>
          <w:r w:rsidRPr="00EA5CAB">
            <w:rPr>
              <w:sz w:val="20"/>
              <w:szCs w:val="20"/>
              <w:lang w:val="en-US"/>
              <w:rPrChange w:id="2274" w:author="Simon Hellmann" w:date="2025-06-13T15:38:00Z" w16du:dateUtc="2025-06-13T13:38:00Z">
                <w:rPr>
                  <w:lang w:val="en-US"/>
                </w:rPr>
              </w:rPrChange>
            </w:rPr>
            <w:t>in tariffs.</w:t>
          </w:r>
          <w:bookmarkEnd w:id="2267"/>
          <w:r w:rsidRPr="00EA5CAB">
            <w:rPr>
              <w:sz w:val="20"/>
              <w:szCs w:val="20"/>
              <w:lang w:val="en-US"/>
              <w:rPrChange w:id="2275" w:author="Simon Hellmann" w:date="2025-06-13T15:38:00Z" w16du:dateUtc="2025-06-13T13:38:00Z">
                <w:rPr>
                  <w:lang w:val="en-US"/>
                </w:rPr>
              </w:rPrChange>
            </w:rPr>
            <w:t xml:space="preserve"> </w:t>
          </w:r>
          <w:r w:rsidRPr="00EA5CAB">
            <w:rPr>
              <w:i/>
              <w:sz w:val="20"/>
              <w:szCs w:val="20"/>
              <w:lang w:val="en-US"/>
              <w:rPrChange w:id="2276" w:author="Simon Hellmann" w:date="2025-06-13T15:38:00Z" w16du:dateUtc="2025-06-13T13:38:00Z">
                <w:rPr>
                  <w:i/>
                  <w:lang w:val="en-US"/>
                </w:rPr>
              </w:rPrChange>
            </w:rPr>
            <w:t xml:space="preserve">GCB Bioenergy </w:t>
          </w:r>
          <w:r w:rsidRPr="00EA5CAB">
            <w:rPr>
              <w:sz w:val="20"/>
              <w:szCs w:val="20"/>
              <w:lang w:val="en-US"/>
              <w:rPrChange w:id="2277" w:author="Simon Hellmann" w:date="2025-06-13T15:38:00Z" w16du:dateUtc="2025-06-13T13:38:00Z">
                <w:rPr>
                  <w:lang w:val="en-US"/>
                </w:rPr>
              </w:rPrChange>
            </w:rPr>
            <w:t>16 (2), Article e13111.</w:t>
          </w:r>
        </w:p>
        <w:p w14:paraId="1D9A953F" w14:textId="77777777" w:rsidR="00B7360D" w:rsidRPr="00EA5CAB" w:rsidRDefault="00B7360D" w:rsidP="00B7360D">
          <w:pPr>
            <w:pStyle w:val="CitaviBibliographyEntry"/>
            <w:rPr>
              <w:sz w:val="20"/>
              <w:szCs w:val="20"/>
              <w:lang w:val="de-DE"/>
              <w:rPrChange w:id="2278" w:author="Simon Hellmann" w:date="2025-06-13T15:38:00Z" w16du:dateUtc="2025-06-13T13:38:00Z">
                <w:rPr>
                  <w:lang w:val="en-US"/>
                </w:rPr>
              </w:rPrChange>
            </w:rPr>
          </w:pPr>
          <w:bookmarkStart w:id="2279" w:name="_CTVL0016898c431e65640d492a95a80bb1e400c"/>
          <w:r w:rsidRPr="00EA5CAB">
            <w:rPr>
              <w:sz w:val="20"/>
              <w:szCs w:val="20"/>
              <w:lang w:val="en-US"/>
              <w:rPrChange w:id="2280" w:author="Simon Hellmann" w:date="2025-06-13T15:38:00Z" w16du:dateUtc="2025-06-13T13:38:00Z">
                <w:rPr>
                  <w:lang w:val="en-US"/>
                </w:rPr>
              </w:rPrChange>
            </w:rPr>
            <w:t>Steindl, M.; Venus, T. J.; Koch, K. (2025): A new framework for the technical biogas potential: Concept design, method development, and analytical application in a case study from Germany.</w:t>
          </w:r>
          <w:bookmarkEnd w:id="2279"/>
          <w:r w:rsidRPr="00EA5CAB">
            <w:rPr>
              <w:sz w:val="20"/>
              <w:szCs w:val="20"/>
              <w:lang w:val="en-US"/>
              <w:rPrChange w:id="2281" w:author="Simon Hellmann" w:date="2025-06-13T15:38:00Z" w16du:dateUtc="2025-06-13T13:38:00Z">
                <w:rPr>
                  <w:lang w:val="en-US"/>
                </w:rPr>
              </w:rPrChange>
            </w:rPr>
            <w:t xml:space="preserve"> </w:t>
          </w:r>
          <w:r w:rsidRPr="00EA5CAB">
            <w:rPr>
              <w:i/>
              <w:sz w:val="20"/>
              <w:szCs w:val="20"/>
              <w:lang w:val="de-DE"/>
              <w:rPrChange w:id="2282" w:author="Simon Hellmann" w:date="2025-06-13T15:38:00Z" w16du:dateUtc="2025-06-13T13:38:00Z">
                <w:rPr>
                  <w:i/>
                  <w:lang w:val="en-US"/>
                </w:rPr>
              </w:rPrChange>
            </w:rPr>
            <w:t xml:space="preserve">Renewable and Sustainable Energy Reviews </w:t>
          </w:r>
          <w:r w:rsidRPr="00EA5CAB">
            <w:rPr>
              <w:sz w:val="20"/>
              <w:szCs w:val="20"/>
              <w:lang w:val="de-DE"/>
              <w:rPrChange w:id="2283" w:author="Simon Hellmann" w:date="2025-06-13T15:38:00Z" w16du:dateUtc="2025-06-13T13:38:00Z">
                <w:rPr>
                  <w:lang w:val="en-US"/>
                </w:rPr>
              </w:rPrChange>
            </w:rPr>
            <w:t>216, 115645.</w:t>
          </w:r>
        </w:p>
        <w:p w14:paraId="00BBA4DF" w14:textId="77777777" w:rsidR="00B7360D" w:rsidRPr="00EA5CAB" w:rsidRDefault="00B7360D" w:rsidP="00B7360D">
          <w:pPr>
            <w:pStyle w:val="CitaviBibliographyEntry"/>
            <w:rPr>
              <w:sz w:val="20"/>
              <w:szCs w:val="20"/>
              <w:lang w:val="de-DE"/>
              <w:rPrChange w:id="2284" w:author="Simon Hellmann" w:date="2025-06-13T15:38:00Z" w16du:dateUtc="2025-06-13T13:38:00Z">
                <w:rPr>
                  <w:lang w:val="en-US"/>
                </w:rPr>
              </w:rPrChange>
            </w:rPr>
          </w:pPr>
          <w:bookmarkStart w:id="2285" w:name="_CTVL001ce24aa14885f4936b489a97cce8cd787"/>
          <w:r w:rsidRPr="00EA5CAB">
            <w:rPr>
              <w:sz w:val="20"/>
              <w:szCs w:val="20"/>
              <w:lang w:val="de-DE"/>
              <w:rPrChange w:id="2286" w:author="Simon Hellmann" w:date="2025-06-13T15:38:00Z" w16du:dateUtc="2025-06-13T13:38:00Z">
                <w:rPr>
                  <w:lang w:val="en-US"/>
                </w:rPr>
              </w:rPrChange>
            </w:rPr>
            <w:t>Stur, M.; Pohl, M.; Krebs, C.; Mauky, E. (2022): Charakterisierung von Biogasspeichern: Einflüsse und Methodenvergleich.</w:t>
          </w:r>
        </w:p>
        <w:p w14:paraId="412662ED" w14:textId="77777777" w:rsidR="00B7360D" w:rsidRPr="00EA5CAB" w:rsidRDefault="00B7360D" w:rsidP="00B7360D">
          <w:pPr>
            <w:pStyle w:val="CitaviBibliographyEntry"/>
            <w:rPr>
              <w:sz w:val="20"/>
              <w:szCs w:val="20"/>
              <w:lang w:val="en-US"/>
              <w:rPrChange w:id="2287" w:author="Simon Hellmann" w:date="2025-06-13T15:38:00Z" w16du:dateUtc="2025-06-13T13:38:00Z">
                <w:rPr>
                  <w:lang w:val="en-US"/>
                </w:rPr>
              </w:rPrChange>
            </w:rPr>
          </w:pPr>
          <w:bookmarkStart w:id="2288" w:name="_CTVL00145abb379c65c4fa2be432c706bc9c886"/>
          <w:bookmarkEnd w:id="2285"/>
          <w:r w:rsidRPr="00EA5CAB">
            <w:rPr>
              <w:sz w:val="20"/>
              <w:szCs w:val="20"/>
              <w:lang w:val="de-DE"/>
              <w:rPrChange w:id="2289" w:author="Simon Hellmann" w:date="2025-06-13T15:38:00Z" w16du:dateUtc="2025-06-13T13:38:00Z">
                <w:rPr>
                  <w:lang w:val="en-US"/>
                </w:rPr>
              </w:rPrChange>
            </w:rPr>
            <w:t>Theuerl, S.; Herrmann, C.; Heiermann, M.; Grundmann, P.; Landwehr, N.; Kreidenweis, U.; Prochnow, A. (2019): The Future Agricultural Biogas Plant in Germany.</w:t>
          </w:r>
          <w:bookmarkEnd w:id="2288"/>
          <w:r w:rsidRPr="00EA5CAB">
            <w:rPr>
              <w:sz w:val="20"/>
              <w:szCs w:val="20"/>
              <w:lang w:val="de-DE"/>
              <w:rPrChange w:id="2290" w:author="Simon Hellmann" w:date="2025-06-13T15:38:00Z" w16du:dateUtc="2025-06-13T13:38:00Z">
                <w:rPr>
                  <w:lang w:val="en-US"/>
                </w:rPr>
              </w:rPrChange>
            </w:rPr>
            <w:t xml:space="preserve"> </w:t>
          </w:r>
          <w:r w:rsidRPr="00EA5CAB">
            <w:rPr>
              <w:i/>
              <w:sz w:val="20"/>
              <w:szCs w:val="20"/>
              <w:lang w:val="en-US"/>
              <w:rPrChange w:id="2291" w:author="Simon Hellmann" w:date="2025-06-13T15:38:00Z" w16du:dateUtc="2025-06-13T13:38:00Z">
                <w:rPr>
                  <w:i/>
                  <w:lang w:val="en-US"/>
                </w:rPr>
              </w:rPrChange>
            </w:rPr>
            <w:t xml:space="preserve">Energies </w:t>
          </w:r>
          <w:r w:rsidRPr="00EA5CAB">
            <w:rPr>
              <w:sz w:val="20"/>
              <w:szCs w:val="20"/>
              <w:lang w:val="en-US"/>
              <w:rPrChange w:id="2292" w:author="Simon Hellmann" w:date="2025-06-13T15:38:00Z" w16du:dateUtc="2025-06-13T13:38:00Z">
                <w:rPr>
                  <w:lang w:val="en-US"/>
                </w:rPr>
              </w:rPrChange>
            </w:rPr>
            <w:t>12 (3), 396.</w:t>
          </w:r>
        </w:p>
        <w:p w14:paraId="5B6E9B58" w14:textId="77777777" w:rsidR="00B7360D" w:rsidRPr="00EA5CAB" w:rsidRDefault="00B7360D" w:rsidP="00B7360D">
          <w:pPr>
            <w:pStyle w:val="CitaviBibliographyEntry"/>
            <w:rPr>
              <w:sz w:val="20"/>
              <w:szCs w:val="20"/>
              <w:lang w:val="en-US"/>
              <w:rPrChange w:id="2293" w:author="Simon Hellmann" w:date="2025-06-13T15:38:00Z" w16du:dateUtc="2025-06-13T13:38:00Z">
                <w:rPr>
                  <w:lang w:val="en-US"/>
                </w:rPr>
              </w:rPrChange>
            </w:rPr>
          </w:pPr>
          <w:bookmarkStart w:id="2294" w:name="_CTVL0010fd60b7558314efbb8aa4629189e2aff"/>
          <w:r w:rsidRPr="00EA5CAB">
            <w:rPr>
              <w:sz w:val="20"/>
              <w:szCs w:val="20"/>
              <w:lang w:val="en-US"/>
              <w:rPrChange w:id="2295" w:author="Simon Hellmann" w:date="2025-06-13T15:38:00Z" w16du:dateUtc="2025-06-13T13:38:00Z">
                <w:rPr>
                  <w:lang w:val="en-US"/>
                </w:rPr>
              </w:rPrChange>
            </w:rPr>
            <w:t>Tisocco, S.; Weinrich, S.; Lyons, G.; Wills, M.; Zhan, X.; Crosson, P. (2024): Application of a simplified ADM1 for full-scale anaerobic co-digestion of cattle slurry and grass silage: assessment of input variability.</w:t>
          </w:r>
          <w:bookmarkEnd w:id="2294"/>
          <w:r w:rsidRPr="00EA5CAB">
            <w:rPr>
              <w:sz w:val="20"/>
              <w:szCs w:val="20"/>
              <w:lang w:val="en-US"/>
              <w:rPrChange w:id="2296" w:author="Simon Hellmann" w:date="2025-06-13T15:38:00Z" w16du:dateUtc="2025-06-13T13:38:00Z">
                <w:rPr>
                  <w:lang w:val="en-US"/>
                </w:rPr>
              </w:rPrChange>
            </w:rPr>
            <w:t xml:space="preserve"> </w:t>
          </w:r>
          <w:r w:rsidRPr="00EA5CAB">
            <w:rPr>
              <w:i/>
              <w:sz w:val="20"/>
              <w:szCs w:val="20"/>
              <w:lang w:val="en-US"/>
              <w:rPrChange w:id="2297" w:author="Simon Hellmann" w:date="2025-06-13T15:38:00Z" w16du:dateUtc="2025-06-13T13:38:00Z">
                <w:rPr>
                  <w:i/>
                  <w:lang w:val="en-US"/>
                </w:rPr>
              </w:rPrChange>
            </w:rPr>
            <w:t xml:space="preserve">Frontiers of Environmental Science &amp; Engineering </w:t>
          </w:r>
          <w:r w:rsidRPr="00EA5CAB">
            <w:rPr>
              <w:sz w:val="20"/>
              <w:szCs w:val="20"/>
              <w:lang w:val="en-US"/>
              <w:rPrChange w:id="2298" w:author="Simon Hellmann" w:date="2025-06-13T15:38:00Z" w16du:dateUtc="2025-06-13T13:38:00Z">
                <w:rPr>
                  <w:lang w:val="en-US"/>
                </w:rPr>
              </w:rPrChange>
            </w:rPr>
            <w:t>18 (4).</w:t>
          </w:r>
        </w:p>
        <w:p w14:paraId="61704E08" w14:textId="77777777" w:rsidR="00B7360D" w:rsidRPr="00EA5CAB" w:rsidRDefault="00B7360D" w:rsidP="00B7360D">
          <w:pPr>
            <w:pStyle w:val="CitaviBibliographyEntry"/>
            <w:rPr>
              <w:sz w:val="20"/>
              <w:szCs w:val="20"/>
              <w:lang w:val="en-US"/>
              <w:rPrChange w:id="2299" w:author="Simon Hellmann" w:date="2025-06-13T15:38:00Z" w16du:dateUtc="2025-06-13T13:38:00Z">
                <w:rPr>
                  <w:lang w:val="en-US"/>
                </w:rPr>
              </w:rPrChange>
            </w:rPr>
          </w:pPr>
          <w:bookmarkStart w:id="2300" w:name="_CTVL001a6c19f5ed0b04d3a96021ade56571554"/>
          <w:r w:rsidRPr="00EA5CAB">
            <w:rPr>
              <w:sz w:val="20"/>
              <w:szCs w:val="20"/>
              <w:lang w:val="en-US"/>
              <w:rPrChange w:id="2301" w:author="Simon Hellmann" w:date="2025-06-13T15:38:00Z" w16du:dateUtc="2025-06-13T13:38:00Z">
                <w:rPr>
                  <w:lang w:val="en-US"/>
                </w:rPr>
              </w:rPrChange>
            </w:rPr>
            <w:t>Wächter, A.; Biegler, L. T. (2006): On the implementation of an interior-point filter line-search algorithm for large-scale nonlinear programming.</w:t>
          </w:r>
          <w:bookmarkEnd w:id="2300"/>
          <w:r w:rsidRPr="00EA5CAB">
            <w:rPr>
              <w:sz w:val="20"/>
              <w:szCs w:val="20"/>
              <w:lang w:val="en-US"/>
              <w:rPrChange w:id="2302" w:author="Simon Hellmann" w:date="2025-06-13T15:38:00Z" w16du:dateUtc="2025-06-13T13:38:00Z">
                <w:rPr>
                  <w:lang w:val="en-US"/>
                </w:rPr>
              </w:rPrChange>
            </w:rPr>
            <w:t xml:space="preserve"> </w:t>
          </w:r>
          <w:r w:rsidRPr="00EA5CAB">
            <w:rPr>
              <w:i/>
              <w:sz w:val="20"/>
              <w:szCs w:val="20"/>
              <w:lang w:val="en-US"/>
              <w:rPrChange w:id="2303" w:author="Simon Hellmann" w:date="2025-06-13T15:38:00Z" w16du:dateUtc="2025-06-13T13:38:00Z">
                <w:rPr>
                  <w:i/>
                  <w:lang w:val="en-US"/>
                </w:rPr>
              </w:rPrChange>
            </w:rPr>
            <w:t xml:space="preserve">Mathematical Programming </w:t>
          </w:r>
          <w:r w:rsidRPr="00EA5CAB">
            <w:rPr>
              <w:sz w:val="20"/>
              <w:szCs w:val="20"/>
              <w:lang w:val="en-US"/>
              <w:rPrChange w:id="2304" w:author="Simon Hellmann" w:date="2025-06-13T15:38:00Z" w16du:dateUtc="2025-06-13T13:38:00Z">
                <w:rPr>
                  <w:lang w:val="en-US"/>
                </w:rPr>
              </w:rPrChange>
            </w:rPr>
            <w:t>106 (1), 25–57.</w:t>
          </w:r>
        </w:p>
        <w:p w14:paraId="1CC53C08" w14:textId="77777777" w:rsidR="00B7360D" w:rsidRPr="00EA5CAB" w:rsidRDefault="00B7360D" w:rsidP="00B7360D">
          <w:pPr>
            <w:pStyle w:val="CitaviBibliographyEntry"/>
            <w:rPr>
              <w:sz w:val="20"/>
              <w:szCs w:val="20"/>
              <w:lang w:val="en-US"/>
              <w:rPrChange w:id="2305" w:author="Simon Hellmann" w:date="2025-06-13T15:38:00Z" w16du:dateUtc="2025-06-13T13:38:00Z">
                <w:rPr>
                  <w:lang w:val="en-US"/>
                </w:rPr>
              </w:rPrChange>
            </w:rPr>
          </w:pPr>
          <w:bookmarkStart w:id="2306" w:name="_CTVL0016df8aa821b7747acb1edb4d9183c161a"/>
          <w:r w:rsidRPr="00EA5CAB">
            <w:rPr>
              <w:sz w:val="20"/>
              <w:szCs w:val="20"/>
              <w:lang w:val="en-US"/>
              <w:rPrChange w:id="2307" w:author="Simon Hellmann" w:date="2025-06-13T15:38:00Z" w16du:dateUtc="2025-06-13T13:38:00Z">
                <w:rPr>
                  <w:lang w:val="en-US"/>
                </w:rPr>
              </w:rPrChange>
            </w:rPr>
            <w:t>Weinrich, S.; Mauky, E.; Schmidt, T.; Krebs, C.; Liebetrau, J.; Nelles, M. (2021): Systematic simplification of the Anaerobic Digestion Model No. 1 ({ADM1}) - Laboratory experiments and model application.</w:t>
          </w:r>
          <w:bookmarkEnd w:id="2306"/>
          <w:r w:rsidRPr="00EA5CAB">
            <w:rPr>
              <w:sz w:val="20"/>
              <w:szCs w:val="20"/>
              <w:lang w:val="en-US"/>
              <w:rPrChange w:id="2308" w:author="Simon Hellmann" w:date="2025-06-13T15:38:00Z" w16du:dateUtc="2025-06-13T13:38:00Z">
                <w:rPr>
                  <w:lang w:val="en-US"/>
                </w:rPr>
              </w:rPrChange>
            </w:rPr>
            <w:t xml:space="preserve"> </w:t>
          </w:r>
          <w:r w:rsidRPr="00EA5CAB">
            <w:rPr>
              <w:i/>
              <w:sz w:val="20"/>
              <w:szCs w:val="20"/>
              <w:lang w:val="en-US"/>
              <w:rPrChange w:id="2309" w:author="Simon Hellmann" w:date="2025-06-13T15:38:00Z" w16du:dateUtc="2025-06-13T13:38:00Z">
                <w:rPr>
                  <w:i/>
                  <w:lang w:val="en-US"/>
                </w:rPr>
              </w:rPrChange>
            </w:rPr>
            <w:t xml:space="preserve">Bioresource technology </w:t>
          </w:r>
          <w:r w:rsidRPr="00EA5CAB">
            <w:rPr>
              <w:sz w:val="20"/>
              <w:szCs w:val="20"/>
              <w:lang w:val="en-US"/>
              <w:rPrChange w:id="2310" w:author="Simon Hellmann" w:date="2025-06-13T15:38:00Z" w16du:dateUtc="2025-06-13T13:38:00Z">
                <w:rPr>
                  <w:lang w:val="en-US"/>
                </w:rPr>
              </w:rPrChange>
            </w:rPr>
            <w:t>333, 125104.</w:t>
          </w:r>
        </w:p>
        <w:p w14:paraId="230C1F30" w14:textId="77777777" w:rsidR="00B7360D" w:rsidRPr="00EA5CAB" w:rsidRDefault="00B7360D" w:rsidP="00B7360D">
          <w:pPr>
            <w:pStyle w:val="CitaviBibliographyEntry"/>
            <w:rPr>
              <w:sz w:val="20"/>
              <w:szCs w:val="20"/>
              <w:lang w:val="de-DE"/>
              <w:rPrChange w:id="2311" w:author="Simon Hellmann" w:date="2025-06-13T15:38:00Z" w16du:dateUtc="2025-06-13T13:38:00Z">
                <w:rPr>
                  <w:lang w:val="en-US"/>
                </w:rPr>
              </w:rPrChange>
            </w:rPr>
          </w:pPr>
          <w:bookmarkStart w:id="2312" w:name="_CTVL0011ab1625a1f8746d89116961d23d09cb8"/>
          <w:r w:rsidRPr="00EA5CAB">
            <w:rPr>
              <w:sz w:val="20"/>
              <w:szCs w:val="20"/>
              <w:lang w:val="en-US"/>
              <w:rPrChange w:id="2313" w:author="Simon Hellmann" w:date="2025-06-13T15:38:00Z" w16du:dateUtc="2025-06-13T13:38:00Z">
                <w:rPr>
                  <w:lang w:val="en-US"/>
                </w:rPr>
              </w:rPrChange>
            </w:rPr>
            <w:lastRenderedPageBreak/>
            <w:t>Weinrich, S.; Nelles, M. (2021): Systematic simplification of the Anaerobic Digestion Model No. 1 ({ADM1}) - Model development and stoichiometric analysis.</w:t>
          </w:r>
          <w:bookmarkEnd w:id="2312"/>
          <w:r w:rsidRPr="00EA5CAB">
            <w:rPr>
              <w:sz w:val="20"/>
              <w:szCs w:val="20"/>
              <w:lang w:val="en-US"/>
              <w:rPrChange w:id="2314" w:author="Simon Hellmann" w:date="2025-06-13T15:38:00Z" w16du:dateUtc="2025-06-13T13:38:00Z">
                <w:rPr>
                  <w:lang w:val="en-US"/>
                </w:rPr>
              </w:rPrChange>
            </w:rPr>
            <w:t xml:space="preserve"> </w:t>
          </w:r>
          <w:r w:rsidRPr="00EA5CAB">
            <w:rPr>
              <w:i/>
              <w:sz w:val="20"/>
              <w:szCs w:val="20"/>
              <w:lang w:val="de-DE"/>
              <w:rPrChange w:id="2315" w:author="Simon Hellmann" w:date="2025-06-13T15:38:00Z" w16du:dateUtc="2025-06-13T13:38:00Z">
                <w:rPr>
                  <w:i/>
                  <w:lang w:val="en-US"/>
                </w:rPr>
              </w:rPrChange>
            </w:rPr>
            <w:t xml:space="preserve">Bioresource technology </w:t>
          </w:r>
          <w:r w:rsidRPr="00EA5CAB">
            <w:rPr>
              <w:sz w:val="20"/>
              <w:szCs w:val="20"/>
              <w:lang w:val="de-DE"/>
              <w:rPrChange w:id="2316" w:author="Simon Hellmann" w:date="2025-06-13T15:38:00Z" w16du:dateUtc="2025-06-13T13:38:00Z">
                <w:rPr>
                  <w:lang w:val="en-US"/>
                </w:rPr>
              </w:rPrChange>
            </w:rPr>
            <w:t>333, 125124.</w:t>
          </w:r>
        </w:p>
        <w:p w14:paraId="72267211" w14:textId="77777777" w:rsidR="00B7360D" w:rsidRPr="00EA5CAB" w:rsidRDefault="00B7360D" w:rsidP="00B7360D">
          <w:pPr>
            <w:pStyle w:val="CitaviBibliographyEntry"/>
            <w:rPr>
              <w:sz w:val="20"/>
              <w:szCs w:val="20"/>
              <w:lang w:val="de-DE"/>
              <w:rPrChange w:id="2317" w:author="Simon Hellmann" w:date="2025-06-13T15:38:00Z" w16du:dateUtc="2025-06-13T13:38:00Z">
                <w:rPr>
                  <w:lang w:val="en-US"/>
                </w:rPr>
              </w:rPrChange>
            </w:rPr>
          </w:pPr>
          <w:bookmarkStart w:id="2318" w:name="_CTVL001f1aa20dc1733474cba6c9c9c69c24f87"/>
          <w:r w:rsidRPr="00EA5CAB">
            <w:rPr>
              <w:sz w:val="20"/>
              <w:szCs w:val="20"/>
              <w:lang w:val="de-DE"/>
              <w:rPrChange w:id="2319" w:author="Simon Hellmann" w:date="2025-06-13T15:38:00Z" w16du:dateUtc="2025-06-13T13:38:00Z">
                <w:rPr>
                  <w:lang w:val="en-US"/>
                </w:rPr>
              </w:rPrChange>
            </w:rPr>
            <w:t xml:space="preserve">Weinrich, Sören; Schäfer, Franziska; Liebetrau, Jan; Bochmann, Günther (Eds.) </w:t>
          </w:r>
          <w:r w:rsidRPr="00EA5CAB">
            <w:rPr>
              <w:sz w:val="20"/>
              <w:szCs w:val="20"/>
              <w:lang w:val="en-US"/>
              <w:rPrChange w:id="2320" w:author="Simon Hellmann" w:date="2025-06-13T15:38:00Z" w16du:dateUtc="2025-06-13T13:38:00Z">
                <w:rPr>
                  <w:lang w:val="en-US"/>
                </w:rPr>
              </w:rPrChange>
            </w:rPr>
            <w:t xml:space="preserve">(2018): Value of batch tests for biogas potential analysis. Method comparison and challenges of substrate and efficiency evaluation of biogas plants. With assistance of Urs Baier, Jerry D. Murphy. International Energy Agency. </w:t>
          </w:r>
          <w:r w:rsidRPr="00EA5CAB">
            <w:rPr>
              <w:sz w:val="20"/>
              <w:szCs w:val="20"/>
              <w:lang w:val="de-DE"/>
              <w:rPrChange w:id="2321" w:author="Simon Hellmann" w:date="2025-06-13T15:38:00Z" w16du:dateUtc="2025-06-13T13:38:00Z">
                <w:rPr>
                  <w:lang w:val="en-US"/>
                </w:rPr>
              </w:rPrChange>
            </w:rPr>
            <w:t>Erscheinungsort nicht ermittelbar: IEA Bioenergy. Available online at https://edocs.tib.eu/files/e01fn19/1682125734.pdf.</w:t>
          </w:r>
        </w:p>
        <w:p w14:paraId="1503D5D4" w14:textId="77777777" w:rsidR="00B7360D" w:rsidRPr="00EA5CAB" w:rsidRDefault="00B7360D" w:rsidP="00B7360D">
          <w:pPr>
            <w:pStyle w:val="CitaviBibliographyEntry"/>
            <w:rPr>
              <w:sz w:val="20"/>
              <w:szCs w:val="20"/>
              <w:lang w:val="en-US"/>
              <w:rPrChange w:id="2322" w:author="Simon Hellmann" w:date="2025-06-13T15:38:00Z" w16du:dateUtc="2025-06-13T13:38:00Z">
                <w:rPr>
                  <w:lang w:val="en-US"/>
                </w:rPr>
              </w:rPrChange>
            </w:rPr>
          </w:pPr>
          <w:bookmarkStart w:id="2323" w:name="_CTVL00160a56f986bdf4450b09e42cf639c09b9"/>
          <w:bookmarkEnd w:id="2318"/>
          <w:r w:rsidRPr="00EA5CAB">
            <w:rPr>
              <w:sz w:val="20"/>
              <w:szCs w:val="20"/>
              <w:lang w:val="en-US"/>
              <w:rPrChange w:id="2324" w:author="Simon Hellmann" w:date="2025-06-13T15:38:00Z" w16du:dateUtc="2025-06-13T13:38:00Z">
                <w:rPr>
                  <w:lang w:val="en-US"/>
                </w:rPr>
              </w:rPrChange>
            </w:rPr>
            <w:t>Weißbach, F. (2009): Evaluation of the renewable primary products for biogas production. Part I: Gas production potential of the fermentable nutrients.</w:t>
          </w:r>
          <w:bookmarkEnd w:id="2323"/>
          <w:r w:rsidRPr="00EA5CAB">
            <w:rPr>
              <w:sz w:val="20"/>
              <w:szCs w:val="20"/>
              <w:lang w:val="en-US"/>
              <w:rPrChange w:id="2325" w:author="Simon Hellmann" w:date="2025-06-13T15:38:00Z" w16du:dateUtc="2025-06-13T13:38:00Z">
                <w:rPr>
                  <w:lang w:val="en-US"/>
                </w:rPr>
              </w:rPrChange>
            </w:rPr>
            <w:t xml:space="preserve"> </w:t>
          </w:r>
          <w:r w:rsidRPr="00EA5CAB">
            <w:rPr>
              <w:i/>
              <w:sz w:val="20"/>
              <w:szCs w:val="20"/>
              <w:lang w:val="en-US"/>
              <w:rPrChange w:id="2326" w:author="Simon Hellmann" w:date="2025-06-13T15:38:00Z" w16du:dateUtc="2025-06-13T13:38:00Z">
                <w:rPr>
                  <w:i/>
                  <w:lang w:val="en-US"/>
                </w:rPr>
              </w:rPrChange>
            </w:rPr>
            <w:t xml:space="preserve">German journal of agronomy </w:t>
          </w:r>
          <w:r w:rsidRPr="00EA5CAB">
            <w:rPr>
              <w:sz w:val="20"/>
              <w:szCs w:val="20"/>
              <w:lang w:val="en-US"/>
              <w:rPrChange w:id="2327" w:author="Simon Hellmann" w:date="2025-06-13T15:38:00Z" w16du:dateUtc="2025-06-13T13:38:00Z">
                <w:rPr>
                  <w:lang w:val="en-US"/>
                </w:rPr>
              </w:rPrChange>
            </w:rPr>
            <w:t>(13 Nr. 2), 72–85.</w:t>
          </w:r>
        </w:p>
        <w:p w14:paraId="06ECFEFD" w14:textId="77777777" w:rsidR="00B7360D" w:rsidRPr="00EA5CAB" w:rsidRDefault="00B7360D" w:rsidP="00B7360D">
          <w:pPr>
            <w:pStyle w:val="CitaviBibliographyEntry"/>
            <w:rPr>
              <w:sz w:val="20"/>
              <w:szCs w:val="20"/>
              <w:lang w:val="en-US"/>
              <w:rPrChange w:id="2328" w:author="Simon Hellmann" w:date="2025-06-13T15:38:00Z" w16du:dateUtc="2025-06-13T13:38:00Z">
                <w:rPr>
                  <w:lang w:val="en-US"/>
                </w:rPr>
              </w:rPrChange>
            </w:rPr>
          </w:pPr>
          <w:bookmarkStart w:id="2329" w:name="_CTVL001d161db80b0484e89b63cc8a7402f653a"/>
          <w:r w:rsidRPr="00EA5CAB">
            <w:rPr>
              <w:sz w:val="20"/>
              <w:szCs w:val="20"/>
              <w:lang w:val="en-US"/>
              <w:rPrChange w:id="2330" w:author="Simon Hellmann" w:date="2025-06-13T15:38:00Z" w16du:dateUtc="2025-06-13T13:38:00Z">
                <w:rPr>
                  <w:lang w:val="en-US"/>
                </w:rPr>
              </w:rPrChange>
            </w:rPr>
            <w:t>Weißbach, F.; Strubelt, C. (2008a): Correcting the Dry Matter Content of Grass Silages as a Substrate for Biogas Production.</w:t>
          </w:r>
          <w:bookmarkEnd w:id="2329"/>
          <w:r w:rsidRPr="00EA5CAB">
            <w:rPr>
              <w:sz w:val="20"/>
              <w:szCs w:val="20"/>
              <w:lang w:val="en-US"/>
              <w:rPrChange w:id="2331" w:author="Simon Hellmann" w:date="2025-06-13T15:38:00Z" w16du:dateUtc="2025-06-13T13:38:00Z">
                <w:rPr>
                  <w:lang w:val="en-US"/>
                </w:rPr>
              </w:rPrChange>
            </w:rPr>
            <w:t xml:space="preserve"> </w:t>
          </w:r>
          <w:r w:rsidRPr="00EA5CAB">
            <w:rPr>
              <w:i/>
              <w:sz w:val="20"/>
              <w:szCs w:val="20"/>
              <w:lang w:val="en-US"/>
              <w:rPrChange w:id="2332" w:author="Simon Hellmann" w:date="2025-06-13T15:38:00Z" w16du:dateUtc="2025-06-13T13:38:00Z">
                <w:rPr>
                  <w:i/>
                  <w:lang w:val="en-US"/>
                </w:rPr>
              </w:rPrChange>
            </w:rPr>
            <w:t xml:space="preserve">Landtechnik </w:t>
          </w:r>
          <w:r w:rsidRPr="00EA5CAB">
            <w:rPr>
              <w:sz w:val="20"/>
              <w:szCs w:val="20"/>
              <w:lang w:val="en-US"/>
              <w:rPrChange w:id="2333" w:author="Simon Hellmann" w:date="2025-06-13T15:38:00Z" w16du:dateUtc="2025-06-13T13:38:00Z">
                <w:rPr>
                  <w:lang w:val="en-US"/>
                </w:rPr>
              </w:rPrChange>
            </w:rPr>
            <w:t>(63 Nr. 4), 210–211.</w:t>
          </w:r>
        </w:p>
        <w:p w14:paraId="6B37F424" w14:textId="77777777" w:rsidR="00B7360D" w:rsidRPr="00EA5CAB" w:rsidRDefault="00B7360D" w:rsidP="00B7360D">
          <w:pPr>
            <w:pStyle w:val="CitaviBibliographyEntry"/>
            <w:rPr>
              <w:sz w:val="20"/>
              <w:szCs w:val="20"/>
              <w:lang w:val="en-US"/>
              <w:rPrChange w:id="2334" w:author="Simon Hellmann" w:date="2025-06-13T15:38:00Z" w16du:dateUtc="2025-06-13T13:38:00Z">
                <w:rPr>
                  <w:lang w:val="en-US"/>
                </w:rPr>
              </w:rPrChange>
            </w:rPr>
          </w:pPr>
          <w:bookmarkStart w:id="2335" w:name="_CTVL001f9b5c747b038492e9f48c128844d030f"/>
          <w:r w:rsidRPr="00EA5CAB">
            <w:rPr>
              <w:sz w:val="20"/>
              <w:szCs w:val="20"/>
              <w:lang w:val="en-US"/>
              <w:rPrChange w:id="2336" w:author="Simon Hellmann" w:date="2025-06-13T15:38:00Z" w16du:dateUtc="2025-06-13T13:38:00Z">
                <w:rPr>
                  <w:lang w:val="en-US"/>
                </w:rPr>
              </w:rPrChange>
            </w:rPr>
            <w:t>Weißbach, F.; Strubelt, C. (2008b): Correcting the Dry Matter Content of Maize Silages as a Substrate for Biogas Production.</w:t>
          </w:r>
          <w:bookmarkEnd w:id="2335"/>
          <w:r w:rsidRPr="00EA5CAB">
            <w:rPr>
              <w:sz w:val="20"/>
              <w:szCs w:val="20"/>
              <w:lang w:val="en-US"/>
              <w:rPrChange w:id="2337" w:author="Simon Hellmann" w:date="2025-06-13T15:38:00Z" w16du:dateUtc="2025-06-13T13:38:00Z">
                <w:rPr>
                  <w:lang w:val="en-US"/>
                </w:rPr>
              </w:rPrChange>
            </w:rPr>
            <w:t xml:space="preserve"> </w:t>
          </w:r>
          <w:r w:rsidRPr="00EA5CAB">
            <w:rPr>
              <w:i/>
              <w:sz w:val="20"/>
              <w:szCs w:val="20"/>
              <w:lang w:val="en-US"/>
              <w:rPrChange w:id="2338" w:author="Simon Hellmann" w:date="2025-06-13T15:38:00Z" w16du:dateUtc="2025-06-13T13:38:00Z">
                <w:rPr>
                  <w:i/>
                  <w:lang w:val="en-US"/>
                </w:rPr>
              </w:rPrChange>
            </w:rPr>
            <w:t xml:space="preserve">Landtechnik </w:t>
          </w:r>
          <w:r w:rsidRPr="00EA5CAB">
            <w:rPr>
              <w:sz w:val="20"/>
              <w:szCs w:val="20"/>
              <w:lang w:val="en-US"/>
              <w:rPrChange w:id="2339" w:author="Simon Hellmann" w:date="2025-06-13T15:38:00Z" w16du:dateUtc="2025-06-13T13:38:00Z">
                <w:rPr>
                  <w:lang w:val="en-US"/>
                </w:rPr>
              </w:rPrChange>
            </w:rPr>
            <w:t>(63 Nr. 2), 82–83.</w:t>
          </w:r>
        </w:p>
        <w:p w14:paraId="3183CAEB" w14:textId="77777777" w:rsidR="00B7360D" w:rsidRPr="00EA5CAB" w:rsidRDefault="00B7360D" w:rsidP="00B7360D">
          <w:pPr>
            <w:pStyle w:val="CitaviBibliographyEntry"/>
            <w:rPr>
              <w:sz w:val="20"/>
              <w:szCs w:val="20"/>
              <w:lang w:val="de-DE"/>
              <w:rPrChange w:id="2340" w:author="Simon Hellmann" w:date="2025-06-13T15:38:00Z" w16du:dateUtc="2025-06-13T13:38:00Z">
                <w:rPr>
                  <w:lang w:val="en-US"/>
                </w:rPr>
              </w:rPrChange>
            </w:rPr>
          </w:pPr>
          <w:bookmarkStart w:id="2341" w:name="_CTVL0013b3a74e421b54e41aa1cd75eb414af95"/>
          <w:r w:rsidRPr="00EA5CAB">
            <w:rPr>
              <w:sz w:val="20"/>
              <w:szCs w:val="20"/>
              <w:lang w:val="en-US"/>
              <w:rPrChange w:id="2342" w:author="Simon Hellmann" w:date="2025-06-13T15:38:00Z" w16du:dateUtc="2025-06-13T13:38:00Z">
                <w:rPr>
                  <w:lang w:val="en-US"/>
                </w:rPr>
              </w:rPrChange>
            </w:rPr>
            <w:t>Weißbach, F.; Strubelt, C. (2008c): Correcting the Dry Matter Content of Sugar Beet Silages as a Substrate for Biogas Production.</w:t>
          </w:r>
          <w:bookmarkEnd w:id="2341"/>
          <w:r w:rsidRPr="00EA5CAB">
            <w:rPr>
              <w:sz w:val="20"/>
              <w:szCs w:val="20"/>
              <w:lang w:val="en-US"/>
              <w:rPrChange w:id="2343" w:author="Simon Hellmann" w:date="2025-06-13T15:38:00Z" w16du:dateUtc="2025-06-13T13:38:00Z">
                <w:rPr>
                  <w:lang w:val="en-US"/>
                </w:rPr>
              </w:rPrChange>
            </w:rPr>
            <w:t xml:space="preserve"> </w:t>
          </w:r>
          <w:r w:rsidRPr="00EA5CAB">
            <w:rPr>
              <w:i/>
              <w:sz w:val="20"/>
              <w:szCs w:val="20"/>
              <w:lang w:val="de-DE"/>
              <w:rPrChange w:id="2344" w:author="Simon Hellmann" w:date="2025-06-13T15:38:00Z" w16du:dateUtc="2025-06-13T13:38:00Z">
                <w:rPr>
                  <w:i/>
                  <w:lang w:val="en-US"/>
                </w:rPr>
              </w:rPrChange>
            </w:rPr>
            <w:t xml:space="preserve">Landtechnik </w:t>
          </w:r>
          <w:r w:rsidRPr="00EA5CAB">
            <w:rPr>
              <w:sz w:val="20"/>
              <w:szCs w:val="20"/>
              <w:lang w:val="de-DE"/>
              <w:rPrChange w:id="2345" w:author="Simon Hellmann" w:date="2025-06-13T15:38:00Z" w16du:dateUtc="2025-06-13T13:38:00Z">
                <w:rPr>
                  <w:lang w:val="en-US"/>
                </w:rPr>
              </w:rPrChange>
            </w:rPr>
            <w:t>(63 Nr. 6), 354–355.</w:t>
          </w:r>
        </w:p>
        <w:p w14:paraId="0738BF60" w14:textId="25F5846F" w:rsidR="00D5169A" w:rsidRPr="00EA5CAB" w:rsidRDefault="00B7360D" w:rsidP="00B7360D">
          <w:pPr>
            <w:pStyle w:val="CitaviBibliographyEntry"/>
            <w:rPr>
              <w:sz w:val="20"/>
              <w:szCs w:val="20"/>
              <w:lang w:val="en-US"/>
              <w:rPrChange w:id="2346" w:author="Simon Hellmann" w:date="2025-06-13T15:38:00Z" w16du:dateUtc="2025-06-13T13:38:00Z">
                <w:rPr>
                  <w:lang w:val="en-US"/>
                </w:rPr>
              </w:rPrChange>
            </w:rPr>
          </w:pPr>
          <w:bookmarkStart w:id="2347" w:name="_CTVL001814785b0950c494f9cfced3b0e9edcd3"/>
          <w:r w:rsidRPr="00EA5CAB">
            <w:rPr>
              <w:sz w:val="20"/>
              <w:szCs w:val="20"/>
              <w:lang w:val="de-DE"/>
              <w:rPrChange w:id="2348" w:author="Simon Hellmann" w:date="2025-06-13T15:38:00Z" w16du:dateUtc="2025-06-13T13:38:00Z">
                <w:rPr>
                  <w:lang w:val="en-US"/>
                </w:rPr>
              </w:rPrChange>
            </w:rPr>
            <w:t xml:space="preserve">Wichern, M.; Gehring, T.; Fischer, K.; Andrade, D.; Lübken, M.; Koch, K. et al. </w:t>
          </w:r>
          <w:r w:rsidRPr="00EA5CAB">
            <w:rPr>
              <w:sz w:val="20"/>
              <w:szCs w:val="20"/>
              <w:lang w:val="en-US"/>
              <w:rPrChange w:id="2349" w:author="Simon Hellmann" w:date="2025-06-13T15:38:00Z" w16du:dateUtc="2025-06-13T13:38:00Z">
                <w:rPr>
                  <w:lang w:val="en-US"/>
                </w:rPr>
              </w:rPrChange>
            </w:rPr>
            <w:t>(2009): Monofermentation of grass silage under mesophilic conditions: measurements and mathematical modeling with ADM 1.</w:t>
          </w:r>
          <w:bookmarkEnd w:id="2347"/>
          <w:r w:rsidRPr="00EA5CAB">
            <w:rPr>
              <w:sz w:val="20"/>
              <w:szCs w:val="20"/>
              <w:lang w:val="en-US"/>
              <w:rPrChange w:id="2350" w:author="Simon Hellmann" w:date="2025-06-13T15:38:00Z" w16du:dateUtc="2025-06-13T13:38:00Z">
                <w:rPr>
                  <w:lang w:val="en-US"/>
                </w:rPr>
              </w:rPrChange>
            </w:rPr>
            <w:t xml:space="preserve"> </w:t>
          </w:r>
          <w:r w:rsidRPr="00EA5CAB">
            <w:rPr>
              <w:i/>
              <w:sz w:val="20"/>
              <w:szCs w:val="20"/>
              <w:lang w:val="en-US"/>
              <w:rPrChange w:id="2351" w:author="Simon Hellmann" w:date="2025-06-13T15:38:00Z" w16du:dateUtc="2025-06-13T13:38:00Z">
                <w:rPr>
                  <w:i/>
                  <w:lang w:val="en-US"/>
                </w:rPr>
              </w:rPrChange>
            </w:rPr>
            <w:t xml:space="preserve">Bioresource technology </w:t>
          </w:r>
          <w:r w:rsidRPr="00EA5CAB">
            <w:rPr>
              <w:sz w:val="20"/>
              <w:szCs w:val="20"/>
              <w:lang w:val="en-US"/>
              <w:rPrChange w:id="2352" w:author="Simon Hellmann" w:date="2025-06-13T15:38:00Z" w16du:dateUtc="2025-06-13T13:38:00Z">
                <w:rPr>
                  <w:lang w:val="en-US"/>
                </w:rPr>
              </w:rPrChange>
            </w:rPr>
            <w:t>100 (4), 1675–1681.</w:t>
          </w:r>
          <w:r w:rsidR="00026F10" w:rsidRPr="00EA5CAB">
            <w:rPr>
              <w:sz w:val="20"/>
              <w:szCs w:val="20"/>
              <w:lang w:val="en-US"/>
              <w:rPrChange w:id="2353" w:author="Simon Hellmann" w:date="2025-06-13T15:38:00Z" w16du:dateUtc="2025-06-13T13:38:00Z">
                <w:rPr>
                  <w:lang w:val="en-US"/>
                </w:rPr>
              </w:rPrChange>
            </w:rPr>
            <w:fldChar w:fldCharType="end"/>
          </w:r>
        </w:p>
      </w:sdtContent>
    </w:sdt>
    <w:p w14:paraId="12747BA9" w14:textId="20EABFD4" w:rsidR="000F4985" w:rsidRDefault="000F4985">
      <w:pPr>
        <w:spacing w:after="0" w:line="276" w:lineRule="auto"/>
        <w:ind w:right="0" w:firstLine="0"/>
        <w:jc w:val="left"/>
        <w:rPr>
          <w:lang w:val="en-US"/>
        </w:rPr>
      </w:pPr>
      <w:r>
        <w:rPr>
          <w:lang w:val="en-US"/>
        </w:rPr>
        <w:br w:type="page"/>
      </w:r>
    </w:p>
    <w:p w14:paraId="12AD691C" w14:textId="3C3EF082"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commentRangeStart w:id="2354"/>
      <w:r w:rsidRPr="005F0CBB">
        <w:rPr>
          <w:rFonts w:eastAsia="Garamond" w:cs="Garamond"/>
          <w:b/>
          <w:sz w:val="22"/>
          <w:lang w:val="en-US"/>
        </w:rPr>
        <w:t xml:space="preserve">Table </w:t>
      </w:r>
      <w:r w:rsidR="00C65AFD">
        <w:rPr>
          <w:rFonts w:eastAsia="Garamond" w:cs="Garamond"/>
          <w:b/>
          <w:sz w:val="22"/>
          <w:lang w:val="en-US"/>
        </w:rPr>
        <w:t>1</w:t>
      </w:r>
      <w:commentRangeEnd w:id="2354"/>
      <w:r w:rsidR="00AA0A51">
        <w:rPr>
          <w:rStyle w:val="Kommentarzeichen"/>
        </w:rPr>
        <w:commentReference w:id="2354"/>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xml:space="preserve">, </w:t>
      </w:r>
      <w:proofErr w:type="spellStart"/>
      <w:r w:rsidRPr="00BC0157">
        <w:rPr>
          <w:rFonts w:eastAsia="Garamond" w:cs="Garamond"/>
          <w:sz w:val="22"/>
          <w:lang w:val="en-US"/>
        </w:rPr>
        <w:t>CHP</w:t>
      </w:r>
      <w:r w:rsidR="00EC3AAE"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sidR="00DC7F9E">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142"/>
        <w:gridCol w:w="850"/>
        <w:gridCol w:w="426"/>
        <w:gridCol w:w="425"/>
        <w:gridCol w:w="850"/>
        <w:gridCol w:w="142"/>
        <w:gridCol w:w="993"/>
        <w:gridCol w:w="425"/>
        <w:gridCol w:w="709"/>
        <w:gridCol w:w="425"/>
        <w:gridCol w:w="567"/>
        <w:gridCol w:w="283"/>
        <w:gridCol w:w="987"/>
      </w:tblGrid>
      <w:tr w:rsidR="00630EDF" w:rsidRPr="00964375" w14:paraId="38BB99B4" w14:textId="76F28ED2" w:rsidTr="000F4985">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gridSpan w:val="2"/>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0F498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00000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gridSpan w:val="2"/>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000000"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0F4985">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00000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gridSpan w:val="2"/>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000000"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0F498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000000"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gridSpan w:val="2"/>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000000"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000000"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sidR="00883F42">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29DBB603" w14:textId="45285D33" w:rsidR="0066698B" w:rsidRDefault="00000000"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00000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000000"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0F4985">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00000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000000"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0F4985">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000000"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000000"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000000"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000000"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000000"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000000"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A51CC1">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000000"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gridSpan w:val="2"/>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000000"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A51CC1">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gridSpan w:val="2"/>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000000"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220152">
        <w:trPr>
          <w:trHeight w:val="300"/>
          <w:jc w:val="center"/>
        </w:trPr>
        <w:tc>
          <w:tcPr>
            <w:tcW w:w="1985"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f</w:t>
            </w:r>
          </w:p>
        </w:tc>
        <w:tc>
          <w:tcPr>
            <w:tcW w:w="1276" w:type="dxa"/>
            <w:gridSpan w:val="2"/>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275"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5" w:type="dxa"/>
            <w:gridSpan w:val="2"/>
            <w:tcBorders>
              <w:top w:val="single" w:sz="4" w:space="0" w:color="auto"/>
              <w:bottom w:val="single" w:sz="4" w:space="0" w:color="auto"/>
            </w:tcBorders>
            <w:vAlign w:val="center"/>
          </w:tcPr>
          <w:p w14:paraId="1E37FF33" w14:textId="2B7220ED" w:rsidR="0066698B" w:rsidRDefault="00EC303E" w:rsidP="0066698B">
            <w:pPr>
              <w:widowControl w:val="0"/>
              <w:spacing w:line="360" w:lineRule="auto"/>
              <w:jc w:val="right"/>
              <w:rPr>
                <w:rFonts w:eastAsia="Garamond" w:cs="Garamond"/>
                <w:bCs/>
                <w:lang w:val="en-US"/>
              </w:rPr>
            </w:pPr>
            <m:oMath>
              <m:r>
                <w:ins w:id="2355" w:author="Simon Hellmann" w:date="2025-06-08T16:01:00Z">
                  <w:rPr>
                    <w:rFonts w:ascii="Cambria Math" w:eastAsia="Garamond" w:hAnsi="Cambria Math" w:cs="Garamond"/>
                    <w:lang w:val="en-US"/>
                  </w:rPr>
                  <m:t>XA</m:t>
                </w:ins>
              </m:r>
              <m:bar>
                <m:barPr>
                  <m:pos m:val="top"/>
                  <m:ctrlPr>
                    <w:del w:id="2356" w:author="Simon Hellmann" w:date="2025-06-08T16:01:00Z">
                      <w:rPr>
                        <w:rFonts w:ascii="Cambria Math" w:eastAsia="Garamond" w:hAnsi="Cambria Math" w:cs="Garamond"/>
                        <w:bCs/>
                        <w:i/>
                        <w:lang w:val="en-US"/>
                      </w:rPr>
                    </w:del>
                  </m:ctrlPr>
                </m:barPr>
                <m:e>
                  <m:r>
                    <w:del w:id="2357" w:author="Simon Hellmann" w:date="2025-06-08T16:01:00Z">
                      <w:rPr>
                        <w:rFonts w:ascii="Cambria Math" w:eastAsia="Garamond" w:hAnsi="Cambria Math" w:cs="Garamond"/>
                        <w:lang w:val="en-US"/>
                      </w:rPr>
                      <m:t>XA</m:t>
                    </w:del>
                  </m:r>
                </m:e>
              </m:ba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1134" w:type="dxa"/>
            <w:gridSpan w:val="2"/>
            <w:tcBorders>
              <w:top w:val="single" w:sz="4" w:space="0" w:color="auto"/>
              <w:bottom w:val="single" w:sz="4" w:space="0" w:color="auto"/>
            </w:tcBorders>
            <w:vAlign w:val="center"/>
          </w:tcPr>
          <w:p w14:paraId="6840479D" w14:textId="124D6B2F" w:rsidR="0066698B" w:rsidRPr="005F0CBB" w:rsidRDefault="00EC303E" w:rsidP="0066698B">
            <w:pPr>
              <w:spacing w:line="360" w:lineRule="auto"/>
              <w:ind w:firstLine="0"/>
              <w:jc w:val="right"/>
              <w:rPr>
                <w:rFonts w:eastAsia="Garamond" w:cs="Garamond"/>
                <w:color w:val="000000" w:themeColor="text1"/>
                <w:lang w:val="en-US"/>
              </w:rPr>
            </w:pPr>
            <m:oMath>
              <m:r>
                <w:ins w:id="2358" w:author="Simon Hellmann" w:date="2025-06-08T16:01:00Z">
                  <w:rPr>
                    <w:rFonts w:ascii="Cambria Math" w:eastAsia="Garamond" w:hAnsi="Cambria Math" w:cs="Garamond"/>
                    <w:lang w:val="en-US"/>
                  </w:rPr>
                  <m:t>XP</m:t>
                </w:ins>
              </m:r>
              <m:bar>
                <m:barPr>
                  <m:pos m:val="top"/>
                  <m:ctrlPr>
                    <w:del w:id="2359" w:author="Simon Hellmann" w:date="2025-06-08T16:01:00Z">
                      <w:rPr>
                        <w:rFonts w:ascii="Cambria Math" w:eastAsia="Garamond" w:hAnsi="Cambria Math" w:cs="Garamond"/>
                        <w:bCs/>
                        <w:i/>
                        <w:lang w:val="en-US"/>
                      </w:rPr>
                    </w:del>
                  </m:ctrlPr>
                </m:barPr>
                <m:e>
                  <m:r>
                    <w:del w:id="2360" w:author="Simon Hellmann" w:date="2025-06-08T16:01:00Z">
                      <w:rPr>
                        <w:rFonts w:ascii="Cambria Math" w:eastAsia="Garamond" w:hAnsi="Cambria Math" w:cs="Garamond"/>
                        <w:lang w:val="en-US"/>
                      </w:rPr>
                      <m:t>XP</m:t>
                    </w:del>
                  </m:r>
                </m:e>
              </m:ba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05084CFF" w14:textId="6F080B42" w:rsidR="0066698B" w:rsidRPr="005F0CBB" w:rsidRDefault="00EC303E" w:rsidP="0066698B">
            <w:pPr>
              <w:spacing w:line="360" w:lineRule="auto"/>
              <w:ind w:firstLine="0"/>
              <w:jc w:val="right"/>
              <w:rPr>
                <w:rFonts w:eastAsia="Garamond" w:cs="Garamond"/>
                <w:color w:val="000000" w:themeColor="text1"/>
                <w:lang w:val="en-US"/>
              </w:rPr>
            </w:pPr>
            <m:oMath>
              <m:r>
                <w:ins w:id="2361" w:author="Simon Hellmann" w:date="2025-06-08T16:01:00Z">
                  <w:rPr>
                    <w:rFonts w:ascii="Cambria Math" w:eastAsia="Garamond" w:hAnsi="Cambria Math" w:cs="Garamond"/>
                    <w:lang w:val="en-US"/>
                  </w:rPr>
                  <m:t>XL</m:t>
                </w:ins>
              </m:r>
              <m:bar>
                <m:barPr>
                  <m:pos m:val="top"/>
                  <m:ctrlPr>
                    <w:del w:id="2362" w:author="Simon Hellmann" w:date="2025-06-08T16:01:00Z">
                      <w:rPr>
                        <w:rFonts w:ascii="Cambria Math" w:eastAsia="Garamond" w:hAnsi="Cambria Math" w:cs="Garamond"/>
                        <w:bCs/>
                        <w:i/>
                        <w:lang w:val="en-US"/>
                      </w:rPr>
                    </w:del>
                  </m:ctrlPr>
                </m:barPr>
                <m:e>
                  <m:r>
                    <w:del w:id="2363" w:author="Simon Hellmann" w:date="2025-06-08T16:01:00Z">
                      <w:rPr>
                        <w:rFonts w:ascii="Cambria Math" w:eastAsia="Garamond" w:hAnsi="Cambria Math" w:cs="Garamond"/>
                        <w:lang w:val="en-US"/>
                      </w:rPr>
                      <m:t>XL</m:t>
                    </w:del>
                  </m:r>
                </m:e>
              </m:ba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1270" w:type="dxa"/>
            <w:gridSpan w:val="2"/>
            <w:tcBorders>
              <w:top w:val="single" w:sz="4" w:space="0" w:color="auto"/>
              <w:bottom w:val="single" w:sz="4" w:space="0" w:color="auto"/>
            </w:tcBorders>
          </w:tcPr>
          <w:p w14:paraId="2A7E88E3" w14:textId="28E96862" w:rsidR="0066698B" w:rsidRPr="005F0CBB" w:rsidRDefault="0066698B" w:rsidP="0066698B">
            <w:pPr>
              <w:spacing w:line="360" w:lineRule="auto"/>
              <w:ind w:firstLine="0"/>
              <w:jc w:val="right"/>
              <w:rPr>
                <w:rFonts w:eastAsia="Garamond" w:cs="Garamond"/>
                <w:color w:val="000000" w:themeColor="text1"/>
                <w:lang w:val="en-US"/>
              </w:rPr>
            </w:pPr>
            <w:commentRangeStart w:id="2364"/>
            <w:r>
              <w:rPr>
                <w:rFonts w:eastAsia="Garamond" w:cs="Garamond"/>
                <w:lang w:val="en-US"/>
              </w:rPr>
              <w:t>n</w:t>
            </w:r>
            <w:r w:rsidRPr="00E363D1">
              <w:rPr>
                <w:rFonts w:eastAsia="Garamond" w:cs="Garamond"/>
                <w:lang w:val="en-US"/>
              </w:rPr>
              <w:t xml:space="preserve">umber of </w:t>
            </w:r>
            <w:proofErr w:type="spellStart"/>
            <w:r w:rsidRPr="00E363D1">
              <w:rPr>
                <w:rFonts w:eastAsia="Garamond" w:cs="Garamond"/>
                <w:lang w:val="en-US"/>
              </w:rPr>
              <w:t>samples</w:t>
            </w:r>
            <w:commentRangeEnd w:id="2364"/>
            <w:r w:rsidR="00EC3AAE">
              <w:rPr>
                <w:rFonts w:eastAsia="Garamond" w:cs="Garamond"/>
                <w:szCs w:val="24"/>
                <w:vertAlign w:val="superscript"/>
                <w:lang w:val="en-US"/>
              </w:rPr>
              <w:t>e</w:t>
            </w:r>
            <w:proofErr w:type="spellEnd"/>
            <w:r>
              <w:rPr>
                <w:rStyle w:val="Kommentarzeichen"/>
              </w:rPr>
              <w:t xml:space="preserve"> </w:t>
            </w:r>
            <w:r>
              <w:rPr>
                <w:rStyle w:val="Kommentarzeichen"/>
              </w:rPr>
              <w:commentReference w:id="2364"/>
            </w:r>
          </w:p>
        </w:tc>
      </w:tr>
      <w:tr w:rsidR="0066698B" w:rsidRPr="00964375" w14:paraId="1C0296E9" w14:textId="77777777" w:rsidTr="00220152">
        <w:trPr>
          <w:trHeight w:val="300"/>
          <w:jc w:val="center"/>
        </w:trPr>
        <w:tc>
          <w:tcPr>
            <w:tcW w:w="1985" w:type="dxa"/>
            <w:gridSpan w:val="2"/>
            <w:tcBorders>
              <w:top w:val="single" w:sz="4" w:space="0" w:color="auto"/>
            </w:tcBorders>
            <w:tcMar>
              <w:top w:w="15" w:type="dxa"/>
              <w:left w:w="15" w:type="dxa"/>
              <w:bottom w:w="15" w:type="dxa"/>
              <w:right w:w="15" w:type="dxa"/>
            </w:tcMar>
          </w:tcPr>
          <w:p w14:paraId="0AAB9465" w14:textId="5351667A" w:rsidR="0066698B" w:rsidRDefault="0066698B" w:rsidP="0066698B">
            <w:pPr>
              <w:spacing w:line="360" w:lineRule="auto"/>
              <w:jc w:val="left"/>
            </w:pPr>
            <w:r>
              <w:rPr>
                <w:rFonts w:eastAsia="Garamond" w:cs="Garamond"/>
                <w:lang w:val="en-US"/>
              </w:rPr>
              <w:t>c</w:t>
            </w:r>
            <w:r w:rsidRPr="00E363D1">
              <w:rPr>
                <w:rFonts w:eastAsia="Garamond" w:cs="Garamond"/>
                <w:lang w:val="en-US"/>
              </w:rPr>
              <w:t>orn silage</w:t>
            </w:r>
          </w:p>
        </w:tc>
        <w:tc>
          <w:tcPr>
            <w:tcW w:w="1276" w:type="dxa"/>
            <w:gridSpan w:val="2"/>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275"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5"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1134"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2"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1270" w:type="dxa"/>
            <w:gridSpan w:val="2"/>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220152">
        <w:trPr>
          <w:trHeight w:val="300"/>
          <w:jc w:val="center"/>
        </w:trPr>
        <w:tc>
          <w:tcPr>
            <w:tcW w:w="1985" w:type="dxa"/>
            <w:gridSpan w:val="2"/>
            <w:tcMar>
              <w:top w:w="15" w:type="dxa"/>
              <w:left w:w="15" w:type="dxa"/>
              <w:bottom w:w="15" w:type="dxa"/>
              <w:right w:w="15" w:type="dxa"/>
            </w:tcMar>
          </w:tcPr>
          <w:p w14:paraId="35C65A15" w14:textId="7D9F8032" w:rsidR="0066698B" w:rsidRDefault="0066698B" w:rsidP="0066698B">
            <w:pPr>
              <w:spacing w:line="360" w:lineRule="auto"/>
              <w:jc w:val="left"/>
            </w:pPr>
            <w:r>
              <w:rPr>
                <w:rFonts w:eastAsia="Garamond" w:cs="Garamond"/>
                <w:lang w:val="en-US"/>
              </w:rPr>
              <w:t>g</w:t>
            </w:r>
            <w:r w:rsidRPr="00E363D1">
              <w:rPr>
                <w:rFonts w:eastAsia="Garamond" w:cs="Garamond"/>
                <w:lang w:val="en-US"/>
              </w:rPr>
              <w:t>rass silage</w:t>
            </w:r>
          </w:p>
        </w:tc>
        <w:tc>
          <w:tcPr>
            <w:tcW w:w="1276" w:type="dxa"/>
            <w:gridSpan w:val="2"/>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275"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5"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1134"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2"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1270" w:type="dxa"/>
            <w:gridSpan w:val="2"/>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0F4985">
        <w:trPr>
          <w:trHeight w:val="300"/>
          <w:jc w:val="center"/>
        </w:trPr>
        <w:tc>
          <w:tcPr>
            <w:tcW w:w="1985" w:type="dxa"/>
            <w:gridSpan w:val="2"/>
            <w:tcMar>
              <w:top w:w="15" w:type="dxa"/>
              <w:left w:w="15" w:type="dxa"/>
              <w:bottom w:w="15" w:type="dxa"/>
              <w:right w:w="15" w:type="dxa"/>
            </w:tcMar>
          </w:tcPr>
          <w:p w14:paraId="3FDB7F33" w14:textId="03836080" w:rsidR="0066698B" w:rsidRDefault="0066698B" w:rsidP="0066698B">
            <w:pPr>
              <w:spacing w:line="360" w:lineRule="auto"/>
              <w:jc w:val="left"/>
            </w:pPr>
            <w:r>
              <w:rPr>
                <w:rFonts w:eastAsia="Garamond" w:cs="Garamond"/>
                <w:lang w:val="en-US"/>
              </w:rPr>
              <w:t>s</w:t>
            </w:r>
            <w:r w:rsidRPr="00E363D1">
              <w:rPr>
                <w:rFonts w:eastAsia="Garamond" w:cs="Garamond"/>
                <w:lang w:val="en-US"/>
              </w:rPr>
              <w:t>ugar beet silage</w:t>
            </w:r>
          </w:p>
        </w:tc>
        <w:tc>
          <w:tcPr>
            <w:tcW w:w="1276" w:type="dxa"/>
            <w:gridSpan w:val="2"/>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275"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5"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1134"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2"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1270" w:type="dxa"/>
            <w:gridSpan w:val="2"/>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0F4985">
        <w:trPr>
          <w:trHeight w:val="300"/>
          <w:jc w:val="center"/>
        </w:trPr>
        <w:tc>
          <w:tcPr>
            <w:tcW w:w="1985" w:type="dxa"/>
            <w:gridSpan w:val="2"/>
            <w:tcBorders>
              <w:bottom w:val="dotted" w:sz="4" w:space="0" w:color="auto"/>
            </w:tcBorders>
            <w:tcMar>
              <w:top w:w="15" w:type="dxa"/>
              <w:left w:w="15" w:type="dxa"/>
              <w:bottom w:w="15" w:type="dxa"/>
              <w:right w:w="15" w:type="dxa"/>
            </w:tcMar>
          </w:tcPr>
          <w:p w14:paraId="15A30495" w14:textId="7C5CC28E" w:rsidR="0066698B" w:rsidRDefault="0066698B" w:rsidP="0066698B">
            <w:pPr>
              <w:spacing w:line="360" w:lineRule="auto"/>
              <w:jc w:val="left"/>
            </w:pPr>
            <w:r>
              <w:rPr>
                <w:rFonts w:eastAsia="Garamond" w:cs="Garamond"/>
                <w:lang w:val="en-US"/>
              </w:rPr>
              <w:t>c</w:t>
            </w:r>
            <w:r w:rsidRPr="00E363D1">
              <w:rPr>
                <w:rFonts w:eastAsia="Garamond" w:cs="Garamond"/>
                <w:lang w:val="en-US"/>
              </w:rPr>
              <w:t>attle manure</w:t>
            </w:r>
          </w:p>
        </w:tc>
        <w:tc>
          <w:tcPr>
            <w:tcW w:w="1276" w:type="dxa"/>
            <w:gridSpan w:val="2"/>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275"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5"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1134"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2"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1270" w:type="dxa"/>
            <w:gridSpan w:val="2"/>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0F4985">
        <w:trPr>
          <w:trHeight w:val="300"/>
          <w:jc w:val="center"/>
        </w:trPr>
        <w:tc>
          <w:tcPr>
            <w:tcW w:w="1985"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r w:rsidR="00EC3AAE">
              <w:rPr>
                <w:rFonts w:eastAsia="Garamond" w:cs="Garamond"/>
                <w:vertAlign w:val="superscript"/>
                <w:lang w:val="en-US"/>
              </w:rPr>
              <w:t>f</w:t>
            </w:r>
          </w:p>
        </w:tc>
        <w:tc>
          <w:tcPr>
            <w:tcW w:w="1276" w:type="dxa"/>
            <w:gridSpan w:val="2"/>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275"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5"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1134"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2"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1270" w:type="dxa"/>
            <w:gridSpan w:val="2"/>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702D7476" w:rsidR="002C4321" w:rsidRDefault="002C4321" w:rsidP="00220152">
      <w:pPr>
        <w:spacing w:after="0"/>
        <w:ind w:right="-43"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xml:space="preserve">, VC: variation coefficient, BMP: biochemical methane potential, TS: total solids, </w:t>
      </w:r>
      <m:oMath>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XA</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 xml:space="preserve">, </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XP</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XL</m:t>
            </m:r>
            <m:ctrlPr>
              <w:rPr>
                <w:rFonts w:ascii="Cambria Math" w:eastAsia="Garamond" w:hAnsi="Cambria Math" w:cs="Garamond"/>
                <w:i/>
                <w:color w:val="000000" w:themeColor="text1"/>
                <w:sz w:val="18"/>
                <w:szCs w:val="18"/>
                <w:vertAlign w:val="superscript"/>
                <w:lang w:val="en-GB"/>
              </w:rPr>
            </m:ctrlPr>
          </m:e>
        </m:acc>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p>
    <w:p w14:paraId="1AD9BD31" w14:textId="7F892426"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Content>
          <w:r w:rsidR="00EC3AAE">
            <w:rPr>
              <w:rFonts w:eastAsia="Garamond" w:cs="Garamond"/>
              <w:sz w:val="18"/>
              <w:szCs w:val="24"/>
              <w:lang w:val="en-US"/>
            </w:rPr>
            <w:fldChar w:fldCharType="begin"/>
          </w:r>
          <w:r w:rsidR="00B7360D">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7QURNMX0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YtMTJUMTk6MTQ6MTEiLCJQcm9qZWN0Ijp7IiRyZWYiOiI4In19LCJVc2VOdW1iZXJpbmdUeXBlT2ZQYXJlbnREb2N1bWVudCI6ZmFsc2V9XSwiRm9ybWF0dGVkVGV4dCI6eyIkaWQiOiIyMSIsIkNvdW50IjoxLCJUZXh0VW5pdHMiOlt7IiRpZCI6IjIyIiwiRm9udFN0eWxlIjp7IiRpZCI6IjIzIiwiTmV1dHJhbCI6dHJ1ZX0sIlJlYWRpbmdPcmRlciI6MSwiVGV4dCI6IldlaW5yaWNoIGFuZCBOZWxsZXMifV19LCJUYWciOiJDaXRhdmlQbGFjZWhvbGRlciMxMjBjNmE0Yy04ZWExLTQxMTgtOTYzZS1hYTJkYjExNDA2NWUiLCJUZXh0IjoiV2VpbnJpY2ggYW5kIE5lbGxlcyIsIldBSVZlcnNpb24iOiI2LjE5LjIuMSJ9}</w:instrText>
          </w:r>
          <w:r w:rsidR="00EC3AAE">
            <w:rPr>
              <w:rFonts w:eastAsia="Garamond" w:cs="Garamond"/>
              <w:sz w:val="18"/>
              <w:szCs w:val="24"/>
              <w:lang w:val="en-US"/>
            </w:rPr>
            <w:fldChar w:fldCharType="separate"/>
          </w:r>
          <w:r w:rsidR="00B7360D">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Content>
          <w:r w:rsidR="00EC3AAE">
            <w:rPr>
              <w:rFonts w:eastAsia="Garamond" w:cs="Garamond"/>
              <w:sz w:val="18"/>
              <w:szCs w:val="24"/>
              <w:lang w:val="en-US"/>
            </w:rPr>
            <w:fldChar w:fldCharType="begin"/>
          </w:r>
          <w:r w:rsidR="00B7360D">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e0FETTF9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EyVDE5OjE0OjEx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EpIn1dfSwiVGFnIjoiQ2l0YXZpUGxhY2Vob2xkZXIjMmE0NDk1ZDktNTQ4Yi00ZTVkLTljNzYtODA5YWExZDRkODg1IiwiVGV4dCI6IigyMDIxKSIsIldBSVZlcnNpb24iOiI2LjE5LjIuMSJ9}</w:instrText>
          </w:r>
          <w:r w:rsidR="00EC3AAE">
            <w:rPr>
              <w:rFonts w:eastAsia="Garamond" w:cs="Garamond"/>
              <w:sz w:val="18"/>
              <w:szCs w:val="24"/>
              <w:lang w:val="en-US"/>
            </w:rPr>
            <w:fldChar w:fldCharType="separate"/>
          </w:r>
          <w:r w:rsidR="00B7360D">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1010D44E"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Content>
          <w:r w:rsidR="007B71A7">
            <w:rPr>
              <w:rFonts w:eastAsia="Garamond" w:cs="Garamond"/>
              <w:sz w:val="18"/>
              <w:szCs w:val="24"/>
              <w:lang w:val="en-US"/>
            </w:rPr>
            <w:fldChar w:fldCharType="begin"/>
          </w:r>
          <w:r w:rsidR="00B7360D">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YtMTJUMTk6MTQ6MTE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sidR="007B71A7">
            <w:rPr>
              <w:rFonts w:eastAsia="Garamond" w:cs="Garamond"/>
              <w:sz w:val="18"/>
              <w:szCs w:val="24"/>
              <w:lang w:val="en-US"/>
            </w:rPr>
            <w:fldChar w:fldCharType="separate"/>
          </w:r>
          <w:r w:rsidR="00B7360D">
            <w:rPr>
              <w:rFonts w:eastAsia="Garamond" w:cs="Garamond"/>
              <w:sz w:val="18"/>
              <w:szCs w:val="24"/>
              <w:lang w:val="en-US"/>
            </w:rPr>
            <w:t>Heidarzadeh Vazifehkhoran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Content>
          <w:r w:rsidR="007B71A7">
            <w:rPr>
              <w:rFonts w:eastAsia="Garamond" w:cs="Garamond"/>
              <w:sz w:val="18"/>
              <w:szCs w:val="24"/>
              <w:lang w:val="en-US"/>
            </w:rPr>
            <w:fldChar w:fldCharType="begin"/>
          </w:r>
          <w:r w:rsidR="00B7360D">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2LTEyVDE5OjE0OjEx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sidR="007B71A7">
            <w:rPr>
              <w:rFonts w:eastAsia="Garamond" w:cs="Garamond"/>
              <w:sz w:val="18"/>
              <w:szCs w:val="24"/>
              <w:lang w:val="en-US"/>
            </w:rPr>
            <w:fldChar w:fldCharType="separate"/>
          </w:r>
          <w:r w:rsidR="00B7360D">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7B71A7">
        <w:rPr>
          <w:rFonts w:eastAsia="Garamond" w:cs="Garamond"/>
          <w:sz w:val="18"/>
          <w:szCs w:val="24"/>
          <w:lang w:val="en-US"/>
        </w:rPr>
        <w:t xml:space="preserve">from 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3353B511"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7B71A7">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ins w:id="2365" w:author="Simon Hellmann" w:date="2025-06-08T16:01:00Z">
            <w:rPr>
              <w:rFonts w:ascii="Cambria Math" w:eastAsia="Garamond" w:hAnsi="Cambria Math" w:cs="Garamond"/>
              <w:sz w:val="18"/>
              <w:szCs w:val="24"/>
              <w:lang w:val="en-US"/>
            </w:rPr>
            <m:t>XA</m:t>
          </w:ins>
        </m:r>
        <m:acc>
          <m:accPr>
            <m:chr m:val="̅"/>
            <m:ctrlPr>
              <w:del w:id="2366" w:author="Simon Hellmann" w:date="2025-06-08T16:01:00Z">
                <w:rPr>
                  <w:rFonts w:ascii="Cambria Math" w:eastAsia="Garamond" w:hAnsi="Cambria Math" w:cs="Garamond"/>
                  <w:i/>
                  <w:sz w:val="18"/>
                  <w:szCs w:val="24"/>
                  <w:lang w:val="en-US"/>
                </w:rPr>
              </w:del>
            </m:ctrlPr>
          </m:accPr>
          <m:e>
            <m:r>
              <w:del w:id="2367" w:author="Simon Hellmann" w:date="2025-06-08T16:01:00Z">
                <w:rPr>
                  <w:rFonts w:ascii="Cambria Math" w:eastAsia="Garamond" w:hAnsi="Cambria Math" w:cs="Garamond"/>
                  <w:sz w:val="18"/>
                  <w:szCs w:val="24"/>
                  <w:lang w:val="en-US"/>
                </w:rPr>
                <m:t>XA</m:t>
              </w:del>
            </m:r>
          </m:e>
        </m:acc>
      </m:oMath>
      <w:r w:rsidR="00D50FBE">
        <w:rPr>
          <w:rFonts w:eastAsia="Garamond" w:cs="Garamond"/>
          <w:sz w:val="18"/>
          <w:szCs w:val="24"/>
          <w:lang w:val="en-US"/>
        </w:rPr>
        <w:t>,</w:t>
      </w:r>
      <w:ins w:id="2368" w:author="Simon Hellmann" w:date="2025-06-08T16:01:00Z">
        <w:r w:rsidR="00EC303E">
          <w:rPr>
            <w:rFonts w:eastAsia="Garamond" w:cs="Garamond"/>
            <w:sz w:val="18"/>
            <w:szCs w:val="24"/>
            <w:lang w:val="en-US"/>
          </w:rPr>
          <w:t xml:space="preserve"> </w:t>
        </w:r>
      </w:ins>
      <m:oMath>
        <m:r>
          <w:ins w:id="2369" w:author="Simon Hellmann" w:date="2025-06-08T16:01:00Z">
            <w:rPr>
              <w:rFonts w:ascii="Cambria Math" w:eastAsia="Garamond" w:hAnsi="Cambria Math" w:cs="Garamond"/>
              <w:sz w:val="18"/>
              <w:szCs w:val="24"/>
              <w:lang w:val="en-US"/>
            </w:rPr>
            <m:t>XP</m:t>
          </w:ins>
        </m:r>
        <m:r>
          <w:del w:id="2370" w:author="Simon Hellmann" w:date="2025-06-08T16:01:00Z">
            <w:rPr>
              <w:rFonts w:ascii="Cambria Math" w:eastAsia="Garamond" w:hAnsi="Cambria Math" w:cs="Garamond"/>
              <w:sz w:val="18"/>
              <w:szCs w:val="24"/>
              <w:lang w:val="en-US"/>
            </w:rPr>
            <m:t xml:space="preserve"> </m:t>
          </w:del>
        </m:r>
        <m:acc>
          <m:accPr>
            <m:chr m:val="̅"/>
            <m:ctrlPr>
              <w:del w:id="2371" w:author="Simon Hellmann" w:date="2025-06-08T16:01:00Z">
                <w:rPr>
                  <w:rFonts w:ascii="Cambria Math" w:eastAsia="Garamond" w:hAnsi="Cambria Math" w:cs="Garamond"/>
                  <w:i/>
                  <w:sz w:val="18"/>
                  <w:szCs w:val="24"/>
                  <w:lang w:val="en-US"/>
                </w:rPr>
              </w:del>
            </m:ctrlPr>
          </m:accPr>
          <m:e>
            <m:r>
              <w:del w:id="2372" w:author="Simon Hellmann" w:date="2025-06-08T16:01:00Z">
                <w:rPr>
                  <w:rFonts w:ascii="Cambria Math" w:eastAsia="Garamond" w:hAnsi="Cambria Math" w:cs="Garamond"/>
                  <w:sz w:val="18"/>
                  <w:szCs w:val="24"/>
                  <w:lang w:val="en-US"/>
                </w:rPr>
                <m:t>XP</m:t>
              </w:del>
            </m:r>
          </m:e>
        </m:acc>
      </m:oMath>
      <w:r w:rsidR="00D50FBE">
        <w:rPr>
          <w:rFonts w:eastAsia="Garamond" w:cs="Garamond"/>
          <w:sz w:val="18"/>
          <w:szCs w:val="24"/>
          <w:lang w:val="en-US"/>
        </w:rPr>
        <w:t xml:space="preserve">, </w:t>
      </w:r>
      <m:oMath>
        <m:r>
          <w:ins w:id="2373" w:author="Simon Hellmann" w:date="2025-06-08T16:01:00Z">
            <w:rPr>
              <w:rFonts w:ascii="Cambria Math" w:eastAsia="Garamond" w:hAnsi="Cambria Math" w:cs="Garamond"/>
              <w:sz w:val="18"/>
              <w:szCs w:val="24"/>
              <w:lang w:val="en-US"/>
            </w:rPr>
            <m:t>XL</m:t>
          </w:ins>
        </m:r>
        <m:acc>
          <m:accPr>
            <m:chr m:val="̅"/>
            <m:ctrlPr>
              <w:del w:id="2374" w:author="Simon Hellmann" w:date="2025-06-08T16:01:00Z">
                <w:rPr>
                  <w:rFonts w:ascii="Cambria Math" w:eastAsia="Garamond" w:hAnsi="Cambria Math" w:cs="Garamond"/>
                  <w:i/>
                  <w:sz w:val="18"/>
                  <w:szCs w:val="24"/>
                  <w:lang w:val="en-US"/>
                </w:rPr>
              </w:del>
            </m:ctrlPr>
          </m:accPr>
          <m:e>
            <m:r>
              <w:del w:id="2375" w:author="Simon Hellmann" w:date="2025-06-08T16:01:00Z">
                <w:rPr>
                  <w:rFonts w:ascii="Cambria Math" w:eastAsia="Garamond" w:hAnsi="Cambria Math" w:cs="Garamond"/>
                  <w:sz w:val="18"/>
                  <w:szCs w:val="24"/>
                  <w:lang w:val="en-US"/>
                </w:rPr>
                <m:t>XL</m:t>
              </w:del>
            </m:r>
          </m:e>
        </m:acc>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33532079" w14:textId="730CAC15" w:rsidR="00FF12B8"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Content>
          <w:r w:rsidR="007B71A7">
            <w:rPr>
              <w:rFonts w:eastAsia="Garamond" w:cs="Garamond"/>
              <w:sz w:val="18"/>
              <w:szCs w:val="24"/>
              <w:lang w:val="en-US"/>
            </w:rPr>
            <w:fldChar w:fldCharType="begin"/>
          </w:r>
          <w:r w:rsidR="00B7360D">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2LTEyVDE5OjE0OjEx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sidR="007B71A7">
            <w:rPr>
              <w:rFonts w:eastAsia="Garamond" w:cs="Garamond"/>
              <w:sz w:val="18"/>
              <w:szCs w:val="24"/>
              <w:lang w:val="en-US"/>
            </w:rPr>
            <w:fldChar w:fldCharType="separate"/>
          </w:r>
          <w:r w:rsidR="00B7360D">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Content>
          <w:r w:rsidR="007B71A7">
            <w:rPr>
              <w:rFonts w:eastAsia="Garamond" w:cs="Garamond"/>
              <w:sz w:val="18"/>
              <w:szCs w:val="24"/>
              <w:lang w:val="en-US"/>
            </w:rPr>
            <w:fldChar w:fldCharType="begin"/>
          </w:r>
          <w:r w:rsidR="00B7360D">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i0xMlQxOToxNDoxM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sidR="007B71A7">
            <w:rPr>
              <w:rFonts w:eastAsia="Garamond" w:cs="Garamond"/>
              <w:sz w:val="18"/>
              <w:szCs w:val="24"/>
              <w:lang w:val="en-US"/>
            </w:rPr>
            <w:fldChar w:fldCharType="separate"/>
          </w:r>
          <w:r w:rsidR="00B7360D">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ins w:id="2376" w:author="Simon Hellmann" w:date="2025-06-08T16:01:00Z">
            <w:rPr>
              <w:rFonts w:ascii="Cambria Math" w:hAnsi="Cambria Math"/>
              <w:sz w:val="18"/>
              <w:lang w:val="en-US"/>
            </w:rPr>
            <m:t>XP</m:t>
          </w:ins>
        </m:r>
        <m:bar>
          <m:barPr>
            <m:pos m:val="top"/>
            <m:ctrlPr>
              <w:del w:id="2377" w:author="Simon Hellmann" w:date="2025-06-08T16:01:00Z">
                <w:rPr>
                  <w:rFonts w:ascii="Cambria Math" w:hAnsi="Cambria Math"/>
                  <w:i/>
                  <w:sz w:val="18"/>
                  <w:lang w:val="en-US"/>
                </w:rPr>
              </w:del>
            </m:ctrlPr>
          </m:barPr>
          <m:e>
            <m:r>
              <w:del w:id="2378" w:author="Simon Hellmann" w:date="2025-06-08T16:01:00Z">
                <w:rPr>
                  <w:rFonts w:ascii="Cambria Math" w:hAnsi="Cambria Math"/>
                  <w:sz w:val="18"/>
                  <w:lang w:val="en-US"/>
                </w:rPr>
                <m:t>XP</m:t>
              </w:del>
            </m:r>
          </m:e>
        </m:bar>
      </m:oMath>
      <w:r w:rsidR="001D3BAC" w:rsidRPr="00220152">
        <w:rPr>
          <w:sz w:val="18"/>
          <w:lang w:val="en-US"/>
        </w:rPr>
        <w:t xml:space="preserve">, </w:t>
      </w:r>
      <m:oMath>
        <m:r>
          <w:ins w:id="2379" w:author="Simon Hellmann" w:date="2025-06-08T16:01:00Z">
            <w:rPr>
              <w:rFonts w:ascii="Cambria Math" w:hAnsi="Cambria Math"/>
              <w:sz w:val="18"/>
              <w:lang w:val="en-US"/>
            </w:rPr>
            <m:t>XL</m:t>
          </w:ins>
        </m:r>
        <m:bar>
          <m:barPr>
            <m:pos m:val="top"/>
            <m:ctrlPr>
              <w:del w:id="2380" w:author="Simon Hellmann" w:date="2025-06-08T16:01:00Z">
                <w:rPr>
                  <w:rFonts w:ascii="Cambria Math" w:hAnsi="Cambria Math"/>
                  <w:i/>
                  <w:sz w:val="18"/>
                  <w:lang w:val="en-US"/>
                </w:rPr>
              </w:del>
            </m:ctrlPr>
          </m:barPr>
          <m:e>
            <m:r>
              <w:del w:id="2381" w:author="Simon Hellmann" w:date="2025-06-08T16:01:00Z">
                <w:rPr>
                  <w:rFonts w:ascii="Cambria Math" w:hAnsi="Cambria Math"/>
                  <w:sz w:val="18"/>
                  <w:lang w:val="en-US"/>
                </w:rPr>
                <m:t>XL</m:t>
              </w:del>
            </m:r>
          </m:e>
        </m:bar>
      </m:oMath>
      <w:r w:rsidR="001D3BAC" w:rsidRPr="00220152">
        <w:rPr>
          <w:sz w:val="18"/>
          <w:lang w:val="en-US"/>
        </w:rPr>
        <w:t xml:space="preserve">, and </w:t>
      </w:r>
      <m:oMath>
        <m:r>
          <w:ins w:id="2382" w:author="Simon Hellmann" w:date="2025-06-08T16:01:00Z">
            <w:rPr>
              <w:rFonts w:ascii="Cambria Math" w:hAnsi="Cambria Math"/>
              <w:sz w:val="18"/>
              <w:lang w:val="en-US"/>
            </w:rPr>
            <m:t>XA</m:t>
          </w:ins>
        </m:r>
        <m:bar>
          <m:barPr>
            <m:pos m:val="top"/>
            <m:ctrlPr>
              <w:del w:id="2383" w:author="Simon Hellmann" w:date="2025-06-08T16:01:00Z">
                <w:rPr>
                  <w:rFonts w:ascii="Cambria Math" w:hAnsi="Cambria Math"/>
                  <w:i/>
                  <w:sz w:val="18"/>
                  <w:lang w:val="en-US"/>
                </w:rPr>
              </w:del>
            </m:ctrlPr>
          </m:barPr>
          <m:e>
            <m:r>
              <w:del w:id="2384" w:author="Simon Hellmann" w:date="2025-06-08T16:01:00Z">
                <w:rPr>
                  <w:rFonts w:ascii="Cambria Math" w:hAnsi="Cambria Math"/>
                  <w:sz w:val="18"/>
                  <w:lang w:val="en-US"/>
                </w:rPr>
                <m:t>XA</m:t>
              </w:del>
            </m:r>
          </m:e>
        </m:ba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Content>
          <w:r w:rsidR="001D3BAC"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dW5kZXIgcmV2aWV3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MS0yNFQxMDo0MTozM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001D3BAC" w:rsidRPr="00220152">
            <w:rPr>
              <w:sz w:val="18"/>
              <w:lang w:val="en-US"/>
            </w:rPr>
            <w:fldChar w:fldCharType="separate"/>
          </w:r>
          <w:r w:rsidR="00B7360D">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Content>
          <w:r w:rsidR="001D3BAC"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HVuZGVyIHJldmlldyk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EtMjRUMTA6NDE6Mz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001D3BAC" w:rsidRPr="00220152">
            <w:rPr>
              <w:sz w:val="18"/>
              <w:lang w:val="en-US"/>
            </w:rPr>
            <w:fldChar w:fldCharType="separate"/>
          </w:r>
          <w:r w:rsidR="00B7360D">
            <w:rPr>
              <w:sz w:val="18"/>
              <w:lang w:val="en-US"/>
            </w:rPr>
            <w:t>(2025)</w:t>
          </w:r>
          <w:r w:rsidR="001D3BAC" w:rsidRPr="00220152">
            <w:rPr>
              <w:sz w:val="18"/>
              <w:lang w:val="en-US"/>
            </w:rPr>
            <w:fldChar w:fldCharType="end"/>
          </w:r>
        </w:sdtContent>
      </w:sdt>
      <w:r w:rsidR="001D3BAC">
        <w:rPr>
          <w:sz w:val="18"/>
          <w:lang w:val="en-US"/>
        </w:rPr>
        <w:t>.</w:t>
      </w:r>
    </w:p>
    <w:p w14:paraId="29A5D0C7" w14:textId="13B5C646" w:rsidR="00CC6CC8" w:rsidRPr="00220152" w:rsidRDefault="00CC6CC8" w:rsidP="00220152">
      <w:pPr>
        <w:spacing w:line="360" w:lineRule="auto"/>
        <w:ind w:right="30" w:firstLine="0"/>
        <w:jc w:val="left"/>
        <w:rPr>
          <w:rFonts w:eastAsia="Garamond" w:cs="Garamond"/>
          <w:sz w:val="18"/>
          <w:szCs w:val="24"/>
          <w:vertAlign w:val="superscript"/>
          <w:lang w:val="en-US"/>
        </w:rPr>
      </w:pPr>
      <w:r>
        <w:rPr>
          <w:lang w:val="en-US"/>
        </w:rPr>
        <w:br w:type="page"/>
      </w:r>
    </w:p>
    <w:p w14:paraId="32E6C3C5" w14:textId="40401326" w:rsidR="0CD80FEA" w:rsidRPr="00BC0157" w:rsidRDefault="0CD80FEA" w:rsidP="00ED5B16">
      <w:pPr>
        <w:spacing w:after="200" w:line="360" w:lineRule="auto"/>
        <w:ind w:right="30" w:firstLine="341"/>
        <w:jc w:val="center"/>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647" w:type="dxa"/>
        <w:jc w:val="center"/>
        <w:tblLook w:val="04A0" w:firstRow="1" w:lastRow="0" w:firstColumn="1" w:lastColumn="0" w:noHBand="0" w:noVBand="1"/>
        <w:tblPrChange w:id="2385" w:author="Hellmann, Simon" w:date="2025-06-11T09:13:00Z">
          <w:tblPr>
            <w:tblW w:w="8396" w:type="dxa"/>
            <w:jc w:val="center"/>
            <w:tblLook w:val="04A0" w:firstRow="1" w:lastRow="0" w:firstColumn="1" w:lastColumn="0" w:noHBand="0" w:noVBand="1"/>
          </w:tblPr>
        </w:tblPrChange>
      </w:tblPr>
      <w:tblGrid>
        <w:gridCol w:w="1722"/>
        <w:gridCol w:w="1822"/>
        <w:gridCol w:w="284"/>
        <w:gridCol w:w="1559"/>
        <w:gridCol w:w="1843"/>
        <w:gridCol w:w="1417"/>
        <w:tblGridChange w:id="2386">
          <w:tblGrid>
            <w:gridCol w:w="1722"/>
            <w:gridCol w:w="1680"/>
            <w:gridCol w:w="142"/>
            <w:gridCol w:w="284"/>
            <w:gridCol w:w="1417"/>
            <w:gridCol w:w="142"/>
            <w:gridCol w:w="1701"/>
            <w:gridCol w:w="142"/>
            <w:gridCol w:w="1166"/>
            <w:gridCol w:w="251"/>
          </w:tblGrid>
        </w:tblGridChange>
      </w:tblGrid>
      <w:tr w:rsidR="008605C6" w:rsidRPr="00FF12B8" w14:paraId="7C608B34" w14:textId="77777777" w:rsidTr="001268F2">
        <w:trPr>
          <w:trHeight w:val="300"/>
          <w:jc w:val="center"/>
          <w:trPrChange w:id="2387" w:author="Hellmann, Simon" w:date="2025-06-11T09:13:00Z">
            <w:trPr>
              <w:gridAfter w:val="0"/>
              <w:trHeight w:val="300"/>
              <w:jc w:val="center"/>
            </w:trPr>
          </w:trPrChange>
        </w:trPr>
        <w:tc>
          <w:tcPr>
            <w:tcW w:w="1722" w:type="dxa"/>
            <w:tcBorders>
              <w:top w:val="single" w:sz="4" w:space="0" w:color="auto"/>
              <w:bottom w:val="single" w:sz="4" w:space="0" w:color="auto"/>
            </w:tcBorders>
            <w:tcMar>
              <w:top w:w="15" w:type="dxa"/>
              <w:left w:w="15" w:type="dxa"/>
              <w:bottom w:w="15" w:type="dxa"/>
              <w:right w:w="15" w:type="dxa"/>
            </w:tcMar>
            <w:vAlign w:val="center"/>
            <w:tcPrChange w:id="2388" w:author="Hellmann, Simon" w:date="2025-06-11T09:13:00Z">
              <w:tcPr>
                <w:tcW w:w="1722" w:type="dxa"/>
                <w:tcBorders>
                  <w:top w:val="single" w:sz="4" w:space="0" w:color="auto"/>
                  <w:bottom w:val="single" w:sz="4" w:space="0" w:color="auto"/>
                </w:tcBorders>
                <w:tcMar>
                  <w:top w:w="15" w:type="dxa"/>
                  <w:left w:w="15" w:type="dxa"/>
                  <w:bottom w:w="15" w:type="dxa"/>
                  <w:right w:w="15" w:type="dxa"/>
                </w:tcMar>
                <w:vAlign w:val="center"/>
              </w:tcPr>
            </w:tcPrChange>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1822" w:type="dxa"/>
            <w:tcBorders>
              <w:top w:val="single" w:sz="4" w:space="0" w:color="auto"/>
              <w:bottom w:val="single" w:sz="4" w:space="0" w:color="auto"/>
            </w:tcBorders>
            <w:tcMar>
              <w:top w:w="15" w:type="dxa"/>
              <w:left w:w="15" w:type="dxa"/>
              <w:bottom w:w="15" w:type="dxa"/>
              <w:right w:w="15" w:type="dxa"/>
            </w:tcMar>
            <w:vAlign w:val="center"/>
            <w:tcPrChange w:id="2389" w:author="Hellmann, Simon" w:date="2025-06-11T09:13:00Z">
              <w:tcPr>
                <w:tcW w:w="1680" w:type="dxa"/>
                <w:tcBorders>
                  <w:top w:val="single" w:sz="4" w:space="0" w:color="auto"/>
                  <w:bottom w:val="single" w:sz="4" w:space="0" w:color="auto"/>
                </w:tcBorders>
                <w:tcMar>
                  <w:top w:w="15" w:type="dxa"/>
                  <w:left w:w="15" w:type="dxa"/>
                  <w:bottom w:w="15" w:type="dxa"/>
                  <w:right w:w="15" w:type="dxa"/>
                </w:tcMar>
                <w:vAlign w:val="center"/>
              </w:tcPr>
            </w:tcPrChange>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686" w:type="dxa"/>
            <w:gridSpan w:val="3"/>
            <w:tcBorders>
              <w:top w:val="single" w:sz="4" w:space="0" w:color="auto"/>
              <w:bottom w:val="single" w:sz="4" w:space="0" w:color="auto"/>
            </w:tcBorders>
            <w:tcMar>
              <w:top w:w="15" w:type="dxa"/>
              <w:left w:w="15" w:type="dxa"/>
              <w:bottom w:w="15" w:type="dxa"/>
              <w:right w:w="15" w:type="dxa"/>
            </w:tcMar>
            <w:vAlign w:val="center"/>
            <w:tcPrChange w:id="2390" w:author="Hellmann, Simon" w:date="2025-06-11T09:13:00Z">
              <w:tcPr>
                <w:tcW w:w="3686" w:type="dxa"/>
                <w:gridSpan w:val="5"/>
                <w:tcBorders>
                  <w:top w:val="single" w:sz="4" w:space="0" w:color="auto"/>
                  <w:bottom w:val="single" w:sz="4" w:space="0" w:color="auto"/>
                </w:tcBorders>
                <w:tcMar>
                  <w:top w:w="15" w:type="dxa"/>
                  <w:left w:w="15" w:type="dxa"/>
                  <w:bottom w:w="15" w:type="dxa"/>
                  <w:right w:w="15" w:type="dxa"/>
                </w:tcMar>
                <w:vAlign w:val="center"/>
              </w:tcPr>
            </w:tcPrChange>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commentRangeStart w:id="2391"/>
            <w:commentRangeStart w:id="2392"/>
            <w:commentRangeStart w:id="2393"/>
            <w:r w:rsidRPr="00D836E2">
              <w:rPr>
                <w:rFonts w:eastAsia="Garamond" w:cs="Garamond"/>
                <w:color w:val="000000" w:themeColor="text1"/>
                <w:lang w:val="en-US"/>
              </w:rPr>
              <w:t>Value</w:t>
            </w:r>
            <w:commentRangeEnd w:id="2391"/>
            <w:r w:rsidR="009A2C69">
              <w:rPr>
                <w:rStyle w:val="Kommentarzeichen"/>
              </w:rPr>
              <w:commentReference w:id="2391"/>
            </w:r>
            <w:commentRangeEnd w:id="2392"/>
            <w:r w:rsidR="0046571E">
              <w:rPr>
                <w:rStyle w:val="Kommentarzeichen"/>
              </w:rPr>
              <w:commentReference w:id="2392"/>
            </w:r>
            <w:commentRangeEnd w:id="2393"/>
            <w:r w:rsidR="00923437">
              <w:rPr>
                <w:rStyle w:val="Kommentarzeichen"/>
              </w:rPr>
              <w:commentReference w:id="2393"/>
            </w:r>
          </w:p>
        </w:tc>
        <w:tc>
          <w:tcPr>
            <w:tcW w:w="1417" w:type="dxa"/>
            <w:tcBorders>
              <w:top w:val="single" w:sz="4" w:space="0" w:color="auto"/>
              <w:bottom w:val="single" w:sz="4" w:space="0" w:color="auto"/>
            </w:tcBorders>
            <w:tcMar>
              <w:top w:w="15" w:type="dxa"/>
              <w:left w:w="15" w:type="dxa"/>
              <w:bottom w:w="15" w:type="dxa"/>
              <w:right w:w="15" w:type="dxa"/>
            </w:tcMar>
            <w:vAlign w:val="center"/>
            <w:tcPrChange w:id="2394" w:author="Hellmann, Simon" w:date="2025-06-11T09:13:00Z">
              <w:tcPr>
                <w:tcW w:w="1308" w:type="dxa"/>
                <w:gridSpan w:val="2"/>
                <w:tcBorders>
                  <w:top w:val="single" w:sz="4" w:space="0" w:color="auto"/>
                  <w:bottom w:val="single" w:sz="4" w:space="0" w:color="auto"/>
                </w:tcBorders>
                <w:tcMar>
                  <w:top w:w="15" w:type="dxa"/>
                  <w:left w:w="15" w:type="dxa"/>
                  <w:bottom w:w="15" w:type="dxa"/>
                  <w:right w:w="15" w:type="dxa"/>
                </w:tcMar>
                <w:vAlign w:val="center"/>
              </w:tcPr>
            </w:tcPrChange>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1268F2">
        <w:trPr>
          <w:trHeight w:val="300"/>
          <w:jc w:val="center"/>
          <w:trPrChange w:id="2395" w:author="Hellmann, Simon" w:date="2025-06-11T09:13:00Z">
            <w:trPr>
              <w:gridAfter w:val="0"/>
              <w:trHeight w:val="300"/>
              <w:jc w:val="center"/>
            </w:trPr>
          </w:trPrChange>
        </w:trPr>
        <w:tc>
          <w:tcPr>
            <w:tcW w:w="1722" w:type="dxa"/>
            <w:vMerge w:val="restart"/>
            <w:tcBorders>
              <w:top w:val="single" w:sz="4" w:space="0" w:color="auto"/>
            </w:tcBorders>
            <w:vAlign w:val="center"/>
            <w:tcPrChange w:id="2396" w:author="Hellmann, Simon" w:date="2025-06-11T09:13:00Z">
              <w:tcPr>
                <w:tcW w:w="1722" w:type="dxa"/>
                <w:vMerge w:val="restart"/>
                <w:tcBorders>
                  <w:top w:val="single" w:sz="4" w:space="0" w:color="auto"/>
                </w:tcBorders>
                <w:vAlign w:val="center"/>
              </w:tcPr>
            </w:tcPrChange>
          </w:tcPr>
          <w:p w14:paraId="175397B4" w14:textId="6FE38C27" w:rsidR="008605C6" w:rsidRPr="00220152" w:rsidRDefault="008605C6" w:rsidP="00F64570">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ins w:id="2397" w:author="Hellmann, Simon" w:date="2025-06-11T09:06:00Z">
              <w:r w:rsidR="00770A9F">
                <w:rPr>
                  <w:vertAlign w:val="superscript"/>
                  <w:lang w:val="en-US"/>
                </w:rPr>
                <w:t>a</w:t>
              </w:r>
            </w:ins>
            <w:proofErr w:type="spellEnd"/>
            <w:ins w:id="2398" w:author="Simon Hellmann" w:date="2025-06-09T14:48:00Z">
              <w:del w:id="2399" w:author="Hellmann, Simon" w:date="2025-06-11T09:06:00Z">
                <w:r w:rsidR="00F50BE2" w:rsidDel="00770A9F">
                  <w:rPr>
                    <w:vertAlign w:val="superscript"/>
                    <w:lang w:val="en-US"/>
                  </w:rPr>
                  <w:delText>a</w:delText>
                </w:r>
              </w:del>
            </w:ins>
          </w:p>
        </w:tc>
        <w:tc>
          <w:tcPr>
            <w:tcW w:w="1822" w:type="dxa"/>
            <w:tcBorders>
              <w:top w:val="single" w:sz="4" w:space="0" w:color="auto"/>
            </w:tcBorders>
            <w:tcMar>
              <w:top w:w="15" w:type="dxa"/>
              <w:left w:w="15" w:type="dxa"/>
              <w:bottom w:w="15" w:type="dxa"/>
              <w:right w:w="15" w:type="dxa"/>
            </w:tcMar>
            <w:vAlign w:val="center"/>
            <w:tcPrChange w:id="2400" w:author="Hellmann, Simon" w:date="2025-06-11T09:13:00Z">
              <w:tcPr>
                <w:tcW w:w="1680" w:type="dxa"/>
                <w:tcBorders>
                  <w:top w:val="single" w:sz="4" w:space="0" w:color="auto"/>
                </w:tcBorders>
                <w:tcMar>
                  <w:top w:w="15" w:type="dxa"/>
                  <w:left w:w="15" w:type="dxa"/>
                  <w:bottom w:w="15" w:type="dxa"/>
                  <w:right w:w="15" w:type="dxa"/>
                </w:tcMar>
                <w:vAlign w:val="center"/>
              </w:tcPr>
            </w:tcPrChange>
          </w:tcPr>
          <w:p w14:paraId="7CEFA3A9" w14:textId="396E72DB"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w:t>
            </w:r>
            <w:proofErr w:type="spellStart"/>
            <w:r w:rsidRPr="00220152">
              <w:rPr>
                <w:lang w:val="en-US"/>
              </w:rPr>
              <w:t>silage</w:t>
            </w:r>
            <w:ins w:id="2401" w:author="Hellmann, Simon" w:date="2025-06-11T13:58:00Z">
              <w:r w:rsidR="005730D1">
                <w:rPr>
                  <w:vertAlign w:val="superscript"/>
                  <w:lang w:val="en-US"/>
                </w:rPr>
                <w:t>b</w:t>
              </w:r>
            </w:ins>
            <w:proofErr w:type="spellEnd"/>
          </w:p>
        </w:tc>
        <w:tc>
          <w:tcPr>
            <w:tcW w:w="3686" w:type="dxa"/>
            <w:gridSpan w:val="3"/>
            <w:tcBorders>
              <w:top w:val="single" w:sz="4" w:space="0" w:color="auto"/>
            </w:tcBorders>
            <w:tcMar>
              <w:top w:w="15" w:type="dxa"/>
              <w:left w:w="15" w:type="dxa"/>
              <w:bottom w:w="15" w:type="dxa"/>
              <w:right w:w="15" w:type="dxa"/>
            </w:tcMar>
            <w:vAlign w:val="center"/>
            <w:tcPrChange w:id="2402" w:author="Hellmann, Simon" w:date="2025-06-11T09:13:00Z">
              <w:tcPr>
                <w:tcW w:w="3686" w:type="dxa"/>
                <w:gridSpan w:val="5"/>
                <w:tcBorders>
                  <w:top w:val="single" w:sz="4" w:space="0" w:color="auto"/>
                </w:tcBorders>
                <w:tcMar>
                  <w:top w:w="15" w:type="dxa"/>
                  <w:left w:w="15" w:type="dxa"/>
                  <w:bottom w:w="15" w:type="dxa"/>
                  <w:right w:w="15" w:type="dxa"/>
                </w:tcMar>
                <w:vAlign w:val="center"/>
              </w:tcPr>
            </w:tcPrChange>
          </w:tcPr>
          <w:p w14:paraId="49E295B0" w14:textId="1C76B813" w:rsidR="008605C6" w:rsidRPr="005730D1" w:rsidRDefault="00770A9F" w:rsidP="00F93776">
            <w:pPr>
              <w:spacing w:line="360" w:lineRule="auto"/>
              <w:ind w:firstLine="1406"/>
              <w:jc w:val="left"/>
              <w:rPr>
                <w:rFonts w:eastAsia="Garamond" w:cs="Garamond"/>
                <w:color w:val="000000" w:themeColor="text1"/>
                <w:lang w:val="en-US"/>
              </w:rPr>
            </w:pPr>
            <w:commentRangeStart w:id="2403"/>
            <w:ins w:id="2404" w:author="Hellmann, Simon" w:date="2025-06-11T09:04:00Z">
              <w:r w:rsidRPr="005730D1">
                <w:rPr>
                  <w:rFonts w:eastAsia="Garamond" w:cs="Garamond"/>
                  <w:color w:val="000000" w:themeColor="text1"/>
                  <w:lang w:val="en-US"/>
                  <w:rPrChange w:id="2405" w:author="Hellmann, Simon" w:date="2025-06-11T14:05:00Z">
                    <w:rPr>
                      <w:rFonts w:eastAsia="Garamond" w:cs="Garamond"/>
                      <w:color w:val="000000" w:themeColor="text1"/>
                      <w:highlight w:val="yellow"/>
                      <w:lang w:val="en-US"/>
                    </w:rPr>
                  </w:rPrChange>
                </w:rPr>
                <w:t>45</w:t>
              </w:r>
            </w:ins>
            <w:commentRangeEnd w:id="2403"/>
            <w:ins w:id="2406" w:author="Hellmann, Simon" w:date="2025-06-11T14:04:00Z">
              <w:r w:rsidR="005730D1" w:rsidRPr="005730D1">
                <w:rPr>
                  <w:rStyle w:val="Kommentarzeichen"/>
                </w:rPr>
                <w:commentReference w:id="2403"/>
              </w:r>
            </w:ins>
            <w:del w:id="2407" w:author="Hellmann, Simon" w:date="2025-06-11T09:03:00Z">
              <w:r w:rsidR="008605C6" w:rsidRPr="005730D1" w:rsidDel="00770A9F">
                <w:rPr>
                  <w:rFonts w:eastAsia="Garamond" w:cs="Garamond"/>
                  <w:color w:val="000000" w:themeColor="text1"/>
                  <w:lang w:val="en-US"/>
                </w:rPr>
                <w:delText>40</w:delText>
              </w:r>
            </w:del>
          </w:p>
        </w:tc>
        <w:tc>
          <w:tcPr>
            <w:tcW w:w="1417" w:type="dxa"/>
            <w:tcBorders>
              <w:top w:val="single" w:sz="4" w:space="0" w:color="auto"/>
            </w:tcBorders>
            <w:tcMar>
              <w:top w:w="15" w:type="dxa"/>
              <w:left w:w="15" w:type="dxa"/>
              <w:bottom w:w="15" w:type="dxa"/>
              <w:right w:w="15" w:type="dxa"/>
            </w:tcMar>
            <w:vAlign w:val="center"/>
            <w:tcPrChange w:id="2408" w:author="Hellmann, Simon" w:date="2025-06-11T09:13:00Z">
              <w:tcPr>
                <w:tcW w:w="1308" w:type="dxa"/>
                <w:gridSpan w:val="2"/>
                <w:tcBorders>
                  <w:top w:val="single" w:sz="4" w:space="0" w:color="auto"/>
                </w:tcBorders>
                <w:tcMar>
                  <w:top w:w="15" w:type="dxa"/>
                  <w:left w:w="15" w:type="dxa"/>
                  <w:bottom w:w="15" w:type="dxa"/>
                  <w:right w:w="15" w:type="dxa"/>
                </w:tcMar>
                <w:vAlign w:val="center"/>
              </w:tcPr>
            </w:tcPrChange>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1268F2">
        <w:trPr>
          <w:trHeight w:val="300"/>
          <w:jc w:val="center"/>
          <w:trPrChange w:id="2409" w:author="Hellmann, Simon" w:date="2025-06-11T09:13:00Z">
            <w:trPr>
              <w:gridAfter w:val="0"/>
              <w:trHeight w:val="300"/>
              <w:jc w:val="center"/>
            </w:trPr>
          </w:trPrChange>
        </w:trPr>
        <w:tc>
          <w:tcPr>
            <w:tcW w:w="1722" w:type="dxa"/>
            <w:vMerge/>
            <w:tcPrChange w:id="2410" w:author="Hellmann, Simon" w:date="2025-06-11T09:13:00Z">
              <w:tcPr>
                <w:tcW w:w="1722" w:type="dxa"/>
                <w:vMerge/>
              </w:tcPr>
            </w:tcPrChan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Change w:id="2411" w:author="Hellmann, Simon" w:date="2025-06-11T09:13:00Z">
              <w:tcPr>
                <w:tcW w:w="1680" w:type="dxa"/>
                <w:tcMar>
                  <w:top w:w="15" w:type="dxa"/>
                  <w:left w:w="15" w:type="dxa"/>
                  <w:bottom w:w="15" w:type="dxa"/>
                  <w:right w:w="15" w:type="dxa"/>
                </w:tcMar>
                <w:vAlign w:val="center"/>
              </w:tcPr>
            </w:tcPrChange>
          </w:tcPr>
          <w:p w14:paraId="110B438A" w14:textId="0274B3ED" w:rsidR="008605C6" w:rsidRPr="00220152" w:rsidRDefault="008605C6" w:rsidP="00AE45FC">
            <w:pPr>
              <w:spacing w:after="0" w:line="360" w:lineRule="auto"/>
              <w:ind w:firstLine="0"/>
              <w:jc w:val="left"/>
              <w:rPr>
                <w:lang w:val="en-US"/>
              </w:rPr>
            </w:pPr>
            <w:r w:rsidRPr="00220152">
              <w:rPr>
                <w:lang w:val="en-US"/>
              </w:rPr>
              <w:t xml:space="preserve">Grass </w:t>
            </w:r>
            <w:proofErr w:type="spellStart"/>
            <w:r w:rsidRPr="00220152">
              <w:rPr>
                <w:lang w:val="en-US"/>
              </w:rPr>
              <w:t>silage</w:t>
            </w:r>
            <w:ins w:id="2412" w:author="Hellmann, Simon" w:date="2025-06-11T13:58:00Z">
              <w:r w:rsidR="005730D1">
                <w:rPr>
                  <w:vertAlign w:val="superscript"/>
                  <w:lang w:val="en-US"/>
                </w:rPr>
                <w:t>c</w:t>
              </w:r>
            </w:ins>
            <w:proofErr w:type="spellEnd"/>
          </w:p>
        </w:tc>
        <w:tc>
          <w:tcPr>
            <w:tcW w:w="3686" w:type="dxa"/>
            <w:gridSpan w:val="3"/>
            <w:tcMar>
              <w:top w:w="15" w:type="dxa"/>
              <w:left w:w="15" w:type="dxa"/>
              <w:bottom w:w="15" w:type="dxa"/>
              <w:right w:w="15" w:type="dxa"/>
            </w:tcMar>
            <w:vAlign w:val="center"/>
            <w:tcPrChange w:id="2413" w:author="Hellmann, Simon" w:date="2025-06-11T09:13:00Z">
              <w:tcPr>
                <w:tcW w:w="3686" w:type="dxa"/>
                <w:gridSpan w:val="5"/>
                <w:tcMar>
                  <w:top w:w="15" w:type="dxa"/>
                  <w:left w:w="15" w:type="dxa"/>
                  <w:bottom w:w="15" w:type="dxa"/>
                  <w:right w:w="15" w:type="dxa"/>
                </w:tcMar>
                <w:vAlign w:val="center"/>
              </w:tcPr>
            </w:tcPrChange>
          </w:tcPr>
          <w:p w14:paraId="1A94435D" w14:textId="7E0B50DC" w:rsidR="008605C6" w:rsidRPr="005730D1" w:rsidRDefault="00770A9F" w:rsidP="00220152">
            <w:pPr>
              <w:spacing w:line="360" w:lineRule="auto"/>
              <w:ind w:firstLine="1400"/>
              <w:jc w:val="left"/>
              <w:rPr>
                <w:rFonts w:eastAsia="Garamond" w:cs="Garamond"/>
                <w:color w:val="000000" w:themeColor="text1"/>
                <w:lang w:val="en-US"/>
              </w:rPr>
            </w:pPr>
            <w:commentRangeStart w:id="2414"/>
            <w:ins w:id="2415" w:author="Hellmann, Simon" w:date="2025-06-11T09:04:00Z">
              <w:r w:rsidRPr="005730D1">
                <w:rPr>
                  <w:rFonts w:eastAsia="Garamond" w:cs="Garamond"/>
                  <w:color w:val="000000" w:themeColor="text1"/>
                  <w:lang w:val="en-US"/>
                  <w:rPrChange w:id="2416" w:author="Hellmann, Simon" w:date="2025-06-11T14:05:00Z">
                    <w:rPr>
                      <w:rFonts w:eastAsia="Garamond" w:cs="Garamond"/>
                      <w:color w:val="000000" w:themeColor="text1"/>
                      <w:highlight w:val="yellow"/>
                      <w:lang w:val="en-US"/>
                    </w:rPr>
                  </w:rPrChange>
                </w:rPr>
                <w:t>31</w:t>
              </w:r>
            </w:ins>
            <w:commentRangeEnd w:id="2414"/>
            <w:ins w:id="2417" w:author="Hellmann, Simon" w:date="2025-06-11T14:04:00Z">
              <w:r w:rsidR="005730D1" w:rsidRPr="005730D1">
                <w:rPr>
                  <w:rStyle w:val="Kommentarzeichen"/>
                </w:rPr>
                <w:commentReference w:id="2414"/>
              </w:r>
            </w:ins>
            <w:del w:id="2418" w:author="Hellmann, Simon" w:date="2025-06-11T09:03:00Z">
              <w:r w:rsidR="008605C6" w:rsidRPr="005730D1" w:rsidDel="00770A9F">
                <w:rPr>
                  <w:rFonts w:eastAsia="Garamond" w:cs="Garamond"/>
                  <w:color w:val="000000" w:themeColor="text1"/>
                  <w:lang w:val="en-US"/>
                </w:rPr>
                <w:delText>35</w:delText>
              </w:r>
            </w:del>
          </w:p>
        </w:tc>
        <w:tc>
          <w:tcPr>
            <w:tcW w:w="1417" w:type="dxa"/>
            <w:tcMar>
              <w:top w:w="15" w:type="dxa"/>
              <w:left w:w="15" w:type="dxa"/>
              <w:bottom w:w="15" w:type="dxa"/>
              <w:right w:w="15" w:type="dxa"/>
            </w:tcMar>
            <w:vAlign w:val="center"/>
            <w:tcPrChange w:id="2419" w:author="Hellmann, Simon" w:date="2025-06-11T09:13:00Z">
              <w:tcPr>
                <w:tcW w:w="1308" w:type="dxa"/>
                <w:gridSpan w:val="2"/>
                <w:tcMar>
                  <w:top w:w="15" w:type="dxa"/>
                  <w:left w:w="15" w:type="dxa"/>
                  <w:bottom w:w="15" w:type="dxa"/>
                  <w:right w:w="15" w:type="dxa"/>
                </w:tcMar>
                <w:vAlign w:val="center"/>
              </w:tcPr>
            </w:tcPrChange>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1268F2">
        <w:trPr>
          <w:trHeight w:val="300"/>
          <w:jc w:val="center"/>
          <w:trPrChange w:id="2420" w:author="Hellmann, Simon" w:date="2025-06-11T09:13:00Z">
            <w:trPr>
              <w:gridAfter w:val="0"/>
              <w:trHeight w:val="300"/>
              <w:jc w:val="center"/>
            </w:trPr>
          </w:trPrChange>
        </w:trPr>
        <w:tc>
          <w:tcPr>
            <w:tcW w:w="1722" w:type="dxa"/>
            <w:vMerge/>
            <w:tcPrChange w:id="2421" w:author="Hellmann, Simon" w:date="2025-06-11T09:13:00Z">
              <w:tcPr>
                <w:tcW w:w="1722" w:type="dxa"/>
                <w:vMerge/>
              </w:tcPr>
            </w:tcPrChan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Change w:id="2422" w:author="Hellmann, Simon" w:date="2025-06-11T09:13:00Z">
              <w:tcPr>
                <w:tcW w:w="1680" w:type="dxa"/>
                <w:tcMar>
                  <w:top w:w="15" w:type="dxa"/>
                  <w:left w:w="15" w:type="dxa"/>
                  <w:bottom w:w="15" w:type="dxa"/>
                  <w:right w:w="15" w:type="dxa"/>
                </w:tcMar>
                <w:vAlign w:val="center"/>
              </w:tcPr>
            </w:tcPrChange>
          </w:tcPr>
          <w:p w14:paraId="75C8E9E7" w14:textId="4E6F561A" w:rsidR="008605C6" w:rsidRPr="00220152" w:rsidRDefault="008605C6" w:rsidP="00AE45FC">
            <w:pPr>
              <w:spacing w:after="0" w:line="360" w:lineRule="auto"/>
              <w:ind w:firstLine="0"/>
              <w:jc w:val="left"/>
              <w:rPr>
                <w:lang w:val="en-US"/>
              </w:rPr>
            </w:pPr>
            <w:r w:rsidRPr="00220152">
              <w:rPr>
                <w:lang w:val="en-US"/>
              </w:rPr>
              <w:t xml:space="preserve">Sugar beet </w:t>
            </w:r>
            <w:proofErr w:type="spellStart"/>
            <w:r w:rsidRPr="00220152">
              <w:rPr>
                <w:lang w:val="en-US"/>
              </w:rPr>
              <w:t>silage</w:t>
            </w:r>
            <w:ins w:id="2423" w:author="Hellmann, Simon" w:date="2025-06-11T13:59:00Z">
              <w:r w:rsidR="005730D1">
                <w:rPr>
                  <w:vertAlign w:val="superscript"/>
                  <w:lang w:val="en-US"/>
                </w:rPr>
                <w:t>d</w:t>
              </w:r>
            </w:ins>
            <w:proofErr w:type="spellEnd"/>
          </w:p>
        </w:tc>
        <w:tc>
          <w:tcPr>
            <w:tcW w:w="3686" w:type="dxa"/>
            <w:gridSpan w:val="3"/>
            <w:tcMar>
              <w:top w:w="15" w:type="dxa"/>
              <w:left w:w="15" w:type="dxa"/>
              <w:bottom w:w="15" w:type="dxa"/>
              <w:right w:w="15" w:type="dxa"/>
            </w:tcMar>
            <w:vAlign w:val="center"/>
            <w:tcPrChange w:id="2424" w:author="Hellmann, Simon" w:date="2025-06-11T09:13:00Z">
              <w:tcPr>
                <w:tcW w:w="3686" w:type="dxa"/>
                <w:gridSpan w:val="5"/>
                <w:tcMar>
                  <w:top w:w="15" w:type="dxa"/>
                  <w:left w:w="15" w:type="dxa"/>
                  <w:bottom w:w="15" w:type="dxa"/>
                  <w:right w:w="15" w:type="dxa"/>
                </w:tcMar>
                <w:vAlign w:val="center"/>
              </w:tcPr>
            </w:tcPrChange>
          </w:tcPr>
          <w:p w14:paraId="331A0810" w14:textId="46D4286E" w:rsidR="008605C6" w:rsidRPr="005730D1" w:rsidRDefault="00770A9F" w:rsidP="00220152">
            <w:pPr>
              <w:spacing w:line="360" w:lineRule="auto"/>
              <w:ind w:firstLine="1400"/>
              <w:jc w:val="left"/>
              <w:rPr>
                <w:rFonts w:eastAsia="Garamond" w:cs="Garamond"/>
                <w:color w:val="000000" w:themeColor="text1"/>
                <w:lang w:val="en-US"/>
              </w:rPr>
            </w:pPr>
            <w:commentRangeStart w:id="2425"/>
            <w:ins w:id="2426" w:author="Hellmann, Simon" w:date="2025-06-11T09:04:00Z">
              <w:r w:rsidRPr="005730D1">
                <w:rPr>
                  <w:rFonts w:eastAsia="Garamond" w:cs="Garamond"/>
                  <w:color w:val="000000" w:themeColor="text1"/>
                  <w:lang w:val="en-US"/>
                  <w:rPrChange w:id="2427" w:author="Hellmann, Simon" w:date="2025-06-11T14:05:00Z">
                    <w:rPr>
                      <w:rFonts w:eastAsia="Garamond" w:cs="Garamond"/>
                      <w:color w:val="000000" w:themeColor="text1"/>
                      <w:highlight w:val="yellow"/>
                      <w:lang w:val="en-US"/>
                    </w:rPr>
                  </w:rPrChange>
                </w:rPr>
                <w:t>52</w:t>
              </w:r>
            </w:ins>
            <w:commentRangeEnd w:id="2425"/>
            <w:ins w:id="2428" w:author="Hellmann, Simon" w:date="2025-06-11T14:04:00Z">
              <w:r w:rsidR="005730D1" w:rsidRPr="005730D1">
                <w:rPr>
                  <w:rStyle w:val="Kommentarzeichen"/>
                </w:rPr>
                <w:commentReference w:id="2425"/>
              </w:r>
            </w:ins>
            <w:del w:id="2429" w:author="Hellmann, Simon" w:date="2025-06-11T09:03:00Z">
              <w:r w:rsidR="008605C6" w:rsidRPr="005730D1" w:rsidDel="00770A9F">
                <w:rPr>
                  <w:rFonts w:eastAsia="Garamond" w:cs="Garamond"/>
                  <w:color w:val="000000" w:themeColor="text1"/>
                  <w:lang w:val="en-US"/>
                </w:rPr>
                <w:delText>50</w:delText>
              </w:r>
            </w:del>
          </w:p>
        </w:tc>
        <w:tc>
          <w:tcPr>
            <w:tcW w:w="1417" w:type="dxa"/>
            <w:tcMar>
              <w:top w:w="15" w:type="dxa"/>
              <w:left w:w="15" w:type="dxa"/>
              <w:bottom w:w="15" w:type="dxa"/>
              <w:right w:w="15" w:type="dxa"/>
            </w:tcMar>
            <w:vAlign w:val="center"/>
            <w:tcPrChange w:id="2430" w:author="Hellmann, Simon" w:date="2025-06-11T09:13:00Z">
              <w:tcPr>
                <w:tcW w:w="1308" w:type="dxa"/>
                <w:gridSpan w:val="2"/>
                <w:tcMar>
                  <w:top w:w="15" w:type="dxa"/>
                  <w:left w:w="15" w:type="dxa"/>
                  <w:bottom w:w="15" w:type="dxa"/>
                  <w:right w:w="15" w:type="dxa"/>
                </w:tcMar>
                <w:vAlign w:val="center"/>
              </w:tcPr>
            </w:tcPrChange>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1268F2">
        <w:trPr>
          <w:trHeight w:val="300"/>
          <w:jc w:val="center"/>
          <w:trPrChange w:id="2431" w:author="Hellmann, Simon" w:date="2025-06-11T09:13:00Z">
            <w:trPr>
              <w:gridAfter w:val="0"/>
              <w:trHeight w:val="300"/>
              <w:jc w:val="center"/>
            </w:trPr>
          </w:trPrChange>
        </w:trPr>
        <w:tc>
          <w:tcPr>
            <w:tcW w:w="1722" w:type="dxa"/>
            <w:vMerge/>
            <w:tcBorders>
              <w:bottom w:val="dotted" w:sz="4" w:space="0" w:color="auto"/>
            </w:tcBorders>
            <w:tcPrChange w:id="2432" w:author="Hellmann, Simon" w:date="2025-06-11T09:13:00Z">
              <w:tcPr>
                <w:tcW w:w="1722" w:type="dxa"/>
                <w:vMerge/>
                <w:tcBorders>
                  <w:bottom w:val="dotted" w:sz="4" w:space="0" w:color="auto"/>
                </w:tcBorders>
              </w:tcPr>
            </w:tcPrChange>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Change w:id="2433" w:author="Hellmann, Simon" w:date="2025-06-11T09:13:00Z">
              <w:tcPr>
                <w:tcW w:w="1680" w:type="dxa"/>
                <w:tcBorders>
                  <w:bottom w:val="dotted" w:sz="4" w:space="0" w:color="auto"/>
                </w:tcBorders>
                <w:tcMar>
                  <w:top w:w="15" w:type="dxa"/>
                  <w:left w:w="15" w:type="dxa"/>
                  <w:bottom w:w="15" w:type="dxa"/>
                  <w:right w:w="15" w:type="dxa"/>
                </w:tcMar>
                <w:vAlign w:val="center"/>
              </w:tcPr>
            </w:tcPrChange>
          </w:tcPr>
          <w:p w14:paraId="66B99546" w14:textId="1F7EBFAE" w:rsidR="008605C6" w:rsidRPr="00220152" w:rsidRDefault="008605C6" w:rsidP="00AE45FC">
            <w:pPr>
              <w:spacing w:after="0" w:line="360" w:lineRule="auto"/>
              <w:ind w:firstLine="0"/>
              <w:jc w:val="left"/>
              <w:rPr>
                <w:lang w:val="en-US"/>
              </w:rPr>
            </w:pPr>
            <w:r w:rsidRPr="00220152">
              <w:rPr>
                <w:lang w:val="en-US"/>
              </w:rPr>
              <w:t>Cattle manure</w:t>
            </w:r>
          </w:p>
        </w:tc>
        <w:tc>
          <w:tcPr>
            <w:tcW w:w="3686" w:type="dxa"/>
            <w:gridSpan w:val="3"/>
            <w:tcBorders>
              <w:bottom w:val="dotted" w:sz="4" w:space="0" w:color="auto"/>
            </w:tcBorders>
            <w:tcMar>
              <w:top w:w="15" w:type="dxa"/>
              <w:left w:w="15" w:type="dxa"/>
              <w:bottom w:w="15" w:type="dxa"/>
              <w:right w:w="15" w:type="dxa"/>
            </w:tcMar>
            <w:vAlign w:val="center"/>
            <w:tcPrChange w:id="2434" w:author="Hellmann, Simon" w:date="2025-06-11T09:13:00Z">
              <w:tcPr>
                <w:tcW w:w="3686" w:type="dxa"/>
                <w:gridSpan w:val="5"/>
                <w:tcBorders>
                  <w:bottom w:val="dotted" w:sz="4" w:space="0" w:color="auto"/>
                </w:tcBorders>
                <w:tcMar>
                  <w:top w:w="15" w:type="dxa"/>
                  <w:left w:w="15" w:type="dxa"/>
                  <w:bottom w:w="15" w:type="dxa"/>
                  <w:right w:w="15" w:type="dxa"/>
                </w:tcMar>
                <w:vAlign w:val="center"/>
              </w:tcPr>
            </w:tcPrChange>
          </w:tcPr>
          <w:p w14:paraId="42773B1B" w14:textId="2890DE3B" w:rsidR="008605C6" w:rsidRPr="005730D1" w:rsidRDefault="00DC3071">
            <w:pPr>
              <w:spacing w:line="360" w:lineRule="auto"/>
              <w:ind w:firstLine="1401"/>
              <w:jc w:val="left"/>
              <w:rPr>
                <w:rFonts w:eastAsia="Garamond" w:cs="Garamond"/>
                <w:color w:val="000000" w:themeColor="text1"/>
                <w:lang w:val="en-US"/>
              </w:rPr>
              <w:pPrChange w:id="2435" w:author="Hellmann, Simon" w:date="2025-06-11T09:00:00Z">
                <w:pPr>
                  <w:spacing w:line="360" w:lineRule="auto"/>
                  <w:ind w:firstLine="1400"/>
                  <w:jc w:val="left"/>
                </w:pPr>
              </w:pPrChange>
            </w:pPr>
            <w:ins w:id="2436" w:author="Hellmann, Simon" w:date="2025-06-11T18:10:00Z">
              <w:r>
                <w:rPr>
                  <w:rFonts w:eastAsia="Garamond" w:cs="Garamond"/>
                  <w:color w:val="000000" w:themeColor="text1"/>
                  <w:lang w:val="en-US"/>
                </w:rPr>
                <w:t>5</w:t>
              </w:r>
            </w:ins>
            <w:del w:id="2437" w:author="Hellmann, Simon" w:date="2025-06-11T09:00:00Z">
              <w:r w:rsidR="008605C6" w:rsidRPr="005730D1" w:rsidDel="00F61FA1">
                <w:rPr>
                  <w:rFonts w:eastAsia="Garamond" w:cs="Garamond"/>
                  <w:color w:val="000000" w:themeColor="text1"/>
                  <w:lang w:val="en-US"/>
                </w:rPr>
                <w:delText>20</w:delText>
              </w:r>
            </w:del>
          </w:p>
        </w:tc>
        <w:tc>
          <w:tcPr>
            <w:tcW w:w="1417" w:type="dxa"/>
            <w:tcBorders>
              <w:bottom w:val="dotted" w:sz="4" w:space="0" w:color="auto"/>
            </w:tcBorders>
            <w:tcMar>
              <w:top w:w="15" w:type="dxa"/>
              <w:left w:w="15" w:type="dxa"/>
              <w:bottom w:w="15" w:type="dxa"/>
              <w:right w:w="15" w:type="dxa"/>
            </w:tcMar>
            <w:vAlign w:val="center"/>
            <w:tcPrChange w:id="2438" w:author="Hellmann, Simon" w:date="2025-06-11T09:13:00Z">
              <w:tcPr>
                <w:tcW w:w="1308" w:type="dxa"/>
                <w:gridSpan w:val="2"/>
                <w:tcBorders>
                  <w:bottom w:val="dotted" w:sz="4" w:space="0" w:color="auto"/>
                </w:tcBorders>
                <w:tcMar>
                  <w:top w:w="15" w:type="dxa"/>
                  <w:left w:w="15" w:type="dxa"/>
                  <w:bottom w:w="15" w:type="dxa"/>
                  <w:right w:w="15" w:type="dxa"/>
                </w:tcMar>
                <w:vAlign w:val="center"/>
              </w:tcPr>
            </w:tcPrChange>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F64570" w:rsidRPr="00FF12B8" w14:paraId="3CBFF3CD" w14:textId="77777777" w:rsidTr="001268F2">
        <w:trPr>
          <w:trHeight w:val="300"/>
          <w:jc w:val="center"/>
          <w:trPrChange w:id="2439" w:author="Hellmann, Simon" w:date="2025-06-11T09:13:00Z">
            <w:trPr>
              <w:gridAfter w:val="0"/>
              <w:trHeight w:val="300"/>
              <w:jc w:val="center"/>
            </w:trPr>
          </w:trPrChange>
        </w:trPr>
        <w:tc>
          <w:tcPr>
            <w:tcW w:w="1722" w:type="dxa"/>
            <w:tcBorders>
              <w:top w:val="dotted" w:sz="4" w:space="0" w:color="auto"/>
              <w:bottom w:val="dotted" w:sz="4" w:space="0" w:color="auto"/>
            </w:tcBorders>
            <w:vAlign w:val="center"/>
            <w:tcPrChange w:id="2440" w:author="Hellmann, Simon" w:date="2025-06-11T09:13:00Z">
              <w:tcPr>
                <w:tcW w:w="1722" w:type="dxa"/>
                <w:tcBorders>
                  <w:top w:val="dotted" w:sz="4" w:space="0" w:color="auto"/>
                  <w:bottom w:val="dotted" w:sz="4" w:space="0" w:color="auto"/>
                </w:tcBorders>
                <w:vAlign w:val="center"/>
              </w:tcPr>
            </w:tcPrChange>
          </w:tcPr>
          <w:p w14:paraId="26963B73" w14:textId="0A22AD06" w:rsidR="00F64570" w:rsidRPr="00401FD5" w:rsidRDefault="00F64570" w:rsidP="00AE45FC">
            <w:pPr>
              <w:spacing w:line="360" w:lineRule="auto"/>
              <w:jc w:val="right"/>
              <w:rPr>
                <w:lang w:val="en-US"/>
              </w:rPr>
            </w:pPr>
          </w:p>
        </w:tc>
        <w:tc>
          <w:tcPr>
            <w:tcW w:w="1822" w:type="dxa"/>
            <w:tcBorders>
              <w:top w:val="dotted" w:sz="4" w:space="0" w:color="auto"/>
              <w:bottom w:val="dotted" w:sz="4" w:space="0" w:color="auto"/>
            </w:tcBorders>
            <w:tcMar>
              <w:top w:w="15" w:type="dxa"/>
              <w:left w:w="15" w:type="dxa"/>
              <w:bottom w:w="15" w:type="dxa"/>
              <w:right w:w="15" w:type="dxa"/>
            </w:tcMar>
            <w:vAlign w:val="center"/>
            <w:tcPrChange w:id="2441" w:author="Hellmann, Simon" w:date="2025-06-11T09:13:00Z">
              <w:tcPr>
                <w:tcW w:w="1680" w:type="dxa"/>
                <w:tcBorders>
                  <w:top w:val="dotted" w:sz="4" w:space="0" w:color="auto"/>
                  <w:bottom w:val="dotted" w:sz="4" w:space="0" w:color="auto"/>
                </w:tcBorders>
                <w:tcMar>
                  <w:top w:w="15" w:type="dxa"/>
                  <w:left w:w="15" w:type="dxa"/>
                  <w:bottom w:w="15" w:type="dxa"/>
                  <w:right w:w="15" w:type="dxa"/>
                </w:tcMar>
                <w:vAlign w:val="center"/>
              </w:tcPr>
            </w:tcPrChange>
          </w:tcPr>
          <w:p w14:paraId="6C736A77" w14:textId="77777777" w:rsidR="00F64570" w:rsidRPr="00220152" w:rsidRDefault="00F64570" w:rsidP="00AE45FC">
            <w:pPr>
              <w:spacing w:after="0" w:line="360" w:lineRule="auto"/>
              <w:jc w:val="left"/>
              <w:rPr>
                <w:lang w:val="en-US"/>
              </w:rPr>
            </w:pPr>
          </w:p>
        </w:tc>
        <w:tc>
          <w:tcPr>
            <w:tcW w:w="1843" w:type="dxa"/>
            <w:gridSpan w:val="2"/>
            <w:tcBorders>
              <w:top w:val="dotted" w:sz="4" w:space="0" w:color="auto"/>
              <w:bottom w:val="dotted" w:sz="4" w:space="0" w:color="auto"/>
            </w:tcBorders>
            <w:tcMar>
              <w:top w:w="15" w:type="dxa"/>
              <w:left w:w="15" w:type="dxa"/>
              <w:bottom w:w="15" w:type="dxa"/>
              <w:right w:w="15" w:type="dxa"/>
            </w:tcMar>
            <w:vAlign w:val="center"/>
            <w:tcPrChange w:id="2442" w:author="Hellmann, Simon" w:date="2025-06-11T09:13:00Z">
              <w:tcPr>
                <w:tcW w:w="1843" w:type="dxa"/>
                <w:gridSpan w:val="3"/>
                <w:tcBorders>
                  <w:top w:val="dotted" w:sz="4" w:space="0" w:color="auto"/>
                  <w:bottom w:val="dotted" w:sz="4" w:space="0" w:color="auto"/>
                </w:tcBorders>
                <w:tcMar>
                  <w:top w:w="15" w:type="dxa"/>
                  <w:left w:w="15" w:type="dxa"/>
                  <w:bottom w:w="15" w:type="dxa"/>
                  <w:right w:w="15" w:type="dxa"/>
                </w:tcMar>
                <w:vAlign w:val="center"/>
              </w:tcPr>
            </w:tcPrChange>
          </w:tcPr>
          <w:p w14:paraId="22C84035" w14:textId="2CE45430" w:rsidR="00F64570" w:rsidRPr="00220152" w:rsidRDefault="00F64570"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sidR="003B7687">
              <w:rPr>
                <w:rFonts w:eastAsia="Garamond" w:cs="Garamond"/>
                <w:color w:val="000000" w:themeColor="text1"/>
                <w:lang w:val="en-US"/>
              </w:rPr>
              <w:t>1</w:t>
            </w:r>
            <w:del w:id="2443" w:author="Simon Hellmann" w:date="2025-06-09T14:49:00Z">
              <w:r w:rsidRPr="00220152" w:rsidDel="00F50BE2">
                <w:rPr>
                  <w:rFonts w:eastAsia="Garamond" w:cs="Garamond"/>
                  <w:color w:val="000000" w:themeColor="text1"/>
                  <w:vertAlign w:val="superscript"/>
                  <w:lang w:val="en-US"/>
                </w:rPr>
                <w:delText>a</w:delText>
              </w:r>
            </w:del>
            <w:ins w:id="2444" w:author="Simon Hellmann" w:date="2025-06-09T14:49:00Z">
              <w:del w:id="2445" w:author="Hellmann, Simon" w:date="2025-06-11T13:59:00Z">
                <w:r w:rsidR="00F50BE2" w:rsidDel="005730D1">
                  <w:rPr>
                    <w:rFonts w:eastAsia="Garamond" w:cs="Garamond"/>
                    <w:color w:val="000000" w:themeColor="text1"/>
                    <w:vertAlign w:val="superscript"/>
                    <w:lang w:val="en-US"/>
                  </w:rPr>
                  <w:delText>b</w:delText>
                </w:r>
              </w:del>
            </w:ins>
            <w:ins w:id="2446" w:author="Hellmann, Simon" w:date="2025-06-11T13:59:00Z">
              <w:r w:rsidR="005730D1">
                <w:rPr>
                  <w:rFonts w:eastAsia="Garamond" w:cs="Garamond"/>
                  <w:color w:val="000000" w:themeColor="text1"/>
                  <w:vertAlign w:val="superscript"/>
                  <w:lang w:val="en-US"/>
                </w:rPr>
                <w:t>e</w:t>
              </w:r>
            </w:ins>
          </w:p>
        </w:tc>
        <w:tc>
          <w:tcPr>
            <w:tcW w:w="1843" w:type="dxa"/>
            <w:tcBorders>
              <w:top w:val="dotted" w:sz="4" w:space="0" w:color="auto"/>
              <w:bottom w:val="dotted" w:sz="4" w:space="0" w:color="auto"/>
            </w:tcBorders>
            <w:vAlign w:val="center"/>
            <w:tcPrChange w:id="2447" w:author="Hellmann, Simon" w:date="2025-06-11T09:13:00Z">
              <w:tcPr>
                <w:tcW w:w="1843" w:type="dxa"/>
                <w:gridSpan w:val="2"/>
                <w:tcBorders>
                  <w:top w:val="dotted" w:sz="4" w:space="0" w:color="auto"/>
                  <w:bottom w:val="dotted" w:sz="4" w:space="0" w:color="auto"/>
                </w:tcBorders>
                <w:vAlign w:val="center"/>
              </w:tcPr>
            </w:tcPrChange>
          </w:tcPr>
          <w:p w14:paraId="7753F729" w14:textId="0C90BE74" w:rsidR="00F64570" w:rsidRPr="00220152" w:rsidRDefault="00F64570"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del w:id="2448" w:author="Simon Hellmann" w:date="2025-06-09T14:48:00Z">
              <w:r w:rsidR="006416C8" w:rsidRPr="00FF12B8" w:rsidDel="00F50BE2">
                <w:rPr>
                  <w:rFonts w:eastAsia="Garamond" w:cs="Garamond"/>
                  <w:color w:val="000000" w:themeColor="text1"/>
                  <w:vertAlign w:val="superscript"/>
                  <w:lang w:val="en-US"/>
                </w:rPr>
                <w:delText>b</w:delText>
              </w:r>
            </w:del>
            <w:ins w:id="2449" w:author="Simon Hellmann" w:date="2025-06-09T14:48:00Z">
              <w:del w:id="2450" w:author="Hellmann, Simon" w:date="2025-06-11T13:59:00Z">
                <w:r w:rsidR="00F50BE2" w:rsidDel="005730D1">
                  <w:rPr>
                    <w:rFonts w:eastAsia="Garamond" w:cs="Garamond"/>
                    <w:color w:val="000000" w:themeColor="text1"/>
                    <w:vertAlign w:val="superscript"/>
                    <w:lang w:val="en-US"/>
                  </w:rPr>
                  <w:delText>c</w:delText>
                </w:r>
              </w:del>
            </w:ins>
            <w:ins w:id="2451" w:author="Hellmann, Simon" w:date="2025-06-11T13:59:00Z">
              <w:r w:rsidR="005730D1">
                <w:rPr>
                  <w:rFonts w:eastAsia="Garamond" w:cs="Garamond"/>
                  <w:color w:val="000000" w:themeColor="text1"/>
                  <w:vertAlign w:val="superscript"/>
                  <w:lang w:val="en-US"/>
                </w:rPr>
                <w:t>f</w:t>
              </w:r>
            </w:ins>
          </w:p>
        </w:tc>
        <w:tc>
          <w:tcPr>
            <w:tcW w:w="1417" w:type="dxa"/>
            <w:tcBorders>
              <w:top w:val="dotted" w:sz="4" w:space="0" w:color="auto"/>
              <w:bottom w:val="dotted" w:sz="4" w:space="0" w:color="auto"/>
            </w:tcBorders>
            <w:tcMar>
              <w:top w:w="15" w:type="dxa"/>
              <w:left w:w="15" w:type="dxa"/>
              <w:bottom w:w="15" w:type="dxa"/>
              <w:right w:w="15" w:type="dxa"/>
            </w:tcMar>
            <w:vAlign w:val="center"/>
            <w:tcPrChange w:id="2452" w:author="Hellmann, Simon" w:date="2025-06-11T09:13:00Z">
              <w:tcPr>
                <w:tcW w:w="1308" w:type="dxa"/>
                <w:gridSpan w:val="2"/>
                <w:tcBorders>
                  <w:top w:val="dotted" w:sz="4" w:space="0" w:color="auto"/>
                  <w:bottom w:val="dotted" w:sz="4" w:space="0" w:color="auto"/>
                </w:tcBorders>
                <w:tcMar>
                  <w:top w:w="15" w:type="dxa"/>
                  <w:left w:w="15" w:type="dxa"/>
                  <w:bottom w:w="15" w:type="dxa"/>
                  <w:right w:w="15" w:type="dxa"/>
                </w:tcMar>
                <w:vAlign w:val="center"/>
              </w:tcPr>
            </w:tcPrChange>
          </w:tcPr>
          <w:p w14:paraId="6B3DCBCA" w14:textId="77777777" w:rsidR="00F64570" w:rsidRPr="00220152" w:rsidRDefault="00F64570" w:rsidP="00AE45FC">
            <w:pPr>
              <w:spacing w:after="0" w:line="360" w:lineRule="auto"/>
              <w:jc w:val="right"/>
              <w:rPr>
                <w:rFonts w:eastAsia="Garamond" w:cs="Garamond"/>
                <w:color w:val="000000" w:themeColor="text1"/>
                <w:lang w:val="en-US"/>
              </w:rPr>
            </w:pPr>
          </w:p>
        </w:tc>
      </w:tr>
      <w:tr w:rsidR="00573F08" w:rsidRPr="00FF12B8" w14:paraId="6D983603" w14:textId="77777777" w:rsidTr="001268F2">
        <w:trPr>
          <w:trHeight w:val="300"/>
          <w:jc w:val="center"/>
          <w:ins w:id="2453" w:author="Hellmann, Simon" w:date="2025-06-11T22:05:00Z"/>
        </w:trPr>
        <w:tc>
          <w:tcPr>
            <w:tcW w:w="1722" w:type="dxa"/>
            <w:vMerge w:val="restart"/>
            <w:vAlign w:val="center"/>
          </w:tcPr>
          <w:p w14:paraId="4A122962" w14:textId="5210FFE4" w:rsidR="00573F08" w:rsidRDefault="00573F08" w:rsidP="00AE45FC">
            <w:pPr>
              <w:spacing w:line="360" w:lineRule="auto"/>
              <w:jc w:val="right"/>
              <w:rPr>
                <w:ins w:id="2454" w:author="Hellmann, Simon" w:date="2025-06-11T22:05:00Z"/>
                <w:rFonts w:eastAsia="Garamond" w:cs="Garamond"/>
                <w:color w:val="000000" w:themeColor="text1"/>
                <w:lang w:val="en-US"/>
              </w:rPr>
            </w:pPr>
            <w:ins w:id="2455" w:author="Simon Hellmann" w:date="2025-06-09T14:14:00Z">
              <w:r>
                <w:rPr>
                  <w:rFonts w:eastAsia="Garamond" w:cs="Garamond"/>
                  <w:color w:val="000000" w:themeColor="text1"/>
                  <w:lang w:val="en-US"/>
                </w:rPr>
                <w:t>MPC parameters</w:t>
              </w:r>
            </w:ins>
          </w:p>
        </w:tc>
        <w:tc>
          <w:tcPr>
            <w:tcW w:w="1822" w:type="dxa"/>
            <w:tcMar>
              <w:top w:w="15" w:type="dxa"/>
              <w:left w:w="15" w:type="dxa"/>
              <w:bottom w:w="15" w:type="dxa"/>
              <w:right w:w="15" w:type="dxa"/>
            </w:tcMar>
            <w:vAlign w:val="center"/>
          </w:tcPr>
          <w:p w14:paraId="35CA5E1B" w14:textId="2988B0D2" w:rsidR="00573F08" w:rsidRDefault="00000000" w:rsidP="00AE45FC">
            <w:pPr>
              <w:spacing w:after="0" w:line="360" w:lineRule="auto"/>
              <w:jc w:val="left"/>
              <w:rPr>
                <w:ins w:id="2456" w:author="Hellmann, Simon" w:date="2025-06-11T22:05:00Z"/>
              </w:rPr>
            </w:pPr>
            <m:oMathPara>
              <m:oMath>
                <m:sSub>
                  <m:sSubPr>
                    <m:ctrlPr>
                      <w:ins w:id="2457" w:author="Hellmann, Simon" w:date="2025-06-12T10:51:00Z">
                        <w:rPr>
                          <w:rFonts w:ascii="Cambria Math" w:hAnsi="Cambria Math"/>
                          <w:i/>
                        </w:rPr>
                      </w:ins>
                    </m:ctrlPr>
                  </m:sSubPr>
                  <m:e>
                    <m:r>
                      <w:ins w:id="2458" w:author="Hellmann, Simon" w:date="2025-06-12T10:51:00Z">
                        <w:rPr>
                          <w:rFonts w:ascii="Cambria Math" w:hAnsi="Cambria Math"/>
                        </w:rPr>
                        <m:t>t</m:t>
                      </w:ins>
                    </m:r>
                  </m:e>
                  <m:sub>
                    <m:r>
                      <w:ins w:id="2459" w:author="Hellmann, Simon" w:date="2025-06-12T10:51:00Z">
                        <m:rPr>
                          <m:sty m:val="p"/>
                        </m:rPr>
                        <w:rPr>
                          <w:rFonts w:ascii="Cambria Math" w:hAnsi="Cambria Math"/>
                        </w:rPr>
                        <m:t>sim</m:t>
                      </w:ins>
                    </m:r>
                  </m:sub>
                </m:sSub>
                <m:r>
                  <w:ins w:id="2460" w:author="Hellmann, Simon" w:date="2025-06-12T10:51:00Z">
                    <w:rPr>
                      <w:rFonts w:ascii="Cambria Math" w:hAnsi="Cambria Math"/>
                      <w:lang w:val="en-US"/>
                    </w:rPr>
                    <m:t> </m:t>
                  </w:ins>
                </m:r>
              </m:oMath>
            </m:oMathPara>
          </w:p>
        </w:tc>
        <w:tc>
          <w:tcPr>
            <w:tcW w:w="284" w:type="dxa"/>
            <w:tcMar>
              <w:top w:w="15" w:type="dxa"/>
              <w:left w:w="15" w:type="dxa"/>
              <w:bottom w:w="15" w:type="dxa"/>
              <w:right w:w="15" w:type="dxa"/>
            </w:tcMar>
            <w:vAlign w:val="center"/>
          </w:tcPr>
          <w:p w14:paraId="2F8912EB" w14:textId="77777777" w:rsidR="00573F08" w:rsidRPr="00220152" w:rsidRDefault="00573F08" w:rsidP="00AE45FC">
            <w:pPr>
              <w:spacing w:line="360" w:lineRule="auto"/>
              <w:ind w:firstLine="0"/>
              <w:jc w:val="left"/>
              <w:rPr>
                <w:ins w:id="2461" w:author="Hellmann, Simon" w:date="2025-06-11T22:05:00Z"/>
                <w:rFonts w:eastAsia="Garamond" w:cs="Garamond"/>
                <w:color w:val="000000" w:themeColor="text1"/>
                <w:lang w:val="en-US"/>
              </w:rPr>
            </w:pPr>
          </w:p>
        </w:tc>
        <w:tc>
          <w:tcPr>
            <w:tcW w:w="1559" w:type="dxa"/>
            <w:vAlign w:val="center"/>
          </w:tcPr>
          <w:p w14:paraId="38A7846F" w14:textId="4C93D50D" w:rsidR="00573F08" w:rsidRDefault="007479CE" w:rsidP="00AE45FC">
            <w:pPr>
              <w:spacing w:line="360" w:lineRule="auto"/>
              <w:ind w:firstLine="0"/>
              <w:jc w:val="left"/>
              <w:rPr>
                <w:ins w:id="2462" w:author="Hellmann, Simon" w:date="2025-06-11T22:05:00Z"/>
                <w:rFonts w:eastAsia="Garamond" w:cs="Garamond"/>
                <w:color w:val="000000" w:themeColor="text1"/>
                <w:lang w:val="en-US"/>
              </w:rPr>
            </w:pPr>
            <w:ins w:id="2463" w:author="Hellmann, Simon" w:date="2025-06-12T10:51:00Z">
              <w:r>
                <w:rPr>
                  <w:rFonts w:eastAsia="Garamond" w:cs="Garamond"/>
                  <w:color w:val="000000" w:themeColor="text1"/>
                  <w:lang w:val="en-US"/>
                </w:rPr>
                <w:t>28</w:t>
              </w:r>
            </w:ins>
          </w:p>
        </w:tc>
        <w:tc>
          <w:tcPr>
            <w:tcW w:w="1843" w:type="dxa"/>
            <w:vAlign w:val="center"/>
          </w:tcPr>
          <w:p w14:paraId="0D905F9C" w14:textId="5C0BD96F" w:rsidR="00573F08" w:rsidRPr="00220152" w:rsidDel="007A0B56" w:rsidRDefault="007479CE" w:rsidP="00AE45FC">
            <w:pPr>
              <w:spacing w:line="360" w:lineRule="auto"/>
              <w:jc w:val="left"/>
              <w:rPr>
                <w:ins w:id="2464" w:author="Hellmann, Simon" w:date="2025-06-11T22:05:00Z"/>
                <w:rFonts w:eastAsia="Garamond" w:cs="Garamond"/>
                <w:color w:val="000000" w:themeColor="text1"/>
                <w:lang w:val="en-US"/>
              </w:rPr>
            </w:pPr>
            <w:ins w:id="2465" w:author="Hellmann, Simon" w:date="2025-06-12T10:51:00Z">
              <w:r>
                <w:rPr>
                  <w:rFonts w:eastAsia="Garamond" w:cs="Garamond"/>
                  <w:color w:val="000000" w:themeColor="text1"/>
                  <w:lang w:val="en-US"/>
                </w:rPr>
                <w:t>28 (14)</w:t>
              </w:r>
            </w:ins>
          </w:p>
        </w:tc>
        <w:tc>
          <w:tcPr>
            <w:tcW w:w="1417" w:type="dxa"/>
            <w:tcMar>
              <w:top w:w="15" w:type="dxa"/>
              <w:left w:w="15" w:type="dxa"/>
              <w:bottom w:w="15" w:type="dxa"/>
              <w:right w:w="15" w:type="dxa"/>
            </w:tcMar>
            <w:vAlign w:val="center"/>
          </w:tcPr>
          <w:p w14:paraId="76B08982" w14:textId="41B8403A" w:rsidR="00573F08" w:rsidRDefault="007479CE" w:rsidP="00AE45FC">
            <w:pPr>
              <w:spacing w:after="0" w:line="360" w:lineRule="auto"/>
              <w:jc w:val="right"/>
              <w:rPr>
                <w:ins w:id="2466" w:author="Hellmann, Simon" w:date="2025-06-11T22:05:00Z"/>
                <w:rFonts w:eastAsia="Garamond" w:cs="Garamond"/>
                <w:color w:val="000000" w:themeColor="text1"/>
                <w:lang w:val="en-US"/>
              </w:rPr>
            </w:pPr>
            <w:ins w:id="2467" w:author="Hellmann, Simon" w:date="2025-06-12T10:52:00Z">
              <w:r>
                <w:rPr>
                  <w:rFonts w:eastAsia="Garamond" w:cs="Garamond"/>
                  <w:color w:val="000000" w:themeColor="text1"/>
                  <w:lang w:val="en-US"/>
                </w:rPr>
                <w:t>d</w:t>
              </w:r>
            </w:ins>
          </w:p>
        </w:tc>
      </w:tr>
      <w:tr w:rsidR="00573F08" w:rsidRPr="00FF12B8" w14:paraId="039963BA" w14:textId="77777777" w:rsidTr="003E206D">
        <w:trPr>
          <w:trHeight w:val="300"/>
          <w:jc w:val="center"/>
        </w:trPr>
        <w:tc>
          <w:tcPr>
            <w:tcW w:w="1722" w:type="dxa"/>
            <w:vMerge/>
            <w:vAlign w:val="center"/>
          </w:tcPr>
          <w:p w14:paraId="6DEA0311" w14:textId="043DCDE8" w:rsidR="00573F08" w:rsidRPr="00401FD5" w:rsidRDefault="00573F08" w:rsidP="00AE45FC">
            <w:pPr>
              <w:spacing w:line="360" w:lineRule="auto"/>
              <w:jc w:val="right"/>
              <w:rPr>
                <w:lang w:val="en-US"/>
              </w:rPr>
            </w:pPr>
          </w:p>
        </w:tc>
        <w:tc>
          <w:tcPr>
            <w:tcW w:w="1822" w:type="dxa"/>
            <w:tcMar>
              <w:top w:w="15" w:type="dxa"/>
              <w:left w:w="15" w:type="dxa"/>
              <w:bottom w:w="15" w:type="dxa"/>
              <w:right w:w="15" w:type="dxa"/>
            </w:tcMar>
            <w:vAlign w:val="center"/>
          </w:tcPr>
          <w:p w14:paraId="45848422" w14:textId="0BA5AD3B" w:rsidR="00573F08" w:rsidRPr="00401FD5" w:rsidRDefault="00573F08" w:rsidP="00AE45FC">
            <w:pPr>
              <w:spacing w:after="0" w:line="360" w:lineRule="auto"/>
              <w:jc w:val="left"/>
              <w:rPr>
                <w:lang w:val="en-US"/>
              </w:rPr>
            </w:pPr>
            <m:oMathPara>
              <m:oMath>
                <m:r>
                  <w:ins w:id="2468" w:author="Simon Hellmann" w:date="2025-06-09T14:13:00Z">
                    <m:rPr>
                      <m:sty m:val="p"/>
                    </m:rPr>
                    <w:rPr>
                      <w:rFonts w:ascii="Cambria Math" w:hAnsi="Cambria Math"/>
                    </w:rPr>
                    <m:t>Δ</m:t>
                  </w:ins>
                </m:r>
                <m:r>
                  <w:ins w:id="2469" w:author="Simon Hellmann" w:date="2025-06-09T14:13:00Z">
                    <w:rPr>
                      <w:rFonts w:ascii="Cambria Math" w:hAnsi="Cambria Math"/>
                    </w:rPr>
                    <m:t>t</m:t>
                  </w:ins>
                </m:r>
                <m:r>
                  <w:ins w:id="2470" w:author="Simon Hellmann" w:date="2025-06-09T14:13:00Z">
                    <w:rPr>
                      <w:rFonts w:ascii="Cambria Math" w:hAnsi="Cambria Math"/>
                      <w:lang w:val="en-US"/>
                    </w:rPr>
                    <m:t> </m:t>
                  </w:ins>
                </m:r>
                <m:sSub>
                  <m:sSubPr>
                    <m:ctrlPr>
                      <w:del w:id="2471" w:author="Simon Hellmann" w:date="2025-06-09T14:13:00Z">
                        <w:rPr>
                          <w:rFonts w:ascii="Cambria Math" w:hAnsi="Cambria Math"/>
                          <w:i/>
                        </w:rPr>
                      </w:del>
                    </m:ctrlPr>
                  </m:sSubPr>
                  <m:e>
                    <m:r>
                      <w:del w:id="2472" w:author="Simon Hellmann" w:date="2025-06-09T14:13:00Z">
                        <w:rPr>
                          <w:rFonts w:ascii="Cambria Math" w:hAnsi="Cambria Math"/>
                        </w:rPr>
                        <m:t>N</m:t>
                      </w:del>
                    </m:r>
                  </m:e>
                  <m:sub>
                    <m:r>
                      <w:del w:id="2473" w:author="Simon Hellmann" w:date="2025-06-09T14:13:00Z">
                        <w:rPr>
                          <w:rFonts w:ascii="Cambria Math" w:hAnsi="Cambria Math"/>
                        </w:rPr>
                        <m:t>p</m:t>
                      </w:del>
                    </m:r>
                  </m:sub>
                </m:sSub>
              </m:oMath>
            </m:oMathPara>
          </w:p>
        </w:tc>
        <w:tc>
          <w:tcPr>
            <w:tcW w:w="284" w:type="dxa"/>
            <w:tcMar>
              <w:top w:w="15" w:type="dxa"/>
              <w:left w:w="15" w:type="dxa"/>
              <w:bottom w:w="15" w:type="dxa"/>
              <w:right w:w="15" w:type="dxa"/>
            </w:tcMar>
            <w:vAlign w:val="center"/>
          </w:tcPr>
          <w:p w14:paraId="1A2509B4" w14:textId="5D9D03D8" w:rsidR="00573F08" w:rsidRPr="00220152" w:rsidRDefault="00573F08" w:rsidP="00AE45FC">
            <w:pPr>
              <w:spacing w:line="360" w:lineRule="auto"/>
              <w:ind w:firstLine="0"/>
              <w:jc w:val="left"/>
              <w:rPr>
                <w:rFonts w:eastAsia="Garamond" w:cs="Garamond"/>
                <w:color w:val="000000" w:themeColor="text1"/>
                <w:lang w:val="en-US"/>
              </w:rPr>
            </w:pPr>
          </w:p>
        </w:tc>
        <w:tc>
          <w:tcPr>
            <w:tcW w:w="1559" w:type="dxa"/>
            <w:vAlign w:val="center"/>
          </w:tcPr>
          <w:p w14:paraId="6BEA69DC" w14:textId="22DCF386" w:rsidR="00573F08" w:rsidRPr="00220152" w:rsidRDefault="00573F08" w:rsidP="00AE45FC">
            <w:pPr>
              <w:spacing w:line="360" w:lineRule="auto"/>
              <w:ind w:firstLine="0"/>
              <w:jc w:val="left"/>
              <w:rPr>
                <w:rFonts w:eastAsia="Garamond" w:cs="Garamond"/>
                <w:color w:val="000000" w:themeColor="text1"/>
                <w:lang w:val="en-US"/>
              </w:rPr>
            </w:pPr>
            <w:ins w:id="2474" w:author="Simon Hellmann" w:date="2025-06-09T14:13:00Z">
              <w:r>
                <w:rPr>
                  <w:rFonts w:eastAsia="Garamond" w:cs="Garamond"/>
                  <w:color w:val="000000" w:themeColor="text1"/>
                  <w:lang w:val="en-US"/>
                </w:rPr>
                <w:t>0.5</w:t>
              </w:r>
            </w:ins>
            <w:del w:id="2475" w:author="Simon Hellmann" w:date="2025-06-09T14:13:00Z">
              <w:r w:rsidRPr="00220152" w:rsidDel="007A0B56">
                <w:rPr>
                  <w:rFonts w:eastAsia="Garamond" w:cs="Garamond"/>
                  <w:color w:val="000000" w:themeColor="text1"/>
                  <w:lang w:val="en-US"/>
                </w:rPr>
                <w:delText>15</w:delText>
              </w:r>
            </w:del>
          </w:p>
        </w:tc>
        <w:tc>
          <w:tcPr>
            <w:tcW w:w="1843" w:type="dxa"/>
            <w:vAlign w:val="center"/>
          </w:tcPr>
          <w:p w14:paraId="07CDE7FE" w14:textId="68731B7D" w:rsidR="00573F08" w:rsidRPr="00220152" w:rsidRDefault="00573F08" w:rsidP="00AE45FC">
            <w:pPr>
              <w:spacing w:line="360" w:lineRule="auto"/>
              <w:jc w:val="left"/>
              <w:rPr>
                <w:rFonts w:eastAsia="Garamond" w:cs="Garamond"/>
                <w:color w:val="000000" w:themeColor="text1"/>
                <w:lang w:val="en-US"/>
              </w:rPr>
            </w:pPr>
            <w:del w:id="2476" w:author="Simon Hellmann" w:date="2025-06-09T14:13:00Z">
              <w:r w:rsidRPr="00220152" w:rsidDel="007A0B56">
                <w:rPr>
                  <w:rFonts w:eastAsia="Garamond" w:cs="Garamond"/>
                  <w:color w:val="000000" w:themeColor="text1"/>
                  <w:lang w:val="en-US"/>
                </w:rPr>
                <w:delText>40</w:delText>
              </w:r>
            </w:del>
            <w:ins w:id="2477" w:author="Simon Hellmann" w:date="2025-06-09T14:13:00Z">
              <w:r>
                <w:rPr>
                  <w:rFonts w:eastAsia="Garamond" w:cs="Garamond"/>
                  <w:color w:val="000000" w:themeColor="text1"/>
                  <w:lang w:val="en-US"/>
                </w:rPr>
                <w:t>0.5</w:t>
              </w:r>
            </w:ins>
          </w:p>
        </w:tc>
        <w:tc>
          <w:tcPr>
            <w:tcW w:w="1417" w:type="dxa"/>
            <w:tcMar>
              <w:top w:w="15" w:type="dxa"/>
              <w:left w:w="15" w:type="dxa"/>
              <w:bottom w:w="15" w:type="dxa"/>
              <w:right w:w="15" w:type="dxa"/>
            </w:tcMar>
            <w:vAlign w:val="center"/>
          </w:tcPr>
          <w:p w14:paraId="0149B45F" w14:textId="23D7E26C" w:rsidR="00573F08" w:rsidRPr="00220152" w:rsidRDefault="00573F08" w:rsidP="00AE45FC">
            <w:pPr>
              <w:spacing w:after="0" w:line="360" w:lineRule="auto"/>
              <w:jc w:val="right"/>
              <w:rPr>
                <w:rFonts w:eastAsia="Garamond" w:cs="Garamond"/>
                <w:color w:val="000000" w:themeColor="text1"/>
                <w:lang w:val="en-US"/>
              </w:rPr>
            </w:pPr>
            <w:ins w:id="2478" w:author="Simon Hellmann" w:date="2025-06-09T14:13:00Z">
              <w:r>
                <w:rPr>
                  <w:rFonts w:eastAsia="Garamond" w:cs="Garamond"/>
                  <w:color w:val="000000" w:themeColor="text1"/>
                  <w:lang w:val="en-US"/>
                </w:rPr>
                <w:t>h</w:t>
              </w:r>
            </w:ins>
            <w:del w:id="2479" w:author="Simon Hellmann" w:date="2025-06-09T14:13:00Z">
              <w:r w:rsidRPr="00220152" w:rsidDel="007A0B56">
                <w:rPr>
                  <w:rFonts w:eastAsia="Garamond" w:cs="Garamond"/>
                  <w:color w:val="000000" w:themeColor="text1"/>
                  <w:lang w:val="en-US"/>
                </w:rPr>
                <w:delText>-</w:delText>
              </w:r>
            </w:del>
          </w:p>
        </w:tc>
      </w:tr>
      <w:tr w:rsidR="00573F08" w:rsidRPr="00FF12B8" w14:paraId="611A449E" w14:textId="77777777" w:rsidTr="003E206D">
        <w:trPr>
          <w:trHeight w:val="300"/>
          <w:jc w:val="center"/>
          <w:ins w:id="2480" w:author="Simon Hellmann" w:date="2025-06-09T14:13:00Z"/>
        </w:trPr>
        <w:tc>
          <w:tcPr>
            <w:tcW w:w="1722" w:type="dxa"/>
            <w:vMerge/>
            <w:vAlign w:val="center"/>
          </w:tcPr>
          <w:p w14:paraId="7D13BFE5" w14:textId="77777777" w:rsidR="00573F08" w:rsidRPr="00401FD5" w:rsidRDefault="00573F08" w:rsidP="007A0B56">
            <w:pPr>
              <w:spacing w:line="360" w:lineRule="auto"/>
              <w:jc w:val="right"/>
              <w:rPr>
                <w:ins w:id="2481" w:author="Simon Hellmann" w:date="2025-06-09T14:13:00Z"/>
                <w:lang w:val="en-US"/>
              </w:rPr>
            </w:pPr>
          </w:p>
        </w:tc>
        <w:tc>
          <w:tcPr>
            <w:tcW w:w="1822" w:type="dxa"/>
            <w:tcMar>
              <w:top w:w="15" w:type="dxa"/>
              <w:left w:w="15" w:type="dxa"/>
              <w:bottom w:w="15" w:type="dxa"/>
              <w:right w:w="15" w:type="dxa"/>
            </w:tcMar>
            <w:vAlign w:val="center"/>
          </w:tcPr>
          <w:p w14:paraId="79B5AA5A" w14:textId="36AE7CD5" w:rsidR="00573F08" w:rsidRDefault="00000000" w:rsidP="007A0B56">
            <w:pPr>
              <w:spacing w:after="0" w:line="360" w:lineRule="auto"/>
              <w:jc w:val="left"/>
              <w:rPr>
                <w:ins w:id="2482" w:author="Simon Hellmann" w:date="2025-06-09T14:13:00Z"/>
              </w:rPr>
            </w:pPr>
            <m:oMathPara>
              <m:oMath>
                <m:sSub>
                  <m:sSubPr>
                    <m:ctrlPr>
                      <w:ins w:id="2483" w:author="Simon Hellmann" w:date="2025-06-09T14:13:00Z">
                        <w:rPr>
                          <w:rFonts w:ascii="Cambria Math" w:hAnsi="Cambria Math"/>
                          <w:i/>
                        </w:rPr>
                      </w:ins>
                    </m:ctrlPr>
                  </m:sSubPr>
                  <m:e>
                    <m:r>
                      <w:ins w:id="2484" w:author="Simon Hellmann" w:date="2025-06-09T14:13:00Z">
                        <w:rPr>
                          <w:rFonts w:ascii="Cambria Math" w:hAnsi="Cambria Math"/>
                        </w:rPr>
                        <m:t>N</m:t>
                      </w:ins>
                    </m:r>
                  </m:e>
                  <m:sub>
                    <m:r>
                      <w:ins w:id="2485" w:author="Simon Hellmann" w:date="2025-06-09T14:13:00Z">
                        <w:rPr>
                          <w:rFonts w:ascii="Cambria Math" w:hAnsi="Cambria Math"/>
                        </w:rPr>
                        <m:t>p</m:t>
                      </w:ins>
                    </m:r>
                  </m:sub>
                </m:sSub>
              </m:oMath>
            </m:oMathPara>
          </w:p>
        </w:tc>
        <w:tc>
          <w:tcPr>
            <w:tcW w:w="284" w:type="dxa"/>
            <w:tcMar>
              <w:top w:w="15" w:type="dxa"/>
              <w:left w:w="15" w:type="dxa"/>
              <w:bottom w:w="15" w:type="dxa"/>
              <w:right w:w="15" w:type="dxa"/>
            </w:tcMar>
            <w:vAlign w:val="center"/>
          </w:tcPr>
          <w:p w14:paraId="495529C5" w14:textId="77777777" w:rsidR="00573F08" w:rsidRPr="00220152" w:rsidRDefault="00573F08" w:rsidP="007A0B56">
            <w:pPr>
              <w:spacing w:line="360" w:lineRule="auto"/>
              <w:ind w:firstLine="0"/>
              <w:jc w:val="left"/>
              <w:rPr>
                <w:ins w:id="2486" w:author="Simon Hellmann" w:date="2025-06-09T14:13:00Z"/>
                <w:rFonts w:eastAsia="Garamond" w:cs="Garamond"/>
                <w:color w:val="000000" w:themeColor="text1"/>
                <w:lang w:val="en-US"/>
              </w:rPr>
            </w:pPr>
          </w:p>
        </w:tc>
        <w:tc>
          <w:tcPr>
            <w:tcW w:w="1559" w:type="dxa"/>
            <w:vAlign w:val="center"/>
          </w:tcPr>
          <w:p w14:paraId="633033C5" w14:textId="5EF7D437" w:rsidR="00573F08" w:rsidRPr="00220152" w:rsidRDefault="00573F08" w:rsidP="007A0B56">
            <w:pPr>
              <w:spacing w:line="360" w:lineRule="auto"/>
              <w:ind w:firstLine="0"/>
              <w:jc w:val="left"/>
              <w:rPr>
                <w:ins w:id="2487" w:author="Simon Hellmann" w:date="2025-06-09T14:13:00Z"/>
                <w:rFonts w:eastAsia="Garamond" w:cs="Garamond"/>
                <w:color w:val="000000" w:themeColor="text1"/>
                <w:lang w:val="en-US"/>
              </w:rPr>
            </w:pPr>
            <w:ins w:id="2488" w:author="Simon Hellmann" w:date="2025-06-09T14:13:00Z">
              <w:r w:rsidRPr="00220152">
                <w:rPr>
                  <w:rFonts w:eastAsia="Garamond" w:cs="Garamond"/>
                  <w:color w:val="000000" w:themeColor="text1"/>
                  <w:lang w:val="en-US"/>
                </w:rPr>
                <w:t>15</w:t>
              </w:r>
            </w:ins>
          </w:p>
        </w:tc>
        <w:tc>
          <w:tcPr>
            <w:tcW w:w="1843" w:type="dxa"/>
            <w:vAlign w:val="center"/>
          </w:tcPr>
          <w:p w14:paraId="4B3EF82A" w14:textId="3B9604BD" w:rsidR="00573F08" w:rsidRPr="00220152" w:rsidRDefault="00573F08" w:rsidP="007A0B56">
            <w:pPr>
              <w:spacing w:line="360" w:lineRule="auto"/>
              <w:jc w:val="left"/>
              <w:rPr>
                <w:ins w:id="2489" w:author="Simon Hellmann" w:date="2025-06-09T14:13:00Z"/>
                <w:rFonts w:eastAsia="Garamond" w:cs="Garamond"/>
                <w:color w:val="000000" w:themeColor="text1"/>
                <w:lang w:val="en-US"/>
              </w:rPr>
            </w:pPr>
            <w:ins w:id="2490" w:author="Simon Hellmann" w:date="2025-06-09T14:13:00Z">
              <w:r w:rsidRPr="00573F08">
                <w:rPr>
                  <w:rFonts w:eastAsia="Garamond" w:cs="Garamond"/>
                  <w:color w:val="000000" w:themeColor="text1"/>
                  <w:lang w:val="en-US"/>
                </w:rPr>
                <w:t>4</w:t>
              </w:r>
            </w:ins>
            <w:ins w:id="2491" w:author="Hellmann, Simon" w:date="2025-06-11T18:38:00Z">
              <w:r w:rsidRPr="00573F08">
                <w:rPr>
                  <w:rFonts w:eastAsia="Garamond" w:cs="Garamond"/>
                  <w:color w:val="000000" w:themeColor="text1"/>
                  <w:lang w:val="en-US"/>
                </w:rPr>
                <w:t>8</w:t>
              </w:r>
            </w:ins>
            <w:ins w:id="2492" w:author="Simon Hellmann" w:date="2025-06-09T14:13:00Z">
              <w:del w:id="2493" w:author="Hellmann, Simon" w:date="2025-06-11T18:38:00Z">
                <w:r w:rsidRPr="00220152" w:rsidDel="00864F61">
                  <w:rPr>
                    <w:rFonts w:eastAsia="Garamond" w:cs="Garamond"/>
                    <w:color w:val="000000" w:themeColor="text1"/>
                    <w:lang w:val="en-US"/>
                  </w:rPr>
                  <w:delText>0</w:delText>
                </w:r>
              </w:del>
            </w:ins>
          </w:p>
        </w:tc>
        <w:tc>
          <w:tcPr>
            <w:tcW w:w="1417" w:type="dxa"/>
            <w:tcMar>
              <w:top w:w="15" w:type="dxa"/>
              <w:left w:w="15" w:type="dxa"/>
              <w:bottom w:w="15" w:type="dxa"/>
              <w:right w:w="15" w:type="dxa"/>
            </w:tcMar>
            <w:vAlign w:val="center"/>
          </w:tcPr>
          <w:p w14:paraId="49C336CD" w14:textId="1FC356EB" w:rsidR="00573F08" w:rsidRPr="00220152" w:rsidRDefault="00573F08" w:rsidP="007A0B56">
            <w:pPr>
              <w:spacing w:after="0" w:line="360" w:lineRule="auto"/>
              <w:jc w:val="right"/>
              <w:rPr>
                <w:ins w:id="2494" w:author="Simon Hellmann" w:date="2025-06-09T14:13:00Z"/>
                <w:rFonts w:eastAsia="Garamond" w:cs="Garamond"/>
                <w:color w:val="000000" w:themeColor="text1"/>
                <w:lang w:val="en-US"/>
              </w:rPr>
            </w:pPr>
            <w:ins w:id="2495" w:author="Simon Hellmann" w:date="2025-06-09T14:14:00Z">
              <w:r>
                <w:rPr>
                  <w:rFonts w:eastAsia="Garamond" w:cs="Garamond"/>
                  <w:color w:val="000000" w:themeColor="text1"/>
                  <w:lang w:val="en-US"/>
                </w:rPr>
                <w:t>-</w:t>
              </w:r>
            </w:ins>
          </w:p>
        </w:tc>
      </w:tr>
      <w:tr w:rsidR="00573F08" w:rsidRPr="00FF12B8" w14:paraId="6BF52900" w14:textId="77777777" w:rsidTr="003E206D">
        <w:trPr>
          <w:trHeight w:val="300"/>
          <w:jc w:val="center"/>
        </w:trPr>
        <w:tc>
          <w:tcPr>
            <w:tcW w:w="1722" w:type="dxa"/>
            <w:vMerge/>
            <w:tcMar>
              <w:top w:w="15" w:type="dxa"/>
              <w:left w:w="15" w:type="dxa"/>
              <w:bottom w:w="15" w:type="dxa"/>
              <w:right w:w="15" w:type="dxa"/>
            </w:tcMar>
            <w:vAlign w:val="center"/>
          </w:tcPr>
          <w:p w14:paraId="2B4BBF5D" w14:textId="77777777" w:rsidR="00573F08" w:rsidRPr="00AE030B" w:rsidRDefault="00573F08"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3F91181" w14:textId="21248B6A" w:rsidR="00573F08" w:rsidRPr="00220152" w:rsidRDefault="00000000"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284" w:type="dxa"/>
            <w:tcMar>
              <w:top w:w="15" w:type="dxa"/>
              <w:left w:w="15" w:type="dxa"/>
              <w:bottom w:w="15" w:type="dxa"/>
              <w:right w:w="15" w:type="dxa"/>
            </w:tcMar>
            <w:vAlign w:val="center"/>
          </w:tcPr>
          <w:p w14:paraId="7375E846" w14:textId="6BA95FA4" w:rsidR="00573F08" w:rsidRPr="00220152" w:rsidRDefault="00573F08" w:rsidP="007A0B56">
            <w:pPr>
              <w:spacing w:line="360" w:lineRule="auto"/>
              <w:ind w:firstLine="0"/>
              <w:jc w:val="left"/>
              <w:rPr>
                <w:rFonts w:eastAsia="Garamond" w:cs="Garamond"/>
                <w:color w:val="000000" w:themeColor="text1"/>
                <w:lang w:val="en-US"/>
              </w:rPr>
            </w:pPr>
          </w:p>
        </w:tc>
        <w:tc>
          <w:tcPr>
            <w:tcW w:w="1559" w:type="dxa"/>
            <w:vAlign w:val="center"/>
          </w:tcPr>
          <w:p w14:paraId="7638FA13" w14:textId="48FFDB8F" w:rsidR="00573F08" w:rsidRPr="00220152" w:rsidRDefault="00573F08"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3" w:type="dxa"/>
            <w:vAlign w:val="center"/>
          </w:tcPr>
          <w:p w14:paraId="02DEB154" w14:textId="320CFCD0" w:rsidR="00573F08" w:rsidRPr="00220152" w:rsidRDefault="00573F08"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417" w:type="dxa"/>
            <w:tcMar>
              <w:top w:w="15" w:type="dxa"/>
              <w:left w:w="15" w:type="dxa"/>
              <w:bottom w:w="15" w:type="dxa"/>
              <w:right w:w="15" w:type="dxa"/>
            </w:tcMar>
            <w:vAlign w:val="center"/>
          </w:tcPr>
          <w:p w14:paraId="344591BF" w14:textId="32EB8A4A" w:rsidR="00573F08" w:rsidRPr="00220152" w:rsidRDefault="00573F08" w:rsidP="007A0B56">
            <w:pPr>
              <w:spacing w:after="0" w:line="360" w:lineRule="auto"/>
              <w:ind w:firstLine="0"/>
              <w:jc w:val="right"/>
              <w:rPr>
                <w:rFonts w:eastAsia="Garamond" w:cs="Garamond"/>
                <w:lang w:val="en-US"/>
              </w:rPr>
            </w:pPr>
            <w:r w:rsidRPr="00220152">
              <w:rPr>
                <w:rFonts w:eastAsia="Garamond" w:cs="Garamond"/>
                <w:lang w:val="en-US"/>
              </w:rPr>
              <w:t>-</w:t>
            </w:r>
          </w:p>
        </w:tc>
      </w:tr>
      <w:tr w:rsidR="00573F08" w:rsidRPr="00FF12B8" w14:paraId="61892678" w14:textId="77777777" w:rsidTr="003E206D">
        <w:trPr>
          <w:trHeight w:val="300"/>
          <w:jc w:val="center"/>
        </w:trPr>
        <w:tc>
          <w:tcPr>
            <w:tcW w:w="1722" w:type="dxa"/>
            <w:vMerge/>
            <w:tcMar>
              <w:top w:w="15" w:type="dxa"/>
              <w:left w:w="15" w:type="dxa"/>
              <w:bottom w:w="15" w:type="dxa"/>
              <w:right w:w="15" w:type="dxa"/>
            </w:tcMar>
            <w:vAlign w:val="center"/>
          </w:tcPr>
          <w:p w14:paraId="5C24CA7D" w14:textId="77777777" w:rsidR="00573F08" w:rsidRPr="00AE030B" w:rsidRDefault="00573F08"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0A790317" w14:textId="156CE925" w:rsidR="00573F08" w:rsidRDefault="00000000"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284" w:type="dxa"/>
            <w:tcMar>
              <w:top w:w="15" w:type="dxa"/>
              <w:left w:w="15" w:type="dxa"/>
              <w:bottom w:w="15" w:type="dxa"/>
              <w:right w:w="15" w:type="dxa"/>
            </w:tcMar>
            <w:vAlign w:val="center"/>
          </w:tcPr>
          <w:p w14:paraId="275CED9D" w14:textId="5BC6FF2D" w:rsidR="00573F08" w:rsidRPr="00220152" w:rsidRDefault="00573F08" w:rsidP="007A0B56">
            <w:pPr>
              <w:spacing w:line="360" w:lineRule="auto"/>
              <w:ind w:firstLine="0"/>
              <w:jc w:val="left"/>
              <w:rPr>
                <w:rFonts w:eastAsia="Garamond" w:cs="Garamond"/>
                <w:color w:val="000000" w:themeColor="text1"/>
                <w:lang w:val="en-US"/>
              </w:rPr>
            </w:pPr>
          </w:p>
        </w:tc>
        <w:tc>
          <w:tcPr>
            <w:tcW w:w="1559" w:type="dxa"/>
            <w:vAlign w:val="center"/>
          </w:tcPr>
          <w:p w14:paraId="258E48DA" w14:textId="1A96E9D3" w:rsidR="00573F08" w:rsidRPr="00220152" w:rsidRDefault="00573F08"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3" w:type="dxa"/>
            <w:vAlign w:val="center"/>
          </w:tcPr>
          <w:p w14:paraId="5E8D8FE3" w14:textId="200F22F9" w:rsidR="00573F08" w:rsidRPr="00220152" w:rsidRDefault="00573F08"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417" w:type="dxa"/>
            <w:tcMar>
              <w:top w:w="15" w:type="dxa"/>
              <w:left w:w="15" w:type="dxa"/>
              <w:bottom w:w="15" w:type="dxa"/>
              <w:right w:w="15" w:type="dxa"/>
            </w:tcMar>
            <w:vAlign w:val="center"/>
          </w:tcPr>
          <w:p w14:paraId="77D5D63F" w14:textId="16147D67" w:rsidR="00573F08" w:rsidRPr="00220152" w:rsidRDefault="00573F08" w:rsidP="007A0B56">
            <w:pPr>
              <w:spacing w:after="0" w:line="360" w:lineRule="auto"/>
              <w:ind w:firstLine="0"/>
              <w:jc w:val="right"/>
              <w:rPr>
                <w:lang w:val="en-US"/>
              </w:rPr>
            </w:pPr>
            <w:r>
              <w:rPr>
                <w:lang w:val="en-US"/>
              </w:rPr>
              <w:t>-</w:t>
            </w:r>
          </w:p>
        </w:tc>
      </w:tr>
      <w:tr w:rsidR="00573F08" w:rsidRPr="00FF12B8" w14:paraId="1073A536" w14:textId="77777777" w:rsidTr="003E206D">
        <w:trPr>
          <w:trHeight w:val="326"/>
          <w:jc w:val="center"/>
        </w:trPr>
        <w:tc>
          <w:tcPr>
            <w:tcW w:w="1722" w:type="dxa"/>
            <w:vMerge/>
            <w:tcMar>
              <w:top w:w="15" w:type="dxa"/>
              <w:left w:w="15" w:type="dxa"/>
              <w:bottom w:w="15" w:type="dxa"/>
              <w:right w:w="15" w:type="dxa"/>
            </w:tcMar>
            <w:vAlign w:val="center"/>
          </w:tcPr>
          <w:p w14:paraId="2F1599D2" w14:textId="77777777" w:rsidR="00573F08" w:rsidRPr="00AE030B" w:rsidRDefault="00573F08"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ABAD9CA" w14:textId="3C8913B8" w:rsidR="00573F08" w:rsidRPr="00220152" w:rsidRDefault="00000000"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284" w:type="dxa"/>
            <w:tcMar>
              <w:top w:w="15" w:type="dxa"/>
              <w:left w:w="15" w:type="dxa"/>
              <w:bottom w:w="15" w:type="dxa"/>
              <w:right w:w="15" w:type="dxa"/>
            </w:tcMar>
            <w:vAlign w:val="center"/>
          </w:tcPr>
          <w:p w14:paraId="0BAE7B6D" w14:textId="7C385110" w:rsidR="00573F08" w:rsidRPr="00220152" w:rsidRDefault="00573F08" w:rsidP="007A0B56">
            <w:pPr>
              <w:spacing w:line="360" w:lineRule="auto"/>
              <w:ind w:firstLine="0"/>
              <w:jc w:val="left"/>
              <w:rPr>
                <w:rFonts w:eastAsia="Garamond" w:cs="Garamond"/>
                <w:color w:val="000000" w:themeColor="text1"/>
                <w:lang w:val="en-US"/>
              </w:rPr>
            </w:pPr>
          </w:p>
        </w:tc>
        <w:tc>
          <w:tcPr>
            <w:tcW w:w="1559" w:type="dxa"/>
            <w:vAlign w:val="center"/>
          </w:tcPr>
          <w:p w14:paraId="08E0C240" w14:textId="41DDDC81" w:rsidR="00573F08" w:rsidRPr="00D40CB8" w:rsidRDefault="00573F08" w:rsidP="007A0B5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3" w:type="dxa"/>
            <w:vAlign w:val="center"/>
          </w:tcPr>
          <w:p w14:paraId="3188C327" w14:textId="17149C82" w:rsidR="00573F08" w:rsidRPr="00484503" w:rsidRDefault="00573F08"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ins w:id="2496" w:author="Hellmann, Simon" w:date="2025-06-12T11:01:00Z">
              <w:r w:rsidR="000D5681" w:rsidRPr="00484503">
                <w:rPr>
                  <w:rFonts w:eastAsia="Garamond" w:cs="Garamond"/>
                  <w:color w:val="000000" w:themeColor="text1"/>
                  <w:lang w:val="en-US"/>
                  <w:rPrChange w:id="2497" w:author="Hellmann, Simon" w:date="2025-06-12T11:02:00Z">
                    <w:rPr>
                      <w:rFonts w:eastAsia="Garamond" w:cs="Garamond"/>
                      <w:color w:val="000000" w:themeColor="text1"/>
                      <w:highlight w:val="yellow"/>
                      <w:lang w:val="en-US"/>
                    </w:rPr>
                  </w:rPrChange>
                </w:rPr>
                <w:t>2</w:t>
              </w:r>
            </w:ins>
            <w:del w:id="2498" w:author="Hellmann, Simon" w:date="2025-06-12T11:01:00Z">
              <w:r w:rsidRPr="00D40CB8" w:rsidDel="000D5681">
                <w:rPr>
                  <w:rFonts w:eastAsia="Garamond" w:cs="Garamond"/>
                  <w:color w:val="000000" w:themeColor="text1"/>
                  <w:lang w:val="en-US"/>
                </w:rPr>
                <w:delText>4</w:delText>
              </w:r>
            </w:del>
            <w:r w:rsidRPr="00484503">
              <w:rPr>
                <w:rFonts w:eastAsia="Garamond" w:cs="Garamond"/>
                <w:color w:val="000000" w:themeColor="text1"/>
                <w:lang w:val="en-US"/>
              </w:rPr>
              <w:t>)</w:t>
            </w:r>
          </w:p>
        </w:tc>
        <w:tc>
          <w:tcPr>
            <w:tcW w:w="1417" w:type="dxa"/>
            <w:tcMar>
              <w:top w:w="15" w:type="dxa"/>
              <w:left w:w="15" w:type="dxa"/>
              <w:bottom w:w="15" w:type="dxa"/>
              <w:right w:w="15" w:type="dxa"/>
            </w:tcMar>
            <w:vAlign w:val="center"/>
          </w:tcPr>
          <w:p w14:paraId="66B387F5" w14:textId="2B1B8F1E" w:rsidR="00573F08" w:rsidRPr="00220152" w:rsidRDefault="00573F08" w:rsidP="007A0B56">
            <w:pPr>
              <w:spacing w:after="0" w:line="360" w:lineRule="auto"/>
              <w:ind w:firstLine="0"/>
              <w:jc w:val="right"/>
              <w:rPr>
                <w:rFonts w:eastAsia="Garamond" w:cs="Garamond"/>
                <w:lang w:val="en-US"/>
              </w:rPr>
            </w:pPr>
            <w:r>
              <w:rPr>
                <w:rFonts w:eastAsia="Garamond" w:cs="Garamond"/>
                <w:lang w:val="en-US"/>
              </w:rPr>
              <w:t>-</w:t>
            </w:r>
          </w:p>
        </w:tc>
      </w:tr>
      <w:tr w:rsidR="00573F08" w:rsidRPr="00FF12B8" w14:paraId="1BB9D07E" w14:textId="77777777" w:rsidTr="003E206D">
        <w:trPr>
          <w:trHeight w:val="300"/>
          <w:jc w:val="center"/>
        </w:trPr>
        <w:tc>
          <w:tcPr>
            <w:tcW w:w="1722" w:type="dxa"/>
            <w:vMerge/>
            <w:tcMar>
              <w:top w:w="15" w:type="dxa"/>
              <w:left w:w="15" w:type="dxa"/>
              <w:bottom w:w="15" w:type="dxa"/>
              <w:right w:w="15" w:type="dxa"/>
            </w:tcMar>
          </w:tcPr>
          <w:p w14:paraId="2C3B71D2" w14:textId="7C32C773" w:rsidR="00573F08" w:rsidRPr="00AE030B" w:rsidRDefault="00573F08"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7834DFA" w14:textId="0DBEE367" w:rsidR="00573F08" w:rsidRPr="00AE030B" w:rsidRDefault="00000000"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284" w:type="dxa"/>
            <w:tcMar>
              <w:top w:w="15" w:type="dxa"/>
              <w:left w:w="15" w:type="dxa"/>
              <w:bottom w:w="15" w:type="dxa"/>
              <w:right w:w="15" w:type="dxa"/>
            </w:tcMar>
            <w:vAlign w:val="center"/>
          </w:tcPr>
          <w:p w14:paraId="6DC6606E" w14:textId="42CE3DA3" w:rsidR="00573F08" w:rsidRPr="00220152" w:rsidRDefault="00573F08" w:rsidP="007A0B56">
            <w:pPr>
              <w:spacing w:line="360" w:lineRule="auto"/>
              <w:ind w:firstLine="0"/>
              <w:jc w:val="left"/>
              <w:rPr>
                <w:rFonts w:eastAsia="Garamond" w:cs="Garamond"/>
                <w:color w:val="000000" w:themeColor="text1"/>
                <w:lang w:val="en-US"/>
              </w:rPr>
            </w:pPr>
          </w:p>
        </w:tc>
        <w:tc>
          <w:tcPr>
            <w:tcW w:w="1559" w:type="dxa"/>
            <w:vAlign w:val="center"/>
          </w:tcPr>
          <w:p w14:paraId="2EDE0222" w14:textId="1EDFC312" w:rsidR="00573F08" w:rsidRPr="00D40CB8" w:rsidRDefault="00484503" w:rsidP="007A0B56">
            <w:pPr>
              <w:spacing w:line="360" w:lineRule="auto"/>
              <w:ind w:firstLine="0"/>
              <w:jc w:val="left"/>
              <w:rPr>
                <w:rFonts w:eastAsia="Garamond" w:cs="Garamond"/>
                <w:color w:val="000000" w:themeColor="text1"/>
                <w:lang w:val="en-US"/>
              </w:rPr>
            </w:pPr>
            <w:ins w:id="2499" w:author="Hellmann, Simon" w:date="2025-06-12T11:02:00Z">
              <w:r w:rsidRPr="00484503">
                <w:rPr>
                  <w:rFonts w:eastAsia="Garamond" w:cs="Garamond"/>
                  <w:color w:val="000000" w:themeColor="text1"/>
                  <w:lang w:val="en-US"/>
                  <w:rPrChange w:id="2500" w:author="Hellmann, Simon" w:date="2025-06-12T11:02:00Z">
                    <w:rPr>
                      <w:rFonts w:eastAsia="Garamond" w:cs="Garamond"/>
                      <w:color w:val="000000" w:themeColor="text1"/>
                      <w:highlight w:val="yellow"/>
                      <w:lang w:val="en-US"/>
                    </w:rPr>
                  </w:rPrChange>
                </w:rPr>
                <w:t>1 (</w:t>
              </w:r>
            </w:ins>
            <w:r w:rsidR="00573F08" w:rsidRPr="00D40CB8">
              <w:rPr>
                <w:rFonts w:eastAsia="Garamond" w:cs="Garamond"/>
                <w:color w:val="000000" w:themeColor="text1"/>
                <w:lang w:val="en-US"/>
              </w:rPr>
              <w:t>0.1</w:t>
            </w:r>
            <w:ins w:id="2501" w:author="Hellmann, Simon" w:date="2025-06-12T11:02:00Z">
              <w:r w:rsidRPr="00484503">
                <w:rPr>
                  <w:rFonts w:eastAsia="Garamond" w:cs="Garamond"/>
                  <w:color w:val="000000" w:themeColor="text1"/>
                  <w:lang w:val="en-US"/>
                  <w:rPrChange w:id="2502" w:author="Hellmann, Simon" w:date="2025-06-12T11:02:00Z">
                    <w:rPr>
                      <w:rFonts w:eastAsia="Garamond" w:cs="Garamond"/>
                      <w:color w:val="000000" w:themeColor="text1"/>
                      <w:highlight w:val="yellow"/>
                      <w:lang w:val="en-US"/>
                    </w:rPr>
                  </w:rPrChange>
                </w:rPr>
                <w:t>)</w:t>
              </w:r>
            </w:ins>
          </w:p>
        </w:tc>
        <w:tc>
          <w:tcPr>
            <w:tcW w:w="1843" w:type="dxa"/>
            <w:vAlign w:val="center"/>
          </w:tcPr>
          <w:p w14:paraId="4134F5B3" w14:textId="15E35173" w:rsidR="00573F08" w:rsidRPr="00484503" w:rsidRDefault="00573F08"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417" w:type="dxa"/>
            <w:tcMar>
              <w:top w:w="15" w:type="dxa"/>
              <w:left w:w="15" w:type="dxa"/>
              <w:bottom w:w="15" w:type="dxa"/>
              <w:right w:w="15" w:type="dxa"/>
            </w:tcMar>
            <w:vAlign w:val="center"/>
          </w:tcPr>
          <w:p w14:paraId="07B7591C" w14:textId="4DC27014" w:rsidR="00573F08" w:rsidRPr="00220152" w:rsidRDefault="00573F08" w:rsidP="007A0B56">
            <w:pPr>
              <w:spacing w:after="0" w:line="360" w:lineRule="auto"/>
              <w:ind w:firstLine="0"/>
              <w:jc w:val="right"/>
              <w:rPr>
                <w:lang w:val="en-US"/>
              </w:rPr>
            </w:pPr>
            <w:r w:rsidRPr="00220152">
              <w:rPr>
                <w:lang w:val="en-US"/>
              </w:rPr>
              <w:t>-</w:t>
            </w:r>
          </w:p>
        </w:tc>
      </w:tr>
      <w:tr w:rsidR="00573F08" w:rsidRPr="00FF12B8" w14:paraId="288328F9" w14:textId="77777777" w:rsidTr="003E206D">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573F08" w:rsidRPr="00AE030B" w:rsidRDefault="00573F08" w:rsidP="007A0B56">
            <w:pPr>
              <w:spacing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3FB87FEF" w14:textId="78AF5F63" w:rsidR="00573F08" w:rsidRPr="00220152" w:rsidRDefault="00000000"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284" w:type="dxa"/>
            <w:tcBorders>
              <w:bottom w:val="dotted" w:sz="4" w:space="0" w:color="auto"/>
            </w:tcBorders>
            <w:tcMar>
              <w:top w:w="15" w:type="dxa"/>
              <w:left w:w="15" w:type="dxa"/>
              <w:bottom w:w="15" w:type="dxa"/>
              <w:right w:w="15" w:type="dxa"/>
            </w:tcMar>
            <w:vAlign w:val="center"/>
          </w:tcPr>
          <w:p w14:paraId="040F39F9" w14:textId="7D1F5EBE" w:rsidR="00573F08" w:rsidRPr="00220152" w:rsidRDefault="00573F08" w:rsidP="007A0B56">
            <w:pPr>
              <w:spacing w:line="360" w:lineRule="auto"/>
              <w:ind w:firstLine="0"/>
              <w:jc w:val="left"/>
              <w:rPr>
                <w:rFonts w:eastAsia="Garamond" w:cs="Garamond"/>
                <w:color w:val="000000" w:themeColor="text1"/>
                <w:lang w:val="en-US"/>
              </w:rPr>
            </w:pPr>
          </w:p>
        </w:tc>
        <w:tc>
          <w:tcPr>
            <w:tcW w:w="1559" w:type="dxa"/>
            <w:tcBorders>
              <w:bottom w:val="dotted" w:sz="4" w:space="0" w:color="auto"/>
            </w:tcBorders>
            <w:vAlign w:val="center"/>
          </w:tcPr>
          <w:p w14:paraId="2410B95C" w14:textId="47BA9F56" w:rsidR="00573F08" w:rsidRPr="00220152" w:rsidRDefault="00573F08"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3" w:type="dxa"/>
            <w:tcBorders>
              <w:bottom w:val="dotted" w:sz="4" w:space="0" w:color="auto"/>
            </w:tcBorders>
            <w:vAlign w:val="center"/>
          </w:tcPr>
          <w:p w14:paraId="30A3C77A" w14:textId="479C2FF4" w:rsidR="00573F08" w:rsidRPr="00220152" w:rsidRDefault="00573F08" w:rsidP="007A0B56">
            <w:pPr>
              <w:spacing w:line="360" w:lineRule="auto"/>
              <w:jc w:val="left"/>
              <w:rPr>
                <w:rFonts w:eastAsia="Garamond" w:cs="Garamond"/>
                <w:color w:val="000000" w:themeColor="text1"/>
                <w:lang w:val="en-US"/>
              </w:rPr>
            </w:pPr>
            <w:ins w:id="2503" w:author="Hellmann, Simon" w:date="2025-06-11T14:00:00Z">
              <w:r>
                <w:rPr>
                  <w:rFonts w:eastAsia="Garamond" w:cs="Garamond"/>
                  <w:color w:val="000000" w:themeColor="text1"/>
                  <w:lang w:val="en-US"/>
                </w:rPr>
                <w:t>50 (</w:t>
              </w:r>
            </w:ins>
            <w:ins w:id="2504" w:author="Hellmann, Simon" w:date="2025-06-11T18:27:00Z">
              <w:r>
                <w:rPr>
                  <w:rFonts w:eastAsia="Garamond" w:cs="Garamond"/>
                  <w:color w:val="000000" w:themeColor="text1"/>
                  <w:lang w:val="en-US"/>
                </w:rPr>
                <w:t>60</w:t>
              </w:r>
            </w:ins>
            <w:ins w:id="2505" w:author="Hellmann, Simon" w:date="2025-06-11T14:00:00Z">
              <w:r>
                <w:rPr>
                  <w:rFonts w:eastAsia="Garamond" w:cs="Garamond"/>
                  <w:color w:val="000000" w:themeColor="text1"/>
                  <w:lang w:val="en-US"/>
                </w:rPr>
                <w:t>)</w:t>
              </w:r>
            </w:ins>
            <w:del w:id="2506" w:author="Hellmann, Simon" w:date="2025-06-11T14:00:00Z">
              <w:r w:rsidRPr="00220152" w:rsidDel="005730D1">
                <w:rPr>
                  <w:rFonts w:eastAsia="Garamond" w:cs="Garamond"/>
                  <w:color w:val="000000" w:themeColor="text1"/>
                  <w:lang w:val="en-US"/>
                </w:rPr>
                <w:delText>4</w:delText>
              </w:r>
              <w:r w:rsidDel="005730D1">
                <w:rPr>
                  <w:rFonts w:eastAsia="Garamond" w:cs="Garamond"/>
                  <w:color w:val="000000" w:themeColor="text1"/>
                  <w:lang w:val="en-US"/>
                </w:rPr>
                <w:delText>7</w:delText>
              </w:r>
            </w:del>
          </w:p>
        </w:tc>
        <w:tc>
          <w:tcPr>
            <w:tcW w:w="1417" w:type="dxa"/>
            <w:tcMar>
              <w:top w:w="15" w:type="dxa"/>
              <w:left w:w="15" w:type="dxa"/>
              <w:bottom w:w="15" w:type="dxa"/>
              <w:right w:w="15" w:type="dxa"/>
            </w:tcMar>
            <w:vAlign w:val="center"/>
          </w:tcPr>
          <w:p w14:paraId="162870FC" w14:textId="79F3C9F6" w:rsidR="00573F08" w:rsidRPr="00220152" w:rsidRDefault="00573F08" w:rsidP="007A0B56">
            <w:pPr>
              <w:spacing w:after="0" w:line="360" w:lineRule="auto"/>
              <w:ind w:firstLine="0"/>
              <w:jc w:val="right"/>
              <w:rPr>
                <w:lang w:val="en-US"/>
              </w:rPr>
            </w:pPr>
            <w:r w:rsidRPr="00220152">
              <w:rPr>
                <w:lang w:val="en-US"/>
              </w:rPr>
              <w:t>%</w:t>
            </w:r>
          </w:p>
        </w:tc>
      </w:tr>
      <w:tr w:rsidR="007A0B56" w:rsidRPr="00FF12B8" w14:paraId="4F347D25" w14:textId="77777777" w:rsidTr="001268F2">
        <w:trPr>
          <w:trHeight w:val="300"/>
          <w:jc w:val="center"/>
          <w:trPrChange w:id="2507" w:author="Hellmann, Simon" w:date="2025-06-11T09:13:00Z">
            <w:trPr>
              <w:gridAfter w:val="0"/>
              <w:trHeight w:val="300"/>
              <w:jc w:val="center"/>
            </w:trPr>
          </w:trPrChange>
        </w:trPr>
        <w:tc>
          <w:tcPr>
            <w:tcW w:w="1722" w:type="dxa"/>
            <w:vMerge w:val="restart"/>
            <w:tcBorders>
              <w:top w:val="dotted" w:sz="4" w:space="0" w:color="auto"/>
              <w:bottom w:val="single" w:sz="4" w:space="0" w:color="auto"/>
            </w:tcBorders>
            <w:vAlign w:val="center"/>
            <w:tcPrChange w:id="2508" w:author="Hellmann, Simon" w:date="2025-06-11T09:13:00Z">
              <w:tcPr>
                <w:tcW w:w="1722" w:type="dxa"/>
                <w:vMerge w:val="restart"/>
                <w:tcBorders>
                  <w:top w:val="dotted" w:sz="4" w:space="0" w:color="auto"/>
                  <w:bottom w:val="single" w:sz="4" w:space="0" w:color="auto"/>
                </w:tcBorders>
                <w:vAlign w:val="center"/>
              </w:tcPr>
            </w:tcPrChange>
          </w:tcPr>
          <w:p w14:paraId="556A3C0E" w14:textId="2EEA7341" w:rsidR="007A0B56" w:rsidRPr="00220152" w:rsidRDefault="007A0B56" w:rsidP="007A0B56">
            <w:pPr>
              <w:spacing w:line="360" w:lineRule="auto"/>
              <w:jc w:val="right"/>
              <w:rPr>
                <w:lang w:val="en-US"/>
              </w:rPr>
            </w:pPr>
            <w:r w:rsidRPr="00220152">
              <w:rPr>
                <w:lang w:val="en-US"/>
              </w:rPr>
              <w:t xml:space="preserve">Disturbance </w:t>
            </w:r>
            <w:proofErr w:type="spellStart"/>
            <w:r w:rsidRPr="00220152">
              <w:rPr>
                <w:lang w:val="en-US"/>
              </w:rPr>
              <w:t>feeding</w:t>
            </w:r>
            <w:del w:id="2509" w:author="Simon Hellmann" w:date="2025-06-09T14:48:00Z">
              <w:r w:rsidDel="00F50BE2">
                <w:rPr>
                  <w:vertAlign w:val="superscript"/>
                  <w:lang w:val="en-US"/>
                </w:rPr>
                <w:delText>c</w:delText>
              </w:r>
            </w:del>
            <w:ins w:id="2510" w:author="Simon Hellmann" w:date="2025-06-09T14:48:00Z">
              <w:del w:id="2511" w:author="Hellmann, Simon" w:date="2025-06-11T13:59:00Z">
                <w:r w:rsidR="00F50BE2" w:rsidDel="005730D1">
                  <w:rPr>
                    <w:vertAlign w:val="superscript"/>
                    <w:lang w:val="en-US"/>
                  </w:rPr>
                  <w:delText>d</w:delText>
                </w:r>
              </w:del>
            </w:ins>
            <w:ins w:id="2512" w:author="Hellmann, Simon" w:date="2025-06-11T13:59:00Z">
              <w:r w:rsidR="005730D1">
                <w:rPr>
                  <w:vertAlign w:val="superscript"/>
                  <w:lang w:val="en-US"/>
                </w:rPr>
                <w:t>g</w:t>
              </w:r>
            </w:ins>
            <w:proofErr w:type="spellEnd"/>
          </w:p>
        </w:tc>
        <w:tc>
          <w:tcPr>
            <w:tcW w:w="1822" w:type="dxa"/>
            <w:tcBorders>
              <w:top w:val="dotted" w:sz="4" w:space="0" w:color="auto"/>
            </w:tcBorders>
            <w:tcMar>
              <w:top w:w="15" w:type="dxa"/>
              <w:left w:w="15" w:type="dxa"/>
              <w:bottom w:w="15" w:type="dxa"/>
              <w:right w:w="15" w:type="dxa"/>
            </w:tcMar>
            <w:vAlign w:val="center"/>
            <w:tcPrChange w:id="2513" w:author="Hellmann, Simon" w:date="2025-06-11T09:13:00Z">
              <w:tcPr>
                <w:tcW w:w="1680" w:type="dxa"/>
                <w:tcBorders>
                  <w:top w:val="dotted" w:sz="4" w:space="0" w:color="auto"/>
                </w:tcBorders>
                <w:tcMar>
                  <w:top w:w="15" w:type="dxa"/>
                  <w:left w:w="15" w:type="dxa"/>
                  <w:bottom w:w="15" w:type="dxa"/>
                  <w:right w:w="15" w:type="dxa"/>
                </w:tcMar>
                <w:vAlign w:val="center"/>
              </w:tcPr>
            </w:tcPrChange>
          </w:tcPr>
          <w:p w14:paraId="4D8945DD" w14:textId="339D0E7D" w:rsidR="007A0B56" w:rsidRPr="00220152" w:rsidRDefault="007A0B56" w:rsidP="007A0B56">
            <w:pPr>
              <w:spacing w:line="360" w:lineRule="auto"/>
              <w:ind w:firstLine="0"/>
              <w:jc w:val="left"/>
              <w:rPr>
                <w:lang w:val="en-US"/>
              </w:rPr>
            </w:pPr>
            <w:r w:rsidRPr="00220152">
              <w:rPr>
                <w:lang w:val="en-US"/>
              </w:rPr>
              <w:t>time window</w:t>
            </w:r>
          </w:p>
        </w:tc>
        <w:tc>
          <w:tcPr>
            <w:tcW w:w="1843" w:type="dxa"/>
            <w:gridSpan w:val="2"/>
            <w:tcBorders>
              <w:top w:val="dotted" w:sz="4" w:space="0" w:color="auto"/>
            </w:tcBorders>
            <w:tcMar>
              <w:top w:w="15" w:type="dxa"/>
              <w:left w:w="15" w:type="dxa"/>
              <w:bottom w:w="15" w:type="dxa"/>
              <w:right w:w="15" w:type="dxa"/>
            </w:tcMar>
            <w:vAlign w:val="center"/>
            <w:tcPrChange w:id="2514" w:author="Hellmann, Simon" w:date="2025-06-11T09:13:00Z">
              <w:tcPr>
                <w:tcW w:w="1843" w:type="dxa"/>
                <w:gridSpan w:val="3"/>
                <w:tcBorders>
                  <w:top w:val="dotted" w:sz="4" w:space="0" w:color="auto"/>
                </w:tcBorders>
                <w:tcMar>
                  <w:top w:w="15" w:type="dxa"/>
                  <w:left w:w="15" w:type="dxa"/>
                  <w:bottom w:w="15" w:type="dxa"/>
                  <w:right w:w="15" w:type="dxa"/>
                </w:tcMar>
                <w:vAlign w:val="center"/>
              </w:tcPr>
            </w:tcPrChange>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3" w:type="dxa"/>
            <w:tcBorders>
              <w:top w:val="dotted" w:sz="4" w:space="0" w:color="auto"/>
            </w:tcBorders>
            <w:vAlign w:val="center"/>
            <w:tcPrChange w:id="2515" w:author="Hellmann, Simon" w:date="2025-06-11T09:13:00Z">
              <w:tcPr>
                <w:tcW w:w="1843" w:type="dxa"/>
                <w:gridSpan w:val="2"/>
                <w:tcBorders>
                  <w:top w:val="dotted" w:sz="4" w:space="0" w:color="auto"/>
                </w:tcBorders>
                <w:vAlign w:val="center"/>
              </w:tcPr>
            </w:tcPrChange>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417" w:type="dxa"/>
            <w:tcBorders>
              <w:top w:val="dotted" w:sz="4" w:space="0" w:color="auto"/>
            </w:tcBorders>
            <w:tcMar>
              <w:top w:w="15" w:type="dxa"/>
              <w:left w:w="15" w:type="dxa"/>
              <w:bottom w:w="15" w:type="dxa"/>
              <w:right w:w="15" w:type="dxa"/>
            </w:tcMar>
            <w:vAlign w:val="center"/>
            <w:tcPrChange w:id="2516" w:author="Hellmann, Simon" w:date="2025-06-11T09:13:00Z">
              <w:tcPr>
                <w:tcW w:w="1308" w:type="dxa"/>
                <w:gridSpan w:val="2"/>
                <w:tcBorders>
                  <w:top w:val="dotted" w:sz="4" w:space="0" w:color="auto"/>
                </w:tcBorders>
                <w:tcMar>
                  <w:top w:w="15" w:type="dxa"/>
                  <w:left w:w="15" w:type="dxa"/>
                  <w:bottom w:w="15" w:type="dxa"/>
                  <w:right w:w="15" w:type="dxa"/>
                </w:tcMar>
                <w:vAlign w:val="center"/>
              </w:tcPr>
            </w:tcPrChange>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1268F2">
        <w:trPr>
          <w:trHeight w:val="99"/>
          <w:jc w:val="center"/>
          <w:trPrChange w:id="2517" w:author="Hellmann, Simon" w:date="2025-06-11T09:13:00Z">
            <w:trPr>
              <w:gridAfter w:val="0"/>
              <w:trHeight w:val="99"/>
              <w:jc w:val="center"/>
            </w:trPr>
          </w:trPrChange>
        </w:trPr>
        <w:tc>
          <w:tcPr>
            <w:tcW w:w="1722" w:type="dxa"/>
            <w:vMerge/>
            <w:tcBorders>
              <w:bottom w:val="single" w:sz="4" w:space="0" w:color="auto"/>
            </w:tcBorders>
            <w:vAlign w:val="center"/>
            <w:tcPrChange w:id="2518" w:author="Hellmann, Simon" w:date="2025-06-11T09:13:00Z">
              <w:tcPr>
                <w:tcW w:w="1722" w:type="dxa"/>
                <w:vMerge/>
                <w:tcBorders>
                  <w:bottom w:val="single" w:sz="4" w:space="0" w:color="auto"/>
                </w:tcBorders>
                <w:vAlign w:val="center"/>
              </w:tcPr>
            </w:tcPrChange>
          </w:tcPr>
          <w:p w14:paraId="299EC713" w14:textId="5746C369" w:rsidR="007A0B56" w:rsidRPr="00220152" w:rsidRDefault="007A0B56" w:rsidP="007A0B56">
            <w:pPr>
              <w:spacing w:line="360" w:lineRule="auto"/>
              <w:jc w:val="right"/>
              <w:rPr>
                <w:lang w:val="en-US"/>
              </w:rPr>
            </w:pPr>
          </w:p>
        </w:tc>
        <w:tc>
          <w:tcPr>
            <w:tcW w:w="1822" w:type="dxa"/>
            <w:tcMar>
              <w:top w:w="15" w:type="dxa"/>
              <w:left w:w="15" w:type="dxa"/>
              <w:bottom w:w="15" w:type="dxa"/>
              <w:right w:w="15" w:type="dxa"/>
            </w:tcMar>
            <w:vAlign w:val="center"/>
            <w:tcPrChange w:id="2519" w:author="Hellmann, Simon" w:date="2025-06-11T09:13:00Z">
              <w:tcPr>
                <w:tcW w:w="1680" w:type="dxa"/>
                <w:tcMar>
                  <w:top w:w="15" w:type="dxa"/>
                  <w:left w:w="15" w:type="dxa"/>
                  <w:bottom w:w="15" w:type="dxa"/>
                  <w:right w:w="15" w:type="dxa"/>
                </w:tcMar>
                <w:vAlign w:val="center"/>
              </w:tcPr>
            </w:tcPrChange>
          </w:tcPr>
          <w:p w14:paraId="4B47FDF7" w14:textId="034C8293" w:rsidR="007A0B56" w:rsidRPr="00220152" w:rsidRDefault="007A0B56" w:rsidP="007A0B56">
            <w:pPr>
              <w:spacing w:line="360" w:lineRule="auto"/>
              <w:ind w:firstLine="0"/>
              <w:jc w:val="left"/>
              <w:rPr>
                <w:lang w:val="en-US"/>
              </w:rPr>
            </w:pPr>
            <w:r w:rsidRPr="00220152">
              <w:rPr>
                <w:lang w:val="en-US"/>
              </w:rPr>
              <w:t>volume flow</w:t>
            </w:r>
          </w:p>
        </w:tc>
        <w:tc>
          <w:tcPr>
            <w:tcW w:w="3686" w:type="dxa"/>
            <w:gridSpan w:val="3"/>
            <w:tcMar>
              <w:top w:w="15" w:type="dxa"/>
              <w:left w:w="15" w:type="dxa"/>
              <w:bottom w:w="15" w:type="dxa"/>
              <w:right w:w="15" w:type="dxa"/>
            </w:tcMar>
            <w:vAlign w:val="center"/>
            <w:tcPrChange w:id="2520" w:author="Hellmann, Simon" w:date="2025-06-11T09:13:00Z">
              <w:tcPr>
                <w:tcW w:w="3686" w:type="dxa"/>
                <w:gridSpan w:val="5"/>
                <w:tcMar>
                  <w:top w:w="15" w:type="dxa"/>
                  <w:left w:w="15" w:type="dxa"/>
                  <w:bottom w:w="15" w:type="dxa"/>
                  <w:right w:w="15" w:type="dxa"/>
                </w:tcMar>
                <w:vAlign w:val="center"/>
              </w:tcPr>
            </w:tcPrChange>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417" w:type="dxa"/>
            <w:tcMar>
              <w:top w:w="15" w:type="dxa"/>
              <w:left w:w="15" w:type="dxa"/>
              <w:bottom w:w="15" w:type="dxa"/>
              <w:right w:w="15" w:type="dxa"/>
            </w:tcMar>
            <w:vAlign w:val="center"/>
            <w:tcPrChange w:id="2521" w:author="Hellmann, Simon" w:date="2025-06-11T09:13:00Z">
              <w:tcPr>
                <w:tcW w:w="1308" w:type="dxa"/>
                <w:gridSpan w:val="2"/>
                <w:tcMar>
                  <w:top w:w="15" w:type="dxa"/>
                  <w:left w:w="15" w:type="dxa"/>
                  <w:bottom w:w="15" w:type="dxa"/>
                  <w:right w:w="15" w:type="dxa"/>
                </w:tcMar>
                <w:vAlign w:val="center"/>
              </w:tcPr>
            </w:tcPrChange>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1268F2">
        <w:trPr>
          <w:trHeight w:val="300"/>
          <w:jc w:val="center"/>
          <w:trPrChange w:id="2522" w:author="Hellmann, Simon" w:date="2025-06-11T09:13:00Z">
            <w:trPr>
              <w:gridAfter w:val="0"/>
              <w:trHeight w:val="300"/>
              <w:jc w:val="center"/>
            </w:trPr>
          </w:trPrChange>
        </w:trPr>
        <w:tc>
          <w:tcPr>
            <w:tcW w:w="1722" w:type="dxa"/>
            <w:vMerge/>
            <w:tcBorders>
              <w:bottom w:val="single" w:sz="4" w:space="0" w:color="auto"/>
            </w:tcBorders>
            <w:tcPrChange w:id="2523" w:author="Hellmann, Simon" w:date="2025-06-11T09:13:00Z">
              <w:tcPr>
                <w:tcW w:w="1722" w:type="dxa"/>
                <w:vMerge/>
                <w:tcBorders>
                  <w:bottom w:val="single" w:sz="4" w:space="0" w:color="auto"/>
                </w:tcBorders>
              </w:tcPr>
            </w:tcPrChange>
          </w:tcPr>
          <w:p w14:paraId="6A8ECFEE" w14:textId="54219F08" w:rsidR="007A0B56" w:rsidRPr="00220152" w:rsidRDefault="007A0B56" w:rsidP="007A0B56">
            <w:pPr>
              <w:spacing w:line="360" w:lineRule="auto"/>
              <w:ind w:firstLine="0"/>
              <w:jc w:val="right"/>
              <w:rPr>
                <w:lang w:val="en-US"/>
              </w:rPr>
            </w:pPr>
          </w:p>
        </w:tc>
        <w:tc>
          <w:tcPr>
            <w:tcW w:w="1822" w:type="dxa"/>
            <w:tcBorders>
              <w:bottom w:val="single" w:sz="4" w:space="0" w:color="auto"/>
            </w:tcBorders>
            <w:tcMar>
              <w:top w:w="15" w:type="dxa"/>
              <w:left w:w="15" w:type="dxa"/>
              <w:bottom w:w="15" w:type="dxa"/>
              <w:right w:w="15" w:type="dxa"/>
            </w:tcMar>
            <w:vAlign w:val="center"/>
            <w:tcPrChange w:id="2524" w:author="Hellmann, Simon" w:date="2025-06-11T09:13:00Z">
              <w:tcPr>
                <w:tcW w:w="1680" w:type="dxa"/>
                <w:tcBorders>
                  <w:bottom w:val="single" w:sz="4" w:space="0" w:color="auto"/>
                </w:tcBorders>
                <w:tcMar>
                  <w:top w:w="15" w:type="dxa"/>
                  <w:left w:w="15" w:type="dxa"/>
                  <w:bottom w:w="15" w:type="dxa"/>
                  <w:right w:w="15" w:type="dxa"/>
                </w:tcMar>
                <w:vAlign w:val="center"/>
              </w:tcPr>
            </w:tcPrChange>
          </w:tcPr>
          <w:p w14:paraId="03CBC6E4" w14:textId="53F8EB37" w:rsidR="007A0B56" w:rsidRPr="00220152" w:rsidRDefault="007A0B56" w:rsidP="007A0B56">
            <w:pPr>
              <w:spacing w:line="360" w:lineRule="auto"/>
              <w:ind w:firstLine="0"/>
              <w:jc w:val="left"/>
              <w:rPr>
                <w:lang w:val="en-US"/>
              </w:rPr>
            </w:pPr>
            <w:r w:rsidRPr="00220152">
              <w:rPr>
                <w:lang w:val="en-US"/>
              </w:rPr>
              <w:t>additional OLR</w:t>
            </w:r>
          </w:p>
        </w:tc>
        <w:tc>
          <w:tcPr>
            <w:tcW w:w="3686" w:type="dxa"/>
            <w:gridSpan w:val="3"/>
            <w:tcBorders>
              <w:bottom w:val="single" w:sz="4" w:space="0" w:color="auto"/>
            </w:tcBorders>
            <w:tcMar>
              <w:top w:w="15" w:type="dxa"/>
              <w:left w:w="15" w:type="dxa"/>
              <w:bottom w:w="15" w:type="dxa"/>
              <w:right w:w="15" w:type="dxa"/>
            </w:tcMar>
            <w:vAlign w:val="center"/>
            <w:tcPrChange w:id="2525" w:author="Hellmann, Simon" w:date="2025-06-11T09:13:00Z">
              <w:tcPr>
                <w:tcW w:w="3686" w:type="dxa"/>
                <w:gridSpan w:val="5"/>
                <w:tcBorders>
                  <w:bottom w:val="single" w:sz="4" w:space="0" w:color="auto"/>
                </w:tcBorders>
                <w:tcMar>
                  <w:top w:w="15" w:type="dxa"/>
                  <w:left w:w="15" w:type="dxa"/>
                  <w:bottom w:w="15" w:type="dxa"/>
                  <w:right w:w="15" w:type="dxa"/>
                </w:tcMar>
                <w:vAlign w:val="center"/>
              </w:tcPr>
            </w:tcPrChange>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417" w:type="dxa"/>
            <w:tcBorders>
              <w:bottom w:val="single" w:sz="4" w:space="0" w:color="auto"/>
            </w:tcBorders>
            <w:tcMar>
              <w:top w:w="15" w:type="dxa"/>
              <w:left w:w="15" w:type="dxa"/>
              <w:bottom w:w="15" w:type="dxa"/>
              <w:right w:w="15" w:type="dxa"/>
            </w:tcMar>
            <w:vAlign w:val="center"/>
            <w:tcPrChange w:id="2526" w:author="Hellmann, Simon" w:date="2025-06-11T09:13:00Z">
              <w:tcPr>
                <w:tcW w:w="1308" w:type="dxa"/>
                <w:gridSpan w:val="2"/>
                <w:tcBorders>
                  <w:bottom w:val="single" w:sz="4" w:space="0" w:color="auto"/>
                </w:tcBorders>
                <w:tcMar>
                  <w:top w:w="15" w:type="dxa"/>
                  <w:left w:w="15" w:type="dxa"/>
                  <w:bottom w:w="15" w:type="dxa"/>
                  <w:right w:w="15" w:type="dxa"/>
                </w:tcMar>
                <w:vAlign w:val="center"/>
              </w:tcPr>
            </w:tcPrChange>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56767D45" w14:textId="0AFD9144" w:rsidR="005730D1" w:rsidRDefault="005730D1" w:rsidP="005730D1">
      <w:pPr>
        <w:spacing w:after="0"/>
        <w:ind w:left="284" w:right="240" w:firstLine="0"/>
        <w:jc w:val="left"/>
        <w:rPr>
          <w:ins w:id="2527" w:author="Hellmann, Simon" w:date="2025-06-11T13:58:00Z"/>
          <w:rFonts w:eastAsia="Garamond" w:cs="Garamond"/>
          <w:color w:val="000000" w:themeColor="text1"/>
          <w:sz w:val="18"/>
          <w:szCs w:val="18"/>
          <w:lang w:val="en-GB"/>
        </w:rPr>
      </w:pPr>
      <w:commentRangeStart w:id="2528"/>
      <w:ins w:id="2529" w:author="Hellmann, Simon" w:date="2025-06-11T13:58:00Z">
        <w:r>
          <w:rPr>
            <w:rFonts w:eastAsia="Garamond" w:cs="Garamond"/>
            <w:color w:val="000000" w:themeColor="text1"/>
            <w:sz w:val="18"/>
            <w:szCs w:val="18"/>
            <w:vertAlign w:val="superscript"/>
            <w:lang w:val="en-GB"/>
          </w:rPr>
          <w:t>a</w:t>
        </w:r>
        <w:r>
          <w:rPr>
            <w:rFonts w:eastAsia="Garamond" w:cs="Garamond"/>
            <w:color w:val="000000" w:themeColor="text1"/>
            <w:sz w:val="18"/>
            <w:szCs w:val="18"/>
            <w:lang w:val="en-GB"/>
          </w:rPr>
          <w:t xml:space="preserve"> </w:t>
        </w:r>
      </w:ins>
      <w:ins w:id="2530" w:author="Hellmann, Simon" w:date="2025-06-11T14:19:00Z">
        <w:r w:rsidR="00435FE7">
          <w:rPr>
            <w:rFonts w:eastAsia="Garamond" w:cs="Garamond"/>
            <w:color w:val="000000" w:themeColor="text1"/>
            <w:sz w:val="18"/>
            <w:szCs w:val="18"/>
            <w:lang w:val="en-GB"/>
          </w:rPr>
          <w:t xml:space="preserve">Value </w:t>
        </w:r>
      </w:ins>
      <w:ins w:id="2531" w:author="Hellmann, Simon" w:date="2025-06-11T14:20:00Z">
        <w:r w:rsidR="00C359E7">
          <w:rPr>
            <w:rFonts w:eastAsia="Garamond" w:cs="Garamond"/>
            <w:color w:val="000000" w:themeColor="text1"/>
            <w:sz w:val="18"/>
            <w:szCs w:val="18"/>
            <w:lang w:val="en-GB"/>
          </w:rPr>
          <w:t xml:space="preserve">for silages were inspired </w:t>
        </w:r>
      </w:ins>
      <w:ins w:id="2532" w:author="Hellmann, Simon" w:date="2025-06-11T14:19:00Z">
        <w:r w:rsidR="00435FE7">
          <w:rPr>
            <w:rFonts w:eastAsia="Garamond" w:cs="Garamond"/>
            <w:color w:val="000000" w:themeColor="text1"/>
            <w:sz w:val="18"/>
            <w:szCs w:val="18"/>
            <w:lang w:val="en-GB"/>
          </w:rPr>
          <w:t xml:space="preserve">by Hahn et al (2014): </w:t>
        </w:r>
        <w:r w:rsidR="00435FE7" w:rsidRPr="00770A9F">
          <w:rPr>
            <w:rFonts w:eastAsia="Garamond" w:cs="Garamond"/>
            <w:color w:val="000000" w:themeColor="text1"/>
            <w:sz w:val="18"/>
            <w:szCs w:val="18"/>
            <w:lang w:val="en-GB"/>
          </w:rPr>
          <w:t>Cost analysis of concepts for a demand oriented biogas supply for flexible power generation</w:t>
        </w:r>
        <w:r w:rsidR="00435FE7">
          <w:rPr>
            <w:rFonts w:eastAsia="Garamond" w:cs="Garamond"/>
            <w:color w:val="000000" w:themeColor="text1"/>
            <w:sz w:val="18"/>
            <w:szCs w:val="18"/>
            <w:lang w:val="en-GB"/>
          </w:rPr>
          <w:t>, Bioresource Technology</w:t>
        </w:r>
      </w:ins>
      <w:ins w:id="2533" w:author="Hellmann, Simon" w:date="2025-06-11T14:20:00Z">
        <w:r w:rsidR="00C359E7">
          <w:rPr>
            <w:rFonts w:eastAsia="Garamond" w:cs="Garamond"/>
            <w:color w:val="000000" w:themeColor="text1"/>
            <w:sz w:val="18"/>
            <w:szCs w:val="18"/>
            <w:lang w:val="en-GB"/>
          </w:rPr>
          <w:t xml:space="preserve"> (maize silage)</w:t>
        </w:r>
      </w:ins>
      <w:ins w:id="2534" w:author="Hellmann, Simon" w:date="2025-06-11T14:21:00Z">
        <w:r w:rsidR="00C359E7">
          <w:rPr>
            <w:rFonts w:eastAsia="Garamond" w:cs="Garamond"/>
            <w:color w:val="000000" w:themeColor="text1"/>
            <w:sz w:val="18"/>
            <w:szCs w:val="18"/>
            <w:lang w:val="en-GB"/>
          </w:rPr>
          <w:t>;</w:t>
        </w:r>
      </w:ins>
      <w:ins w:id="2535" w:author="Hellmann, Simon" w:date="2025-06-11T14:20:00Z">
        <w:r w:rsidR="00C359E7">
          <w:rPr>
            <w:rFonts w:eastAsia="Garamond" w:cs="Garamond"/>
            <w:color w:val="000000" w:themeColor="text1"/>
            <w:sz w:val="18"/>
            <w:szCs w:val="18"/>
            <w:lang w:val="en-GB"/>
          </w:rPr>
          <w:t xml:space="preserve"> Beil et al. </w:t>
        </w:r>
        <w:r w:rsidR="00C359E7" w:rsidRPr="00C359E7">
          <w:rPr>
            <w:rFonts w:eastAsia="Garamond" w:cs="Garamond"/>
            <w:color w:val="000000" w:themeColor="text1"/>
            <w:sz w:val="18"/>
            <w:szCs w:val="18"/>
            <w:lang w:val="de-DE"/>
          </w:rPr>
          <w:t xml:space="preserve">(2024): Short-term </w:t>
        </w:r>
        <w:proofErr w:type="spellStart"/>
        <w:r w:rsidR="00C359E7" w:rsidRPr="00C359E7">
          <w:rPr>
            <w:rFonts w:eastAsia="Garamond" w:cs="Garamond"/>
            <w:color w:val="000000" w:themeColor="text1"/>
            <w:sz w:val="18"/>
            <w:szCs w:val="18"/>
            <w:lang w:val="de-DE"/>
          </w:rPr>
          <w:t>analysis</w:t>
        </w:r>
        <w:proofErr w:type="spellEnd"/>
        <w:r w:rsidR="00C359E7" w:rsidRPr="00C359E7">
          <w:rPr>
            <w:rFonts w:eastAsia="Garamond" w:cs="Garamond"/>
            <w:color w:val="000000" w:themeColor="text1"/>
            <w:sz w:val="18"/>
            <w:szCs w:val="18"/>
            <w:lang w:val="de-DE"/>
          </w:rPr>
          <w:t xml:space="preserve"> on </w:t>
        </w:r>
        <w:proofErr w:type="spellStart"/>
        <w:r w:rsidR="00C359E7" w:rsidRPr="00C359E7">
          <w:rPr>
            <w:rFonts w:eastAsia="Garamond" w:cs="Garamond"/>
            <w:color w:val="000000" w:themeColor="text1"/>
            <w:sz w:val="18"/>
            <w:szCs w:val="18"/>
            <w:lang w:val="de-DE"/>
          </w:rPr>
          <w:t>cost</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development</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of</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biomass</w:t>
        </w:r>
        <w:proofErr w:type="spellEnd"/>
        <w:r w:rsidR="00C359E7" w:rsidRPr="00C359E7">
          <w:rPr>
            <w:rFonts w:eastAsia="Garamond" w:cs="Garamond"/>
            <w:color w:val="000000" w:themeColor="text1"/>
            <w:sz w:val="18"/>
            <w:szCs w:val="18"/>
            <w:lang w:val="de-DE"/>
          </w:rPr>
          <w:t xml:space="preserve"> plants (in </w:t>
        </w:r>
        <w:proofErr w:type="spellStart"/>
        <w:r w:rsidR="00C359E7" w:rsidRPr="00C359E7">
          <w:rPr>
            <w:rFonts w:eastAsia="Garamond" w:cs="Garamond"/>
            <w:color w:val="000000" w:themeColor="text1"/>
            <w:sz w:val="18"/>
            <w:szCs w:val="18"/>
            <w:lang w:val="de-DE"/>
          </w:rPr>
          <w:t>german</w:t>
        </w:r>
        <w:proofErr w:type="spellEnd"/>
        <w:r w:rsidR="00C359E7" w:rsidRPr="00C359E7">
          <w:rPr>
            <w:rFonts w:eastAsia="Garamond" w:cs="Garamond"/>
            <w:color w:val="000000" w:themeColor="text1"/>
            <w:sz w:val="18"/>
            <w:szCs w:val="18"/>
            <w:lang w:val="de-DE"/>
          </w:rPr>
          <w:t xml:space="preserve">: Kurzfristanalyse zu den Kostenentwicklungen von Biomasseanlagen) </w:t>
        </w:r>
      </w:ins>
      <w:ins w:id="2536" w:author="Hellmann, Simon" w:date="2025-06-11T14:21:00Z">
        <w:r w:rsidR="00C359E7" w:rsidRPr="00C359E7">
          <w:rPr>
            <w:rFonts w:eastAsia="Garamond" w:cs="Garamond"/>
            <w:color w:val="000000" w:themeColor="text1"/>
            <w:sz w:val="18"/>
            <w:szCs w:val="18"/>
            <w:lang w:val="de-DE"/>
          </w:rPr>
          <w:t>(</w:t>
        </w:r>
        <w:proofErr w:type="spellStart"/>
        <w:r w:rsidR="00C359E7" w:rsidRPr="00C359E7">
          <w:rPr>
            <w:rFonts w:eastAsia="Garamond" w:cs="Garamond"/>
            <w:color w:val="000000" w:themeColor="text1"/>
            <w:sz w:val="18"/>
            <w:szCs w:val="18"/>
            <w:lang w:val="de-DE"/>
          </w:rPr>
          <w:t>grass</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sil</w:t>
        </w:r>
        <w:r w:rsidR="00C359E7" w:rsidRPr="00C359E7">
          <w:rPr>
            <w:rFonts w:eastAsia="Garamond" w:cs="Garamond"/>
            <w:color w:val="000000" w:themeColor="text1"/>
            <w:sz w:val="18"/>
            <w:szCs w:val="18"/>
            <w:lang w:val="de-DE"/>
            <w:rPrChange w:id="2537" w:author="Hellmann, Simon" w:date="2025-06-11T14:21:00Z">
              <w:rPr>
                <w:rFonts w:eastAsia="Garamond" w:cs="Garamond"/>
                <w:color w:val="000000" w:themeColor="text1"/>
                <w:sz w:val="18"/>
                <w:szCs w:val="18"/>
                <w:lang w:val="en-GB"/>
              </w:rPr>
            </w:rPrChange>
          </w:rPr>
          <w:t>age</w:t>
        </w:r>
        <w:proofErr w:type="spellEnd"/>
        <w:r w:rsidR="00C359E7" w:rsidRPr="00C359E7">
          <w:rPr>
            <w:rFonts w:eastAsia="Garamond" w:cs="Garamond"/>
            <w:color w:val="000000" w:themeColor="text1"/>
            <w:sz w:val="18"/>
            <w:szCs w:val="18"/>
            <w:lang w:val="de-DE"/>
            <w:rPrChange w:id="2538" w:author="Hellmann, Simon" w:date="2025-06-11T14:21:00Z">
              <w:rPr>
                <w:rFonts w:eastAsia="Garamond" w:cs="Garamond"/>
                <w:color w:val="000000" w:themeColor="text1"/>
                <w:sz w:val="18"/>
                <w:szCs w:val="18"/>
                <w:lang w:val="en-GB"/>
              </w:rPr>
            </w:rPrChange>
          </w:rPr>
          <w:t xml:space="preserve">, </w:t>
        </w:r>
        <w:proofErr w:type="spellStart"/>
        <w:r w:rsidR="00C359E7" w:rsidRPr="00C359E7">
          <w:rPr>
            <w:rFonts w:eastAsia="Garamond" w:cs="Garamond"/>
            <w:color w:val="000000" w:themeColor="text1"/>
            <w:sz w:val="18"/>
            <w:szCs w:val="18"/>
            <w:lang w:val="de-DE"/>
            <w:rPrChange w:id="2539" w:author="Hellmann, Simon" w:date="2025-06-11T14:21:00Z">
              <w:rPr>
                <w:rFonts w:eastAsia="Garamond" w:cs="Garamond"/>
                <w:color w:val="000000" w:themeColor="text1"/>
                <w:sz w:val="18"/>
                <w:szCs w:val="18"/>
                <w:lang w:val="en-GB"/>
              </w:rPr>
            </w:rPrChange>
          </w:rPr>
          <w:t>year</w:t>
        </w:r>
        <w:proofErr w:type="spellEnd"/>
        <w:r w:rsidR="00C359E7" w:rsidRPr="00C359E7">
          <w:rPr>
            <w:rFonts w:eastAsia="Garamond" w:cs="Garamond"/>
            <w:color w:val="000000" w:themeColor="text1"/>
            <w:sz w:val="18"/>
            <w:szCs w:val="18"/>
            <w:lang w:val="de-DE"/>
            <w:rPrChange w:id="2540" w:author="Hellmann, Simon" w:date="2025-06-11T14:21:00Z">
              <w:rPr>
                <w:rFonts w:eastAsia="Garamond" w:cs="Garamond"/>
                <w:color w:val="000000" w:themeColor="text1"/>
                <w:sz w:val="18"/>
                <w:szCs w:val="18"/>
                <w:lang w:val="en-GB"/>
              </w:rPr>
            </w:rPrChange>
          </w:rPr>
          <w:t xml:space="preserve"> </w:t>
        </w:r>
      </w:ins>
      <w:ins w:id="2541" w:author="Hellmann, Simon" w:date="2025-06-11T14:20:00Z">
        <w:r w:rsidR="00C359E7" w:rsidRPr="00C359E7">
          <w:rPr>
            <w:rFonts w:eastAsia="Garamond" w:cs="Garamond"/>
            <w:color w:val="000000" w:themeColor="text1"/>
            <w:sz w:val="18"/>
            <w:szCs w:val="18"/>
            <w:lang w:val="de-DE"/>
          </w:rPr>
          <w:t>2014</w:t>
        </w:r>
      </w:ins>
      <w:ins w:id="2542" w:author="Hellmann, Simon" w:date="2025-06-11T14:21:00Z">
        <w:r w:rsidR="00C359E7" w:rsidRPr="00C359E7">
          <w:rPr>
            <w:rFonts w:eastAsia="Garamond" w:cs="Garamond"/>
            <w:color w:val="000000" w:themeColor="text1"/>
            <w:sz w:val="18"/>
            <w:szCs w:val="18"/>
            <w:lang w:val="de-DE"/>
            <w:rPrChange w:id="2543" w:author="Hellmann, Simon" w:date="2025-06-11T14:21:00Z">
              <w:rPr>
                <w:rFonts w:eastAsia="Garamond" w:cs="Garamond"/>
                <w:color w:val="000000" w:themeColor="text1"/>
                <w:sz w:val="18"/>
                <w:szCs w:val="18"/>
                <w:lang w:val="en-GB"/>
              </w:rPr>
            </w:rPrChange>
          </w:rPr>
          <w:t xml:space="preserve">); and </w:t>
        </w:r>
        <w:r w:rsidR="00C359E7" w:rsidRPr="00C359E7">
          <w:rPr>
            <w:rFonts w:eastAsia="Garamond" w:cs="Garamond"/>
            <w:color w:val="000000" w:themeColor="text1"/>
            <w:sz w:val="18"/>
            <w:szCs w:val="18"/>
            <w:lang w:val="de-DE"/>
          </w:rPr>
          <w:t xml:space="preserve">Strobl and Vogler (2014): Brief </w:t>
        </w:r>
        <w:proofErr w:type="spellStart"/>
        <w:r w:rsidR="00C359E7" w:rsidRPr="00C359E7">
          <w:rPr>
            <w:rFonts w:eastAsia="Garamond" w:cs="Garamond"/>
            <w:color w:val="000000" w:themeColor="text1"/>
            <w:sz w:val="18"/>
            <w:szCs w:val="18"/>
            <w:lang w:val="de-DE"/>
          </w:rPr>
          <w:t>study</w:t>
        </w:r>
        <w:proofErr w:type="spellEnd"/>
        <w:r w:rsidR="00C359E7" w:rsidRPr="00C359E7">
          <w:rPr>
            <w:rFonts w:eastAsia="Garamond" w:cs="Garamond"/>
            <w:color w:val="000000" w:themeColor="text1"/>
            <w:sz w:val="18"/>
            <w:szCs w:val="18"/>
            <w:lang w:val="de-DE"/>
          </w:rPr>
          <w:t xml:space="preserve"> on </w:t>
        </w:r>
        <w:proofErr w:type="spellStart"/>
        <w:r w:rsidR="00C359E7" w:rsidRPr="00C359E7">
          <w:rPr>
            <w:rFonts w:eastAsia="Garamond" w:cs="Garamond"/>
            <w:color w:val="000000" w:themeColor="text1"/>
            <w:sz w:val="18"/>
            <w:szCs w:val="18"/>
            <w:lang w:val="de-DE"/>
          </w:rPr>
          <w:t>the</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usage</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of</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sugar</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beet</w:t>
        </w:r>
        <w:proofErr w:type="spellEnd"/>
        <w:r w:rsidR="00C359E7" w:rsidRPr="00C359E7">
          <w:rPr>
            <w:rFonts w:eastAsia="Garamond" w:cs="Garamond"/>
            <w:color w:val="000000" w:themeColor="text1"/>
            <w:sz w:val="18"/>
            <w:szCs w:val="18"/>
            <w:lang w:val="de-DE"/>
          </w:rPr>
          <w:t xml:space="preserve"> in </w:t>
        </w:r>
        <w:proofErr w:type="spellStart"/>
        <w:r w:rsidR="00C359E7" w:rsidRPr="00C359E7">
          <w:rPr>
            <w:rFonts w:eastAsia="Garamond" w:cs="Garamond"/>
            <w:color w:val="000000" w:themeColor="text1"/>
            <w:sz w:val="18"/>
            <w:szCs w:val="18"/>
            <w:lang w:val="de-DE"/>
          </w:rPr>
          <w:t>full-scale</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biogas</w:t>
        </w:r>
        <w:proofErr w:type="spellEnd"/>
        <w:r w:rsidR="00C359E7" w:rsidRPr="00C359E7">
          <w:rPr>
            <w:rFonts w:eastAsia="Garamond" w:cs="Garamond"/>
            <w:color w:val="000000" w:themeColor="text1"/>
            <w:sz w:val="18"/>
            <w:szCs w:val="18"/>
            <w:lang w:val="de-DE"/>
          </w:rPr>
          <w:t xml:space="preserve"> plants (in </w:t>
        </w:r>
        <w:proofErr w:type="spellStart"/>
        <w:r w:rsidR="00C359E7" w:rsidRPr="00C359E7">
          <w:rPr>
            <w:rFonts w:eastAsia="Garamond" w:cs="Garamond"/>
            <w:color w:val="000000" w:themeColor="text1"/>
            <w:sz w:val="18"/>
            <w:szCs w:val="18"/>
            <w:lang w:val="de-DE"/>
          </w:rPr>
          <w:t>german</w:t>
        </w:r>
        <w:proofErr w:type="spellEnd"/>
        <w:r w:rsidR="00C359E7" w:rsidRPr="00C359E7">
          <w:rPr>
            <w:rFonts w:eastAsia="Garamond" w:cs="Garamond"/>
            <w:color w:val="000000" w:themeColor="text1"/>
            <w:sz w:val="18"/>
            <w:szCs w:val="18"/>
            <w:lang w:val="de-DE"/>
          </w:rPr>
          <w:t>: Kurzstudie zur Verwertung der Zuckerrübe auf Biogas-Praxisanlagen)</w:t>
        </w:r>
        <w:r w:rsidR="00C359E7" w:rsidRPr="00C359E7">
          <w:rPr>
            <w:rFonts w:eastAsia="Garamond" w:cs="Garamond"/>
            <w:color w:val="000000" w:themeColor="text1"/>
            <w:sz w:val="18"/>
            <w:szCs w:val="18"/>
            <w:lang w:val="de-DE"/>
            <w:rPrChange w:id="2544" w:author="Hellmann, Simon" w:date="2025-06-11T14:21:00Z">
              <w:rPr>
                <w:rFonts w:eastAsia="Garamond" w:cs="Garamond"/>
                <w:color w:val="000000" w:themeColor="text1"/>
                <w:sz w:val="18"/>
                <w:szCs w:val="18"/>
                <w:lang w:val="en-GB"/>
              </w:rPr>
            </w:rPrChange>
          </w:rPr>
          <w:t xml:space="preserve"> (</w:t>
        </w:r>
        <w:proofErr w:type="spellStart"/>
        <w:r w:rsidR="00C359E7" w:rsidRPr="00C359E7">
          <w:rPr>
            <w:rFonts w:eastAsia="Garamond" w:cs="Garamond"/>
            <w:color w:val="000000" w:themeColor="text1"/>
            <w:sz w:val="18"/>
            <w:szCs w:val="18"/>
            <w:lang w:val="de-DE"/>
          </w:rPr>
          <w:t>sug</w:t>
        </w:r>
        <w:r w:rsidR="00C359E7" w:rsidRPr="00C359E7">
          <w:rPr>
            <w:rFonts w:eastAsia="Garamond" w:cs="Garamond"/>
            <w:color w:val="000000" w:themeColor="text1"/>
            <w:sz w:val="18"/>
            <w:szCs w:val="18"/>
            <w:lang w:val="de-DE"/>
            <w:rPrChange w:id="2545" w:author="Hellmann, Simon" w:date="2025-06-11T14:21:00Z">
              <w:rPr>
                <w:rFonts w:eastAsia="Garamond" w:cs="Garamond"/>
                <w:color w:val="000000" w:themeColor="text1"/>
                <w:sz w:val="18"/>
                <w:szCs w:val="18"/>
                <w:lang w:val="en-GB"/>
              </w:rPr>
            </w:rPrChange>
          </w:rPr>
          <w:t>ar</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be</w:t>
        </w:r>
        <w:r w:rsidR="00C359E7" w:rsidRPr="00C359E7">
          <w:rPr>
            <w:rFonts w:eastAsia="Garamond" w:cs="Garamond"/>
            <w:color w:val="000000" w:themeColor="text1"/>
            <w:sz w:val="18"/>
            <w:szCs w:val="18"/>
            <w:lang w:val="de-DE"/>
            <w:rPrChange w:id="2546" w:author="Hellmann, Simon" w:date="2025-06-11T14:21:00Z">
              <w:rPr>
                <w:rFonts w:eastAsia="Garamond" w:cs="Garamond"/>
                <w:color w:val="000000" w:themeColor="text1"/>
                <w:sz w:val="18"/>
                <w:szCs w:val="18"/>
                <w:lang w:val="en-GB"/>
              </w:rPr>
            </w:rPrChange>
          </w:rPr>
          <w:t>et</w:t>
        </w:r>
        <w:proofErr w:type="spellEnd"/>
        <w:r w:rsidR="00C359E7" w:rsidRPr="00C359E7">
          <w:rPr>
            <w:rFonts w:eastAsia="Garamond" w:cs="Garamond"/>
            <w:color w:val="000000" w:themeColor="text1"/>
            <w:sz w:val="18"/>
            <w:szCs w:val="18"/>
            <w:lang w:val="de-DE"/>
            <w:rPrChange w:id="2547" w:author="Hellmann, Simon" w:date="2025-06-11T14:21:00Z">
              <w:rPr>
                <w:rFonts w:eastAsia="Garamond" w:cs="Garamond"/>
                <w:color w:val="000000" w:themeColor="text1"/>
                <w:sz w:val="18"/>
                <w:szCs w:val="18"/>
                <w:lang w:val="en-GB"/>
              </w:rPr>
            </w:rPrChange>
          </w:rPr>
          <w:t xml:space="preserve"> </w:t>
        </w:r>
        <w:proofErr w:type="spellStart"/>
        <w:r w:rsidR="00C359E7" w:rsidRPr="00C359E7">
          <w:rPr>
            <w:rFonts w:eastAsia="Garamond" w:cs="Garamond"/>
            <w:color w:val="000000" w:themeColor="text1"/>
            <w:sz w:val="18"/>
            <w:szCs w:val="18"/>
            <w:lang w:val="de-DE"/>
            <w:rPrChange w:id="2548" w:author="Hellmann, Simon" w:date="2025-06-11T14:21:00Z">
              <w:rPr>
                <w:rFonts w:eastAsia="Garamond" w:cs="Garamond"/>
                <w:color w:val="000000" w:themeColor="text1"/>
                <w:sz w:val="18"/>
                <w:szCs w:val="18"/>
                <w:lang w:val="en-GB"/>
              </w:rPr>
            </w:rPrChange>
          </w:rPr>
          <w:t>silag</w:t>
        </w:r>
        <w:r w:rsidR="00C359E7">
          <w:rPr>
            <w:rFonts w:eastAsia="Garamond" w:cs="Garamond"/>
            <w:color w:val="000000" w:themeColor="text1"/>
            <w:sz w:val="18"/>
            <w:szCs w:val="18"/>
            <w:lang w:val="de-DE"/>
          </w:rPr>
          <w:t>e</w:t>
        </w:r>
        <w:proofErr w:type="spellEnd"/>
        <w:r w:rsidR="00C359E7">
          <w:rPr>
            <w:rFonts w:eastAsia="Garamond" w:cs="Garamond"/>
            <w:color w:val="000000" w:themeColor="text1"/>
            <w:sz w:val="18"/>
            <w:szCs w:val="18"/>
            <w:lang w:val="de-DE"/>
          </w:rPr>
          <w:t xml:space="preserve">). </w:t>
        </w:r>
      </w:ins>
      <w:ins w:id="2549" w:author="Hellmann, Simon" w:date="2025-06-11T14:03:00Z">
        <w:r>
          <w:rPr>
            <w:rFonts w:eastAsia="Garamond" w:cs="Garamond"/>
            <w:color w:val="000000" w:themeColor="text1"/>
            <w:sz w:val="18"/>
            <w:szCs w:val="18"/>
            <w:lang w:val="en-GB"/>
          </w:rPr>
          <w:t xml:space="preserve">For all silages, </w:t>
        </w:r>
      </w:ins>
      <w:ins w:id="2550" w:author="Hellmann, Simon" w:date="2025-06-11T13:58:00Z">
        <w:r>
          <w:rPr>
            <w:rFonts w:eastAsia="Garamond" w:cs="Garamond"/>
            <w:color w:val="000000" w:themeColor="text1"/>
            <w:sz w:val="18"/>
            <w:szCs w:val="18"/>
            <w:lang w:val="en-GB"/>
          </w:rPr>
          <w:t>a</w:t>
        </w:r>
      </w:ins>
      <w:ins w:id="2551" w:author="Hellmann, Simon" w:date="2025-06-11T14:03:00Z">
        <w:r>
          <w:rPr>
            <w:rFonts w:eastAsia="Garamond" w:cs="Garamond"/>
            <w:color w:val="000000" w:themeColor="text1"/>
            <w:sz w:val="18"/>
            <w:szCs w:val="18"/>
            <w:lang w:val="en-GB"/>
          </w:rPr>
          <w:t xml:space="preserve"> 30% cost increase </w:t>
        </w:r>
      </w:ins>
      <w:ins w:id="2552" w:author="Hellmann, Simon" w:date="2025-06-11T14:04:00Z">
        <w:r>
          <w:rPr>
            <w:rFonts w:eastAsia="Garamond" w:cs="Garamond"/>
            <w:color w:val="000000" w:themeColor="text1"/>
            <w:sz w:val="18"/>
            <w:szCs w:val="18"/>
            <w:lang w:val="en-GB"/>
          </w:rPr>
          <w:t xml:space="preserve">was considered </w:t>
        </w:r>
      </w:ins>
      <w:ins w:id="2553" w:author="Hellmann, Simon" w:date="2025-06-11T14:03:00Z">
        <w:r>
          <w:rPr>
            <w:rFonts w:eastAsia="Garamond" w:cs="Garamond"/>
            <w:color w:val="000000" w:themeColor="text1"/>
            <w:sz w:val="18"/>
            <w:szCs w:val="18"/>
            <w:lang w:val="en-GB"/>
          </w:rPr>
          <w:t xml:space="preserve">due to inflation </w:t>
        </w:r>
      </w:ins>
      <w:ins w:id="2554" w:author="Hellmann, Simon" w:date="2025-06-11T13:58:00Z">
        <w:r>
          <w:rPr>
            <w:rFonts w:eastAsia="Garamond" w:cs="Garamond"/>
            <w:color w:val="000000" w:themeColor="text1"/>
            <w:sz w:val="18"/>
            <w:szCs w:val="18"/>
            <w:lang w:val="en-GB"/>
          </w:rPr>
          <w:t>since 2014</w:t>
        </w:r>
      </w:ins>
      <w:commentRangeEnd w:id="2528"/>
      <w:ins w:id="2555" w:author="Hellmann, Simon" w:date="2025-06-12T10:52:00Z">
        <w:r w:rsidR="007479CE">
          <w:rPr>
            <w:rStyle w:val="Kommentarzeichen"/>
          </w:rPr>
          <w:commentReference w:id="2528"/>
        </w:r>
      </w:ins>
    </w:p>
    <w:p w14:paraId="253341DD" w14:textId="228760F9" w:rsidR="00770A9F" w:rsidRPr="00770A9F" w:rsidRDefault="005730D1">
      <w:pPr>
        <w:spacing w:after="0"/>
        <w:ind w:left="284" w:right="240" w:firstLine="0"/>
        <w:jc w:val="left"/>
        <w:rPr>
          <w:ins w:id="2556" w:author="Hellmann, Simon" w:date="2025-06-11T09:09:00Z"/>
          <w:rFonts w:eastAsia="Garamond" w:cs="Garamond"/>
          <w:color w:val="000000" w:themeColor="text1"/>
          <w:sz w:val="18"/>
          <w:szCs w:val="18"/>
          <w:lang w:val="en-US"/>
          <w:rPrChange w:id="2557" w:author="Hellmann, Simon" w:date="2025-06-11T09:09:00Z">
            <w:rPr>
              <w:ins w:id="2558" w:author="Hellmann, Simon" w:date="2025-06-11T09:09:00Z"/>
              <w:rFonts w:eastAsia="Garamond" w:cs="Garamond"/>
              <w:color w:val="000000" w:themeColor="text1"/>
              <w:sz w:val="18"/>
              <w:szCs w:val="18"/>
              <w:vertAlign w:val="superscript"/>
              <w:lang w:val="en-GB"/>
            </w:rPr>
          </w:rPrChange>
        </w:rPr>
      </w:pPr>
      <w:ins w:id="2559" w:author="Hellmann, Simon" w:date="2025-06-11T13:58:00Z">
        <w:r>
          <w:rPr>
            <w:rFonts w:eastAsia="Garamond" w:cs="Garamond"/>
            <w:color w:val="000000" w:themeColor="text1"/>
            <w:sz w:val="18"/>
            <w:szCs w:val="18"/>
            <w:vertAlign w:val="superscript"/>
            <w:lang w:val="en-GB"/>
          </w:rPr>
          <w:t>b</w:t>
        </w:r>
      </w:ins>
      <w:ins w:id="2560" w:author="Hellmann, Simon" w:date="2025-06-11T09:09:00Z">
        <w:r w:rsidR="00770A9F">
          <w:rPr>
            <w:rFonts w:eastAsia="Garamond" w:cs="Garamond"/>
            <w:color w:val="000000" w:themeColor="text1"/>
            <w:sz w:val="18"/>
            <w:szCs w:val="18"/>
            <w:lang w:val="en-GB"/>
          </w:rPr>
          <w:t xml:space="preserve"> </w:t>
        </w:r>
      </w:ins>
      <w:ins w:id="2561" w:author="Hellmann, Simon" w:date="2025-06-11T14:02:00Z">
        <w:r>
          <w:rPr>
            <w:rFonts w:eastAsia="Garamond" w:cs="Garamond"/>
            <w:color w:val="000000" w:themeColor="text1"/>
            <w:sz w:val="18"/>
            <w:szCs w:val="18"/>
            <w:lang w:val="en-GB"/>
          </w:rPr>
          <w:t xml:space="preserve">Value </w:t>
        </w:r>
      </w:ins>
      <w:ins w:id="2562" w:author="Hellmann, Simon" w:date="2025-06-11T13:57:00Z">
        <w:r w:rsidR="00555931">
          <w:rPr>
            <w:rFonts w:eastAsia="Garamond" w:cs="Garamond"/>
            <w:color w:val="000000" w:themeColor="text1"/>
            <w:sz w:val="18"/>
            <w:szCs w:val="18"/>
            <w:lang w:val="en-GB"/>
          </w:rPr>
          <w:t xml:space="preserve">inspired by </w:t>
        </w:r>
      </w:ins>
      <w:ins w:id="2563" w:author="Hellmann, Simon" w:date="2025-06-11T09:09:00Z">
        <w:r w:rsidR="00770A9F">
          <w:rPr>
            <w:rFonts w:eastAsia="Garamond" w:cs="Garamond"/>
            <w:color w:val="000000" w:themeColor="text1"/>
            <w:sz w:val="18"/>
            <w:szCs w:val="18"/>
            <w:lang w:val="en-GB"/>
          </w:rPr>
          <w:t xml:space="preserve">Hahn et al (2014): </w:t>
        </w:r>
        <w:r w:rsidR="00770A9F" w:rsidRPr="00770A9F">
          <w:rPr>
            <w:rFonts w:eastAsia="Garamond" w:cs="Garamond"/>
            <w:color w:val="000000" w:themeColor="text1"/>
            <w:sz w:val="18"/>
            <w:szCs w:val="18"/>
            <w:lang w:val="en-GB"/>
          </w:rPr>
          <w:t>Cost analysis of concepts for a demand oriented biogas supply for flexible power generation</w:t>
        </w:r>
        <w:r w:rsidR="00770A9F">
          <w:rPr>
            <w:rFonts w:eastAsia="Garamond" w:cs="Garamond"/>
            <w:color w:val="000000" w:themeColor="text1"/>
            <w:sz w:val="18"/>
            <w:szCs w:val="18"/>
            <w:lang w:val="en-GB"/>
          </w:rPr>
          <w:t>, Bioresource Technology</w:t>
        </w:r>
      </w:ins>
    </w:p>
    <w:p w14:paraId="1AE1B017" w14:textId="48776B7B" w:rsidR="00F50BE2" w:rsidRDefault="005730D1" w:rsidP="00F50BE2">
      <w:pPr>
        <w:spacing w:after="0"/>
        <w:ind w:left="284" w:right="240" w:firstLine="0"/>
        <w:jc w:val="left"/>
        <w:rPr>
          <w:ins w:id="2564" w:author="Hellmann, Simon" w:date="2025-06-11T09:10:00Z"/>
          <w:rFonts w:eastAsia="Garamond" w:cs="Garamond"/>
          <w:color w:val="000000" w:themeColor="text1"/>
          <w:sz w:val="18"/>
          <w:szCs w:val="18"/>
          <w:lang w:val="de-DE"/>
        </w:rPr>
      </w:pPr>
      <w:ins w:id="2565" w:author="Hellmann, Simon" w:date="2025-06-11T13:58:00Z">
        <w:r>
          <w:rPr>
            <w:rFonts w:eastAsia="Garamond" w:cs="Garamond"/>
            <w:color w:val="000000" w:themeColor="text1"/>
            <w:sz w:val="18"/>
            <w:szCs w:val="18"/>
            <w:vertAlign w:val="superscript"/>
            <w:lang w:val="en-GB"/>
          </w:rPr>
          <w:t>c</w:t>
        </w:r>
      </w:ins>
      <w:ins w:id="2566" w:author="Simon Hellmann" w:date="2025-06-09T14:49:00Z">
        <w:del w:id="2567" w:author="Hellmann, Simon" w:date="2025-06-11T09:07:00Z">
          <w:r w:rsidR="00F50BE2" w:rsidDel="00770A9F">
            <w:rPr>
              <w:rFonts w:eastAsia="Garamond" w:cs="Garamond"/>
              <w:color w:val="000000" w:themeColor="text1"/>
              <w:sz w:val="18"/>
              <w:szCs w:val="18"/>
              <w:vertAlign w:val="superscript"/>
              <w:lang w:val="en-GB"/>
            </w:rPr>
            <w:delText>a</w:delText>
          </w:r>
        </w:del>
        <w:r w:rsidR="00F50BE2">
          <w:rPr>
            <w:rFonts w:eastAsia="Garamond" w:cs="Garamond"/>
            <w:color w:val="000000" w:themeColor="text1"/>
            <w:sz w:val="18"/>
            <w:szCs w:val="18"/>
            <w:lang w:val="en-GB"/>
          </w:rPr>
          <w:t xml:space="preserve"> </w:t>
        </w:r>
      </w:ins>
      <w:ins w:id="2568" w:author="Hellmann, Simon" w:date="2025-06-11T14:02:00Z">
        <w:r>
          <w:rPr>
            <w:rFonts w:eastAsia="Garamond" w:cs="Garamond"/>
            <w:color w:val="000000" w:themeColor="text1"/>
            <w:sz w:val="18"/>
            <w:szCs w:val="18"/>
            <w:lang w:val="en-GB"/>
          </w:rPr>
          <w:t xml:space="preserve">Value </w:t>
        </w:r>
      </w:ins>
      <w:ins w:id="2569" w:author="Simon Hellmann" w:date="2025-06-09T14:49:00Z">
        <w:del w:id="2570" w:author="Hellmann, Simon" w:date="2025-06-11T09:06:00Z">
          <w:r w:rsidR="00F50BE2" w:rsidDel="00770A9F">
            <w:rPr>
              <w:rFonts w:eastAsia="Garamond" w:cs="Garamond"/>
              <w:color w:val="000000" w:themeColor="text1"/>
              <w:sz w:val="18"/>
              <w:szCs w:val="18"/>
              <w:lang w:val="en-GB"/>
            </w:rPr>
            <w:delText>Substrate prices were e</w:delText>
          </w:r>
        </w:del>
        <w:del w:id="2571" w:author="Hellmann, Simon" w:date="2025-06-11T09:07:00Z">
          <w:r w:rsidR="00F50BE2" w:rsidDel="00770A9F">
            <w:rPr>
              <w:rFonts w:eastAsia="Garamond" w:cs="Garamond"/>
              <w:color w:val="000000" w:themeColor="text1"/>
              <w:sz w:val="18"/>
              <w:szCs w:val="18"/>
              <w:lang w:val="en-GB"/>
            </w:rPr>
            <w:delText xml:space="preserve">stimated based on </w:delText>
          </w:r>
        </w:del>
      </w:ins>
      <w:ins w:id="2572" w:author="Hellmann, Simon" w:date="2025-06-11T13:57:00Z">
        <w:r w:rsidR="00555931">
          <w:rPr>
            <w:rFonts w:eastAsia="Garamond" w:cs="Garamond"/>
            <w:color w:val="000000" w:themeColor="text1"/>
            <w:sz w:val="18"/>
            <w:szCs w:val="18"/>
            <w:lang w:val="en-GB"/>
          </w:rPr>
          <w:t xml:space="preserve">inspired by </w:t>
        </w:r>
      </w:ins>
      <w:ins w:id="2573" w:author="Simon Hellmann" w:date="2025-06-09T14:49:00Z">
        <w:r w:rsidR="00F50BE2">
          <w:rPr>
            <w:rFonts w:eastAsia="Garamond" w:cs="Garamond"/>
            <w:color w:val="000000" w:themeColor="text1"/>
            <w:sz w:val="18"/>
            <w:szCs w:val="18"/>
            <w:lang w:val="en-GB"/>
          </w:rPr>
          <w:t xml:space="preserve">Beil et al. </w:t>
        </w:r>
        <w:r w:rsidR="00F50BE2" w:rsidRPr="008D38E5">
          <w:rPr>
            <w:rFonts w:eastAsia="Garamond" w:cs="Garamond"/>
            <w:color w:val="000000" w:themeColor="text1"/>
            <w:sz w:val="18"/>
            <w:szCs w:val="18"/>
            <w:lang w:val="de-DE"/>
            <w:rPrChange w:id="2574" w:author="Hellmann, Simon" w:date="2025-06-10T10:56:00Z">
              <w:rPr>
                <w:rFonts w:eastAsia="Garamond" w:cs="Garamond"/>
                <w:color w:val="000000" w:themeColor="text1"/>
                <w:sz w:val="18"/>
                <w:szCs w:val="18"/>
                <w:lang w:val="en-GB"/>
              </w:rPr>
            </w:rPrChange>
          </w:rPr>
          <w:t xml:space="preserve">(2024): Short-term </w:t>
        </w:r>
        <w:proofErr w:type="spellStart"/>
        <w:r w:rsidR="00F50BE2" w:rsidRPr="008D38E5">
          <w:rPr>
            <w:rFonts w:eastAsia="Garamond" w:cs="Garamond"/>
            <w:color w:val="000000" w:themeColor="text1"/>
            <w:sz w:val="18"/>
            <w:szCs w:val="18"/>
            <w:lang w:val="de-DE"/>
            <w:rPrChange w:id="2575" w:author="Hellmann, Simon" w:date="2025-06-10T10:56:00Z">
              <w:rPr>
                <w:rFonts w:eastAsia="Garamond" w:cs="Garamond"/>
                <w:color w:val="000000" w:themeColor="text1"/>
                <w:sz w:val="18"/>
                <w:szCs w:val="18"/>
                <w:lang w:val="en-GB"/>
              </w:rPr>
            </w:rPrChange>
          </w:rPr>
          <w:t>analysis</w:t>
        </w:r>
        <w:proofErr w:type="spellEnd"/>
        <w:r w:rsidR="00F50BE2" w:rsidRPr="008D38E5">
          <w:rPr>
            <w:rFonts w:eastAsia="Garamond" w:cs="Garamond"/>
            <w:color w:val="000000" w:themeColor="text1"/>
            <w:sz w:val="18"/>
            <w:szCs w:val="18"/>
            <w:lang w:val="de-DE"/>
            <w:rPrChange w:id="2576" w:author="Hellmann, Simon" w:date="2025-06-10T10:56:00Z">
              <w:rPr>
                <w:rFonts w:eastAsia="Garamond" w:cs="Garamond"/>
                <w:color w:val="000000" w:themeColor="text1"/>
                <w:sz w:val="18"/>
                <w:szCs w:val="18"/>
                <w:lang w:val="en-GB"/>
              </w:rPr>
            </w:rPrChange>
          </w:rPr>
          <w:t xml:space="preserve"> on </w:t>
        </w:r>
        <w:proofErr w:type="spellStart"/>
        <w:r w:rsidR="00F50BE2" w:rsidRPr="008D38E5">
          <w:rPr>
            <w:rFonts w:eastAsia="Garamond" w:cs="Garamond"/>
            <w:color w:val="000000" w:themeColor="text1"/>
            <w:sz w:val="18"/>
            <w:szCs w:val="18"/>
            <w:lang w:val="de-DE"/>
            <w:rPrChange w:id="2577" w:author="Hellmann, Simon" w:date="2025-06-10T10:56:00Z">
              <w:rPr>
                <w:rFonts w:eastAsia="Garamond" w:cs="Garamond"/>
                <w:color w:val="000000" w:themeColor="text1"/>
                <w:sz w:val="18"/>
                <w:szCs w:val="18"/>
                <w:lang w:val="en-GB"/>
              </w:rPr>
            </w:rPrChange>
          </w:rPr>
          <w:t>cost</w:t>
        </w:r>
        <w:proofErr w:type="spellEnd"/>
        <w:r w:rsidR="00F50BE2" w:rsidRPr="008D38E5">
          <w:rPr>
            <w:rFonts w:eastAsia="Garamond" w:cs="Garamond"/>
            <w:color w:val="000000" w:themeColor="text1"/>
            <w:sz w:val="18"/>
            <w:szCs w:val="18"/>
            <w:lang w:val="de-DE"/>
            <w:rPrChange w:id="2578" w:author="Hellmann, Simon" w:date="2025-06-10T10:56:00Z">
              <w:rPr>
                <w:rFonts w:eastAsia="Garamond" w:cs="Garamond"/>
                <w:color w:val="000000" w:themeColor="text1"/>
                <w:sz w:val="18"/>
                <w:szCs w:val="18"/>
                <w:lang w:val="en-GB"/>
              </w:rPr>
            </w:rPrChange>
          </w:rPr>
          <w:t xml:space="preserve"> </w:t>
        </w:r>
        <w:proofErr w:type="spellStart"/>
        <w:r w:rsidR="00F50BE2" w:rsidRPr="008D38E5">
          <w:rPr>
            <w:rFonts w:eastAsia="Garamond" w:cs="Garamond"/>
            <w:color w:val="000000" w:themeColor="text1"/>
            <w:sz w:val="18"/>
            <w:szCs w:val="18"/>
            <w:lang w:val="de-DE"/>
            <w:rPrChange w:id="2579" w:author="Hellmann, Simon" w:date="2025-06-10T10:56:00Z">
              <w:rPr>
                <w:rFonts w:eastAsia="Garamond" w:cs="Garamond"/>
                <w:color w:val="000000" w:themeColor="text1"/>
                <w:sz w:val="18"/>
                <w:szCs w:val="18"/>
                <w:lang w:val="en-GB"/>
              </w:rPr>
            </w:rPrChange>
          </w:rPr>
          <w:t>development</w:t>
        </w:r>
        <w:proofErr w:type="spellEnd"/>
        <w:r w:rsidR="00F50BE2" w:rsidRPr="008D38E5">
          <w:rPr>
            <w:rFonts w:eastAsia="Garamond" w:cs="Garamond"/>
            <w:color w:val="000000" w:themeColor="text1"/>
            <w:sz w:val="18"/>
            <w:szCs w:val="18"/>
            <w:lang w:val="de-DE"/>
            <w:rPrChange w:id="2580" w:author="Hellmann, Simon" w:date="2025-06-10T10:56:00Z">
              <w:rPr>
                <w:rFonts w:eastAsia="Garamond" w:cs="Garamond"/>
                <w:color w:val="000000" w:themeColor="text1"/>
                <w:sz w:val="18"/>
                <w:szCs w:val="18"/>
                <w:lang w:val="en-GB"/>
              </w:rPr>
            </w:rPrChange>
          </w:rPr>
          <w:t xml:space="preserve"> </w:t>
        </w:r>
        <w:proofErr w:type="spellStart"/>
        <w:r w:rsidR="00F50BE2" w:rsidRPr="008D38E5">
          <w:rPr>
            <w:rFonts w:eastAsia="Garamond" w:cs="Garamond"/>
            <w:color w:val="000000" w:themeColor="text1"/>
            <w:sz w:val="18"/>
            <w:szCs w:val="18"/>
            <w:lang w:val="de-DE"/>
            <w:rPrChange w:id="2581" w:author="Hellmann, Simon" w:date="2025-06-10T10:56:00Z">
              <w:rPr>
                <w:rFonts w:eastAsia="Garamond" w:cs="Garamond"/>
                <w:color w:val="000000" w:themeColor="text1"/>
                <w:sz w:val="18"/>
                <w:szCs w:val="18"/>
                <w:lang w:val="en-GB"/>
              </w:rPr>
            </w:rPrChange>
          </w:rPr>
          <w:t>of</w:t>
        </w:r>
        <w:proofErr w:type="spellEnd"/>
        <w:r w:rsidR="00F50BE2" w:rsidRPr="008D38E5">
          <w:rPr>
            <w:rFonts w:eastAsia="Garamond" w:cs="Garamond"/>
            <w:color w:val="000000" w:themeColor="text1"/>
            <w:sz w:val="18"/>
            <w:szCs w:val="18"/>
            <w:lang w:val="de-DE"/>
            <w:rPrChange w:id="2582" w:author="Hellmann, Simon" w:date="2025-06-10T10:56:00Z">
              <w:rPr>
                <w:rFonts w:eastAsia="Garamond" w:cs="Garamond"/>
                <w:color w:val="000000" w:themeColor="text1"/>
                <w:sz w:val="18"/>
                <w:szCs w:val="18"/>
                <w:lang w:val="en-GB"/>
              </w:rPr>
            </w:rPrChange>
          </w:rPr>
          <w:t xml:space="preserve"> </w:t>
        </w:r>
        <w:proofErr w:type="spellStart"/>
        <w:r w:rsidR="00F50BE2" w:rsidRPr="008D38E5">
          <w:rPr>
            <w:rFonts w:eastAsia="Garamond" w:cs="Garamond"/>
            <w:color w:val="000000" w:themeColor="text1"/>
            <w:sz w:val="18"/>
            <w:szCs w:val="18"/>
            <w:lang w:val="de-DE"/>
            <w:rPrChange w:id="2583" w:author="Hellmann, Simon" w:date="2025-06-10T10:56:00Z">
              <w:rPr>
                <w:rFonts w:eastAsia="Garamond" w:cs="Garamond"/>
                <w:color w:val="000000" w:themeColor="text1"/>
                <w:sz w:val="18"/>
                <w:szCs w:val="18"/>
                <w:lang w:val="en-GB"/>
              </w:rPr>
            </w:rPrChange>
          </w:rPr>
          <w:t>biomass</w:t>
        </w:r>
        <w:proofErr w:type="spellEnd"/>
        <w:r w:rsidR="00F50BE2" w:rsidRPr="008D38E5">
          <w:rPr>
            <w:rFonts w:eastAsia="Garamond" w:cs="Garamond"/>
            <w:color w:val="000000" w:themeColor="text1"/>
            <w:sz w:val="18"/>
            <w:szCs w:val="18"/>
            <w:lang w:val="de-DE"/>
            <w:rPrChange w:id="2584" w:author="Hellmann, Simon" w:date="2025-06-10T10:56:00Z">
              <w:rPr>
                <w:rFonts w:eastAsia="Garamond" w:cs="Garamond"/>
                <w:color w:val="000000" w:themeColor="text1"/>
                <w:sz w:val="18"/>
                <w:szCs w:val="18"/>
                <w:lang w:val="en-GB"/>
              </w:rPr>
            </w:rPrChange>
          </w:rPr>
          <w:t xml:space="preserve"> plants (in </w:t>
        </w:r>
        <w:proofErr w:type="spellStart"/>
        <w:r w:rsidR="00F50BE2" w:rsidRPr="008D38E5">
          <w:rPr>
            <w:rFonts w:eastAsia="Garamond" w:cs="Garamond"/>
            <w:color w:val="000000" w:themeColor="text1"/>
            <w:sz w:val="18"/>
            <w:szCs w:val="18"/>
            <w:lang w:val="de-DE"/>
            <w:rPrChange w:id="2585" w:author="Hellmann, Simon" w:date="2025-06-10T10:56:00Z">
              <w:rPr>
                <w:rFonts w:eastAsia="Garamond" w:cs="Garamond"/>
                <w:color w:val="000000" w:themeColor="text1"/>
                <w:sz w:val="18"/>
                <w:szCs w:val="18"/>
                <w:lang w:val="en-GB"/>
              </w:rPr>
            </w:rPrChange>
          </w:rPr>
          <w:t>german</w:t>
        </w:r>
        <w:proofErr w:type="spellEnd"/>
        <w:r w:rsidR="00F50BE2" w:rsidRPr="008D38E5">
          <w:rPr>
            <w:rFonts w:eastAsia="Garamond" w:cs="Garamond"/>
            <w:color w:val="000000" w:themeColor="text1"/>
            <w:sz w:val="18"/>
            <w:szCs w:val="18"/>
            <w:lang w:val="de-DE"/>
            <w:rPrChange w:id="2586" w:author="Hellmann, Simon" w:date="2025-06-10T10:56:00Z">
              <w:rPr>
                <w:rFonts w:eastAsia="Garamond" w:cs="Garamond"/>
                <w:color w:val="000000" w:themeColor="text1"/>
                <w:sz w:val="18"/>
                <w:szCs w:val="18"/>
                <w:lang w:val="en-GB"/>
              </w:rPr>
            </w:rPrChange>
          </w:rPr>
          <w:t>: Kurzfristanalyse zu den Kostenentwicklungen von Biomasseanlagen)</w:t>
        </w:r>
      </w:ins>
      <w:ins w:id="2587" w:author="Hellmann, Simon" w:date="2025-06-11T09:07:00Z">
        <w:r w:rsidR="00770A9F">
          <w:rPr>
            <w:rFonts w:eastAsia="Garamond" w:cs="Garamond"/>
            <w:color w:val="000000" w:themeColor="text1"/>
            <w:sz w:val="18"/>
            <w:szCs w:val="18"/>
            <w:lang w:val="de-DE"/>
          </w:rPr>
          <w:t xml:space="preserve"> </w:t>
        </w:r>
        <w:proofErr w:type="spellStart"/>
        <w:r w:rsidR="00770A9F">
          <w:rPr>
            <w:rFonts w:eastAsia="Garamond" w:cs="Garamond"/>
            <w:color w:val="000000" w:themeColor="text1"/>
            <w:sz w:val="18"/>
            <w:szCs w:val="18"/>
            <w:lang w:val="de-DE"/>
          </w:rPr>
          <w:t>for</w:t>
        </w:r>
        <w:proofErr w:type="spellEnd"/>
        <w:r w:rsidR="00770A9F">
          <w:rPr>
            <w:rFonts w:eastAsia="Garamond" w:cs="Garamond"/>
            <w:color w:val="000000" w:themeColor="text1"/>
            <w:sz w:val="18"/>
            <w:szCs w:val="18"/>
            <w:lang w:val="de-DE"/>
          </w:rPr>
          <w:t xml:space="preserve"> 2014</w:t>
        </w:r>
      </w:ins>
    </w:p>
    <w:p w14:paraId="5E9A6BDA" w14:textId="49CD1BFD" w:rsidR="001268F2" w:rsidRPr="001268F2" w:rsidRDefault="005730D1">
      <w:pPr>
        <w:spacing w:after="0"/>
        <w:ind w:left="284" w:right="240" w:firstLine="0"/>
        <w:jc w:val="left"/>
        <w:rPr>
          <w:ins w:id="2588" w:author="Hellmann, Simon" w:date="2025-06-11T09:06:00Z"/>
          <w:rFonts w:eastAsia="Garamond" w:cs="Garamond"/>
          <w:color w:val="000000" w:themeColor="text1"/>
          <w:sz w:val="18"/>
          <w:szCs w:val="18"/>
          <w:lang w:val="de-DE"/>
        </w:rPr>
      </w:pPr>
      <w:ins w:id="2589" w:author="Hellmann, Simon" w:date="2025-06-11T13:59:00Z">
        <w:r>
          <w:rPr>
            <w:rFonts w:eastAsia="Garamond" w:cs="Garamond"/>
            <w:color w:val="000000" w:themeColor="text1"/>
            <w:sz w:val="18"/>
            <w:szCs w:val="18"/>
            <w:vertAlign w:val="superscript"/>
            <w:lang w:val="de-DE"/>
          </w:rPr>
          <w:t>d</w:t>
        </w:r>
      </w:ins>
      <w:ins w:id="2590" w:author="Hellmann, Simon" w:date="2025-06-11T09:10:00Z">
        <w:r w:rsidR="001268F2" w:rsidRPr="001268F2">
          <w:rPr>
            <w:rFonts w:eastAsia="Garamond" w:cs="Garamond"/>
            <w:color w:val="000000" w:themeColor="text1"/>
            <w:sz w:val="18"/>
            <w:szCs w:val="18"/>
            <w:lang w:val="de-DE"/>
            <w:rPrChange w:id="2591" w:author="Hellmann, Simon" w:date="2025-06-11T09:10:00Z">
              <w:rPr>
                <w:rFonts w:eastAsia="Garamond" w:cs="Garamond"/>
                <w:color w:val="000000" w:themeColor="text1"/>
                <w:sz w:val="18"/>
                <w:szCs w:val="18"/>
                <w:lang w:val="en-GB"/>
              </w:rPr>
            </w:rPrChange>
          </w:rPr>
          <w:t xml:space="preserve"> </w:t>
        </w:r>
      </w:ins>
      <w:ins w:id="2592" w:author="Hellmann, Simon" w:date="2025-06-11T14:02:00Z">
        <w:r>
          <w:rPr>
            <w:rFonts w:eastAsia="Garamond" w:cs="Garamond"/>
            <w:color w:val="000000" w:themeColor="text1"/>
            <w:sz w:val="18"/>
            <w:szCs w:val="18"/>
            <w:lang w:val="de-DE"/>
          </w:rPr>
          <w:t xml:space="preserve">Value </w:t>
        </w:r>
        <w:proofErr w:type="spellStart"/>
        <w:r>
          <w:rPr>
            <w:rFonts w:eastAsia="Garamond" w:cs="Garamond"/>
            <w:color w:val="000000" w:themeColor="text1"/>
            <w:sz w:val="18"/>
            <w:szCs w:val="18"/>
            <w:lang w:val="de-DE"/>
          </w:rPr>
          <w:t>i</w:t>
        </w:r>
      </w:ins>
      <w:ins w:id="2593" w:author="Hellmann, Simon" w:date="2025-06-11T13:57:00Z">
        <w:r>
          <w:rPr>
            <w:rFonts w:eastAsia="Garamond" w:cs="Garamond"/>
            <w:color w:val="000000" w:themeColor="text1"/>
            <w:sz w:val="18"/>
            <w:szCs w:val="18"/>
            <w:lang w:val="de-DE"/>
          </w:rPr>
          <w:t>nspired</w:t>
        </w:r>
        <w:proofErr w:type="spellEnd"/>
        <w:r>
          <w:rPr>
            <w:rFonts w:eastAsia="Garamond" w:cs="Garamond"/>
            <w:color w:val="000000" w:themeColor="text1"/>
            <w:sz w:val="18"/>
            <w:szCs w:val="18"/>
            <w:lang w:val="de-DE"/>
          </w:rPr>
          <w:t xml:space="preserve"> </w:t>
        </w:r>
        <w:proofErr w:type="spellStart"/>
        <w:r>
          <w:rPr>
            <w:rFonts w:eastAsia="Garamond" w:cs="Garamond"/>
            <w:color w:val="000000" w:themeColor="text1"/>
            <w:sz w:val="18"/>
            <w:szCs w:val="18"/>
            <w:lang w:val="de-DE"/>
          </w:rPr>
          <w:t>by</w:t>
        </w:r>
      </w:ins>
      <w:proofErr w:type="spellEnd"/>
      <w:ins w:id="2594" w:author="Hellmann, Simon" w:date="2025-06-11T09:10:00Z">
        <w:r w:rsidR="001268F2" w:rsidRPr="001268F2">
          <w:rPr>
            <w:rFonts w:eastAsia="Garamond" w:cs="Garamond"/>
            <w:color w:val="000000" w:themeColor="text1"/>
            <w:sz w:val="18"/>
            <w:szCs w:val="18"/>
            <w:lang w:val="de-DE"/>
            <w:rPrChange w:id="2595" w:author="Hellmann, Simon" w:date="2025-06-11T09:10:00Z">
              <w:rPr>
                <w:rFonts w:eastAsia="Garamond" w:cs="Garamond"/>
                <w:color w:val="000000" w:themeColor="text1"/>
                <w:sz w:val="18"/>
                <w:szCs w:val="18"/>
                <w:lang w:val="en-GB"/>
              </w:rPr>
            </w:rPrChange>
          </w:rPr>
          <w:t xml:space="preserve"> Strobl an</w:t>
        </w:r>
        <w:r w:rsidR="001268F2">
          <w:rPr>
            <w:rFonts w:eastAsia="Garamond" w:cs="Garamond"/>
            <w:color w:val="000000" w:themeColor="text1"/>
            <w:sz w:val="18"/>
            <w:szCs w:val="18"/>
            <w:lang w:val="de-DE"/>
          </w:rPr>
          <w:t>d Vogler</w:t>
        </w:r>
        <w:r w:rsidR="001268F2" w:rsidRPr="001268F2">
          <w:rPr>
            <w:rFonts w:eastAsia="Garamond" w:cs="Garamond"/>
            <w:color w:val="000000" w:themeColor="text1"/>
            <w:sz w:val="18"/>
            <w:szCs w:val="18"/>
            <w:lang w:val="de-DE"/>
            <w:rPrChange w:id="2596" w:author="Hellmann, Simon" w:date="2025-06-11T09:10:00Z">
              <w:rPr>
                <w:rFonts w:eastAsia="Garamond" w:cs="Garamond"/>
                <w:color w:val="000000" w:themeColor="text1"/>
                <w:sz w:val="18"/>
                <w:szCs w:val="18"/>
                <w:lang w:val="en-GB"/>
              </w:rPr>
            </w:rPrChange>
          </w:rPr>
          <w:t xml:space="preserve"> </w:t>
        </w:r>
        <w:r w:rsidR="001268F2" w:rsidRPr="00794D45">
          <w:rPr>
            <w:rFonts w:eastAsia="Garamond" w:cs="Garamond"/>
            <w:color w:val="000000" w:themeColor="text1"/>
            <w:sz w:val="18"/>
            <w:szCs w:val="18"/>
            <w:lang w:val="de-DE"/>
          </w:rPr>
          <w:t>(20</w:t>
        </w:r>
      </w:ins>
      <w:ins w:id="2597" w:author="Hellmann, Simon" w:date="2025-06-11T09:11:00Z">
        <w:r w:rsidR="001268F2">
          <w:rPr>
            <w:rFonts w:eastAsia="Garamond" w:cs="Garamond"/>
            <w:color w:val="000000" w:themeColor="text1"/>
            <w:sz w:val="18"/>
            <w:szCs w:val="18"/>
            <w:lang w:val="de-DE"/>
          </w:rPr>
          <w:t>1</w:t>
        </w:r>
      </w:ins>
      <w:ins w:id="2598" w:author="Hellmann, Simon" w:date="2025-06-11T09:10:00Z">
        <w:r w:rsidR="001268F2" w:rsidRPr="00794D45">
          <w:rPr>
            <w:rFonts w:eastAsia="Garamond" w:cs="Garamond"/>
            <w:color w:val="000000" w:themeColor="text1"/>
            <w:sz w:val="18"/>
            <w:szCs w:val="18"/>
            <w:lang w:val="de-DE"/>
          </w:rPr>
          <w:t xml:space="preserve">4): </w:t>
        </w:r>
      </w:ins>
      <w:ins w:id="2599" w:author="Hellmann, Simon" w:date="2025-06-11T09:11:00Z">
        <w:r w:rsidR="001268F2">
          <w:rPr>
            <w:rFonts w:eastAsia="Garamond" w:cs="Garamond"/>
            <w:color w:val="000000" w:themeColor="text1"/>
            <w:sz w:val="18"/>
            <w:szCs w:val="18"/>
            <w:lang w:val="de-DE"/>
          </w:rPr>
          <w:t xml:space="preserve">Brief </w:t>
        </w:r>
        <w:proofErr w:type="spellStart"/>
        <w:r w:rsidR="001268F2">
          <w:rPr>
            <w:rFonts w:eastAsia="Garamond" w:cs="Garamond"/>
            <w:color w:val="000000" w:themeColor="text1"/>
            <w:sz w:val="18"/>
            <w:szCs w:val="18"/>
            <w:lang w:val="de-DE"/>
          </w:rPr>
          <w:t>study</w:t>
        </w:r>
      </w:ins>
      <w:proofErr w:type="spellEnd"/>
      <w:ins w:id="2600" w:author="Hellmann, Simon" w:date="2025-06-11T09:10:00Z">
        <w:r w:rsidR="001268F2" w:rsidRPr="00794D45">
          <w:rPr>
            <w:rFonts w:eastAsia="Garamond" w:cs="Garamond"/>
            <w:color w:val="000000" w:themeColor="text1"/>
            <w:sz w:val="18"/>
            <w:szCs w:val="18"/>
            <w:lang w:val="de-DE"/>
          </w:rPr>
          <w:t xml:space="preserve"> on </w:t>
        </w:r>
      </w:ins>
      <w:proofErr w:type="spellStart"/>
      <w:ins w:id="2601" w:author="Hellmann, Simon" w:date="2025-06-11T09:11:00Z">
        <w:r w:rsidR="001268F2">
          <w:rPr>
            <w:rFonts w:eastAsia="Garamond" w:cs="Garamond"/>
            <w:color w:val="000000" w:themeColor="text1"/>
            <w:sz w:val="18"/>
            <w:szCs w:val="18"/>
            <w:lang w:val="de-DE"/>
          </w:rPr>
          <w:t>the</w:t>
        </w:r>
        <w:proofErr w:type="spellEnd"/>
        <w:r w:rsidR="001268F2">
          <w:rPr>
            <w:rFonts w:eastAsia="Garamond" w:cs="Garamond"/>
            <w:color w:val="000000" w:themeColor="text1"/>
            <w:sz w:val="18"/>
            <w:szCs w:val="18"/>
            <w:lang w:val="de-DE"/>
          </w:rPr>
          <w:t xml:space="preserve"> </w:t>
        </w:r>
        <w:proofErr w:type="spellStart"/>
        <w:r w:rsidR="001268F2">
          <w:rPr>
            <w:rFonts w:eastAsia="Garamond" w:cs="Garamond"/>
            <w:color w:val="000000" w:themeColor="text1"/>
            <w:sz w:val="18"/>
            <w:szCs w:val="18"/>
            <w:lang w:val="de-DE"/>
          </w:rPr>
          <w:t>usage</w:t>
        </w:r>
        <w:proofErr w:type="spellEnd"/>
        <w:r w:rsidR="001268F2">
          <w:rPr>
            <w:rFonts w:eastAsia="Garamond" w:cs="Garamond"/>
            <w:color w:val="000000" w:themeColor="text1"/>
            <w:sz w:val="18"/>
            <w:szCs w:val="18"/>
            <w:lang w:val="de-DE"/>
          </w:rPr>
          <w:t xml:space="preserve"> </w:t>
        </w:r>
        <w:proofErr w:type="spellStart"/>
        <w:r w:rsidR="001268F2">
          <w:rPr>
            <w:rFonts w:eastAsia="Garamond" w:cs="Garamond"/>
            <w:color w:val="000000" w:themeColor="text1"/>
            <w:sz w:val="18"/>
            <w:szCs w:val="18"/>
            <w:lang w:val="de-DE"/>
          </w:rPr>
          <w:t>of</w:t>
        </w:r>
        <w:proofErr w:type="spellEnd"/>
        <w:r w:rsidR="001268F2">
          <w:rPr>
            <w:rFonts w:eastAsia="Garamond" w:cs="Garamond"/>
            <w:color w:val="000000" w:themeColor="text1"/>
            <w:sz w:val="18"/>
            <w:szCs w:val="18"/>
            <w:lang w:val="de-DE"/>
          </w:rPr>
          <w:t xml:space="preserve"> </w:t>
        </w:r>
        <w:proofErr w:type="spellStart"/>
        <w:r w:rsidR="001268F2">
          <w:rPr>
            <w:rFonts w:eastAsia="Garamond" w:cs="Garamond"/>
            <w:color w:val="000000" w:themeColor="text1"/>
            <w:sz w:val="18"/>
            <w:szCs w:val="18"/>
            <w:lang w:val="de-DE"/>
          </w:rPr>
          <w:t>sugar</w:t>
        </w:r>
        <w:proofErr w:type="spellEnd"/>
        <w:r w:rsidR="001268F2">
          <w:rPr>
            <w:rFonts w:eastAsia="Garamond" w:cs="Garamond"/>
            <w:color w:val="000000" w:themeColor="text1"/>
            <w:sz w:val="18"/>
            <w:szCs w:val="18"/>
            <w:lang w:val="de-DE"/>
          </w:rPr>
          <w:t xml:space="preserve"> </w:t>
        </w:r>
        <w:proofErr w:type="spellStart"/>
        <w:r w:rsidR="001268F2">
          <w:rPr>
            <w:rFonts w:eastAsia="Garamond" w:cs="Garamond"/>
            <w:color w:val="000000" w:themeColor="text1"/>
            <w:sz w:val="18"/>
            <w:szCs w:val="18"/>
            <w:lang w:val="de-DE"/>
          </w:rPr>
          <w:t>beet</w:t>
        </w:r>
        <w:proofErr w:type="spellEnd"/>
        <w:r w:rsidR="001268F2">
          <w:rPr>
            <w:rFonts w:eastAsia="Garamond" w:cs="Garamond"/>
            <w:color w:val="000000" w:themeColor="text1"/>
            <w:sz w:val="18"/>
            <w:szCs w:val="18"/>
            <w:lang w:val="de-DE"/>
          </w:rPr>
          <w:t xml:space="preserve"> in </w:t>
        </w:r>
        <w:proofErr w:type="spellStart"/>
        <w:r w:rsidR="001268F2">
          <w:rPr>
            <w:rFonts w:eastAsia="Garamond" w:cs="Garamond"/>
            <w:color w:val="000000" w:themeColor="text1"/>
            <w:sz w:val="18"/>
            <w:szCs w:val="18"/>
            <w:lang w:val="de-DE"/>
          </w:rPr>
          <w:t>full-scale</w:t>
        </w:r>
        <w:proofErr w:type="spellEnd"/>
        <w:r w:rsidR="001268F2">
          <w:rPr>
            <w:rFonts w:eastAsia="Garamond" w:cs="Garamond"/>
            <w:color w:val="000000" w:themeColor="text1"/>
            <w:sz w:val="18"/>
            <w:szCs w:val="18"/>
            <w:lang w:val="de-DE"/>
          </w:rPr>
          <w:t xml:space="preserve"> </w:t>
        </w:r>
      </w:ins>
      <w:proofErr w:type="spellStart"/>
      <w:ins w:id="2602" w:author="Hellmann, Simon" w:date="2025-06-11T09:10:00Z">
        <w:r w:rsidR="001268F2" w:rsidRPr="00794D45">
          <w:rPr>
            <w:rFonts w:eastAsia="Garamond" w:cs="Garamond"/>
            <w:color w:val="000000" w:themeColor="text1"/>
            <w:sz w:val="18"/>
            <w:szCs w:val="18"/>
            <w:lang w:val="de-DE"/>
          </w:rPr>
          <w:t>bio</w:t>
        </w:r>
      </w:ins>
      <w:ins w:id="2603" w:author="Hellmann, Simon" w:date="2025-06-11T09:11:00Z">
        <w:r w:rsidR="001268F2">
          <w:rPr>
            <w:rFonts w:eastAsia="Garamond" w:cs="Garamond"/>
            <w:color w:val="000000" w:themeColor="text1"/>
            <w:sz w:val="18"/>
            <w:szCs w:val="18"/>
            <w:lang w:val="de-DE"/>
          </w:rPr>
          <w:t>gas</w:t>
        </w:r>
        <w:proofErr w:type="spellEnd"/>
        <w:r w:rsidR="001268F2">
          <w:rPr>
            <w:rFonts w:eastAsia="Garamond" w:cs="Garamond"/>
            <w:color w:val="000000" w:themeColor="text1"/>
            <w:sz w:val="18"/>
            <w:szCs w:val="18"/>
            <w:lang w:val="de-DE"/>
          </w:rPr>
          <w:t xml:space="preserve"> </w:t>
        </w:r>
      </w:ins>
      <w:ins w:id="2604" w:author="Hellmann, Simon" w:date="2025-06-11T09:10:00Z">
        <w:r w:rsidR="001268F2" w:rsidRPr="00794D45">
          <w:rPr>
            <w:rFonts w:eastAsia="Garamond" w:cs="Garamond"/>
            <w:color w:val="000000" w:themeColor="text1"/>
            <w:sz w:val="18"/>
            <w:szCs w:val="18"/>
            <w:lang w:val="de-DE"/>
          </w:rPr>
          <w:t xml:space="preserve">plants (in </w:t>
        </w:r>
        <w:proofErr w:type="spellStart"/>
        <w:r w:rsidR="001268F2" w:rsidRPr="00794D45">
          <w:rPr>
            <w:rFonts w:eastAsia="Garamond" w:cs="Garamond"/>
            <w:color w:val="000000" w:themeColor="text1"/>
            <w:sz w:val="18"/>
            <w:szCs w:val="18"/>
            <w:lang w:val="de-DE"/>
          </w:rPr>
          <w:t>german</w:t>
        </w:r>
        <w:proofErr w:type="spellEnd"/>
        <w:r w:rsidR="001268F2" w:rsidRPr="00794D45">
          <w:rPr>
            <w:rFonts w:eastAsia="Garamond" w:cs="Garamond"/>
            <w:color w:val="000000" w:themeColor="text1"/>
            <w:sz w:val="18"/>
            <w:szCs w:val="18"/>
            <w:lang w:val="de-DE"/>
          </w:rPr>
          <w:t xml:space="preserve">: </w:t>
        </w:r>
      </w:ins>
      <w:ins w:id="2605" w:author="Hellmann, Simon" w:date="2025-06-11T09:12:00Z">
        <w:r w:rsidR="001268F2" w:rsidRPr="001268F2">
          <w:rPr>
            <w:rFonts w:eastAsia="Garamond" w:cs="Garamond"/>
            <w:color w:val="000000" w:themeColor="text1"/>
            <w:sz w:val="18"/>
            <w:szCs w:val="18"/>
            <w:lang w:val="de-DE"/>
          </w:rPr>
          <w:t>Kurzstudie zur Verwertung der Zuckerrübe auf Biogas-Praxisanlagen</w:t>
        </w:r>
      </w:ins>
      <w:ins w:id="2606" w:author="Hellmann, Simon" w:date="2025-06-11T09:10:00Z">
        <w:r w:rsidR="001268F2" w:rsidRPr="00794D45">
          <w:rPr>
            <w:rFonts w:eastAsia="Garamond" w:cs="Garamond"/>
            <w:color w:val="000000" w:themeColor="text1"/>
            <w:sz w:val="18"/>
            <w:szCs w:val="18"/>
            <w:lang w:val="de-DE"/>
          </w:rPr>
          <w:t>)</w:t>
        </w:r>
      </w:ins>
    </w:p>
    <w:p w14:paraId="4E10CF5C" w14:textId="05BDBACE" w:rsidR="00770A9F" w:rsidRPr="00770A9F" w:rsidDel="00770A9F" w:rsidRDefault="00770A9F">
      <w:pPr>
        <w:spacing w:after="0"/>
        <w:ind w:left="284" w:right="240" w:firstLine="0"/>
        <w:jc w:val="left"/>
        <w:rPr>
          <w:ins w:id="2607" w:author="Simon Hellmann" w:date="2025-06-09T14:49:00Z"/>
          <w:del w:id="2608" w:author="Hellmann, Simon" w:date="2025-06-11T09:08:00Z"/>
          <w:rFonts w:eastAsia="Garamond" w:cs="Garamond"/>
          <w:color w:val="000000" w:themeColor="text1"/>
          <w:sz w:val="18"/>
          <w:szCs w:val="18"/>
          <w:lang w:val="en-US"/>
          <w:rPrChange w:id="2609" w:author="Hellmann, Simon" w:date="2025-06-11T09:06:00Z">
            <w:rPr>
              <w:ins w:id="2610" w:author="Simon Hellmann" w:date="2025-06-09T14:49:00Z"/>
              <w:del w:id="2611" w:author="Hellmann, Simon" w:date="2025-06-11T09:08:00Z"/>
              <w:rFonts w:eastAsia="Garamond" w:cs="Garamond"/>
              <w:color w:val="000000" w:themeColor="text1"/>
              <w:sz w:val="18"/>
              <w:szCs w:val="18"/>
              <w:lang w:val="en-GB"/>
            </w:rPr>
          </w:rPrChange>
        </w:rPr>
      </w:pPr>
    </w:p>
    <w:p w14:paraId="068DA907" w14:textId="52BB3DDF" w:rsidR="00B975D6" w:rsidRDefault="00261A85" w:rsidP="00E7244E">
      <w:pPr>
        <w:spacing w:after="0"/>
        <w:ind w:left="284" w:right="240" w:firstLine="0"/>
        <w:jc w:val="left"/>
        <w:rPr>
          <w:rFonts w:eastAsia="Garamond" w:cs="Garamond"/>
          <w:color w:val="000000" w:themeColor="text1"/>
          <w:sz w:val="18"/>
          <w:szCs w:val="18"/>
          <w:lang w:val="en-GB"/>
        </w:rPr>
      </w:pPr>
      <w:del w:id="2612" w:author="Simon Hellmann" w:date="2025-06-09T14:49:00Z">
        <w:r w:rsidDel="00F50BE2">
          <w:rPr>
            <w:rFonts w:eastAsia="Garamond" w:cs="Garamond"/>
            <w:color w:val="000000" w:themeColor="text1"/>
            <w:sz w:val="18"/>
            <w:szCs w:val="18"/>
            <w:vertAlign w:val="superscript"/>
            <w:lang w:val="en-GB"/>
          </w:rPr>
          <w:delText>a</w:delText>
        </w:r>
      </w:del>
      <w:ins w:id="2613" w:author="Simon Hellmann" w:date="2025-06-09T14:49:00Z">
        <w:del w:id="2614" w:author="Hellmann, Simon" w:date="2025-06-11T13:59:00Z">
          <w:r w:rsidR="00F50BE2" w:rsidDel="005730D1">
            <w:rPr>
              <w:rFonts w:eastAsia="Garamond" w:cs="Garamond"/>
              <w:color w:val="000000" w:themeColor="text1"/>
              <w:sz w:val="18"/>
              <w:szCs w:val="18"/>
              <w:vertAlign w:val="superscript"/>
              <w:lang w:val="en-GB"/>
            </w:rPr>
            <w:delText>b</w:delText>
          </w:r>
        </w:del>
      </w:ins>
      <w:ins w:id="2615" w:author="Hellmann, Simon" w:date="2025-06-11T13:59:00Z">
        <w:r w:rsidR="005730D1">
          <w:rPr>
            <w:rFonts w:eastAsia="Garamond" w:cs="Garamond"/>
            <w:color w:val="000000" w:themeColor="text1"/>
            <w:sz w:val="18"/>
            <w:szCs w:val="18"/>
            <w:vertAlign w:val="superscript"/>
            <w:lang w:val="en-GB"/>
          </w:rPr>
          <w:t>e</w:t>
        </w:r>
      </w:ins>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66801A53" w:rsidR="006416C8" w:rsidRDefault="00F50BE2" w:rsidP="00E7244E">
      <w:pPr>
        <w:spacing w:after="0"/>
        <w:ind w:left="284" w:right="240" w:firstLine="0"/>
        <w:jc w:val="left"/>
        <w:rPr>
          <w:rFonts w:eastAsia="Garamond" w:cs="Garamond"/>
          <w:color w:val="000000" w:themeColor="text1"/>
          <w:sz w:val="18"/>
          <w:szCs w:val="18"/>
          <w:vertAlign w:val="superscript"/>
          <w:lang w:val="en-GB"/>
        </w:rPr>
      </w:pPr>
      <w:ins w:id="2616" w:author="Simon Hellmann" w:date="2025-06-09T14:48:00Z">
        <w:del w:id="2617" w:author="Hellmann, Simon" w:date="2025-06-11T13:59:00Z">
          <w:r w:rsidDel="005730D1">
            <w:rPr>
              <w:rFonts w:eastAsia="Garamond" w:cs="Garamond"/>
              <w:color w:val="000000" w:themeColor="text1"/>
              <w:sz w:val="18"/>
              <w:szCs w:val="18"/>
              <w:vertAlign w:val="superscript"/>
              <w:lang w:val="en-GB"/>
            </w:rPr>
            <w:delText>c</w:delText>
          </w:r>
        </w:del>
      </w:ins>
      <w:ins w:id="2618" w:author="Hellmann, Simon" w:date="2025-06-11T13:59:00Z">
        <w:r w:rsidR="005730D1">
          <w:rPr>
            <w:rFonts w:eastAsia="Garamond" w:cs="Garamond"/>
            <w:color w:val="000000" w:themeColor="text1"/>
            <w:sz w:val="18"/>
            <w:szCs w:val="18"/>
            <w:vertAlign w:val="superscript"/>
            <w:lang w:val="en-GB"/>
          </w:rPr>
          <w:t>f</w:t>
        </w:r>
      </w:ins>
      <w:del w:id="2619" w:author="Simon Hellmann" w:date="2025-06-09T14:48:00Z">
        <w:r w:rsidR="006416C8" w:rsidRPr="00261A85" w:rsidDel="00F50BE2">
          <w:rPr>
            <w:rFonts w:eastAsia="Garamond" w:cs="Garamond"/>
            <w:color w:val="000000" w:themeColor="text1"/>
            <w:sz w:val="18"/>
            <w:szCs w:val="18"/>
            <w:vertAlign w:val="superscript"/>
            <w:lang w:val="en-GB"/>
          </w:rPr>
          <w:delText>b</w:delText>
        </w:r>
      </w:del>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3DFD27DB" w:rsidR="0046571E" w:rsidRPr="0046571E" w:rsidRDefault="006416C8" w:rsidP="00F50BE2">
      <w:pPr>
        <w:spacing w:after="0"/>
        <w:ind w:left="284" w:right="240" w:firstLine="0"/>
        <w:jc w:val="left"/>
        <w:rPr>
          <w:rFonts w:eastAsia="Garamond" w:cs="Garamond"/>
          <w:color w:val="000000" w:themeColor="text1"/>
          <w:sz w:val="18"/>
          <w:szCs w:val="18"/>
          <w:lang w:val="en-GB"/>
          <w:rPrChange w:id="2620" w:author="Simon Hellmann" w:date="2025-06-09T14:45:00Z">
            <w:rPr>
              <w:rFonts w:eastAsia="Garamond" w:cs="Garamond"/>
              <w:color w:val="000000" w:themeColor="text1"/>
              <w:szCs w:val="18"/>
              <w:lang w:val="en-GB"/>
            </w:rPr>
          </w:rPrChange>
        </w:rPr>
      </w:pPr>
      <w:del w:id="2621" w:author="Simon Hellmann" w:date="2025-06-09T14:48:00Z">
        <w:r w:rsidDel="00F50BE2">
          <w:rPr>
            <w:rFonts w:eastAsia="Garamond" w:cs="Garamond"/>
            <w:color w:val="000000" w:themeColor="text1"/>
            <w:sz w:val="18"/>
            <w:szCs w:val="18"/>
            <w:vertAlign w:val="superscript"/>
            <w:lang w:val="en-GB"/>
          </w:rPr>
          <w:delText>c</w:delText>
        </w:r>
      </w:del>
      <w:ins w:id="2622" w:author="Simon Hellmann" w:date="2025-06-09T14:48:00Z">
        <w:del w:id="2623" w:author="Hellmann, Simon" w:date="2025-06-11T13:59:00Z">
          <w:r w:rsidR="00F50BE2" w:rsidDel="005730D1">
            <w:rPr>
              <w:rFonts w:eastAsia="Garamond" w:cs="Garamond"/>
              <w:color w:val="000000" w:themeColor="text1"/>
              <w:sz w:val="18"/>
              <w:szCs w:val="18"/>
              <w:vertAlign w:val="superscript"/>
              <w:lang w:val="en-GB"/>
            </w:rPr>
            <w:delText>d</w:delText>
          </w:r>
        </w:del>
      </w:ins>
      <w:ins w:id="2624" w:author="Hellmann, Simon" w:date="2025-06-11T13:59:00Z">
        <w:r w:rsidR="005730D1">
          <w:rPr>
            <w:rFonts w:eastAsia="Garamond" w:cs="Garamond"/>
            <w:color w:val="000000" w:themeColor="text1"/>
            <w:sz w:val="18"/>
            <w:szCs w:val="18"/>
            <w:vertAlign w:val="superscript"/>
            <w:lang w:val="en-GB"/>
          </w:rPr>
          <w:t>g</w:t>
        </w:r>
      </w:ins>
      <w:del w:id="2625" w:author="Hellmann, Simon" w:date="2025-06-10T15:38:00Z">
        <w:r w:rsidR="00ED5B16" w:rsidDel="00620F7A">
          <w:rPr>
            <w:rFonts w:eastAsia="Garamond" w:cs="Garamond"/>
            <w:color w:val="000000" w:themeColor="text1"/>
            <w:sz w:val="18"/>
            <w:szCs w:val="18"/>
            <w:lang w:val="en-GB"/>
          </w:rPr>
          <w:delText xml:space="preserve"> </w:delText>
        </w:r>
      </w:del>
      <w:ins w:id="2626" w:author="Hellmann, Simon" w:date="2025-06-10T15:38:00Z">
        <w:r w:rsidR="00620F7A">
          <w:rPr>
            <w:rFonts w:eastAsia="Garamond" w:cs="Garamond"/>
            <w:color w:val="000000" w:themeColor="text1"/>
            <w:sz w:val="18"/>
            <w:szCs w:val="18"/>
            <w:lang w:val="en-GB"/>
          </w:rPr>
          <w:t xml:space="preserve"> </w:t>
        </w:r>
      </w:ins>
      <w:commentRangeStart w:id="2627"/>
      <w:del w:id="2628" w:author="Hellmann, Simon" w:date="2025-06-10T15:38:00Z">
        <w:r w:rsidR="003B7687" w:rsidDel="00620F7A">
          <w:rPr>
            <w:rFonts w:eastAsia="Garamond" w:cs="Garamond"/>
            <w:color w:val="000000" w:themeColor="text1"/>
            <w:sz w:val="18"/>
            <w:szCs w:val="18"/>
            <w:lang w:val="en-GB"/>
          </w:rPr>
          <w:delText>D</w:delText>
        </w:r>
        <w:r w:rsidR="00EB2787" w:rsidDel="00620F7A">
          <w:rPr>
            <w:rFonts w:eastAsia="Garamond" w:cs="Garamond"/>
            <w:color w:val="000000" w:themeColor="text1"/>
            <w:sz w:val="18"/>
            <w:szCs w:val="18"/>
            <w:lang w:val="en-GB"/>
          </w:rPr>
          <w:delText xml:space="preserve">oes not apply for sensitivity analysis and </w:delText>
        </w:r>
        <w:r w:rsidR="00D77329" w:rsidDel="00620F7A">
          <w:rPr>
            <w:rFonts w:eastAsia="Garamond" w:cs="Garamond"/>
            <w:color w:val="000000" w:themeColor="text1"/>
            <w:sz w:val="18"/>
            <w:szCs w:val="18"/>
            <w:lang w:val="en-GB"/>
          </w:rPr>
          <w:delText>comparison between nominal and robust MPC</w:delText>
        </w:r>
        <w:commentRangeEnd w:id="2627"/>
        <w:r w:rsidR="009A2C69" w:rsidDel="00620F7A">
          <w:rPr>
            <w:rStyle w:val="Kommentarzeichen"/>
          </w:rPr>
          <w:commentReference w:id="2627"/>
        </w:r>
      </w:del>
      <w:ins w:id="2629" w:author="Simon Hellmann" w:date="2025-06-09T14:45:00Z">
        <w:del w:id="2630" w:author="Hellmann, Simon" w:date="2025-06-10T15:38:00Z">
          <w:r w:rsidR="0046571E" w:rsidDel="00620F7A">
            <w:rPr>
              <w:rFonts w:eastAsia="Garamond" w:cs="Garamond"/>
              <w:color w:val="000000" w:themeColor="text1"/>
              <w:sz w:val="18"/>
              <w:szCs w:val="18"/>
              <w:lang w:val="en-GB"/>
            </w:rPr>
            <w:delText xml:space="preserve">. </w:delText>
          </w:r>
        </w:del>
      </w:ins>
      <w:del w:id="2631" w:author="Simon Hellmann" w:date="2025-06-09T14:45:00Z">
        <w:r w:rsidR="007435B1" w:rsidDel="0046571E">
          <w:rPr>
            <w:rFonts w:eastAsia="Garamond" w:cs="Garamond"/>
            <w:color w:val="000000" w:themeColor="text1"/>
            <w:sz w:val="18"/>
            <w:szCs w:val="18"/>
            <w:lang w:val="en-GB"/>
          </w:rPr>
          <w:delText>.</w:delText>
        </w:r>
      </w:del>
      <w:ins w:id="2632" w:author="Hellmann, Simon" w:date="2025-06-10T15:37:00Z">
        <w:r w:rsidR="00620F7A">
          <w:rPr>
            <w:rFonts w:eastAsia="Garamond" w:cs="Garamond"/>
            <w:color w:val="000000" w:themeColor="text1"/>
            <w:sz w:val="18"/>
            <w:szCs w:val="18"/>
            <w:lang w:val="en-GB"/>
          </w:rPr>
          <w:t>Only applies for setpoint tracking of constant methane production and cogeneration</w:t>
        </w:r>
      </w:ins>
      <w:ins w:id="2633" w:author="Hellmann, Simon" w:date="2025-06-10T15:38:00Z">
        <w:r w:rsidR="00620F7A">
          <w:rPr>
            <w:rFonts w:eastAsia="Garamond" w:cs="Garamond"/>
            <w:color w:val="000000" w:themeColor="text1"/>
            <w:sz w:val="18"/>
            <w:szCs w:val="18"/>
            <w:lang w:val="en-GB"/>
          </w:rPr>
          <w:t xml:space="preserve"> (Sec. 3.3.1 and 3.3.2)</w:t>
        </w:r>
      </w:ins>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4"/>
        <w:gridCol w:w="10"/>
      </w:tblGrid>
      <w:tr w:rsidR="001A26A2" w:rsidRPr="00FF12B8" w14:paraId="2DF82917" w14:textId="77777777" w:rsidTr="002F1EBF">
        <w:trPr>
          <w:trHeight w:val="1561"/>
        </w:trPr>
        <w:tc>
          <w:tcPr>
            <w:tcW w:w="9029" w:type="dxa"/>
            <w:gridSpan w:val="3"/>
            <w:vAlign w:val="center"/>
          </w:tcPr>
          <w:p w14:paraId="5FB7EC7C" w14:textId="4BAC93B2" w:rsidR="001A26A2" w:rsidRPr="00DC5B0F" w:rsidRDefault="00811DBF" w:rsidP="00811DBF">
            <w:pPr>
              <w:ind w:firstLine="0"/>
              <w:jc w:val="center"/>
              <w:rPr>
                <w:b/>
                <w:bCs/>
                <w:noProof/>
                <w:sz w:val="18"/>
                <w:lang w:val="en-US"/>
              </w:rPr>
            </w:pPr>
            <w:r>
              <w:rPr>
                <w:b/>
                <w:bCs/>
                <w:noProof/>
                <w:sz w:val="18"/>
                <w:lang w:val="en-US"/>
              </w:rPr>
              <w:drawing>
                <wp:inline distT="0" distB="0" distL="0" distR="0" wp14:anchorId="36AAF3CC" wp14:editId="1D119B8C">
                  <wp:extent cx="5327836" cy="73406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2">
                            <a:extLst>
                              <a:ext uri="{28A0092B-C50C-407E-A947-70E740481C1C}">
                                <a14:useLocalDpi xmlns:a14="http://schemas.microsoft.com/office/drawing/2010/main" val="0"/>
                              </a:ext>
                            </a:extLst>
                          </a:blip>
                          <a:stretch>
                            <a:fillRect/>
                          </a:stretch>
                        </pic:blipFill>
                        <pic:spPr>
                          <a:xfrm>
                            <a:off x="0" y="0"/>
                            <a:ext cx="5367076" cy="7394665"/>
                          </a:xfrm>
                          <a:prstGeom prst="rect">
                            <a:avLst/>
                          </a:prstGeom>
                        </pic:spPr>
                      </pic:pic>
                    </a:graphicData>
                  </a:graphic>
                </wp:inline>
              </w:drawing>
            </w:r>
          </w:p>
        </w:tc>
      </w:tr>
      <w:tr w:rsidR="00AA0E86" w:rsidRPr="00AA1AEA" w14:paraId="5BFFEA0E" w14:textId="77777777" w:rsidTr="00220152">
        <w:trPr>
          <w:trHeight w:val="300"/>
        </w:trPr>
        <w:tc>
          <w:tcPr>
            <w:tcW w:w="9029" w:type="dxa"/>
            <w:gridSpan w:val="3"/>
          </w:tcPr>
          <w:p w14:paraId="3F8492C8" w14:textId="24ED2FF8" w:rsidR="00AA0E86" w:rsidRPr="00D5371C" w:rsidRDefault="77A2C42C" w:rsidP="00220152">
            <w:pPr>
              <w:spacing w:line="360" w:lineRule="auto"/>
              <w:ind w:firstLine="0"/>
              <w:rPr>
                <w:sz w:val="22"/>
                <w:lang w:val="en-US"/>
              </w:rPr>
            </w:pPr>
            <w:commentRangeStart w:id="2634"/>
            <w:r w:rsidRPr="00BC0157">
              <w:rPr>
                <w:b/>
                <w:bCs/>
                <w:sz w:val="22"/>
                <w:lang w:val="en-US"/>
              </w:rPr>
              <w:t>Figure 1</w:t>
            </w:r>
            <w:r w:rsidRPr="00BC0157">
              <w:rPr>
                <w:sz w:val="22"/>
                <w:lang w:val="en-US"/>
              </w:rPr>
              <w:t xml:space="preserve">: </w:t>
            </w:r>
            <w:commentRangeEnd w:id="2634"/>
            <w:r w:rsidR="00F37EE6">
              <w:rPr>
                <w:rStyle w:val="Kommentarzeichen"/>
              </w:rPr>
              <w:commentReference w:id="2634"/>
            </w:r>
            <w:r w:rsidRPr="00BC0157">
              <w:rPr>
                <w:sz w:val="22"/>
                <w:lang w:val="en-US"/>
              </w:rPr>
              <w:t xml:space="preserve">Setup </w:t>
            </w:r>
            <w:ins w:id="2635" w:author="Simon Hellmann" w:date="2025-06-09T12:20:00Z">
              <w:r w:rsidR="00893412">
                <w:rPr>
                  <w:sz w:val="22"/>
                  <w:lang w:val="en-US"/>
                </w:rPr>
                <w:t xml:space="preserve">and components </w:t>
              </w:r>
            </w:ins>
            <w:r w:rsidRPr="00BC0157">
              <w:rPr>
                <w:sz w:val="22"/>
                <w:lang w:val="en-US"/>
              </w:rPr>
              <w:t xml:space="preserve">of </w:t>
            </w:r>
            <w:ins w:id="2636" w:author="Simon Hellmann" w:date="2025-06-09T12:20:00Z">
              <w:r w:rsidR="00893412">
                <w:rPr>
                  <w:sz w:val="22"/>
                  <w:lang w:val="en-US"/>
                </w:rPr>
                <w:t xml:space="preserve">the </w:t>
              </w:r>
            </w:ins>
            <w:r w:rsidR="0046495E">
              <w:rPr>
                <w:sz w:val="22"/>
                <w:lang w:val="en-US"/>
              </w:rPr>
              <w:t>simulated system</w:t>
            </w:r>
            <w:ins w:id="2637" w:author="Simon Hellmann" w:date="2025-06-09T12:21:00Z">
              <w:r w:rsidR="00893412">
                <w:rPr>
                  <w:sz w:val="22"/>
                  <w:lang w:val="en-US"/>
                </w:rPr>
                <w:t>:</w:t>
              </w:r>
            </w:ins>
            <w:r w:rsidR="00ED4F7D">
              <w:rPr>
                <w:sz w:val="22"/>
                <w:lang w:val="en-US"/>
              </w:rPr>
              <w:t xml:space="preserve"> </w:t>
            </w:r>
            <w:r w:rsidR="00ED4F7D" w:rsidRPr="00220152">
              <w:rPr>
                <w:b/>
                <w:sz w:val="22"/>
                <w:lang w:val="en-US"/>
              </w:rPr>
              <w:t>(a)</w:t>
            </w:r>
            <w:del w:id="2638" w:author="Simon Hellmann" w:date="2025-06-09T12:21:00Z">
              <w:r w:rsidR="003E2641" w:rsidDel="00893412">
                <w:rPr>
                  <w:sz w:val="22"/>
                  <w:lang w:val="en-US"/>
                </w:rPr>
                <w:delText>:</w:delText>
              </w:r>
            </w:del>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ins w:id="2639" w:author="Simon Hellmann" w:date="2025-06-09T12:18:00Z">
              <w:r w:rsidR="00893412">
                <w:rPr>
                  <w:sz w:val="22"/>
                  <w:lang w:val="en-US"/>
                </w:rPr>
                <w:t>;</w:t>
              </w:r>
            </w:ins>
            <w:del w:id="2640" w:author="Simon Hellmann" w:date="2025-06-09T12:18:00Z">
              <w:r w:rsidRPr="00BC0157" w:rsidDel="00893412">
                <w:rPr>
                  <w:sz w:val="22"/>
                  <w:lang w:val="en-US"/>
                </w:rPr>
                <w:delText>.</w:delText>
              </w:r>
            </w:del>
            <w:r w:rsidR="0046495E">
              <w:rPr>
                <w:sz w:val="22"/>
                <w:lang w:val="en-US"/>
              </w:rPr>
              <w:t xml:space="preserve"> </w:t>
            </w:r>
            <w:del w:id="2641" w:author="Simon Hellmann" w:date="2025-06-09T12:18:00Z">
              <w:r w:rsidR="0046495E" w:rsidDel="00893412">
                <w:rPr>
                  <w:sz w:val="22"/>
                  <w:lang w:val="en-US"/>
                </w:rPr>
                <w:delText>Subfigures show</w:delText>
              </w:r>
              <w:r w:rsidR="003E2641" w:rsidDel="00893412">
                <w:rPr>
                  <w:sz w:val="22"/>
                  <w:lang w:val="en-US"/>
                </w:rPr>
                <w:delText xml:space="preserve"> </w:delText>
              </w:r>
              <w:r w:rsidR="00811DBF" w:rsidDel="00893412">
                <w:rPr>
                  <w:sz w:val="22"/>
                  <w:lang w:val="en-US"/>
                </w:rPr>
                <w:delText xml:space="preserve">the </w:delText>
              </w:r>
            </w:del>
            <w:del w:id="2642" w:author="Simon Hellmann" w:date="2025-06-09T12:19:00Z">
              <w:r w:rsidR="00ED4F7D" w:rsidDel="00893412">
                <w:rPr>
                  <w:sz w:val="22"/>
                  <w:lang w:val="en-US"/>
                </w:rPr>
                <w:delText xml:space="preserve">CHP operating schedule </w:delText>
              </w:r>
            </w:del>
            <w:r w:rsidR="00ED4F7D" w:rsidRPr="00220152">
              <w:rPr>
                <w:b/>
                <w:sz w:val="22"/>
                <w:lang w:val="en-US"/>
              </w:rPr>
              <w:t>(b)</w:t>
            </w:r>
            <w:ins w:id="2643" w:author="Simon Hellmann" w:date="2025-06-09T12:21:00Z">
              <w:r w:rsidR="00893412">
                <w:rPr>
                  <w:b/>
                  <w:sz w:val="22"/>
                  <w:lang w:val="en-US"/>
                </w:rPr>
                <w:t xml:space="preserve"> </w:t>
              </w:r>
            </w:ins>
            <w:ins w:id="2644" w:author="Simon Hellmann" w:date="2025-06-09T12:19:00Z">
              <w:r w:rsidR="00893412">
                <w:rPr>
                  <w:sz w:val="22"/>
                  <w:lang w:val="en-US"/>
                </w:rPr>
                <w:t>CHP operating schedule</w:t>
              </w:r>
            </w:ins>
            <w:ins w:id="2645" w:author="Simon Hellmann" w:date="2025-06-09T12:18:00Z">
              <w:r w:rsidR="00893412">
                <w:rPr>
                  <w:sz w:val="22"/>
                  <w:lang w:val="en-US"/>
                </w:rPr>
                <w:t xml:space="preserve">; </w:t>
              </w:r>
            </w:ins>
            <w:del w:id="2646" w:author="Simon Hellmann" w:date="2025-06-09T12:18:00Z">
              <w:r w:rsidR="00ED4F7D" w:rsidDel="00893412">
                <w:rPr>
                  <w:sz w:val="22"/>
                  <w:lang w:val="en-US"/>
                </w:rPr>
                <w:delText xml:space="preserve">, </w:delText>
              </w:r>
              <w:r w:rsidR="00811DBF" w:rsidDel="00893412">
                <w:rPr>
                  <w:sz w:val="22"/>
                  <w:lang w:val="en-US"/>
                </w:rPr>
                <w:delText xml:space="preserve">a </w:delText>
              </w:r>
            </w:del>
            <w:del w:id="2647" w:author="Simon Hellmann" w:date="2025-06-09T12:19:00Z">
              <w:r w:rsidR="00ED4F7D" w:rsidDel="00893412">
                <w:rPr>
                  <w:sz w:val="22"/>
                  <w:lang w:val="en-US"/>
                </w:rPr>
                <w:delText xml:space="preserve">schematic course of the resulting </w:delText>
              </w:r>
              <w:r w:rsidR="00811DBF" w:rsidDel="00893412">
                <w:rPr>
                  <w:sz w:val="22"/>
                  <w:lang w:val="en-US"/>
                </w:rPr>
                <w:delText xml:space="preserve">GS </w:delText>
              </w:r>
              <w:r w:rsidR="00ED4F7D" w:rsidDel="00893412">
                <w:rPr>
                  <w:sz w:val="22"/>
                  <w:lang w:val="en-US"/>
                </w:rPr>
                <w:delText xml:space="preserve">filling level </w:delText>
              </w:r>
            </w:del>
            <w:r w:rsidR="00ED4F7D" w:rsidRPr="00220152">
              <w:rPr>
                <w:b/>
                <w:sz w:val="22"/>
                <w:lang w:val="en-US"/>
              </w:rPr>
              <w:t>(c)</w:t>
            </w:r>
            <w:ins w:id="2648" w:author="Simon Hellmann" w:date="2025-06-09T12:19:00Z">
              <w:r w:rsidR="00893412">
                <w:rPr>
                  <w:b/>
                  <w:sz w:val="22"/>
                  <w:lang w:val="en-US"/>
                </w:rPr>
                <w:t xml:space="preserve"> </w:t>
              </w:r>
              <w:r w:rsidR="00893412">
                <w:rPr>
                  <w:sz w:val="22"/>
                  <w:lang w:val="en-US"/>
                </w:rPr>
                <w:t xml:space="preserve">schematic course of the resulting GS filling level; </w:t>
              </w:r>
            </w:ins>
            <w:del w:id="2649" w:author="Simon Hellmann" w:date="2025-06-09T12:19:00Z">
              <w:r w:rsidR="003E2641" w:rsidDel="00893412">
                <w:rPr>
                  <w:sz w:val="22"/>
                  <w:lang w:val="en-US"/>
                </w:rPr>
                <w:delText xml:space="preserve">, </w:delText>
              </w:r>
              <w:r w:rsidR="00811DBF" w:rsidDel="00893412">
                <w:rPr>
                  <w:sz w:val="22"/>
                  <w:lang w:val="en-US"/>
                </w:rPr>
                <w:delText xml:space="preserve">a </w:delText>
              </w:r>
              <w:r w:rsidR="00ED4F7D" w:rsidDel="00893412">
                <w:rPr>
                  <w:sz w:val="22"/>
                  <w:lang w:val="en-US"/>
                </w:rPr>
                <w:delText xml:space="preserve">block diagram of controller, estimator and plant/simulator </w:delText>
              </w:r>
            </w:del>
            <w:r w:rsidR="00ED4F7D" w:rsidRPr="00220152">
              <w:rPr>
                <w:b/>
                <w:sz w:val="22"/>
                <w:lang w:val="en-US"/>
              </w:rPr>
              <w:t>(d)</w:t>
            </w:r>
            <w:ins w:id="2650" w:author="Simon Hellmann" w:date="2025-06-09T12:19:00Z">
              <w:r w:rsidR="00893412">
                <w:rPr>
                  <w:b/>
                  <w:sz w:val="22"/>
                  <w:lang w:val="en-US"/>
                </w:rPr>
                <w:t xml:space="preserve"> </w:t>
              </w:r>
              <w:r w:rsidR="00893412">
                <w:rPr>
                  <w:sz w:val="22"/>
                  <w:lang w:val="en-US"/>
                </w:rPr>
                <w:t>block diagram of controller, estimator and plant/simulator</w:t>
              </w:r>
            </w:ins>
            <w:ins w:id="2651" w:author="Simon Hellmann" w:date="2025-06-09T12:20:00Z">
              <w:r w:rsidR="00893412">
                <w:rPr>
                  <w:sz w:val="22"/>
                  <w:lang w:val="en-US"/>
                </w:rPr>
                <w:t>; the second simulator is used for sensitivity analysis (based on nominal influent concentrations);</w:t>
              </w:r>
            </w:ins>
            <w:ins w:id="2652" w:author="Simon Hellmann" w:date="2025-06-09T12:19:00Z">
              <w:r w:rsidR="00893412">
                <w:rPr>
                  <w:sz w:val="22"/>
                  <w:lang w:val="en-US"/>
                </w:rPr>
                <w:t xml:space="preserve"> </w:t>
              </w:r>
            </w:ins>
            <w:del w:id="2653" w:author="Simon Hellmann" w:date="2025-06-09T12:19:00Z">
              <w:r w:rsidR="00ED4F7D" w:rsidDel="00893412">
                <w:rPr>
                  <w:sz w:val="22"/>
                  <w:lang w:val="en-US"/>
                </w:rPr>
                <w:delText xml:space="preserve">, </w:delText>
              </w:r>
              <w:r w:rsidR="00811DBF" w:rsidDel="00893412">
                <w:rPr>
                  <w:sz w:val="22"/>
                  <w:lang w:val="en-US"/>
                </w:rPr>
                <w:delText xml:space="preserve">a </w:delText>
              </w:r>
              <w:r w:rsidR="0046495E" w:rsidDel="00893412">
                <w:rPr>
                  <w:sz w:val="22"/>
                  <w:lang w:val="en-US"/>
                </w:rPr>
                <w:delText xml:space="preserve">block diagram of the ADM1-R3 model components </w:delText>
              </w:r>
            </w:del>
            <w:r w:rsidR="0046495E" w:rsidRPr="00220152">
              <w:rPr>
                <w:b/>
                <w:sz w:val="22"/>
                <w:lang w:val="en-US"/>
              </w:rPr>
              <w:t>(</w:t>
            </w:r>
            <w:r w:rsidR="003E2641" w:rsidRPr="00220152">
              <w:rPr>
                <w:b/>
                <w:sz w:val="22"/>
                <w:lang w:val="en-US"/>
              </w:rPr>
              <w:t>e</w:t>
            </w:r>
            <w:r w:rsidR="0046495E" w:rsidRPr="00220152">
              <w:rPr>
                <w:b/>
                <w:sz w:val="22"/>
                <w:lang w:val="en-US"/>
              </w:rPr>
              <w:t>)</w:t>
            </w:r>
            <w:ins w:id="2654" w:author="Simon Hellmann" w:date="2025-06-09T12:21:00Z">
              <w:r w:rsidR="00893412">
                <w:rPr>
                  <w:b/>
                  <w:sz w:val="22"/>
                  <w:lang w:val="en-US"/>
                </w:rPr>
                <w:t xml:space="preserve"> </w:t>
              </w:r>
            </w:ins>
            <w:ins w:id="2655" w:author="Simon Hellmann" w:date="2025-06-09T12:19:00Z">
              <w:r w:rsidR="00893412">
                <w:rPr>
                  <w:sz w:val="22"/>
                  <w:lang w:val="en-US"/>
                </w:rPr>
                <w:t>block diagram of the ADM1-R3 model components</w:t>
              </w:r>
            </w:ins>
            <w:r w:rsidR="00ED4F7D">
              <w:rPr>
                <w:sz w:val="22"/>
                <w:lang w:val="en-US"/>
              </w:rPr>
              <w:t xml:space="preserve">. </w:t>
            </w:r>
            <w:del w:id="2656" w:author="Simon Hellmann" w:date="2025-06-09T12:20:00Z">
              <w:r w:rsidR="003C3BEA" w:rsidDel="00893412">
                <w:rPr>
                  <w:sz w:val="22"/>
                  <w:lang w:val="en-US"/>
                </w:rPr>
                <w:delText>The second simulator in</w:delText>
              </w:r>
              <w:r w:rsidR="00811DBF" w:rsidDel="00893412">
                <w:rPr>
                  <w:sz w:val="22"/>
                  <w:lang w:val="en-US"/>
                </w:rPr>
                <w:delText xml:space="preserve"> </w:delText>
              </w:r>
              <w:r w:rsidR="00ED4F7D" w:rsidRPr="00220152" w:rsidDel="00893412">
                <w:rPr>
                  <w:b/>
                  <w:sz w:val="22"/>
                  <w:lang w:val="en-US"/>
                </w:rPr>
                <w:delText>(d)</w:delText>
              </w:r>
              <w:r w:rsidR="00ED4F7D" w:rsidDel="00893412">
                <w:rPr>
                  <w:sz w:val="22"/>
                  <w:lang w:val="en-US"/>
                </w:rPr>
                <w:delText xml:space="preserve"> </w:delText>
              </w:r>
              <w:r w:rsidR="003C3BEA" w:rsidDel="00893412">
                <w:rPr>
                  <w:sz w:val="22"/>
                  <w:lang w:val="en-US"/>
                </w:rPr>
                <w:delText xml:space="preserve">is </w:delText>
              </w:r>
              <w:r w:rsidR="00ED4F7D" w:rsidDel="00893412">
                <w:rPr>
                  <w:sz w:val="22"/>
                  <w:lang w:val="en-US"/>
                </w:rPr>
                <w:delText>used for sensitivity analysis</w:delText>
              </w:r>
              <w:r w:rsidR="00811DBF" w:rsidDel="00893412">
                <w:rPr>
                  <w:sz w:val="22"/>
                  <w:lang w:val="en-US"/>
                </w:rPr>
                <w:delText xml:space="preserve"> (based on nominal influent concentrations).</w:delText>
              </w:r>
              <w:r w:rsidR="00ED4F7D" w:rsidDel="00893412">
                <w:rPr>
                  <w:sz w:val="22"/>
                  <w:lang w:val="en-US"/>
                </w:rPr>
                <w:delText xml:space="preserve"> </w:delText>
              </w:r>
            </w:del>
          </w:p>
        </w:tc>
      </w:tr>
      <w:tr w:rsidR="003C192A" w:rsidRPr="00AA1AEA" w14:paraId="19056EE5" w14:textId="77777777" w:rsidTr="00220152">
        <w:trPr>
          <w:gridAfter w:val="1"/>
          <w:wAfter w:w="10" w:type="dxa"/>
          <w:trHeight w:val="4395"/>
        </w:trPr>
        <w:tc>
          <w:tcPr>
            <w:tcW w:w="5245" w:type="dxa"/>
            <w:vAlign w:val="center"/>
          </w:tcPr>
          <w:p w14:paraId="21EBF349" w14:textId="41AD45D5" w:rsidR="00626F06" w:rsidRPr="00220152" w:rsidRDefault="00626F06" w:rsidP="59B2B029">
            <w:pPr>
              <w:spacing w:line="416" w:lineRule="auto"/>
              <w:ind w:firstLine="0"/>
              <w:jc w:val="left"/>
              <w:rPr>
                <w:lang w:val="en-US"/>
              </w:rPr>
            </w:pPr>
            <w:r>
              <w:rPr>
                <w:noProof/>
              </w:rPr>
              <w:lastRenderedPageBreak/>
              <w:drawing>
                <wp:anchor distT="0" distB="0" distL="114300" distR="114300" simplePos="0" relativeHeight="251660288" behindDoc="0" locked="0" layoutInCell="1" allowOverlap="1" wp14:anchorId="5F8E0F63" wp14:editId="417DDA55">
                  <wp:simplePos x="0" y="0"/>
                  <wp:positionH relativeFrom="column">
                    <wp:posOffset>-52070</wp:posOffset>
                  </wp:positionH>
                  <wp:positionV relativeFrom="paragraph">
                    <wp:posOffset>30480</wp:posOffset>
                  </wp:positionV>
                  <wp:extent cx="3267710" cy="2865755"/>
                  <wp:effectExtent l="0" t="0" r="8890" b="0"/>
                  <wp:wrapNone/>
                  <wp:docPr id="1932944514" name="Picture 193294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267710" cy="286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74" w:type="dxa"/>
            <w:vAlign w:val="center"/>
          </w:tcPr>
          <w:p w14:paraId="25F50020" w14:textId="6051C92E" w:rsidR="00626F06" w:rsidRDefault="00626F06" w:rsidP="3A779BD9">
            <w:pPr>
              <w:spacing w:line="416" w:lineRule="auto"/>
              <w:ind w:firstLine="0"/>
              <w:jc w:val="right"/>
              <w:rPr>
                <w:lang w:val="en-US"/>
              </w:rPr>
            </w:pPr>
            <w:r>
              <w:rPr>
                <w:noProof/>
              </w:rPr>
              <w:drawing>
                <wp:anchor distT="0" distB="0" distL="114300" distR="114300" simplePos="0" relativeHeight="251661312" behindDoc="0" locked="0" layoutInCell="1" allowOverlap="1" wp14:anchorId="62C72B64" wp14:editId="6A6C1955">
                  <wp:simplePos x="0" y="0"/>
                  <wp:positionH relativeFrom="column">
                    <wp:posOffset>-48260</wp:posOffset>
                  </wp:positionH>
                  <wp:positionV relativeFrom="paragraph">
                    <wp:posOffset>288925</wp:posOffset>
                  </wp:positionV>
                  <wp:extent cx="2352675" cy="1732280"/>
                  <wp:effectExtent l="0" t="0" r="0" b="1270"/>
                  <wp:wrapNone/>
                  <wp:docPr id="614425088" name="Picture 6144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2675" cy="1732280"/>
                          </a:xfrm>
                          <a:prstGeom prst="rect">
                            <a:avLst/>
                          </a:prstGeom>
                        </pic:spPr>
                      </pic:pic>
                    </a:graphicData>
                  </a:graphic>
                  <wp14:sizeRelH relativeFrom="margin">
                    <wp14:pctWidth>0</wp14:pctWidth>
                  </wp14:sizeRelH>
                  <wp14:sizeRelV relativeFrom="margin">
                    <wp14:pctHeight>0</wp14:pctHeight>
                  </wp14:sizeRelV>
                </wp:anchor>
              </w:drawing>
            </w:r>
          </w:p>
          <w:p w14:paraId="73E0FAE1" w14:textId="4235B69F" w:rsidR="003C192A" w:rsidRPr="00220152" w:rsidRDefault="003C192A" w:rsidP="3A779BD9">
            <w:pPr>
              <w:spacing w:line="416" w:lineRule="auto"/>
              <w:ind w:firstLine="0"/>
              <w:jc w:val="right"/>
              <w:rPr>
                <w:lang w:val="en-US"/>
              </w:rPr>
            </w:pPr>
          </w:p>
        </w:tc>
      </w:tr>
      <w:tr w:rsidR="007A0F38" w:rsidRPr="00AA1AEA" w14:paraId="59AA953C" w14:textId="77777777" w:rsidTr="00220152">
        <w:trPr>
          <w:gridAfter w:val="1"/>
          <w:wAfter w:w="10" w:type="dxa"/>
          <w:trHeight w:val="1273"/>
        </w:trPr>
        <w:tc>
          <w:tcPr>
            <w:tcW w:w="9019" w:type="dxa"/>
            <w:gridSpan w:val="2"/>
            <w:vAlign w:val="center"/>
          </w:tcPr>
          <w:p w14:paraId="4F49B4D1" w14:textId="5878550E" w:rsidR="007A0F38" w:rsidRPr="00220152" w:rsidRDefault="007A0F38" w:rsidP="00220152">
            <w:pPr>
              <w:spacing w:line="416" w:lineRule="auto"/>
              <w:ind w:firstLine="0"/>
              <w:rPr>
                <w:noProof/>
                <w:lang w:val="en-US"/>
              </w:rPr>
            </w:pPr>
            <w:r>
              <w:rPr>
                <w:noProof/>
              </w:rPr>
              <w:drawing>
                <wp:anchor distT="0" distB="0" distL="114300" distR="114300" simplePos="0" relativeHeight="251659264" behindDoc="0" locked="0" layoutInCell="1" allowOverlap="1" wp14:anchorId="1B63DB0C" wp14:editId="5FC5C75B">
                  <wp:simplePos x="0" y="0"/>
                  <wp:positionH relativeFrom="column">
                    <wp:posOffset>-27940</wp:posOffset>
                  </wp:positionH>
                  <wp:positionV relativeFrom="paragraph">
                    <wp:posOffset>74295</wp:posOffset>
                  </wp:positionV>
                  <wp:extent cx="5603240" cy="61404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_tree_lege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3240" cy="614045"/>
                          </a:xfrm>
                          <a:prstGeom prst="rect">
                            <a:avLst/>
                          </a:prstGeom>
                        </pic:spPr>
                      </pic:pic>
                    </a:graphicData>
                  </a:graphic>
                  <wp14:sizeRelH relativeFrom="margin">
                    <wp14:pctWidth>0</wp14:pctWidth>
                  </wp14:sizeRelH>
                  <wp14:sizeRelV relativeFrom="margin">
                    <wp14:pctHeight>0</wp14:pctHeight>
                  </wp14:sizeRelV>
                </wp:anchor>
              </w:drawing>
            </w:r>
          </w:p>
        </w:tc>
      </w:tr>
      <w:tr w:rsidR="001A2377" w:rsidRPr="00AA1AEA" w14:paraId="308E354F" w14:textId="77777777" w:rsidTr="00220152">
        <w:trPr>
          <w:gridAfter w:val="1"/>
          <w:wAfter w:w="10" w:type="dxa"/>
          <w:trHeight w:val="300"/>
        </w:trPr>
        <w:tc>
          <w:tcPr>
            <w:tcW w:w="9019" w:type="dxa"/>
            <w:gridSpan w:val="2"/>
          </w:tcPr>
          <w:p w14:paraId="007C0310" w14:textId="34DE484D" w:rsidR="001A2377" w:rsidRPr="00C91B09" w:rsidRDefault="77A2C42C" w:rsidP="00220152">
            <w:pPr>
              <w:spacing w:line="416" w:lineRule="auto"/>
              <w:ind w:right="30" w:firstLine="0"/>
              <w:rPr>
                <w:rFonts w:eastAsia="Garamond" w:cs="Garamond"/>
                <w:sz w:val="22"/>
                <w:lang w:val="en-US"/>
              </w:rPr>
            </w:pPr>
            <w:r w:rsidRPr="00BC0157">
              <w:rPr>
                <w:rFonts w:eastAsia="Garamond" w:cs="Garamond"/>
                <w:b/>
                <w:bCs/>
                <w:sz w:val="22"/>
                <w:lang w:val="en-US"/>
              </w:rPr>
              <w:t>Figure 2</w:t>
            </w:r>
            <w:r w:rsidRPr="00BC0157">
              <w:rPr>
                <w:rFonts w:eastAsia="Garamond" w:cs="Garamond"/>
                <w:sz w:val="22"/>
                <w:lang w:val="en-US"/>
              </w:rPr>
              <w:t>: Schematic illustration of scenario trees with grouping of uncertain macronutrients for all substrates (</w:t>
            </w:r>
            <w:r w:rsidR="00890EB0">
              <w:rPr>
                <w:rFonts w:eastAsia="Garamond" w:cs="Garamond"/>
                <w:sz w:val="22"/>
                <w:lang w:val="en-US"/>
              </w:rPr>
              <w:t>left</w:t>
            </w:r>
            <w:r w:rsidRPr="00BC0157">
              <w:rPr>
                <w:rFonts w:eastAsia="Garamond" w:cs="Garamond"/>
                <w:sz w:val="22"/>
                <w:lang w:val="en-US"/>
              </w:rPr>
              <w:t xml:space="preserve">) and with only two possible uncertain values </w:t>
            </w:r>
            <w:r w:rsidR="00890EB0">
              <w:rPr>
                <w:rFonts w:eastAsia="Garamond" w:cs="Garamond"/>
                <w:sz w:val="22"/>
                <w:lang w:val="en-US"/>
              </w:rPr>
              <w:t xml:space="preserve">for </w:t>
            </w:r>
            <w:r w:rsidRPr="00BC0157">
              <w:rPr>
                <w:rFonts w:eastAsia="Garamond" w:cs="Garamond"/>
                <w:sz w:val="22"/>
                <w:lang w:val="en-US"/>
              </w:rPr>
              <w:t>influent carbohydrates (right</w:t>
            </w:r>
            <w:r w:rsidR="00DA3EE5">
              <w:rPr>
                <w:rFonts w:eastAsia="Garamond" w:cs="Garamond"/>
                <w:sz w:val="22"/>
                <w:lang w:val="en-US"/>
              </w:rPr>
              <w:t>)</w:t>
            </w:r>
            <w:ins w:id="2657" w:author="Simon Hellmann" w:date="2025-06-09T12:24:00Z">
              <w:r w:rsidR="00733245">
                <w:rPr>
                  <w:rFonts w:eastAsia="Garamond" w:cs="Garamond"/>
                  <w:sz w:val="22"/>
                  <w:lang w:val="en-US"/>
                </w:rPr>
                <w:t>.</w:t>
              </w:r>
            </w:ins>
          </w:p>
        </w:tc>
      </w:tr>
    </w:tbl>
    <w:p w14:paraId="07C7D361" w14:textId="5B6F32DA" w:rsidR="00722E2E" w:rsidRPr="00220152" w:rsidRDefault="00722E2E"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3734CF8F" w:rsidRPr="00F511F7" w14:paraId="067634D9" w14:textId="77777777" w:rsidTr="3D37C07F">
        <w:trPr>
          <w:trHeight w:val="300"/>
        </w:trPr>
        <w:tc>
          <w:tcPr>
            <w:tcW w:w="9019" w:type="dxa"/>
          </w:tcPr>
          <w:p w14:paraId="6BA0AC11" w14:textId="77777777" w:rsidR="3734CF8F" w:rsidRDefault="3734CF8F" w:rsidP="3734CF8F">
            <w:pPr>
              <w:ind w:firstLine="0"/>
              <w:jc w:val="center"/>
              <w:rPr>
                <w:lang w:val="en-US"/>
              </w:rPr>
            </w:pPr>
            <w:r>
              <w:rPr>
                <w:noProof/>
              </w:rPr>
              <w:lastRenderedPageBreak/>
              <w:drawing>
                <wp:inline distT="0" distB="0" distL="0" distR="0" wp14:anchorId="0EFF229F" wp14:editId="678787EC">
                  <wp:extent cx="5538637" cy="5538637"/>
                  <wp:effectExtent l="0" t="0" r="0" b="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8637" cy="5538637"/>
                          </a:xfrm>
                          <a:prstGeom prst="rect">
                            <a:avLst/>
                          </a:prstGeom>
                          <a:ln/>
                        </pic:spPr>
                      </pic:pic>
                    </a:graphicData>
                  </a:graphic>
                </wp:inline>
              </w:drawing>
            </w:r>
          </w:p>
        </w:tc>
      </w:tr>
      <w:tr w:rsidR="3734CF8F" w:rsidRPr="008B622F" w14:paraId="1D850AA2" w14:textId="77777777" w:rsidTr="3D37C07F">
        <w:trPr>
          <w:trHeight w:val="300"/>
        </w:trPr>
        <w:tc>
          <w:tcPr>
            <w:tcW w:w="9019" w:type="dxa"/>
          </w:tcPr>
          <w:p w14:paraId="1FC2F349" w14:textId="70F136EE" w:rsidR="3734CF8F" w:rsidRDefault="77A2C42C" w:rsidP="00220152">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sidR="00B82B68">
              <w:rPr>
                <w:rFonts w:eastAsia="Garamond" w:cs="Garamond"/>
                <w:sz w:val="22"/>
                <w:lang w:val="en-US"/>
              </w:rPr>
              <w:t>Theoretical and measured d</w:t>
            </w:r>
            <w:r w:rsidR="009E2D52">
              <w:rPr>
                <w:rFonts w:eastAsia="Garamond" w:cs="Garamond"/>
                <w:sz w:val="22"/>
                <w:lang w:val="en-US"/>
              </w:rPr>
              <w:t xml:space="preserve">istributions of </w:t>
            </w:r>
            <w:r w:rsidR="0045620C">
              <w:rPr>
                <w:rFonts w:eastAsia="Garamond" w:cs="Garamond"/>
                <w:sz w:val="22"/>
                <w:lang w:val="en-US"/>
              </w:rPr>
              <w:t>degradable</w:t>
            </w:r>
            <w:r w:rsidR="0045620C" w:rsidRPr="00BC0157">
              <w:rPr>
                <w:rFonts w:eastAsia="Garamond" w:cs="Garamond"/>
                <w:sz w:val="22"/>
                <w:lang w:val="en-US"/>
              </w:rPr>
              <w:t xml:space="preserve"> </w:t>
            </w:r>
            <w:r w:rsidRPr="00BC0157">
              <w:rPr>
                <w:rFonts w:eastAsia="Garamond" w:cs="Garamond"/>
                <w:sz w:val="22"/>
                <w:lang w:val="en-US"/>
              </w:rPr>
              <w:t>fractions of macronutrients</w:t>
            </w:r>
            <w:r w:rsidR="00B82B68">
              <w:rPr>
                <w:rFonts w:eastAsia="Garamond" w:cs="Garamond"/>
                <w:sz w:val="22"/>
                <w:lang w:val="en-US"/>
              </w:rPr>
              <w:t xml:space="preserve">. Theoretical </w:t>
            </w:r>
            <w:r w:rsidR="008560C0">
              <w:rPr>
                <w:rFonts w:eastAsia="Garamond" w:cs="Garamond"/>
                <w:sz w:val="22"/>
                <w:lang w:val="en-US"/>
              </w:rPr>
              <w:t xml:space="preserve">distributions </w:t>
            </w:r>
            <w:r w:rsidR="00016FAC">
              <w:rPr>
                <w:rFonts w:eastAsia="Garamond" w:cs="Garamond"/>
                <w:sz w:val="22"/>
                <w:lang w:val="en-US"/>
              </w:rPr>
              <w:t xml:space="preserve">are shown by means of </w:t>
            </w:r>
            <w:r w:rsidR="008560C0">
              <w:rPr>
                <w:rFonts w:eastAsia="Garamond" w:cs="Garamond"/>
                <w:sz w:val="22"/>
                <w:lang w:val="en-US"/>
              </w:rPr>
              <w:t>gaussian</w:t>
            </w:r>
            <w:r w:rsidR="00016FAC">
              <w:rPr>
                <w:rFonts w:eastAsia="Garamond" w:cs="Garamond"/>
                <w:sz w:val="22"/>
                <w:lang w:val="en-US"/>
              </w:rPr>
              <w:t xml:space="preserve"> curves, measured distributions by means of boxplots</w:t>
            </w:r>
            <w:r w:rsidR="00CF0BA7">
              <w:rPr>
                <w:rFonts w:eastAsia="Garamond" w:cs="Garamond"/>
                <w:sz w:val="22"/>
                <w:lang w:val="en-US"/>
              </w:rPr>
              <w:t>.</w:t>
            </w:r>
            <w:r w:rsidR="006C29C3">
              <w:rPr>
                <w:rFonts w:eastAsia="Garamond" w:cs="Garamond"/>
                <w:sz w:val="22"/>
                <w:lang w:val="en-US"/>
              </w:rPr>
              <w:t xml:space="preserve"> Sample sizes </w:t>
            </w:r>
            <w:r w:rsidR="008B622F">
              <w:rPr>
                <w:rFonts w:eastAsia="Garamond" w:cs="Garamond"/>
                <w:sz w:val="22"/>
                <w:lang w:val="en-US"/>
              </w:rPr>
              <w:t xml:space="preserve">used for measured distributions </w:t>
            </w:r>
            <w:r w:rsidR="00341399">
              <w:rPr>
                <w:rFonts w:eastAsia="Garamond" w:cs="Garamond"/>
                <w:sz w:val="22"/>
                <w:lang w:val="en-US"/>
              </w:rPr>
              <w:t xml:space="preserve">are </w:t>
            </w:r>
            <w:del w:id="2658" w:author="Simon Hellmann" w:date="2025-06-09T12:25:00Z">
              <w:r w:rsidR="00341399" w:rsidDel="00733245">
                <w:rPr>
                  <w:rFonts w:eastAsia="Garamond" w:cs="Garamond"/>
                  <w:sz w:val="22"/>
                  <w:lang w:val="en-US"/>
                </w:rPr>
                <w:delText xml:space="preserve">given </w:delText>
              </w:r>
            </w:del>
            <w:ins w:id="2659" w:author="Simon Hellmann" w:date="2025-06-09T12:25:00Z">
              <w:r w:rsidR="00733245">
                <w:rPr>
                  <w:rFonts w:eastAsia="Garamond" w:cs="Garamond"/>
                  <w:sz w:val="22"/>
                  <w:lang w:val="en-US"/>
                </w:rPr>
                <w:t xml:space="preserve">provided </w:t>
              </w:r>
            </w:ins>
            <w:r w:rsidR="00341399">
              <w:rPr>
                <w:rFonts w:eastAsia="Garamond" w:cs="Garamond"/>
                <w:sz w:val="22"/>
                <w:lang w:val="en-US"/>
              </w:rPr>
              <w:t>in the legend.</w:t>
            </w:r>
            <w:r w:rsidR="00CF0BA7">
              <w:rPr>
                <w:rFonts w:eastAsia="Garamond" w:cs="Garamond"/>
                <w:sz w:val="22"/>
                <w:lang w:val="en-US"/>
              </w:rPr>
              <w:t xml:space="preserve"> </w:t>
            </w:r>
            <w:r w:rsidR="001B6EBF">
              <w:rPr>
                <w:rFonts w:eastAsia="Garamond" w:cs="Garamond"/>
                <w:sz w:val="22"/>
                <w:lang w:val="en-US"/>
              </w:rPr>
              <w:t>Note that y-axes only apply for theoretical distributions.</w:t>
            </w:r>
          </w:p>
        </w:tc>
      </w:tr>
      <w:tr w:rsidR="3734CF8F" w14:paraId="5C503662" w14:textId="77777777" w:rsidTr="3D37C07F">
        <w:trPr>
          <w:trHeight w:val="300"/>
        </w:trPr>
        <w:tc>
          <w:tcPr>
            <w:tcW w:w="9019" w:type="dxa"/>
          </w:tcPr>
          <w:p w14:paraId="24365E38" w14:textId="0487A6F0" w:rsidR="3734CF8F" w:rsidRDefault="3734CF8F" w:rsidP="7FCC2ADF">
            <w:pPr>
              <w:spacing w:after="0" w:line="276" w:lineRule="auto"/>
              <w:ind w:right="0" w:firstLine="0"/>
              <w:jc w:val="center"/>
            </w:pPr>
            <w:r>
              <w:rPr>
                <w:noProof/>
              </w:rPr>
              <w:lastRenderedPageBreak/>
              <w:drawing>
                <wp:inline distT="0" distB="0" distL="0" distR="0" wp14:anchorId="4C5F35DE" wp14:editId="093F4BC4">
                  <wp:extent cx="5183997" cy="6479995"/>
                  <wp:effectExtent l="0" t="0" r="0" b="0"/>
                  <wp:docPr id="1288775709" name="Grafik 12887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5709" name="Grafik 12887757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3997" cy="6479995"/>
                          </a:xfrm>
                          <a:prstGeom prst="rect">
                            <a:avLst/>
                          </a:prstGeom>
                        </pic:spPr>
                      </pic:pic>
                    </a:graphicData>
                  </a:graphic>
                </wp:inline>
              </w:drawing>
            </w:r>
          </w:p>
        </w:tc>
      </w:tr>
      <w:tr w:rsidR="3734CF8F" w:rsidRPr="00E948D1" w14:paraId="7421E13C" w14:textId="77777777" w:rsidTr="00FE617F">
        <w:trPr>
          <w:trHeight w:val="300"/>
        </w:trPr>
        <w:tc>
          <w:tcPr>
            <w:tcW w:w="9019" w:type="dxa"/>
            <w:vAlign w:val="center"/>
          </w:tcPr>
          <w:p w14:paraId="19540CF5" w14:textId="2F3F3001" w:rsidR="3734CF8F" w:rsidRPr="00220152" w:rsidRDefault="77A2C42C" w:rsidP="00220152">
            <w:pPr>
              <w:spacing w:after="0" w:line="360" w:lineRule="auto"/>
              <w:ind w:right="30" w:firstLine="0"/>
              <w:rPr>
                <w:rFonts w:eastAsia="Garamond" w:cs="Garamond"/>
                <w:sz w:val="22"/>
                <w:lang w:val="en-US"/>
              </w:rPr>
            </w:pPr>
            <w:commentRangeStart w:id="2660"/>
            <w:r w:rsidRPr="00BC3910">
              <w:rPr>
                <w:rFonts w:eastAsia="Garamond" w:cs="Garamond"/>
                <w:b/>
                <w:bCs/>
                <w:sz w:val="22"/>
                <w:lang w:val="en-US"/>
              </w:rPr>
              <w:t>Figure 4</w:t>
            </w:r>
            <w:r w:rsidRPr="00BC3910">
              <w:rPr>
                <w:rFonts w:eastAsia="Garamond" w:cs="Garamond"/>
                <w:sz w:val="22"/>
                <w:lang w:val="en-US"/>
              </w:rPr>
              <w:t xml:space="preserve">: </w:t>
            </w:r>
            <w:commentRangeEnd w:id="2660"/>
            <w:r w:rsidR="00022375">
              <w:rPr>
                <w:rStyle w:val="Kommentarzeichen"/>
              </w:rPr>
              <w:commentReference w:id="2660"/>
            </w:r>
            <w:r w:rsidRPr="00BC3910">
              <w:rPr>
                <w:rFonts w:eastAsia="Garamond" w:cs="Garamond"/>
                <w:sz w:val="22"/>
                <w:lang w:val="en-US"/>
              </w:rPr>
              <w:t>Setpoint tracking performance of methane production for bio</w:t>
            </w:r>
            <w:r w:rsidR="00807254" w:rsidRPr="00BC3910">
              <w:rPr>
                <w:rFonts w:eastAsia="Garamond" w:cs="Garamond"/>
                <w:sz w:val="22"/>
                <w:lang w:val="en-US"/>
              </w:rPr>
              <w:t>gas upgrading</w:t>
            </w:r>
            <w:r w:rsidRPr="003B7687">
              <w:rPr>
                <w:rFonts w:eastAsia="Garamond" w:cs="Garamond"/>
                <w:sz w:val="22"/>
                <w:lang w:val="en-US"/>
              </w:rPr>
              <w:t xml:space="preserve"> with disturb</w:t>
            </w:r>
            <w:ins w:id="2661" w:author="Simon Hellmann" w:date="2025-06-09T12:26:00Z">
              <w:r w:rsidR="000707D9">
                <w:rPr>
                  <w:rFonts w:eastAsia="Garamond" w:cs="Garamond"/>
                  <w:sz w:val="22"/>
                  <w:lang w:val="en-US"/>
                </w:rPr>
                <w:t>ance</w:t>
              </w:r>
            </w:ins>
            <w:del w:id="2662" w:author="Simon Hellmann" w:date="2025-06-09T12:26:00Z">
              <w:r w:rsidRPr="003B7687" w:rsidDel="000707D9">
                <w:rPr>
                  <w:rFonts w:eastAsia="Garamond" w:cs="Garamond"/>
                  <w:sz w:val="22"/>
                  <w:lang w:val="en-US"/>
                </w:rPr>
                <w:delText>ing</w:delText>
              </w:r>
            </w:del>
            <w:r w:rsidRPr="003B7687">
              <w:rPr>
                <w:rFonts w:eastAsia="Garamond" w:cs="Garamond"/>
                <w:sz w:val="22"/>
                <w:lang w:val="en-US"/>
              </w:rPr>
              <w:t xml:space="preserve"> feeding of very uncertain cattle manure. </w:t>
            </w:r>
            <w:del w:id="2663" w:author="Simon Hellmann" w:date="2025-06-08T17:12:00Z">
              <w:r w:rsidRPr="005622DF" w:rsidDel="000249E0">
                <w:rPr>
                  <w:rFonts w:eastAsia="Garamond" w:cs="Garamond"/>
                  <w:sz w:val="22"/>
                  <w:highlight w:val="yellow"/>
                  <w:lang w:val="en-US"/>
                </w:rPr>
                <w:delText>Controller predictions are shown for 3 time steps (1.5</w:delText>
              </w:r>
              <w:r w:rsidR="00476C22" w:rsidRPr="005622DF" w:rsidDel="000249E0">
                <w:rPr>
                  <w:rFonts w:eastAsia="Garamond" w:cs="Garamond"/>
                  <w:sz w:val="22"/>
                  <w:highlight w:val="yellow"/>
                  <w:lang w:val="en-US"/>
                </w:rPr>
                <w:delText xml:space="preserve"> </w:delText>
              </w:r>
              <w:r w:rsidRPr="005622DF" w:rsidDel="000249E0">
                <w:rPr>
                  <w:rFonts w:eastAsia="Garamond" w:cs="Garamond"/>
                  <w:sz w:val="22"/>
                  <w:highlight w:val="yellow"/>
                  <w:lang w:val="en-US"/>
                </w:rPr>
                <w:delText>h) into the future.</w:delText>
              </w:r>
              <w:r w:rsidR="00BA1A59" w:rsidRPr="003B7687" w:rsidDel="000249E0">
                <w:rPr>
                  <w:rFonts w:eastAsia="Garamond" w:cs="Garamond"/>
                  <w:sz w:val="22"/>
                  <w:lang w:val="en-US"/>
                </w:rPr>
                <w:delText xml:space="preserve"> </w:delText>
              </w:r>
            </w:del>
            <w:r w:rsidR="008E0D89" w:rsidRPr="003B7687">
              <w:rPr>
                <w:rFonts w:eastAsia="Garamond" w:cs="Garamond"/>
                <w:sz w:val="22"/>
                <w:lang w:val="en-US"/>
              </w:rPr>
              <w:t>The prediction horizon was 15 time steps (</w:t>
            </w:r>
            <w:r w:rsidR="00CC289C" w:rsidRPr="003B7687">
              <w:rPr>
                <w:rFonts w:eastAsia="Garamond" w:cs="Garamond"/>
                <w:sz w:val="22"/>
                <w:lang w:val="en-US"/>
              </w:rPr>
              <w:t xml:space="preserve">7.5 h). </w:t>
            </w:r>
            <w:del w:id="2664" w:author="Hellmann, Simon" w:date="2025-06-12T10:38:00Z">
              <w:r w:rsidR="00BA1A59" w:rsidRPr="003B7687" w:rsidDel="008A64E1">
                <w:rPr>
                  <w:rFonts w:eastAsia="Garamond" w:cs="Garamond"/>
                  <w:sz w:val="22"/>
                  <w:lang w:val="en-US"/>
                </w:rPr>
                <w:delText xml:space="preserve">Note the </w:delText>
              </w:r>
              <w:r w:rsidR="000365CC" w:rsidRPr="003B7687" w:rsidDel="008A64E1">
                <w:rPr>
                  <w:rFonts w:eastAsia="Garamond" w:cs="Garamond"/>
                  <w:sz w:val="22"/>
                  <w:lang w:val="en-US"/>
                </w:rPr>
                <w:delText xml:space="preserve">different </w:delText>
              </w:r>
              <w:r w:rsidR="00BA1A59" w:rsidRPr="003B7687" w:rsidDel="008A64E1">
                <w:rPr>
                  <w:rFonts w:eastAsia="Garamond" w:cs="Garamond"/>
                  <w:sz w:val="22"/>
                  <w:lang w:val="en-US"/>
                </w:rPr>
                <w:delText>s</w:delText>
              </w:r>
              <w:r w:rsidR="00BA1A59" w:rsidRPr="00CC6CC8" w:rsidDel="008A64E1">
                <w:rPr>
                  <w:rFonts w:eastAsia="Garamond" w:cs="Garamond"/>
                  <w:color w:val="000000" w:themeColor="text1"/>
                  <w:sz w:val="22"/>
                  <w:lang w:val="en-US"/>
                </w:rPr>
                <w:delText>cale</w:delText>
              </w:r>
              <w:r w:rsidR="000365CC" w:rsidRPr="00CC6CC8" w:rsidDel="008A64E1">
                <w:rPr>
                  <w:rFonts w:eastAsia="Garamond" w:cs="Garamond"/>
                  <w:color w:val="000000" w:themeColor="text1"/>
                  <w:sz w:val="22"/>
                  <w:lang w:val="en-US"/>
                </w:rPr>
                <w:delText>s</w:delText>
              </w:r>
              <w:r w:rsidR="00BA1A59" w:rsidRPr="003E2641" w:rsidDel="008A64E1">
                <w:rPr>
                  <w:rFonts w:eastAsia="Garamond" w:cs="Garamond"/>
                  <w:color w:val="000000" w:themeColor="text1"/>
                  <w:sz w:val="22"/>
                  <w:lang w:val="en-US"/>
                </w:rPr>
                <w:delText xml:space="preserve"> of</w:delText>
              </w:r>
              <w:r w:rsidR="00402397" w:rsidRPr="003E2641" w:rsidDel="008A64E1">
                <w:rPr>
                  <w:rFonts w:eastAsia="Garamond" w:cs="Garamond"/>
                  <w:color w:val="000000" w:themeColor="text1"/>
                  <w:sz w:val="22"/>
                  <w:lang w:val="en-US"/>
                </w:rPr>
                <w:delText xml:space="preserve"> </w:delText>
              </w:r>
              <w:r w:rsidR="00BA1A59" w:rsidRPr="00D5371C" w:rsidDel="008A64E1">
                <w:rPr>
                  <w:rFonts w:eastAsia="Garamond" w:cs="Garamond"/>
                  <w:color w:val="000000" w:themeColor="text1"/>
                  <w:sz w:val="22"/>
                  <w:lang w:val="en-US"/>
                </w:rPr>
                <w:delText>fed substrates for silages (left) and manure (right).</w:delText>
              </w:r>
            </w:del>
          </w:p>
        </w:tc>
      </w:tr>
      <w:tr w:rsidR="3734CF8F" w:rsidRPr="00E948D1" w:rsidDel="000249E0" w14:paraId="06FE02D3" w14:textId="117EA52F" w:rsidTr="3D37C07F">
        <w:trPr>
          <w:trHeight w:val="300"/>
          <w:del w:id="2665" w:author="Simon Hellmann" w:date="2025-06-08T17:15:00Z"/>
        </w:trPr>
        <w:tc>
          <w:tcPr>
            <w:tcW w:w="9019" w:type="dxa"/>
          </w:tcPr>
          <w:p w14:paraId="33C37684" w14:textId="50EC3A1F" w:rsidR="3734CF8F" w:rsidRPr="008D38E5" w:rsidDel="000249E0" w:rsidRDefault="3734CF8F" w:rsidP="7FCC2ADF">
            <w:pPr>
              <w:spacing w:line="416" w:lineRule="auto"/>
              <w:ind w:right="30" w:firstLine="0"/>
              <w:jc w:val="center"/>
              <w:rPr>
                <w:del w:id="2666" w:author="Simon Hellmann" w:date="2025-06-08T17:15:00Z"/>
                <w:lang w:val="en-US"/>
                <w:rPrChange w:id="2667" w:author="Hellmann, Simon" w:date="2025-06-10T10:56:00Z">
                  <w:rPr>
                    <w:del w:id="2668" w:author="Simon Hellmann" w:date="2025-06-08T17:15:00Z"/>
                  </w:rPr>
                </w:rPrChange>
              </w:rPr>
            </w:pPr>
            <w:commentRangeStart w:id="2669"/>
            <w:commentRangeStart w:id="2670"/>
            <w:del w:id="2671" w:author="Simon Hellmann" w:date="2025-06-08T17:12:00Z">
              <w:r w:rsidDel="000249E0">
                <w:rPr>
                  <w:noProof/>
                </w:rPr>
                <w:drawing>
                  <wp:inline distT="0" distB="0" distL="0" distR="0" wp14:anchorId="554C459D" wp14:editId="4D678815">
                    <wp:extent cx="4651829" cy="6977743"/>
                    <wp:effectExtent l="0" t="0" r="0" b="0"/>
                    <wp:docPr id="693051375" name="Grafik 69305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51375" name="Grafik 6930513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2845" cy="6994267"/>
                            </a:xfrm>
                            <a:prstGeom prst="rect">
                              <a:avLst/>
                            </a:prstGeom>
                          </pic:spPr>
                        </pic:pic>
                      </a:graphicData>
                    </a:graphic>
                  </wp:inline>
                </w:drawing>
              </w:r>
            </w:del>
            <w:commentRangeEnd w:id="2669"/>
            <w:commentRangeEnd w:id="2670"/>
            <w:del w:id="2672" w:author="Simon Hellmann" w:date="2025-06-08T17:15:00Z">
              <w:r w:rsidR="005622DF" w:rsidDel="000249E0">
                <w:rPr>
                  <w:rStyle w:val="Kommentarzeichen"/>
                </w:rPr>
                <w:commentReference w:id="2669"/>
              </w:r>
              <w:r w:rsidR="0025752D" w:rsidDel="000249E0">
                <w:rPr>
                  <w:rStyle w:val="Kommentarzeichen"/>
                </w:rPr>
                <w:commentReference w:id="2670"/>
              </w:r>
            </w:del>
          </w:p>
        </w:tc>
      </w:tr>
      <w:tr w:rsidR="3734CF8F" w:rsidRPr="00E948D1" w:rsidDel="000249E0" w14:paraId="06862BF3" w14:textId="397186FD" w:rsidTr="3D37C07F">
        <w:trPr>
          <w:trHeight w:val="300"/>
          <w:del w:id="2673" w:author="Simon Hellmann" w:date="2025-06-08T17:15:00Z"/>
        </w:trPr>
        <w:tc>
          <w:tcPr>
            <w:tcW w:w="9019" w:type="dxa"/>
          </w:tcPr>
          <w:p w14:paraId="1E9919E7" w14:textId="4293C175" w:rsidR="3734CF8F" w:rsidRPr="00BA1A59" w:rsidDel="000249E0" w:rsidRDefault="77A2C42C" w:rsidP="00220152">
            <w:pPr>
              <w:ind w:firstLine="0"/>
              <w:rPr>
                <w:del w:id="2674" w:author="Simon Hellmann" w:date="2025-06-08T17:15:00Z"/>
                <w:rFonts w:eastAsia="Garamond" w:cs="Garamond"/>
                <w:sz w:val="22"/>
                <w:lang w:val="en-US"/>
              </w:rPr>
            </w:pPr>
            <w:commentRangeStart w:id="2675"/>
            <w:del w:id="2676" w:author="Simon Hellmann" w:date="2025-06-08T17:15:00Z">
              <w:r w:rsidRPr="00BC3910" w:rsidDel="000249E0">
                <w:rPr>
                  <w:rFonts w:eastAsia="Garamond" w:cs="Garamond"/>
                  <w:b/>
                  <w:bCs/>
                  <w:sz w:val="22"/>
                  <w:lang w:val="en-US"/>
                </w:rPr>
                <w:delText>Figure 5:</w:delText>
              </w:r>
              <w:commentRangeEnd w:id="2675"/>
              <w:r w:rsidR="007A2D0C" w:rsidDel="000249E0">
                <w:rPr>
                  <w:rStyle w:val="Kommentarzeichen"/>
                </w:rPr>
                <w:commentReference w:id="2675"/>
              </w:r>
              <w:r w:rsidRPr="00BC0157" w:rsidDel="000249E0">
                <w:rPr>
                  <w:rFonts w:eastAsia="Garamond" w:cs="Garamond"/>
                  <w:sz w:val="22"/>
                  <w:lang w:val="en-US"/>
                </w:rPr>
                <w:delText xml:space="preserve"> </w:delText>
              </w:r>
              <w:commentRangeStart w:id="2677"/>
              <w:r w:rsidR="00D87E83" w:rsidRPr="005622DF" w:rsidDel="000249E0">
                <w:rPr>
                  <w:rFonts w:eastAsia="Garamond" w:cs="Garamond"/>
                  <w:sz w:val="22"/>
                  <w:highlight w:val="yellow"/>
                  <w:lang w:val="en-US"/>
                </w:rPr>
                <w:delText xml:space="preserve">Dynamic feeding </w:delText>
              </w:r>
              <w:r w:rsidR="00335085" w:rsidRPr="005622DF" w:rsidDel="000249E0">
                <w:rPr>
                  <w:rFonts w:eastAsia="Garamond" w:cs="Garamond"/>
                  <w:sz w:val="22"/>
                  <w:highlight w:val="yellow"/>
                  <w:lang w:val="en-US"/>
                </w:rPr>
                <w:delText>(1</w:delText>
              </w:r>
              <w:r w:rsidR="00335085" w:rsidRPr="005622DF" w:rsidDel="000249E0">
                <w:rPr>
                  <w:rFonts w:eastAsia="Garamond" w:cs="Garamond"/>
                  <w:sz w:val="22"/>
                  <w:highlight w:val="yellow"/>
                  <w:vertAlign w:val="superscript"/>
                  <w:lang w:val="en-US"/>
                </w:rPr>
                <w:delText>st</w:delText>
              </w:r>
              <w:r w:rsidR="00335085" w:rsidRPr="005622DF" w:rsidDel="000249E0">
                <w:rPr>
                  <w:rFonts w:eastAsia="Garamond" w:cs="Garamond"/>
                  <w:sz w:val="22"/>
                  <w:highlight w:val="yellow"/>
                  <w:lang w:val="en-US"/>
                </w:rPr>
                <w:delText xml:space="preserve"> subplot) </w:delText>
              </w:r>
              <w:r w:rsidR="00D87E83" w:rsidRPr="005622DF" w:rsidDel="000249E0">
                <w:rPr>
                  <w:rFonts w:eastAsia="Garamond" w:cs="Garamond"/>
                  <w:sz w:val="22"/>
                  <w:highlight w:val="yellow"/>
                  <w:lang w:val="en-US"/>
                </w:rPr>
                <w:delText>for cogeneration with robust MPC controller delivers r</w:delText>
              </w:r>
              <w:r w:rsidRPr="005622DF" w:rsidDel="000249E0">
                <w:rPr>
                  <w:rFonts w:eastAsia="Garamond" w:cs="Garamond"/>
                  <w:sz w:val="22"/>
                  <w:highlight w:val="yellow"/>
                  <w:lang w:val="en-US"/>
                </w:rPr>
                <w:delText xml:space="preserve">obust constraints </w:delText>
              </w:r>
              <w:r w:rsidR="00D87E83" w:rsidRPr="005622DF" w:rsidDel="000249E0">
                <w:rPr>
                  <w:rFonts w:eastAsia="Garamond" w:cs="Garamond"/>
                  <w:sz w:val="22"/>
                  <w:highlight w:val="yellow"/>
                  <w:lang w:val="en-US"/>
                </w:rPr>
                <w:delText>satisfaction</w:delText>
              </w:r>
              <w:r w:rsidR="00335085" w:rsidRPr="005622DF" w:rsidDel="000249E0">
                <w:rPr>
                  <w:rFonts w:eastAsia="Garamond" w:cs="Garamond"/>
                  <w:sz w:val="22"/>
                  <w:highlight w:val="yellow"/>
                  <w:lang w:val="en-US"/>
                </w:rPr>
                <w:delText xml:space="preserve">, i.e. safe </w:delText>
              </w:r>
              <w:r w:rsidRPr="005622DF" w:rsidDel="000249E0">
                <w:rPr>
                  <w:rFonts w:eastAsia="Garamond" w:cs="Garamond"/>
                  <w:sz w:val="22"/>
                  <w:highlight w:val="yellow"/>
                  <w:lang w:val="en-US"/>
                </w:rPr>
                <w:delText>gas storage filling limits (</w:delText>
              </w:r>
              <w:r w:rsidR="00335085" w:rsidRPr="005622DF" w:rsidDel="000249E0">
                <w:rPr>
                  <w:rFonts w:eastAsia="Garamond" w:cs="Garamond"/>
                  <w:sz w:val="22"/>
                  <w:highlight w:val="yellow"/>
                  <w:lang w:val="en-US"/>
                </w:rPr>
                <w:delText>3</w:delText>
              </w:r>
              <w:r w:rsidR="00335085" w:rsidRPr="005622DF" w:rsidDel="000249E0">
                <w:rPr>
                  <w:rFonts w:eastAsia="Garamond" w:cs="Garamond"/>
                  <w:sz w:val="22"/>
                  <w:highlight w:val="yellow"/>
                  <w:vertAlign w:val="superscript"/>
                  <w:lang w:val="en-US"/>
                </w:rPr>
                <w:delText>rd</w:delText>
              </w:r>
              <w:r w:rsidR="00335085" w:rsidRPr="005622DF" w:rsidDel="000249E0">
                <w:rPr>
                  <w:rFonts w:eastAsia="Garamond" w:cs="Garamond"/>
                  <w:sz w:val="22"/>
                  <w:highlight w:val="yellow"/>
                  <w:lang w:val="en-US"/>
                </w:rPr>
                <w:delText xml:space="preserve"> </w:delText>
              </w:r>
              <w:r w:rsidR="00D87E83" w:rsidRPr="005622DF" w:rsidDel="000249E0">
                <w:rPr>
                  <w:rFonts w:eastAsia="Garamond" w:cs="Garamond"/>
                  <w:sz w:val="22"/>
                  <w:highlight w:val="yellow"/>
                  <w:lang w:val="en-US"/>
                </w:rPr>
                <w:delText>sub</w:delText>
              </w:r>
              <w:r w:rsidRPr="005622DF" w:rsidDel="000249E0">
                <w:rPr>
                  <w:rFonts w:eastAsia="Garamond" w:cs="Garamond"/>
                  <w:sz w:val="22"/>
                  <w:highlight w:val="yellow"/>
                  <w:lang w:val="en-US"/>
                </w:rPr>
                <w:delText>plot). Despite disturbing feedings of increasing amplitude and duration (</w:delText>
              </w:r>
              <w:r w:rsidR="00335085" w:rsidRPr="005622DF" w:rsidDel="000249E0">
                <w:rPr>
                  <w:rFonts w:eastAsia="Garamond" w:cs="Garamond"/>
                  <w:sz w:val="22"/>
                  <w:highlight w:val="yellow"/>
                  <w:lang w:val="en-US"/>
                </w:rPr>
                <w:delText>2</w:delText>
              </w:r>
              <w:r w:rsidR="00335085" w:rsidRPr="005622DF" w:rsidDel="000249E0">
                <w:rPr>
                  <w:rFonts w:eastAsia="Garamond" w:cs="Garamond"/>
                  <w:sz w:val="22"/>
                  <w:highlight w:val="yellow"/>
                  <w:vertAlign w:val="superscript"/>
                  <w:lang w:val="en-US"/>
                </w:rPr>
                <w:delText>nd</w:delText>
              </w:r>
              <w:r w:rsidR="00335085" w:rsidRPr="005622DF" w:rsidDel="000249E0">
                <w:rPr>
                  <w:rFonts w:eastAsia="Garamond" w:cs="Garamond"/>
                  <w:sz w:val="22"/>
                  <w:highlight w:val="yellow"/>
                  <w:lang w:val="en-US"/>
                </w:rPr>
                <w:delText xml:space="preserve"> </w:delText>
              </w:r>
              <w:r w:rsidR="00D87E83" w:rsidRPr="005622DF" w:rsidDel="000249E0">
                <w:rPr>
                  <w:rFonts w:eastAsia="Garamond" w:cs="Garamond"/>
                  <w:sz w:val="22"/>
                  <w:highlight w:val="yellow"/>
                  <w:lang w:val="en-US"/>
                </w:rPr>
                <w:delText>sub</w:delText>
              </w:r>
              <w:r w:rsidRPr="005622DF" w:rsidDel="000249E0">
                <w:rPr>
                  <w:rFonts w:eastAsia="Garamond" w:cs="Garamond"/>
                  <w:sz w:val="22"/>
                  <w:highlight w:val="yellow"/>
                  <w:lang w:val="en-US"/>
                </w:rPr>
                <w:delText xml:space="preserve">plot) and random gas storage </w:delText>
              </w:r>
              <w:r w:rsidR="00D87E83" w:rsidRPr="005622DF" w:rsidDel="000249E0">
                <w:rPr>
                  <w:rFonts w:eastAsia="Garamond" w:cs="Garamond"/>
                  <w:sz w:val="22"/>
                  <w:highlight w:val="yellow"/>
                  <w:lang w:val="en-US"/>
                </w:rPr>
                <w:delText>measurement noise</w:delText>
              </w:r>
              <w:r w:rsidRPr="005622DF" w:rsidDel="000249E0">
                <w:rPr>
                  <w:rFonts w:eastAsia="Garamond" w:cs="Garamond"/>
                  <w:sz w:val="22"/>
                  <w:highlight w:val="yellow"/>
                  <w:lang w:val="en-US"/>
                </w:rPr>
                <w:delText xml:space="preserve">, hard constraints of the gas storage are never exceeded. </w:delText>
              </w:r>
              <w:commentRangeEnd w:id="2677"/>
              <w:r w:rsidR="007A2D0C" w:rsidRPr="005622DF" w:rsidDel="000249E0">
                <w:rPr>
                  <w:rStyle w:val="Kommentarzeichen"/>
                  <w:highlight w:val="yellow"/>
                </w:rPr>
                <w:commentReference w:id="2677"/>
              </w:r>
              <w:r w:rsidR="00D87E83" w:rsidRPr="005622DF" w:rsidDel="000249E0">
                <w:rPr>
                  <w:rFonts w:eastAsia="Garamond" w:cs="Garamond"/>
                  <w:sz w:val="22"/>
                  <w:highlight w:val="yellow"/>
                  <w:lang w:val="en-US"/>
                </w:rPr>
                <w:delText>Note that the s</w:delText>
              </w:r>
              <w:r w:rsidRPr="005622DF" w:rsidDel="000249E0">
                <w:rPr>
                  <w:rFonts w:eastAsia="Garamond" w:cs="Garamond"/>
                  <w:color w:val="000000" w:themeColor="text1"/>
                  <w:sz w:val="22"/>
                  <w:szCs w:val="24"/>
                  <w:highlight w:val="yellow"/>
                  <w:lang w:val="en-US"/>
                </w:rPr>
                <w:delText xml:space="preserve">cale of fed substrates </w:delText>
              </w:r>
              <w:r w:rsidR="00BE3762" w:rsidRPr="005622DF" w:rsidDel="000249E0">
                <w:rPr>
                  <w:rFonts w:eastAsia="Garamond" w:cs="Garamond"/>
                  <w:color w:val="000000" w:themeColor="text1"/>
                  <w:sz w:val="22"/>
                  <w:szCs w:val="24"/>
                  <w:highlight w:val="yellow"/>
                  <w:lang w:val="en-US"/>
                </w:rPr>
                <w:delText>(1</w:delText>
              </w:r>
              <w:r w:rsidR="00BE3762" w:rsidRPr="005622DF" w:rsidDel="000249E0">
                <w:rPr>
                  <w:rFonts w:eastAsia="Garamond" w:cs="Garamond"/>
                  <w:color w:val="000000" w:themeColor="text1"/>
                  <w:sz w:val="22"/>
                  <w:szCs w:val="24"/>
                  <w:highlight w:val="yellow"/>
                  <w:vertAlign w:val="superscript"/>
                  <w:lang w:val="en-US"/>
                </w:rPr>
                <w:delText>st</w:delText>
              </w:r>
              <w:r w:rsidR="00BE3762" w:rsidRPr="005622DF" w:rsidDel="000249E0">
                <w:rPr>
                  <w:rFonts w:eastAsia="Garamond" w:cs="Garamond"/>
                  <w:color w:val="000000" w:themeColor="text1"/>
                  <w:sz w:val="22"/>
                  <w:szCs w:val="24"/>
                  <w:highlight w:val="yellow"/>
                  <w:lang w:val="en-US"/>
                </w:rPr>
                <w:delText xml:space="preserve"> subplot) </w:delText>
              </w:r>
              <w:r w:rsidRPr="005622DF" w:rsidDel="000249E0">
                <w:rPr>
                  <w:rFonts w:eastAsia="Garamond" w:cs="Garamond"/>
                  <w:color w:val="000000" w:themeColor="text1"/>
                  <w:sz w:val="22"/>
                  <w:szCs w:val="24"/>
                  <w:highlight w:val="yellow"/>
                  <w:lang w:val="en-US"/>
                </w:rPr>
                <w:delText>differs for silages (left) and manure (right).</w:delText>
              </w:r>
              <w:r w:rsidR="00205C73" w:rsidRPr="005622DF" w:rsidDel="000249E0">
                <w:rPr>
                  <w:rFonts w:eastAsia="Garamond" w:cs="Garamond"/>
                  <w:color w:val="000000" w:themeColor="text1"/>
                  <w:sz w:val="22"/>
                  <w:szCs w:val="24"/>
                  <w:highlight w:val="yellow"/>
                  <w:lang w:val="en-US"/>
                </w:rPr>
                <w:delText xml:space="preserve"> CHP operating times are shaded out in grey (3</w:delText>
              </w:r>
              <w:r w:rsidR="00205C73" w:rsidRPr="005622DF" w:rsidDel="000249E0">
                <w:rPr>
                  <w:rFonts w:eastAsia="Garamond" w:cs="Garamond"/>
                  <w:color w:val="000000" w:themeColor="text1"/>
                  <w:sz w:val="22"/>
                  <w:szCs w:val="24"/>
                  <w:highlight w:val="yellow"/>
                  <w:vertAlign w:val="superscript"/>
                  <w:lang w:val="en-US"/>
                </w:rPr>
                <w:delText>rd</w:delText>
              </w:r>
              <w:r w:rsidR="00205C73" w:rsidRPr="005622DF" w:rsidDel="000249E0">
                <w:rPr>
                  <w:rFonts w:eastAsia="Garamond" w:cs="Garamond"/>
                  <w:color w:val="000000" w:themeColor="text1"/>
                  <w:sz w:val="22"/>
                  <w:szCs w:val="24"/>
                  <w:highlight w:val="yellow"/>
                  <w:lang w:val="en-US"/>
                </w:rPr>
                <w:delText xml:space="preserve"> subplot).</w:delText>
              </w:r>
              <w:r w:rsidR="00CC289C" w:rsidRPr="005622DF" w:rsidDel="000249E0">
                <w:rPr>
                  <w:rFonts w:eastAsia="Garamond" w:cs="Garamond"/>
                  <w:color w:val="000000" w:themeColor="text1"/>
                  <w:sz w:val="22"/>
                  <w:szCs w:val="24"/>
                  <w:highlight w:val="yellow"/>
                  <w:lang w:val="en-US"/>
                </w:rPr>
                <w:delText xml:space="preserve"> </w:delText>
              </w:r>
              <w:r w:rsidR="00CC289C" w:rsidRPr="005622DF" w:rsidDel="000249E0">
                <w:rPr>
                  <w:rFonts w:eastAsia="Garamond" w:cs="Garamond"/>
                  <w:sz w:val="22"/>
                  <w:highlight w:val="yellow"/>
                  <w:lang w:val="en-US"/>
                </w:rPr>
                <w:delText>The prediction horizon was 40 time steps (20 h).</w:delText>
              </w:r>
            </w:del>
          </w:p>
        </w:tc>
      </w:tr>
    </w:tbl>
    <w:p w14:paraId="5EA272F3" w14:textId="77777777" w:rsidR="000249E0" w:rsidRDefault="000249E0">
      <w:pPr>
        <w:spacing w:after="0" w:line="276" w:lineRule="auto"/>
        <w:ind w:right="0" w:firstLine="0"/>
        <w:jc w:val="left"/>
        <w:rPr>
          <w:ins w:id="2678" w:author="Simon Hellmann" w:date="2025-06-08T17:15:00Z"/>
          <w:lang w:val="en-US"/>
        </w:rPr>
      </w:pPr>
      <w:ins w:id="2679" w:author="Simon Hellmann" w:date="2025-06-08T17:15:00Z">
        <w:r>
          <w:rPr>
            <w:lang w:val="en-US"/>
          </w:rPr>
          <w:br w:type="page"/>
        </w:r>
      </w:ins>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680" w:author="Simon Hellmann" w:date="2025-06-08T17:18:00Z">
          <w:tblPr>
            <w:tblStyle w:val="Tabellenraster"/>
            <w:tblW w:w="0" w:type="auto"/>
            <w:tblLook w:val="04A0" w:firstRow="1" w:lastRow="0" w:firstColumn="1" w:lastColumn="0" w:noHBand="0" w:noVBand="1"/>
          </w:tblPr>
        </w:tblPrChange>
      </w:tblPr>
      <w:tblGrid>
        <w:gridCol w:w="4509"/>
        <w:gridCol w:w="4510"/>
        <w:tblGridChange w:id="2681">
          <w:tblGrid>
            <w:gridCol w:w="5"/>
            <w:gridCol w:w="4504"/>
            <w:gridCol w:w="5"/>
            <w:gridCol w:w="4505"/>
            <w:gridCol w:w="5"/>
          </w:tblGrid>
        </w:tblGridChange>
      </w:tblGrid>
      <w:tr w:rsidR="000249E0" w14:paraId="344F5608" w14:textId="77777777" w:rsidTr="000249E0">
        <w:trPr>
          <w:ins w:id="2682" w:author="Simon Hellmann" w:date="2025-06-08T17:15:00Z"/>
          <w:trPrChange w:id="2683" w:author="Simon Hellmann" w:date="2025-06-08T17:18:00Z">
            <w:trPr>
              <w:gridBefore w:val="1"/>
            </w:trPr>
          </w:trPrChange>
        </w:trPr>
        <w:tc>
          <w:tcPr>
            <w:tcW w:w="4509" w:type="dxa"/>
            <w:tcPrChange w:id="2684" w:author="Simon Hellmann" w:date="2025-06-08T17:18:00Z">
              <w:tcPr>
                <w:tcW w:w="4509" w:type="dxa"/>
                <w:gridSpan w:val="2"/>
              </w:tcPr>
            </w:tcPrChange>
          </w:tcPr>
          <w:p w14:paraId="0754304D" w14:textId="3B1DEB9C" w:rsidR="000249E0" w:rsidRDefault="000249E0">
            <w:pPr>
              <w:spacing w:after="0" w:line="276" w:lineRule="auto"/>
              <w:ind w:right="0" w:firstLine="0"/>
              <w:jc w:val="left"/>
              <w:rPr>
                <w:ins w:id="2685" w:author="Simon Hellmann" w:date="2025-06-08T17:15:00Z"/>
                <w:lang w:val="en-US"/>
              </w:rPr>
            </w:pPr>
            <w:ins w:id="2686" w:author="Simon Hellmann" w:date="2025-06-08T17:17:00Z">
              <w:r>
                <w:rPr>
                  <w:noProof/>
                  <w:lang w:val="en-US"/>
                </w:rPr>
                <w:lastRenderedPageBreak/>
                <w:drawing>
                  <wp:inline distT="0" distB="0" distL="0" distR="0" wp14:anchorId="05E496BE" wp14:editId="2FE2E3C9">
                    <wp:extent cx="2699999" cy="4049998"/>
                    <wp:effectExtent l="0" t="0" r="5715" b="190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9999" cy="4049998"/>
                            </a:xfrm>
                            <a:prstGeom prst="rect">
                              <a:avLst/>
                            </a:prstGeom>
                          </pic:spPr>
                        </pic:pic>
                      </a:graphicData>
                    </a:graphic>
                  </wp:inline>
                </w:drawing>
              </w:r>
            </w:ins>
          </w:p>
        </w:tc>
        <w:tc>
          <w:tcPr>
            <w:tcW w:w="4510" w:type="dxa"/>
            <w:tcPrChange w:id="2687" w:author="Simon Hellmann" w:date="2025-06-08T17:18:00Z">
              <w:tcPr>
                <w:tcW w:w="4510" w:type="dxa"/>
                <w:gridSpan w:val="2"/>
              </w:tcPr>
            </w:tcPrChange>
          </w:tcPr>
          <w:p w14:paraId="55C2FC21" w14:textId="17072B39" w:rsidR="000249E0" w:rsidRDefault="000249E0">
            <w:pPr>
              <w:spacing w:after="0" w:line="276" w:lineRule="auto"/>
              <w:ind w:right="0" w:firstLine="0"/>
              <w:jc w:val="left"/>
              <w:rPr>
                <w:ins w:id="2688" w:author="Simon Hellmann" w:date="2025-06-08T17:15:00Z"/>
                <w:lang w:val="en-US"/>
              </w:rPr>
            </w:pPr>
            <w:ins w:id="2689" w:author="Simon Hellmann" w:date="2025-06-08T17:17:00Z">
              <w:r>
                <w:rPr>
                  <w:noProof/>
                  <w:lang w:val="en-US"/>
                </w:rPr>
                <w:drawing>
                  <wp:inline distT="0" distB="0" distL="0" distR="0" wp14:anchorId="0911D864" wp14:editId="3A0A1560">
                    <wp:extent cx="2699999" cy="4049998"/>
                    <wp:effectExtent l="0" t="0" r="5715" b="190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9999" cy="4049998"/>
                            </a:xfrm>
                            <a:prstGeom prst="rect">
                              <a:avLst/>
                            </a:prstGeom>
                          </pic:spPr>
                        </pic:pic>
                      </a:graphicData>
                    </a:graphic>
                  </wp:inline>
                </w:drawing>
              </w:r>
            </w:ins>
          </w:p>
        </w:tc>
      </w:tr>
      <w:tr w:rsidR="000249E0" w:rsidRPr="00AA1AEA" w14:paraId="508A18F3" w14:textId="77777777" w:rsidTr="000249E0">
        <w:trPr>
          <w:ins w:id="2690" w:author="Simon Hellmann" w:date="2025-06-08T17:15:00Z"/>
          <w:trPrChange w:id="2691" w:author="Simon Hellmann" w:date="2025-06-08T17:18:00Z">
            <w:trPr>
              <w:gridBefore w:val="1"/>
            </w:trPr>
          </w:trPrChange>
        </w:trPr>
        <w:tc>
          <w:tcPr>
            <w:tcW w:w="9019" w:type="dxa"/>
            <w:gridSpan w:val="2"/>
            <w:tcPrChange w:id="2692" w:author="Simon Hellmann" w:date="2025-06-08T17:18:00Z">
              <w:tcPr>
                <w:tcW w:w="9019" w:type="dxa"/>
                <w:gridSpan w:val="4"/>
              </w:tcPr>
            </w:tcPrChange>
          </w:tcPr>
          <w:p w14:paraId="62A434CA" w14:textId="3565D608" w:rsidR="000249E0" w:rsidRDefault="000249E0">
            <w:pPr>
              <w:spacing w:after="0" w:line="360" w:lineRule="auto"/>
              <w:ind w:right="30" w:firstLine="0"/>
              <w:rPr>
                <w:ins w:id="2693" w:author="Simon Hellmann" w:date="2025-06-08T17:15:00Z"/>
                <w:lang w:val="en-US"/>
              </w:rPr>
              <w:pPrChange w:id="2694" w:author="Simon Hellmann" w:date="2025-06-09T12:14:00Z">
                <w:pPr>
                  <w:spacing w:after="0" w:line="276" w:lineRule="auto"/>
                  <w:ind w:right="0" w:firstLine="0"/>
                  <w:jc w:val="left"/>
                </w:pPr>
              </w:pPrChange>
            </w:pPr>
            <w:commentRangeStart w:id="2695"/>
            <w:commentRangeStart w:id="2696"/>
            <w:ins w:id="2697" w:author="Simon Hellmann" w:date="2025-06-08T17:15:00Z">
              <w:r w:rsidRPr="00BC3910">
                <w:rPr>
                  <w:rFonts w:eastAsia="Garamond" w:cs="Garamond"/>
                  <w:b/>
                  <w:bCs/>
                  <w:sz w:val="22"/>
                  <w:lang w:val="en-US"/>
                </w:rPr>
                <w:t xml:space="preserve">Figure </w:t>
              </w:r>
            </w:ins>
            <w:commentRangeEnd w:id="2695"/>
            <w:ins w:id="2698" w:author="Simon Hellmann" w:date="2025-06-08T17:17:00Z">
              <w:r>
                <w:rPr>
                  <w:rStyle w:val="Kommentarzeichen"/>
                </w:rPr>
                <w:commentReference w:id="2695"/>
              </w:r>
            </w:ins>
            <w:ins w:id="2699" w:author="Simon Hellmann" w:date="2025-06-08T17:15:00Z">
              <w:r w:rsidRPr="00BC3910">
                <w:rPr>
                  <w:rFonts w:eastAsia="Garamond" w:cs="Garamond"/>
                  <w:b/>
                  <w:bCs/>
                  <w:sz w:val="22"/>
                  <w:lang w:val="en-US"/>
                </w:rPr>
                <w:t>5:</w:t>
              </w:r>
              <w:commentRangeEnd w:id="2696"/>
              <w:r w:rsidRPr="000249E0">
                <w:rPr>
                  <w:rFonts w:eastAsia="Garamond" w:cs="Garamond"/>
                  <w:b/>
                  <w:bCs/>
                  <w:sz w:val="22"/>
                  <w:lang w:val="en-US"/>
                  <w:rPrChange w:id="2700" w:author="Simon Hellmann" w:date="2025-06-08T17:16:00Z">
                    <w:rPr>
                      <w:rStyle w:val="Kommentarzeichen"/>
                    </w:rPr>
                  </w:rPrChange>
                </w:rPr>
                <w:commentReference w:id="2696"/>
              </w:r>
              <w:r w:rsidRPr="008D38E5">
                <w:rPr>
                  <w:lang w:val="en-US"/>
                  <w:rPrChange w:id="2701" w:author="Hellmann, Simon" w:date="2025-06-10T10:56:00Z">
                    <w:rPr>
                      <w:rFonts w:eastAsia="Garamond" w:cs="Garamond"/>
                      <w:sz w:val="22"/>
                      <w:lang w:val="en-US"/>
                    </w:rPr>
                  </w:rPrChange>
                </w:rPr>
                <w:t xml:space="preserve"> </w:t>
              </w:r>
            </w:ins>
            <w:ins w:id="2702" w:author="Simon Hellmann" w:date="2025-06-09T12:09:00Z">
              <w:r w:rsidR="00E4630A" w:rsidRPr="008D38E5">
                <w:rPr>
                  <w:sz w:val="22"/>
                  <w:szCs w:val="21"/>
                  <w:lang w:val="en-US"/>
                  <w:rPrChange w:id="2703" w:author="Hellmann, Simon" w:date="2025-06-10T10:56:00Z">
                    <w:rPr>
                      <w:sz w:val="22"/>
                      <w:szCs w:val="21"/>
                    </w:rPr>
                  </w:rPrChange>
                </w:rPr>
                <w:t xml:space="preserve">Dynamic gas production </w:t>
              </w:r>
            </w:ins>
            <w:ins w:id="2704" w:author="Simon Hellmann" w:date="2025-06-08T17:15:00Z">
              <w:r w:rsidRPr="008D38E5">
                <w:rPr>
                  <w:sz w:val="22"/>
                  <w:szCs w:val="21"/>
                  <w:lang w:val="en-US"/>
                  <w:rPrChange w:id="2705" w:author="Hellmann, Simon" w:date="2025-06-10T10:56:00Z">
                    <w:rPr>
                      <w:rFonts w:eastAsia="Garamond" w:cs="Garamond"/>
                      <w:sz w:val="22"/>
                      <w:highlight w:val="yellow"/>
                      <w:lang w:val="en-US"/>
                    </w:rPr>
                  </w:rPrChange>
                </w:rPr>
                <w:t xml:space="preserve">for cogeneration with </w:t>
              </w:r>
            </w:ins>
            <w:ins w:id="2706" w:author="Simon Hellmann" w:date="2025-06-09T12:10:00Z">
              <w:r w:rsidR="00E4630A" w:rsidRPr="008D38E5">
                <w:rPr>
                  <w:sz w:val="22"/>
                  <w:szCs w:val="21"/>
                  <w:lang w:val="en-US"/>
                  <w:rPrChange w:id="2707" w:author="Hellmann, Simon" w:date="2025-06-10T10:56:00Z">
                    <w:rPr>
                      <w:sz w:val="22"/>
                      <w:szCs w:val="21"/>
                    </w:rPr>
                  </w:rPrChange>
                </w:rPr>
                <w:t xml:space="preserve">disturbance feeding and </w:t>
              </w:r>
            </w:ins>
            <w:ins w:id="2708" w:author="Simon Hellmann" w:date="2025-06-09T12:11:00Z">
              <w:r w:rsidR="00E4630A" w:rsidRPr="008D38E5">
                <w:rPr>
                  <w:sz w:val="22"/>
                  <w:szCs w:val="21"/>
                  <w:lang w:val="en-US"/>
                  <w:rPrChange w:id="2709" w:author="Hellmann, Simon" w:date="2025-06-10T10:56:00Z">
                    <w:rPr>
                      <w:sz w:val="22"/>
                      <w:szCs w:val="21"/>
                    </w:rPr>
                  </w:rPrChange>
                </w:rPr>
                <w:t>gas storage measurement noise under robust MPC</w:t>
              </w:r>
            </w:ins>
            <w:ins w:id="2710" w:author="Simon Hellmann" w:date="2025-06-09T12:30:00Z">
              <w:r w:rsidR="002C1336" w:rsidRPr="008D38E5">
                <w:rPr>
                  <w:sz w:val="22"/>
                  <w:szCs w:val="21"/>
                  <w:lang w:val="en-US"/>
                  <w:rPrChange w:id="2711" w:author="Hellmann, Simon" w:date="2025-06-10T10:56:00Z">
                    <w:rPr>
                      <w:sz w:val="22"/>
                      <w:szCs w:val="21"/>
                    </w:rPr>
                  </w:rPrChange>
                </w:rPr>
                <w:t xml:space="preserve"> with different implementations of process inhibition</w:t>
              </w:r>
            </w:ins>
            <w:ins w:id="2712" w:author="Simon Hellmann" w:date="2025-06-09T12:11:00Z">
              <w:r w:rsidR="00E4630A" w:rsidRPr="008D38E5">
                <w:rPr>
                  <w:sz w:val="22"/>
                  <w:szCs w:val="21"/>
                  <w:lang w:val="en-US"/>
                  <w:rPrChange w:id="2713" w:author="Hellmann, Simon" w:date="2025-06-10T10:56:00Z">
                    <w:rPr>
                      <w:sz w:val="22"/>
                      <w:szCs w:val="21"/>
                    </w:rPr>
                  </w:rPrChange>
                </w:rPr>
                <w:t xml:space="preserve">. </w:t>
              </w:r>
            </w:ins>
            <w:ins w:id="2714" w:author="Simon Hellmann" w:date="2025-06-09T12:12:00Z">
              <w:r w:rsidR="00E4630A" w:rsidRPr="008D38E5">
                <w:rPr>
                  <w:sz w:val="22"/>
                  <w:szCs w:val="21"/>
                  <w:lang w:val="en-US"/>
                  <w:rPrChange w:id="2715" w:author="Hellmann, Simon" w:date="2025-06-10T10:56:00Z">
                    <w:rPr>
                      <w:sz w:val="22"/>
                      <w:szCs w:val="21"/>
                    </w:rPr>
                  </w:rPrChange>
                </w:rPr>
                <w:t xml:space="preserve">On the left, the ADM1-R3 </w:t>
              </w:r>
            </w:ins>
            <w:ins w:id="2716" w:author="Simon Hellmann" w:date="2025-06-09T12:17:00Z">
              <w:r w:rsidR="00F9542E" w:rsidRPr="008D38E5">
                <w:rPr>
                  <w:sz w:val="22"/>
                  <w:szCs w:val="21"/>
                  <w:lang w:val="en-US"/>
                  <w:rPrChange w:id="2717" w:author="Hellmann, Simon" w:date="2025-06-10T10:56:00Z">
                    <w:rPr>
                      <w:sz w:val="22"/>
                      <w:szCs w:val="21"/>
                    </w:rPr>
                  </w:rPrChange>
                </w:rPr>
                <w:t>was</w:t>
              </w:r>
            </w:ins>
            <w:ins w:id="2718" w:author="Simon Hellmann" w:date="2025-06-09T12:12:00Z">
              <w:r w:rsidR="00E4630A" w:rsidRPr="008D38E5">
                <w:rPr>
                  <w:sz w:val="22"/>
                  <w:szCs w:val="21"/>
                  <w:lang w:val="en-US"/>
                  <w:rPrChange w:id="2719" w:author="Hellmann, Simon" w:date="2025-06-10T10:56:00Z">
                    <w:rPr>
                      <w:sz w:val="22"/>
                      <w:szCs w:val="21"/>
                    </w:rPr>
                  </w:rPrChange>
                </w:rPr>
                <w:t xml:space="preserve"> implemented </w:t>
              </w:r>
            </w:ins>
            <w:ins w:id="2720" w:author="Simon Hellmann" w:date="2025-06-09T12:13:00Z">
              <w:r w:rsidR="00E4630A" w:rsidRPr="008D38E5">
                <w:rPr>
                  <w:sz w:val="22"/>
                  <w:szCs w:val="21"/>
                  <w:lang w:val="en-US"/>
                  <w:rPrChange w:id="2721" w:author="Hellmann, Simon" w:date="2025-06-10T10:56:00Z">
                    <w:rPr>
                      <w:sz w:val="22"/>
                      <w:szCs w:val="21"/>
                    </w:rPr>
                  </w:rPrChange>
                </w:rPr>
                <w:t xml:space="preserve">conventionally </w:t>
              </w:r>
            </w:ins>
            <w:ins w:id="2722" w:author="Simon Hellmann" w:date="2025-06-09T12:12:00Z">
              <w:r w:rsidR="00E4630A" w:rsidRPr="008D38E5">
                <w:rPr>
                  <w:sz w:val="22"/>
                  <w:szCs w:val="21"/>
                  <w:lang w:val="en-US"/>
                  <w:rPrChange w:id="2723" w:author="Hellmann, Simon" w:date="2025-06-10T10:56:00Z">
                    <w:rPr>
                      <w:sz w:val="22"/>
                      <w:szCs w:val="21"/>
                    </w:rPr>
                  </w:rPrChange>
                </w:rPr>
                <w:t xml:space="preserve">with </w:t>
              </w:r>
            </w:ins>
            <w:ins w:id="2724" w:author="Simon Hellmann" w:date="2025-06-09T12:13:00Z">
              <w:r w:rsidR="00E4630A" w:rsidRPr="008D38E5">
                <w:rPr>
                  <w:sz w:val="22"/>
                  <w:szCs w:val="21"/>
                  <w:lang w:val="en-US"/>
                  <w:rPrChange w:id="2725" w:author="Hellmann, Simon" w:date="2025-06-10T10:56:00Z">
                    <w:rPr>
                      <w:sz w:val="22"/>
                      <w:szCs w:val="21"/>
                    </w:rPr>
                  </w:rPrChange>
                </w:rPr>
                <w:t xml:space="preserve">state-dependent process </w:t>
              </w:r>
            </w:ins>
            <w:ins w:id="2726" w:author="Simon Hellmann" w:date="2025-06-09T12:12:00Z">
              <w:r w:rsidR="00E4630A" w:rsidRPr="008D38E5">
                <w:rPr>
                  <w:sz w:val="22"/>
                  <w:szCs w:val="21"/>
                  <w:lang w:val="en-US"/>
                  <w:rPrChange w:id="2727" w:author="Hellmann, Simon" w:date="2025-06-10T10:56:00Z">
                    <w:rPr>
                      <w:sz w:val="22"/>
                      <w:szCs w:val="21"/>
                    </w:rPr>
                  </w:rPrChange>
                </w:rPr>
                <w:t>inhibition</w:t>
              </w:r>
            </w:ins>
            <w:ins w:id="2728" w:author="Simon Hellmann" w:date="2025-06-09T12:13:00Z">
              <w:r w:rsidR="00E4630A" w:rsidRPr="008D38E5">
                <w:rPr>
                  <w:sz w:val="22"/>
                  <w:szCs w:val="21"/>
                  <w:lang w:val="en-US"/>
                  <w:rPrChange w:id="2729" w:author="Hellmann, Simon" w:date="2025-06-10T10:56:00Z">
                    <w:rPr>
                      <w:sz w:val="22"/>
                      <w:szCs w:val="21"/>
                    </w:rPr>
                  </w:rPrChange>
                </w:rPr>
                <w:t xml:space="preserve">, while on the right, </w:t>
              </w:r>
            </w:ins>
            <w:ins w:id="2730" w:author="Simon Hellmann" w:date="2025-06-09T12:14:00Z">
              <w:r w:rsidR="00E4630A" w:rsidRPr="008D38E5">
                <w:rPr>
                  <w:sz w:val="22"/>
                  <w:szCs w:val="21"/>
                  <w:lang w:val="en-US"/>
                  <w:rPrChange w:id="2731" w:author="Hellmann, Simon" w:date="2025-06-10T10:56:00Z">
                    <w:rPr>
                      <w:sz w:val="22"/>
                      <w:szCs w:val="21"/>
                    </w:rPr>
                  </w:rPrChange>
                </w:rPr>
                <w:t xml:space="preserve">process </w:t>
              </w:r>
            </w:ins>
            <w:ins w:id="2732" w:author="Simon Hellmann" w:date="2025-06-09T12:13:00Z">
              <w:r w:rsidR="00E4630A" w:rsidRPr="008D38E5">
                <w:rPr>
                  <w:sz w:val="22"/>
                  <w:szCs w:val="21"/>
                  <w:lang w:val="en-US"/>
                  <w:rPrChange w:id="2733" w:author="Hellmann, Simon" w:date="2025-06-10T10:56:00Z">
                    <w:rPr>
                      <w:sz w:val="22"/>
                      <w:szCs w:val="21"/>
                    </w:rPr>
                  </w:rPrChange>
                </w:rPr>
                <w:t xml:space="preserve">inhibition </w:t>
              </w:r>
            </w:ins>
            <w:ins w:id="2734" w:author="Simon Hellmann" w:date="2025-06-09T12:17:00Z">
              <w:r w:rsidR="00F9542E" w:rsidRPr="008D38E5">
                <w:rPr>
                  <w:sz w:val="22"/>
                  <w:szCs w:val="21"/>
                  <w:lang w:val="en-US"/>
                  <w:rPrChange w:id="2735" w:author="Hellmann, Simon" w:date="2025-06-10T10:56:00Z">
                    <w:rPr>
                      <w:sz w:val="22"/>
                      <w:szCs w:val="21"/>
                    </w:rPr>
                  </w:rPrChange>
                </w:rPr>
                <w:t>was</w:t>
              </w:r>
            </w:ins>
            <w:ins w:id="2736" w:author="Simon Hellmann" w:date="2025-06-09T12:13:00Z">
              <w:r w:rsidR="00E4630A" w:rsidRPr="008D38E5">
                <w:rPr>
                  <w:sz w:val="22"/>
                  <w:szCs w:val="21"/>
                  <w:lang w:val="en-US"/>
                  <w:rPrChange w:id="2737" w:author="Hellmann, Simon" w:date="2025-06-10T10:56:00Z">
                    <w:rPr>
                      <w:sz w:val="22"/>
                      <w:szCs w:val="21"/>
                    </w:rPr>
                  </w:rPrChange>
                </w:rPr>
                <w:t xml:space="preserve"> ignored</w:t>
              </w:r>
            </w:ins>
            <w:ins w:id="2738" w:author="Simon Hellmann" w:date="2025-06-09T12:14:00Z">
              <w:r w:rsidR="00E4630A" w:rsidRPr="008D38E5">
                <w:rPr>
                  <w:sz w:val="22"/>
                  <w:szCs w:val="21"/>
                  <w:lang w:val="en-US"/>
                  <w:rPrChange w:id="2739" w:author="Hellmann, Simon" w:date="2025-06-10T10:56:00Z">
                    <w:rPr>
                      <w:sz w:val="22"/>
                      <w:szCs w:val="21"/>
                    </w:rPr>
                  </w:rPrChange>
                </w:rPr>
                <w:t xml:space="preserve"> in both controller and plant model</w:t>
              </w:r>
            </w:ins>
            <w:ins w:id="2740" w:author="Simon Hellmann" w:date="2025-06-09T12:31:00Z">
              <w:r w:rsidR="002C1336" w:rsidRPr="008D38E5">
                <w:rPr>
                  <w:sz w:val="22"/>
                  <w:szCs w:val="21"/>
                  <w:lang w:val="en-US"/>
                  <w:rPrChange w:id="2741" w:author="Hellmann, Simon" w:date="2025-06-10T10:56:00Z">
                    <w:rPr>
                      <w:sz w:val="22"/>
                      <w:szCs w:val="21"/>
                    </w:rPr>
                  </w:rPrChange>
                </w:rPr>
                <w:t xml:space="preserve"> (</w:t>
              </w:r>
            </w:ins>
            <m:oMath>
              <m:sSub>
                <m:sSubPr>
                  <m:ctrlPr>
                    <w:ins w:id="2742" w:author="Simon Hellmann" w:date="2025-06-09T12:31:00Z">
                      <w:rPr>
                        <w:rFonts w:ascii="Cambria Math" w:hAnsi="Cambria Math"/>
                        <w:i/>
                        <w:sz w:val="22"/>
                        <w:szCs w:val="21"/>
                      </w:rPr>
                    </w:ins>
                  </m:ctrlPr>
                </m:sSubPr>
                <m:e>
                  <m:r>
                    <w:ins w:id="2743" w:author="Simon Hellmann" w:date="2025-06-09T12:31:00Z">
                      <w:rPr>
                        <w:rFonts w:ascii="Cambria Math" w:hAnsi="Cambria Math"/>
                        <w:sz w:val="22"/>
                        <w:szCs w:val="21"/>
                      </w:rPr>
                      <m:t>I</m:t>
                    </w:ins>
                  </m:r>
                </m:e>
                <m:sub>
                  <m:r>
                    <w:ins w:id="2744" w:author="Simon Hellmann" w:date="2025-06-09T12:31:00Z">
                      <m:rPr>
                        <m:sty m:val="p"/>
                      </m:rPr>
                      <w:rPr>
                        <w:rFonts w:ascii="Cambria Math" w:hAnsi="Cambria Math"/>
                        <w:sz w:val="22"/>
                        <w:szCs w:val="21"/>
                        <w:lang w:val="en-US"/>
                        <w:rPrChange w:id="2745" w:author="Hellmann, Simon" w:date="2025-06-10T10:56:00Z">
                          <w:rPr>
                            <w:rFonts w:ascii="Cambria Math" w:hAnsi="Cambria Math"/>
                            <w:sz w:val="22"/>
                            <w:szCs w:val="21"/>
                          </w:rPr>
                        </w:rPrChange>
                      </w:rPr>
                      <m:t>ac</m:t>
                    </w:ins>
                  </m:r>
                </m:sub>
              </m:sSub>
              <m:r>
                <w:ins w:id="2746" w:author="Simon Hellmann" w:date="2025-06-09T12:31:00Z">
                  <w:rPr>
                    <w:rFonts w:ascii="Cambria Math" w:hAnsi="Cambria Math"/>
                    <w:sz w:val="22"/>
                    <w:szCs w:val="21"/>
                    <w:lang w:val="en-US"/>
                    <w:rPrChange w:id="2747" w:author="Hellmann, Simon" w:date="2025-06-10T10:56:00Z">
                      <w:rPr>
                        <w:rFonts w:ascii="Cambria Math" w:hAnsi="Cambria Math"/>
                        <w:sz w:val="22"/>
                        <w:szCs w:val="21"/>
                      </w:rPr>
                    </w:rPrChange>
                  </w:rPr>
                  <m:t>=1)</m:t>
                </w:ins>
              </m:r>
            </m:oMath>
            <w:ins w:id="2748" w:author="Simon Hellmann" w:date="2025-06-09T12:13:00Z">
              <w:r w:rsidR="00E4630A" w:rsidRPr="008D38E5">
                <w:rPr>
                  <w:sz w:val="22"/>
                  <w:szCs w:val="21"/>
                  <w:lang w:val="en-US"/>
                  <w:rPrChange w:id="2749" w:author="Hellmann, Simon" w:date="2025-06-10T10:56:00Z">
                    <w:rPr>
                      <w:sz w:val="22"/>
                      <w:szCs w:val="21"/>
                    </w:rPr>
                  </w:rPrChange>
                </w:rPr>
                <w:t>.</w:t>
              </w:r>
            </w:ins>
            <w:ins w:id="2750" w:author="Simon Hellmann" w:date="2025-06-08T17:15:00Z">
              <w:r w:rsidRPr="008D38E5">
                <w:rPr>
                  <w:sz w:val="22"/>
                  <w:szCs w:val="21"/>
                  <w:lang w:val="en-US"/>
                  <w:rPrChange w:id="2751" w:author="Hellmann, Simon" w:date="2025-06-10T10:56:00Z">
                    <w:rPr>
                      <w:rFonts w:eastAsia="Garamond" w:cs="Garamond"/>
                      <w:color w:val="000000" w:themeColor="text1"/>
                      <w:sz w:val="22"/>
                      <w:szCs w:val="24"/>
                      <w:highlight w:val="yellow"/>
                      <w:lang w:val="en-US"/>
                    </w:rPr>
                  </w:rPrChange>
                </w:rPr>
                <w:t xml:space="preserve"> </w:t>
              </w:r>
              <w:r w:rsidRPr="008D38E5">
                <w:rPr>
                  <w:sz w:val="22"/>
                  <w:szCs w:val="21"/>
                  <w:lang w:val="en-US"/>
                  <w:rPrChange w:id="2752" w:author="Hellmann, Simon" w:date="2025-06-10T10:56:00Z">
                    <w:rPr>
                      <w:rFonts w:eastAsia="Garamond" w:cs="Garamond"/>
                      <w:sz w:val="22"/>
                      <w:highlight w:val="yellow"/>
                      <w:lang w:val="en-US"/>
                    </w:rPr>
                  </w:rPrChange>
                </w:rPr>
                <w:t>The prediction horizon was 4</w:t>
              </w:r>
            </w:ins>
            <w:ins w:id="2753" w:author="Hellmann, Simon" w:date="2025-06-11T21:52:00Z">
              <w:r w:rsidR="00FD5409">
                <w:rPr>
                  <w:sz w:val="22"/>
                  <w:szCs w:val="21"/>
                  <w:lang w:val="en-US"/>
                </w:rPr>
                <w:t>8</w:t>
              </w:r>
            </w:ins>
            <w:ins w:id="2754" w:author="Simon Hellmann" w:date="2025-06-08T17:15:00Z">
              <w:del w:id="2755" w:author="Hellmann, Simon" w:date="2025-06-11T21:52:00Z">
                <w:r w:rsidRPr="008D38E5" w:rsidDel="00FD5409">
                  <w:rPr>
                    <w:sz w:val="22"/>
                    <w:szCs w:val="21"/>
                    <w:lang w:val="en-US"/>
                    <w:rPrChange w:id="2756" w:author="Hellmann, Simon" w:date="2025-06-10T10:56:00Z">
                      <w:rPr>
                        <w:rFonts w:eastAsia="Garamond" w:cs="Garamond"/>
                        <w:sz w:val="22"/>
                        <w:highlight w:val="yellow"/>
                        <w:lang w:val="en-US"/>
                      </w:rPr>
                    </w:rPrChange>
                  </w:rPr>
                  <w:delText>0</w:delText>
                </w:r>
              </w:del>
              <w:r w:rsidRPr="008D38E5">
                <w:rPr>
                  <w:sz w:val="22"/>
                  <w:szCs w:val="21"/>
                  <w:lang w:val="en-US"/>
                  <w:rPrChange w:id="2757" w:author="Hellmann, Simon" w:date="2025-06-10T10:56:00Z">
                    <w:rPr>
                      <w:rFonts w:eastAsia="Garamond" w:cs="Garamond"/>
                      <w:sz w:val="22"/>
                      <w:highlight w:val="yellow"/>
                      <w:lang w:val="en-US"/>
                    </w:rPr>
                  </w:rPrChange>
                </w:rPr>
                <w:t xml:space="preserve"> time steps (2</w:t>
              </w:r>
            </w:ins>
            <w:ins w:id="2758" w:author="Hellmann, Simon" w:date="2025-06-11T21:59:00Z">
              <w:r w:rsidR="00573F08">
                <w:rPr>
                  <w:sz w:val="22"/>
                  <w:szCs w:val="21"/>
                  <w:lang w:val="en-US"/>
                </w:rPr>
                <w:t>4</w:t>
              </w:r>
            </w:ins>
            <w:ins w:id="2759" w:author="Simon Hellmann" w:date="2025-06-08T17:15:00Z">
              <w:del w:id="2760" w:author="Hellmann, Simon" w:date="2025-06-11T21:59:00Z">
                <w:r w:rsidRPr="008D38E5" w:rsidDel="00573F08">
                  <w:rPr>
                    <w:sz w:val="22"/>
                    <w:szCs w:val="21"/>
                    <w:lang w:val="en-US"/>
                    <w:rPrChange w:id="2761" w:author="Hellmann, Simon" w:date="2025-06-10T10:56:00Z">
                      <w:rPr>
                        <w:rFonts w:eastAsia="Garamond" w:cs="Garamond"/>
                        <w:sz w:val="22"/>
                        <w:highlight w:val="yellow"/>
                        <w:lang w:val="en-US"/>
                      </w:rPr>
                    </w:rPrChange>
                  </w:rPr>
                  <w:delText>0</w:delText>
                </w:r>
              </w:del>
              <w:r w:rsidRPr="008D38E5">
                <w:rPr>
                  <w:sz w:val="22"/>
                  <w:szCs w:val="21"/>
                  <w:lang w:val="en-US"/>
                  <w:rPrChange w:id="2762" w:author="Hellmann, Simon" w:date="2025-06-10T10:56:00Z">
                    <w:rPr>
                      <w:rFonts w:eastAsia="Garamond" w:cs="Garamond"/>
                      <w:sz w:val="22"/>
                      <w:highlight w:val="yellow"/>
                      <w:lang w:val="en-US"/>
                    </w:rPr>
                  </w:rPrChange>
                </w:rPr>
                <w:t xml:space="preserve"> h).</w:t>
              </w:r>
            </w:ins>
            <w:ins w:id="2763" w:author="Simon Hellmann" w:date="2025-06-09T12:15:00Z">
              <w:r w:rsidR="00E4630A" w:rsidRPr="008D38E5">
                <w:rPr>
                  <w:sz w:val="22"/>
                  <w:szCs w:val="21"/>
                  <w:lang w:val="en-US"/>
                  <w:rPrChange w:id="2764" w:author="Hellmann, Simon" w:date="2025-06-10T10:56:00Z">
                    <w:rPr>
                      <w:sz w:val="22"/>
                      <w:szCs w:val="21"/>
                    </w:rPr>
                  </w:rPrChange>
                </w:rPr>
                <w:t xml:space="preserve"> CHP on</w:t>
              </w:r>
            </w:ins>
            <w:ins w:id="2765" w:author="Simon Hellmann" w:date="2025-06-09T16:45:00Z">
              <w:r w:rsidR="00F02317" w:rsidRPr="008D38E5">
                <w:rPr>
                  <w:sz w:val="22"/>
                  <w:szCs w:val="21"/>
                  <w:lang w:val="en-US"/>
                  <w:rPrChange w:id="2766" w:author="Hellmann, Simon" w:date="2025-06-10T10:56:00Z">
                    <w:rPr>
                      <w:sz w:val="22"/>
                      <w:szCs w:val="21"/>
                    </w:rPr>
                  </w:rPrChange>
                </w:rPr>
                <w:t>-</w:t>
              </w:r>
            </w:ins>
            <w:ins w:id="2767" w:author="Simon Hellmann" w:date="2025-06-09T12:15:00Z">
              <w:r w:rsidR="00E4630A" w:rsidRPr="008D38E5">
                <w:rPr>
                  <w:sz w:val="22"/>
                  <w:szCs w:val="21"/>
                  <w:lang w:val="en-US"/>
                  <w:rPrChange w:id="2768" w:author="Hellmann, Simon" w:date="2025-06-10T10:56:00Z">
                    <w:rPr>
                      <w:sz w:val="22"/>
                      <w:szCs w:val="21"/>
                    </w:rPr>
                  </w:rPrChange>
                </w:rPr>
                <w:t xml:space="preserve">times are indicated by grey </w:t>
              </w:r>
            </w:ins>
            <w:ins w:id="2769" w:author="Hellmann, Simon" w:date="2025-06-12T10:05:00Z">
              <w:r w:rsidR="00E948D1">
                <w:rPr>
                  <w:rFonts w:eastAsia="Garamond" w:cs="Garamond"/>
                  <w:sz w:val="22"/>
                  <w:lang w:val="en-US"/>
                </w:rPr>
                <w:t xml:space="preserve">background </w:t>
              </w:r>
            </w:ins>
            <w:ins w:id="2770" w:author="Simon Hellmann" w:date="2025-06-09T12:15:00Z">
              <w:r w:rsidR="00E4630A" w:rsidRPr="008D38E5">
                <w:rPr>
                  <w:sz w:val="22"/>
                  <w:szCs w:val="21"/>
                  <w:lang w:val="en-US"/>
                  <w:rPrChange w:id="2771" w:author="Hellmann, Simon" w:date="2025-06-10T10:56:00Z">
                    <w:rPr>
                      <w:sz w:val="22"/>
                      <w:szCs w:val="21"/>
                    </w:rPr>
                  </w:rPrChange>
                </w:rPr>
                <w:t>shading</w:t>
              </w:r>
              <w:del w:id="2772" w:author="Hellmann, Simon" w:date="2025-06-12T10:04:00Z">
                <w:r w:rsidR="00E4630A" w:rsidRPr="008D38E5" w:rsidDel="00E948D1">
                  <w:rPr>
                    <w:sz w:val="22"/>
                    <w:szCs w:val="21"/>
                    <w:lang w:val="en-US"/>
                    <w:rPrChange w:id="2773" w:author="Hellmann, Simon" w:date="2025-06-10T10:56:00Z">
                      <w:rPr>
                        <w:sz w:val="22"/>
                        <w:szCs w:val="21"/>
                      </w:rPr>
                    </w:rPrChange>
                  </w:rPr>
                  <w:delText xml:space="preserve"> in the GS plot</w:delText>
                </w:r>
              </w:del>
              <w:r w:rsidR="00E4630A" w:rsidRPr="008D38E5">
                <w:rPr>
                  <w:sz w:val="22"/>
                  <w:szCs w:val="21"/>
                  <w:lang w:val="en-US"/>
                  <w:rPrChange w:id="2774" w:author="Hellmann, Simon" w:date="2025-06-10T10:56:00Z">
                    <w:rPr>
                      <w:sz w:val="22"/>
                      <w:szCs w:val="21"/>
                    </w:rPr>
                  </w:rPrChange>
                </w:rPr>
                <w:t>.</w:t>
              </w:r>
            </w:ins>
          </w:p>
        </w:tc>
      </w:tr>
    </w:tbl>
    <w:p w14:paraId="2693A38A" w14:textId="41D18401" w:rsidR="3734CF8F" w:rsidRPr="00AA0B53" w:rsidDel="000249E0" w:rsidRDefault="000249E0">
      <w:pPr>
        <w:spacing w:after="0" w:line="276" w:lineRule="auto"/>
        <w:ind w:right="0" w:firstLine="0"/>
        <w:jc w:val="left"/>
        <w:rPr>
          <w:del w:id="2775" w:author="Simon Hellmann" w:date="2025-06-08T17:15:00Z"/>
          <w:lang w:val="en-US"/>
        </w:rPr>
        <w:pPrChange w:id="2776" w:author="Simon Hellmann" w:date="2025-06-08T21:58:00Z">
          <w:pPr>
            <w:ind w:firstLine="0"/>
          </w:pPr>
        </w:pPrChange>
      </w:pPr>
      <w:ins w:id="2777" w:author="Simon Hellmann" w:date="2025-06-08T17:15:00Z">
        <w:r>
          <w:rPr>
            <w:lang w:val="en-US"/>
          </w:rPr>
          <w:br w:type="page"/>
        </w:r>
      </w:ins>
    </w:p>
    <w:p w14:paraId="534FD1DD" w14:textId="289FB2F0" w:rsidR="00BC0157" w:rsidDel="000249E0" w:rsidRDefault="00BC0157">
      <w:pPr>
        <w:ind w:firstLine="0"/>
        <w:rPr>
          <w:del w:id="2778" w:author="Simon Hellmann" w:date="2025-06-08T17:15:00Z"/>
          <w:lang w:val="en-US"/>
        </w:rPr>
        <w:pPrChange w:id="2779" w:author="Simon Hellmann" w:date="2025-06-08T17:15:00Z">
          <w:pPr/>
        </w:pPrChange>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5"/>
      </w:tblGrid>
      <w:tr w:rsidR="00D5169A" w14:paraId="0FD29978" w14:textId="77777777" w:rsidTr="00336D11">
        <w:tc>
          <w:tcPr>
            <w:tcW w:w="2500" w:type="pct"/>
          </w:tcPr>
          <w:p w14:paraId="78655D72" w14:textId="521453A2" w:rsidR="00B5401B" w:rsidRDefault="002A0A4A" w:rsidP="001A45BE">
            <w:pPr>
              <w:ind w:firstLine="0"/>
              <w:rPr>
                <w:lang w:val="en-US"/>
              </w:rPr>
            </w:pPr>
            <w:ins w:id="2780" w:author="Hellmann, Simon" w:date="2025-06-12T19:20:00Z">
              <w:r>
                <w:rPr>
                  <w:noProof/>
                  <w:lang w:val="en-US"/>
                </w:rPr>
                <w:drawing>
                  <wp:inline distT="0" distB="0" distL="0" distR="0" wp14:anchorId="70D94225" wp14:editId="1C49107C">
                    <wp:extent cx="2807999" cy="3509998"/>
                    <wp:effectExtent l="0" t="0" r="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7999" cy="3509998"/>
                            </a:xfrm>
                            <a:prstGeom prst="rect">
                              <a:avLst/>
                            </a:prstGeom>
                          </pic:spPr>
                        </pic:pic>
                      </a:graphicData>
                    </a:graphic>
                  </wp:inline>
                </w:drawing>
              </w:r>
            </w:ins>
            <w:del w:id="2781" w:author="Hellmann, Simon" w:date="2025-06-12T19:20:00Z">
              <w:r w:rsidR="00B5401B" w:rsidDel="002A0A4A">
                <w:rPr>
                  <w:noProof/>
                  <w:lang w:val="en-US"/>
                </w:rPr>
                <w:drawing>
                  <wp:inline distT="0" distB="0" distL="0" distR="0" wp14:anchorId="20199B70" wp14:editId="124B7606">
                    <wp:extent cx="2807999" cy="3509999"/>
                    <wp:effectExtent l="0" t="0" r="0" b="0"/>
                    <wp:docPr id="209528940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89408" name="Grafik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07999" cy="3509999"/>
                            </a:xfrm>
                            <a:prstGeom prst="rect">
                              <a:avLst/>
                            </a:prstGeom>
                          </pic:spPr>
                        </pic:pic>
                      </a:graphicData>
                    </a:graphic>
                  </wp:inline>
                </w:drawing>
              </w:r>
            </w:del>
          </w:p>
        </w:tc>
        <w:tc>
          <w:tcPr>
            <w:tcW w:w="2500" w:type="pct"/>
          </w:tcPr>
          <w:p w14:paraId="52AB4714" w14:textId="191E7471" w:rsidR="00B5401B" w:rsidRDefault="002A0A4A" w:rsidP="001A45BE">
            <w:pPr>
              <w:ind w:firstLine="0"/>
              <w:rPr>
                <w:lang w:val="en-US"/>
              </w:rPr>
            </w:pPr>
            <w:ins w:id="2782" w:author="Hellmann, Simon" w:date="2025-06-12T19:20:00Z">
              <w:r>
                <w:rPr>
                  <w:noProof/>
                  <w:lang w:val="en-US"/>
                </w:rPr>
                <w:drawing>
                  <wp:inline distT="0" distB="0" distL="0" distR="0" wp14:anchorId="4ECD20E2" wp14:editId="0FE9ED80">
                    <wp:extent cx="2807999" cy="3509998"/>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7999" cy="3509998"/>
                            </a:xfrm>
                            <a:prstGeom prst="rect">
                              <a:avLst/>
                            </a:prstGeom>
                          </pic:spPr>
                        </pic:pic>
                      </a:graphicData>
                    </a:graphic>
                  </wp:inline>
                </w:drawing>
              </w:r>
              <w:r w:rsidDel="002A0A4A">
                <w:rPr>
                  <w:noProof/>
                  <w:lang w:val="en-US"/>
                </w:rPr>
                <w:t xml:space="preserve"> </w:t>
              </w:r>
            </w:ins>
            <w:del w:id="2783" w:author="Hellmann, Simon" w:date="2025-06-12T19:20:00Z">
              <w:r w:rsidR="00B5401B" w:rsidDel="002A0A4A">
                <w:rPr>
                  <w:noProof/>
                  <w:lang w:val="en-US"/>
                </w:rPr>
                <w:drawing>
                  <wp:inline distT="0" distB="0" distL="0" distR="0" wp14:anchorId="35E2C148" wp14:editId="20509982">
                    <wp:extent cx="2807999" cy="3509999"/>
                    <wp:effectExtent l="0" t="0" r="0" b="0"/>
                    <wp:docPr id="1007292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9215" name="Grafik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7999" cy="3509999"/>
                            </a:xfrm>
                            <a:prstGeom prst="rect">
                              <a:avLst/>
                            </a:prstGeom>
                          </pic:spPr>
                        </pic:pic>
                      </a:graphicData>
                    </a:graphic>
                  </wp:inline>
                </w:drawing>
              </w:r>
            </w:del>
          </w:p>
        </w:tc>
      </w:tr>
      <w:tr w:rsidR="00B5401B" w:rsidRPr="00AA1AEA" w14:paraId="1175989A" w14:textId="77777777" w:rsidTr="00336D11">
        <w:tc>
          <w:tcPr>
            <w:tcW w:w="2500" w:type="pct"/>
            <w:gridSpan w:val="2"/>
          </w:tcPr>
          <w:p w14:paraId="1D5643D9" w14:textId="29F8048A" w:rsidR="00B5401B" w:rsidRPr="00220152" w:rsidRDefault="00B5401B" w:rsidP="00F80BB5">
            <w:pPr>
              <w:ind w:firstLine="0"/>
              <w:rPr>
                <w:sz w:val="22"/>
                <w:lang w:val="en-US"/>
              </w:rPr>
            </w:pPr>
            <w:commentRangeStart w:id="2784"/>
            <w:r w:rsidRPr="00220152">
              <w:rPr>
                <w:b/>
                <w:bCs/>
                <w:noProof/>
                <w:sz w:val="22"/>
                <w:lang w:val="en-US"/>
              </w:rPr>
              <w:t>Figure 6:</w:t>
            </w:r>
            <w:r w:rsidRPr="00220152">
              <w:rPr>
                <w:noProof/>
                <w:sz w:val="22"/>
                <w:lang w:val="en-US"/>
              </w:rPr>
              <w:t xml:space="preserve"> </w:t>
            </w:r>
            <w:commentRangeEnd w:id="2784"/>
            <w:r w:rsidR="0025752D">
              <w:rPr>
                <w:rStyle w:val="Kommentarzeichen"/>
              </w:rPr>
              <w:commentReference w:id="2784"/>
            </w:r>
            <w:r w:rsidRPr="00220152">
              <w:rPr>
                <w:noProof/>
                <w:sz w:val="22"/>
                <w:lang w:val="en-US"/>
              </w:rPr>
              <w:t xml:space="preserve">Comparison of </w:t>
            </w:r>
            <w:ins w:id="2785" w:author="Hellmann, Simon" w:date="2025-06-12T19:20:00Z">
              <w:r w:rsidR="002A0A4A" w:rsidRPr="00220152">
                <w:rPr>
                  <w:noProof/>
                  <w:sz w:val="22"/>
                  <w:lang w:val="en-US"/>
                </w:rPr>
                <w:t xml:space="preserve">robust </w:t>
              </w:r>
            </w:ins>
            <w:del w:id="2786" w:author="Hellmann, Simon" w:date="2025-06-12T19:20:00Z">
              <w:r w:rsidRPr="00220152" w:rsidDel="002A0A4A">
                <w:rPr>
                  <w:noProof/>
                  <w:sz w:val="22"/>
                  <w:lang w:val="en-US"/>
                </w:rPr>
                <w:delText xml:space="preserve">nominal </w:delText>
              </w:r>
            </w:del>
            <w:r w:rsidRPr="00220152">
              <w:rPr>
                <w:noProof/>
                <w:sz w:val="22"/>
                <w:lang w:val="en-US"/>
              </w:rPr>
              <w:t>(left) and</w:t>
            </w:r>
            <w:ins w:id="2787" w:author="Hellmann, Simon" w:date="2025-06-12T19:20:00Z">
              <w:r w:rsidR="002A0A4A" w:rsidRPr="00220152">
                <w:rPr>
                  <w:noProof/>
                  <w:sz w:val="22"/>
                  <w:lang w:val="en-US"/>
                </w:rPr>
                <w:t xml:space="preserve"> nominal</w:t>
              </w:r>
            </w:ins>
            <w:del w:id="2788" w:author="Hellmann, Simon" w:date="2025-06-12T19:20:00Z">
              <w:r w:rsidRPr="00220152" w:rsidDel="002A0A4A">
                <w:rPr>
                  <w:noProof/>
                  <w:sz w:val="22"/>
                  <w:lang w:val="en-US"/>
                </w:rPr>
                <w:delText xml:space="preserve"> robust</w:delText>
              </w:r>
            </w:del>
            <w:r w:rsidRPr="00220152">
              <w:rPr>
                <w:noProof/>
                <w:sz w:val="22"/>
                <w:lang w:val="en-US"/>
              </w:rPr>
              <w:t xml:space="preserve"> MPC (right) </w:t>
            </w:r>
            <w:ins w:id="2789" w:author="Simon Hellmann" w:date="2025-06-09T12:32:00Z">
              <w:r w:rsidR="00F80BB5">
                <w:rPr>
                  <w:noProof/>
                  <w:sz w:val="22"/>
                  <w:lang w:val="en-US"/>
                </w:rPr>
                <w:t xml:space="preserve">in the light of </w:t>
              </w:r>
            </w:ins>
            <w:ins w:id="2790" w:author="Simon Hellmann" w:date="2025-06-09T12:33:00Z">
              <w:r w:rsidR="00F80BB5">
                <w:rPr>
                  <w:noProof/>
                  <w:sz w:val="22"/>
                  <w:lang w:val="en-US"/>
                </w:rPr>
                <w:t xml:space="preserve">plant-model mismatch </w:t>
              </w:r>
            </w:ins>
            <w:r w:rsidRPr="00220152">
              <w:rPr>
                <w:noProof/>
                <w:sz w:val="22"/>
                <w:lang w:val="en-US"/>
              </w:rPr>
              <w:t xml:space="preserve">during cogeneration </w:t>
            </w:r>
            <w:ins w:id="2791" w:author="Simon Hellmann" w:date="2025-06-09T12:32:00Z">
              <w:r w:rsidR="00F80BB5">
                <w:rPr>
                  <w:noProof/>
                  <w:sz w:val="22"/>
                  <w:lang w:val="en-US"/>
                </w:rPr>
                <w:t>without disturbance feeding and GS measurement noise</w:t>
              </w:r>
            </w:ins>
            <w:ins w:id="2792" w:author="Simon Hellmann" w:date="2025-06-09T13:42:00Z">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r w:rsidR="003E5D26" w:rsidRPr="00BC3910">
                <w:rPr>
                  <w:rFonts w:eastAsia="Garamond" w:cs="Garamond"/>
                  <w:sz w:val="22"/>
                  <w:lang w:val="en-US"/>
                </w:rPr>
                <w:t>4</w:t>
              </w:r>
            </w:ins>
            <w:ins w:id="2793" w:author="Hellmann, Simon" w:date="2025-06-11T21:59:00Z">
              <w:r w:rsidR="00573F08">
                <w:rPr>
                  <w:rFonts w:eastAsia="Garamond" w:cs="Garamond"/>
                  <w:sz w:val="22"/>
                  <w:lang w:val="en-US"/>
                </w:rPr>
                <w:t>8</w:t>
              </w:r>
            </w:ins>
            <w:ins w:id="2794" w:author="Simon Hellmann" w:date="2025-06-09T13:42:00Z">
              <w:del w:id="2795" w:author="Hellmann, Simon" w:date="2025-06-11T21:59:00Z">
                <w:r w:rsidR="003E5D26" w:rsidRPr="00BC3910" w:rsidDel="00573F08">
                  <w:rPr>
                    <w:rFonts w:eastAsia="Garamond" w:cs="Garamond"/>
                    <w:sz w:val="22"/>
                    <w:lang w:val="en-US"/>
                  </w:rPr>
                  <w:delText>0</w:delText>
                </w:r>
              </w:del>
              <w:r w:rsidR="003E5D26" w:rsidRPr="00BC3910">
                <w:rPr>
                  <w:rFonts w:eastAsia="Garamond" w:cs="Garamond"/>
                  <w:sz w:val="22"/>
                  <w:lang w:val="en-US"/>
                </w:rPr>
                <w:t xml:space="preserve"> time steps (2</w:t>
              </w:r>
              <w:del w:id="2796" w:author="Hellmann, Simon" w:date="2025-06-11T21:59:00Z">
                <w:r w:rsidR="003E5D26" w:rsidRPr="00BC3910" w:rsidDel="00573F08">
                  <w:rPr>
                    <w:rFonts w:eastAsia="Garamond" w:cs="Garamond"/>
                    <w:sz w:val="22"/>
                    <w:lang w:val="en-US"/>
                  </w:rPr>
                  <w:delText>0</w:delText>
                </w:r>
              </w:del>
            </w:ins>
            <w:ins w:id="2797" w:author="Hellmann, Simon" w:date="2025-06-11T21:59:00Z">
              <w:r w:rsidR="00573F08">
                <w:rPr>
                  <w:rFonts w:eastAsia="Garamond" w:cs="Garamond"/>
                  <w:sz w:val="22"/>
                  <w:lang w:val="en-US"/>
                </w:rPr>
                <w:t>4</w:t>
              </w:r>
            </w:ins>
            <w:ins w:id="2798" w:author="Simon Hellmann" w:date="2025-06-09T13:42:00Z">
              <w:r w:rsidR="003E5D26" w:rsidRPr="00BC3910">
                <w:rPr>
                  <w:rFonts w:eastAsia="Garamond" w:cs="Garamond"/>
                  <w:sz w:val="22"/>
                  <w:lang w:val="en-US"/>
                </w:rPr>
                <w:t xml:space="preserve"> h)</w:t>
              </w:r>
            </w:ins>
            <w:ins w:id="2799" w:author="Simon Hellmann" w:date="2025-06-09T12:32:00Z">
              <w:r w:rsidR="00F80BB5">
                <w:rPr>
                  <w:noProof/>
                  <w:sz w:val="22"/>
                  <w:lang w:val="en-US"/>
                </w:rPr>
                <w:t xml:space="preserve">. </w:t>
              </w:r>
            </w:ins>
            <w:del w:id="2800" w:author="Simon Hellmann" w:date="2025-06-09T12:32:00Z">
              <w:r w:rsidRPr="00220152" w:rsidDel="00F80BB5">
                <w:rPr>
                  <w:noProof/>
                  <w:sz w:val="22"/>
                  <w:lang w:val="en-US"/>
                </w:rPr>
                <w:delText xml:space="preserve">with plant-model mismatch. </w:delText>
              </w:r>
            </w:del>
            <w:del w:id="2801" w:author="Simon Hellmann" w:date="2025-06-09T13:32:00Z">
              <w:r w:rsidRPr="00220152" w:rsidDel="00A25B57">
                <w:rPr>
                  <w:noProof/>
                  <w:sz w:val="22"/>
                  <w:lang w:val="en-US"/>
                </w:rPr>
                <w:delText>While nominal MPC becomes unstable at day 2</w:delText>
              </w:r>
            </w:del>
            <w:del w:id="2802" w:author="Simon Hellmann" w:date="2025-06-09T12:33:00Z">
              <w:r w:rsidR="007261C5" w:rsidDel="00F80BB5">
                <w:rPr>
                  <w:noProof/>
                  <w:sz w:val="22"/>
                  <w:lang w:val="en-US"/>
                </w:rPr>
                <w:delText>3</w:delText>
              </w:r>
            </w:del>
            <w:del w:id="2803" w:author="Simon Hellmann" w:date="2025-06-09T13:32:00Z">
              <w:r w:rsidRPr="00220152" w:rsidDel="00A25B57">
                <w:rPr>
                  <w:noProof/>
                  <w:sz w:val="22"/>
                  <w:lang w:val="en-US"/>
                </w:rPr>
                <w:delText>, robust MPC maintains process stability and ensures save gas storage operating limits.</w:delText>
              </w:r>
              <w:r w:rsidR="00670AF8" w:rsidRPr="00220152" w:rsidDel="00A25B57">
                <w:rPr>
                  <w:noProof/>
                  <w:sz w:val="22"/>
                  <w:lang w:val="en-US"/>
                </w:rPr>
                <w:delText xml:space="preserve"> </w:delText>
              </w:r>
            </w:del>
            <w:r w:rsidR="00375765" w:rsidRPr="00220152">
              <w:rPr>
                <w:noProof/>
                <w:sz w:val="22"/>
                <w:lang w:val="en-US"/>
              </w:rPr>
              <w:t xml:space="preserve">Controller </w:t>
            </w:r>
            <w:del w:id="2804" w:author="Simon Hellmann" w:date="2025-06-09T13:31:00Z">
              <w:r w:rsidR="00375765" w:rsidRPr="00220152" w:rsidDel="00A25B57">
                <w:rPr>
                  <w:noProof/>
                  <w:sz w:val="22"/>
                  <w:lang w:val="en-US"/>
                </w:rPr>
                <w:delText xml:space="preserve">plots </w:delText>
              </w:r>
            </w:del>
            <w:ins w:id="2805" w:author="Simon Hellmann" w:date="2025-06-09T13:31:00Z">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ins>
            <w:del w:id="2806" w:author="Simon Hellmann" w:date="2025-06-09T13:41:00Z">
              <w:r w:rsidR="00375765" w:rsidRPr="00220152" w:rsidDel="003E5D26">
                <w:rPr>
                  <w:noProof/>
                  <w:sz w:val="22"/>
                  <w:lang w:val="en-US"/>
                </w:rPr>
                <w:delText>refer to</w:delText>
              </w:r>
            </w:del>
            <w:ins w:id="2807" w:author="Simon Hellmann" w:date="2025-06-09T13:41:00Z">
              <w:r w:rsidR="003E5D26">
                <w:rPr>
                  <w:noProof/>
                  <w:sz w:val="22"/>
                  <w:lang w:val="en-US"/>
                </w:rPr>
                <w:t>show</w:t>
              </w:r>
            </w:ins>
            <w:r w:rsidR="00375765" w:rsidRPr="00220152">
              <w:rPr>
                <w:noProof/>
                <w:sz w:val="22"/>
                <w:lang w:val="en-US"/>
              </w:rPr>
              <w:t xml:space="preserve"> </w:t>
            </w:r>
            <w:del w:id="2808" w:author="Simon Hellmann" w:date="2025-06-13T15:27:00Z" w16du:dateUtc="2025-06-13T13:27:00Z">
              <w:r w:rsidR="00375765" w:rsidRPr="00220152" w:rsidDel="00014D8F">
                <w:rPr>
                  <w:noProof/>
                  <w:sz w:val="22"/>
                  <w:lang w:val="en-US"/>
                </w:rPr>
                <w:delText>8</w:delText>
              </w:r>
              <w:r w:rsidR="007D103D" w:rsidRPr="00220152" w:rsidDel="00014D8F">
                <w:rPr>
                  <w:noProof/>
                  <w:sz w:val="22"/>
                  <w:lang w:val="en-US"/>
                </w:rPr>
                <w:delText xml:space="preserve"> </w:delText>
              </w:r>
            </w:del>
            <w:del w:id="2809" w:author="Simon Hellmann" w:date="2025-06-09T13:41:00Z">
              <w:r w:rsidR="00375765" w:rsidRPr="00220152" w:rsidDel="00A25B57">
                <w:rPr>
                  <w:noProof/>
                  <w:sz w:val="22"/>
                  <w:lang w:val="en-US"/>
                </w:rPr>
                <w:delText>d</w:delText>
              </w:r>
            </w:del>
            <w:del w:id="2810" w:author="Simon Hellmann" w:date="2025-06-13T15:27:00Z" w16du:dateUtc="2025-06-13T13:27:00Z">
              <w:r w:rsidR="00375765" w:rsidRPr="00220152" w:rsidDel="00014D8F">
                <w:rPr>
                  <w:noProof/>
                  <w:sz w:val="22"/>
                  <w:lang w:val="en-US"/>
                </w:rPr>
                <w:delText xml:space="preserve"> </w:delText>
              </w:r>
            </w:del>
            <w:ins w:id="2811" w:author="Simon Hellmann" w:date="2025-06-13T15:27:00Z" w16du:dateUtc="2025-06-13T13:27:00Z">
              <w:r w:rsidR="00014D8F">
                <w:rPr>
                  <w:noProof/>
                  <w:sz w:val="22"/>
                  <w:lang w:val="en-US"/>
                </w:rPr>
                <w:t xml:space="preserve">6 h </w:t>
              </w:r>
            </w:ins>
            <w:r w:rsidR="00375765" w:rsidRPr="00220152">
              <w:rPr>
                <w:noProof/>
                <w:sz w:val="22"/>
                <w:lang w:val="en-US"/>
              </w:rPr>
              <w:t>ahead predictions</w:t>
            </w:r>
            <w:ins w:id="2812" w:author="Simon Hellmann" w:date="2025-06-13T15:27:00Z" w16du:dateUtc="2025-06-13T13:27:00Z">
              <w:r w:rsidR="00014D8F">
                <w:rPr>
                  <w:noProof/>
                  <w:sz w:val="22"/>
                  <w:lang w:val="en-US"/>
                </w:rPr>
                <w:t xml:space="preserve"> (</w:t>
              </w:r>
              <w:r w:rsidR="00014D8F">
                <w:rPr>
                  <w:noProof/>
                  <w:sz w:val="22"/>
                  <w:lang w:val="en-US"/>
                </w:rPr>
                <w:t>12</w:t>
              </w:r>
              <w:r w:rsidR="00014D8F" w:rsidRPr="00220152">
                <w:rPr>
                  <w:noProof/>
                  <w:sz w:val="22"/>
                  <w:lang w:val="en-US"/>
                </w:rPr>
                <w:t xml:space="preserve"> </w:t>
              </w:r>
              <w:r w:rsidR="00014D8F">
                <w:rPr>
                  <w:noProof/>
                  <w:sz w:val="22"/>
                  <w:lang w:val="en-US"/>
                </w:rPr>
                <w:t>time</w:t>
              </w:r>
              <w:r w:rsidR="00014D8F">
                <w:rPr>
                  <w:noProof/>
                  <w:sz w:val="22"/>
                  <w:lang w:val="en-US"/>
                </w:rPr>
                <w:t xml:space="preserve"> </w:t>
              </w:r>
              <w:r w:rsidR="00014D8F">
                <w:rPr>
                  <w:noProof/>
                  <w:sz w:val="22"/>
                  <w:lang w:val="en-US"/>
                </w:rPr>
                <w:t>steps</w:t>
              </w:r>
              <w:r w:rsidR="00014D8F">
                <w:rPr>
                  <w:noProof/>
                  <w:sz w:val="22"/>
                  <w:lang w:val="en-US"/>
                </w:rPr>
                <w:t>)</w:t>
              </w:r>
            </w:ins>
            <w:del w:id="2813" w:author="Simon Hellmann" w:date="2025-06-09T13:42:00Z">
              <w:r w:rsidR="00375765" w:rsidRPr="00220152" w:rsidDel="003E5D26">
                <w:rPr>
                  <w:noProof/>
                  <w:sz w:val="22"/>
                  <w:lang w:val="en-US"/>
                </w:rPr>
                <w:delText>.</w:delText>
              </w:r>
              <w:r w:rsidR="00670AF8" w:rsidRPr="00220152" w:rsidDel="003E5D26">
                <w:rPr>
                  <w:noProof/>
                  <w:sz w:val="22"/>
                  <w:lang w:val="en-US"/>
                </w:rPr>
                <w:delText xml:space="preserve"> </w:delText>
              </w:r>
              <w:r w:rsidR="00D44830" w:rsidRPr="00BC3910" w:rsidDel="003E5D26">
                <w:rPr>
                  <w:rFonts w:eastAsia="Garamond" w:cs="Garamond"/>
                  <w:sz w:val="22"/>
                  <w:lang w:val="en-US"/>
                </w:rPr>
                <w:delText>The prediction horizon was 40 time steps (20 h) for both cases</w:delText>
              </w:r>
            </w:del>
            <w:r w:rsidR="00D44830" w:rsidRPr="00BC3910">
              <w:rPr>
                <w:rFonts w:eastAsia="Garamond" w:cs="Garamond"/>
                <w:sz w:val="22"/>
                <w:lang w:val="en-US"/>
              </w:rPr>
              <w:t>.</w:t>
            </w:r>
            <w:ins w:id="2814" w:author="Simon Hellmann" w:date="2025-06-09T16:45:00Z">
              <w:r w:rsidR="00F02317">
                <w:rPr>
                  <w:rFonts w:eastAsia="Garamond" w:cs="Garamond"/>
                  <w:sz w:val="22"/>
                  <w:lang w:val="en-US"/>
                </w:rPr>
                <w:t xml:space="preserve"> CHP on-times are indicated by grey </w:t>
              </w:r>
            </w:ins>
            <w:ins w:id="2815" w:author="Hellmann, Simon" w:date="2025-06-12T10:05:00Z">
              <w:r w:rsidR="00E948D1">
                <w:rPr>
                  <w:rFonts w:eastAsia="Garamond" w:cs="Garamond"/>
                  <w:sz w:val="22"/>
                  <w:lang w:val="en-US"/>
                </w:rPr>
                <w:t xml:space="preserve">background </w:t>
              </w:r>
            </w:ins>
            <w:ins w:id="2816" w:author="Simon Hellmann" w:date="2025-06-09T16:45:00Z">
              <w:r w:rsidR="00F02317">
                <w:rPr>
                  <w:rFonts w:eastAsia="Garamond" w:cs="Garamond"/>
                  <w:sz w:val="22"/>
                  <w:lang w:val="en-US"/>
                </w:rPr>
                <w:t>shading</w:t>
              </w:r>
              <w:del w:id="2817" w:author="Hellmann, Simon" w:date="2025-06-12T10:05:00Z">
                <w:r w:rsidR="00F02317" w:rsidDel="00E948D1">
                  <w:rPr>
                    <w:rFonts w:eastAsia="Garamond" w:cs="Garamond"/>
                    <w:sz w:val="22"/>
                    <w:lang w:val="en-US"/>
                  </w:rPr>
                  <w:delText xml:space="preserve"> in the GS plot</w:delText>
                </w:r>
              </w:del>
              <w:r w:rsidR="00F02317">
                <w:rPr>
                  <w:rFonts w:eastAsia="Garamond" w:cs="Garamond"/>
                  <w:sz w:val="22"/>
                  <w:lang w:val="en-US"/>
                </w:rPr>
                <w:t>.</w:t>
              </w:r>
            </w:ins>
          </w:p>
        </w:tc>
      </w:tr>
    </w:tbl>
    <w:p w14:paraId="4C081ED8" w14:textId="039D14E0" w:rsidR="00EF7374" w:rsidRDefault="00EF7374">
      <w:pPr>
        <w:spacing w:after="0" w:line="276" w:lineRule="auto"/>
        <w:ind w:right="0" w:firstLine="0"/>
        <w:jc w:val="left"/>
        <w:rPr>
          <w:ins w:id="2818" w:author="Simon Hellmann" w:date="2025-06-09T17:14:00Z"/>
          <w:sz w:val="32"/>
          <w:szCs w:val="32"/>
          <w:lang w:val="en-US"/>
        </w:rPr>
      </w:pPr>
      <w:ins w:id="2819" w:author="Simon Hellmann" w:date="2025-06-09T17:14:00Z">
        <w:r>
          <w:rPr>
            <w:lang w:val="en-US"/>
          </w:rPr>
          <w:br w:type="page"/>
        </w:r>
      </w:ins>
    </w:p>
    <w:p w14:paraId="7C83B606" w14:textId="77777777" w:rsidR="00BC0157" w:rsidRPr="00BC0157" w:rsidDel="00EF7374" w:rsidRDefault="00BC0157" w:rsidP="001A45BE">
      <w:pPr>
        <w:rPr>
          <w:del w:id="2820" w:author="Simon Hellmann" w:date="2025-06-09T17:14:00Z"/>
          <w:lang w:val="en-US"/>
        </w:rPr>
      </w:pPr>
    </w:p>
    <w:p w14:paraId="73A4AF52" w14:textId="2EAF3C19" w:rsidR="00531490" w:rsidDel="00EF7374" w:rsidRDefault="3734CF8F">
      <w:pPr>
        <w:pStyle w:val="berschrift2"/>
        <w:ind w:left="0" w:firstLine="0"/>
        <w:rPr>
          <w:del w:id="2821" w:author="Simon Hellmann" w:date="2025-06-09T17:14:00Z"/>
          <w:lang w:val="en-US"/>
        </w:rPr>
        <w:pPrChange w:id="2822" w:author="Simon Hellmann" w:date="2025-06-09T17:14:00Z">
          <w:pPr>
            <w:pStyle w:val="berschrift2"/>
          </w:pPr>
        </w:pPrChange>
      </w:pPr>
      <w:del w:id="2823" w:author="Simon Hellmann" w:date="2025-06-09T17:14:00Z">
        <w:r w:rsidRPr="00BC0157" w:rsidDel="00EF7374">
          <w:rPr>
            <w:lang w:val="en-US"/>
          </w:rPr>
          <w:br w:type="page"/>
        </w:r>
      </w:del>
    </w:p>
    <w:p w14:paraId="7678905A" w14:textId="6B6D994C" w:rsidR="00531490" w:rsidRDefault="00EF7374">
      <w:pPr>
        <w:pStyle w:val="berschrift2"/>
        <w:ind w:left="0" w:firstLine="0"/>
        <w:rPr>
          <w:lang w:val="en-US"/>
        </w:rPr>
        <w:pPrChange w:id="2824" w:author="Simon Hellmann" w:date="2025-06-09T17:14:00Z">
          <w:pPr>
            <w:pStyle w:val="berschrift2"/>
          </w:pPr>
        </w:pPrChange>
      </w:pPr>
      <w:r>
        <w:rPr>
          <w:noProof/>
          <w:lang w:val="en-US"/>
        </w:rPr>
        <w:drawing>
          <wp:anchor distT="0" distB="0" distL="114300" distR="114300" simplePos="0" relativeHeight="251694080" behindDoc="0" locked="0" layoutInCell="1" allowOverlap="1" wp14:anchorId="0E70236E" wp14:editId="39395AB9">
            <wp:simplePos x="0" y="0"/>
            <wp:positionH relativeFrom="column">
              <wp:posOffset>41969</wp:posOffset>
            </wp:positionH>
            <wp:positionV relativeFrom="paragraph">
              <wp:posOffset>310515</wp:posOffset>
            </wp:positionV>
            <wp:extent cx="5730419" cy="2508096"/>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5">
                      <a:extLst>
                        <a:ext uri="{96DAC541-7B7A-43D3-8B79-37D633B846F1}">
                          <asvg:svgBlip xmlns:asvg="http://schemas.microsoft.com/office/drawing/2016/SVG/main" r:embed="rId26"/>
                        </a:ext>
                      </a:extLst>
                    </a:blip>
                    <a:stretch>
                      <a:fillRect/>
                    </a:stretch>
                  </pic:blipFill>
                  <pic:spPr>
                    <a:xfrm>
                      <a:off x="0" y="0"/>
                      <a:ext cx="5730419" cy="2508096"/>
                    </a:xfrm>
                    <a:prstGeom prst="rect">
                      <a:avLst/>
                    </a:prstGeom>
                  </pic:spPr>
                </pic:pic>
              </a:graphicData>
            </a:graphic>
            <wp14:sizeRelH relativeFrom="page">
              <wp14:pctWidth>0</wp14:pctWidth>
            </wp14:sizeRelH>
            <wp14:sizeRelV relativeFrom="page">
              <wp14:pctHeight>0</wp14:pctHeight>
            </wp14:sizeRelV>
          </wp:anchor>
        </w:drawing>
      </w:r>
      <w:r w:rsidR="00531490">
        <w:rPr>
          <w:lang w:val="en-US"/>
        </w:rPr>
        <w:t>Graphical Abstract</w:t>
      </w:r>
    </w:p>
    <w:p w14:paraId="09980449" w14:textId="11184722" w:rsidR="00531490" w:rsidRPr="00531490" w:rsidRDefault="00AD5ACF" w:rsidP="00220152">
      <w:pPr>
        <w:rPr>
          <w:lang w:val="en-US"/>
        </w:rPr>
      </w:pPr>
      <w:commentRangeStart w:id="2825"/>
      <w:commentRangeEnd w:id="2825"/>
      <w:r>
        <w:rPr>
          <w:rStyle w:val="Kommentarzeichen"/>
        </w:rPr>
        <w:commentReference w:id="2825"/>
      </w:r>
      <w:r w:rsidR="00531490">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56F59F9" w14:textId="775606B6" w:rsidR="009B7FAF" w:rsidRPr="00220152" w:rsidDel="00CD7403" w:rsidRDefault="009B7FAF" w:rsidP="00220152">
      <w:pPr>
        <w:spacing w:after="0" w:line="276" w:lineRule="auto"/>
        <w:ind w:right="0" w:firstLine="0"/>
        <w:jc w:val="left"/>
        <w:rPr>
          <w:del w:id="2826" w:author="Simon Hellmann" w:date="2025-06-09T17:12:00Z"/>
          <w:b/>
          <w:i/>
          <w:iCs/>
          <w:sz w:val="22"/>
          <w:lang w:val="en-US"/>
        </w:rPr>
      </w:pPr>
    </w:p>
    <w:tbl>
      <w:tblPr>
        <w:tblStyle w:val="Tabellenraster"/>
        <w:tblW w:w="9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9B7FAF" w:rsidRPr="00476C22" w:rsidDel="00CD7403" w14:paraId="63132930" w14:textId="7773902D" w:rsidTr="00220152">
        <w:trPr>
          <w:trHeight w:val="752"/>
          <w:del w:id="2827" w:author="Simon Hellmann" w:date="2025-06-09T17:12:00Z"/>
        </w:trPr>
        <w:tc>
          <w:tcPr>
            <w:tcW w:w="9682" w:type="dxa"/>
          </w:tcPr>
          <w:p w14:paraId="7C7657CC" w14:textId="59218EE3" w:rsidR="009B7FAF" w:rsidDel="00CD7403" w:rsidRDefault="009B7FAF" w:rsidP="00204CBE">
            <w:pPr>
              <w:spacing w:line="360" w:lineRule="auto"/>
              <w:ind w:right="30" w:firstLine="0"/>
              <w:rPr>
                <w:del w:id="2828" w:author="Simon Hellmann" w:date="2025-06-09T17:12:00Z"/>
                <w:rFonts w:eastAsia="Garamond" w:cs="Garamond"/>
                <w:szCs w:val="24"/>
                <w:lang w:val="en-US"/>
              </w:rPr>
            </w:pPr>
            <w:commentRangeStart w:id="2829"/>
            <w:del w:id="2830" w:author="Simon Hellmann" w:date="2025-06-09T17:12:00Z">
              <w:r w:rsidRPr="00BC3910" w:rsidDel="00CD7403">
                <w:rPr>
                  <w:b/>
                  <w:sz w:val="22"/>
                  <w:lang w:val="en-US"/>
                </w:rPr>
                <w:delText xml:space="preserve">Table SI </w:delText>
              </w:r>
              <w:r w:rsidR="00C65AFD" w:rsidDel="00CD7403">
                <w:rPr>
                  <w:b/>
                  <w:sz w:val="22"/>
                  <w:lang w:val="en-US"/>
                </w:rPr>
                <w:delText>1</w:delText>
              </w:r>
              <w:r w:rsidRPr="00BC3910" w:rsidDel="00CD7403">
                <w:rPr>
                  <w:b/>
                  <w:sz w:val="22"/>
                  <w:lang w:val="en-US"/>
                </w:rPr>
                <w:delText>:</w:delText>
              </w:r>
              <w:r w:rsidRPr="00220152" w:rsidDel="00CD7403">
                <w:rPr>
                  <w:sz w:val="22"/>
                  <w:lang w:val="en-US"/>
                </w:rPr>
                <w:delText xml:space="preserve"> </w:delText>
              </w:r>
              <w:commentRangeEnd w:id="2829"/>
              <w:r w:rsidR="00476C22" w:rsidDel="00CD7403">
                <w:rPr>
                  <w:rStyle w:val="Kommentarzeichen"/>
                </w:rPr>
                <w:commentReference w:id="2829"/>
              </w:r>
              <w:r w:rsidRPr="00220152" w:rsidDel="00CD7403">
                <w:rPr>
                  <w:sz w:val="22"/>
                  <w:lang w:val="en-US"/>
                </w:rPr>
                <w:delText>States, initial conditions</w:delText>
              </w:r>
              <w:r w:rsidR="00BC2F81" w:rsidDel="00CD7403">
                <w:rPr>
                  <w:sz w:val="22"/>
                  <w:vertAlign w:val="superscript"/>
                  <w:lang w:val="en-US"/>
                </w:rPr>
                <w:delText>a</w:delText>
              </w:r>
              <w:r w:rsidR="00D22B11" w:rsidDel="00CD7403">
                <w:rPr>
                  <w:sz w:val="22"/>
                  <w:lang w:val="en-US"/>
                </w:rPr>
                <w:delText xml:space="preserve"> </w:delText>
              </w:r>
              <w:r w:rsidRPr="00220152" w:rsidDel="00CD7403">
                <w:rPr>
                  <w:sz w:val="22"/>
                  <w:lang w:val="en-US"/>
                </w:rPr>
                <w:delText>and influent concentrations for ADM1-R3</w:delText>
              </w:r>
            </w:del>
            <w:del w:id="2831" w:author="Simon Hellmann" w:date="2025-06-09T13:43:00Z">
              <w:r w:rsidRPr="00220152" w:rsidDel="008A41EE">
                <w:rPr>
                  <w:sz w:val="22"/>
                  <w:lang w:val="en-US"/>
                </w:rPr>
                <w:delText>-frac</w:delText>
              </w:r>
            </w:del>
            <w:del w:id="2832" w:author="Simon Hellmann" w:date="2025-06-09T17:12:00Z">
              <w:r w:rsidRPr="00220152" w:rsidDel="00CD7403">
                <w:rPr>
                  <w:sz w:val="22"/>
                  <w:lang w:val="en-US"/>
                </w:rPr>
                <w:delText xml:space="preserve"> </w:delText>
              </w:r>
              <w:r w:rsidR="00DF3B4D" w:rsidDel="00CD7403">
                <w:rPr>
                  <w:sz w:val="22"/>
                  <w:lang w:val="en-US"/>
                </w:rPr>
                <w:delText xml:space="preserve">and </w:delText>
              </w:r>
            </w:del>
            <w:del w:id="2833" w:author="Simon Hellmann" w:date="2025-06-09T13:44:00Z">
              <w:r w:rsidRPr="00220152" w:rsidDel="008A41EE">
                <w:rPr>
                  <w:sz w:val="22"/>
                  <w:lang w:val="en-US"/>
                </w:rPr>
                <w:delText>gas storage</w:delText>
              </w:r>
            </w:del>
            <w:del w:id="2834" w:author="Simon Hellmann" w:date="2025-06-09T17:12:00Z">
              <w:r w:rsidRPr="00220152" w:rsidDel="00CD7403">
                <w:rPr>
                  <w:sz w:val="22"/>
                  <w:lang w:val="en-US"/>
                </w:rPr>
                <w:delText xml:space="preserve">. For macronutrients, resulting standard deviations are </w:delText>
              </w:r>
              <w:r w:rsidR="00667BDC" w:rsidDel="00CD7403">
                <w:rPr>
                  <w:sz w:val="22"/>
                  <w:lang w:val="en-US"/>
                </w:rPr>
                <w:delText>provided</w:delText>
              </w:r>
              <w:r w:rsidRPr="00220152" w:rsidDel="00CD7403">
                <w:rPr>
                  <w:sz w:val="22"/>
                  <w:lang w:val="en-US"/>
                </w:rPr>
                <w:delText>.</w:delText>
              </w:r>
            </w:del>
            <w:del w:id="2835" w:author="Simon Hellmann" w:date="2025-06-09T13:44:00Z">
              <w:r w:rsidR="00D67176" w:rsidDel="008A41EE">
                <w:rPr>
                  <w:sz w:val="22"/>
                  <w:lang w:val="en-US"/>
                </w:rPr>
                <w:delText xml:space="preserve"> </w:delText>
              </w:r>
            </w:del>
          </w:p>
        </w:tc>
      </w:tr>
      <w:tr w:rsidR="009B7FAF" w:rsidRPr="00811DBF" w:rsidDel="00CD7403" w14:paraId="36FEFF9D" w14:textId="5460C3AF" w:rsidTr="00220152">
        <w:trPr>
          <w:trHeight w:val="9327"/>
          <w:del w:id="2836" w:author="Simon Hellmann" w:date="2025-06-09T17:12:00Z"/>
        </w:trPr>
        <w:tc>
          <w:tcPr>
            <w:tcW w:w="9682" w:type="dxa"/>
          </w:tcPr>
          <w:tbl>
            <w:tblPr>
              <w:tblStyle w:val="Tabellenraster"/>
              <w:tblW w:w="9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37" w:author="Simon Hellmann" w:date="2025-06-08T17:21:00Z">
                <w:tblPr>
                  <w:tblStyle w:val="Tabellenraster"/>
                  <w:tblW w:w="9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782"/>
              <w:gridCol w:w="1512"/>
              <w:gridCol w:w="859"/>
              <w:gridCol w:w="1538"/>
              <w:gridCol w:w="1522"/>
              <w:gridCol w:w="1692"/>
              <w:gridCol w:w="1625"/>
              <w:tblGridChange w:id="2838">
                <w:tblGrid>
                  <w:gridCol w:w="782"/>
                  <w:gridCol w:w="1077"/>
                  <w:gridCol w:w="435"/>
                  <w:gridCol w:w="424"/>
                  <w:gridCol w:w="435"/>
                  <w:gridCol w:w="1128"/>
                  <w:gridCol w:w="410"/>
                  <w:gridCol w:w="1112"/>
                  <w:gridCol w:w="410"/>
                  <w:gridCol w:w="1540"/>
                  <w:gridCol w:w="152"/>
                  <w:gridCol w:w="1490"/>
                  <w:gridCol w:w="135"/>
                </w:tblGrid>
              </w:tblGridChange>
            </w:tblGrid>
            <w:tr w:rsidR="00280421" w:rsidRPr="00CC6CC8" w:rsidDel="00CD7403" w14:paraId="6F257746" w14:textId="1C85BC65" w:rsidTr="009D0F68">
              <w:trPr>
                <w:trHeight w:val="556"/>
                <w:del w:id="2839" w:author="Simon Hellmann" w:date="2025-06-09T17:12:00Z"/>
                <w:trPrChange w:id="2840" w:author="Simon Hellmann" w:date="2025-06-08T17:21:00Z">
                  <w:trPr>
                    <w:gridAfter w:val="0"/>
                    <w:trHeight w:val="556"/>
                  </w:trPr>
                </w:trPrChange>
              </w:trPr>
              <w:tc>
                <w:tcPr>
                  <w:tcW w:w="782" w:type="dxa"/>
                  <w:tcBorders>
                    <w:top w:val="single" w:sz="4" w:space="0" w:color="auto"/>
                    <w:bottom w:val="single" w:sz="4" w:space="0" w:color="auto"/>
                  </w:tcBorders>
                  <w:vAlign w:val="center"/>
                  <w:tcPrChange w:id="2841" w:author="Simon Hellmann" w:date="2025-06-08T17:21:00Z">
                    <w:tcPr>
                      <w:tcW w:w="782" w:type="dxa"/>
                      <w:tcBorders>
                        <w:top w:val="single" w:sz="4" w:space="0" w:color="auto"/>
                        <w:bottom w:val="single" w:sz="4" w:space="0" w:color="auto"/>
                      </w:tcBorders>
                      <w:vAlign w:val="center"/>
                    </w:tcPr>
                  </w:tcPrChange>
                </w:tcPr>
                <w:p w14:paraId="7C0E7E16" w14:textId="66DC5371" w:rsidR="00280421" w:rsidRPr="00531DBF" w:rsidDel="00CD7403" w:rsidRDefault="00280421" w:rsidP="00220152">
                  <w:pPr>
                    <w:spacing w:line="360" w:lineRule="auto"/>
                    <w:ind w:firstLine="0"/>
                    <w:jc w:val="left"/>
                    <w:rPr>
                      <w:del w:id="2842" w:author="Simon Hellmann" w:date="2025-06-09T17:12:00Z"/>
                      <w:lang w:val="en-US"/>
                    </w:rPr>
                  </w:pPr>
                  <w:del w:id="2843" w:author="Simon Hellmann" w:date="2025-06-09T17:12:00Z">
                    <w:r w:rsidRPr="00531DBF" w:rsidDel="00CD7403">
                      <w:rPr>
                        <w:lang w:val="en-US"/>
                      </w:rPr>
                      <w:delText>Index</w:delText>
                    </w:r>
                  </w:del>
                </w:p>
              </w:tc>
              <w:tc>
                <w:tcPr>
                  <w:tcW w:w="1077" w:type="dxa"/>
                  <w:tcBorders>
                    <w:top w:val="single" w:sz="4" w:space="0" w:color="auto"/>
                    <w:bottom w:val="single" w:sz="4" w:space="0" w:color="auto"/>
                  </w:tcBorders>
                  <w:vAlign w:val="center"/>
                  <w:tcPrChange w:id="2844" w:author="Simon Hellmann" w:date="2025-06-08T17:21:00Z">
                    <w:tcPr>
                      <w:tcW w:w="939" w:type="dxa"/>
                      <w:tcBorders>
                        <w:top w:val="single" w:sz="4" w:space="0" w:color="auto"/>
                        <w:bottom w:val="single" w:sz="4" w:space="0" w:color="auto"/>
                      </w:tcBorders>
                      <w:vAlign w:val="center"/>
                    </w:tcPr>
                  </w:tcPrChange>
                </w:tcPr>
                <w:p w14:paraId="530803BC" w14:textId="1345FD53" w:rsidR="00280421" w:rsidRPr="00531DBF" w:rsidDel="00CD7403" w:rsidRDefault="00280421" w:rsidP="00220152">
                  <w:pPr>
                    <w:spacing w:line="360" w:lineRule="auto"/>
                    <w:ind w:firstLine="0"/>
                    <w:jc w:val="center"/>
                    <w:rPr>
                      <w:del w:id="2845" w:author="Simon Hellmann" w:date="2025-06-09T17:12:00Z"/>
                      <w:lang w:val="en-US"/>
                    </w:rPr>
                  </w:pPr>
                  <w:del w:id="2846" w:author="Simon Hellmann" w:date="2025-06-09T16:46:00Z">
                    <w:r w:rsidRPr="00531DBF" w:rsidDel="00F02317">
                      <w:rPr>
                        <w:lang w:val="en-US"/>
                      </w:rPr>
                      <w:delText>s</w:delText>
                    </w:r>
                  </w:del>
                  <w:del w:id="2847" w:author="Simon Hellmann" w:date="2025-06-09T17:12:00Z">
                    <w:r w:rsidRPr="00531DBF" w:rsidDel="00CD7403">
                      <w:rPr>
                        <w:lang w:val="en-US"/>
                      </w:rPr>
                      <w:delText>tate</w:delText>
                    </w:r>
                    <w:r w:rsidR="00BC2F81" w:rsidDel="00CD7403">
                      <w:rPr>
                        <w:vertAlign w:val="superscript"/>
                        <w:lang w:val="en-US"/>
                      </w:rPr>
                      <w:delText>b</w:delText>
                    </w:r>
                  </w:del>
                </w:p>
              </w:tc>
              <w:tc>
                <w:tcPr>
                  <w:tcW w:w="859" w:type="dxa"/>
                  <w:tcBorders>
                    <w:top w:val="single" w:sz="4" w:space="0" w:color="auto"/>
                    <w:bottom w:val="single" w:sz="4" w:space="0" w:color="auto"/>
                  </w:tcBorders>
                  <w:vAlign w:val="center"/>
                  <w:tcPrChange w:id="2848" w:author="Simon Hellmann" w:date="2025-06-08T17:21:00Z">
                    <w:tcPr>
                      <w:tcW w:w="859" w:type="dxa"/>
                      <w:gridSpan w:val="2"/>
                      <w:tcBorders>
                        <w:top w:val="single" w:sz="4" w:space="0" w:color="auto"/>
                        <w:bottom w:val="single" w:sz="4" w:space="0" w:color="auto"/>
                      </w:tcBorders>
                      <w:vAlign w:val="center"/>
                    </w:tcPr>
                  </w:tcPrChange>
                </w:tcPr>
                <w:p w14:paraId="020E2125" w14:textId="70012089" w:rsidR="00280421" w:rsidRPr="00531DBF" w:rsidDel="00CD7403" w:rsidRDefault="00280421">
                  <w:pPr>
                    <w:spacing w:line="360" w:lineRule="auto"/>
                    <w:ind w:firstLine="0"/>
                    <w:jc w:val="center"/>
                    <w:rPr>
                      <w:del w:id="2849" w:author="Simon Hellmann" w:date="2025-06-09T17:12:00Z"/>
                      <w:lang w:val="en-US"/>
                    </w:rPr>
                  </w:pPr>
                  <w:del w:id="2850" w:author="Simon Hellmann" w:date="2025-06-09T16:46:00Z">
                    <w:r w:rsidDel="00F02317">
                      <w:rPr>
                        <w:lang w:val="en-US"/>
                      </w:rPr>
                      <w:delText>I</w:delText>
                    </w:r>
                  </w:del>
                  <w:del w:id="2851" w:author="Simon Hellmann" w:date="2025-06-09T17:12:00Z">
                    <w:r w:rsidDel="00CD7403">
                      <w:rPr>
                        <w:lang w:val="en-US"/>
                      </w:rPr>
                      <w:delText>nit.</w:delText>
                    </w:r>
                    <w:r w:rsidR="00BC2F81" w:rsidDel="00CD7403">
                      <w:rPr>
                        <w:vertAlign w:val="superscript"/>
                        <w:lang w:val="en-US"/>
                      </w:rPr>
                      <w:delText>a</w:delText>
                    </w:r>
                    <w:r w:rsidDel="00CD7403">
                      <w:rPr>
                        <w:vertAlign w:val="superscript"/>
                        <w:lang w:val="en-US"/>
                      </w:rPr>
                      <w:delText>, c</w:delText>
                    </w:r>
                  </w:del>
                </w:p>
              </w:tc>
              <w:tc>
                <w:tcPr>
                  <w:tcW w:w="1563" w:type="dxa"/>
                  <w:tcBorders>
                    <w:top w:val="single" w:sz="4" w:space="0" w:color="auto"/>
                    <w:bottom w:val="single" w:sz="4" w:space="0" w:color="auto"/>
                  </w:tcBorders>
                  <w:vAlign w:val="center"/>
                  <w:tcPrChange w:id="2852" w:author="Simon Hellmann" w:date="2025-06-08T17:21:00Z">
                    <w:tcPr>
                      <w:tcW w:w="1570" w:type="dxa"/>
                      <w:gridSpan w:val="2"/>
                      <w:tcBorders>
                        <w:top w:val="single" w:sz="4" w:space="0" w:color="auto"/>
                        <w:bottom w:val="single" w:sz="4" w:space="0" w:color="auto"/>
                      </w:tcBorders>
                      <w:vAlign w:val="center"/>
                    </w:tcPr>
                  </w:tcPrChange>
                </w:tcPr>
                <w:p w14:paraId="66D7AAF9" w14:textId="43C8E71A" w:rsidR="00280421" w:rsidRPr="00531DBF" w:rsidDel="00CD7403" w:rsidRDefault="00280421" w:rsidP="00220152">
                  <w:pPr>
                    <w:spacing w:line="360" w:lineRule="auto"/>
                    <w:ind w:firstLine="0"/>
                    <w:jc w:val="center"/>
                    <w:rPr>
                      <w:del w:id="2853" w:author="Simon Hellmann" w:date="2025-06-09T17:12:00Z"/>
                      <w:lang w:val="en-US"/>
                    </w:rPr>
                  </w:pPr>
                  <w:del w:id="2854" w:author="Simon Hellmann" w:date="2025-06-09T16:46:00Z">
                    <w:r w:rsidDel="00F02317">
                      <w:rPr>
                        <w:lang w:val="en-US"/>
                      </w:rPr>
                      <w:delText>m</w:delText>
                    </w:r>
                  </w:del>
                  <w:del w:id="2855" w:author="Simon Hellmann" w:date="2025-06-09T17:12:00Z">
                    <w:r w:rsidDel="00CD7403">
                      <w:rPr>
                        <w:lang w:val="en-US"/>
                      </w:rPr>
                      <w:delText>aize</w:delText>
                    </w:r>
                    <w:r w:rsidRPr="00531DBF" w:rsidDel="00CD7403">
                      <w:rPr>
                        <w:lang w:val="en-US"/>
                      </w:rPr>
                      <w:delText xml:space="preserve"> silage</w:delText>
                    </w:r>
                    <w:r w:rsidDel="00CD7403">
                      <w:rPr>
                        <w:vertAlign w:val="superscript"/>
                        <w:lang w:val="en-US"/>
                      </w:rPr>
                      <w:delText>c, d</w:delText>
                    </w:r>
                  </w:del>
                </w:p>
              </w:tc>
              <w:tc>
                <w:tcPr>
                  <w:tcW w:w="1522" w:type="dxa"/>
                  <w:tcBorders>
                    <w:top w:val="single" w:sz="4" w:space="0" w:color="auto"/>
                    <w:bottom w:val="single" w:sz="4" w:space="0" w:color="auto"/>
                  </w:tcBorders>
                  <w:vAlign w:val="center"/>
                  <w:tcPrChange w:id="2856" w:author="Simon Hellmann" w:date="2025-06-08T17:21:00Z">
                    <w:tcPr>
                      <w:tcW w:w="1522" w:type="dxa"/>
                      <w:gridSpan w:val="2"/>
                      <w:tcBorders>
                        <w:top w:val="single" w:sz="4" w:space="0" w:color="auto"/>
                        <w:bottom w:val="single" w:sz="4" w:space="0" w:color="auto"/>
                      </w:tcBorders>
                      <w:vAlign w:val="center"/>
                    </w:tcPr>
                  </w:tcPrChange>
                </w:tcPr>
                <w:p w14:paraId="7AC7035F" w14:textId="51F11A4E" w:rsidR="00280421" w:rsidRPr="00531DBF" w:rsidDel="00CD7403" w:rsidRDefault="00280421">
                  <w:pPr>
                    <w:spacing w:line="360" w:lineRule="auto"/>
                    <w:ind w:firstLine="0"/>
                    <w:jc w:val="right"/>
                    <w:rPr>
                      <w:del w:id="2857" w:author="Simon Hellmann" w:date="2025-06-09T17:12:00Z"/>
                      <w:lang w:val="en-US"/>
                    </w:rPr>
                  </w:pPr>
                  <w:del w:id="2858" w:author="Simon Hellmann" w:date="2025-06-09T16:46:00Z">
                    <w:r w:rsidRPr="00531DBF" w:rsidDel="00F02317">
                      <w:rPr>
                        <w:lang w:val="en-US"/>
                      </w:rPr>
                      <w:delText>g</w:delText>
                    </w:r>
                  </w:del>
                  <w:del w:id="2859" w:author="Simon Hellmann" w:date="2025-06-09T17:12:00Z">
                    <w:r w:rsidRPr="00531DBF" w:rsidDel="00CD7403">
                      <w:rPr>
                        <w:lang w:val="en-US"/>
                      </w:rPr>
                      <w:delText>rass silage</w:delText>
                    </w:r>
                    <w:r w:rsidDel="00CD7403">
                      <w:rPr>
                        <w:vertAlign w:val="superscript"/>
                        <w:lang w:val="en-US"/>
                      </w:rPr>
                      <w:delText>c, d</w:delText>
                    </w:r>
                  </w:del>
                </w:p>
              </w:tc>
              <w:tc>
                <w:tcPr>
                  <w:tcW w:w="1950" w:type="dxa"/>
                  <w:tcBorders>
                    <w:top w:val="single" w:sz="4" w:space="0" w:color="auto"/>
                    <w:bottom w:val="single" w:sz="4" w:space="0" w:color="auto"/>
                  </w:tcBorders>
                  <w:vAlign w:val="center"/>
                  <w:tcPrChange w:id="2860" w:author="Simon Hellmann" w:date="2025-06-08T17:21:00Z">
                    <w:tcPr>
                      <w:tcW w:w="2022" w:type="dxa"/>
                      <w:gridSpan w:val="2"/>
                      <w:tcBorders>
                        <w:top w:val="single" w:sz="4" w:space="0" w:color="auto"/>
                        <w:bottom w:val="single" w:sz="4" w:space="0" w:color="auto"/>
                      </w:tcBorders>
                      <w:vAlign w:val="center"/>
                    </w:tcPr>
                  </w:tcPrChange>
                </w:tcPr>
                <w:p w14:paraId="3FD94973" w14:textId="0AC03505" w:rsidR="00280421" w:rsidRPr="00531DBF" w:rsidDel="00CD7403" w:rsidRDefault="00280421">
                  <w:pPr>
                    <w:spacing w:line="360" w:lineRule="auto"/>
                    <w:ind w:firstLine="0"/>
                    <w:jc w:val="right"/>
                    <w:rPr>
                      <w:del w:id="2861" w:author="Simon Hellmann" w:date="2025-06-09T17:12:00Z"/>
                      <w:lang w:val="en-US"/>
                    </w:rPr>
                  </w:pPr>
                  <w:del w:id="2862" w:author="Simon Hellmann" w:date="2025-06-09T16:46:00Z">
                    <w:r w:rsidRPr="00531DBF" w:rsidDel="00F02317">
                      <w:rPr>
                        <w:lang w:val="en-US"/>
                      </w:rPr>
                      <w:delText>s</w:delText>
                    </w:r>
                  </w:del>
                  <w:del w:id="2863" w:author="Simon Hellmann" w:date="2025-06-09T17:12:00Z">
                    <w:r w:rsidRPr="00531DBF" w:rsidDel="00CD7403">
                      <w:rPr>
                        <w:lang w:val="en-US"/>
                      </w:rPr>
                      <w:delText>ugar beet silage</w:delText>
                    </w:r>
                    <w:r w:rsidDel="00CD7403">
                      <w:rPr>
                        <w:vertAlign w:val="superscript"/>
                        <w:lang w:val="en-US"/>
                      </w:rPr>
                      <w:delText>c,d</w:delText>
                    </w:r>
                  </w:del>
                </w:p>
              </w:tc>
              <w:tc>
                <w:tcPr>
                  <w:tcW w:w="1777" w:type="dxa"/>
                  <w:tcBorders>
                    <w:top w:val="single" w:sz="4" w:space="0" w:color="auto"/>
                    <w:bottom w:val="single" w:sz="4" w:space="0" w:color="auto"/>
                  </w:tcBorders>
                  <w:vAlign w:val="center"/>
                  <w:tcPrChange w:id="2864" w:author="Simon Hellmann" w:date="2025-06-08T17:21:00Z">
                    <w:tcPr>
                      <w:tcW w:w="1701" w:type="dxa"/>
                      <w:gridSpan w:val="2"/>
                      <w:tcBorders>
                        <w:top w:val="single" w:sz="4" w:space="0" w:color="auto"/>
                        <w:bottom w:val="single" w:sz="4" w:space="0" w:color="auto"/>
                      </w:tcBorders>
                      <w:vAlign w:val="center"/>
                    </w:tcPr>
                  </w:tcPrChange>
                </w:tcPr>
                <w:p w14:paraId="0DE39706" w14:textId="0C5B101C" w:rsidR="00280421" w:rsidRPr="00531DBF" w:rsidDel="00CD7403" w:rsidRDefault="00280421" w:rsidP="00220152">
                  <w:pPr>
                    <w:spacing w:line="360" w:lineRule="auto"/>
                    <w:ind w:firstLine="0"/>
                    <w:jc w:val="center"/>
                    <w:rPr>
                      <w:del w:id="2865" w:author="Simon Hellmann" w:date="2025-06-09T17:12:00Z"/>
                      <w:lang w:val="en-US"/>
                    </w:rPr>
                  </w:pPr>
                  <w:del w:id="2866" w:author="Simon Hellmann" w:date="2025-06-09T16:46:00Z">
                    <w:r w:rsidRPr="00531DBF" w:rsidDel="00F02317">
                      <w:rPr>
                        <w:lang w:val="en-US"/>
                      </w:rPr>
                      <w:delText>c</w:delText>
                    </w:r>
                  </w:del>
                  <w:del w:id="2867" w:author="Simon Hellmann" w:date="2025-06-09T17:12:00Z">
                    <w:r w:rsidRPr="00531DBF" w:rsidDel="00CD7403">
                      <w:rPr>
                        <w:lang w:val="en-US"/>
                      </w:rPr>
                      <w:delText>attle manure</w:delText>
                    </w:r>
                    <w:r w:rsidDel="00CD7403">
                      <w:rPr>
                        <w:vertAlign w:val="superscript"/>
                        <w:lang w:val="en-US"/>
                      </w:rPr>
                      <w:delText>c, d</w:delText>
                    </w:r>
                  </w:del>
                </w:p>
              </w:tc>
            </w:tr>
            <w:tr w:rsidR="00280421" w:rsidRPr="00CC6CC8" w:rsidDel="00CD7403" w14:paraId="01C3E0F2" w14:textId="486A7EBB" w:rsidTr="009D0F68">
              <w:trPr>
                <w:trHeight w:val="421"/>
                <w:del w:id="2868" w:author="Simon Hellmann" w:date="2025-06-09T17:12:00Z"/>
                <w:trPrChange w:id="2869" w:author="Simon Hellmann" w:date="2025-06-08T17:21:00Z">
                  <w:trPr>
                    <w:gridAfter w:val="0"/>
                    <w:trHeight w:val="421"/>
                  </w:trPr>
                </w:trPrChange>
              </w:trPr>
              <w:tc>
                <w:tcPr>
                  <w:tcW w:w="782" w:type="dxa"/>
                  <w:tcBorders>
                    <w:top w:val="single" w:sz="4" w:space="0" w:color="auto"/>
                  </w:tcBorders>
                  <w:tcPrChange w:id="2870" w:author="Simon Hellmann" w:date="2025-06-08T17:21:00Z">
                    <w:tcPr>
                      <w:tcW w:w="782" w:type="dxa"/>
                      <w:tcBorders>
                        <w:top w:val="single" w:sz="4" w:space="0" w:color="auto"/>
                      </w:tcBorders>
                    </w:tcPr>
                  </w:tcPrChange>
                </w:tcPr>
                <w:p w14:paraId="0B5DBE2E" w14:textId="7B86F45E" w:rsidR="00280421" w:rsidDel="00CD7403" w:rsidRDefault="00280421" w:rsidP="00280421">
                  <w:pPr>
                    <w:spacing w:line="360" w:lineRule="auto"/>
                    <w:ind w:firstLine="0"/>
                    <w:rPr>
                      <w:del w:id="2871" w:author="Simon Hellmann" w:date="2025-06-09T17:12:00Z"/>
                      <w:lang w:val="en-US"/>
                    </w:rPr>
                  </w:pPr>
                  <w:del w:id="2872" w:author="Simon Hellmann" w:date="2025-06-09T17:12:00Z">
                    <w:r w:rsidDel="00CD7403">
                      <w:rPr>
                        <w:lang w:val="en-US"/>
                      </w:rPr>
                      <w:delText>1</w:delText>
                    </w:r>
                  </w:del>
                </w:p>
              </w:tc>
              <w:commentRangeStart w:id="2873"/>
              <w:commentRangeStart w:id="2874"/>
              <w:tc>
                <w:tcPr>
                  <w:tcW w:w="1077" w:type="dxa"/>
                  <w:tcBorders>
                    <w:top w:val="single" w:sz="4" w:space="0" w:color="auto"/>
                  </w:tcBorders>
                  <w:tcPrChange w:id="2875" w:author="Simon Hellmann" w:date="2025-06-08T17:21:00Z">
                    <w:tcPr>
                      <w:tcW w:w="939" w:type="dxa"/>
                      <w:tcBorders>
                        <w:top w:val="single" w:sz="4" w:space="0" w:color="auto"/>
                      </w:tcBorders>
                    </w:tcPr>
                  </w:tcPrChange>
                </w:tcPr>
                <w:p w14:paraId="2655A708" w14:textId="4784A87A" w:rsidR="00280421" w:rsidDel="00CD7403" w:rsidRDefault="00000000" w:rsidP="00280421">
                  <w:pPr>
                    <w:spacing w:line="360" w:lineRule="auto"/>
                    <w:ind w:firstLine="0"/>
                    <w:rPr>
                      <w:del w:id="2876" w:author="Simon Hellmann" w:date="2025-06-09T17:12:00Z"/>
                      <w:lang w:val="en-US"/>
                    </w:rPr>
                  </w:pPr>
                  <m:oMathPara>
                    <m:oMath>
                      <m:sSub>
                        <m:sSubPr>
                          <m:ctrlPr>
                            <w:del w:id="2877" w:author="Simon Hellmann" w:date="2025-06-09T17:12:00Z">
                              <w:rPr>
                                <w:rFonts w:ascii="Cambria Math" w:hAnsi="Cambria Math"/>
                                <w:i/>
                                <w:lang w:val="en-US"/>
                              </w:rPr>
                            </w:del>
                          </m:ctrlPr>
                        </m:sSubPr>
                        <m:e>
                          <m:r>
                            <w:del w:id="2878" w:author="Simon Hellmann" w:date="2025-06-09T17:12:00Z">
                              <w:rPr>
                                <w:rFonts w:ascii="Cambria Math" w:hAnsi="Cambria Math"/>
                                <w:lang w:val="en-US"/>
                              </w:rPr>
                              <m:t>S</m:t>
                            </w:del>
                          </m:r>
                        </m:e>
                        <m:sub>
                          <m:r>
                            <w:del w:id="2879" w:author="Simon Hellmann" w:date="2025-06-09T17:12:00Z">
                              <m:rPr>
                                <m:nor/>
                              </m:rPr>
                              <w:rPr>
                                <w:rFonts w:ascii="Cambria Math" w:hAnsi="Cambria Math"/>
                                <w:lang w:val="en-US"/>
                              </w:rPr>
                              <m:t>ac</m:t>
                            </w:del>
                          </m:r>
                        </m:sub>
                      </m:sSub>
                      <w:commentRangeEnd w:id="2873"/>
                      <m:r>
                        <w:del w:id="2880" w:author="Simon Hellmann" w:date="2025-06-09T17:12:00Z">
                          <m:rPr>
                            <m:sty m:val="p"/>
                          </m:rPr>
                          <w:rPr>
                            <w:rStyle w:val="Kommentarzeichen"/>
                          </w:rPr>
                          <w:commentReference w:id="2873"/>
                        </w:del>
                      </m:r>
                      <w:commentRangeEnd w:id="2874"/>
                      <m:r>
                        <w:del w:id="2881" w:author="Simon Hellmann" w:date="2025-06-09T17:12:00Z">
                          <m:rPr>
                            <m:sty m:val="p"/>
                          </m:rPr>
                          <w:rPr>
                            <w:rStyle w:val="Kommentarzeichen"/>
                          </w:rPr>
                          <w:commentReference w:id="2874"/>
                        </w:del>
                      </m:r>
                    </m:oMath>
                  </m:oMathPara>
                </w:p>
              </w:tc>
              <w:tc>
                <w:tcPr>
                  <w:tcW w:w="859" w:type="dxa"/>
                  <w:tcBorders>
                    <w:top w:val="single" w:sz="4" w:space="0" w:color="auto"/>
                  </w:tcBorders>
                  <w:vAlign w:val="center"/>
                  <w:tcPrChange w:id="2882" w:author="Simon Hellmann" w:date="2025-06-08T17:21:00Z">
                    <w:tcPr>
                      <w:tcW w:w="859" w:type="dxa"/>
                      <w:gridSpan w:val="2"/>
                      <w:tcBorders>
                        <w:top w:val="single" w:sz="4" w:space="0" w:color="auto"/>
                      </w:tcBorders>
                      <w:vAlign w:val="center"/>
                    </w:tcPr>
                  </w:tcPrChange>
                </w:tcPr>
                <w:p w14:paraId="51960B3E" w14:textId="4877A392" w:rsidR="00280421" w:rsidDel="00CD7403" w:rsidRDefault="00280421" w:rsidP="00280421">
                  <w:pPr>
                    <w:spacing w:line="360" w:lineRule="auto"/>
                    <w:ind w:firstLine="0"/>
                    <w:jc w:val="right"/>
                    <w:rPr>
                      <w:del w:id="2883" w:author="Simon Hellmann" w:date="2025-06-09T17:12:00Z"/>
                      <w:lang w:val="en-US"/>
                    </w:rPr>
                  </w:pPr>
                  <w:del w:id="2884" w:author="Simon Hellmann" w:date="2025-06-09T17:12:00Z">
                    <w:r w:rsidRPr="00531DBF" w:rsidDel="00CD7403">
                      <w:rPr>
                        <w:lang w:val="en-US"/>
                      </w:rPr>
                      <w:delText>0.0</w:delText>
                    </w:r>
                    <w:r w:rsidDel="00CD7403">
                      <w:rPr>
                        <w:lang w:val="en-US"/>
                      </w:rPr>
                      <w:delText>5</w:delText>
                    </w:r>
                  </w:del>
                </w:p>
              </w:tc>
              <w:tc>
                <w:tcPr>
                  <w:tcW w:w="1563" w:type="dxa"/>
                  <w:tcBorders>
                    <w:top w:val="single" w:sz="4" w:space="0" w:color="auto"/>
                  </w:tcBorders>
                  <w:tcPrChange w:id="2885" w:author="Simon Hellmann" w:date="2025-06-08T17:21:00Z">
                    <w:tcPr>
                      <w:tcW w:w="1570" w:type="dxa"/>
                      <w:gridSpan w:val="2"/>
                      <w:tcBorders>
                        <w:top w:val="single" w:sz="4" w:space="0" w:color="auto"/>
                      </w:tcBorders>
                    </w:tcPr>
                  </w:tcPrChange>
                </w:tcPr>
                <w:p w14:paraId="6F1BFFA8" w14:textId="742F9C19" w:rsidR="00280421" w:rsidDel="00CD7403" w:rsidRDefault="00280421" w:rsidP="00280421">
                  <w:pPr>
                    <w:spacing w:line="360" w:lineRule="auto"/>
                    <w:ind w:firstLine="0"/>
                    <w:jc w:val="right"/>
                    <w:rPr>
                      <w:del w:id="2886" w:author="Simon Hellmann" w:date="2025-06-09T17:12:00Z"/>
                      <w:lang w:val="en-US"/>
                    </w:rPr>
                  </w:pPr>
                  <w:del w:id="2887" w:author="Simon Hellmann" w:date="2025-06-09T17:12:00Z">
                    <w:r w:rsidDel="00CD7403">
                      <w:rPr>
                        <w:lang w:val="en-US"/>
                      </w:rPr>
                      <w:delText>10.32</w:delText>
                    </w:r>
                  </w:del>
                </w:p>
              </w:tc>
              <w:tc>
                <w:tcPr>
                  <w:tcW w:w="1522" w:type="dxa"/>
                  <w:tcBorders>
                    <w:top w:val="single" w:sz="4" w:space="0" w:color="auto"/>
                  </w:tcBorders>
                  <w:tcPrChange w:id="2888" w:author="Simon Hellmann" w:date="2025-06-08T17:21:00Z">
                    <w:tcPr>
                      <w:tcW w:w="1522" w:type="dxa"/>
                      <w:gridSpan w:val="2"/>
                      <w:tcBorders>
                        <w:top w:val="single" w:sz="4" w:space="0" w:color="auto"/>
                      </w:tcBorders>
                    </w:tcPr>
                  </w:tcPrChange>
                </w:tcPr>
                <w:p w14:paraId="202BCA77" w14:textId="2E70F426" w:rsidR="00280421" w:rsidDel="00CD7403" w:rsidRDefault="00280421" w:rsidP="00280421">
                  <w:pPr>
                    <w:spacing w:line="360" w:lineRule="auto"/>
                    <w:ind w:firstLine="0"/>
                    <w:jc w:val="right"/>
                    <w:rPr>
                      <w:del w:id="2889" w:author="Simon Hellmann" w:date="2025-06-09T17:12:00Z"/>
                      <w:lang w:val="en-US"/>
                    </w:rPr>
                  </w:pPr>
                  <w:del w:id="2890" w:author="Simon Hellmann" w:date="2025-06-09T17:12:00Z">
                    <w:r w:rsidDel="00CD7403">
                      <w:rPr>
                        <w:lang w:val="en-US"/>
                      </w:rPr>
                      <w:delText>10.44</w:delText>
                    </w:r>
                  </w:del>
                </w:p>
              </w:tc>
              <w:tc>
                <w:tcPr>
                  <w:tcW w:w="1950" w:type="dxa"/>
                  <w:tcBorders>
                    <w:top w:val="single" w:sz="4" w:space="0" w:color="auto"/>
                  </w:tcBorders>
                  <w:tcPrChange w:id="2891" w:author="Simon Hellmann" w:date="2025-06-08T17:21:00Z">
                    <w:tcPr>
                      <w:tcW w:w="2022" w:type="dxa"/>
                      <w:gridSpan w:val="2"/>
                      <w:tcBorders>
                        <w:top w:val="single" w:sz="4" w:space="0" w:color="auto"/>
                      </w:tcBorders>
                    </w:tcPr>
                  </w:tcPrChange>
                </w:tcPr>
                <w:p w14:paraId="4B030994" w14:textId="17800851" w:rsidR="00280421" w:rsidDel="00CD7403" w:rsidRDefault="00280421" w:rsidP="00280421">
                  <w:pPr>
                    <w:spacing w:line="360" w:lineRule="auto"/>
                    <w:ind w:firstLine="0"/>
                    <w:jc w:val="right"/>
                    <w:rPr>
                      <w:del w:id="2892" w:author="Simon Hellmann" w:date="2025-06-09T17:12:00Z"/>
                      <w:lang w:val="en-US"/>
                    </w:rPr>
                  </w:pPr>
                  <w:del w:id="2893" w:author="Simon Hellmann" w:date="2025-06-09T17:12:00Z">
                    <w:r w:rsidDel="00CD7403">
                      <w:rPr>
                        <w:lang w:val="en-US"/>
                      </w:rPr>
                      <w:delText>8.17</w:delText>
                    </w:r>
                  </w:del>
                </w:p>
              </w:tc>
              <w:tc>
                <w:tcPr>
                  <w:tcW w:w="1777" w:type="dxa"/>
                  <w:tcBorders>
                    <w:top w:val="single" w:sz="4" w:space="0" w:color="auto"/>
                  </w:tcBorders>
                  <w:tcPrChange w:id="2894" w:author="Simon Hellmann" w:date="2025-06-08T17:21:00Z">
                    <w:tcPr>
                      <w:tcW w:w="1701" w:type="dxa"/>
                      <w:gridSpan w:val="2"/>
                      <w:tcBorders>
                        <w:top w:val="single" w:sz="4" w:space="0" w:color="auto"/>
                      </w:tcBorders>
                    </w:tcPr>
                  </w:tcPrChange>
                </w:tcPr>
                <w:p w14:paraId="4E933E25" w14:textId="14A9929E" w:rsidR="00280421" w:rsidDel="00CD7403" w:rsidRDefault="00280421" w:rsidP="00280421">
                  <w:pPr>
                    <w:spacing w:line="360" w:lineRule="auto"/>
                    <w:ind w:firstLine="0"/>
                    <w:jc w:val="right"/>
                    <w:rPr>
                      <w:del w:id="2895" w:author="Simon Hellmann" w:date="2025-06-09T17:12:00Z"/>
                      <w:lang w:val="en-US"/>
                    </w:rPr>
                  </w:pPr>
                  <w:del w:id="2896" w:author="Simon Hellmann" w:date="2025-06-09T17:12:00Z">
                    <w:r w:rsidDel="00CD7403">
                      <w:rPr>
                        <w:lang w:val="en-US"/>
                      </w:rPr>
                      <w:delText>4.54</w:delText>
                    </w:r>
                  </w:del>
                </w:p>
              </w:tc>
            </w:tr>
            <w:tr w:rsidR="00280421" w:rsidRPr="00CC6CC8" w:rsidDel="00CD7403" w14:paraId="0D5CD8E3" w14:textId="37D089A6" w:rsidTr="009D0F68">
              <w:trPr>
                <w:trHeight w:val="431"/>
                <w:del w:id="2897" w:author="Simon Hellmann" w:date="2025-06-09T17:12:00Z"/>
                <w:trPrChange w:id="2898" w:author="Simon Hellmann" w:date="2025-06-08T17:21:00Z">
                  <w:trPr>
                    <w:gridAfter w:val="0"/>
                    <w:trHeight w:val="431"/>
                  </w:trPr>
                </w:trPrChange>
              </w:trPr>
              <w:tc>
                <w:tcPr>
                  <w:tcW w:w="782" w:type="dxa"/>
                  <w:tcPrChange w:id="2899" w:author="Simon Hellmann" w:date="2025-06-08T17:21:00Z">
                    <w:tcPr>
                      <w:tcW w:w="782" w:type="dxa"/>
                    </w:tcPr>
                  </w:tcPrChange>
                </w:tcPr>
                <w:p w14:paraId="52994CAD" w14:textId="064D73C7" w:rsidR="00280421" w:rsidDel="00CD7403" w:rsidRDefault="00280421" w:rsidP="00280421">
                  <w:pPr>
                    <w:spacing w:line="360" w:lineRule="auto"/>
                    <w:ind w:firstLine="0"/>
                    <w:rPr>
                      <w:del w:id="2900" w:author="Simon Hellmann" w:date="2025-06-09T17:12:00Z"/>
                      <w:lang w:val="en-US"/>
                    </w:rPr>
                  </w:pPr>
                  <w:del w:id="2901" w:author="Simon Hellmann" w:date="2025-06-09T17:12:00Z">
                    <w:r w:rsidDel="00CD7403">
                      <w:rPr>
                        <w:lang w:val="en-US"/>
                      </w:rPr>
                      <w:delText>2</w:delText>
                    </w:r>
                  </w:del>
                </w:p>
              </w:tc>
              <w:tc>
                <w:tcPr>
                  <w:tcW w:w="1077" w:type="dxa"/>
                  <w:tcPrChange w:id="2902" w:author="Simon Hellmann" w:date="2025-06-08T17:21:00Z">
                    <w:tcPr>
                      <w:tcW w:w="939" w:type="dxa"/>
                    </w:tcPr>
                  </w:tcPrChange>
                </w:tcPr>
                <w:p w14:paraId="5E1F5B7F" w14:textId="432EDBB9" w:rsidR="00280421" w:rsidDel="00CD7403" w:rsidRDefault="00000000" w:rsidP="00280421">
                  <w:pPr>
                    <w:spacing w:line="360" w:lineRule="auto"/>
                    <w:ind w:firstLine="0"/>
                    <w:rPr>
                      <w:del w:id="2903" w:author="Simon Hellmann" w:date="2025-06-09T17:12:00Z"/>
                      <w:lang w:val="en-US"/>
                    </w:rPr>
                  </w:pPr>
                  <m:oMathPara>
                    <m:oMath>
                      <m:sSub>
                        <m:sSubPr>
                          <m:ctrlPr>
                            <w:del w:id="2904" w:author="Simon Hellmann" w:date="2025-06-09T17:12:00Z">
                              <w:rPr>
                                <w:rFonts w:ascii="Cambria Math" w:hAnsi="Cambria Math"/>
                                <w:i/>
                                <w:lang w:val="en-US"/>
                              </w:rPr>
                            </w:del>
                          </m:ctrlPr>
                        </m:sSubPr>
                        <m:e>
                          <m:r>
                            <w:del w:id="2905" w:author="Simon Hellmann" w:date="2025-06-09T17:12:00Z">
                              <w:rPr>
                                <w:rFonts w:ascii="Cambria Math" w:hAnsi="Cambria Math"/>
                                <w:lang w:val="en-US"/>
                              </w:rPr>
                              <m:t>S</m:t>
                            </w:del>
                          </m:r>
                        </m:e>
                        <m:sub>
                          <m:r>
                            <w:del w:id="2906" w:author="Simon Hellmann" w:date="2025-06-09T17:12:00Z">
                              <m:rPr>
                                <m:sty m:val="p"/>
                              </m:rPr>
                              <w:rPr>
                                <w:rFonts w:ascii="Cambria Math" w:hAnsi="Cambria Math"/>
                                <w:lang w:val="en-US"/>
                              </w:rPr>
                              <m:t>ch4</m:t>
                            </w:del>
                          </m:r>
                        </m:sub>
                      </m:sSub>
                    </m:oMath>
                  </m:oMathPara>
                </w:p>
              </w:tc>
              <w:tc>
                <w:tcPr>
                  <w:tcW w:w="859" w:type="dxa"/>
                  <w:vAlign w:val="center"/>
                  <w:tcPrChange w:id="2907" w:author="Simon Hellmann" w:date="2025-06-08T17:21:00Z">
                    <w:tcPr>
                      <w:tcW w:w="859" w:type="dxa"/>
                      <w:gridSpan w:val="2"/>
                      <w:vAlign w:val="center"/>
                    </w:tcPr>
                  </w:tcPrChange>
                </w:tcPr>
                <w:p w14:paraId="45267B90" w14:textId="3CE2E357" w:rsidR="00280421" w:rsidDel="00CD7403" w:rsidRDefault="00280421" w:rsidP="00280421">
                  <w:pPr>
                    <w:spacing w:line="360" w:lineRule="auto"/>
                    <w:ind w:firstLine="0"/>
                    <w:jc w:val="right"/>
                    <w:rPr>
                      <w:del w:id="2908" w:author="Simon Hellmann" w:date="2025-06-09T17:12:00Z"/>
                      <w:lang w:val="en-US"/>
                    </w:rPr>
                  </w:pPr>
                  <w:del w:id="2909" w:author="Simon Hellmann" w:date="2025-06-09T17:12:00Z">
                    <w:r w:rsidRPr="00531DBF" w:rsidDel="00CD7403">
                      <w:rPr>
                        <w:lang w:val="en-US"/>
                      </w:rPr>
                      <w:delText>0.01</w:delText>
                    </w:r>
                  </w:del>
                </w:p>
              </w:tc>
              <w:tc>
                <w:tcPr>
                  <w:tcW w:w="1563" w:type="dxa"/>
                  <w:tcPrChange w:id="2910" w:author="Simon Hellmann" w:date="2025-06-08T17:21:00Z">
                    <w:tcPr>
                      <w:tcW w:w="1570" w:type="dxa"/>
                      <w:gridSpan w:val="2"/>
                    </w:tcPr>
                  </w:tcPrChange>
                </w:tcPr>
                <w:p w14:paraId="22AFBBDB" w14:textId="76CD6646" w:rsidR="00280421" w:rsidDel="00CD7403" w:rsidRDefault="00280421" w:rsidP="00280421">
                  <w:pPr>
                    <w:spacing w:line="360" w:lineRule="auto"/>
                    <w:ind w:firstLine="0"/>
                    <w:jc w:val="right"/>
                    <w:rPr>
                      <w:del w:id="2911" w:author="Simon Hellmann" w:date="2025-06-09T17:12:00Z"/>
                      <w:lang w:val="en-US"/>
                    </w:rPr>
                  </w:pPr>
                  <w:del w:id="2912" w:author="Simon Hellmann" w:date="2025-06-09T17:12:00Z">
                    <w:r w:rsidDel="00CD7403">
                      <w:rPr>
                        <w:lang w:val="en-US"/>
                      </w:rPr>
                      <w:delText>0.00</w:delText>
                    </w:r>
                  </w:del>
                </w:p>
              </w:tc>
              <w:tc>
                <w:tcPr>
                  <w:tcW w:w="1522" w:type="dxa"/>
                  <w:tcPrChange w:id="2913" w:author="Simon Hellmann" w:date="2025-06-08T17:21:00Z">
                    <w:tcPr>
                      <w:tcW w:w="1522" w:type="dxa"/>
                      <w:gridSpan w:val="2"/>
                    </w:tcPr>
                  </w:tcPrChange>
                </w:tcPr>
                <w:p w14:paraId="4AC69201" w14:textId="747E1B37" w:rsidR="00280421" w:rsidDel="00CD7403" w:rsidRDefault="00280421" w:rsidP="00280421">
                  <w:pPr>
                    <w:spacing w:line="360" w:lineRule="auto"/>
                    <w:ind w:firstLine="0"/>
                    <w:jc w:val="right"/>
                    <w:rPr>
                      <w:del w:id="2914" w:author="Simon Hellmann" w:date="2025-06-09T17:12:00Z"/>
                      <w:lang w:val="en-US"/>
                    </w:rPr>
                  </w:pPr>
                  <w:del w:id="2915" w:author="Simon Hellmann" w:date="2025-06-09T17:12:00Z">
                    <w:r w:rsidDel="00CD7403">
                      <w:rPr>
                        <w:lang w:val="en-US"/>
                      </w:rPr>
                      <w:delText>0.00</w:delText>
                    </w:r>
                  </w:del>
                </w:p>
              </w:tc>
              <w:tc>
                <w:tcPr>
                  <w:tcW w:w="1950" w:type="dxa"/>
                  <w:tcPrChange w:id="2916" w:author="Simon Hellmann" w:date="2025-06-08T17:21:00Z">
                    <w:tcPr>
                      <w:tcW w:w="2022" w:type="dxa"/>
                      <w:gridSpan w:val="2"/>
                    </w:tcPr>
                  </w:tcPrChange>
                </w:tcPr>
                <w:p w14:paraId="3EDC1B36" w14:textId="4FF729FA" w:rsidR="00280421" w:rsidDel="00CD7403" w:rsidRDefault="00280421" w:rsidP="00280421">
                  <w:pPr>
                    <w:spacing w:line="360" w:lineRule="auto"/>
                    <w:ind w:firstLine="0"/>
                    <w:jc w:val="right"/>
                    <w:rPr>
                      <w:del w:id="2917" w:author="Simon Hellmann" w:date="2025-06-09T17:12:00Z"/>
                      <w:lang w:val="en-US"/>
                    </w:rPr>
                  </w:pPr>
                  <w:del w:id="2918" w:author="Simon Hellmann" w:date="2025-06-09T17:12:00Z">
                    <w:r w:rsidDel="00CD7403">
                      <w:rPr>
                        <w:lang w:val="en-US"/>
                      </w:rPr>
                      <w:delText>0.00</w:delText>
                    </w:r>
                  </w:del>
                </w:p>
              </w:tc>
              <w:tc>
                <w:tcPr>
                  <w:tcW w:w="1777" w:type="dxa"/>
                  <w:tcPrChange w:id="2919" w:author="Simon Hellmann" w:date="2025-06-08T17:21:00Z">
                    <w:tcPr>
                      <w:tcW w:w="1701" w:type="dxa"/>
                      <w:gridSpan w:val="2"/>
                    </w:tcPr>
                  </w:tcPrChange>
                </w:tcPr>
                <w:p w14:paraId="1D0CC135" w14:textId="4EDAB7F8" w:rsidR="00280421" w:rsidDel="00CD7403" w:rsidRDefault="00280421" w:rsidP="00280421">
                  <w:pPr>
                    <w:spacing w:line="360" w:lineRule="auto"/>
                    <w:ind w:firstLine="0"/>
                    <w:jc w:val="right"/>
                    <w:rPr>
                      <w:del w:id="2920" w:author="Simon Hellmann" w:date="2025-06-09T17:12:00Z"/>
                      <w:lang w:val="en-US"/>
                    </w:rPr>
                  </w:pPr>
                  <w:del w:id="2921" w:author="Simon Hellmann" w:date="2025-06-09T17:12:00Z">
                    <w:r w:rsidDel="00CD7403">
                      <w:rPr>
                        <w:lang w:val="en-US"/>
                      </w:rPr>
                      <w:delText>0.00</w:delText>
                    </w:r>
                  </w:del>
                </w:p>
              </w:tc>
            </w:tr>
            <w:tr w:rsidR="00280421" w:rsidRPr="00CC6CC8" w:rsidDel="00CD7403" w14:paraId="6E412C72" w14:textId="7D91BDE6" w:rsidTr="009D0F68">
              <w:trPr>
                <w:trHeight w:val="431"/>
                <w:del w:id="2922" w:author="Simon Hellmann" w:date="2025-06-09T17:12:00Z"/>
                <w:trPrChange w:id="2923" w:author="Simon Hellmann" w:date="2025-06-08T17:21:00Z">
                  <w:trPr>
                    <w:gridAfter w:val="0"/>
                    <w:trHeight w:val="431"/>
                  </w:trPr>
                </w:trPrChange>
              </w:trPr>
              <w:tc>
                <w:tcPr>
                  <w:tcW w:w="782" w:type="dxa"/>
                  <w:tcPrChange w:id="2924" w:author="Simon Hellmann" w:date="2025-06-08T17:21:00Z">
                    <w:tcPr>
                      <w:tcW w:w="782" w:type="dxa"/>
                    </w:tcPr>
                  </w:tcPrChange>
                </w:tcPr>
                <w:p w14:paraId="3DF92CA5" w14:textId="0EE4CFE5" w:rsidR="00280421" w:rsidDel="00CD7403" w:rsidRDefault="00280421" w:rsidP="00280421">
                  <w:pPr>
                    <w:spacing w:line="360" w:lineRule="auto"/>
                    <w:ind w:firstLine="0"/>
                    <w:rPr>
                      <w:del w:id="2925" w:author="Simon Hellmann" w:date="2025-06-09T17:12:00Z"/>
                      <w:lang w:val="en-US"/>
                    </w:rPr>
                  </w:pPr>
                  <w:del w:id="2926" w:author="Simon Hellmann" w:date="2025-06-09T17:12:00Z">
                    <w:r w:rsidDel="00CD7403">
                      <w:rPr>
                        <w:lang w:val="en-US"/>
                      </w:rPr>
                      <w:delText>3</w:delText>
                    </w:r>
                  </w:del>
                </w:p>
              </w:tc>
              <w:tc>
                <w:tcPr>
                  <w:tcW w:w="1077" w:type="dxa"/>
                  <w:tcPrChange w:id="2927" w:author="Simon Hellmann" w:date="2025-06-08T17:21:00Z">
                    <w:tcPr>
                      <w:tcW w:w="939" w:type="dxa"/>
                    </w:tcPr>
                  </w:tcPrChange>
                </w:tcPr>
                <w:p w14:paraId="1B3287EA" w14:textId="213F9DD3" w:rsidR="00280421" w:rsidDel="00CD7403" w:rsidRDefault="00000000" w:rsidP="00280421">
                  <w:pPr>
                    <w:spacing w:line="360" w:lineRule="auto"/>
                    <w:ind w:firstLine="0"/>
                    <w:rPr>
                      <w:del w:id="2928" w:author="Simon Hellmann" w:date="2025-06-09T17:12:00Z"/>
                      <w:lang w:val="en-US"/>
                    </w:rPr>
                  </w:pPr>
                  <m:oMathPara>
                    <m:oMath>
                      <m:sSub>
                        <m:sSubPr>
                          <m:ctrlPr>
                            <w:del w:id="2929" w:author="Simon Hellmann" w:date="2025-06-09T17:12:00Z">
                              <w:rPr>
                                <w:rFonts w:ascii="Cambria Math" w:hAnsi="Cambria Math"/>
                                <w:i/>
                                <w:lang w:val="en-US"/>
                              </w:rPr>
                            </w:del>
                          </m:ctrlPr>
                        </m:sSubPr>
                        <m:e>
                          <m:r>
                            <w:del w:id="2930" w:author="Simon Hellmann" w:date="2025-06-09T17:12:00Z">
                              <w:rPr>
                                <w:rFonts w:ascii="Cambria Math" w:hAnsi="Cambria Math"/>
                                <w:lang w:val="en-US"/>
                              </w:rPr>
                              <m:t>S</m:t>
                            </w:del>
                          </m:r>
                        </m:e>
                        <m:sub>
                          <m:r>
                            <w:del w:id="2931" w:author="Simon Hellmann" w:date="2025-06-09T17:12:00Z">
                              <m:rPr>
                                <m:sty m:val="p"/>
                              </m:rPr>
                              <w:rPr>
                                <w:rFonts w:ascii="Cambria Math" w:hAnsi="Cambria Math"/>
                                <w:lang w:val="en-US"/>
                              </w:rPr>
                              <m:t>IC</m:t>
                            </w:del>
                          </m:r>
                        </m:sub>
                      </m:sSub>
                    </m:oMath>
                  </m:oMathPara>
                </w:p>
              </w:tc>
              <w:tc>
                <w:tcPr>
                  <w:tcW w:w="859" w:type="dxa"/>
                  <w:vAlign w:val="center"/>
                  <w:tcPrChange w:id="2932" w:author="Simon Hellmann" w:date="2025-06-08T17:21:00Z">
                    <w:tcPr>
                      <w:tcW w:w="859" w:type="dxa"/>
                      <w:gridSpan w:val="2"/>
                      <w:vAlign w:val="center"/>
                    </w:tcPr>
                  </w:tcPrChange>
                </w:tcPr>
                <w:p w14:paraId="09700F8E" w14:textId="463AEFBE" w:rsidR="00280421" w:rsidDel="00CD7403" w:rsidRDefault="00280421" w:rsidP="00280421">
                  <w:pPr>
                    <w:spacing w:line="360" w:lineRule="auto"/>
                    <w:ind w:firstLine="0"/>
                    <w:jc w:val="right"/>
                    <w:rPr>
                      <w:del w:id="2933" w:author="Simon Hellmann" w:date="2025-06-09T17:12:00Z"/>
                      <w:lang w:val="en-US"/>
                    </w:rPr>
                  </w:pPr>
                  <w:del w:id="2934" w:author="Simon Hellmann" w:date="2025-06-09T17:12:00Z">
                    <w:r w:rsidDel="00CD7403">
                      <w:rPr>
                        <w:lang w:val="en-US"/>
                      </w:rPr>
                      <w:delText>4.97</w:delText>
                    </w:r>
                  </w:del>
                </w:p>
              </w:tc>
              <w:tc>
                <w:tcPr>
                  <w:tcW w:w="1563" w:type="dxa"/>
                  <w:tcPrChange w:id="2935" w:author="Simon Hellmann" w:date="2025-06-08T17:21:00Z">
                    <w:tcPr>
                      <w:tcW w:w="1570" w:type="dxa"/>
                      <w:gridSpan w:val="2"/>
                    </w:tcPr>
                  </w:tcPrChange>
                </w:tcPr>
                <w:p w14:paraId="7804AA62" w14:textId="12FE61FF" w:rsidR="00280421" w:rsidDel="00CD7403" w:rsidRDefault="00280421" w:rsidP="00280421">
                  <w:pPr>
                    <w:spacing w:line="360" w:lineRule="auto"/>
                    <w:ind w:firstLine="0"/>
                    <w:jc w:val="right"/>
                    <w:rPr>
                      <w:del w:id="2936" w:author="Simon Hellmann" w:date="2025-06-09T17:12:00Z"/>
                      <w:lang w:val="en-US"/>
                    </w:rPr>
                  </w:pPr>
                  <w:del w:id="2937" w:author="Simon Hellmann" w:date="2025-06-09T17:12:00Z">
                    <w:r w:rsidDel="00CD7403">
                      <w:rPr>
                        <w:lang w:val="en-US"/>
                      </w:rPr>
                      <w:delText>0.00</w:delText>
                    </w:r>
                  </w:del>
                </w:p>
              </w:tc>
              <w:tc>
                <w:tcPr>
                  <w:tcW w:w="1522" w:type="dxa"/>
                  <w:tcPrChange w:id="2938" w:author="Simon Hellmann" w:date="2025-06-08T17:21:00Z">
                    <w:tcPr>
                      <w:tcW w:w="1522" w:type="dxa"/>
                      <w:gridSpan w:val="2"/>
                    </w:tcPr>
                  </w:tcPrChange>
                </w:tcPr>
                <w:p w14:paraId="66096537" w14:textId="20C31F4C" w:rsidR="00280421" w:rsidDel="00CD7403" w:rsidRDefault="00280421" w:rsidP="00280421">
                  <w:pPr>
                    <w:spacing w:line="360" w:lineRule="auto"/>
                    <w:ind w:firstLine="0"/>
                    <w:jc w:val="right"/>
                    <w:rPr>
                      <w:del w:id="2939" w:author="Simon Hellmann" w:date="2025-06-09T17:12:00Z"/>
                      <w:lang w:val="en-US"/>
                    </w:rPr>
                  </w:pPr>
                  <w:del w:id="2940" w:author="Simon Hellmann" w:date="2025-06-09T17:12:00Z">
                    <w:r w:rsidDel="00CD7403">
                      <w:rPr>
                        <w:lang w:val="en-US"/>
                      </w:rPr>
                      <w:delText>0.00</w:delText>
                    </w:r>
                  </w:del>
                </w:p>
              </w:tc>
              <w:tc>
                <w:tcPr>
                  <w:tcW w:w="1950" w:type="dxa"/>
                  <w:tcPrChange w:id="2941" w:author="Simon Hellmann" w:date="2025-06-08T17:21:00Z">
                    <w:tcPr>
                      <w:tcW w:w="2022" w:type="dxa"/>
                      <w:gridSpan w:val="2"/>
                    </w:tcPr>
                  </w:tcPrChange>
                </w:tcPr>
                <w:p w14:paraId="117CD350" w14:textId="706D3759" w:rsidR="00280421" w:rsidDel="00CD7403" w:rsidRDefault="00280421" w:rsidP="00280421">
                  <w:pPr>
                    <w:spacing w:line="360" w:lineRule="auto"/>
                    <w:ind w:firstLine="0"/>
                    <w:jc w:val="right"/>
                    <w:rPr>
                      <w:del w:id="2942" w:author="Simon Hellmann" w:date="2025-06-09T17:12:00Z"/>
                      <w:lang w:val="en-US"/>
                    </w:rPr>
                  </w:pPr>
                  <w:del w:id="2943" w:author="Simon Hellmann" w:date="2025-06-09T17:12:00Z">
                    <w:r w:rsidDel="00CD7403">
                      <w:rPr>
                        <w:lang w:val="en-US"/>
                      </w:rPr>
                      <w:delText>0.00</w:delText>
                    </w:r>
                  </w:del>
                </w:p>
              </w:tc>
              <w:tc>
                <w:tcPr>
                  <w:tcW w:w="1777" w:type="dxa"/>
                  <w:tcPrChange w:id="2944" w:author="Simon Hellmann" w:date="2025-06-08T17:21:00Z">
                    <w:tcPr>
                      <w:tcW w:w="1701" w:type="dxa"/>
                      <w:gridSpan w:val="2"/>
                    </w:tcPr>
                  </w:tcPrChange>
                </w:tcPr>
                <w:p w14:paraId="7CC35FDA" w14:textId="4BA11439" w:rsidR="00280421" w:rsidDel="00CD7403" w:rsidRDefault="00280421" w:rsidP="00280421">
                  <w:pPr>
                    <w:spacing w:line="360" w:lineRule="auto"/>
                    <w:ind w:firstLine="0"/>
                    <w:jc w:val="right"/>
                    <w:rPr>
                      <w:del w:id="2945" w:author="Simon Hellmann" w:date="2025-06-09T17:12:00Z"/>
                      <w:lang w:val="en-US"/>
                    </w:rPr>
                  </w:pPr>
                  <w:del w:id="2946" w:author="Simon Hellmann" w:date="2025-06-09T17:12:00Z">
                    <w:r w:rsidDel="00CD7403">
                      <w:rPr>
                        <w:lang w:val="en-US"/>
                      </w:rPr>
                      <w:delText>0.00</w:delText>
                    </w:r>
                  </w:del>
                </w:p>
              </w:tc>
            </w:tr>
            <w:tr w:rsidR="00280421" w:rsidRPr="00CC6CC8" w:rsidDel="00CD7403" w14:paraId="0C5CF8C8" w14:textId="524C4C7B" w:rsidTr="009D0F68">
              <w:trPr>
                <w:trHeight w:val="421"/>
                <w:del w:id="2947" w:author="Simon Hellmann" w:date="2025-06-09T17:12:00Z"/>
                <w:trPrChange w:id="2948" w:author="Simon Hellmann" w:date="2025-06-08T17:21:00Z">
                  <w:trPr>
                    <w:gridAfter w:val="0"/>
                    <w:trHeight w:val="421"/>
                  </w:trPr>
                </w:trPrChange>
              </w:trPr>
              <w:tc>
                <w:tcPr>
                  <w:tcW w:w="782" w:type="dxa"/>
                  <w:tcPrChange w:id="2949" w:author="Simon Hellmann" w:date="2025-06-08T17:21:00Z">
                    <w:tcPr>
                      <w:tcW w:w="782" w:type="dxa"/>
                    </w:tcPr>
                  </w:tcPrChange>
                </w:tcPr>
                <w:p w14:paraId="5553142A" w14:textId="377921B6" w:rsidR="00280421" w:rsidDel="00CD7403" w:rsidRDefault="00280421" w:rsidP="00280421">
                  <w:pPr>
                    <w:spacing w:line="360" w:lineRule="auto"/>
                    <w:ind w:firstLine="0"/>
                    <w:rPr>
                      <w:del w:id="2950" w:author="Simon Hellmann" w:date="2025-06-09T17:12:00Z"/>
                      <w:lang w:val="en-US"/>
                    </w:rPr>
                  </w:pPr>
                  <w:del w:id="2951" w:author="Simon Hellmann" w:date="2025-06-09T17:12:00Z">
                    <w:r w:rsidDel="00CD7403">
                      <w:rPr>
                        <w:lang w:val="en-US"/>
                      </w:rPr>
                      <w:delText xml:space="preserve">4 </w:delText>
                    </w:r>
                  </w:del>
                </w:p>
              </w:tc>
              <w:tc>
                <w:tcPr>
                  <w:tcW w:w="1077" w:type="dxa"/>
                  <w:tcPrChange w:id="2952" w:author="Simon Hellmann" w:date="2025-06-08T17:21:00Z">
                    <w:tcPr>
                      <w:tcW w:w="939" w:type="dxa"/>
                    </w:tcPr>
                  </w:tcPrChange>
                </w:tcPr>
                <w:p w14:paraId="6F3967BF" w14:textId="74087901" w:rsidR="00280421" w:rsidDel="00CD7403" w:rsidRDefault="00000000" w:rsidP="00280421">
                  <w:pPr>
                    <w:spacing w:line="360" w:lineRule="auto"/>
                    <w:ind w:firstLine="0"/>
                    <w:rPr>
                      <w:del w:id="2953" w:author="Simon Hellmann" w:date="2025-06-09T17:12:00Z"/>
                      <w:lang w:val="en-US"/>
                    </w:rPr>
                  </w:pPr>
                  <m:oMathPara>
                    <m:oMath>
                      <m:sSub>
                        <m:sSubPr>
                          <m:ctrlPr>
                            <w:del w:id="2954" w:author="Simon Hellmann" w:date="2025-06-09T17:12:00Z">
                              <w:rPr>
                                <w:rFonts w:ascii="Cambria Math" w:hAnsi="Cambria Math"/>
                                <w:i/>
                                <w:lang w:val="en-US"/>
                              </w:rPr>
                            </w:del>
                          </m:ctrlPr>
                        </m:sSubPr>
                        <m:e>
                          <m:r>
                            <w:del w:id="2955" w:author="Simon Hellmann" w:date="2025-06-09T17:12:00Z">
                              <w:rPr>
                                <w:rFonts w:ascii="Cambria Math" w:hAnsi="Cambria Math"/>
                                <w:lang w:val="en-US"/>
                              </w:rPr>
                              <m:t>S</m:t>
                            </w:del>
                          </m:r>
                        </m:e>
                        <m:sub>
                          <m:r>
                            <w:del w:id="2956" w:author="Simon Hellmann" w:date="2025-06-09T17:12:00Z">
                              <m:rPr>
                                <m:nor/>
                              </m:rPr>
                              <w:rPr>
                                <w:rFonts w:ascii="Cambria Math" w:hAnsi="Cambria Math"/>
                                <w:lang w:val="en-US"/>
                              </w:rPr>
                              <m:t>IN</m:t>
                            </w:del>
                          </m:r>
                        </m:sub>
                      </m:sSub>
                    </m:oMath>
                  </m:oMathPara>
                </w:p>
              </w:tc>
              <w:tc>
                <w:tcPr>
                  <w:tcW w:w="859" w:type="dxa"/>
                  <w:vAlign w:val="center"/>
                  <w:tcPrChange w:id="2957" w:author="Simon Hellmann" w:date="2025-06-08T17:21:00Z">
                    <w:tcPr>
                      <w:tcW w:w="859" w:type="dxa"/>
                      <w:gridSpan w:val="2"/>
                      <w:vAlign w:val="center"/>
                    </w:tcPr>
                  </w:tcPrChange>
                </w:tcPr>
                <w:p w14:paraId="55C6B859" w14:textId="04054CD0" w:rsidR="00280421" w:rsidDel="00CD7403" w:rsidRDefault="00280421" w:rsidP="00280421">
                  <w:pPr>
                    <w:spacing w:line="360" w:lineRule="auto"/>
                    <w:ind w:firstLine="0"/>
                    <w:jc w:val="right"/>
                    <w:rPr>
                      <w:del w:id="2958" w:author="Simon Hellmann" w:date="2025-06-09T17:12:00Z"/>
                      <w:lang w:val="en-US"/>
                    </w:rPr>
                  </w:pPr>
                  <w:del w:id="2959" w:author="Simon Hellmann" w:date="2025-06-09T17:12:00Z">
                    <w:r w:rsidDel="00CD7403">
                      <w:rPr>
                        <w:lang w:val="en-US"/>
                      </w:rPr>
                      <w:delText>0.96</w:delText>
                    </w:r>
                  </w:del>
                </w:p>
              </w:tc>
              <w:tc>
                <w:tcPr>
                  <w:tcW w:w="1563" w:type="dxa"/>
                  <w:tcPrChange w:id="2960" w:author="Simon Hellmann" w:date="2025-06-08T17:21:00Z">
                    <w:tcPr>
                      <w:tcW w:w="1570" w:type="dxa"/>
                      <w:gridSpan w:val="2"/>
                    </w:tcPr>
                  </w:tcPrChange>
                </w:tcPr>
                <w:p w14:paraId="32331479" w14:textId="3F6EC20F" w:rsidR="00280421" w:rsidDel="00CD7403" w:rsidRDefault="00280421" w:rsidP="00280421">
                  <w:pPr>
                    <w:spacing w:line="360" w:lineRule="auto"/>
                    <w:ind w:firstLine="0"/>
                    <w:jc w:val="right"/>
                    <w:rPr>
                      <w:del w:id="2961" w:author="Simon Hellmann" w:date="2025-06-09T17:12:00Z"/>
                      <w:lang w:val="en-US"/>
                    </w:rPr>
                  </w:pPr>
                  <w:del w:id="2962" w:author="Simon Hellmann" w:date="2025-06-09T17:12:00Z">
                    <w:r w:rsidDel="00CD7403">
                      <w:rPr>
                        <w:lang w:val="en-US"/>
                      </w:rPr>
                      <w:delText>0.76</w:delText>
                    </w:r>
                  </w:del>
                </w:p>
              </w:tc>
              <w:tc>
                <w:tcPr>
                  <w:tcW w:w="1522" w:type="dxa"/>
                  <w:tcPrChange w:id="2963" w:author="Simon Hellmann" w:date="2025-06-08T17:21:00Z">
                    <w:tcPr>
                      <w:tcW w:w="1522" w:type="dxa"/>
                      <w:gridSpan w:val="2"/>
                    </w:tcPr>
                  </w:tcPrChange>
                </w:tcPr>
                <w:p w14:paraId="6CA52D70" w14:textId="7E9FADDF" w:rsidR="00280421" w:rsidDel="00CD7403" w:rsidRDefault="00280421" w:rsidP="00280421">
                  <w:pPr>
                    <w:spacing w:line="360" w:lineRule="auto"/>
                    <w:ind w:firstLine="0"/>
                    <w:jc w:val="right"/>
                    <w:rPr>
                      <w:del w:id="2964" w:author="Simon Hellmann" w:date="2025-06-09T17:12:00Z"/>
                      <w:lang w:val="en-US"/>
                    </w:rPr>
                  </w:pPr>
                  <w:del w:id="2965" w:author="Simon Hellmann" w:date="2025-06-09T17:12:00Z">
                    <w:r w:rsidDel="00CD7403">
                      <w:rPr>
                        <w:lang w:val="en-US"/>
                      </w:rPr>
                      <w:delText>1.57</w:delText>
                    </w:r>
                  </w:del>
                </w:p>
              </w:tc>
              <w:tc>
                <w:tcPr>
                  <w:tcW w:w="1950" w:type="dxa"/>
                  <w:tcPrChange w:id="2966" w:author="Simon Hellmann" w:date="2025-06-08T17:21:00Z">
                    <w:tcPr>
                      <w:tcW w:w="2022" w:type="dxa"/>
                      <w:gridSpan w:val="2"/>
                    </w:tcPr>
                  </w:tcPrChange>
                </w:tcPr>
                <w:p w14:paraId="17CD0678" w14:textId="3D92FEAF" w:rsidR="00280421" w:rsidDel="00CD7403" w:rsidRDefault="00280421" w:rsidP="00280421">
                  <w:pPr>
                    <w:spacing w:line="360" w:lineRule="auto"/>
                    <w:ind w:firstLine="0"/>
                    <w:jc w:val="right"/>
                    <w:rPr>
                      <w:del w:id="2967" w:author="Simon Hellmann" w:date="2025-06-09T17:12:00Z"/>
                      <w:lang w:val="en-US"/>
                    </w:rPr>
                  </w:pPr>
                  <w:del w:id="2968" w:author="Simon Hellmann" w:date="2025-06-09T17:12:00Z">
                    <w:r w:rsidDel="00CD7403">
                      <w:rPr>
                        <w:lang w:val="en-US"/>
                      </w:rPr>
                      <w:delText>0.07</w:delText>
                    </w:r>
                  </w:del>
                </w:p>
              </w:tc>
              <w:tc>
                <w:tcPr>
                  <w:tcW w:w="1777" w:type="dxa"/>
                  <w:tcPrChange w:id="2969" w:author="Simon Hellmann" w:date="2025-06-08T17:21:00Z">
                    <w:tcPr>
                      <w:tcW w:w="1701" w:type="dxa"/>
                      <w:gridSpan w:val="2"/>
                    </w:tcPr>
                  </w:tcPrChange>
                </w:tcPr>
                <w:p w14:paraId="2F7DE8E9" w14:textId="21D70E4C" w:rsidR="00280421" w:rsidDel="00CD7403" w:rsidRDefault="00280421" w:rsidP="00280421">
                  <w:pPr>
                    <w:spacing w:line="360" w:lineRule="auto"/>
                    <w:ind w:firstLine="0"/>
                    <w:jc w:val="right"/>
                    <w:rPr>
                      <w:del w:id="2970" w:author="Simon Hellmann" w:date="2025-06-09T17:12:00Z"/>
                      <w:lang w:val="en-US"/>
                    </w:rPr>
                  </w:pPr>
                  <w:del w:id="2971" w:author="Simon Hellmann" w:date="2025-06-09T17:12:00Z">
                    <w:r w:rsidDel="00CD7403">
                      <w:rPr>
                        <w:lang w:val="en-US"/>
                      </w:rPr>
                      <w:delText>1.30</w:delText>
                    </w:r>
                  </w:del>
                </w:p>
              </w:tc>
            </w:tr>
            <w:tr w:rsidR="00280421" w:rsidRPr="00CC6CC8" w:rsidDel="00CD7403" w14:paraId="0AC42995" w14:textId="2E3A9EF0" w:rsidTr="009D0F68">
              <w:trPr>
                <w:trHeight w:val="431"/>
                <w:del w:id="2972" w:author="Simon Hellmann" w:date="2025-06-09T17:12:00Z"/>
                <w:trPrChange w:id="2973" w:author="Simon Hellmann" w:date="2025-06-08T17:21:00Z">
                  <w:trPr>
                    <w:gridAfter w:val="0"/>
                    <w:trHeight w:val="431"/>
                  </w:trPr>
                </w:trPrChange>
              </w:trPr>
              <w:tc>
                <w:tcPr>
                  <w:tcW w:w="782" w:type="dxa"/>
                  <w:tcPrChange w:id="2974" w:author="Simon Hellmann" w:date="2025-06-08T17:21:00Z">
                    <w:tcPr>
                      <w:tcW w:w="782" w:type="dxa"/>
                    </w:tcPr>
                  </w:tcPrChange>
                </w:tcPr>
                <w:p w14:paraId="65C0C4BB" w14:textId="3F968156" w:rsidR="00280421" w:rsidDel="00CD7403" w:rsidRDefault="00280421" w:rsidP="00280421">
                  <w:pPr>
                    <w:spacing w:line="360" w:lineRule="auto"/>
                    <w:ind w:firstLine="0"/>
                    <w:rPr>
                      <w:del w:id="2975" w:author="Simon Hellmann" w:date="2025-06-09T17:12:00Z"/>
                      <w:lang w:val="en-US"/>
                    </w:rPr>
                  </w:pPr>
                  <w:del w:id="2976" w:author="Simon Hellmann" w:date="2025-06-09T17:12:00Z">
                    <w:r w:rsidDel="00CD7403">
                      <w:rPr>
                        <w:lang w:val="en-US"/>
                      </w:rPr>
                      <w:delText>5</w:delText>
                    </w:r>
                  </w:del>
                </w:p>
              </w:tc>
              <w:tc>
                <w:tcPr>
                  <w:tcW w:w="1077" w:type="dxa"/>
                  <w:tcPrChange w:id="2977" w:author="Simon Hellmann" w:date="2025-06-08T17:21:00Z">
                    <w:tcPr>
                      <w:tcW w:w="939" w:type="dxa"/>
                    </w:tcPr>
                  </w:tcPrChange>
                </w:tcPr>
                <w:p w14:paraId="2F481CFD" w14:textId="2CAFCC8E" w:rsidR="00280421" w:rsidDel="00CD7403" w:rsidRDefault="00000000" w:rsidP="00280421">
                  <w:pPr>
                    <w:spacing w:line="360" w:lineRule="auto"/>
                    <w:ind w:firstLine="0"/>
                    <w:rPr>
                      <w:del w:id="2978" w:author="Simon Hellmann" w:date="2025-06-09T17:12:00Z"/>
                      <w:lang w:val="en-US"/>
                    </w:rPr>
                  </w:pPr>
                  <m:oMathPara>
                    <m:oMath>
                      <m:sSub>
                        <m:sSubPr>
                          <m:ctrlPr>
                            <w:del w:id="2979" w:author="Simon Hellmann" w:date="2025-06-09T17:12:00Z">
                              <w:rPr>
                                <w:rFonts w:ascii="Cambria Math" w:hAnsi="Cambria Math"/>
                                <w:i/>
                                <w:lang w:val="en-US"/>
                              </w:rPr>
                            </w:del>
                          </m:ctrlPr>
                        </m:sSubPr>
                        <m:e>
                          <m:r>
                            <w:del w:id="2980" w:author="Simon Hellmann" w:date="2025-06-09T17:12:00Z">
                              <w:rPr>
                                <w:rFonts w:ascii="Cambria Math" w:hAnsi="Cambria Math"/>
                                <w:lang w:val="en-US"/>
                              </w:rPr>
                              <m:t>S</m:t>
                            </w:del>
                          </m:r>
                        </m:e>
                        <m:sub>
                          <m:r>
                            <w:del w:id="2981" w:author="Simon Hellmann" w:date="2025-06-09T17:12:00Z">
                              <m:rPr>
                                <m:nor/>
                              </m:rPr>
                              <w:rPr>
                                <w:rFonts w:ascii="Cambria Math" w:hAnsi="Cambria Math"/>
                                <w:lang w:val="en-US"/>
                              </w:rPr>
                              <m:t>h2o</m:t>
                            </w:del>
                          </m:r>
                        </m:sub>
                      </m:sSub>
                    </m:oMath>
                  </m:oMathPara>
                </w:p>
              </w:tc>
              <w:tc>
                <w:tcPr>
                  <w:tcW w:w="859" w:type="dxa"/>
                  <w:vAlign w:val="center"/>
                  <w:tcPrChange w:id="2982" w:author="Simon Hellmann" w:date="2025-06-08T17:21:00Z">
                    <w:tcPr>
                      <w:tcW w:w="859" w:type="dxa"/>
                      <w:gridSpan w:val="2"/>
                      <w:vAlign w:val="center"/>
                    </w:tcPr>
                  </w:tcPrChange>
                </w:tcPr>
                <w:p w14:paraId="2DA690E2" w14:textId="16819496" w:rsidR="00280421" w:rsidDel="00CD7403" w:rsidRDefault="00280421" w:rsidP="00280421">
                  <w:pPr>
                    <w:spacing w:line="360" w:lineRule="auto"/>
                    <w:ind w:firstLine="0"/>
                    <w:jc w:val="right"/>
                    <w:rPr>
                      <w:del w:id="2983" w:author="Simon Hellmann" w:date="2025-06-09T17:12:00Z"/>
                      <w:lang w:val="en-US"/>
                    </w:rPr>
                  </w:pPr>
                  <w:del w:id="2984" w:author="Simon Hellmann" w:date="2025-06-09T17:12:00Z">
                    <w:r w:rsidDel="00CD7403">
                      <w:rPr>
                        <w:lang w:val="en-US"/>
                      </w:rPr>
                      <w:delText>957.00</w:delText>
                    </w:r>
                  </w:del>
                </w:p>
              </w:tc>
              <w:tc>
                <w:tcPr>
                  <w:tcW w:w="1563" w:type="dxa"/>
                  <w:tcPrChange w:id="2985" w:author="Simon Hellmann" w:date="2025-06-08T17:21:00Z">
                    <w:tcPr>
                      <w:tcW w:w="1570" w:type="dxa"/>
                      <w:gridSpan w:val="2"/>
                    </w:tcPr>
                  </w:tcPrChange>
                </w:tcPr>
                <w:p w14:paraId="469421E3" w14:textId="71524CA5" w:rsidR="00280421" w:rsidDel="00CD7403" w:rsidRDefault="00280421" w:rsidP="00280421">
                  <w:pPr>
                    <w:spacing w:line="360" w:lineRule="auto"/>
                    <w:ind w:firstLine="0"/>
                    <w:jc w:val="right"/>
                    <w:rPr>
                      <w:del w:id="2986" w:author="Simon Hellmann" w:date="2025-06-09T17:12:00Z"/>
                      <w:lang w:val="en-US"/>
                    </w:rPr>
                  </w:pPr>
                  <w:del w:id="2987" w:author="Simon Hellmann" w:date="2025-06-09T17:12:00Z">
                    <w:r w:rsidDel="00CD7403">
                      <w:rPr>
                        <w:lang w:val="en-US"/>
                      </w:rPr>
                      <w:delText>662.71</w:delText>
                    </w:r>
                  </w:del>
                </w:p>
              </w:tc>
              <w:tc>
                <w:tcPr>
                  <w:tcW w:w="1522" w:type="dxa"/>
                  <w:tcPrChange w:id="2988" w:author="Simon Hellmann" w:date="2025-06-08T17:21:00Z">
                    <w:tcPr>
                      <w:tcW w:w="1522" w:type="dxa"/>
                      <w:gridSpan w:val="2"/>
                    </w:tcPr>
                  </w:tcPrChange>
                </w:tcPr>
                <w:p w14:paraId="3BE4D768" w14:textId="7C934F6F" w:rsidR="00280421" w:rsidDel="00CD7403" w:rsidRDefault="00280421" w:rsidP="00280421">
                  <w:pPr>
                    <w:spacing w:line="360" w:lineRule="auto"/>
                    <w:ind w:firstLine="0"/>
                    <w:jc w:val="right"/>
                    <w:rPr>
                      <w:del w:id="2989" w:author="Simon Hellmann" w:date="2025-06-09T17:12:00Z"/>
                      <w:lang w:val="en-US"/>
                    </w:rPr>
                  </w:pPr>
                  <w:del w:id="2990" w:author="Simon Hellmann" w:date="2025-06-09T17:12:00Z">
                    <w:r w:rsidDel="00CD7403">
                      <w:rPr>
                        <w:lang w:val="en-US"/>
                      </w:rPr>
                      <w:delText>682.59</w:delText>
                    </w:r>
                  </w:del>
                </w:p>
              </w:tc>
              <w:tc>
                <w:tcPr>
                  <w:tcW w:w="1950" w:type="dxa"/>
                  <w:tcPrChange w:id="2991" w:author="Simon Hellmann" w:date="2025-06-08T17:21:00Z">
                    <w:tcPr>
                      <w:tcW w:w="2022" w:type="dxa"/>
                      <w:gridSpan w:val="2"/>
                    </w:tcPr>
                  </w:tcPrChange>
                </w:tcPr>
                <w:p w14:paraId="552897BB" w14:textId="5A748A3D" w:rsidR="00280421" w:rsidDel="00CD7403" w:rsidRDefault="00280421" w:rsidP="00280421">
                  <w:pPr>
                    <w:spacing w:line="360" w:lineRule="auto"/>
                    <w:ind w:firstLine="0"/>
                    <w:jc w:val="right"/>
                    <w:rPr>
                      <w:del w:id="2992" w:author="Simon Hellmann" w:date="2025-06-09T17:12:00Z"/>
                      <w:lang w:val="en-US"/>
                    </w:rPr>
                  </w:pPr>
                  <w:del w:id="2993" w:author="Simon Hellmann" w:date="2025-06-09T17:12:00Z">
                    <w:r w:rsidRPr="00F54177" w:rsidDel="00CD7403">
                      <w:rPr>
                        <w:lang w:val="en-US"/>
                      </w:rPr>
                      <w:delText xml:space="preserve">607.25 </w:delText>
                    </w:r>
                  </w:del>
                </w:p>
              </w:tc>
              <w:tc>
                <w:tcPr>
                  <w:tcW w:w="1777" w:type="dxa"/>
                  <w:tcPrChange w:id="2994" w:author="Simon Hellmann" w:date="2025-06-08T17:21:00Z">
                    <w:tcPr>
                      <w:tcW w:w="1701" w:type="dxa"/>
                      <w:gridSpan w:val="2"/>
                    </w:tcPr>
                  </w:tcPrChange>
                </w:tcPr>
                <w:p w14:paraId="1151D0CE" w14:textId="71C1ADEF" w:rsidR="00280421" w:rsidDel="00CD7403" w:rsidRDefault="00280421" w:rsidP="00280421">
                  <w:pPr>
                    <w:spacing w:line="360" w:lineRule="auto"/>
                    <w:ind w:firstLine="0"/>
                    <w:jc w:val="right"/>
                    <w:rPr>
                      <w:del w:id="2995" w:author="Simon Hellmann" w:date="2025-06-09T17:12:00Z"/>
                      <w:lang w:val="en-US"/>
                    </w:rPr>
                  </w:pPr>
                  <w:del w:id="2996" w:author="Simon Hellmann" w:date="2025-06-09T17:12:00Z">
                    <w:r w:rsidRPr="00F54177" w:rsidDel="00CD7403">
                      <w:rPr>
                        <w:lang w:val="en-US"/>
                      </w:rPr>
                      <w:delText>919.</w:delText>
                    </w:r>
                    <w:r w:rsidDel="00CD7403">
                      <w:rPr>
                        <w:lang w:val="en-US"/>
                      </w:rPr>
                      <w:delText>16</w:delText>
                    </w:r>
                  </w:del>
                </w:p>
              </w:tc>
            </w:tr>
            <w:tr w:rsidR="00280421" w:rsidRPr="00CC6CC8" w:rsidDel="00CD7403" w14:paraId="0960AADF" w14:textId="46F15798" w:rsidTr="009D0F68">
              <w:trPr>
                <w:trHeight w:val="451"/>
                <w:del w:id="2997" w:author="Simon Hellmann" w:date="2025-06-09T17:12:00Z"/>
                <w:trPrChange w:id="2998" w:author="Simon Hellmann" w:date="2025-06-08T17:21:00Z">
                  <w:trPr>
                    <w:gridAfter w:val="0"/>
                    <w:trHeight w:val="451"/>
                  </w:trPr>
                </w:trPrChange>
              </w:trPr>
              <w:tc>
                <w:tcPr>
                  <w:tcW w:w="782" w:type="dxa"/>
                  <w:tcPrChange w:id="2999" w:author="Simon Hellmann" w:date="2025-06-08T17:21:00Z">
                    <w:tcPr>
                      <w:tcW w:w="782" w:type="dxa"/>
                    </w:tcPr>
                  </w:tcPrChange>
                </w:tcPr>
                <w:p w14:paraId="227BFC31" w14:textId="2EF1DF6C" w:rsidR="00280421" w:rsidDel="00CD7403" w:rsidRDefault="00280421" w:rsidP="00280421">
                  <w:pPr>
                    <w:spacing w:line="360" w:lineRule="auto"/>
                    <w:ind w:firstLine="0"/>
                    <w:rPr>
                      <w:del w:id="3000" w:author="Simon Hellmann" w:date="2025-06-09T17:12:00Z"/>
                      <w:lang w:val="en-US"/>
                    </w:rPr>
                  </w:pPr>
                  <w:del w:id="3001" w:author="Simon Hellmann" w:date="2025-06-09T17:12:00Z">
                    <w:r w:rsidDel="00CD7403">
                      <w:rPr>
                        <w:lang w:val="en-US"/>
                      </w:rPr>
                      <w:delText>6</w:delText>
                    </w:r>
                  </w:del>
                </w:p>
              </w:tc>
              <w:tc>
                <w:tcPr>
                  <w:tcW w:w="1077" w:type="dxa"/>
                  <w:tcPrChange w:id="3002" w:author="Simon Hellmann" w:date="2025-06-08T17:21:00Z">
                    <w:tcPr>
                      <w:tcW w:w="939" w:type="dxa"/>
                    </w:tcPr>
                  </w:tcPrChange>
                </w:tcPr>
                <w:p w14:paraId="0986AD16" w14:textId="2B2F6DAC" w:rsidR="00280421" w:rsidDel="00CD7403" w:rsidRDefault="00000000" w:rsidP="00280421">
                  <w:pPr>
                    <w:spacing w:line="360" w:lineRule="auto"/>
                    <w:ind w:firstLine="0"/>
                    <w:rPr>
                      <w:del w:id="3003" w:author="Simon Hellmann" w:date="2025-06-09T17:12:00Z"/>
                      <w:lang w:val="en-US"/>
                    </w:rPr>
                  </w:pPr>
                  <m:oMathPara>
                    <m:oMath>
                      <m:sSub>
                        <m:sSubPr>
                          <m:ctrlPr>
                            <w:del w:id="3004" w:author="Simon Hellmann" w:date="2025-06-09T17:12:00Z">
                              <w:rPr>
                                <w:rFonts w:ascii="Cambria Math" w:hAnsi="Cambria Math"/>
                                <w:i/>
                                <w:lang w:val="en-US"/>
                              </w:rPr>
                            </w:del>
                          </m:ctrlPr>
                        </m:sSubPr>
                        <m:e>
                          <m:r>
                            <w:del w:id="3005" w:author="Simon Hellmann" w:date="2025-06-09T17:12:00Z">
                              <w:rPr>
                                <w:rFonts w:ascii="Cambria Math" w:hAnsi="Cambria Math"/>
                                <w:lang w:val="en-US"/>
                              </w:rPr>
                              <m:t>X</m:t>
                            </w:del>
                          </m:r>
                        </m:e>
                        <m:sub>
                          <m:r>
                            <w:del w:id="3006" w:author="Simon Hellmann" w:date="2025-06-09T17:12:00Z">
                              <m:rPr>
                                <m:nor/>
                              </m:rPr>
                              <w:rPr>
                                <w:rFonts w:ascii="Cambria Math" w:hAnsi="Cambria Math"/>
                                <w:lang w:val="en-US"/>
                              </w:rPr>
                              <m:t>ch,f</m:t>
                            </w:del>
                          </m:r>
                        </m:sub>
                      </m:sSub>
                    </m:oMath>
                  </m:oMathPara>
                </w:p>
              </w:tc>
              <w:tc>
                <w:tcPr>
                  <w:tcW w:w="859" w:type="dxa"/>
                  <w:vAlign w:val="center"/>
                  <w:tcPrChange w:id="3007" w:author="Simon Hellmann" w:date="2025-06-08T17:21:00Z">
                    <w:tcPr>
                      <w:tcW w:w="859" w:type="dxa"/>
                      <w:gridSpan w:val="2"/>
                      <w:vAlign w:val="center"/>
                    </w:tcPr>
                  </w:tcPrChange>
                </w:tcPr>
                <w:p w14:paraId="26A4A5AE" w14:textId="716C0445" w:rsidR="00280421" w:rsidRPr="00070475" w:rsidDel="00CD7403" w:rsidRDefault="00280421" w:rsidP="00280421">
                  <w:pPr>
                    <w:spacing w:line="360" w:lineRule="auto"/>
                    <w:ind w:firstLine="0"/>
                    <w:jc w:val="right"/>
                    <w:rPr>
                      <w:del w:id="3008" w:author="Simon Hellmann" w:date="2025-06-09T17:12:00Z"/>
                      <w:lang w:val="en-US"/>
                    </w:rPr>
                  </w:pPr>
                  <w:del w:id="3009" w:author="Simon Hellmann" w:date="2025-06-09T17:12:00Z">
                    <w:r w:rsidDel="00CD7403">
                      <w:rPr>
                        <w:lang w:val="en-US"/>
                      </w:rPr>
                      <w:delText>1.48</w:delText>
                    </w:r>
                  </w:del>
                </w:p>
              </w:tc>
              <w:tc>
                <w:tcPr>
                  <w:tcW w:w="1563" w:type="dxa"/>
                  <w:tcPrChange w:id="3010" w:author="Simon Hellmann" w:date="2025-06-08T17:21:00Z">
                    <w:tcPr>
                      <w:tcW w:w="1570" w:type="dxa"/>
                      <w:gridSpan w:val="2"/>
                    </w:tcPr>
                  </w:tcPrChange>
                </w:tcPr>
                <w:p w14:paraId="49341CCD" w14:textId="4F323677" w:rsidR="00280421" w:rsidRPr="00070475" w:rsidDel="00CD7403" w:rsidRDefault="00280421" w:rsidP="00280421">
                  <w:pPr>
                    <w:spacing w:line="360" w:lineRule="auto"/>
                    <w:ind w:firstLine="0"/>
                    <w:jc w:val="right"/>
                    <w:rPr>
                      <w:del w:id="3011" w:author="Simon Hellmann" w:date="2025-06-09T17:12:00Z"/>
                      <w:lang w:val="en-US"/>
                    </w:rPr>
                  </w:pPr>
                  <w:del w:id="3012" w:author="Simon Hellmann" w:date="2025-06-09T17:12:00Z">
                    <w:r w:rsidRPr="00070475" w:rsidDel="00CD7403">
                      <w:rPr>
                        <w:lang w:val="en-US"/>
                      </w:rPr>
                      <w:delText>239.75±</w:delText>
                    </w:r>
                    <w:r w:rsidDel="00CD7403">
                      <w:rPr>
                        <w:lang w:val="en-US"/>
                      </w:rPr>
                      <w:delText>40.09</w:delText>
                    </w:r>
                    <w:r w:rsidRPr="00070475" w:rsidDel="00CD7403">
                      <w:rPr>
                        <w:lang w:val="en-US"/>
                      </w:rPr>
                      <w:delText xml:space="preserve"> </w:delText>
                    </w:r>
                  </w:del>
                </w:p>
              </w:tc>
              <w:tc>
                <w:tcPr>
                  <w:tcW w:w="1522" w:type="dxa"/>
                  <w:tcPrChange w:id="3013" w:author="Simon Hellmann" w:date="2025-06-08T17:21:00Z">
                    <w:tcPr>
                      <w:tcW w:w="1522" w:type="dxa"/>
                      <w:gridSpan w:val="2"/>
                    </w:tcPr>
                  </w:tcPrChange>
                </w:tcPr>
                <w:p w14:paraId="6F41D2FD" w14:textId="58B148EA" w:rsidR="00280421" w:rsidRPr="00070475" w:rsidDel="00CD7403" w:rsidRDefault="00280421" w:rsidP="00280421">
                  <w:pPr>
                    <w:spacing w:line="360" w:lineRule="auto"/>
                    <w:ind w:firstLine="0"/>
                    <w:jc w:val="right"/>
                    <w:rPr>
                      <w:del w:id="3014" w:author="Simon Hellmann" w:date="2025-06-09T17:12:00Z"/>
                      <w:lang w:val="en-US"/>
                    </w:rPr>
                  </w:pPr>
                  <w:del w:id="3015" w:author="Simon Hellmann" w:date="2025-06-09T17:12:00Z">
                    <w:r w:rsidRPr="00070475" w:rsidDel="00CD7403">
                      <w:rPr>
                        <w:lang w:val="en-US"/>
                      </w:rPr>
                      <w:delText>199.91±</w:delText>
                    </w:r>
                    <w:r w:rsidDel="00CD7403">
                      <w:rPr>
                        <w:lang w:val="en-US"/>
                      </w:rPr>
                      <w:delText>36.61</w:delText>
                    </w:r>
                    <w:r w:rsidRPr="00070475" w:rsidDel="00CD7403">
                      <w:rPr>
                        <w:lang w:val="en-US"/>
                      </w:rPr>
                      <w:delText xml:space="preserve"> </w:delText>
                    </w:r>
                  </w:del>
                </w:p>
              </w:tc>
              <w:tc>
                <w:tcPr>
                  <w:tcW w:w="1950" w:type="dxa"/>
                  <w:tcPrChange w:id="3016" w:author="Simon Hellmann" w:date="2025-06-08T17:21:00Z">
                    <w:tcPr>
                      <w:tcW w:w="2022" w:type="dxa"/>
                      <w:gridSpan w:val="2"/>
                    </w:tcPr>
                  </w:tcPrChange>
                </w:tcPr>
                <w:p w14:paraId="4B48310A" w14:textId="3888388D" w:rsidR="00280421" w:rsidRPr="00070475" w:rsidDel="00CD7403" w:rsidRDefault="00280421" w:rsidP="00280421">
                  <w:pPr>
                    <w:spacing w:line="360" w:lineRule="auto"/>
                    <w:ind w:firstLine="0"/>
                    <w:jc w:val="right"/>
                    <w:rPr>
                      <w:del w:id="3017" w:author="Simon Hellmann" w:date="2025-06-09T17:12:00Z"/>
                      <w:lang w:val="en-US"/>
                    </w:rPr>
                  </w:pPr>
                  <w:del w:id="3018" w:author="Simon Hellmann" w:date="2025-06-09T17:12:00Z">
                    <w:r w:rsidRPr="00070475" w:rsidDel="00CD7403">
                      <w:rPr>
                        <w:lang w:val="en-US"/>
                      </w:rPr>
                      <w:delText>327.33±</w:delText>
                    </w:r>
                    <w:r w:rsidDel="00CD7403">
                      <w:rPr>
                        <w:lang w:val="en-US"/>
                      </w:rPr>
                      <w:delText>49.42</w:delText>
                    </w:r>
                    <w:r w:rsidRPr="00070475" w:rsidDel="00CD7403">
                      <w:rPr>
                        <w:lang w:val="en-US"/>
                      </w:rPr>
                      <w:delText xml:space="preserve"> </w:delText>
                    </w:r>
                  </w:del>
                </w:p>
              </w:tc>
              <w:tc>
                <w:tcPr>
                  <w:tcW w:w="1777" w:type="dxa"/>
                  <w:tcPrChange w:id="3019" w:author="Simon Hellmann" w:date="2025-06-08T17:21:00Z">
                    <w:tcPr>
                      <w:tcW w:w="1701" w:type="dxa"/>
                      <w:gridSpan w:val="2"/>
                    </w:tcPr>
                  </w:tcPrChange>
                </w:tcPr>
                <w:p w14:paraId="2B8E33A9" w14:textId="05E540BD" w:rsidR="00280421" w:rsidRPr="00070475" w:rsidDel="00CD7403" w:rsidRDefault="00280421" w:rsidP="00280421">
                  <w:pPr>
                    <w:spacing w:line="360" w:lineRule="auto"/>
                    <w:ind w:firstLine="0"/>
                    <w:jc w:val="right"/>
                    <w:rPr>
                      <w:del w:id="3020" w:author="Simon Hellmann" w:date="2025-06-09T17:12:00Z"/>
                      <w:lang w:val="en-US"/>
                    </w:rPr>
                  </w:pPr>
                  <w:del w:id="3021" w:author="Simon Hellmann" w:date="2025-06-09T17:12:00Z">
                    <w:r w:rsidRPr="00070475" w:rsidDel="00CD7403">
                      <w:rPr>
                        <w:lang w:val="en-US"/>
                      </w:rPr>
                      <w:delText>20.82±</w:delText>
                    </w:r>
                    <w:r w:rsidDel="00CD7403">
                      <w:rPr>
                        <w:lang w:val="en-US"/>
                      </w:rPr>
                      <w:delText>5.38</w:delText>
                    </w:r>
                  </w:del>
                </w:p>
              </w:tc>
            </w:tr>
            <w:tr w:rsidR="00280421" w:rsidRPr="00CC6CC8" w:rsidDel="00CD7403" w14:paraId="736E896E" w14:textId="54B9FF0D" w:rsidTr="009D0F68">
              <w:trPr>
                <w:trHeight w:val="441"/>
                <w:del w:id="3022" w:author="Simon Hellmann" w:date="2025-06-09T17:12:00Z"/>
                <w:trPrChange w:id="3023" w:author="Simon Hellmann" w:date="2025-06-08T17:21:00Z">
                  <w:trPr>
                    <w:gridAfter w:val="0"/>
                    <w:trHeight w:val="441"/>
                  </w:trPr>
                </w:trPrChange>
              </w:trPr>
              <w:tc>
                <w:tcPr>
                  <w:tcW w:w="782" w:type="dxa"/>
                  <w:tcPrChange w:id="3024" w:author="Simon Hellmann" w:date="2025-06-08T17:21:00Z">
                    <w:tcPr>
                      <w:tcW w:w="782" w:type="dxa"/>
                    </w:tcPr>
                  </w:tcPrChange>
                </w:tcPr>
                <w:p w14:paraId="5C87E3A2" w14:textId="0B3FD5E2" w:rsidR="00280421" w:rsidDel="00CD7403" w:rsidRDefault="00280421" w:rsidP="00280421">
                  <w:pPr>
                    <w:spacing w:line="360" w:lineRule="auto"/>
                    <w:ind w:firstLine="0"/>
                    <w:rPr>
                      <w:del w:id="3025" w:author="Simon Hellmann" w:date="2025-06-09T17:12:00Z"/>
                      <w:lang w:val="en-US"/>
                    </w:rPr>
                  </w:pPr>
                  <w:del w:id="3026" w:author="Simon Hellmann" w:date="2025-06-09T17:12:00Z">
                    <w:r w:rsidDel="00CD7403">
                      <w:rPr>
                        <w:lang w:val="en-US"/>
                      </w:rPr>
                      <w:delText>7</w:delText>
                    </w:r>
                  </w:del>
                </w:p>
              </w:tc>
              <w:tc>
                <w:tcPr>
                  <w:tcW w:w="1077" w:type="dxa"/>
                  <w:tcPrChange w:id="3027" w:author="Simon Hellmann" w:date="2025-06-08T17:21:00Z">
                    <w:tcPr>
                      <w:tcW w:w="939" w:type="dxa"/>
                    </w:tcPr>
                  </w:tcPrChange>
                </w:tcPr>
                <w:p w14:paraId="6434A7A6" w14:textId="6AAD8F67" w:rsidR="00280421" w:rsidDel="00CD7403" w:rsidRDefault="00000000" w:rsidP="00280421">
                  <w:pPr>
                    <w:spacing w:line="360" w:lineRule="auto"/>
                    <w:ind w:firstLine="0"/>
                    <w:rPr>
                      <w:del w:id="3028" w:author="Simon Hellmann" w:date="2025-06-09T17:12:00Z"/>
                      <w:lang w:val="en-US"/>
                    </w:rPr>
                  </w:pPr>
                  <m:oMathPara>
                    <m:oMath>
                      <m:sSub>
                        <m:sSubPr>
                          <m:ctrlPr>
                            <w:del w:id="3029" w:author="Simon Hellmann" w:date="2025-06-09T17:12:00Z">
                              <w:rPr>
                                <w:rFonts w:ascii="Cambria Math" w:hAnsi="Cambria Math"/>
                                <w:i/>
                                <w:lang w:val="en-US"/>
                              </w:rPr>
                            </w:del>
                          </m:ctrlPr>
                        </m:sSubPr>
                        <m:e>
                          <m:r>
                            <w:del w:id="3030" w:author="Simon Hellmann" w:date="2025-06-09T17:12:00Z">
                              <w:rPr>
                                <w:rFonts w:ascii="Cambria Math" w:hAnsi="Cambria Math"/>
                                <w:lang w:val="en-US"/>
                              </w:rPr>
                              <m:t>X</m:t>
                            </w:del>
                          </m:r>
                        </m:e>
                        <m:sub>
                          <m:r>
                            <w:del w:id="3031" w:author="Simon Hellmann" w:date="2025-06-09T17:12:00Z">
                              <m:rPr>
                                <m:sty m:val="p"/>
                              </m:rPr>
                              <w:rPr>
                                <w:rFonts w:ascii="Cambria Math" w:hAnsi="Cambria Math"/>
                                <w:lang w:val="en-US"/>
                              </w:rPr>
                              <m:t>ch,s</m:t>
                            </w:del>
                          </m:r>
                        </m:sub>
                      </m:sSub>
                    </m:oMath>
                  </m:oMathPara>
                </w:p>
              </w:tc>
              <w:tc>
                <w:tcPr>
                  <w:tcW w:w="859" w:type="dxa"/>
                  <w:vAlign w:val="center"/>
                  <w:tcPrChange w:id="3032" w:author="Simon Hellmann" w:date="2025-06-08T17:21:00Z">
                    <w:tcPr>
                      <w:tcW w:w="859" w:type="dxa"/>
                      <w:gridSpan w:val="2"/>
                      <w:vAlign w:val="center"/>
                    </w:tcPr>
                  </w:tcPrChange>
                </w:tcPr>
                <w:p w14:paraId="3A30672E" w14:textId="40F6B484" w:rsidR="00280421" w:rsidRPr="00070475" w:rsidDel="00CD7403" w:rsidRDefault="00280421" w:rsidP="00280421">
                  <w:pPr>
                    <w:spacing w:line="360" w:lineRule="auto"/>
                    <w:ind w:firstLine="0"/>
                    <w:jc w:val="right"/>
                    <w:rPr>
                      <w:del w:id="3033" w:author="Simon Hellmann" w:date="2025-06-09T17:12:00Z"/>
                      <w:lang w:val="en-US"/>
                    </w:rPr>
                  </w:pPr>
                  <w:del w:id="3034" w:author="Simon Hellmann" w:date="2025-06-09T17:12:00Z">
                    <w:r w:rsidDel="00CD7403">
                      <w:rPr>
                        <w:lang w:val="en-US"/>
                      </w:rPr>
                      <w:delText>1.48</w:delText>
                    </w:r>
                  </w:del>
                </w:p>
              </w:tc>
              <w:tc>
                <w:tcPr>
                  <w:tcW w:w="1563" w:type="dxa"/>
                  <w:tcPrChange w:id="3035" w:author="Simon Hellmann" w:date="2025-06-08T17:21:00Z">
                    <w:tcPr>
                      <w:tcW w:w="1570" w:type="dxa"/>
                      <w:gridSpan w:val="2"/>
                    </w:tcPr>
                  </w:tcPrChange>
                </w:tcPr>
                <w:p w14:paraId="39C26E8F" w14:textId="3BA04FA8" w:rsidR="00280421" w:rsidRPr="00070475" w:rsidDel="00CD7403" w:rsidRDefault="00280421" w:rsidP="00280421">
                  <w:pPr>
                    <w:spacing w:line="360" w:lineRule="auto"/>
                    <w:ind w:firstLine="0"/>
                    <w:jc w:val="right"/>
                    <w:rPr>
                      <w:del w:id="3036" w:author="Simon Hellmann" w:date="2025-06-09T17:12:00Z"/>
                      <w:lang w:val="en-US"/>
                    </w:rPr>
                  </w:pPr>
                  <w:del w:id="3037" w:author="Simon Hellmann" w:date="2025-06-09T17:12:00Z">
                    <w:r w:rsidRPr="00070475" w:rsidDel="00CD7403">
                      <w:rPr>
                        <w:lang w:val="en-US"/>
                      </w:rPr>
                      <w:delText>0.00</w:delText>
                    </w:r>
                  </w:del>
                </w:p>
              </w:tc>
              <w:tc>
                <w:tcPr>
                  <w:tcW w:w="1522" w:type="dxa"/>
                  <w:tcPrChange w:id="3038" w:author="Simon Hellmann" w:date="2025-06-08T17:21:00Z">
                    <w:tcPr>
                      <w:tcW w:w="1522" w:type="dxa"/>
                      <w:gridSpan w:val="2"/>
                    </w:tcPr>
                  </w:tcPrChange>
                </w:tcPr>
                <w:p w14:paraId="7318353E" w14:textId="36C06C74" w:rsidR="00280421" w:rsidRPr="00070475" w:rsidDel="00CD7403" w:rsidRDefault="00280421" w:rsidP="00280421">
                  <w:pPr>
                    <w:spacing w:line="360" w:lineRule="auto"/>
                    <w:ind w:firstLine="0"/>
                    <w:jc w:val="right"/>
                    <w:rPr>
                      <w:del w:id="3039" w:author="Simon Hellmann" w:date="2025-06-09T17:12:00Z"/>
                      <w:lang w:val="en-US"/>
                    </w:rPr>
                  </w:pPr>
                  <w:del w:id="3040" w:author="Simon Hellmann" w:date="2025-06-09T17:12:00Z">
                    <w:r w:rsidRPr="00070475" w:rsidDel="00CD7403">
                      <w:rPr>
                        <w:lang w:val="en-US"/>
                      </w:rPr>
                      <w:delText>0.00</w:delText>
                    </w:r>
                  </w:del>
                </w:p>
              </w:tc>
              <w:tc>
                <w:tcPr>
                  <w:tcW w:w="1950" w:type="dxa"/>
                  <w:tcPrChange w:id="3041" w:author="Simon Hellmann" w:date="2025-06-08T17:21:00Z">
                    <w:tcPr>
                      <w:tcW w:w="2022" w:type="dxa"/>
                      <w:gridSpan w:val="2"/>
                    </w:tcPr>
                  </w:tcPrChange>
                </w:tcPr>
                <w:p w14:paraId="02BF8ECD" w14:textId="140B3AFC" w:rsidR="00280421" w:rsidRPr="00070475" w:rsidDel="00CD7403" w:rsidRDefault="00280421" w:rsidP="00280421">
                  <w:pPr>
                    <w:spacing w:line="360" w:lineRule="auto"/>
                    <w:ind w:firstLine="0"/>
                    <w:jc w:val="right"/>
                    <w:rPr>
                      <w:del w:id="3042" w:author="Simon Hellmann" w:date="2025-06-09T17:12:00Z"/>
                      <w:lang w:val="en-US"/>
                    </w:rPr>
                  </w:pPr>
                  <w:del w:id="3043" w:author="Simon Hellmann" w:date="2025-06-09T17:12:00Z">
                    <w:r w:rsidRPr="00070475" w:rsidDel="00CD7403">
                      <w:rPr>
                        <w:lang w:val="en-US"/>
                      </w:rPr>
                      <w:delText>0.00</w:delText>
                    </w:r>
                  </w:del>
                </w:p>
              </w:tc>
              <w:tc>
                <w:tcPr>
                  <w:tcW w:w="1777" w:type="dxa"/>
                  <w:tcPrChange w:id="3044" w:author="Simon Hellmann" w:date="2025-06-08T17:21:00Z">
                    <w:tcPr>
                      <w:tcW w:w="1701" w:type="dxa"/>
                      <w:gridSpan w:val="2"/>
                    </w:tcPr>
                  </w:tcPrChange>
                </w:tcPr>
                <w:p w14:paraId="09D60AF2" w14:textId="4A55B2D2" w:rsidR="00280421" w:rsidRPr="00070475" w:rsidDel="00CD7403" w:rsidRDefault="00280421" w:rsidP="00280421">
                  <w:pPr>
                    <w:spacing w:line="360" w:lineRule="auto"/>
                    <w:ind w:firstLine="0"/>
                    <w:jc w:val="right"/>
                    <w:rPr>
                      <w:del w:id="3045" w:author="Simon Hellmann" w:date="2025-06-09T17:12:00Z"/>
                      <w:lang w:val="en-US"/>
                    </w:rPr>
                  </w:pPr>
                  <w:del w:id="3046" w:author="Simon Hellmann" w:date="2025-06-09T17:12:00Z">
                    <w:r w:rsidRPr="00070475" w:rsidDel="00CD7403">
                      <w:rPr>
                        <w:lang w:val="en-US"/>
                      </w:rPr>
                      <w:delText>0.00</w:delText>
                    </w:r>
                  </w:del>
                </w:p>
              </w:tc>
            </w:tr>
            <w:tr w:rsidR="00280421" w:rsidRPr="00CC6CC8" w:rsidDel="00CD7403" w14:paraId="4B9A1813" w14:textId="1A61FF59" w:rsidTr="009D0F68">
              <w:trPr>
                <w:trHeight w:val="461"/>
                <w:del w:id="3047" w:author="Simon Hellmann" w:date="2025-06-09T17:12:00Z"/>
                <w:trPrChange w:id="3048" w:author="Simon Hellmann" w:date="2025-06-08T17:21:00Z">
                  <w:trPr>
                    <w:gridAfter w:val="0"/>
                    <w:trHeight w:val="461"/>
                  </w:trPr>
                </w:trPrChange>
              </w:trPr>
              <w:tc>
                <w:tcPr>
                  <w:tcW w:w="782" w:type="dxa"/>
                  <w:tcPrChange w:id="3049" w:author="Simon Hellmann" w:date="2025-06-08T17:21:00Z">
                    <w:tcPr>
                      <w:tcW w:w="782" w:type="dxa"/>
                    </w:tcPr>
                  </w:tcPrChange>
                </w:tcPr>
                <w:p w14:paraId="729B358A" w14:textId="39590185" w:rsidR="00280421" w:rsidDel="00CD7403" w:rsidRDefault="00280421" w:rsidP="00280421">
                  <w:pPr>
                    <w:spacing w:line="360" w:lineRule="auto"/>
                    <w:ind w:firstLine="0"/>
                    <w:rPr>
                      <w:del w:id="3050" w:author="Simon Hellmann" w:date="2025-06-09T17:12:00Z"/>
                      <w:lang w:val="en-US"/>
                    </w:rPr>
                  </w:pPr>
                  <w:del w:id="3051" w:author="Simon Hellmann" w:date="2025-06-09T17:12:00Z">
                    <w:r w:rsidDel="00CD7403">
                      <w:rPr>
                        <w:lang w:val="en-US"/>
                      </w:rPr>
                      <w:delText>8</w:delText>
                    </w:r>
                  </w:del>
                </w:p>
              </w:tc>
              <w:tc>
                <w:tcPr>
                  <w:tcW w:w="1077" w:type="dxa"/>
                  <w:tcPrChange w:id="3052" w:author="Simon Hellmann" w:date="2025-06-08T17:21:00Z">
                    <w:tcPr>
                      <w:tcW w:w="939" w:type="dxa"/>
                    </w:tcPr>
                  </w:tcPrChange>
                </w:tcPr>
                <w:p w14:paraId="4761D21D" w14:textId="005E2F4C" w:rsidR="00280421" w:rsidDel="00CD7403" w:rsidRDefault="00000000" w:rsidP="00280421">
                  <w:pPr>
                    <w:spacing w:line="360" w:lineRule="auto"/>
                    <w:ind w:firstLine="0"/>
                    <w:rPr>
                      <w:del w:id="3053" w:author="Simon Hellmann" w:date="2025-06-09T17:12:00Z"/>
                      <w:lang w:val="en-US"/>
                    </w:rPr>
                  </w:pPr>
                  <m:oMathPara>
                    <m:oMath>
                      <m:sSub>
                        <m:sSubPr>
                          <m:ctrlPr>
                            <w:del w:id="3054" w:author="Simon Hellmann" w:date="2025-06-09T17:12:00Z">
                              <w:rPr>
                                <w:rFonts w:ascii="Cambria Math" w:hAnsi="Cambria Math"/>
                                <w:i/>
                                <w:lang w:val="en-US"/>
                              </w:rPr>
                            </w:del>
                          </m:ctrlPr>
                        </m:sSubPr>
                        <m:e>
                          <m:r>
                            <w:del w:id="3055" w:author="Simon Hellmann" w:date="2025-06-09T17:12:00Z">
                              <w:rPr>
                                <w:rFonts w:ascii="Cambria Math" w:hAnsi="Cambria Math"/>
                                <w:lang w:val="en-US"/>
                              </w:rPr>
                              <m:t>X</m:t>
                            </w:del>
                          </m:r>
                        </m:e>
                        <m:sub>
                          <m:r>
                            <w:del w:id="3056" w:author="Simon Hellmann" w:date="2025-06-09T17:12:00Z">
                              <m:rPr>
                                <m:nor/>
                              </m:rPr>
                              <w:rPr>
                                <w:rFonts w:ascii="Cambria Math" w:hAnsi="Cambria Math"/>
                                <w:lang w:val="en-US"/>
                              </w:rPr>
                              <m:t>pr</m:t>
                            </w:del>
                          </m:r>
                        </m:sub>
                      </m:sSub>
                    </m:oMath>
                  </m:oMathPara>
                </w:p>
              </w:tc>
              <w:tc>
                <w:tcPr>
                  <w:tcW w:w="859" w:type="dxa"/>
                  <w:vAlign w:val="center"/>
                  <w:tcPrChange w:id="3057" w:author="Simon Hellmann" w:date="2025-06-08T17:21:00Z">
                    <w:tcPr>
                      <w:tcW w:w="859" w:type="dxa"/>
                      <w:gridSpan w:val="2"/>
                      <w:vAlign w:val="center"/>
                    </w:tcPr>
                  </w:tcPrChange>
                </w:tcPr>
                <w:p w14:paraId="218B7A8E" w14:textId="6AA9969C" w:rsidR="00280421" w:rsidRPr="00070475" w:rsidDel="00CD7403" w:rsidRDefault="00280421" w:rsidP="00280421">
                  <w:pPr>
                    <w:spacing w:line="360" w:lineRule="auto"/>
                    <w:ind w:firstLine="0"/>
                    <w:jc w:val="right"/>
                    <w:rPr>
                      <w:del w:id="3058" w:author="Simon Hellmann" w:date="2025-06-09T17:12:00Z"/>
                      <w:lang w:val="en-US"/>
                    </w:rPr>
                  </w:pPr>
                  <w:del w:id="3059" w:author="Simon Hellmann" w:date="2025-06-09T17:12:00Z">
                    <w:r w:rsidDel="00CD7403">
                      <w:rPr>
                        <w:lang w:val="en-US"/>
                      </w:rPr>
                      <w:delText>0.95</w:delText>
                    </w:r>
                  </w:del>
                </w:p>
              </w:tc>
              <w:tc>
                <w:tcPr>
                  <w:tcW w:w="1563" w:type="dxa"/>
                  <w:tcPrChange w:id="3060" w:author="Simon Hellmann" w:date="2025-06-08T17:21:00Z">
                    <w:tcPr>
                      <w:tcW w:w="1570" w:type="dxa"/>
                      <w:gridSpan w:val="2"/>
                    </w:tcPr>
                  </w:tcPrChange>
                </w:tcPr>
                <w:p w14:paraId="6F5383E8" w14:textId="39A41365" w:rsidR="00280421" w:rsidRPr="00070475" w:rsidDel="00CD7403" w:rsidRDefault="00280421" w:rsidP="00280421">
                  <w:pPr>
                    <w:spacing w:line="360" w:lineRule="auto"/>
                    <w:ind w:firstLine="0"/>
                    <w:jc w:val="right"/>
                    <w:rPr>
                      <w:del w:id="3061" w:author="Simon Hellmann" w:date="2025-06-09T17:12:00Z"/>
                      <w:lang w:val="en-US"/>
                    </w:rPr>
                  </w:pPr>
                  <w:del w:id="3062" w:author="Simon Hellmann" w:date="2025-06-09T17:12:00Z">
                    <w:r w:rsidRPr="00070475" w:rsidDel="00CD7403">
                      <w:rPr>
                        <w:lang w:val="en-US"/>
                      </w:rPr>
                      <w:delText xml:space="preserve">26.33±1.54 </w:delText>
                    </w:r>
                  </w:del>
                </w:p>
              </w:tc>
              <w:tc>
                <w:tcPr>
                  <w:tcW w:w="1522" w:type="dxa"/>
                  <w:tcPrChange w:id="3063" w:author="Simon Hellmann" w:date="2025-06-08T17:21:00Z">
                    <w:tcPr>
                      <w:tcW w:w="1522" w:type="dxa"/>
                      <w:gridSpan w:val="2"/>
                    </w:tcPr>
                  </w:tcPrChange>
                </w:tcPr>
                <w:p w14:paraId="71F85317" w14:textId="2A2685C1" w:rsidR="00280421" w:rsidRPr="00070475" w:rsidDel="00CD7403" w:rsidRDefault="00280421" w:rsidP="00280421">
                  <w:pPr>
                    <w:spacing w:line="360" w:lineRule="auto"/>
                    <w:ind w:firstLine="0"/>
                    <w:jc w:val="right"/>
                    <w:rPr>
                      <w:del w:id="3064" w:author="Simon Hellmann" w:date="2025-06-09T17:12:00Z"/>
                      <w:lang w:val="en-US"/>
                    </w:rPr>
                  </w:pPr>
                  <w:del w:id="3065" w:author="Simon Hellmann" w:date="2025-06-09T17:12:00Z">
                    <w:r w:rsidRPr="00070475" w:rsidDel="00CD7403">
                      <w:rPr>
                        <w:lang w:val="en-US"/>
                      </w:rPr>
                      <w:delText xml:space="preserve">42.28±2.47 </w:delText>
                    </w:r>
                  </w:del>
                </w:p>
              </w:tc>
              <w:tc>
                <w:tcPr>
                  <w:tcW w:w="1950" w:type="dxa"/>
                  <w:tcPrChange w:id="3066" w:author="Simon Hellmann" w:date="2025-06-08T17:21:00Z">
                    <w:tcPr>
                      <w:tcW w:w="2022" w:type="dxa"/>
                      <w:gridSpan w:val="2"/>
                    </w:tcPr>
                  </w:tcPrChange>
                </w:tcPr>
                <w:p w14:paraId="5E988447" w14:textId="6FE8E1DD" w:rsidR="00280421" w:rsidRPr="00070475" w:rsidDel="00CD7403" w:rsidRDefault="00280421" w:rsidP="00280421">
                  <w:pPr>
                    <w:spacing w:line="360" w:lineRule="auto"/>
                    <w:ind w:firstLine="0"/>
                    <w:jc w:val="right"/>
                    <w:rPr>
                      <w:del w:id="3067" w:author="Simon Hellmann" w:date="2025-06-09T17:12:00Z"/>
                      <w:lang w:val="en-US"/>
                    </w:rPr>
                  </w:pPr>
                  <w:del w:id="3068" w:author="Simon Hellmann" w:date="2025-06-09T17:12:00Z">
                    <w:r w:rsidRPr="00070475" w:rsidDel="00CD7403">
                      <w:rPr>
                        <w:lang w:val="en-US"/>
                      </w:rPr>
                      <w:delText>9.57±0.56</w:delText>
                    </w:r>
                  </w:del>
                </w:p>
              </w:tc>
              <w:tc>
                <w:tcPr>
                  <w:tcW w:w="1777" w:type="dxa"/>
                  <w:tcPrChange w:id="3069" w:author="Simon Hellmann" w:date="2025-06-08T17:21:00Z">
                    <w:tcPr>
                      <w:tcW w:w="1701" w:type="dxa"/>
                      <w:gridSpan w:val="2"/>
                    </w:tcPr>
                  </w:tcPrChange>
                </w:tcPr>
                <w:p w14:paraId="1C17796D" w14:textId="7A228C01" w:rsidR="00280421" w:rsidRPr="00070475" w:rsidDel="00CD7403" w:rsidRDefault="00280421" w:rsidP="00280421">
                  <w:pPr>
                    <w:spacing w:line="360" w:lineRule="auto"/>
                    <w:ind w:firstLine="0"/>
                    <w:jc w:val="right"/>
                    <w:rPr>
                      <w:del w:id="3070" w:author="Simon Hellmann" w:date="2025-06-09T17:12:00Z"/>
                      <w:lang w:val="en-US"/>
                    </w:rPr>
                  </w:pPr>
                  <w:del w:id="3071" w:author="Simon Hellmann" w:date="2025-06-09T17:12:00Z">
                    <w:r w:rsidRPr="00070475" w:rsidDel="00CD7403">
                      <w:rPr>
                        <w:lang w:val="en-US"/>
                      </w:rPr>
                      <w:delText>13.31±0.78</w:delText>
                    </w:r>
                  </w:del>
                </w:p>
              </w:tc>
            </w:tr>
            <w:tr w:rsidR="00280421" w:rsidRPr="00CC6CC8" w:rsidDel="00CD7403" w14:paraId="0FCA1239" w14:textId="1DD72DCF" w:rsidTr="009D0F68">
              <w:trPr>
                <w:trHeight w:val="431"/>
                <w:del w:id="3072" w:author="Simon Hellmann" w:date="2025-06-09T17:12:00Z"/>
                <w:trPrChange w:id="3073" w:author="Simon Hellmann" w:date="2025-06-08T17:21:00Z">
                  <w:trPr>
                    <w:gridAfter w:val="0"/>
                    <w:trHeight w:val="431"/>
                  </w:trPr>
                </w:trPrChange>
              </w:trPr>
              <w:tc>
                <w:tcPr>
                  <w:tcW w:w="782" w:type="dxa"/>
                  <w:tcPrChange w:id="3074" w:author="Simon Hellmann" w:date="2025-06-08T17:21:00Z">
                    <w:tcPr>
                      <w:tcW w:w="782" w:type="dxa"/>
                    </w:tcPr>
                  </w:tcPrChange>
                </w:tcPr>
                <w:p w14:paraId="719A63B2" w14:textId="2208D46D" w:rsidR="00280421" w:rsidDel="00CD7403" w:rsidRDefault="00280421" w:rsidP="00280421">
                  <w:pPr>
                    <w:spacing w:line="360" w:lineRule="auto"/>
                    <w:ind w:firstLine="0"/>
                    <w:rPr>
                      <w:del w:id="3075" w:author="Simon Hellmann" w:date="2025-06-09T17:12:00Z"/>
                      <w:lang w:val="en-US"/>
                    </w:rPr>
                  </w:pPr>
                  <w:del w:id="3076" w:author="Simon Hellmann" w:date="2025-06-09T17:12:00Z">
                    <w:r w:rsidDel="00CD7403">
                      <w:rPr>
                        <w:lang w:val="en-US"/>
                      </w:rPr>
                      <w:delText>9</w:delText>
                    </w:r>
                  </w:del>
                </w:p>
              </w:tc>
              <w:tc>
                <w:tcPr>
                  <w:tcW w:w="1077" w:type="dxa"/>
                  <w:tcPrChange w:id="3077" w:author="Simon Hellmann" w:date="2025-06-08T17:21:00Z">
                    <w:tcPr>
                      <w:tcW w:w="939" w:type="dxa"/>
                    </w:tcPr>
                  </w:tcPrChange>
                </w:tcPr>
                <w:p w14:paraId="4AEF98DA" w14:textId="13A72050" w:rsidR="00280421" w:rsidDel="00CD7403" w:rsidRDefault="00000000" w:rsidP="00280421">
                  <w:pPr>
                    <w:spacing w:line="360" w:lineRule="auto"/>
                    <w:ind w:firstLine="0"/>
                    <w:rPr>
                      <w:del w:id="3078" w:author="Simon Hellmann" w:date="2025-06-09T17:12:00Z"/>
                      <w:lang w:val="en-US"/>
                    </w:rPr>
                  </w:pPr>
                  <m:oMathPara>
                    <m:oMath>
                      <m:sSub>
                        <m:sSubPr>
                          <m:ctrlPr>
                            <w:del w:id="3079" w:author="Simon Hellmann" w:date="2025-06-09T17:12:00Z">
                              <w:rPr>
                                <w:rFonts w:ascii="Cambria Math" w:hAnsi="Cambria Math"/>
                                <w:i/>
                                <w:lang w:val="en-US"/>
                              </w:rPr>
                            </w:del>
                          </m:ctrlPr>
                        </m:sSubPr>
                        <m:e>
                          <m:r>
                            <w:del w:id="3080" w:author="Simon Hellmann" w:date="2025-06-09T17:12:00Z">
                              <w:rPr>
                                <w:rFonts w:ascii="Cambria Math" w:hAnsi="Cambria Math"/>
                                <w:lang w:val="en-US"/>
                              </w:rPr>
                              <m:t>X</m:t>
                            </w:del>
                          </m:r>
                        </m:e>
                        <m:sub>
                          <m:r>
                            <w:del w:id="3081" w:author="Simon Hellmann" w:date="2025-06-09T17:12:00Z">
                              <m:rPr>
                                <m:nor/>
                              </m:rPr>
                              <w:rPr>
                                <w:rFonts w:ascii="Cambria Math" w:hAnsi="Cambria Math"/>
                                <w:lang w:val="en-US"/>
                              </w:rPr>
                              <m:t>li</m:t>
                            </w:del>
                          </m:r>
                        </m:sub>
                      </m:sSub>
                    </m:oMath>
                  </m:oMathPara>
                </w:p>
              </w:tc>
              <w:tc>
                <w:tcPr>
                  <w:tcW w:w="859" w:type="dxa"/>
                  <w:vAlign w:val="center"/>
                  <w:tcPrChange w:id="3082" w:author="Simon Hellmann" w:date="2025-06-08T17:21:00Z">
                    <w:tcPr>
                      <w:tcW w:w="859" w:type="dxa"/>
                      <w:gridSpan w:val="2"/>
                      <w:vAlign w:val="center"/>
                    </w:tcPr>
                  </w:tcPrChange>
                </w:tcPr>
                <w:p w14:paraId="5BBBFCC1" w14:textId="4EBE080B" w:rsidR="00280421" w:rsidRPr="00070475" w:rsidDel="00CD7403" w:rsidRDefault="00280421" w:rsidP="00280421">
                  <w:pPr>
                    <w:spacing w:line="360" w:lineRule="auto"/>
                    <w:ind w:firstLine="0"/>
                    <w:jc w:val="right"/>
                    <w:rPr>
                      <w:del w:id="3083" w:author="Simon Hellmann" w:date="2025-06-09T17:12:00Z"/>
                      <w:lang w:val="en-US"/>
                    </w:rPr>
                  </w:pPr>
                  <w:del w:id="3084" w:author="Simon Hellmann" w:date="2025-06-09T17:12:00Z">
                    <w:r w:rsidDel="00CD7403">
                      <w:rPr>
                        <w:lang w:val="en-US"/>
                      </w:rPr>
                      <w:delText>0.41</w:delText>
                    </w:r>
                  </w:del>
                </w:p>
              </w:tc>
              <w:tc>
                <w:tcPr>
                  <w:tcW w:w="1563" w:type="dxa"/>
                  <w:tcPrChange w:id="3085" w:author="Simon Hellmann" w:date="2025-06-08T17:21:00Z">
                    <w:tcPr>
                      <w:tcW w:w="1570" w:type="dxa"/>
                      <w:gridSpan w:val="2"/>
                    </w:tcPr>
                  </w:tcPrChange>
                </w:tcPr>
                <w:p w14:paraId="5E2A4E40" w14:textId="30866A76" w:rsidR="00280421" w:rsidRPr="00070475" w:rsidDel="00CD7403" w:rsidRDefault="00280421" w:rsidP="00280421">
                  <w:pPr>
                    <w:spacing w:line="360" w:lineRule="auto"/>
                    <w:ind w:firstLine="0"/>
                    <w:jc w:val="right"/>
                    <w:rPr>
                      <w:del w:id="3086" w:author="Simon Hellmann" w:date="2025-06-09T17:12:00Z"/>
                      <w:lang w:val="en-US"/>
                    </w:rPr>
                  </w:pPr>
                  <w:del w:id="3087" w:author="Simon Hellmann" w:date="2025-06-09T17:12:00Z">
                    <w:r w:rsidRPr="00070475" w:rsidDel="00CD7403">
                      <w:rPr>
                        <w:lang w:val="en-US"/>
                      </w:rPr>
                      <w:delText xml:space="preserve">7.99±0.82 </w:delText>
                    </w:r>
                  </w:del>
                </w:p>
              </w:tc>
              <w:tc>
                <w:tcPr>
                  <w:tcW w:w="1522" w:type="dxa"/>
                  <w:tcPrChange w:id="3088" w:author="Simon Hellmann" w:date="2025-06-08T17:21:00Z">
                    <w:tcPr>
                      <w:tcW w:w="1522" w:type="dxa"/>
                      <w:gridSpan w:val="2"/>
                    </w:tcPr>
                  </w:tcPrChange>
                </w:tcPr>
                <w:p w14:paraId="1808D122" w14:textId="69F28B26" w:rsidR="00280421" w:rsidRPr="00070475" w:rsidDel="00CD7403" w:rsidRDefault="00280421" w:rsidP="00280421">
                  <w:pPr>
                    <w:spacing w:line="360" w:lineRule="auto"/>
                    <w:ind w:firstLine="0"/>
                    <w:jc w:val="right"/>
                    <w:rPr>
                      <w:del w:id="3089" w:author="Simon Hellmann" w:date="2025-06-09T17:12:00Z"/>
                      <w:lang w:val="en-US"/>
                    </w:rPr>
                  </w:pPr>
                  <w:del w:id="3090" w:author="Simon Hellmann" w:date="2025-06-09T17:12:00Z">
                    <w:r w:rsidRPr="00070475" w:rsidDel="00CD7403">
                      <w:rPr>
                        <w:lang w:val="en-US"/>
                      </w:rPr>
                      <w:delText>7.63±0.78</w:delText>
                    </w:r>
                  </w:del>
                </w:p>
              </w:tc>
              <w:tc>
                <w:tcPr>
                  <w:tcW w:w="1950" w:type="dxa"/>
                  <w:tcPrChange w:id="3091" w:author="Simon Hellmann" w:date="2025-06-08T17:21:00Z">
                    <w:tcPr>
                      <w:tcW w:w="2022" w:type="dxa"/>
                      <w:gridSpan w:val="2"/>
                    </w:tcPr>
                  </w:tcPrChange>
                </w:tcPr>
                <w:p w14:paraId="254BBDB3" w14:textId="2738E61D" w:rsidR="00280421" w:rsidRPr="00070475" w:rsidDel="00CD7403" w:rsidRDefault="00280421" w:rsidP="00280421">
                  <w:pPr>
                    <w:spacing w:line="360" w:lineRule="auto"/>
                    <w:ind w:firstLine="0"/>
                    <w:jc w:val="right"/>
                    <w:rPr>
                      <w:del w:id="3092" w:author="Simon Hellmann" w:date="2025-06-09T17:12:00Z"/>
                      <w:lang w:val="en-US"/>
                    </w:rPr>
                  </w:pPr>
                  <w:del w:id="3093" w:author="Simon Hellmann" w:date="2025-06-09T17:12:00Z">
                    <w:r w:rsidRPr="00070475" w:rsidDel="00CD7403">
                      <w:rPr>
                        <w:lang w:val="en-US"/>
                      </w:rPr>
                      <w:delText xml:space="preserve">0.61±0.06 </w:delText>
                    </w:r>
                  </w:del>
                </w:p>
              </w:tc>
              <w:tc>
                <w:tcPr>
                  <w:tcW w:w="1777" w:type="dxa"/>
                  <w:tcPrChange w:id="3094" w:author="Simon Hellmann" w:date="2025-06-08T17:21:00Z">
                    <w:tcPr>
                      <w:tcW w:w="1701" w:type="dxa"/>
                      <w:gridSpan w:val="2"/>
                    </w:tcPr>
                  </w:tcPrChange>
                </w:tcPr>
                <w:p w14:paraId="65B94648" w14:textId="63DC8495" w:rsidR="00280421" w:rsidRPr="00070475" w:rsidDel="00CD7403" w:rsidRDefault="00280421" w:rsidP="00280421">
                  <w:pPr>
                    <w:spacing w:line="360" w:lineRule="auto"/>
                    <w:ind w:firstLine="0"/>
                    <w:jc w:val="right"/>
                    <w:rPr>
                      <w:del w:id="3095" w:author="Simon Hellmann" w:date="2025-06-09T17:12:00Z"/>
                      <w:lang w:val="en-US"/>
                    </w:rPr>
                  </w:pPr>
                  <w:del w:id="3096" w:author="Simon Hellmann" w:date="2025-06-09T17:12:00Z">
                    <w:r w:rsidRPr="00070475" w:rsidDel="00CD7403">
                      <w:rPr>
                        <w:lang w:val="en-US"/>
                      </w:rPr>
                      <w:delText>2.01±0.21</w:delText>
                    </w:r>
                  </w:del>
                </w:p>
              </w:tc>
            </w:tr>
            <w:tr w:rsidR="00280421" w:rsidRPr="00CC6CC8" w:rsidDel="00CD7403" w14:paraId="470CEF30" w14:textId="75D8F604" w:rsidTr="009D0F68">
              <w:trPr>
                <w:trHeight w:val="421"/>
                <w:del w:id="3097" w:author="Simon Hellmann" w:date="2025-06-09T17:12:00Z"/>
                <w:trPrChange w:id="3098" w:author="Simon Hellmann" w:date="2025-06-08T17:21:00Z">
                  <w:trPr>
                    <w:gridAfter w:val="0"/>
                    <w:trHeight w:val="421"/>
                  </w:trPr>
                </w:trPrChange>
              </w:trPr>
              <w:tc>
                <w:tcPr>
                  <w:tcW w:w="782" w:type="dxa"/>
                  <w:tcPrChange w:id="3099" w:author="Simon Hellmann" w:date="2025-06-08T17:21:00Z">
                    <w:tcPr>
                      <w:tcW w:w="782" w:type="dxa"/>
                    </w:tcPr>
                  </w:tcPrChange>
                </w:tcPr>
                <w:p w14:paraId="5629D4EB" w14:textId="574FAB51" w:rsidR="00280421" w:rsidDel="00CD7403" w:rsidRDefault="00280421" w:rsidP="00280421">
                  <w:pPr>
                    <w:spacing w:line="360" w:lineRule="auto"/>
                    <w:ind w:firstLine="0"/>
                    <w:rPr>
                      <w:del w:id="3100" w:author="Simon Hellmann" w:date="2025-06-09T17:12:00Z"/>
                      <w:lang w:val="en-US"/>
                    </w:rPr>
                  </w:pPr>
                  <w:del w:id="3101" w:author="Simon Hellmann" w:date="2025-06-09T17:12:00Z">
                    <w:r w:rsidDel="00CD7403">
                      <w:rPr>
                        <w:lang w:val="en-US"/>
                      </w:rPr>
                      <w:delText>10</w:delText>
                    </w:r>
                  </w:del>
                </w:p>
              </w:tc>
              <w:commentRangeStart w:id="3102"/>
              <w:commentRangeStart w:id="3103"/>
              <w:tc>
                <w:tcPr>
                  <w:tcW w:w="1077" w:type="dxa"/>
                  <w:tcPrChange w:id="3104" w:author="Simon Hellmann" w:date="2025-06-08T17:21:00Z">
                    <w:tcPr>
                      <w:tcW w:w="939" w:type="dxa"/>
                    </w:tcPr>
                  </w:tcPrChange>
                </w:tcPr>
                <w:p w14:paraId="1DDA2EC3" w14:textId="740F9086" w:rsidR="00280421" w:rsidDel="00CD7403" w:rsidRDefault="00000000" w:rsidP="00280421">
                  <w:pPr>
                    <w:spacing w:line="360" w:lineRule="auto"/>
                    <w:ind w:firstLine="0"/>
                    <w:rPr>
                      <w:del w:id="3105" w:author="Simon Hellmann" w:date="2025-06-09T17:12:00Z"/>
                      <w:lang w:val="en-US"/>
                    </w:rPr>
                  </w:pPr>
                  <m:oMathPara>
                    <m:oMath>
                      <m:sSub>
                        <m:sSubPr>
                          <m:ctrlPr>
                            <w:del w:id="3106" w:author="Simon Hellmann" w:date="2025-06-09T17:12:00Z">
                              <w:rPr>
                                <w:rFonts w:ascii="Cambria Math" w:hAnsi="Cambria Math"/>
                                <w:i/>
                                <w:lang w:val="en-US"/>
                              </w:rPr>
                            </w:del>
                          </m:ctrlPr>
                        </m:sSubPr>
                        <m:e>
                          <m:r>
                            <w:del w:id="3107" w:author="Simon Hellmann" w:date="2025-06-09T17:12:00Z">
                              <w:rPr>
                                <w:rFonts w:ascii="Cambria Math" w:hAnsi="Cambria Math"/>
                                <w:lang w:val="en-US"/>
                              </w:rPr>
                              <m:t>X</m:t>
                            </w:del>
                          </m:r>
                        </m:e>
                        <m:sub>
                          <m:r>
                            <w:del w:id="3108" w:author="Simon Hellmann" w:date="2025-06-09T17:12:00Z">
                              <m:rPr>
                                <m:nor/>
                              </m:rPr>
                              <w:rPr>
                                <w:rFonts w:ascii="Cambria Math" w:hAnsi="Cambria Math"/>
                                <w:lang w:val="en-US"/>
                              </w:rPr>
                              <m:t>bac</m:t>
                            </w:del>
                          </m:r>
                        </m:sub>
                      </m:sSub>
                      <w:commentRangeEnd w:id="3102"/>
                      <m:r>
                        <w:del w:id="3109" w:author="Simon Hellmann" w:date="2025-06-09T17:12:00Z">
                          <m:rPr>
                            <m:sty m:val="p"/>
                          </m:rPr>
                          <w:rPr>
                            <w:rStyle w:val="Kommentarzeichen"/>
                          </w:rPr>
                          <w:commentReference w:id="3102"/>
                        </w:del>
                      </m:r>
                      <w:commentRangeEnd w:id="3103"/>
                      <m:r>
                        <w:del w:id="3110" w:author="Simon Hellmann" w:date="2025-06-09T17:12:00Z">
                          <m:rPr>
                            <m:sty m:val="p"/>
                          </m:rPr>
                          <w:rPr>
                            <w:rStyle w:val="Kommentarzeichen"/>
                          </w:rPr>
                          <w:commentReference w:id="3103"/>
                        </w:del>
                      </m:r>
                    </m:oMath>
                  </m:oMathPara>
                </w:p>
              </w:tc>
              <w:tc>
                <w:tcPr>
                  <w:tcW w:w="859" w:type="dxa"/>
                  <w:vAlign w:val="center"/>
                  <w:tcPrChange w:id="3111" w:author="Simon Hellmann" w:date="2025-06-08T17:21:00Z">
                    <w:tcPr>
                      <w:tcW w:w="859" w:type="dxa"/>
                      <w:gridSpan w:val="2"/>
                      <w:vAlign w:val="center"/>
                    </w:tcPr>
                  </w:tcPrChange>
                </w:tcPr>
                <w:p w14:paraId="00634DC4" w14:textId="6A37C05A" w:rsidR="00280421" w:rsidRPr="00F54177" w:rsidDel="00CD7403" w:rsidRDefault="00280421" w:rsidP="00280421">
                  <w:pPr>
                    <w:spacing w:line="360" w:lineRule="auto"/>
                    <w:ind w:firstLine="0"/>
                    <w:jc w:val="right"/>
                    <w:rPr>
                      <w:del w:id="3112" w:author="Simon Hellmann" w:date="2025-06-09T17:12:00Z"/>
                      <w:lang w:val="en-US"/>
                    </w:rPr>
                  </w:pPr>
                  <w:del w:id="3113" w:author="Simon Hellmann" w:date="2025-06-09T17:12:00Z">
                    <w:r w:rsidDel="00CD7403">
                      <w:rPr>
                        <w:lang w:val="en-US"/>
                      </w:rPr>
                      <w:delText>1.92</w:delText>
                    </w:r>
                  </w:del>
                </w:p>
              </w:tc>
              <w:tc>
                <w:tcPr>
                  <w:tcW w:w="1563" w:type="dxa"/>
                  <w:tcPrChange w:id="3114" w:author="Simon Hellmann" w:date="2025-06-08T17:21:00Z">
                    <w:tcPr>
                      <w:tcW w:w="1570" w:type="dxa"/>
                      <w:gridSpan w:val="2"/>
                    </w:tcPr>
                  </w:tcPrChange>
                </w:tcPr>
                <w:p w14:paraId="0CCD1EFE" w14:textId="242E6FC8" w:rsidR="00280421" w:rsidDel="00CD7403" w:rsidRDefault="00280421" w:rsidP="00280421">
                  <w:pPr>
                    <w:spacing w:line="360" w:lineRule="auto"/>
                    <w:ind w:firstLine="0"/>
                    <w:jc w:val="right"/>
                    <w:rPr>
                      <w:del w:id="3115" w:author="Simon Hellmann" w:date="2025-06-09T17:12:00Z"/>
                      <w:lang w:val="en-US"/>
                    </w:rPr>
                  </w:pPr>
                  <w:del w:id="3116" w:author="Simon Hellmann" w:date="2025-06-09T17:12:00Z">
                    <w:r w:rsidRPr="00F54177" w:rsidDel="00CD7403">
                      <w:rPr>
                        <w:lang w:val="en-US"/>
                      </w:rPr>
                      <w:delText>0.3</w:delText>
                    </w:r>
                    <w:r w:rsidDel="00CD7403">
                      <w:rPr>
                        <w:lang w:val="en-US"/>
                      </w:rPr>
                      <w:delText>1</w:delText>
                    </w:r>
                    <w:r w:rsidRPr="00F54177" w:rsidDel="00CD7403">
                      <w:rPr>
                        <w:lang w:val="en-US"/>
                      </w:rPr>
                      <w:delText xml:space="preserve"> </w:delText>
                    </w:r>
                  </w:del>
                </w:p>
              </w:tc>
              <w:tc>
                <w:tcPr>
                  <w:tcW w:w="1522" w:type="dxa"/>
                  <w:tcPrChange w:id="3117" w:author="Simon Hellmann" w:date="2025-06-08T17:21:00Z">
                    <w:tcPr>
                      <w:tcW w:w="1522" w:type="dxa"/>
                      <w:gridSpan w:val="2"/>
                    </w:tcPr>
                  </w:tcPrChange>
                </w:tcPr>
                <w:p w14:paraId="342AAACD" w14:textId="269A84DF" w:rsidR="00280421" w:rsidDel="00CD7403" w:rsidRDefault="00280421" w:rsidP="00280421">
                  <w:pPr>
                    <w:spacing w:line="360" w:lineRule="auto"/>
                    <w:ind w:firstLine="0"/>
                    <w:jc w:val="right"/>
                    <w:rPr>
                      <w:del w:id="3118" w:author="Simon Hellmann" w:date="2025-06-09T17:12:00Z"/>
                      <w:lang w:val="en-US"/>
                    </w:rPr>
                  </w:pPr>
                  <w:del w:id="3119" w:author="Simon Hellmann" w:date="2025-06-09T17:12:00Z">
                    <w:r w:rsidRPr="00F54177" w:rsidDel="00CD7403">
                      <w:rPr>
                        <w:lang w:val="en-US"/>
                      </w:rPr>
                      <w:delText>0.2</w:delText>
                    </w:r>
                    <w:r w:rsidDel="00CD7403">
                      <w:rPr>
                        <w:lang w:val="en-US"/>
                      </w:rPr>
                      <w:delText>7</w:delText>
                    </w:r>
                    <w:r w:rsidRPr="00F54177" w:rsidDel="00CD7403">
                      <w:rPr>
                        <w:lang w:val="en-US"/>
                      </w:rPr>
                      <w:delText xml:space="preserve"> </w:delText>
                    </w:r>
                  </w:del>
                </w:p>
              </w:tc>
              <w:tc>
                <w:tcPr>
                  <w:tcW w:w="1950" w:type="dxa"/>
                  <w:tcPrChange w:id="3120" w:author="Simon Hellmann" w:date="2025-06-08T17:21:00Z">
                    <w:tcPr>
                      <w:tcW w:w="2022" w:type="dxa"/>
                      <w:gridSpan w:val="2"/>
                    </w:tcPr>
                  </w:tcPrChange>
                </w:tcPr>
                <w:p w14:paraId="63E73A9C" w14:textId="175B37F9" w:rsidR="00280421" w:rsidDel="00CD7403" w:rsidRDefault="00280421" w:rsidP="00280421">
                  <w:pPr>
                    <w:spacing w:line="360" w:lineRule="auto"/>
                    <w:ind w:firstLine="0"/>
                    <w:jc w:val="right"/>
                    <w:rPr>
                      <w:del w:id="3121" w:author="Simon Hellmann" w:date="2025-06-09T17:12:00Z"/>
                      <w:lang w:val="en-US"/>
                    </w:rPr>
                  </w:pPr>
                  <w:del w:id="3122" w:author="Simon Hellmann" w:date="2025-06-09T17:12:00Z">
                    <w:r w:rsidRPr="00F54177" w:rsidDel="00CD7403">
                      <w:rPr>
                        <w:lang w:val="en-US"/>
                      </w:rPr>
                      <w:delText>0.3</w:delText>
                    </w:r>
                    <w:r w:rsidDel="00CD7403">
                      <w:rPr>
                        <w:lang w:val="en-US"/>
                      </w:rPr>
                      <w:delText>5</w:delText>
                    </w:r>
                    <w:r w:rsidRPr="00F54177" w:rsidDel="00CD7403">
                      <w:rPr>
                        <w:lang w:val="en-US"/>
                      </w:rPr>
                      <w:delText xml:space="preserve"> </w:delText>
                    </w:r>
                  </w:del>
                </w:p>
              </w:tc>
              <w:tc>
                <w:tcPr>
                  <w:tcW w:w="1777" w:type="dxa"/>
                  <w:tcPrChange w:id="3123" w:author="Simon Hellmann" w:date="2025-06-08T17:21:00Z">
                    <w:tcPr>
                      <w:tcW w:w="1701" w:type="dxa"/>
                      <w:gridSpan w:val="2"/>
                    </w:tcPr>
                  </w:tcPrChange>
                </w:tcPr>
                <w:p w14:paraId="38C05F18" w14:textId="577670F9" w:rsidR="00280421" w:rsidDel="00CD7403" w:rsidRDefault="00280421" w:rsidP="00280421">
                  <w:pPr>
                    <w:spacing w:line="360" w:lineRule="auto"/>
                    <w:ind w:firstLine="0"/>
                    <w:jc w:val="right"/>
                    <w:rPr>
                      <w:del w:id="3124" w:author="Simon Hellmann" w:date="2025-06-09T17:12:00Z"/>
                      <w:lang w:val="en-US"/>
                    </w:rPr>
                  </w:pPr>
                  <w:del w:id="3125" w:author="Simon Hellmann" w:date="2025-06-09T17:12:00Z">
                    <w:r w:rsidRPr="00F54177" w:rsidDel="00CD7403">
                      <w:rPr>
                        <w:lang w:val="en-US"/>
                      </w:rPr>
                      <w:delText>0.0</w:delText>
                    </w:r>
                    <w:r w:rsidDel="00CD7403">
                      <w:rPr>
                        <w:lang w:val="en-US"/>
                      </w:rPr>
                      <w:delText>6</w:delText>
                    </w:r>
                  </w:del>
                </w:p>
              </w:tc>
            </w:tr>
            <w:tr w:rsidR="00280421" w:rsidRPr="00CC6CC8" w:rsidDel="00CD7403" w14:paraId="25408E8B" w14:textId="29085C35" w:rsidTr="009D0F68">
              <w:trPr>
                <w:trHeight w:val="431"/>
                <w:del w:id="3126" w:author="Simon Hellmann" w:date="2025-06-09T17:12:00Z"/>
                <w:trPrChange w:id="3127" w:author="Simon Hellmann" w:date="2025-06-08T17:21:00Z">
                  <w:trPr>
                    <w:gridAfter w:val="0"/>
                    <w:trHeight w:val="431"/>
                  </w:trPr>
                </w:trPrChange>
              </w:trPr>
              <w:tc>
                <w:tcPr>
                  <w:tcW w:w="782" w:type="dxa"/>
                  <w:tcPrChange w:id="3128" w:author="Simon Hellmann" w:date="2025-06-08T17:21:00Z">
                    <w:tcPr>
                      <w:tcW w:w="782" w:type="dxa"/>
                    </w:tcPr>
                  </w:tcPrChange>
                </w:tcPr>
                <w:p w14:paraId="5640EB9D" w14:textId="32BB1A18" w:rsidR="00280421" w:rsidDel="00CD7403" w:rsidRDefault="00280421" w:rsidP="00280421">
                  <w:pPr>
                    <w:spacing w:line="360" w:lineRule="auto"/>
                    <w:ind w:firstLine="0"/>
                    <w:rPr>
                      <w:del w:id="3129" w:author="Simon Hellmann" w:date="2025-06-09T17:12:00Z"/>
                      <w:lang w:val="en-US"/>
                    </w:rPr>
                  </w:pPr>
                  <w:del w:id="3130" w:author="Simon Hellmann" w:date="2025-06-09T17:12:00Z">
                    <w:r w:rsidDel="00CD7403">
                      <w:rPr>
                        <w:lang w:val="en-US"/>
                      </w:rPr>
                      <w:delText>11</w:delText>
                    </w:r>
                  </w:del>
                </w:p>
              </w:tc>
              <w:commentRangeStart w:id="3131"/>
              <w:commentRangeStart w:id="3132"/>
              <w:tc>
                <w:tcPr>
                  <w:tcW w:w="1077" w:type="dxa"/>
                  <w:tcPrChange w:id="3133" w:author="Simon Hellmann" w:date="2025-06-08T17:21:00Z">
                    <w:tcPr>
                      <w:tcW w:w="939" w:type="dxa"/>
                    </w:tcPr>
                  </w:tcPrChange>
                </w:tcPr>
                <w:p w14:paraId="139BC473" w14:textId="23219C48" w:rsidR="00280421" w:rsidDel="00CD7403" w:rsidRDefault="00000000" w:rsidP="00280421">
                  <w:pPr>
                    <w:spacing w:line="360" w:lineRule="auto"/>
                    <w:ind w:firstLine="0"/>
                    <w:rPr>
                      <w:del w:id="3134" w:author="Simon Hellmann" w:date="2025-06-09T17:12:00Z"/>
                      <w:lang w:val="en-US"/>
                    </w:rPr>
                  </w:pPr>
                  <m:oMathPara>
                    <m:oMath>
                      <m:sSub>
                        <m:sSubPr>
                          <m:ctrlPr>
                            <w:del w:id="3135" w:author="Simon Hellmann" w:date="2025-06-09T17:12:00Z">
                              <w:rPr>
                                <w:rFonts w:ascii="Cambria Math" w:hAnsi="Cambria Math"/>
                                <w:i/>
                                <w:lang w:val="en-US"/>
                              </w:rPr>
                            </w:del>
                          </m:ctrlPr>
                        </m:sSubPr>
                        <m:e>
                          <m:r>
                            <w:del w:id="3136" w:author="Simon Hellmann" w:date="2025-06-09T17:12:00Z">
                              <w:rPr>
                                <w:rFonts w:ascii="Cambria Math" w:hAnsi="Cambria Math"/>
                                <w:lang w:val="en-US"/>
                              </w:rPr>
                              <m:t>X</m:t>
                            </w:del>
                          </m:r>
                        </m:e>
                        <m:sub>
                          <m:r>
                            <w:del w:id="3137" w:author="Simon Hellmann" w:date="2025-06-09T17:12:00Z">
                              <m:rPr>
                                <m:nor/>
                              </m:rPr>
                              <w:rPr>
                                <w:rFonts w:ascii="Cambria Math" w:hAnsi="Cambria Math"/>
                                <w:lang w:val="en-US"/>
                              </w:rPr>
                              <m:t>ac</m:t>
                            </w:del>
                          </m:r>
                        </m:sub>
                      </m:sSub>
                      <w:commentRangeEnd w:id="3131"/>
                      <m:r>
                        <w:del w:id="3138" w:author="Simon Hellmann" w:date="2025-06-09T17:12:00Z">
                          <m:rPr>
                            <m:sty m:val="p"/>
                          </m:rPr>
                          <w:rPr>
                            <w:rStyle w:val="Kommentarzeichen"/>
                          </w:rPr>
                          <w:commentReference w:id="3131"/>
                        </w:del>
                      </m:r>
                      <w:commentRangeEnd w:id="3132"/>
                      <m:r>
                        <w:del w:id="3139" w:author="Simon Hellmann" w:date="2025-06-09T17:12:00Z">
                          <m:rPr>
                            <m:sty m:val="p"/>
                          </m:rPr>
                          <w:rPr>
                            <w:rStyle w:val="Kommentarzeichen"/>
                          </w:rPr>
                          <w:commentReference w:id="3132"/>
                        </w:del>
                      </m:r>
                    </m:oMath>
                  </m:oMathPara>
                </w:p>
              </w:tc>
              <w:tc>
                <w:tcPr>
                  <w:tcW w:w="859" w:type="dxa"/>
                  <w:vAlign w:val="center"/>
                  <w:tcPrChange w:id="3140" w:author="Simon Hellmann" w:date="2025-06-08T17:21:00Z">
                    <w:tcPr>
                      <w:tcW w:w="859" w:type="dxa"/>
                      <w:gridSpan w:val="2"/>
                      <w:vAlign w:val="center"/>
                    </w:tcPr>
                  </w:tcPrChange>
                </w:tcPr>
                <w:p w14:paraId="473137CD" w14:textId="3DE6E2AE" w:rsidR="00280421" w:rsidRPr="00F54177" w:rsidDel="00CD7403" w:rsidRDefault="00280421" w:rsidP="00280421">
                  <w:pPr>
                    <w:spacing w:line="360" w:lineRule="auto"/>
                    <w:ind w:firstLine="0"/>
                    <w:jc w:val="right"/>
                    <w:rPr>
                      <w:del w:id="3141" w:author="Simon Hellmann" w:date="2025-06-09T17:12:00Z"/>
                      <w:lang w:val="en-US"/>
                    </w:rPr>
                  </w:pPr>
                  <w:del w:id="3142" w:author="Simon Hellmann" w:date="2025-06-09T17:12:00Z">
                    <w:r w:rsidDel="00CD7403">
                      <w:rPr>
                        <w:lang w:val="en-US"/>
                      </w:rPr>
                      <w:delText>0.52</w:delText>
                    </w:r>
                  </w:del>
                </w:p>
              </w:tc>
              <w:tc>
                <w:tcPr>
                  <w:tcW w:w="1563" w:type="dxa"/>
                  <w:tcPrChange w:id="3143" w:author="Simon Hellmann" w:date="2025-06-08T17:21:00Z">
                    <w:tcPr>
                      <w:tcW w:w="1570" w:type="dxa"/>
                      <w:gridSpan w:val="2"/>
                    </w:tcPr>
                  </w:tcPrChange>
                </w:tcPr>
                <w:p w14:paraId="06ADCF15" w14:textId="2F43626A" w:rsidR="00280421" w:rsidDel="00CD7403" w:rsidRDefault="00280421" w:rsidP="00280421">
                  <w:pPr>
                    <w:spacing w:line="360" w:lineRule="auto"/>
                    <w:ind w:firstLine="0"/>
                    <w:jc w:val="right"/>
                    <w:rPr>
                      <w:del w:id="3144" w:author="Simon Hellmann" w:date="2025-06-09T17:12:00Z"/>
                      <w:lang w:val="en-US"/>
                    </w:rPr>
                  </w:pPr>
                  <w:del w:id="3145" w:author="Simon Hellmann" w:date="2025-06-09T17:12:00Z">
                    <w:r w:rsidRPr="00F54177" w:rsidDel="00CD7403">
                      <w:rPr>
                        <w:lang w:val="en-US"/>
                      </w:rPr>
                      <w:delText>0.0</w:delText>
                    </w:r>
                    <w:r w:rsidDel="00CD7403">
                      <w:rPr>
                        <w:lang w:val="en-US"/>
                      </w:rPr>
                      <w:delText>2</w:delText>
                    </w:r>
                    <w:r w:rsidRPr="00F54177" w:rsidDel="00CD7403">
                      <w:rPr>
                        <w:lang w:val="en-US"/>
                      </w:rPr>
                      <w:delText xml:space="preserve"> </w:delText>
                    </w:r>
                  </w:del>
                </w:p>
              </w:tc>
              <w:tc>
                <w:tcPr>
                  <w:tcW w:w="1522" w:type="dxa"/>
                  <w:tcPrChange w:id="3146" w:author="Simon Hellmann" w:date="2025-06-08T17:21:00Z">
                    <w:tcPr>
                      <w:tcW w:w="1522" w:type="dxa"/>
                      <w:gridSpan w:val="2"/>
                    </w:tcPr>
                  </w:tcPrChange>
                </w:tcPr>
                <w:p w14:paraId="54EE1758" w14:textId="2E44CD94" w:rsidR="00280421" w:rsidDel="00CD7403" w:rsidRDefault="00280421" w:rsidP="00280421">
                  <w:pPr>
                    <w:spacing w:line="360" w:lineRule="auto"/>
                    <w:ind w:firstLine="0"/>
                    <w:jc w:val="right"/>
                    <w:rPr>
                      <w:del w:id="3147" w:author="Simon Hellmann" w:date="2025-06-09T17:12:00Z"/>
                      <w:lang w:val="en-US"/>
                    </w:rPr>
                  </w:pPr>
                  <w:del w:id="3148" w:author="Simon Hellmann" w:date="2025-06-09T17:12:00Z">
                    <w:r w:rsidRPr="00F54177" w:rsidDel="00CD7403">
                      <w:rPr>
                        <w:lang w:val="en-US"/>
                      </w:rPr>
                      <w:delText xml:space="preserve">0.01 </w:delText>
                    </w:r>
                  </w:del>
                </w:p>
              </w:tc>
              <w:tc>
                <w:tcPr>
                  <w:tcW w:w="1950" w:type="dxa"/>
                  <w:tcPrChange w:id="3149" w:author="Simon Hellmann" w:date="2025-06-08T17:21:00Z">
                    <w:tcPr>
                      <w:tcW w:w="2022" w:type="dxa"/>
                      <w:gridSpan w:val="2"/>
                    </w:tcPr>
                  </w:tcPrChange>
                </w:tcPr>
                <w:p w14:paraId="4D026615" w14:textId="6BBE4807" w:rsidR="00280421" w:rsidDel="00CD7403" w:rsidRDefault="00280421" w:rsidP="00280421">
                  <w:pPr>
                    <w:spacing w:line="360" w:lineRule="auto"/>
                    <w:ind w:firstLine="0"/>
                    <w:jc w:val="right"/>
                    <w:rPr>
                      <w:del w:id="3150" w:author="Simon Hellmann" w:date="2025-06-09T17:12:00Z"/>
                      <w:lang w:val="en-US"/>
                    </w:rPr>
                  </w:pPr>
                  <w:del w:id="3151" w:author="Simon Hellmann" w:date="2025-06-09T17:12:00Z">
                    <w:r w:rsidRPr="00F54177" w:rsidDel="00CD7403">
                      <w:rPr>
                        <w:lang w:val="en-US"/>
                      </w:rPr>
                      <w:delText>0.0</w:delText>
                    </w:r>
                    <w:r w:rsidDel="00CD7403">
                      <w:rPr>
                        <w:lang w:val="en-US"/>
                      </w:rPr>
                      <w:delText>2</w:delText>
                    </w:r>
                    <w:r w:rsidRPr="00F54177" w:rsidDel="00CD7403">
                      <w:rPr>
                        <w:lang w:val="en-US"/>
                      </w:rPr>
                      <w:delText xml:space="preserve"> </w:delText>
                    </w:r>
                  </w:del>
                </w:p>
              </w:tc>
              <w:tc>
                <w:tcPr>
                  <w:tcW w:w="1777" w:type="dxa"/>
                  <w:tcPrChange w:id="3152" w:author="Simon Hellmann" w:date="2025-06-08T17:21:00Z">
                    <w:tcPr>
                      <w:tcW w:w="1701" w:type="dxa"/>
                      <w:gridSpan w:val="2"/>
                    </w:tcPr>
                  </w:tcPrChange>
                </w:tcPr>
                <w:p w14:paraId="701308AB" w14:textId="4C3F0750" w:rsidR="00280421" w:rsidDel="00CD7403" w:rsidRDefault="00280421" w:rsidP="00280421">
                  <w:pPr>
                    <w:spacing w:line="360" w:lineRule="auto"/>
                    <w:ind w:firstLine="0"/>
                    <w:jc w:val="right"/>
                    <w:rPr>
                      <w:del w:id="3153" w:author="Simon Hellmann" w:date="2025-06-09T17:12:00Z"/>
                      <w:lang w:val="en-US"/>
                    </w:rPr>
                  </w:pPr>
                  <w:del w:id="3154" w:author="Simon Hellmann" w:date="2025-06-09T17:12:00Z">
                    <w:r w:rsidRPr="00F54177" w:rsidDel="00CD7403">
                      <w:rPr>
                        <w:lang w:val="en-US"/>
                      </w:rPr>
                      <w:delText>0.00</w:delText>
                    </w:r>
                  </w:del>
                </w:p>
              </w:tc>
            </w:tr>
            <w:tr w:rsidR="00280421" w:rsidRPr="00CC6CC8" w:rsidDel="00CD7403" w14:paraId="3CBF7154" w14:textId="27A5ECAD" w:rsidTr="009D0F68">
              <w:trPr>
                <w:trHeight w:val="431"/>
                <w:del w:id="3155" w:author="Simon Hellmann" w:date="2025-06-09T17:12:00Z"/>
                <w:trPrChange w:id="3156" w:author="Simon Hellmann" w:date="2025-06-08T17:21:00Z">
                  <w:trPr>
                    <w:gridAfter w:val="0"/>
                    <w:trHeight w:val="431"/>
                  </w:trPr>
                </w:trPrChange>
              </w:trPr>
              <w:tc>
                <w:tcPr>
                  <w:tcW w:w="782" w:type="dxa"/>
                  <w:tcPrChange w:id="3157" w:author="Simon Hellmann" w:date="2025-06-08T17:21:00Z">
                    <w:tcPr>
                      <w:tcW w:w="782" w:type="dxa"/>
                    </w:tcPr>
                  </w:tcPrChange>
                </w:tcPr>
                <w:p w14:paraId="38A93F3E" w14:textId="0F22868F" w:rsidR="00280421" w:rsidDel="00CD7403" w:rsidRDefault="00280421" w:rsidP="00280421">
                  <w:pPr>
                    <w:spacing w:line="360" w:lineRule="auto"/>
                    <w:ind w:firstLine="0"/>
                    <w:rPr>
                      <w:del w:id="3158" w:author="Simon Hellmann" w:date="2025-06-09T17:12:00Z"/>
                      <w:lang w:val="en-US"/>
                    </w:rPr>
                  </w:pPr>
                  <w:del w:id="3159" w:author="Simon Hellmann" w:date="2025-06-09T17:12:00Z">
                    <w:r w:rsidDel="00CD7403">
                      <w:rPr>
                        <w:lang w:val="en-US"/>
                      </w:rPr>
                      <w:delText>12</w:delText>
                    </w:r>
                  </w:del>
                </w:p>
              </w:tc>
              <w:tc>
                <w:tcPr>
                  <w:tcW w:w="1077" w:type="dxa"/>
                  <w:tcPrChange w:id="3160" w:author="Simon Hellmann" w:date="2025-06-08T17:21:00Z">
                    <w:tcPr>
                      <w:tcW w:w="939" w:type="dxa"/>
                    </w:tcPr>
                  </w:tcPrChange>
                </w:tcPr>
                <w:p w14:paraId="4FEBF1B5" w14:textId="15A60612" w:rsidR="00280421" w:rsidDel="00CD7403" w:rsidRDefault="00000000" w:rsidP="00280421">
                  <w:pPr>
                    <w:spacing w:line="360" w:lineRule="auto"/>
                    <w:ind w:firstLine="0"/>
                    <w:rPr>
                      <w:del w:id="3161" w:author="Simon Hellmann" w:date="2025-06-09T17:12:00Z"/>
                      <w:lang w:val="en-US"/>
                    </w:rPr>
                  </w:pPr>
                  <m:oMathPara>
                    <m:oMath>
                      <m:sSub>
                        <m:sSubPr>
                          <m:ctrlPr>
                            <w:del w:id="3162" w:author="Simon Hellmann" w:date="2025-06-09T17:12:00Z">
                              <w:rPr>
                                <w:rFonts w:ascii="Cambria Math" w:hAnsi="Cambria Math"/>
                                <w:i/>
                                <w:lang w:val="en-US"/>
                              </w:rPr>
                            </w:del>
                          </m:ctrlPr>
                        </m:sSubPr>
                        <m:e>
                          <m:r>
                            <w:del w:id="3163" w:author="Simon Hellmann" w:date="2025-06-09T17:12:00Z">
                              <w:rPr>
                                <w:rFonts w:ascii="Cambria Math" w:hAnsi="Cambria Math"/>
                                <w:lang w:val="en-US"/>
                              </w:rPr>
                              <m:t>X</m:t>
                            </w:del>
                          </m:r>
                        </m:e>
                        <m:sub>
                          <m:r>
                            <w:del w:id="3164" w:author="Simon Hellmann" w:date="2025-06-09T17:12:00Z">
                              <m:rPr>
                                <m:nor/>
                              </m:rPr>
                              <w:rPr>
                                <w:rFonts w:ascii="Cambria Math" w:hAnsi="Cambria Math"/>
                                <w:lang w:val="en-US"/>
                              </w:rPr>
                              <m:t>ash</m:t>
                            </w:del>
                          </m:r>
                        </m:sub>
                      </m:sSub>
                    </m:oMath>
                  </m:oMathPara>
                </w:p>
              </w:tc>
              <w:tc>
                <w:tcPr>
                  <w:tcW w:w="859" w:type="dxa"/>
                  <w:vAlign w:val="center"/>
                  <w:tcPrChange w:id="3165" w:author="Simon Hellmann" w:date="2025-06-08T17:21:00Z">
                    <w:tcPr>
                      <w:tcW w:w="859" w:type="dxa"/>
                      <w:gridSpan w:val="2"/>
                      <w:vAlign w:val="center"/>
                    </w:tcPr>
                  </w:tcPrChange>
                </w:tcPr>
                <w:p w14:paraId="354E0DF1" w14:textId="44EE2AFD" w:rsidR="00280421" w:rsidRPr="00F54177" w:rsidDel="00CD7403" w:rsidRDefault="00280421" w:rsidP="00280421">
                  <w:pPr>
                    <w:spacing w:line="360" w:lineRule="auto"/>
                    <w:ind w:firstLine="0"/>
                    <w:jc w:val="right"/>
                    <w:rPr>
                      <w:del w:id="3166" w:author="Simon Hellmann" w:date="2025-06-09T17:12:00Z"/>
                      <w:lang w:val="en-US"/>
                    </w:rPr>
                  </w:pPr>
                  <w:del w:id="3167" w:author="Simon Hellmann" w:date="2025-06-09T17:12:00Z">
                    <w:r w:rsidDel="00CD7403">
                      <w:rPr>
                        <w:lang w:val="en-US"/>
                      </w:rPr>
                      <w:delText>1.00</w:delText>
                    </w:r>
                  </w:del>
                </w:p>
              </w:tc>
              <w:tc>
                <w:tcPr>
                  <w:tcW w:w="1563" w:type="dxa"/>
                  <w:tcPrChange w:id="3168" w:author="Simon Hellmann" w:date="2025-06-08T17:21:00Z">
                    <w:tcPr>
                      <w:tcW w:w="1570" w:type="dxa"/>
                      <w:gridSpan w:val="2"/>
                    </w:tcPr>
                  </w:tcPrChange>
                </w:tcPr>
                <w:p w14:paraId="297B737E" w14:textId="4CF8462B" w:rsidR="00280421" w:rsidDel="00CD7403" w:rsidRDefault="00280421" w:rsidP="00280421">
                  <w:pPr>
                    <w:spacing w:line="360" w:lineRule="auto"/>
                    <w:ind w:firstLine="0"/>
                    <w:jc w:val="right"/>
                    <w:rPr>
                      <w:del w:id="3169" w:author="Simon Hellmann" w:date="2025-06-09T17:12:00Z"/>
                      <w:lang w:val="en-US"/>
                    </w:rPr>
                  </w:pPr>
                  <w:del w:id="3170" w:author="Simon Hellmann" w:date="2025-06-09T17:12:00Z">
                    <w:r w:rsidRPr="00F54177" w:rsidDel="00CD7403">
                      <w:rPr>
                        <w:lang w:val="en-US"/>
                      </w:rPr>
                      <w:delText xml:space="preserve">14.84 </w:delText>
                    </w:r>
                  </w:del>
                </w:p>
              </w:tc>
              <w:tc>
                <w:tcPr>
                  <w:tcW w:w="1522" w:type="dxa"/>
                  <w:tcPrChange w:id="3171" w:author="Simon Hellmann" w:date="2025-06-08T17:21:00Z">
                    <w:tcPr>
                      <w:tcW w:w="1522" w:type="dxa"/>
                      <w:gridSpan w:val="2"/>
                    </w:tcPr>
                  </w:tcPrChange>
                </w:tcPr>
                <w:p w14:paraId="000A7DD2" w14:textId="411F49B7" w:rsidR="00280421" w:rsidDel="00CD7403" w:rsidRDefault="00280421" w:rsidP="00280421">
                  <w:pPr>
                    <w:spacing w:line="360" w:lineRule="auto"/>
                    <w:ind w:firstLine="0"/>
                    <w:jc w:val="right"/>
                    <w:rPr>
                      <w:del w:id="3172" w:author="Simon Hellmann" w:date="2025-06-09T17:12:00Z"/>
                      <w:lang w:val="en-US"/>
                    </w:rPr>
                  </w:pPr>
                  <w:del w:id="3173" w:author="Simon Hellmann" w:date="2025-06-09T17:12:00Z">
                    <w:r w:rsidRPr="00F54177" w:rsidDel="00CD7403">
                      <w:rPr>
                        <w:lang w:val="en-US"/>
                      </w:rPr>
                      <w:delText xml:space="preserve">35.34 </w:delText>
                    </w:r>
                  </w:del>
                </w:p>
              </w:tc>
              <w:tc>
                <w:tcPr>
                  <w:tcW w:w="1950" w:type="dxa"/>
                  <w:tcPrChange w:id="3174" w:author="Simon Hellmann" w:date="2025-06-08T17:21:00Z">
                    <w:tcPr>
                      <w:tcW w:w="2022" w:type="dxa"/>
                      <w:gridSpan w:val="2"/>
                    </w:tcPr>
                  </w:tcPrChange>
                </w:tcPr>
                <w:p w14:paraId="2D899AFC" w14:textId="231E2B46" w:rsidR="00280421" w:rsidDel="00CD7403" w:rsidRDefault="00280421" w:rsidP="00280421">
                  <w:pPr>
                    <w:spacing w:line="360" w:lineRule="auto"/>
                    <w:ind w:firstLine="0"/>
                    <w:jc w:val="right"/>
                    <w:rPr>
                      <w:del w:id="3175" w:author="Simon Hellmann" w:date="2025-06-09T17:12:00Z"/>
                      <w:lang w:val="en-US"/>
                    </w:rPr>
                  </w:pPr>
                  <w:del w:id="3176" w:author="Simon Hellmann" w:date="2025-06-09T17:12:00Z">
                    <w:r w:rsidRPr="00F54177" w:rsidDel="00CD7403">
                      <w:rPr>
                        <w:lang w:val="en-US"/>
                      </w:rPr>
                      <w:delText xml:space="preserve">28.34 </w:delText>
                    </w:r>
                  </w:del>
                </w:p>
              </w:tc>
              <w:tc>
                <w:tcPr>
                  <w:tcW w:w="1777" w:type="dxa"/>
                  <w:tcPrChange w:id="3177" w:author="Simon Hellmann" w:date="2025-06-08T17:21:00Z">
                    <w:tcPr>
                      <w:tcW w:w="1701" w:type="dxa"/>
                      <w:gridSpan w:val="2"/>
                    </w:tcPr>
                  </w:tcPrChange>
                </w:tcPr>
                <w:p w14:paraId="130B8A25" w14:textId="56A589D7" w:rsidR="00280421" w:rsidDel="00CD7403" w:rsidRDefault="00280421" w:rsidP="00280421">
                  <w:pPr>
                    <w:spacing w:line="360" w:lineRule="auto"/>
                    <w:ind w:firstLine="0"/>
                    <w:jc w:val="right"/>
                    <w:rPr>
                      <w:del w:id="3178" w:author="Simon Hellmann" w:date="2025-06-09T17:12:00Z"/>
                      <w:lang w:val="en-US"/>
                    </w:rPr>
                  </w:pPr>
                  <w:del w:id="3179" w:author="Simon Hellmann" w:date="2025-06-09T17:12:00Z">
                    <w:r w:rsidRPr="00F54177" w:rsidDel="00CD7403">
                      <w:rPr>
                        <w:lang w:val="en-US"/>
                      </w:rPr>
                      <w:delText>19.14</w:delText>
                    </w:r>
                  </w:del>
                </w:p>
              </w:tc>
            </w:tr>
            <w:tr w:rsidR="00280421" w:rsidRPr="00CC6CC8" w:rsidDel="00CD7403" w14:paraId="089EFFD7" w14:textId="0E09BBE1" w:rsidTr="009D0F68">
              <w:trPr>
                <w:trHeight w:val="431"/>
                <w:del w:id="3180" w:author="Simon Hellmann" w:date="2025-06-09T17:12:00Z"/>
                <w:trPrChange w:id="3181" w:author="Simon Hellmann" w:date="2025-06-08T17:21:00Z">
                  <w:trPr>
                    <w:gridAfter w:val="0"/>
                    <w:trHeight w:val="431"/>
                  </w:trPr>
                </w:trPrChange>
              </w:trPr>
              <w:tc>
                <w:tcPr>
                  <w:tcW w:w="782" w:type="dxa"/>
                  <w:tcPrChange w:id="3182" w:author="Simon Hellmann" w:date="2025-06-08T17:21:00Z">
                    <w:tcPr>
                      <w:tcW w:w="782" w:type="dxa"/>
                    </w:tcPr>
                  </w:tcPrChange>
                </w:tcPr>
                <w:p w14:paraId="176B6CB9" w14:textId="6A405920" w:rsidR="00280421" w:rsidDel="00CD7403" w:rsidRDefault="00280421" w:rsidP="00280421">
                  <w:pPr>
                    <w:spacing w:line="360" w:lineRule="auto"/>
                    <w:ind w:firstLine="0"/>
                    <w:rPr>
                      <w:del w:id="3183" w:author="Simon Hellmann" w:date="2025-06-09T17:12:00Z"/>
                      <w:lang w:val="en-US"/>
                    </w:rPr>
                  </w:pPr>
                  <w:del w:id="3184" w:author="Simon Hellmann" w:date="2025-06-09T17:12:00Z">
                    <w:r w:rsidDel="00CD7403">
                      <w:rPr>
                        <w:lang w:val="en-US"/>
                      </w:rPr>
                      <w:delText>13</w:delText>
                    </w:r>
                  </w:del>
                </w:p>
              </w:tc>
              <w:commentRangeStart w:id="3185"/>
              <w:commentRangeStart w:id="3186"/>
              <w:tc>
                <w:tcPr>
                  <w:tcW w:w="1077" w:type="dxa"/>
                  <w:tcPrChange w:id="3187" w:author="Simon Hellmann" w:date="2025-06-08T17:21:00Z">
                    <w:tcPr>
                      <w:tcW w:w="939" w:type="dxa"/>
                    </w:tcPr>
                  </w:tcPrChange>
                </w:tcPr>
                <w:p w14:paraId="0F36BA72" w14:textId="3F3A5869" w:rsidR="00280421" w:rsidDel="00CD7403" w:rsidRDefault="00000000" w:rsidP="00280421">
                  <w:pPr>
                    <w:spacing w:line="360" w:lineRule="auto"/>
                    <w:ind w:firstLine="0"/>
                    <w:rPr>
                      <w:del w:id="3188" w:author="Simon Hellmann" w:date="2025-06-09T17:12:00Z"/>
                      <w:lang w:val="en-US"/>
                    </w:rPr>
                  </w:pPr>
                  <m:oMathPara>
                    <m:oMath>
                      <m:sSub>
                        <m:sSubPr>
                          <m:ctrlPr>
                            <w:del w:id="3189" w:author="Simon Hellmann" w:date="2025-06-09T17:12:00Z">
                              <w:rPr>
                                <w:rFonts w:ascii="Cambria Math" w:hAnsi="Cambria Math"/>
                                <w:i/>
                                <w:lang w:val="en-US"/>
                              </w:rPr>
                            </w:del>
                          </m:ctrlPr>
                        </m:sSubPr>
                        <m:e>
                          <m:r>
                            <w:del w:id="3190" w:author="Simon Hellmann" w:date="2025-06-09T17:12:00Z">
                              <w:rPr>
                                <w:rFonts w:ascii="Cambria Math" w:hAnsi="Cambria Math"/>
                                <w:lang w:val="en-US"/>
                              </w:rPr>
                              <m:t>S</m:t>
                            </w:del>
                          </m:r>
                        </m:e>
                        <m:sub>
                          <m:r>
                            <w:del w:id="3191" w:author="Simon Hellmann" w:date="2025-06-09T17:12:00Z">
                              <m:rPr>
                                <m:nor/>
                              </m:rPr>
                              <w:rPr>
                                <w:rFonts w:ascii="Cambria Math" w:hAnsi="Cambria Math"/>
                                <w:lang w:val="en-US"/>
                              </w:rPr>
                              <m:t>ion</m:t>
                            </w:del>
                          </m:r>
                        </m:sub>
                      </m:sSub>
                      <w:commentRangeEnd w:id="3185"/>
                      <m:r>
                        <w:del w:id="3192" w:author="Simon Hellmann" w:date="2025-06-09T17:12:00Z">
                          <m:rPr>
                            <m:sty m:val="p"/>
                          </m:rPr>
                          <w:rPr>
                            <w:rStyle w:val="Kommentarzeichen"/>
                          </w:rPr>
                          <w:commentReference w:id="3185"/>
                        </w:del>
                      </m:r>
                      <w:commentRangeEnd w:id="3186"/>
                      <m:r>
                        <w:del w:id="3193" w:author="Simon Hellmann" w:date="2025-06-09T17:12:00Z">
                          <m:rPr>
                            <m:sty m:val="p"/>
                          </m:rPr>
                          <w:rPr>
                            <w:rStyle w:val="Kommentarzeichen"/>
                          </w:rPr>
                          <w:commentReference w:id="3186"/>
                        </w:del>
                      </m:r>
                    </m:oMath>
                  </m:oMathPara>
                </w:p>
              </w:tc>
              <w:tc>
                <w:tcPr>
                  <w:tcW w:w="859" w:type="dxa"/>
                  <w:vAlign w:val="center"/>
                  <w:tcPrChange w:id="3194" w:author="Simon Hellmann" w:date="2025-06-08T17:21:00Z">
                    <w:tcPr>
                      <w:tcW w:w="859" w:type="dxa"/>
                      <w:gridSpan w:val="2"/>
                      <w:vAlign w:val="center"/>
                    </w:tcPr>
                  </w:tcPrChange>
                </w:tcPr>
                <w:p w14:paraId="6E45746D" w14:textId="5A226407" w:rsidR="00280421" w:rsidRPr="00F54177" w:rsidDel="00CD7403" w:rsidRDefault="00280421" w:rsidP="00280421">
                  <w:pPr>
                    <w:spacing w:line="360" w:lineRule="auto"/>
                    <w:ind w:firstLine="0"/>
                    <w:jc w:val="right"/>
                    <w:rPr>
                      <w:del w:id="3195" w:author="Simon Hellmann" w:date="2025-06-09T17:12:00Z"/>
                      <w:lang w:val="en-US"/>
                    </w:rPr>
                  </w:pPr>
                  <w:del w:id="3196" w:author="Simon Hellmann" w:date="2025-06-09T17:12:00Z">
                    <w:r w:rsidRPr="00531DBF" w:rsidDel="00CD7403">
                      <w:rPr>
                        <w:lang w:val="en-US"/>
                      </w:rPr>
                      <w:delText>0.0</w:delText>
                    </w:r>
                    <w:r w:rsidDel="00CD7403">
                      <w:rPr>
                        <w:lang w:val="en-US"/>
                      </w:rPr>
                      <w:delText>5</w:delText>
                    </w:r>
                  </w:del>
                </w:p>
              </w:tc>
              <w:tc>
                <w:tcPr>
                  <w:tcW w:w="1563" w:type="dxa"/>
                  <w:tcPrChange w:id="3197" w:author="Simon Hellmann" w:date="2025-06-08T17:21:00Z">
                    <w:tcPr>
                      <w:tcW w:w="1570" w:type="dxa"/>
                      <w:gridSpan w:val="2"/>
                    </w:tcPr>
                  </w:tcPrChange>
                </w:tcPr>
                <w:p w14:paraId="7F09395C" w14:textId="5FA3E29C" w:rsidR="00280421" w:rsidDel="00CD7403" w:rsidRDefault="00280421" w:rsidP="00280421">
                  <w:pPr>
                    <w:spacing w:line="360" w:lineRule="auto"/>
                    <w:ind w:firstLine="0"/>
                    <w:jc w:val="right"/>
                    <w:rPr>
                      <w:del w:id="3198" w:author="Simon Hellmann" w:date="2025-06-09T17:12:00Z"/>
                      <w:lang w:val="en-US"/>
                    </w:rPr>
                  </w:pPr>
                  <w:del w:id="3199" w:author="Simon Hellmann" w:date="2025-06-09T17:12:00Z">
                    <w:r w:rsidRPr="00F54177" w:rsidDel="00CD7403">
                      <w:rPr>
                        <w:lang w:val="en-US"/>
                      </w:rPr>
                      <w:delText>-0.0</w:delText>
                    </w:r>
                    <w:r w:rsidDel="00CD7403">
                      <w:rPr>
                        <w:lang w:val="en-US"/>
                      </w:rPr>
                      <w:delText>3</w:delText>
                    </w:r>
                    <w:r w:rsidRPr="00F54177" w:rsidDel="00CD7403">
                      <w:rPr>
                        <w:lang w:val="en-US"/>
                      </w:rPr>
                      <w:delText xml:space="preserve"> </w:delText>
                    </w:r>
                  </w:del>
                </w:p>
              </w:tc>
              <w:tc>
                <w:tcPr>
                  <w:tcW w:w="1522" w:type="dxa"/>
                  <w:tcPrChange w:id="3200" w:author="Simon Hellmann" w:date="2025-06-08T17:21:00Z">
                    <w:tcPr>
                      <w:tcW w:w="1522" w:type="dxa"/>
                      <w:gridSpan w:val="2"/>
                    </w:tcPr>
                  </w:tcPrChange>
                </w:tcPr>
                <w:p w14:paraId="1FEA7F13" w14:textId="1A9B6E12" w:rsidR="00280421" w:rsidDel="00CD7403" w:rsidRDefault="00280421" w:rsidP="00280421">
                  <w:pPr>
                    <w:spacing w:line="360" w:lineRule="auto"/>
                    <w:ind w:firstLine="0"/>
                    <w:jc w:val="right"/>
                    <w:rPr>
                      <w:del w:id="3201" w:author="Simon Hellmann" w:date="2025-06-09T17:12:00Z"/>
                      <w:lang w:val="en-US"/>
                    </w:rPr>
                  </w:pPr>
                  <w:del w:id="3202" w:author="Simon Hellmann" w:date="2025-06-09T17:12:00Z">
                    <w:r w:rsidRPr="00F54177" w:rsidDel="00CD7403">
                      <w:rPr>
                        <w:lang w:val="en-US"/>
                      </w:rPr>
                      <w:delText>0.0</w:delText>
                    </w:r>
                    <w:r w:rsidDel="00CD7403">
                      <w:rPr>
                        <w:lang w:val="en-US"/>
                      </w:rPr>
                      <w:delText>0</w:delText>
                    </w:r>
                    <w:r w:rsidRPr="00F54177" w:rsidDel="00CD7403">
                      <w:rPr>
                        <w:lang w:val="en-US"/>
                      </w:rPr>
                      <w:delText xml:space="preserve"> </w:delText>
                    </w:r>
                  </w:del>
                </w:p>
              </w:tc>
              <w:tc>
                <w:tcPr>
                  <w:tcW w:w="1950" w:type="dxa"/>
                  <w:tcPrChange w:id="3203" w:author="Simon Hellmann" w:date="2025-06-08T17:21:00Z">
                    <w:tcPr>
                      <w:tcW w:w="2022" w:type="dxa"/>
                      <w:gridSpan w:val="2"/>
                    </w:tcPr>
                  </w:tcPrChange>
                </w:tcPr>
                <w:p w14:paraId="0219D11A" w14:textId="0CE5758B" w:rsidR="00280421" w:rsidDel="00CD7403" w:rsidRDefault="00280421" w:rsidP="00280421">
                  <w:pPr>
                    <w:spacing w:line="360" w:lineRule="auto"/>
                    <w:ind w:firstLine="0"/>
                    <w:jc w:val="right"/>
                    <w:rPr>
                      <w:del w:id="3204" w:author="Simon Hellmann" w:date="2025-06-09T17:12:00Z"/>
                      <w:lang w:val="en-US"/>
                    </w:rPr>
                  </w:pPr>
                  <w:del w:id="3205" w:author="Simon Hellmann" w:date="2025-06-09T17:12:00Z">
                    <w:r w:rsidRPr="00F54177" w:rsidDel="00CD7403">
                      <w:rPr>
                        <w:lang w:val="en-US"/>
                      </w:rPr>
                      <w:delText>0.</w:delText>
                    </w:r>
                    <w:r w:rsidDel="00CD7403">
                      <w:rPr>
                        <w:lang w:val="en-US"/>
                      </w:rPr>
                      <w:delText>01</w:delText>
                    </w:r>
                    <w:r w:rsidRPr="00F54177" w:rsidDel="00CD7403">
                      <w:rPr>
                        <w:lang w:val="en-US"/>
                      </w:rPr>
                      <w:delText xml:space="preserve"> </w:delText>
                    </w:r>
                  </w:del>
                </w:p>
              </w:tc>
              <w:tc>
                <w:tcPr>
                  <w:tcW w:w="1777" w:type="dxa"/>
                  <w:tcPrChange w:id="3206" w:author="Simon Hellmann" w:date="2025-06-08T17:21:00Z">
                    <w:tcPr>
                      <w:tcW w:w="1701" w:type="dxa"/>
                      <w:gridSpan w:val="2"/>
                    </w:tcPr>
                  </w:tcPrChange>
                </w:tcPr>
                <w:p w14:paraId="337773B7" w14:textId="5DCC9F57" w:rsidR="00280421" w:rsidDel="00CD7403" w:rsidRDefault="00280421" w:rsidP="00280421">
                  <w:pPr>
                    <w:spacing w:line="360" w:lineRule="auto"/>
                    <w:ind w:firstLine="0"/>
                    <w:jc w:val="right"/>
                    <w:rPr>
                      <w:del w:id="3207" w:author="Simon Hellmann" w:date="2025-06-09T17:12:00Z"/>
                      <w:lang w:val="en-US"/>
                    </w:rPr>
                  </w:pPr>
                  <w:del w:id="3208" w:author="Simon Hellmann" w:date="2025-06-09T17:12:00Z">
                    <w:r w:rsidRPr="00F54177" w:rsidDel="00CD7403">
                      <w:rPr>
                        <w:lang w:val="en-US"/>
                      </w:rPr>
                      <w:delText>0.0</w:delText>
                    </w:r>
                    <w:r w:rsidDel="00CD7403">
                      <w:rPr>
                        <w:lang w:val="en-US"/>
                      </w:rPr>
                      <w:delText>2</w:delText>
                    </w:r>
                  </w:del>
                </w:p>
              </w:tc>
            </w:tr>
            <w:tr w:rsidR="00280421" w:rsidRPr="00CC6CC8" w:rsidDel="00CD7403" w14:paraId="3DBD1D36" w14:textId="037806D8" w:rsidTr="009D0F68">
              <w:trPr>
                <w:trHeight w:val="421"/>
                <w:del w:id="3209" w:author="Simon Hellmann" w:date="2025-06-09T17:12:00Z"/>
                <w:trPrChange w:id="3210" w:author="Simon Hellmann" w:date="2025-06-08T17:21:00Z">
                  <w:trPr>
                    <w:gridAfter w:val="0"/>
                    <w:trHeight w:val="421"/>
                  </w:trPr>
                </w:trPrChange>
              </w:trPr>
              <w:tc>
                <w:tcPr>
                  <w:tcW w:w="782" w:type="dxa"/>
                  <w:tcPrChange w:id="3211" w:author="Simon Hellmann" w:date="2025-06-08T17:21:00Z">
                    <w:tcPr>
                      <w:tcW w:w="782" w:type="dxa"/>
                    </w:tcPr>
                  </w:tcPrChange>
                </w:tcPr>
                <w:p w14:paraId="56C982BE" w14:textId="5D9E25D1" w:rsidR="00280421" w:rsidDel="00CD7403" w:rsidRDefault="00280421" w:rsidP="00280421">
                  <w:pPr>
                    <w:spacing w:line="360" w:lineRule="auto"/>
                    <w:ind w:firstLine="0"/>
                    <w:rPr>
                      <w:del w:id="3212" w:author="Simon Hellmann" w:date="2025-06-09T17:12:00Z"/>
                      <w:lang w:val="en-US"/>
                    </w:rPr>
                  </w:pPr>
                  <w:del w:id="3213" w:author="Simon Hellmann" w:date="2025-06-09T17:12:00Z">
                    <w:r w:rsidDel="00CD7403">
                      <w:rPr>
                        <w:lang w:val="en-US"/>
                      </w:rPr>
                      <w:delText>14</w:delText>
                    </w:r>
                  </w:del>
                </w:p>
              </w:tc>
              <w:tc>
                <w:tcPr>
                  <w:tcW w:w="1077" w:type="dxa"/>
                  <w:tcPrChange w:id="3214" w:author="Simon Hellmann" w:date="2025-06-08T17:21:00Z">
                    <w:tcPr>
                      <w:tcW w:w="939" w:type="dxa"/>
                    </w:tcPr>
                  </w:tcPrChange>
                </w:tcPr>
                <w:p w14:paraId="0BA9903D" w14:textId="319CBA4F" w:rsidR="00280421" w:rsidDel="00CD7403" w:rsidRDefault="00000000" w:rsidP="00280421">
                  <w:pPr>
                    <w:spacing w:line="360" w:lineRule="auto"/>
                    <w:ind w:firstLine="0"/>
                    <w:rPr>
                      <w:del w:id="3215" w:author="Simon Hellmann" w:date="2025-06-09T17:12:00Z"/>
                      <w:lang w:val="en-US"/>
                    </w:rPr>
                  </w:pPr>
                  <m:oMathPara>
                    <m:oMath>
                      <m:sSub>
                        <m:sSubPr>
                          <m:ctrlPr>
                            <w:del w:id="3216" w:author="Simon Hellmann" w:date="2025-06-09T17:12:00Z">
                              <w:rPr>
                                <w:rFonts w:ascii="Cambria Math" w:hAnsi="Cambria Math"/>
                                <w:i/>
                                <w:lang w:val="en-US"/>
                              </w:rPr>
                            </w:del>
                          </m:ctrlPr>
                        </m:sSubPr>
                        <m:e>
                          <m:r>
                            <w:del w:id="3217" w:author="Simon Hellmann" w:date="2025-06-09T17:12:00Z">
                              <w:rPr>
                                <w:rFonts w:ascii="Cambria Math" w:hAnsi="Cambria Math"/>
                                <w:lang w:val="en-US"/>
                              </w:rPr>
                              <m:t>S</m:t>
                            </w:del>
                          </m:r>
                        </m:e>
                        <m:sub>
                          <m:r>
                            <w:del w:id="3218" w:author="Simon Hellmann" w:date="2025-06-09T17:12:00Z">
                              <m:rPr>
                                <m:nor/>
                              </m:rPr>
                              <w:rPr>
                                <w:rFonts w:ascii="Cambria Math" w:hAnsi="Cambria Math"/>
                                <w:lang w:val="en-US"/>
                              </w:rPr>
                              <m:t>ac-</m:t>
                            </w:del>
                          </m:r>
                        </m:sub>
                      </m:sSub>
                    </m:oMath>
                  </m:oMathPara>
                </w:p>
              </w:tc>
              <w:tc>
                <w:tcPr>
                  <w:tcW w:w="859" w:type="dxa"/>
                  <w:vAlign w:val="center"/>
                  <w:tcPrChange w:id="3219" w:author="Simon Hellmann" w:date="2025-06-08T17:21:00Z">
                    <w:tcPr>
                      <w:tcW w:w="859" w:type="dxa"/>
                      <w:gridSpan w:val="2"/>
                      <w:vAlign w:val="center"/>
                    </w:tcPr>
                  </w:tcPrChange>
                </w:tcPr>
                <w:p w14:paraId="36D6FCA2" w14:textId="2679E078" w:rsidR="00280421" w:rsidRPr="00F54177" w:rsidDel="00CD7403" w:rsidRDefault="00280421" w:rsidP="00280421">
                  <w:pPr>
                    <w:spacing w:line="360" w:lineRule="auto"/>
                    <w:ind w:firstLine="0"/>
                    <w:jc w:val="right"/>
                    <w:rPr>
                      <w:del w:id="3220" w:author="Simon Hellmann" w:date="2025-06-09T17:12:00Z"/>
                      <w:lang w:val="en-US"/>
                    </w:rPr>
                  </w:pPr>
                  <w:del w:id="3221" w:author="Simon Hellmann" w:date="2025-06-09T17:12:00Z">
                    <w:r w:rsidRPr="00531DBF" w:rsidDel="00CD7403">
                      <w:rPr>
                        <w:lang w:val="en-US"/>
                      </w:rPr>
                      <w:delText>0.0</w:delText>
                    </w:r>
                    <w:r w:rsidDel="00CD7403">
                      <w:rPr>
                        <w:lang w:val="en-US"/>
                      </w:rPr>
                      <w:delText>5</w:delText>
                    </w:r>
                  </w:del>
                </w:p>
              </w:tc>
              <w:tc>
                <w:tcPr>
                  <w:tcW w:w="1563" w:type="dxa"/>
                  <w:tcPrChange w:id="3222" w:author="Simon Hellmann" w:date="2025-06-08T17:21:00Z">
                    <w:tcPr>
                      <w:tcW w:w="1570" w:type="dxa"/>
                      <w:gridSpan w:val="2"/>
                    </w:tcPr>
                  </w:tcPrChange>
                </w:tcPr>
                <w:p w14:paraId="7736EC78" w14:textId="615B8C89" w:rsidR="00280421" w:rsidDel="00CD7403" w:rsidRDefault="00280421" w:rsidP="00280421">
                  <w:pPr>
                    <w:spacing w:line="360" w:lineRule="auto"/>
                    <w:ind w:firstLine="0"/>
                    <w:jc w:val="right"/>
                    <w:rPr>
                      <w:del w:id="3223" w:author="Simon Hellmann" w:date="2025-06-09T17:12:00Z"/>
                      <w:lang w:val="en-US"/>
                    </w:rPr>
                  </w:pPr>
                  <w:del w:id="3224" w:author="Simon Hellmann" w:date="2025-06-09T17:12:00Z">
                    <w:r w:rsidRPr="00F54177" w:rsidDel="00CD7403">
                      <w:rPr>
                        <w:lang w:val="en-US"/>
                      </w:rPr>
                      <w:delText>1.</w:delText>
                    </w:r>
                    <w:r w:rsidDel="00CD7403">
                      <w:rPr>
                        <w:lang w:val="en-US"/>
                      </w:rPr>
                      <w:delText>02</w:delText>
                    </w:r>
                    <w:r w:rsidRPr="00F54177" w:rsidDel="00CD7403">
                      <w:rPr>
                        <w:lang w:val="en-US"/>
                      </w:rPr>
                      <w:delText xml:space="preserve"> </w:delText>
                    </w:r>
                  </w:del>
                </w:p>
              </w:tc>
              <w:tc>
                <w:tcPr>
                  <w:tcW w:w="1522" w:type="dxa"/>
                  <w:tcPrChange w:id="3225" w:author="Simon Hellmann" w:date="2025-06-08T17:21:00Z">
                    <w:tcPr>
                      <w:tcW w:w="1522" w:type="dxa"/>
                      <w:gridSpan w:val="2"/>
                    </w:tcPr>
                  </w:tcPrChange>
                </w:tcPr>
                <w:p w14:paraId="111ABD0C" w14:textId="699910CB" w:rsidR="00280421" w:rsidDel="00CD7403" w:rsidRDefault="00280421" w:rsidP="00280421">
                  <w:pPr>
                    <w:spacing w:line="360" w:lineRule="auto"/>
                    <w:ind w:firstLine="0"/>
                    <w:jc w:val="right"/>
                    <w:rPr>
                      <w:del w:id="3226" w:author="Simon Hellmann" w:date="2025-06-09T17:12:00Z"/>
                      <w:lang w:val="en-US"/>
                    </w:rPr>
                  </w:pPr>
                  <w:del w:id="3227" w:author="Simon Hellmann" w:date="2025-06-09T17:12:00Z">
                    <w:r w:rsidDel="00CD7403">
                      <w:rPr>
                        <w:lang w:val="en-US"/>
                      </w:rPr>
                      <w:delText>5.46</w:delText>
                    </w:r>
                  </w:del>
                </w:p>
              </w:tc>
              <w:tc>
                <w:tcPr>
                  <w:tcW w:w="1950" w:type="dxa"/>
                  <w:tcPrChange w:id="3228" w:author="Simon Hellmann" w:date="2025-06-08T17:21:00Z">
                    <w:tcPr>
                      <w:tcW w:w="2022" w:type="dxa"/>
                      <w:gridSpan w:val="2"/>
                    </w:tcPr>
                  </w:tcPrChange>
                </w:tcPr>
                <w:p w14:paraId="49D32CBB" w14:textId="61D1BF4B" w:rsidR="00280421" w:rsidDel="00CD7403" w:rsidRDefault="00280421" w:rsidP="00280421">
                  <w:pPr>
                    <w:spacing w:line="360" w:lineRule="auto"/>
                    <w:ind w:firstLine="0"/>
                    <w:jc w:val="right"/>
                    <w:rPr>
                      <w:del w:id="3229" w:author="Simon Hellmann" w:date="2025-06-09T17:12:00Z"/>
                      <w:lang w:val="en-US"/>
                    </w:rPr>
                  </w:pPr>
                  <w:del w:id="3230" w:author="Simon Hellmann" w:date="2025-06-09T17:12:00Z">
                    <w:r w:rsidDel="00CD7403">
                      <w:rPr>
                        <w:lang w:val="en-US"/>
                      </w:rPr>
                      <w:delText>0</w:delText>
                    </w:r>
                    <w:r w:rsidRPr="00F54177" w:rsidDel="00CD7403">
                      <w:rPr>
                        <w:lang w:val="en-US"/>
                      </w:rPr>
                      <w:delText>.</w:delText>
                    </w:r>
                    <w:r w:rsidDel="00CD7403">
                      <w:rPr>
                        <w:lang w:val="en-US"/>
                      </w:rPr>
                      <w:delText>99</w:delText>
                    </w:r>
                    <w:r w:rsidRPr="00F54177" w:rsidDel="00CD7403">
                      <w:rPr>
                        <w:lang w:val="en-US"/>
                      </w:rPr>
                      <w:delText xml:space="preserve"> </w:delText>
                    </w:r>
                  </w:del>
                </w:p>
              </w:tc>
              <w:tc>
                <w:tcPr>
                  <w:tcW w:w="1777" w:type="dxa"/>
                  <w:tcPrChange w:id="3231" w:author="Simon Hellmann" w:date="2025-06-08T17:21:00Z">
                    <w:tcPr>
                      <w:tcW w:w="1701" w:type="dxa"/>
                      <w:gridSpan w:val="2"/>
                    </w:tcPr>
                  </w:tcPrChange>
                </w:tcPr>
                <w:p w14:paraId="4567E4B0" w14:textId="6BFDD241" w:rsidR="00280421" w:rsidDel="00CD7403" w:rsidRDefault="00280421" w:rsidP="00280421">
                  <w:pPr>
                    <w:spacing w:line="360" w:lineRule="auto"/>
                    <w:ind w:firstLine="0"/>
                    <w:jc w:val="right"/>
                    <w:rPr>
                      <w:del w:id="3232" w:author="Simon Hellmann" w:date="2025-06-09T17:12:00Z"/>
                      <w:lang w:val="en-US"/>
                    </w:rPr>
                  </w:pPr>
                  <w:del w:id="3233" w:author="Simon Hellmann" w:date="2025-06-09T17:12:00Z">
                    <w:r w:rsidRPr="00F54177" w:rsidDel="00CD7403">
                      <w:rPr>
                        <w:lang w:val="en-US"/>
                      </w:rPr>
                      <w:delText>4.5</w:delText>
                    </w:r>
                    <w:r w:rsidDel="00CD7403">
                      <w:rPr>
                        <w:lang w:val="en-US"/>
                      </w:rPr>
                      <w:delText>3</w:delText>
                    </w:r>
                  </w:del>
                </w:p>
              </w:tc>
            </w:tr>
            <w:tr w:rsidR="00280421" w:rsidRPr="00CC6CC8" w:rsidDel="00CD7403" w14:paraId="438057EF" w14:textId="1E65724E" w:rsidTr="009D0F68">
              <w:trPr>
                <w:trHeight w:val="431"/>
                <w:del w:id="3234" w:author="Simon Hellmann" w:date="2025-06-09T17:12:00Z"/>
                <w:trPrChange w:id="3235" w:author="Simon Hellmann" w:date="2025-06-08T17:21:00Z">
                  <w:trPr>
                    <w:gridAfter w:val="0"/>
                    <w:trHeight w:val="431"/>
                  </w:trPr>
                </w:trPrChange>
              </w:trPr>
              <w:tc>
                <w:tcPr>
                  <w:tcW w:w="782" w:type="dxa"/>
                  <w:tcPrChange w:id="3236" w:author="Simon Hellmann" w:date="2025-06-08T17:21:00Z">
                    <w:tcPr>
                      <w:tcW w:w="782" w:type="dxa"/>
                    </w:tcPr>
                  </w:tcPrChange>
                </w:tcPr>
                <w:p w14:paraId="1B168254" w14:textId="4003980C" w:rsidR="00280421" w:rsidDel="00CD7403" w:rsidRDefault="00280421" w:rsidP="00280421">
                  <w:pPr>
                    <w:spacing w:line="360" w:lineRule="auto"/>
                    <w:ind w:firstLine="0"/>
                    <w:rPr>
                      <w:del w:id="3237" w:author="Simon Hellmann" w:date="2025-06-09T17:12:00Z"/>
                      <w:lang w:val="en-US"/>
                    </w:rPr>
                  </w:pPr>
                  <w:del w:id="3238" w:author="Simon Hellmann" w:date="2025-06-09T17:12:00Z">
                    <w:r w:rsidDel="00CD7403">
                      <w:rPr>
                        <w:lang w:val="en-US"/>
                      </w:rPr>
                      <w:delText>15</w:delText>
                    </w:r>
                  </w:del>
                </w:p>
              </w:tc>
              <w:tc>
                <w:tcPr>
                  <w:tcW w:w="1077" w:type="dxa"/>
                  <w:tcPrChange w:id="3239" w:author="Simon Hellmann" w:date="2025-06-08T17:21:00Z">
                    <w:tcPr>
                      <w:tcW w:w="939" w:type="dxa"/>
                    </w:tcPr>
                  </w:tcPrChange>
                </w:tcPr>
                <w:p w14:paraId="49927E99" w14:textId="449C8858" w:rsidR="00280421" w:rsidDel="00CD7403" w:rsidRDefault="00000000" w:rsidP="00280421">
                  <w:pPr>
                    <w:spacing w:line="360" w:lineRule="auto"/>
                    <w:ind w:firstLine="0"/>
                    <w:rPr>
                      <w:del w:id="3240" w:author="Simon Hellmann" w:date="2025-06-09T17:12:00Z"/>
                      <w:lang w:val="en-US"/>
                    </w:rPr>
                  </w:pPr>
                  <m:oMathPara>
                    <m:oMath>
                      <m:sSub>
                        <m:sSubPr>
                          <m:ctrlPr>
                            <w:del w:id="3241" w:author="Simon Hellmann" w:date="2025-06-09T17:12:00Z">
                              <w:rPr>
                                <w:rFonts w:ascii="Cambria Math" w:hAnsi="Cambria Math"/>
                                <w:i/>
                                <w:lang w:val="en-US"/>
                              </w:rPr>
                            </w:del>
                          </m:ctrlPr>
                        </m:sSubPr>
                        <m:e>
                          <m:r>
                            <w:del w:id="3242" w:author="Simon Hellmann" w:date="2025-06-09T17:12:00Z">
                              <w:rPr>
                                <w:rFonts w:ascii="Cambria Math" w:hAnsi="Cambria Math"/>
                                <w:lang w:val="en-US"/>
                              </w:rPr>
                              <m:t>S</m:t>
                            </w:del>
                          </m:r>
                        </m:e>
                        <m:sub>
                          <m:r>
                            <w:del w:id="3243" w:author="Simon Hellmann" w:date="2025-06-09T17:12:00Z">
                              <m:rPr>
                                <m:sty m:val="p"/>
                              </m:rPr>
                              <w:rPr>
                                <w:rFonts w:ascii="Cambria Math" w:hAnsi="Cambria Math"/>
                                <w:lang w:val="en-US"/>
                              </w:rPr>
                              <m:t>hco3-</m:t>
                            </w:del>
                          </m:r>
                        </m:sub>
                      </m:sSub>
                    </m:oMath>
                  </m:oMathPara>
                </w:p>
              </w:tc>
              <w:tc>
                <w:tcPr>
                  <w:tcW w:w="859" w:type="dxa"/>
                  <w:vAlign w:val="center"/>
                  <w:tcPrChange w:id="3244" w:author="Simon Hellmann" w:date="2025-06-08T17:21:00Z">
                    <w:tcPr>
                      <w:tcW w:w="859" w:type="dxa"/>
                      <w:gridSpan w:val="2"/>
                      <w:vAlign w:val="center"/>
                    </w:tcPr>
                  </w:tcPrChange>
                </w:tcPr>
                <w:p w14:paraId="455E526C" w14:textId="37AD8ABA" w:rsidR="00280421" w:rsidDel="00CD7403" w:rsidRDefault="00280421" w:rsidP="00280421">
                  <w:pPr>
                    <w:spacing w:line="360" w:lineRule="auto"/>
                    <w:ind w:firstLine="0"/>
                    <w:jc w:val="right"/>
                    <w:rPr>
                      <w:del w:id="3245" w:author="Simon Hellmann" w:date="2025-06-09T17:12:00Z"/>
                      <w:lang w:val="en-US"/>
                    </w:rPr>
                  </w:pPr>
                  <w:del w:id="3246" w:author="Simon Hellmann" w:date="2025-06-09T17:12:00Z">
                    <w:r w:rsidDel="00CD7403">
                      <w:rPr>
                        <w:lang w:val="en-US"/>
                      </w:rPr>
                      <w:delText>4.54</w:delText>
                    </w:r>
                  </w:del>
                </w:p>
              </w:tc>
              <w:tc>
                <w:tcPr>
                  <w:tcW w:w="1563" w:type="dxa"/>
                  <w:tcPrChange w:id="3247" w:author="Simon Hellmann" w:date="2025-06-08T17:21:00Z">
                    <w:tcPr>
                      <w:tcW w:w="1570" w:type="dxa"/>
                      <w:gridSpan w:val="2"/>
                    </w:tcPr>
                  </w:tcPrChange>
                </w:tcPr>
                <w:p w14:paraId="3204ED2D" w14:textId="4EAC91E5" w:rsidR="00280421" w:rsidRPr="00F54177" w:rsidDel="00CD7403" w:rsidRDefault="00280421" w:rsidP="00280421">
                  <w:pPr>
                    <w:spacing w:line="360" w:lineRule="auto"/>
                    <w:ind w:firstLine="0"/>
                    <w:jc w:val="right"/>
                    <w:rPr>
                      <w:del w:id="3248" w:author="Simon Hellmann" w:date="2025-06-09T17:12:00Z"/>
                      <w:lang w:val="en-US"/>
                    </w:rPr>
                  </w:pPr>
                  <w:del w:id="3249" w:author="Simon Hellmann" w:date="2025-06-09T17:12:00Z">
                    <w:r w:rsidDel="00CD7403">
                      <w:rPr>
                        <w:lang w:val="en-US"/>
                      </w:rPr>
                      <w:delText>0.00</w:delText>
                    </w:r>
                  </w:del>
                </w:p>
              </w:tc>
              <w:tc>
                <w:tcPr>
                  <w:tcW w:w="1522" w:type="dxa"/>
                  <w:tcPrChange w:id="3250" w:author="Simon Hellmann" w:date="2025-06-08T17:21:00Z">
                    <w:tcPr>
                      <w:tcW w:w="1522" w:type="dxa"/>
                      <w:gridSpan w:val="2"/>
                    </w:tcPr>
                  </w:tcPrChange>
                </w:tcPr>
                <w:p w14:paraId="020BB0F7" w14:textId="59FA7B99" w:rsidR="00280421" w:rsidRPr="00F54177" w:rsidDel="00CD7403" w:rsidRDefault="00280421" w:rsidP="00280421">
                  <w:pPr>
                    <w:spacing w:line="360" w:lineRule="auto"/>
                    <w:ind w:firstLine="0"/>
                    <w:jc w:val="right"/>
                    <w:rPr>
                      <w:del w:id="3251" w:author="Simon Hellmann" w:date="2025-06-09T17:12:00Z"/>
                      <w:lang w:val="en-US"/>
                    </w:rPr>
                  </w:pPr>
                  <w:del w:id="3252" w:author="Simon Hellmann" w:date="2025-06-09T17:12:00Z">
                    <w:r w:rsidDel="00CD7403">
                      <w:rPr>
                        <w:lang w:val="en-US"/>
                      </w:rPr>
                      <w:delText>0.00</w:delText>
                    </w:r>
                  </w:del>
                </w:p>
              </w:tc>
              <w:tc>
                <w:tcPr>
                  <w:tcW w:w="1950" w:type="dxa"/>
                  <w:tcPrChange w:id="3253" w:author="Simon Hellmann" w:date="2025-06-08T17:21:00Z">
                    <w:tcPr>
                      <w:tcW w:w="2022" w:type="dxa"/>
                      <w:gridSpan w:val="2"/>
                    </w:tcPr>
                  </w:tcPrChange>
                </w:tcPr>
                <w:p w14:paraId="1590B080" w14:textId="218C9777" w:rsidR="00280421" w:rsidRPr="00F54177" w:rsidDel="00CD7403" w:rsidRDefault="00280421" w:rsidP="00280421">
                  <w:pPr>
                    <w:spacing w:line="360" w:lineRule="auto"/>
                    <w:ind w:firstLine="0"/>
                    <w:jc w:val="right"/>
                    <w:rPr>
                      <w:del w:id="3254" w:author="Simon Hellmann" w:date="2025-06-09T17:12:00Z"/>
                      <w:lang w:val="en-US"/>
                    </w:rPr>
                  </w:pPr>
                  <w:del w:id="3255" w:author="Simon Hellmann" w:date="2025-06-09T17:12:00Z">
                    <w:r w:rsidDel="00CD7403">
                      <w:rPr>
                        <w:lang w:val="en-US"/>
                      </w:rPr>
                      <w:delText>0.00</w:delText>
                    </w:r>
                  </w:del>
                </w:p>
              </w:tc>
              <w:tc>
                <w:tcPr>
                  <w:tcW w:w="1777" w:type="dxa"/>
                  <w:tcPrChange w:id="3256" w:author="Simon Hellmann" w:date="2025-06-08T17:21:00Z">
                    <w:tcPr>
                      <w:tcW w:w="1701" w:type="dxa"/>
                      <w:gridSpan w:val="2"/>
                    </w:tcPr>
                  </w:tcPrChange>
                </w:tcPr>
                <w:p w14:paraId="6ACFDDE4" w14:textId="4A9A596C" w:rsidR="00280421" w:rsidRPr="00F54177" w:rsidDel="00CD7403" w:rsidRDefault="00280421" w:rsidP="00280421">
                  <w:pPr>
                    <w:spacing w:line="360" w:lineRule="auto"/>
                    <w:ind w:firstLine="0"/>
                    <w:jc w:val="right"/>
                    <w:rPr>
                      <w:del w:id="3257" w:author="Simon Hellmann" w:date="2025-06-09T17:12:00Z"/>
                      <w:lang w:val="en-US"/>
                    </w:rPr>
                  </w:pPr>
                  <w:del w:id="3258" w:author="Simon Hellmann" w:date="2025-06-09T17:12:00Z">
                    <w:r w:rsidDel="00CD7403">
                      <w:rPr>
                        <w:lang w:val="en-US"/>
                      </w:rPr>
                      <w:delText>0.00</w:delText>
                    </w:r>
                  </w:del>
                </w:p>
              </w:tc>
            </w:tr>
            <w:tr w:rsidR="00280421" w:rsidRPr="00CC6CC8" w:rsidDel="00CD7403" w14:paraId="50B4494F" w14:textId="00CCC6C7" w:rsidTr="009D0F68">
              <w:trPr>
                <w:trHeight w:val="431"/>
                <w:del w:id="3259" w:author="Simon Hellmann" w:date="2025-06-09T17:12:00Z"/>
                <w:trPrChange w:id="3260" w:author="Simon Hellmann" w:date="2025-06-08T17:21:00Z">
                  <w:trPr>
                    <w:gridAfter w:val="0"/>
                    <w:trHeight w:val="431"/>
                  </w:trPr>
                </w:trPrChange>
              </w:trPr>
              <w:tc>
                <w:tcPr>
                  <w:tcW w:w="782" w:type="dxa"/>
                  <w:tcPrChange w:id="3261" w:author="Simon Hellmann" w:date="2025-06-08T17:21:00Z">
                    <w:tcPr>
                      <w:tcW w:w="782" w:type="dxa"/>
                    </w:tcPr>
                  </w:tcPrChange>
                </w:tcPr>
                <w:p w14:paraId="2DBA3914" w14:textId="07CC80B9" w:rsidR="00280421" w:rsidDel="00CD7403" w:rsidRDefault="00280421" w:rsidP="00280421">
                  <w:pPr>
                    <w:spacing w:line="360" w:lineRule="auto"/>
                    <w:ind w:firstLine="0"/>
                    <w:rPr>
                      <w:del w:id="3262" w:author="Simon Hellmann" w:date="2025-06-09T17:12:00Z"/>
                      <w:lang w:val="en-US"/>
                    </w:rPr>
                  </w:pPr>
                  <w:del w:id="3263" w:author="Simon Hellmann" w:date="2025-06-09T17:12:00Z">
                    <w:r w:rsidDel="00CD7403">
                      <w:rPr>
                        <w:lang w:val="en-US"/>
                      </w:rPr>
                      <w:delText>16</w:delText>
                    </w:r>
                  </w:del>
                </w:p>
              </w:tc>
              <w:tc>
                <w:tcPr>
                  <w:tcW w:w="1077" w:type="dxa"/>
                  <w:tcPrChange w:id="3264" w:author="Simon Hellmann" w:date="2025-06-08T17:21:00Z">
                    <w:tcPr>
                      <w:tcW w:w="939" w:type="dxa"/>
                    </w:tcPr>
                  </w:tcPrChange>
                </w:tcPr>
                <w:p w14:paraId="5C2C7228" w14:textId="5B5B3450" w:rsidR="00280421" w:rsidDel="00CD7403" w:rsidRDefault="00000000" w:rsidP="00280421">
                  <w:pPr>
                    <w:spacing w:line="360" w:lineRule="auto"/>
                    <w:ind w:firstLine="0"/>
                    <w:rPr>
                      <w:del w:id="3265" w:author="Simon Hellmann" w:date="2025-06-09T17:12:00Z"/>
                      <w:lang w:val="en-US"/>
                    </w:rPr>
                  </w:pPr>
                  <m:oMathPara>
                    <m:oMath>
                      <m:sSub>
                        <m:sSubPr>
                          <m:ctrlPr>
                            <w:del w:id="3266" w:author="Simon Hellmann" w:date="2025-06-09T17:12:00Z">
                              <w:rPr>
                                <w:rFonts w:ascii="Cambria Math" w:hAnsi="Cambria Math"/>
                                <w:i/>
                                <w:lang w:val="en-US"/>
                              </w:rPr>
                            </w:del>
                          </m:ctrlPr>
                        </m:sSubPr>
                        <m:e>
                          <m:r>
                            <w:del w:id="3267" w:author="Simon Hellmann" w:date="2025-06-09T17:12:00Z">
                              <w:rPr>
                                <w:rFonts w:ascii="Cambria Math" w:hAnsi="Cambria Math"/>
                                <w:lang w:val="en-US"/>
                              </w:rPr>
                              <m:t>S</m:t>
                            </w:del>
                          </m:r>
                        </m:e>
                        <m:sub>
                          <m:r>
                            <w:del w:id="3268" w:author="Simon Hellmann" w:date="2025-06-09T17:12:00Z">
                              <m:rPr>
                                <m:nor/>
                              </m:rPr>
                              <w:rPr>
                                <w:rFonts w:ascii="Cambria Math" w:hAnsi="Cambria Math"/>
                                <w:lang w:val="en-US"/>
                              </w:rPr>
                              <m:t>nh3</m:t>
                            </w:del>
                          </m:r>
                        </m:sub>
                      </m:sSub>
                    </m:oMath>
                  </m:oMathPara>
                </w:p>
              </w:tc>
              <w:tc>
                <w:tcPr>
                  <w:tcW w:w="859" w:type="dxa"/>
                  <w:vAlign w:val="center"/>
                  <w:tcPrChange w:id="3269" w:author="Simon Hellmann" w:date="2025-06-08T17:21:00Z">
                    <w:tcPr>
                      <w:tcW w:w="859" w:type="dxa"/>
                      <w:gridSpan w:val="2"/>
                      <w:vAlign w:val="center"/>
                    </w:tcPr>
                  </w:tcPrChange>
                </w:tcPr>
                <w:p w14:paraId="09D5653C" w14:textId="668E4240" w:rsidR="00280421" w:rsidRPr="00F54177" w:rsidDel="00CD7403" w:rsidRDefault="00280421" w:rsidP="00280421">
                  <w:pPr>
                    <w:spacing w:line="360" w:lineRule="auto"/>
                    <w:ind w:firstLine="0"/>
                    <w:jc w:val="right"/>
                    <w:rPr>
                      <w:del w:id="3270" w:author="Simon Hellmann" w:date="2025-06-09T17:12:00Z"/>
                      <w:lang w:val="en-US"/>
                    </w:rPr>
                  </w:pPr>
                  <w:del w:id="3271" w:author="Simon Hellmann" w:date="2025-06-09T17:12:00Z">
                    <w:r w:rsidRPr="00531DBF" w:rsidDel="00CD7403">
                      <w:rPr>
                        <w:lang w:val="en-US"/>
                      </w:rPr>
                      <w:delText>0.</w:delText>
                    </w:r>
                    <w:r w:rsidDel="00CD7403">
                      <w:rPr>
                        <w:lang w:val="en-US"/>
                      </w:rPr>
                      <w:delText>02</w:delText>
                    </w:r>
                  </w:del>
                </w:p>
              </w:tc>
              <w:tc>
                <w:tcPr>
                  <w:tcW w:w="1563" w:type="dxa"/>
                  <w:tcPrChange w:id="3272" w:author="Simon Hellmann" w:date="2025-06-08T17:21:00Z">
                    <w:tcPr>
                      <w:tcW w:w="1570" w:type="dxa"/>
                      <w:gridSpan w:val="2"/>
                    </w:tcPr>
                  </w:tcPrChange>
                </w:tcPr>
                <w:p w14:paraId="7A46C5DA" w14:textId="41C09B1C" w:rsidR="00280421" w:rsidDel="00CD7403" w:rsidRDefault="00280421" w:rsidP="00280421">
                  <w:pPr>
                    <w:spacing w:line="360" w:lineRule="auto"/>
                    <w:ind w:firstLine="0"/>
                    <w:jc w:val="right"/>
                    <w:rPr>
                      <w:del w:id="3273" w:author="Simon Hellmann" w:date="2025-06-09T17:12:00Z"/>
                      <w:lang w:val="en-US"/>
                    </w:rPr>
                  </w:pPr>
                  <w:del w:id="3274" w:author="Simon Hellmann" w:date="2025-06-09T17:12:00Z">
                    <w:r w:rsidRPr="00F54177" w:rsidDel="00CD7403">
                      <w:rPr>
                        <w:lang w:val="en-US"/>
                      </w:rPr>
                      <w:delText>0</w:delText>
                    </w:r>
                    <w:r w:rsidDel="00CD7403">
                      <w:rPr>
                        <w:lang w:val="en-US"/>
                      </w:rPr>
                      <w:delText>.00</w:delText>
                    </w:r>
                  </w:del>
                </w:p>
              </w:tc>
              <w:tc>
                <w:tcPr>
                  <w:tcW w:w="1522" w:type="dxa"/>
                  <w:tcPrChange w:id="3275" w:author="Simon Hellmann" w:date="2025-06-08T17:21:00Z">
                    <w:tcPr>
                      <w:tcW w:w="1522" w:type="dxa"/>
                      <w:gridSpan w:val="2"/>
                    </w:tcPr>
                  </w:tcPrChange>
                </w:tcPr>
                <w:p w14:paraId="08213E80" w14:textId="57814857" w:rsidR="00280421" w:rsidDel="00CD7403" w:rsidRDefault="00280421" w:rsidP="00280421">
                  <w:pPr>
                    <w:spacing w:line="360" w:lineRule="auto"/>
                    <w:ind w:firstLine="0"/>
                    <w:jc w:val="right"/>
                    <w:rPr>
                      <w:del w:id="3276" w:author="Simon Hellmann" w:date="2025-06-09T17:12:00Z"/>
                      <w:lang w:val="en-US"/>
                    </w:rPr>
                  </w:pPr>
                  <w:del w:id="3277" w:author="Simon Hellmann" w:date="2025-06-09T17:12:00Z">
                    <w:r w:rsidRPr="00F54177" w:rsidDel="00CD7403">
                      <w:rPr>
                        <w:lang w:val="en-US"/>
                      </w:rPr>
                      <w:delText>0</w:delText>
                    </w:r>
                    <w:r w:rsidDel="00CD7403">
                      <w:rPr>
                        <w:lang w:val="en-US"/>
                      </w:rPr>
                      <w:delText>.00</w:delText>
                    </w:r>
                  </w:del>
                </w:p>
              </w:tc>
              <w:tc>
                <w:tcPr>
                  <w:tcW w:w="1950" w:type="dxa"/>
                  <w:tcPrChange w:id="3278" w:author="Simon Hellmann" w:date="2025-06-08T17:21:00Z">
                    <w:tcPr>
                      <w:tcW w:w="2022" w:type="dxa"/>
                      <w:gridSpan w:val="2"/>
                    </w:tcPr>
                  </w:tcPrChange>
                </w:tcPr>
                <w:p w14:paraId="7E67632D" w14:textId="1FE9E1E4" w:rsidR="00280421" w:rsidDel="00CD7403" w:rsidRDefault="00280421" w:rsidP="00280421">
                  <w:pPr>
                    <w:spacing w:line="360" w:lineRule="auto"/>
                    <w:ind w:firstLine="0"/>
                    <w:jc w:val="right"/>
                    <w:rPr>
                      <w:del w:id="3279" w:author="Simon Hellmann" w:date="2025-06-09T17:12:00Z"/>
                      <w:lang w:val="en-US"/>
                    </w:rPr>
                  </w:pPr>
                  <w:del w:id="3280" w:author="Simon Hellmann" w:date="2025-06-09T17:12:00Z">
                    <w:r w:rsidRPr="00F54177" w:rsidDel="00CD7403">
                      <w:rPr>
                        <w:lang w:val="en-US"/>
                      </w:rPr>
                      <w:delText>0</w:delText>
                    </w:r>
                    <w:r w:rsidDel="00CD7403">
                      <w:rPr>
                        <w:lang w:val="en-US"/>
                      </w:rPr>
                      <w:delText>.00</w:delText>
                    </w:r>
                  </w:del>
                </w:p>
              </w:tc>
              <w:tc>
                <w:tcPr>
                  <w:tcW w:w="1777" w:type="dxa"/>
                  <w:tcPrChange w:id="3281" w:author="Simon Hellmann" w:date="2025-06-08T17:21:00Z">
                    <w:tcPr>
                      <w:tcW w:w="1701" w:type="dxa"/>
                      <w:gridSpan w:val="2"/>
                    </w:tcPr>
                  </w:tcPrChange>
                </w:tcPr>
                <w:p w14:paraId="5F54BBC4" w14:textId="1A1A5F75" w:rsidR="00280421" w:rsidDel="00CD7403" w:rsidRDefault="00280421" w:rsidP="00280421">
                  <w:pPr>
                    <w:spacing w:line="360" w:lineRule="auto"/>
                    <w:ind w:firstLine="0"/>
                    <w:jc w:val="right"/>
                    <w:rPr>
                      <w:del w:id="3282" w:author="Simon Hellmann" w:date="2025-06-09T17:12:00Z"/>
                      <w:lang w:val="en-US"/>
                    </w:rPr>
                  </w:pPr>
                  <w:commentRangeStart w:id="3283"/>
                  <w:commentRangeStart w:id="3284"/>
                  <w:del w:id="3285" w:author="Simon Hellmann" w:date="2025-06-09T17:12:00Z">
                    <w:r w:rsidRPr="00F54177" w:rsidDel="00CD7403">
                      <w:rPr>
                        <w:lang w:val="en-US"/>
                      </w:rPr>
                      <w:delText>0.</w:delText>
                    </w:r>
                    <w:r w:rsidDel="00CD7403">
                      <w:rPr>
                        <w:lang w:val="en-US"/>
                      </w:rPr>
                      <w:delText>42</w:delText>
                    </w:r>
                    <w:commentRangeEnd w:id="3283"/>
                    <w:r w:rsidR="00A0772F" w:rsidDel="00CD7403">
                      <w:rPr>
                        <w:rStyle w:val="Kommentarzeichen"/>
                      </w:rPr>
                      <w:commentReference w:id="3283"/>
                    </w:r>
                    <w:commentRangeEnd w:id="3284"/>
                    <w:r w:rsidR="00CE3FC5" w:rsidDel="00CD7403">
                      <w:rPr>
                        <w:rStyle w:val="Kommentarzeichen"/>
                      </w:rPr>
                      <w:commentReference w:id="3284"/>
                    </w:r>
                  </w:del>
                </w:p>
              </w:tc>
            </w:tr>
            <w:tr w:rsidR="00280421" w:rsidRPr="00CC6CC8" w:rsidDel="00CD7403" w14:paraId="3315A986" w14:textId="1FE72EC7" w:rsidTr="009D0F68">
              <w:trPr>
                <w:trHeight w:val="461"/>
                <w:del w:id="3286" w:author="Simon Hellmann" w:date="2025-06-09T17:12:00Z"/>
                <w:trPrChange w:id="3287" w:author="Simon Hellmann" w:date="2025-06-08T17:21:00Z">
                  <w:trPr>
                    <w:gridAfter w:val="0"/>
                    <w:trHeight w:val="461"/>
                  </w:trPr>
                </w:trPrChange>
              </w:trPr>
              <w:tc>
                <w:tcPr>
                  <w:tcW w:w="782" w:type="dxa"/>
                  <w:tcPrChange w:id="3288" w:author="Simon Hellmann" w:date="2025-06-08T17:21:00Z">
                    <w:tcPr>
                      <w:tcW w:w="782" w:type="dxa"/>
                    </w:tcPr>
                  </w:tcPrChange>
                </w:tcPr>
                <w:p w14:paraId="2F6D4640" w14:textId="5075D394" w:rsidR="00280421" w:rsidDel="00CD7403" w:rsidRDefault="00280421" w:rsidP="00280421">
                  <w:pPr>
                    <w:spacing w:line="360" w:lineRule="auto"/>
                    <w:ind w:firstLine="0"/>
                    <w:rPr>
                      <w:del w:id="3289" w:author="Simon Hellmann" w:date="2025-06-09T17:12:00Z"/>
                      <w:lang w:val="en-US"/>
                    </w:rPr>
                  </w:pPr>
                  <w:del w:id="3290" w:author="Simon Hellmann" w:date="2025-06-09T17:12:00Z">
                    <w:r w:rsidDel="00CD7403">
                      <w:rPr>
                        <w:lang w:val="en-US"/>
                      </w:rPr>
                      <w:delText>17</w:delText>
                    </w:r>
                  </w:del>
                </w:p>
              </w:tc>
              <w:tc>
                <w:tcPr>
                  <w:tcW w:w="1077" w:type="dxa"/>
                  <w:tcPrChange w:id="3291" w:author="Simon Hellmann" w:date="2025-06-08T17:21:00Z">
                    <w:tcPr>
                      <w:tcW w:w="939" w:type="dxa"/>
                    </w:tcPr>
                  </w:tcPrChange>
                </w:tcPr>
                <w:p w14:paraId="0E2CC3F8" w14:textId="2510FFF1" w:rsidR="00280421" w:rsidDel="00CD7403" w:rsidRDefault="00000000" w:rsidP="00280421">
                  <w:pPr>
                    <w:spacing w:line="360" w:lineRule="auto"/>
                    <w:ind w:firstLine="0"/>
                    <w:rPr>
                      <w:del w:id="3292" w:author="Simon Hellmann" w:date="2025-06-09T17:12:00Z"/>
                      <w:lang w:val="en-US"/>
                    </w:rPr>
                  </w:pPr>
                  <m:oMathPara>
                    <m:oMath>
                      <m:sSub>
                        <m:sSubPr>
                          <m:ctrlPr>
                            <w:del w:id="3293" w:author="Simon Hellmann" w:date="2025-06-09T17:12:00Z">
                              <w:rPr>
                                <w:rFonts w:ascii="Cambria Math" w:hAnsi="Cambria Math"/>
                                <w:i/>
                                <w:lang w:val="en-US"/>
                              </w:rPr>
                            </w:del>
                          </m:ctrlPr>
                        </m:sSubPr>
                        <m:e>
                          <m:r>
                            <w:del w:id="3294" w:author="Simon Hellmann" w:date="2025-06-09T17:12:00Z">
                              <w:rPr>
                                <w:rFonts w:ascii="Cambria Math" w:hAnsi="Cambria Math"/>
                                <w:lang w:val="en-US"/>
                              </w:rPr>
                              <m:t>S</m:t>
                            </w:del>
                          </m:r>
                        </m:e>
                        <m:sub>
                          <m:r>
                            <w:del w:id="3295" w:author="Simon Hellmann" w:date="2025-06-09T17:12:00Z">
                              <m:rPr>
                                <m:sty m:val="p"/>
                              </m:rPr>
                              <w:rPr>
                                <w:rFonts w:ascii="Cambria Math" w:hAnsi="Cambria Math"/>
                                <w:lang w:val="en-US"/>
                              </w:rPr>
                              <m:t>ch4,gas</m:t>
                            </w:del>
                          </m:r>
                        </m:sub>
                      </m:sSub>
                    </m:oMath>
                  </m:oMathPara>
                </w:p>
              </w:tc>
              <w:tc>
                <w:tcPr>
                  <w:tcW w:w="859" w:type="dxa"/>
                  <w:vAlign w:val="center"/>
                  <w:tcPrChange w:id="3296" w:author="Simon Hellmann" w:date="2025-06-08T17:21:00Z">
                    <w:tcPr>
                      <w:tcW w:w="859" w:type="dxa"/>
                      <w:gridSpan w:val="2"/>
                      <w:vAlign w:val="center"/>
                    </w:tcPr>
                  </w:tcPrChange>
                </w:tcPr>
                <w:p w14:paraId="4B2D9426" w14:textId="195DBEB2" w:rsidR="00280421" w:rsidDel="00CD7403" w:rsidRDefault="00280421" w:rsidP="00280421">
                  <w:pPr>
                    <w:spacing w:line="360" w:lineRule="auto"/>
                    <w:ind w:firstLine="0"/>
                    <w:jc w:val="right"/>
                    <w:rPr>
                      <w:del w:id="3297" w:author="Simon Hellmann" w:date="2025-06-09T17:12:00Z"/>
                      <w:lang w:val="en-US"/>
                    </w:rPr>
                  </w:pPr>
                  <w:del w:id="3298" w:author="Simon Hellmann" w:date="2025-06-09T17:12:00Z">
                    <w:r w:rsidRPr="00531DBF" w:rsidDel="00CD7403">
                      <w:rPr>
                        <w:lang w:val="en-US"/>
                      </w:rPr>
                      <w:delText>0.</w:delText>
                    </w:r>
                    <w:r w:rsidDel="00CD7403">
                      <w:rPr>
                        <w:lang w:val="en-US"/>
                      </w:rPr>
                      <w:delText>36</w:delText>
                    </w:r>
                  </w:del>
                </w:p>
              </w:tc>
              <w:tc>
                <w:tcPr>
                  <w:tcW w:w="1563" w:type="dxa"/>
                  <w:tcPrChange w:id="3299" w:author="Simon Hellmann" w:date="2025-06-08T17:21:00Z">
                    <w:tcPr>
                      <w:tcW w:w="1570" w:type="dxa"/>
                      <w:gridSpan w:val="2"/>
                    </w:tcPr>
                  </w:tcPrChange>
                </w:tcPr>
                <w:p w14:paraId="0D5AF484" w14:textId="32F61F73" w:rsidR="00280421" w:rsidRPr="00F54177" w:rsidDel="00CD7403" w:rsidRDefault="00280421" w:rsidP="00280421">
                  <w:pPr>
                    <w:spacing w:line="360" w:lineRule="auto"/>
                    <w:ind w:firstLine="0"/>
                    <w:jc w:val="right"/>
                    <w:rPr>
                      <w:del w:id="3300" w:author="Simon Hellmann" w:date="2025-06-09T17:12:00Z"/>
                      <w:lang w:val="en-US"/>
                    </w:rPr>
                  </w:pPr>
                  <w:del w:id="3301" w:author="Simon Hellmann" w:date="2025-06-09T17:12:00Z">
                    <w:r w:rsidDel="00CD7403">
                      <w:rPr>
                        <w:lang w:val="en-US"/>
                      </w:rPr>
                      <w:delText>0.00</w:delText>
                    </w:r>
                  </w:del>
                </w:p>
              </w:tc>
              <w:tc>
                <w:tcPr>
                  <w:tcW w:w="1522" w:type="dxa"/>
                  <w:tcPrChange w:id="3302" w:author="Simon Hellmann" w:date="2025-06-08T17:21:00Z">
                    <w:tcPr>
                      <w:tcW w:w="1522" w:type="dxa"/>
                      <w:gridSpan w:val="2"/>
                    </w:tcPr>
                  </w:tcPrChange>
                </w:tcPr>
                <w:p w14:paraId="756325A5" w14:textId="42ED329E" w:rsidR="00280421" w:rsidRPr="00F54177" w:rsidDel="00CD7403" w:rsidRDefault="00280421" w:rsidP="00280421">
                  <w:pPr>
                    <w:spacing w:line="360" w:lineRule="auto"/>
                    <w:ind w:firstLine="0"/>
                    <w:jc w:val="right"/>
                    <w:rPr>
                      <w:del w:id="3303" w:author="Simon Hellmann" w:date="2025-06-09T17:12:00Z"/>
                      <w:lang w:val="en-US"/>
                    </w:rPr>
                  </w:pPr>
                  <w:del w:id="3304" w:author="Simon Hellmann" w:date="2025-06-09T17:12:00Z">
                    <w:r w:rsidDel="00CD7403">
                      <w:rPr>
                        <w:lang w:val="en-US"/>
                      </w:rPr>
                      <w:delText>0.00</w:delText>
                    </w:r>
                  </w:del>
                </w:p>
              </w:tc>
              <w:tc>
                <w:tcPr>
                  <w:tcW w:w="1950" w:type="dxa"/>
                  <w:tcPrChange w:id="3305" w:author="Simon Hellmann" w:date="2025-06-08T17:21:00Z">
                    <w:tcPr>
                      <w:tcW w:w="2022" w:type="dxa"/>
                      <w:gridSpan w:val="2"/>
                    </w:tcPr>
                  </w:tcPrChange>
                </w:tcPr>
                <w:p w14:paraId="77A825E5" w14:textId="5ACAAB7F" w:rsidR="00280421" w:rsidRPr="00F54177" w:rsidDel="00CD7403" w:rsidRDefault="00280421" w:rsidP="00280421">
                  <w:pPr>
                    <w:spacing w:line="360" w:lineRule="auto"/>
                    <w:ind w:firstLine="0"/>
                    <w:jc w:val="right"/>
                    <w:rPr>
                      <w:del w:id="3306" w:author="Simon Hellmann" w:date="2025-06-09T17:12:00Z"/>
                      <w:lang w:val="en-US"/>
                    </w:rPr>
                  </w:pPr>
                  <w:del w:id="3307" w:author="Simon Hellmann" w:date="2025-06-09T17:12:00Z">
                    <w:r w:rsidDel="00CD7403">
                      <w:rPr>
                        <w:lang w:val="en-US"/>
                      </w:rPr>
                      <w:delText>0.00</w:delText>
                    </w:r>
                  </w:del>
                </w:p>
              </w:tc>
              <w:tc>
                <w:tcPr>
                  <w:tcW w:w="1777" w:type="dxa"/>
                  <w:tcPrChange w:id="3308" w:author="Simon Hellmann" w:date="2025-06-08T17:21:00Z">
                    <w:tcPr>
                      <w:tcW w:w="1701" w:type="dxa"/>
                      <w:gridSpan w:val="2"/>
                    </w:tcPr>
                  </w:tcPrChange>
                </w:tcPr>
                <w:p w14:paraId="08C2C53F" w14:textId="309D5C35" w:rsidR="00280421" w:rsidRPr="00F54177" w:rsidDel="00CD7403" w:rsidRDefault="00280421" w:rsidP="00280421">
                  <w:pPr>
                    <w:spacing w:line="360" w:lineRule="auto"/>
                    <w:ind w:firstLine="0"/>
                    <w:jc w:val="right"/>
                    <w:rPr>
                      <w:del w:id="3309" w:author="Simon Hellmann" w:date="2025-06-09T17:12:00Z"/>
                      <w:lang w:val="en-US"/>
                    </w:rPr>
                  </w:pPr>
                  <w:del w:id="3310" w:author="Simon Hellmann" w:date="2025-06-09T17:12:00Z">
                    <w:r w:rsidDel="00CD7403">
                      <w:rPr>
                        <w:lang w:val="en-US"/>
                      </w:rPr>
                      <w:delText>0.00</w:delText>
                    </w:r>
                  </w:del>
                </w:p>
              </w:tc>
            </w:tr>
            <w:tr w:rsidR="00280421" w:rsidRPr="00EC3AAE" w:rsidDel="00CD7403" w14:paraId="26B777DC" w14:textId="0C0E0A9A" w:rsidTr="009D0F68">
              <w:trPr>
                <w:trHeight w:val="461"/>
                <w:del w:id="3311" w:author="Simon Hellmann" w:date="2025-06-09T17:12:00Z"/>
                <w:trPrChange w:id="3312" w:author="Simon Hellmann" w:date="2025-06-08T17:21:00Z">
                  <w:trPr>
                    <w:gridAfter w:val="0"/>
                    <w:trHeight w:val="461"/>
                  </w:trPr>
                </w:trPrChange>
              </w:trPr>
              <w:tc>
                <w:tcPr>
                  <w:tcW w:w="782" w:type="dxa"/>
                  <w:tcBorders>
                    <w:bottom w:val="dotted" w:sz="4" w:space="0" w:color="auto"/>
                  </w:tcBorders>
                  <w:tcPrChange w:id="3313" w:author="Simon Hellmann" w:date="2025-06-08T17:21:00Z">
                    <w:tcPr>
                      <w:tcW w:w="782" w:type="dxa"/>
                      <w:tcBorders>
                        <w:bottom w:val="dotted" w:sz="4" w:space="0" w:color="auto"/>
                      </w:tcBorders>
                    </w:tcPr>
                  </w:tcPrChange>
                </w:tcPr>
                <w:p w14:paraId="611556E4" w14:textId="586B9CDA" w:rsidR="00280421" w:rsidDel="00CD7403" w:rsidRDefault="00280421" w:rsidP="00280421">
                  <w:pPr>
                    <w:spacing w:line="360" w:lineRule="auto"/>
                    <w:ind w:firstLine="0"/>
                    <w:rPr>
                      <w:del w:id="3314" w:author="Simon Hellmann" w:date="2025-06-09T17:12:00Z"/>
                      <w:lang w:val="en-US"/>
                    </w:rPr>
                  </w:pPr>
                  <w:del w:id="3315" w:author="Simon Hellmann" w:date="2025-06-09T17:12:00Z">
                    <w:r w:rsidDel="00CD7403">
                      <w:rPr>
                        <w:lang w:val="en-US"/>
                      </w:rPr>
                      <w:delText>18</w:delText>
                    </w:r>
                  </w:del>
                </w:p>
              </w:tc>
              <w:tc>
                <w:tcPr>
                  <w:tcW w:w="1077" w:type="dxa"/>
                  <w:tcBorders>
                    <w:bottom w:val="dotted" w:sz="4" w:space="0" w:color="auto"/>
                  </w:tcBorders>
                  <w:tcPrChange w:id="3316" w:author="Simon Hellmann" w:date="2025-06-08T17:21:00Z">
                    <w:tcPr>
                      <w:tcW w:w="939" w:type="dxa"/>
                      <w:tcBorders>
                        <w:bottom w:val="dotted" w:sz="4" w:space="0" w:color="auto"/>
                      </w:tcBorders>
                    </w:tcPr>
                  </w:tcPrChange>
                </w:tcPr>
                <w:p w14:paraId="0AB3412C" w14:textId="0A55C58B" w:rsidR="00280421" w:rsidDel="00CD7403" w:rsidRDefault="00000000" w:rsidP="00280421">
                  <w:pPr>
                    <w:spacing w:line="360" w:lineRule="auto"/>
                    <w:ind w:firstLine="0"/>
                    <w:rPr>
                      <w:del w:id="3317" w:author="Simon Hellmann" w:date="2025-06-09T17:12:00Z"/>
                      <w:lang w:val="en-US"/>
                    </w:rPr>
                  </w:pPr>
                  <m:oMathPara>
                    <m:oMath>
                      <m:sSub>
                        <m:sSubPr>
                          <m:ctrlPr>
                            <w:del w:id="3318" w:author="Simon Hellmann" w:date="2025-06-09T17:12:00Z">
                              <w:rPr>
                                <w:rFonts w:ascii="Cambria Math" w:hAnsi="Cambria Math"/>
                                <w:i/>
                                <w:lang w:val="en-US"/>
                              </w:rPr>
                            </w:del>
                          </m:ctrlPr>
                        </m:sSubPr>
                        <m:e>
                          <m:r>
                            <w:del w:id="3319" w:author="Simon Hellmann" w:date="2025-06-09T17:12:00Z">
                              <w:rPr>
                                <w:rFonts w:ascii="Cambria Math" w:hAnsi="Cambria Math"/>
                                <w:lang w:val="en-US"/>
                              </w:rPr>
                              <m:t>S</m:t>
                            </w:del>
                          </m:r>
                        </m:e>
                        <m:sub>
                          <m:r>
                            <w:del w:id="3320" w:author="Simon Hellmann" w:date="2025-06-09T17:12:00Z">
                              <m:rPr>
                                <m:sty m:val="p"/>
                              </m:rPr>
                              <w:rPr>
                                <w:rFonts w:ascii="Cambria Math" w:hAnsi="Cambria Math"/>
                                <w:lang w:val="en-US"/>
                              </w:rPr>
                              <m:t>co2,gas</m:t>
                            </w:del>
                          </m:r>
                        </m:sub>
                      </m:sSub>
                    </m:oMath>
                  </m:oMathPara>
                </w:p>
              </w:tc>
              <w:tc>
                <w:tcPr>
                  <w:tcW w:w="859" w:type="dxa"/>
                  <w:tcBorders>
                    <w:bottom w:val="dotted" w:sz="4" w:space="0" w:color="auto"/>
                  </w:tcBorders>
                  <w:vAlign w:val="center"/>
                  <w:tcPrChange w:id="3321" w:author="Simon Hellmann" w:date="2025-06-08T17:21:00Z">
                    <w:tcPr>
                      <w:tcW w:w="859" w:type="dxa"/>
                      <w:gridSpan w:val="2"/>
                      <w:tcBorders>
                        <w:bottom w:val="dotted" w:sz="4" w:space="0" w:color="auto"/>
                      </w:tcBorders>
                      <w:vAlign w:val="center"/>
                    </w:tcPr>
                  </w:tcPrChange>
                </w:tcPr>
                <w:p w14:paraId="4DEF97D1" w14:textId="62D7B546" w:rsidR="00280421" w:rsidDel="00CD7403" w:rsidRDefault="00280421" w:rsidP="00280421">
                  <w:pPr>
                    <w:spacing w:line="360" w:lineRule="auto"/>
                    <w:ind w:firstLine="0"/>
                    <w:jc w:val="right"/>
                    <w:rPr>
                      <w:del w:id="3322" w:author="Simon Hellmann" w:date="2025-06-09T17:12:00Z"/>
                      <w:lang w:val="en-US"/>
                    </w:rPr>
                  </w:pPr>
                  <w:del w:id="3323" w:author="Simon Hellmann" w:date="2025-06-09T17:12:00Z">
                    <w:r w:rsidRPr="00531DBF" w:rsidDel="00CD7403">
                      <w:rPr>
                        <w:lang w:val="en-US"/>
                      </w:rPr>
                      <w:delText>0.</w:delText>
                    </w:r>
                    <w:r w:rsidDel="00CD7403">
                      <w:rPr>
                        <w:lang w:val="en-US"/>
                      </w:rPr>
                      <w:delText>66</w:delText>
                    </w:r>
                  </w:del>
                </w:p>
              </w:tc>
              <w:tc>
                <w:tcPr>
                  <w:tcW w:w="1563" w:type="dxa"/>
                  <w:tcBorders>
                    <w:bottom w:val="dotted" w:sz="4" w:space="0" w:color="auto"/>
                  </w:tcBorders>
                  <w:tcPrChange w:id="3324" w:author="Simon Hellmann" w:date="2025-06-08T17:21:00Z">
                    <w:tcPr>
                      <w:tcW w:w="1570" w:type="dxa"/>
                      <w:gridSpan w:val="2"/>
                      <w:tcBorders>
                        <w:bottom w:val="dotted" w:sz="4" w:space="0" w:color="auto"/>
                      </w:tcBorders>
                    </w:tcPr>
                  </w:tcPrChange>
                </w:tcPr>
                <w:p w14:paraId="0BE0DE53" w14:textId="55C3C3D3" w:rsidR="00280421" w:rsidRPr="00F54177" w:rsidDel="00CD7403" w:rsidRDefault="00280421" w:rsidP="00280421">
                  <w:pPr>
                    <w:spacing w:line="360" w:lineRule="auto"/>
                    <w:ind w:firstLine="0"/>
                    <w:jc w:val="right"/>
                    <w:rPr>
                      <w:del w:id="3325" w:author="Simon Hellmann" w:date="2025-06-09T17:12:00Z"/>
                      <w:lang w:val="en-US"/>
                    </w:rPr>
                  </w:pPr>
                  <w:del w:id="3326" w:author="Simon Hellmann" w:date="2025-06-09T17:12:00Z">
                    <w:r w:rsidDel="00CD7403">
                      <w:rPr>
                        <w:lang w:val="en-US"/>
                      </w:rPr>
                      <w:delText>0.00</w:delText>
                    </w:r>
                  </w:del>
                </w:p>
              </w:tc>
              <w:tc>
                <w:tcPr>
                  <w:tcW w:w="1522" w:type="dxa"/>
                  <w:tcBorders>
                    <w:bottom w:val="dotted" w:sz="4" w:space="0" w:color="auto"/>
                  </w:tcBorders>
                  <w:tcPrChange w:id="3327" w:author="Simon Hellmann" w:date="2025-06-08T17:21:00Z">
                    <w:tcPr>
                      <w:tcW w:w="1522" w:type="dxa"/>
                      <w:gridSpan w:val="2"/>
                      <w:tcBorders>
                        <w:bottom w:val="dotted" w:sz="4" w:space="0" w:color="auto"/>
                      </w:tcBorders>
                    </w:tcPr>
                  </w:tcPrChange>
                </w:tcPr>
                <w:p w14:paraId="4CBDDCE2" w14:textId="71042C73" w:rsidR="00280421" w:rsidRPr="00F54177" w:rsidDel="00CD7403" w:rsidRDefault="00280421" w:rsidP="00280421">
                  <w:pPr>
                    <w:spacing w:line="360" w:lineRule="auto"/>
                    <w:ind w:firstLine="0"/>
                    <w:jc w:val="right"/>
                    <w:rPr>
                      <w:del w:id="3328" w:author="Simon Hellmann" w:date="2025-06-09T17:12:00Z"/>
                      <w:lang w:val="en-US"/>
                    </w:rPr>
                  </w:pPr>
                  <w:del w:id="3329" w:author="Simon Hellmann" w:date="2025-06-09T17:12:00Z">
                    <w:r w:rsidDel="00CD7403">
                      <w:rPr>
                        <w:lang w:val="en-US"/>
                      </w:rPr>
                      <w:delText>0.00</w:delText>
                    </w:r>
                  </w:del>
                </w:p>
              </w:tc>
              <w:tc>
                <w:tcPr>
                  <w:tcW w:w="1950" w:type="dxa"/>
                  <w:tcBorders>
                    <w:bottom w:val="dotted" w:sz="4" w:space="0" w:color="auto"/>
                  </w:tcBorders>
                  <w:tcPrChange w:id="3330" w:author="Simon Hellmann" w:date="2025-06-08T17:21:00Z">
                    <w:tcPr>
                      <w:tcW w:w="2022" w:type="dxa"/>
                      <w:gridSpan w:val="2"/>
                      <w:tcBorders>
                        <w:bottom w:val="dotted" w:sz="4" w:space="0" w:color="auto"/>
                      </w:tcBorders>
                    </w:tcPr>
                  </w:tcPrChange>
                </w:tcPr>
                <w:p w14:paraId="2ACFB5ED" w14:textId="133A31D2" w:rsidR="00280421" w:rsidRPr="00F54177" w:rsidDel="00CD7403" w:rsidRDefault="00280421" w:rsidP="00280421">
                  <w:pPr>
                    <w:spacing w:line="360" w:lineRule="auto"/>
                    <w:ind w:firstLine="0"/>
                    <w:jc w:val="right"/>
                    <w:rPr>
                      <w:del w:id="3331" w:author="Simon Hellmann" w:date="2025-06-09T17:12:00Z"/>
                      <w:lang w:val="en-US"/>
                    </w:rPr>
                  </w:pPr>
                  <w:del w:id="3332" w:author="Simon Hellmann" w:date="2025-06-09T17:12:00Z">
                    <w:r w:rsidDel="00CD7403">
                      <w:rPr>
                        <w:lang w:val="en-US"/>
                      </w:rPr>
                      <w:delText>0.00</w:delText>
                    </w:r>
                  </w:del>
                </w:p>
              </w:tc>
              <w:tc>
                <w:tcPr>
                  <w:tcW w:w="1777" w:type="dxa"/>
                  <w:tcBorders>
                    <w:bottom w:val="dotted" w:sz="4" w:space="0" w:color="auto"/>
                  </w:tcBorders>
                  <w:tcPrChange w:id="3333" w:author="Simon Hellmann" w:date="2025-06-08T17:21:00Z">
                    <w:tcPr>
                      <w:tcW w:w="1701" w:type="dxa"/>
                      <w:gridSpan w:val="2"/>
                      <w:tcBorders>
                        <w:bottom w:val="dotted" w:sz="4" w:space="0" w:color="auto"/>
                      </w:tcBorders>
                    </w:tcPr>
                  </w:tcPrChange>
                </w:tcPr>
                <w:p w14:paraId="7D83072E" w14:textId="27809CD9" w:rsidR="00280421" w:rsidRPr="00F54177" w:rsidDel="00CD7403" w:rsidRDefault="00280421" w:rsidP="00280421">
                  <w:pPr>
                    <w:spacing w:line="360" w:lineRule="auto"/>
                    <w:ind w:firstLine="0"/>
                    <w:jc w:val="right"/>
                    <w:rPr>
                      <w:del w:id="3334" w:author="Simon Hellmann" w:date="2025-06-09T17:12:00Z"/>
                      <w:lang w:val="en-US"/>
                    </w:rPr>
                  </w:pPr>
                  <w:del w:id="3335" w:author="Simon Hellmann" w:date="2025-06-09T17:12:00Z">
                    <w:r w:rsidDel="00CD7403">
                      <w:rPr>
                        <w:lang w:val="en-US"/>
                      </w:rPr>
                      <w:delText>0.00</w:delText>
                    </w:r>
                  </w:del>
                </w:p>
              </w:tc>
            </w:tr>
            <w:tr w:rsidR="00280421" w:rsidRPr="00EC3AAE" w:rsidDel="00CD7403" w14:paraId="0FAE9056" w14:textId="28D8C96D" w:rsidTr="009D0F68">
              <w:trPr>
                <w:trHeight w:val="461"/>
                <w:del w:id="3336" w:author="Simon Hellmann" w:date="2025-06-09T17:12:00Z"/>
                <w:trPrChange w:id="3337" w:author="Simon Hellmann" w:date="2025-06-08T17:21:00Z">
                  <w:trPr>
                    <w:gridAfter w:val="0"/>
                    <w:trHeight w:val="461"/>
                  </w:trPr>
                </w:trPrChange>
              </w:trPr>
              <w:tc>
                <w:tcPr>
                  <w:tcW w:w="782" w:type="dxa"/>
                  <w:tcBorders>
                    <w:top w:val="dotted" w:sz="4" w:space="0" w:color="auto"/>
                  </w:tcBorders>
                  <w:tcPrChange w:id="3338" w:author="Simon Hellmann" w:date="2025-06-08T17:21:00Z">
                    <w:tcPr>
                      <w:tcW w:w="782" w:type="dxa"/>
                      <w:tcBorders>
                        <w:top w:val="dotted" w:sz="4" w:space="0" w:color="auto"/>
                      </w:tcBorders>
                    </w:tcPr>
                  </w:tcPrChange>
                </w:tcPr>
                <w:p w14:paraId="72D06007" w14:textId="0EC98009" w:rsidR="00280421" w:rsidDel="00CD7403" w:rsidRDefault="00280421" w:rsidP="00280421">
                  <w:pPr>
                    <w:spacing w:line="360" w:lineRule="auto"/>
                    <w:ind w:firstLine="0"/>
                    <w:rPr>
                      <w:del w:id="3339" w:author="Simon Hellmann" w:date="2025-06-09T17:12:00Z"/>
                      <w:lang w:val="en-US"/>
                    </w:rPr>
                  </w:pPr>
                  <w:del w:id="3340" w:author="Simon Hellmann" w:date="2025-06-09T17:12:00Z">
                    <w:r w:rsidDel="00CD7403">
                      <w:rPr>
                        <w:lang w:val="en-US"/>
                      </w:rPr>
                      <w:delText>19</w:delText>
                    </w:r>
                  </w:del>
                </w:p>
              </w:tc>
              <w:tc>
                <w:tcPr>
                  <w:tcW w:w="1077" w:type="dxa"/>
                  <w:tcBorders>
                    <w:top w:val="dotted" w:sz="4" w:space="0" w:color="auto"/>
                  </w:tcBorders>
                  <w:tcPrChange w:id="3341" w:author="Simon Hellmann" w:date="2025-06-08T17:21:00Z">
                    <w:tcPr>
                      <w:tcW w:w="939" w:type="dxa"/>
                      <w:tcBorders>
                        <w:top w:val="dotted" w:sz="4" w:space="0" w:color="auto"/>
                      </w:tcBorders>
                    </w:tcPr>
                  </w:tcPrChange>
                </w:tcPr>
                <w:p w14:paraId="3F00F177" w14:textId="08ED9532" w:rsidR="00280421" w:rsidDel="00CD7403" w:rsidRDefault="00000000" w:rsidP="00280421">
                  <w:pPr>
                    <w:spacing w:line="360" w:lineRule="auto"/>
                    <w:ind w:firstLine="0"/>
                    <w:rPr>
                      <w:del w:id="3342" w:author="Simon Hellmann" w:date="2025-06-09T17:12:00Z"/>
                      <w:lang w:val="en-US"/>
                    </w:rPr>
                  </w:pPr>
                  <m:oMathPara>
                    <m:oMath>
                      <m:sSub>
                        <m:sSubPr>
                          <m:ctrlPr>
                            <w:del w:id="3343" w:author="Simon Hellmann" w:date="2025-06-09T17:12:00Z">
                              <w:rPr>
                                <w:rFonts w:ascii="Cambria Math" w:hAnsi="Cambria Math"/>
                                <w:sz w:val="22"/>
                              </w:rPr>
                            </w:del>
                          </m:ctrlPr>
                        </m:sSubPr>
                        <m:e>
                          <m:r>
                            <w:del w:id="3344" w:author="Simon Hellmann" w:date="2025-06-09T17:12:00Z">
                              <w:rPr>
                                <w:rFonts w:ascii="Cambria Math" w:hAnsi="Cambria Math"/>
                                <w:sz w:val="22"/>
                              </w:rPr>
                              <m:t>V</m:t>
                            </w:del>
                          </m:r>
                        </m:e>
                        <m:sub>
                          <m:r>
                            <w:del w:id="3345" w:author="Simon Hellmann" w:date="2025-06-09T17:12:00Z">
                              <m:rPr>
                                <m:nor/>
                              </m:rPr>
                              <w:rPr>
                                <w:rFonts w:ascii="Cambria Math" w:hAnsi="Cambria Math"/>
                                <w:sz w:val="22"/>
                                <w:lang w:val="en-US"/>
                              </w:rPr>
                              <m:t>C</m:t>
                            </w:del>
                          </m:r>
                          <m:sSub>
                            <m:sSubPr>
                              <m:ctrlPr>
                                <w:del w:id="3346" w:author="Simon Hellmann" w:date="2025-06-09T17:12:00Z">
                                  <w:rPr>
                                    <w:rFonts w:ascii="Cambria Math" w:hAnsi="Cambria Math"/>
                                    <w:sz w:val="22"/>
                                  </w:rPr>
                                </w:del>
                              </m:ctrlPr>
                            </m:sSubPr>
                            <m:e>
                              <m:r>
                                <w:del w:id="3347" w:author="Simon Hellmann" w:date="2025-06-09T17:12:00Z">
                                  <m:rPr>
                                    <m:nor/>
                                  </m:rPr>
                                  <w:rPr>
                                    <w:rFonts w:ascii="Cambria Math" w:hAnsi="Cambria Math"/>
                                    <w:sz w:val="22"/>
                                    <w:lang w:val="en-US"/>
                                  </w:rPr>
                                  <m:t>H</m:t>
                                </w:del>
                              </m:r>
                            </m:e>
                            <m:sub>
                              <m:r>
                                <w:del w:id="3348" w:author="Simon Hellmann" w:date="2025-06-09T17:12:00Z">
                                  <m:rPr>
                                    <m:nor/>
                                  </m:rPr>
                                  <w:rPr>
                                    <w:rFonts w:ascii="Cambria Math" w:hAnsi="Cambria Math"/>
                                    <w:sz w:val="22"/>
                                    <w:lang w:val="en-US"/>
                                  </w:rPr>
                                  <m:t>4</m:t>
                                </w:del>
                              </m:r>
                            </m:sub>
                          </m:sSub>
                          <m:r>
                            <w:del w:id="3349" w:author="Simon Hellmann" w:date="2025-06-09T17:12:00Z">
                              <m:rPr>
                                <m:sty m:val="p"/>
                              </m:rPr>
                              <w:rPr>
                                <w:rFonts w:ascii="Cambria Math" w:hAnsi="Cambria Math"/>
                                <w:sz w:val="22"/>
                                <w:lang w:val="en-US"/>
                              </w:rPr>
                              <m:t>,GS</m:t>
                            </w:del>
                          </m:r>
                        </m:sub>
                      </m:sSub>
                    </m:oMath>
                  </m:oMathPara>
                </w:p>
              </w:tc>
              <w:tc>
                <w:tcPr>
                  <w:tcW w:w="859" w:type="dxa"/>
                  <w:tcBorders>
                    <w:top w:val="dotted" w:sz="4" w:space="0" w:color="auto"/>
                  </w:tcBorders>
                  <w:vAlign w:val="center"/>
                  <w:tcPrChange w:id="3350" w:author="Simon Hellmann" w:date="2025-06-08T17:21:00Z">
                    <w:tcPr>
                      <w:tcW w:w="859" w:type="dxa"/>
                      <w:gridSpan w:val="2"/>
                      <w:tcBorders>
                        <w:top w:val="dotted" w:sz="4" w:space="0" w:color="auto"/>
                      </w:tcBorders>
                      <w:vAlign w:val="center"/>
                    </w:tcPr>
                  </w:tcPrChange>
                </w:tcPr>
                <w:p w14:paraId="43D1AEA7" w14:textId="07F290BC" w:rsidR="00280421" w:rsidDel="00CD7403" w:rsidRDefault="00280421" w:rsidP="00280421">
                  <w:pPr>
                    <w:spacing w:line="360" w:lineRule="auto"/>
                    <w:ind w:firstLine="0"/>
                    <w:jc w:val="right"/>
                    <w:rPr>
                      <w:del w:id="3351" w:author="Simon Hellmann" w:date="2025-06-09T17:12:00Z"/>
                      <w:lang w:val="en-US"/>
                    </w:rPr>
                  </w:pPr>
                  <w:del w:id="3352" w:author="Simon Hellmann" w:date="2025-06-09T17:12:00Z">
                    <w:r w:rsidDel="00CD7403">
                      <w:rPr>
                        <w:lang w:val="en-US"/>
                      </w:rPr>
                      <w:delText>46</w:delText>
                    </w:r>
                  </w:del>
                </w:p>
              </w:tc>
              <w:tc>
                <w:tcPr>
                  <w:tcW w:w="1563" w:type="dxa"/>
                  <w:tcBorders>
                    <w:top w:val="dotted" w:sz="4" w:space="0" w:color="auto"/>
                  </w:tcBorders>
                  <w:tcPrChange w:id="3353" w:author="Simon Hellmann" w:date="2025-06-08T17:21:00Z">
                    <w:tcPr>
                      <w:tcW w:w="1570" w:type="dxa"/>
                      <w:gridSpan w:val="2"/>
                      <w:tcBorders>
                        <w:top w:val="dotted" w:sz="4" w:space="0" w:color="auto"/>
                      </w:tcBorders>
                    </w:tcPr>
                  </w:tcPrChange>
                </w:tcPr>
                <w:p w14:paraId="7D3240B0" w14:textId="49C9E8A8" w:rsidR="00280421" w:rsidDel="00CD7403" w:rsidRDefault="00280421" w:rsidP="00280421">
                  <w:pPr>
                    <w:spacing w:line="360" w:lineRule="auto"/>
                    <w:ind w:firstLine="0"/>
                    <w:jc w:val="right"/>
                    <w:rPr>
                      <w:del w:id="3354" w:author="Simon Hellmann" w:date="2025-06-09T17:12:00Z"/>
                      <w:lang w:val="en-US"/>
                    </w:rPr>
                  </w:pPr>
                  <w:del w:id="3355" w:author="Simon Hellmann" w:date="2025-06-09T17:12:00Z">
                    <w:r w:rsidDel="00CD7403">
                      <w:rPr>
                        <w:lang w:val="en-US"/>
                      </w:rPr>
                      <w:delText>-</w:delText>
                    </w:r>
                  </w:del>
                </w:p>
              </w:tc>
              <w:tc>
                <w:tcPr>
                  <w:tcW w:w="1522" w:type="dxa"/>
                  <w:tcBorders>
                    <w:top w:val="dotted" w:sz="4" w:space="0" w:color="auto"/>
                  </w:tcBorders>
                  <w:tcPrChange w:id="3356" w:author="Simon Hellmann" w:date="2025-06-08T17:21:00Z">
                    <w:tcPr>
                      <w:tcW w:w="1522" w:type="dxa"/>
                      <w:gridSpan w:val="2"/>
                      <w:tcBorders>
                        <w:top w:val="dotted" w:sz="4" w:space="0" w:color="auto"/>
                      </w:tcBorders>
                    </w:tcPr>
                  </w:tcPrChange>
                </w:tcPr>
                <w:p w14:paraId="0BE8A3E4" w14:textId="348394C1" w:rsidR="00280421" w:rsidDel="00CD7403" w:rsidRDefault="00280421" w:rsidP="00280421">
                  <w:pPr>
                    <w:spacing w:line="360" w:lineRule="auto"/>
                    <w:ind w:firstLine="0"/>
                    <w:jc w:val="right"/>
                    <w:rPr>
                      <w:del w:id="3357" w:author="Simon Hellmann" w:date="2025-06-09T17:12:00Z"/>
                      <w:lang w:val="en-US"/>
                    </w:rPr>
                  </w:pPr>
                  <w:del w:id="3358" w:author="Simon Hellmann" w:date="2025-06-09T17:12:00Z">
                    <w:r w:rsidDel="00CD7403">
                      <w:rPr>
                        <w:lang w:val="en-US"/>
                      </w:rPr>
                      <w:delText>-</w:delText>
                    </w:r>
                  </w:del>
                </w:p>
              </w:tc>
              <w:tc>
                <w:tcPr>
                  <w:tcW w:w="1950" w:type="dxa"/>
                  <w:tcBorders>
                    <w:top w:val="dotted" w:sz="4" w:space="0" w:color="auto"/>
                  </w:tcBorders>
                  <w:tcPrChange w:id="3359" w:author="Simon Hellmann" w:date="2025-06-08T17:21:00Z">
                    <w:tcPr>
                      <w:tcW w:w="2022" w:type="dxa"/>
                      <w:gridSpan w:val="2"/>
                      <w:tcBorders>
                        <w:top w:val="dotted" w:sz="4" w:space="0" w:color="auto"/>
                      </w:tcBorders>
                    </w:tcPr>
                  </w:tcPrChange>
                </w:tcPr>
                <w:p w14:paraId="76E4105B" w14:textId="767FFAB5" w:rsidR="00280421" w:rsidDel="00CD7403" w:rsidRDefault="00280421" w:rsidP="00280421">
                  <w:pPr>
                    <w:spacing w:line="360" w:lineRule="auto"/>
                    <w:ind w:firstLine="0"/>
                    <w:jc w:val="right"/>
                    <w:rPr>
                      <w:del w:id="3360" w:author="Simon Hellmann" w:date="2025-06-09T17:12:00Z"/>
                      <w:lang w:val="en-US"/>
                    </w:rPr>
                  </w:pPr>
                  <w:del w:id="3361" w:author="Simon Hellmann" w:date="2025-06-09T17:12:00Z">
                    <w:r w:rsidDel="00CD7403">
                      <w:rPr>
                        <w:lang w:val="en-US"/>
                      </w:rPr>
                      <w:delText>-</w:delText>
                    </w:r>
                  </w:del>
                </w:p>
              </w:tc>
              <w:tc>
                <w:tcPr>
                  <w:tcW w:w="1777" w:type="dxa"/>
                  <w:tcBorders>
                    <w:top w:val="dotted" w:sz="4" w:space="0" w:color="auto"/>
                  </w:tcBorders>
                  <w:tcPrChange w:id="3362" w:author="Simon Hellmann" w:date="2025-06-08T17:21:00Z">
                    <w:tcPr>
                      <w:tcW w:w="1701" w:type="dxa"/>
                      <w:gridSpan w:val="2"/>
                      <w:tcBorders>
                        <w:top w:val="dotted" w:sz="4" w:space="0" w:color="auto"/>
                      </w:tcBorders>
                    </w:tcPr>
                  </w:tcPrChange>
                </w:tcPr>
                <w:p w14:paraId="26546B8C" w14:textId="7A018F06" w:rsidR="00280421" w:rsidDel="00CD7403" w:rsidRDefault="00280421" w:rsidP="00280421">
                  <w:pPr>
                    <w:spacing w:line="360" w:lineRule="auto"/>
                    <w:ind w:firstLine="0"/>
                    <w:jc w:val="right"/>
                    <w:rPr>
                      <w:del w:id="3363" w:author="Simon Hellmann" w:date="2025-06-09T17:12:00Z"/>
                      <w:lang w:val="en-US"/>
                    </w:rPr>
                  </w:pPr>
                  <w:del w:id="3364" w:author="Simon Hellmann" w:date="2025-06-09T17:12:00Z">
                    <w:r w:rsidDel="00CD7403">
                      <w:rPr>
                        <w:lang w:val="en-US"/>
                      </w:rPr>
                      <w:delText>-</w:delText>
                    </w:r>
                  </w:del>
                </w:p>
              </w:tc>
            </w:tr>
            <w:tr w:rsidR="00280421" w:rsidRPr="00FF12B8" w:rsidDel="00CD7403" w14:paraId="03D2D932" w14:textId="621FC6CE" w:rsidTr="0064007E">
              <w:trPr>
                <w:trHeight w:val="461"/>
                <w:del w:id="3365" w:author="Simon Hellmann" w:date="2025-06-09T17:12:00Z"/>
                <w:trPrChange w:id="3366" w:author="Simon Hellmann" w:date="2025-06-08T21:59:00Z">
                  <w:trPr>
                    <w:gridAfter w:val="0"/>
                    <w:trHeight w:val="461"/>
                  </w:trPr>
                </w:trPrChange>
              </w:trPr>
              <w:tc>
                <w:tcPr>
                  <w:tcW w:w="782" w:type="dxa"/>
                  <w:tcBorders>
                    <w:bottom w:val="dotted" w:sz="4" w:space="0" w:color="auto"/>
                  </w:tcBorders>
                  <w:tcPrChange w:id="3367" w:author="Simon Hellmann" w:date="2025-06-08T21:59:00Z">
                    <w:tcPr>
                      <w:tcW w:w="782" w:type="dxa"/>
                      <w:tcBorders>
                        <w:bottom w:val="single" w:sz="4" w:space="0" w:color="auto"/>
                      </w:tcBorders>
                    </w:tcPr>
                  </w:tcPrChange>
                </w:tcPr>
                <w:p w14:paraId="4DCE5AAF" w14:textId="5A1C7A1B" w:rsidR="00280421" w:rsidDel="00CD7403" w:rsidRDefault="00280421" w:rsidP="00280421">
                  <w:pPr>
                    <w:spacing w:line="360" w:lineRule="auto"/>
                    <w:ind w:firstLine="0"/>
                    <w:rPr>
                      <w:del w:id="3368" w:author="Simon Hellmann" w:date="2025-06-09T17:12:00Z"/>
                      <w:lang w:val="en-US"/>
                    </w:rPr>
                  </w:pPr>
                  <w:del w:id="3369" w:author="Simon Hellmann" w:date="2025-06-09T17:12:00Z">
                    <w:r w:rsidDel="00CD7403">
                      <w:rPr>
                        <w:lang w:val="en-US"/>
                      </w:rPr>
                      <w:delText>20</w:delText>
                    </w:r>
                  </w:del>
                </w:p>
              </w:tc>
              <w:tc>
                <w:tcPr>
                  <w:tcW w:w="1077" w:type="dxa"/>
                  <w:tcBorders>
                    <w:bottom w:val="dotted" w:sz="4" w:space="0" w:color="auto"/>
                  </w:tcBorders>
                  <w:tcPrChange w:id="3370" w:author="Simon Hellmann" w:date="2025-06-08T21:59:00Z">
                    <w:tcPr>
                      <w:tcW w:w="939" w:type="dxa"/>
                      <w:tcBorders>
                        <w:bottom w:val="single" w:sz="4" w:space="0" w:color="auto"/>
                      </w:tcBorders>
                    </w:tcPr>
                  </w:tcPrChange>
                </w:tcPr>
                <w:p w14:paraId="0079CD82" w14:textId="6071D0C5" w:rsidR="00280421" w:rsidDel="00CD7403" w:rsidRDefault="00000000" w:rsidP="00280421">
                  <w:pPr>
                    <w:spacing w:line="360" w:lineRule="auto"/>
                    <w:ind w:firstLine="0"/>
                    <w:rPr>
                      <w:del w:id="3371" w:author="Simon Hellmann" w:date="2025-06-09T17:12:00Z"/>
                      <w:lang w:val="en-US"/>
                    </w:rPr>
                  </w:pPr>
                  <m:oMathPara>
                    <m:oMath>
                      <m:sSub>
                        <m:sSubPr>
                          <m:ctrlPr>
                            <w:del w:id="3372" w:author="Simon Hellmann" w:date="2025-06-09T17:12:00Z">
                              <w:rPr>
                                <w:rFonts w:ascii="Cambria Math" w:hAnsi="Cambria Math"/>
                                <w:sz w:val="22"/>
                              </w:rPr>
                            </w:del>
                          </m:ctrlPr>
                        </m:sSubPr>
                        <m:e>
                          <m:r>
                            <w:del w:id="3373" w:author="Simon Hellmann" w:date="2025-06-09T17:12:00Z">
                              <w:rPr>
                                <w:rFonts w:ascii="Cambria Math" w:hAnsi="Cambria Math"/>
                                <w:sz w:val="22"/>
                              </w:rPr>
                              <m:t>V</m:t>
                            </w:del>
                          </m:r>
                        </m:e>
                        <m:sub>
                          <m:sSub>
                            <m:sSubPr>
                              <m:ctrlPr>
                                <w:del w:id="3374" w:author="Simon Hellmann" w:date="2025-06-09T17:12:00Z">
                                  <w:rPr>
                                    <w:rFonts w:ascii="Cambria Math" w:hAnsi="Cambria Math"/>
                                    <w:sz w:val="22"/>
                                  </w:rPr>
                                </w:del>
                              </m:ctrlPr>
                            </m:sSubPr>
                            <m:e>
                              <m:r>
                                <w:del w:id="3375" w:author="Simon Hellmann" w:date="2025-06-09T17:12:00Z">
                                  <m:rPr>
                                    <m:nor/>
                                  </m:rPr>
                                  <w:rPr>
                                    <w:rFonts w:ascii="Cambria Math" w:hAnsi="Cambria Math"/>
                                    <w:sz w:val="22"/>
                                    <w:lang w:val="en-US"/>
                                  </w:rPr>
                                  <m:t>CO</m:t>
                                </w:del>
                              </m:r>
                            </m:e>
                            <m:sub>
                              <m:r>
                                <w:del w:id="3376" w:author="Simon Hellmann" w:date="2025-06-09T17:12:00Z">
                                  <m:rPr>
                                    <m:nor/>
                                  </m:rPr>
                                  <w:rPr>
                                    <w:rFonts w:ascii="Cambria Math" w:hAnsi="Cambria Math"/>
                                    <w:sz w:val="22"/>
                                    <w:lang w:val="en-US"/>
                                  </w:rPr>
                                  <m:t>2</m:t>
                                </w:del>
                              </m:r>
                            </m:sub>
                          </m:sSub>
                          <m:r>
                            <w:del w:id="3377" w:author="Simon Hellmann" w:date="2025-06-09T17:12:00Z">
                              <m:rPr>
                                <m:sty m:val="p"/>
                              </m:rPr>
                              <w:rPr>
                                <w:rFonts w:ascii="Cambria Math" w:hAnsi="Cambria Math"/>
                                <w:sz w:val="22"/>
                                <w:lang w:val="en-US"/>
                              </w:rPr>
                              <m:t>,GS</m:t>
                            </w:del>
                          </m:r>
                        </m:sub>
                      </m:sSub>
                    </m:oMath>
                  </m:oMathPara>
                </w:p>
              </w:tc>
              <w:tc>
                <w:tcPr>
                  <w:tcW w:w="859" w:type="dxa"/>
                  <w:tcBorders>
                    <w:bottom w:val="dotted" w:sz="4" w:space="0" w:color="auto"/>
                  </w:tcBorders>
                  <w:vAlign w:val="center"/>
                  <w:tcPrChange w:id="3378" w:author="Simon Hellmann" w:date="2025-06-08T21:59:00Z">
                    <w:tcPr>
                      <w:tcW w:w="859" w:type="dxa"/>
                      <w:gridSpan w:val="2"/>
                      <w:tcBorders>
                        <w:bottom w:val="single" w:sz="4" w:space="0" w:color="auto"/>
                      </w:tcBorders>
                      <w:vAlign w:val="center"/>
                    </w:tcPr>
                  </w:tcPrChange>
                </w:tcPr>
                <w:p w14:paraId="76C444B0" w14:textId="33BAF820" w:rsidR="00280421" w:rsidDel="00CD7403" w:rsidRDefault="00280421" w:rsidP="00280421">
                  <w:pPr>
                    <w:spacing w:line="360" w:lineRule="auto"/>
                    <w:ind w:firstLine="0"/>
                    <w:jc w:val="right"/>
                    <w:rPr>
                      <w:del w:id="3379" w:author="Simon Hellmann" w:date="2025-06-09T17:12:00Z"/>
                      <w:lang w:val="en-US"/>
                    </w:rPr>
                  </w:pPr>
                  <w:del w:id="3380" w:author="Simon Hellmann" w:date="2025-06-09T17:12:00Z">
                    <w:r w:rsidDel="00CD7403">
                      <w:rPr>
                        <w:lang w:val="en-US"/>
                      </w:rPr>
                      <w:delText>46</w:delText>
                    </w:r>
                  </w:del>
                </w:p>
              </w:tc>
              <w:tc>
                <w:tcPr>
                  <w:tcW w:w="1563" w:type="dxa"/>
                  <w:tcBorders>
                    <w:bottom w:val="dotted" w:sz="4" w:space="0" w:color="auto"/>
                  </w:tcBorders>
                  <w:tcPrChange w:id="3381" w:author="Simon Hellmann" w:date="2025-06-08T21:59:00Z">
                    <w:tcPr>
                      <w:tcW w:w="1570" w:type="dxa"/>
                      <w:gridSpan w:val="2"/>
                      <w:tcBorders>
                        <w:bottom w:val="single" w:sz="4" w:space="0" w:color="auto"/>
                      </w:tcBorders>
                    </w:tcPr>
                  </w:tcPrChange>
                </w:tcPr>
                <w:p w14:paraId="7DFA7B4A" w14:textId="3E3ACC48" w:rsidR="00280421" w:rsidDel="00CD7403" w:rsidRDefault="00280421" w:rsidP="00280421">
                  <w:pPr>
                    <w:spacing w:line="360" w:lineRule="auto"/>
                    <w:ind w:firstLine="0"/>
                    <w:jc w:val="right"/>
                    <w:rPr>
                      <w:del w:id="3382" w:author="Simon Hellmann" w:date="2025-06-09T17:12:00Z"/>
                      <w:lang w:val="en-US"/>
                    </w:rPr>
                  </w:pPr>
                  <w:del w:id="3383" w:author="Simon Hellmann" w:date="2025-06-09T17:12:00Z">
                    <w:r w:rsidDel="00CD7403">
                      <w:rPr>
                        <w:lang w:val="en-US"/>
                      </w:rPr>
                      <w:delText>-</w:delText>
                    </w:r>
                  </w:del>
                </w:p>
              </w:tc>
              <w:tc>
                <w:tcPr>
                  <w:tcW w:w="1522" w:type="dxa"/>
                  <w:tcBorders>
                    <w:bottom w:val="dotted" w:sz="4" w:space="0" w:color="auto"/>
                  </w:tcBorders>
                  <w:tcPrChange w:id="3384" w:author="Simon Hellmann" w:date="2025-06-08T21:59:00Z">
                    <w:tcPr>
                      <w:tcW w:w="1522" w:type="dxa"/>
                      <w:gridSpan w:val="2"/>
                      <w:tcBorders>
                        <w:bottom w:val="single" w:sz="4" w:space="0" w:color="auto"/>
                      </w:tcBorders>
                    </w:tcPr>
                  </w:tcPrChange>
                </w:tcPr>
                <w:p w14:paraId="0D58C809" w14:textId="6DA4AC99" w:rsidR="00280421" w:rsidDel="00CD7403" w:rsidRDefault="00280421" w:rsidP="00280421">
                  <w:pPr>
                    <w:spacing w:line="360" w:lineRule="auto"/>
                    <w:ind w:firstLine="0"/>
                    <w:jc w:val="right"/>
                    <w:rPr>
                      <w:del w:id="3385" w:author="Simon Hellmann" w:date="2025-06-09T17:12:00Z"/>
                      <w:lang w:val="en-US"/>
                    </w:rPr>
                  </w:pPr>
                  <w:del w:id="3386" w:author="Simon Hellmann" w:date="2025-06-09T17:12:00Z">
                    <w:r w:rsidDel="00CD7403">
                      <w:rPr>
                        <w:lang w:val="en-US"/>
                      </w:rPr>
                      <w:delText>-</w:delText>
                    </w:r>
                  </w:del>
                </w:p>
              </w:tc>
              <w:tc>
                <w:tcPr>
                  <w:tcW w:w="1950" w:type="dxa"/>
                  <w:tcBorders>
                    <w:bottom w:val="dotted" w:sz="4" w:space="0" w:color="auto"/>
                  </w:tcBorders>
                  <w:tcPrChange w:id="3387" w:author="Simon Hellmann" w:date="2025-06-08T21:59:00Z">
                    <w:tcPr>
                      <w:tcW w:w="2022" w:type="dxa"/>
                      <w:gridSpan w:val="2"/>
                      <w:tcBorders>
                        <w:bottom w:val="single" w:sz="4" w:space="0" w:color="auto"/>
                      </w:tcBorders>
                    </w:tcPr>
                  </w:tcPrChange>
                </w:tcPr>
                <w:p w14:paraId="21FEC861" w14:textId="4A0911A1" w:rsidR="00280421" w:rsidDel="00CD7403" w:rsidRDefault="00280421" w:rsidP="00280421">
                  <w:pPr>
                    <w:spacing w:line="360" w:lineRule="auto"/>
                    <w:ind w:firstLine="0"/>
                    <w:jc w:val="right"/>
                    <w:rPr>
                      <w:del w:id="3388" w:author="Simon Hellmann" w:date="2025-06-09T17:12:00Z"/>
                      <w:lang w:val="en-US"/>
                    </w:rPr>
                  </w:pPr>
                  <w:del w:id="3389" w:author="Simon Hellmann" w:date="2025-06-09T17:12:00Z">
                    <w:r w:rsidDel="00CD7403">
                      <w:rPr>
                        <w:lang w:val="en-US"/>
                      </w:rPr>
                      <w:delText>-</w:delText>
                    </w:r>
                  </w:del>
                </w:p>
              </w:tc>
              <w:tc>
                <w:tcPr>
                  <w:tcW w:w="1777" w:type="dxa"/>
                  <w:tcBorders>
                    <w:bottom w:val="dotted" w:sz="4" w:space="0" w:color="auto"/>
                  </w:tcBorders>
                  <w:tcPrChange w:id="3390" w:author="Simon Hellmann" w:date="2025-06-08T21:59:00Z">
                    <w:tcPr>
                      <w:tcW w:w="1701" w:type="dxa"/>
                      <w:gridSpan w:val="2"/>
                      <w:tcBorders>
                        <w:bottom w:val="single" w:sz="4" w:space="0" w:color="auto"/>
                      </w:tcBorders>
                    </w:tcPr>
                  </w:tcPrChange>
                </w:tcPr>
                <w:p w14:paraId="4659F32D" w14:textId="74C5C4E7" w:rsidR="00280421" w:rsidDel="00CD7403" w:rsidRDefault="00280421" w:rsidP="00280421">
                  <w:pPr>
                    <w:spacing w:line="360" w:lineRule="auto"/>
                    <w:ind w:firstLine="0"/>
                    <w:jc w:val="right"/>
                    <w:rPr>
                      <w:del w:id="3391" w:author="Simon Hellmann" w:date="2025-06-09T17:12:00Z"/>
                      <w:lang w:val="en-US"/>
                    </w:rPr>
                  </w:pPr>
                  <w:del w:id="3392" w:author="Simon Hellmann" w:date="2025-06-09T17:12:00Z">
                    <w:r w:rsidDel="00CD7403">
                      <w:rPr>
                        <w:lang w:val="en-US"/>
                      </w:rPr>
                      <w:delText>-</w:delText>
                    </w:r>
                  </w:del>
                </w:p>
              </w:tc>
            </w:tr>
          </w:tbl>
          <w:p w14:paraId="4BE281AD" w14:textId="4B907287" w:rsidR="00D67176" w:rsidDel="00CD7403" w:rsidRDefault="00BC2F81">
            <w:pPr>
              <w:spacing w:line="240" w:lineRule="auto"/>
              <w:ind w:firstLine="0"/>
              <w:rPr>
                <w:del w:id="3393" w:author="Simon Hellmann" w:date="2025-06-09T17:12:00Z"/>
                <w:sz w:val="18"/>
                <w:lang w:val="en-US"/>
              </w:rPr>
            </w:pPr>
            <w:del w:id="3394" w:author="Simon Hellmann" w:date="2025-06-09T17:12:00Z">
              <w:r w:rsidDel="00CD7403">
                <w:rPr>
                  <w:sz w:val="18"/>
                  <w:vertAlign w:val="superscript"/>
                  <w:lang w:val="en-US"/>
                </w:rPr>
                <w:delText>a</w:delText>
              </w:r>
              <w:r w:rsidR="00D67176" w:rsidDel="00CD7403">
                <w:rPr>
                  <w:sz w:val="18"/>
                  <w:lang w:val="en-US"/>
                </w:rPr>
                <w:delText xml:space="preserve"> Initial conditions </w:delText>
              </w:r>
              <w:r w:rsidR="00D67176" w:rsidRPr="00531DBF" w:rsidDel="00CD7403">
                <w:rPr>
                  <w:sz w:val="18"/>
                  <w:lang w:val="en-US"/>
                </w:rPr>
                <w:delText>before transition into steady-state</w:delText>
              </w:r>
              <w:r w:rsidR="00E66960" w:rsidDel="00CD7403">
                <w:rPr>
                  <w:sz w:val="18"/>
                  <w:lang w:val="en-US"/>
                </w:rPr>
                <w:delText xml:space="preserve"> (SS). D</w:delText>
              </w:r>
              <w:r w:rsidR="00D67176" w:rsidRPr="00531DBF" w:rsidDel="00CD7403">
                <w:rPr>
                  <w:sz w:val="18"/>
                  <w:lang w:val="en-US"/>
                </w:rPr>
                <w:delText>ynamic simulation</w:delText>
              </w:r>
              <w:r w:rsidR="00E66960" w:rsidDel="00CD7403">
                <w:rPr>
                  <w:sz w:val="18"/>
                  <w:lang w:val="en-US"/>
                </w:rPr>
                <w:delText>s</w:delText>
              </w:r>
              <w:r w:rsidR="00D67176" w:rsidRPr="00531DBF" w:rsidDel="00CD7403">
                <w:rPr>
                  <w:sz w:val="18"/>
                  <w:lang w:val="en-US"/>
                </w:rPr>
                <w:delText xml:space="preserve"> start</w:delText>
              </w:r>
              <w:r w:rsidR="00E66960" w:rsidDel="00CD7403">
                <w:rPr>
                  <w:sz w:val="18"/>
                  <w:lang w:val="en-US"/>
                </w:rPr>
                <w:delText xml:space="preserve"> </w:delText>
              </w:r>
              <w:r w:rsidR="00D67176" w:rsidRPr="00531DBF" w:rsidDel="00CD7403">
                <w:rPr>
                  <w:sz w:val="18"/>
                  <w:lang w:val="en-US"/>
                </w:rPr>
                <w:delText xml:space="preserve">from </w:delText>
              </w:r>
              <w:r w:rsidR="00E66960" w:rsidDel="00CD7403">
                <w:rPr>
                  <w:sz w:val="18"/>
                  <w:lang w:val="en-US"/>
                </w:rPr>
                <w:delText xml:space="preserve">SS </w:delText>
              </w:r>
              <w:r w:rsidR="00D67176" w:rsidRPr="00531DBF" w:rsidDel="00CD7403">
                <w:rPr>
                  <w:sz w:val="18"/>
                  <w:lang w:val="en-US"/>
                </w:rPr>
                <w:delText>condition</w:delText>
              </w:r>
              <w:r w:rsidR="007249CE" w:rsidDel="00CD7403">
                <w:rPr>
                  <w:sz w:val="18"/>
                  <w:lang w:val="en-US"/>
                </w:rPr>
                <w:delText xml:space="preserve">s (except </w:delText>
              </w:r>
            </w:del>
            <m:oMath>
              <m:sSub>
                <m:sSubPr>
                  <m:ctrlPr>
                    <w:del w:id="3395" w:author="Simon Hellmann" w:date="2025-06-09T17:12:00Z">
                      <w:rPr>
                        <w:rFonts w:ascii="Cambria Math" w:hAnsi="Cambria Math"/>
                        <w:i/>
                        <w:sz w:val="18"/>
                        <w:lang w:val="en-US"/>
                      </w:rPr>
                    </w:del>
                  </m:ctrlPr>
                </m:sSubPr>
                <m:e>
                  <m:r>
                    <w:del w:id="3396" w:author="Simon Hellmann" w:date="2025-06-09T17:12:00Z">
                      <w:rPr>
                        <w:rFonts w:ascii="Cambria Math" w:hAnsi="Cambria Math"/>
                        <w:sz w:val="18"/>
                        <w:lang w:val="en-US"/>
                      </w:rPr>
                      <m:t>V</m:t>
                    </w:del>
                  </m:r>
                </m:e>
                <m:sub>
                  <m:r>
                    <w:del w:id="3397" w:author="Simon Hellmann" w:date="2025-06-09T17:12:00Z">
                      <m:rPr>
                        <m:sty m:val="p"/>
                      </m:rPr>
                      <w:rPr>
                        <w:rFonts w:ascii="Cambria Math" w:hAnsi="Cambria Math"/>
                        <w:sz w:val="18"/>
                        <w:lang w:val="en-US"/>
                      </w:rPr>
                      <m:t>C</m:t>
                    </w:del>
                  </m:r>
                  <m:sSub>
                    <m:sSubPr>
                      <m:ctrlPr>
                        <w:del w:id="3398" w:author="Simon Hellmann" w:date="2025-06-09T17:12:00Z">
                          <w:rPr>
                            <w:rFonts w:ascii="Cambria Math" w:hAnsi="Cambria Math"/>
                            <w:sz w:val="18"/>
                            <w:lang w:val="en-US"/>
                          </w:rPr>
                        </w:del>
                      </m:ctrlPr>
                    </m:sSubPr>
                    <m:e>
                      <m:r>
                        <w:del w:id="3399" w:author="Simon Hellmann" w:date="2025-06-09T17:12:00Z">
                          <m:rPr>
                            <m:sty m:val="p"/>
                          </m:rPr>
                          <w:rPr>
                            <w:rFonts w:ascii="Cambria Math" w:hAnsi="Cambria Math"/>
                            <w:sz w:val="18"/>
                            <w:lang w:val="en-US"/>
                          </w:rPr>
                          <m:t>H</m:t>
                        </w:del>
                      </m:r>
                    </m:e>
                    <m:sub>
                      <m:r>
                        <w:del w:id="3400" w:author="Simon Hellmann" w:date="2025-06-09T17:12:00Z">
                          <m:rPr>
                            <m:sty m:val="p"/>
                          </m:rPr>
                          <w:rPr>
                            <w:rFonts w:ascii="Cambria Math" w:hAnsi="Cambria Math"/>
                            <w:sz w:val="18"/>
                            <w:lang w:val="en-US"/>
                          </w:rPr>
                          <m:t>4</m:t>
                        </w:del>
                      </m:r>
                    </m:sub>
                  </m:sSub>
                  <m:r>
                    <w:del w:id="3401" w:author="Simon Hellmann" w:date="2025-06-09T17:12:00Z">
                      <m:rPr>
                        <m:sty m:val="p"/>
                      </m:rPr>
                      <w:rPr>
                        <w:rFonts w:ascii="Cambria Math" w:hAnsi="Cambria Math"/>
                        <w:sz w:val="18"/>
                        <w:lang w:val="en-US"/>
                      </w:rPr>
                      <m:t>,GS</m:t>
                    </w:del>
                  </m:r>
                </m:sub>
              </m:sSub>
            </m:oMath>
            <w:del w:id="3402" w:author="Simon Hellmann" w:date="2025-06-09T17:12:00Z">
              <w:r w:rsidR="007249CE" w:rsidDel="00CD7403">
                <w:rPr>
                  <w:sz w:val="18"/>
                  <w:lang w:val="en-US"/>
                </w:rPr>
                <w:delText xml:space="preserve"> and </w:delText>
              </w:r>
            </w:del>
            <m:oMath>
              <m:sSub>
                <m:sSubPr>
                  <m:ctrlPr>
                    <w:del w:id="3403" w:author="Simon Hellmann" w:date="2025-06-09T17:12:00Z">
                      <w:rPr>
                        <w:rFonts w:ascii="Cambria Math" w:hAnsi="Cambria Math"/>
                        <w:i/>
                        <w:sz w:val="18"/>
                        <w:lang w:val="en-US"/>
                      </w:rPr>
                    </w:del>
                  </m:ctrlPr>
                </m:sSubPr>
                <m:e>
                  <m:r>
                    <w:del w:id="3404" w:author="Simon Hellmann" w:date="2025-06-09T17:12:00Z">
                      <w:rPr>
                        <w:rFonts w:ascii="Cambria Math" w:hAnsi="Cambria Math"/>
                        <w:sz w:val="18"/>
                        <w:lang w:val="en-US"/>
                      </w:rPr>
                      <m:t>V</m:t>
                    </w:del>
                  </m:r>
                </m:e>
                <m:sub>
                  <m:r>
                    <w:del w:id="3405" w:author="Simon Hellmann" w:date="2025-06-09T17:12:00Z">
                      <m:rPr>
                        <m:sty m:val="p"/>
                      </m:rPr>
                      <w:rPr>
                        <w:rFonts w:ascii="Cambria Math" w:hAnsi="Cambria Math"/>
                        <w:sz w:val="18"/>
                        <w:lang w:val="en-US"/>
                      </w:rPr>
                      <m:t>C</m:t>
                    </w:del>
                  </m:r>
                  <m:sSub>
                    <m:sSubPr>
                      <m:ctrlPr>
                        <w:del w:id="3406" w:author="Simon Hellmann" w:date="2025-06-09T17:12:00Z">
                          <w:rPr>
                            <w:rFonts w:ascii="Cambria Math" w:hAnsi="Cambria Math"/>
                            <w:sz w:val="18"/>
                            <w:lang w:val="en-US"/>
                          </w:rPr>
                        </w:del>
                      </m:ctrlPr>
                    </m:sSubPr>
                    <m:e>
                      <m:r>
                        <w:del w:id="3407" w:author="Simon Hellmann" w:date="2025-06-09T17:12:00Z">
                          <m:rPr>
                            <m:sty m:val="p"/>
                          </m:rPr>
                          <w:rPr>
                            <w:rFonts w:ascii="Cambria Math" w:hAnsi="Cambria Math"/>
                            <w:sz w:val="18"/>
                            <w:lang w:val="en-US"/>
                          </w:rPr>
                          <m:t>O</m:t>
                        </w:del>
                      </m:r>
                    </m:e>
                    <m:sub>
                      <m:r>
                        <w:del w:id="3408" w:author="Simon Hellmann" w:date="2025-06-09T17:12:00Z">
                          <w:rPr>
                            <w:rFonts w:ascii="Cambria Math" w:hAnsi="Cambria Math"/>
                            <w:sz w:val="18"/>
                            <w:lang w:val="en-US"/>
                          </w:rPr>
                          <m:t>2</m:t>
                        </w:del>
                      </m:r>
                    </m:sub>
                  </m:sSub>
                  <m:r>
                    <w:del w:id="3409" w:author="Simon Hellmann" w:date="2025-06-09T17:12:00Z">
                      <m:rPr>
                        <m:sty m:val="p"/>
                      </m:rPr>
                      <w:rPr>
                        <w:rFonts w:ascii="Cambria Math" w:hAnsi="Cambria Math"/>
                        <w:sz w:val="18"/>
                        <w:lang w:val="en-US"/>
                      </w:rPr>
                      <m:t>,GS</m:t>
                    </w:del>
                  </m:r>
                </m:sub>
              </m:sSub>
            </m:oMath>
            <w:del w:id="3410" w:author="Simon Hellmann" w:date="2025-06-09T17:12:00Z">
              <w:r w:rsidR="007249CE" w:rsidDel="00CD7403">
                <w:rPr>
                  <w:sz w:val="18"/>
                  <w:lang w:val="en-US"/>
                </w:rPr>
                <w:delText>)</w:delText>
              </w:r>
              <w:r w:rsidR="00D67176" w:rsidRPr="00531DBF" w:rsidDel="00CD7403">
                <w:rPr>
                  <w:sz w:val="18"/>
                  <w:lang w:val="en-US"/>
                </w:rPr>
                <w:delText>.</w:delText>
              </w:r>
            </w:del>
          </w:p>
          <w:p w14:paraId="3D438FB4" w14:textId="2F281815" w:rsidR="00BC2F81" w:rsidDel="00CD7403" w:rsidRDefault="00BC2F81">
            <w:pPr>
              <w:spacing w:line="240" w:lineRule="auto"/>
              <w:ind w:firstLine="0"/>
              <w:rPr>
                <w:del w:id="3411" w:author="Simon Hellmann" w:date="2025-06-09T17:12:00Z"/>
                <w:sz w:val="18"/>
                <w:lang w:val="en-US"/>
              </w:rPr>
            </w:pPr>
            <w:del w:id="3412" w:author="Simon Hellmann" w:date="2025-06-09T17:12:00Z">
              <w:r w:rsidDel="00CD7403">
                <w:rPr>
                  <w:sz w:val="18"/>
                  <w:vertAlign w:val="superscript"/>
                  <w:lang w:val="en-US"/>
                </w:rPr>
                <w:delText>b</w:delText>
              </w:r>
              <w:r w:rsidDel="00CD7403">
                <w:rPr>
                  <w:sz w:val="18"/>
                  <w:lang w:val="en-US"/>
                </w:rPr>
                <w:delText xml:space="preserve"> States 19 and 20 are </w:delText>
              </w:r>
              <w:r w:rsidRPr="00D67176" w:rsidDel="00CD7403">
                <w:rPr>
                  <w:sz w:val="18"/>
                  <w:lang w:val="en-US"/>
                </w:rPr>
                <w:delText>only used in cogeneration case study</w:delText>
              </w:r>
              <w:r w:rsidDel="00CD7403">
                <w:rPr>
                  <w:sz w:val="18"/>
                  <w:lang w:val="en-US"/>
                </w:rPr>
                <w:delText>. Given initial values are also used to initialize dynamic simulations.</w:delText>
              </w:r>
            </w:del>
          </w:p>
          <w:p w14:paraId="42E1F29E" w14:textId="53C644D6" w:rsidR="00D67176" w:rsidDel="00CD7403" w:rsidRDefault="00D67176">
            <w:pPr>
              <w:spacing w:line="240" w:lineRule="auto"/>
              <w:ind w:firstLine="0"/>
              <w:rPr>
                <w:del w:id="3413" w:author="Simon Hellmann" w:date="2025-06-09T17:12:00Z"/>
                <w:sz w:val="18"/>
                <w:lang w:val="en-US"/>
              </w:rPr>
            </w:pPr>
            <w:del w:id="3414" w:author="Simon Hellmann" w:date="2025-06-09T17:12:00Z">
              <w:r w:rsidDel="00CD7403">
                <w:rPr>
                  <w:sz w:val="18"/>
                  <w:vertAlign w:val="superscript"/>
                  <w:lang w:val="en-US"/>
                </w:rPr>
                <w:delText>c</w:delText>
              </w:r>
              <w:r w:rsidR="009B7FAF" w:rsidDel="00CD7403">
                <w:rPr>
                  <w:sz w:val="18"/>
                  <w:lang w:val="en-US"/>
                </w:rPr>
                <w:delText xml:space="preserve"> C</w:delText>
              </w:r>
              <w:r w:rsidR="009B7FAF" w:rsidRPr="000E1957" w:rsidDel="00CD7403">
                <w:rPr>
                  <w:sz w:val="18"/>
                  <w:lang w:val="en-US"/>
                </w:rPr>
                <w:delText>oncentrations</w:delText>
              </w:r>
              <w:r w:rsidR="009B7FAF" w:rsidRPr="00531DBF" w:rsidDel="00CD7403">
                <w:rPr>
                  <w:sz w:val="18"/>
                  <w:lang w:val="en-US"/>
                </w:rPr>
                <w:delText xml:space="preserve"> in kg m</w:delText>
              </w:r>
              <w:r w:rsidR="009B7FAF" w:rsidRPr="00531DBF" w:rsidDel="00CD7403">
                <w:rPr>
                  <w:sz w:val="18"/>
                  <w:vertAlign w:val="superscript"/>
                  <w:lang w:val="en-US"/>
                </w:rPr>
                <w:delText>-3</w:delText>
              </w:r>
              <w:r w:rsidR="009B7FAF" w:rsidRPr="00531DBF" w:rsidDel="00CD7403">
                <w:rPr>
                  <w:sz w:val="18"/>
                  <w:lang w:val="en-US"/>
                </w:rPr>
                <w:delText xml:space="preserve"> except </w:delText>
              </w:r>
            </w:del>
            <m:oMath>
              <m:sSub>
                <m:sSubPr>
                  <m:ctrlPr>
                    <w:del w:id="3415" w:author="Simon Hellmann" w:date="2025-06-09T17:12:00Z">
                      <w:rPr>
                        <w:rFonts w:ascii="Cambria Math" w:hAnsi="Cambria Math"/>
                        <w:i/>
                        <w:sz w:val="18"/>
                        <w:lang w:val="en-US"/>
                      </w:rPr>
                    </w:del>
                  </m:ctrlPr>
                </m:sSubPr>
                <m:e>
                  <m:r>
                    <w:del w:id="3416" w:author="Simon Hellmann" w:date="2025-06-09T17:12:00Z">
                      <w:rPr>
                        <w:rFonts w:ascii="Cambria Math" w:hAnsi="Cambria Math"/>
                        <w:sz w:val="18"/>
                        <w:lang w:val="en-US"/>
                      </w:rPr>
                      <m:t>S</m:t>
                    </w:del>
                  </m:r>
                </m:e>
                <m:sub>
                  <m:r>
                    <w:del w:id="3417" w:author="Simon Hellmann" w:date="2025-06-09T17:12:00Z">
                      <m:rPr>
                        <m:nor/>
                      </m:rPr>
                      <w:rPr>
                        <w:rFonts w:ascii="Cambria Math" w:hAnsi="Cambria Math"/>
                        <w:sz w:val="18"/>
                        <w:lang w:val="en-US"/>
                      </w:rPr>
                      <m:t>ion</m:t>
                    </w:del>
                  </m:r>
                </m:sub>
              </m:sSub>
            </m:oMath>
            <w:del w:id="3418" w:author="Simon Hellmann" w:date="2025-06-09T17:12:00Z">
              <w:r w:rsidR="009B7FAF" w:rsidRPr="00531DBF" w:rsidDel="00CD7403">
                <w:rPr>
                  <w:sz w:val="18"/>
                  <w:lang w:val="en-US"/>
                </w:rPr>
                <w:delText xml:space="preserve"> in kmol m</w:delText>
              </w:r>
              <w:r w:rsidR="009B7FAF" w:rsidRPr="00531DBF" w:rsidDel="00CD7403">
                <w:rPr>
                  <w:sz w:val="18"/>
                  <w:vertAlign w:val="superscript"/>
                  <w:lang w:val="en-US"/>
                </w:rPr>
                <w:delText>-3</w:delText>
              </w:r>
              <w:r w:rsidR="00731782" w:rsidDel="00CD7403">
                <w:rPr>
                  <w:sz w:val="18"/>
                  <w:lang w:val="en-US"/>
                </w:rPr>
                <w:delText xml:space="preserve">, </w:delText>
              </w:r>
              <w:r w:rsidR="005F3EDA" w:rsidDel="00CD7403">
                <w:rPr>
                  <w:sz w:val="18"/>
                  <w:lang w:val="en-US"/>
                </w:rPr>
                <w:delText xml:space="preserve">and </w:delText>
              </w:r>
            </w:del>
            <m:oMath>
              <m:sSub>
                <m:sSubPr>
                  <m:ctrlPr>
                    <w:del w:id="3419" w:author="Simon Hellmann" w:date="2025-06-09T17:12:00Z">
                      <w:rPr>
                        <w:rFonts w:ascii="Cambria Math" w:hAnsi="Cambria Math"/>
                        <w:i/>
                        <w:sz w:val="18"/>
                        <w:lang w:val="en-US"/>
                      </w:rPr>
                    </w:del>
                  </m:ctrlPr>
                </m:sSubPr>
                <m:e>
                  <m:r>
                    <w:del w:id="3420" w:author="Simon Hellmann" w:date="2025-06-09T17:12:00Z">
                      <w:rPr>
                        <w:rFonts w:ascii="Cambria Math" w:hAnsi="Cambria Math"/>
                        <w:sz w:val="18"/>
                        <w:lang w:val="en-US"/>
                      </w:rPr>
                      <m:t>V</m:t>
                    </w:del>
                  </m:r>
                </m:e>
                <m:sub>
                  <m:r>
                    <w:del w:id="3421" w:author="Simon Hellmann" w:date="2025-06-09T17:12:00Z">
                      <m:rPr>
                        <m:sty m:val="p"/>
                      </m:rPr>
                      <w:rPr>
                        <w:rFonts w:ascii="Cambria Math" w:hAnsi="Cambria Math"/>
                        <w:sz w:val="18"/>
                        <w:lang w:val="en-US"/>
                      </w:rPr>
                      <m:t>C</m:t>
                    </w:del>
                  </m:r>
                  <m:sSub>
                    <m:sSubPr>
                      <m:ctrlPr>
                        <w:del w:id="3422" w:author="Simon Hellmann" w:date="2025-06-09T17:12:00Z">
                          <w:rPr>
                            <w:rFonts w:ascii="Cambria Math" w:hAnsi="Cambria Math"/>
                            <w:sz w:val="18"/>
                            <w:lang w:val="en-US"/>
                          </w:rPr>
                        </w:del>
                      </m:ctrlPr>
                    </m:sSubPr>
                    <m:e>
                      <m:r>
                        <w:del w:id="3423" w:author="Simon Hellmann" w:date="2025-06-09T17:12:00Z">
                          <m:rPr>
                            <m:sty m:val="p"/>
                          </m:rPr>
                          <w:rPr>
                            <w:rFonts w:ascii="Cambria Math" w:hAnsi="Cambria Math"/>
                            <w:sz w:val="18"/>
                            <w:lang w:val="en-US"/>
                          </w:rPr>
                          <m:t>H</m:t>
                        </w:del>
                      </m:r>
                    </m:e>
                    <m:sub>
                      <m:r>
                        <w:del w:id="3424" w:author="Simon Hellmann" w:date="2025-06-09T17:12:00Z">
                          <m:rPr>
                            <m:sty m:val="p"/>
                          </m:rPr>
                          <w:rPr>
                            <w:rFonts w:ascii="Cambria Math" w:hAnsi="Cambria Math"/>
                            <w:sz w:val="18"/>
                            <w:lang w:val="en-US"/>
                          </w:rPr>
                          <m:t>4</m:t>
                        </w:del>
                      </m:r>
                    </m:sub>
                  </m:sSub>
                  <m:r>
                    <w:del w:id="3425" w:author="Simon Hellmann" w:date="2025-06-09T17:12:00Z">
                      <m:rPr>
                        <m:sty m:val="p"/>
                      </m:rPr>
                      <w:rPr>
                        <w:rFonts w:ascii="Cambria Math" w:hAnsi="Cambria Math"/>
                        <w:sz w:val="18"/>
                        <w:lang w:val="en-US"/>
                      </w:rPr>
                      <m:t>,GS</m:t>
                    </w:del>
                  </m:r>
                </m:sub>
              </m:sSub>
            </m:oMath>
            <w:del w:id="3426" w:author="Simon Hellmann" w:date="2025-06-09T17:12:00Z">
              <w:r w:rsidR="005F3EDA" w:rsidDel="00CD7403">
                <w:rPr>
                  <w:sz w:val="18"/>
                  <w:lang w:val="en-US"/>
                </w:rPr>
                <w:delText xml:space="preserve"> and </w:delText>
              </w:r>
            </w:del>
            <m:oMath>
              <m:sSub>
                <m:sSubPr>
                  <m:ctrlPr>
                    <w:del w:id="3427" w:author="Simon Hellmann" w:date="2025-06-09T17:12:00Z">
                      <w:rPr>
                        <w:rFonts w:ascii="Cambria Math" w:hAnsi="Cambria Math"/>
                        <w:i/>
                        <w:sz w:val="18"/>
                        <w:lang w:val="en-US"/>
                      </w:rPr>
                    </w:del>
                  </m:ctrlPr>
                </m:sSubPr>
                <m:e>
                  <m:r>
                    <w:del w:id="3428" w:author="Simon Hellmann" w:date="2025-06-09T17:12:00Z">
                      <w:rPr>
                        <w:rFonts w:ascii="Cambria Math" w:hAnsi="Cambria Math"/>
                        <w:sz w:val="18"/>
                        <w:lang w:val="en-US"/>
                      </w:rPr>
                      <m:t>V</m:t>
                    </w:del>
                  </m:r>
                </m:e>
                <m:sub>
                  <m:r>
                    <w:del w:id="3429" w:author="Simon Hellmann" w:date="2025-06-09T17:12:00Z">
                      <m:rPr>
                        <m:sty m:val="p"/>
                      </m:rPr>
                      <w:rPr>
                        <w:rFonts w:ascii="Cambria Math" w:hAnsi="Cambria Math"/>
                        <w:sz w:val="18"/>
                        <w:lang w:val="en-US"/>
                      </w:rPr>
                      <m:t>C</m:t>
                    </w:del>
                  </m:r>
                  <m:sSub>
                    <m:sSubPr>
                      <m:ctrlPr>
                        <w:del w:id="3430" w:author="Simon Hellmann" w:date="2025-06-09T17:12:00Z">
                          <w:rPr>
                            <w:rFonts w:ascii="Cambria Math" w:hAnsi="Cambria Math"/>
                            <w:sz w:val="18"/>
                            <w:lang w:val="en-US"/>
                          </w:rPr>
                        </w:del>
                      </m:ctrlPr>
                    </m:sSubPr>
                    <m:e>
                      <m:r>
                        <w:del w:id="3431" w:author="Simon Hellmann" w:date="2025-06-09T17:12:00Z">
                          <m:rPr>
                            <m:sty m:val="p"/>
                          </m:rPr>
                          <w:rPr>
                            <w:rFonts w:ascii="Cambria Math" w:hAnsi="Cambria Math"/>
                            <w:sz w:val="18"/>
                            <w:lang w:val="en-US"/>
                          </w:rPr>
                          <m:t>O</m:t>
                        </w:del>
                      </m:r>
                    </m:e>
                    <m:sub>
                      <m:r>
                        <w:del w:id="3432" w:author="Simon Hellmann" w:date="2025-06-09T17:12:00Z">
                          <w:rPr>
                            <w:rFonts w:ascii="Cambria Math" w:hAnsi="Cambria Math"/>
                            <w:sz w:val="18"/>
                            <w:lang w:val="en-US"/>
                          </w:rPr>
                          <m:t>2</m:t>
                        </w:del>
                      </m:r>
                    </m:sub>
                  </m:sSub>
                  <m:r>
                    <w:del w:id="3433" w:author="Simon Hellmann" w:date="2025-06-09T17:12:00Z">
                      <m:rPr>
                        <m:sty m:val="p"/>
                      </m:rPr>
                      <w:rPr>
                        <w:rFonts w:ascii="Cambria Math" w:hAnsi="Cambria Math"/>
                        <w:sz w:val="18"/>
                        <w:lang w:val="en-US"/>
                      </w:rPr>
                      <m:t>,GS</m:t>
                    </w:del>
                  </m:r>
                </m:sub>
              </m:sSub>
            </m:oMath>
            <w:del w:id="3434" w:author="Simon Hellmann" w:date="2025-06-09T17:12:00Z">
              <w:r w:rsidR="005F3EDA" w:rsidDel="00CD7403">
                <w:rPr>
                  <w:sz w:val="18"/>
                  <w:lang w:val="en-US"/>
                </w:rPr>
                <w:delText xml:space="preserve"> in m</w:delText>
              </w:r>
              <w:r w:rsidR="005F3EDA" w:rsidRPr="00220152" w:rsidDel="00CD7403">
                <w:rPr>
                  <w:sz w:val="18"/>
                  <w:vertAlign w:val="superscript"/>
                  <w:lang w:val="en-US"/>
                </w:rPr>
                <w:delText>3</w:delText>
              </w:r>
              <w:r w:rsidR="009B7FAF" w:rsidDel="00CD7403">
                <w:rPr>
                  <w:sz w:val="18"/>
                  <w:lang w:val="en-US"/>
                </w:rPr>
                <w:delText xml:space="preserve"> </w:delText>
              </w:r>
            </w:del>
          </w:p>
          <w:p w14:paraId="2896A9DB" w14:textId="51736E71" w:rsidR="00012E20" w:rsidRPr="00BD138D" w:rsidDel="00CD7403" w:rsidRDefault="00D67176" w:rsidP="00220152">
            <w:pPr>
              <w:spacing w:line="240" w:lineRule="auto"/>
              <w:ind w:firstLine="0"/>
              <w:rPr>
                <w:del w:id="3435" w:author="Simon Hellmann" w:date="2025-06-09T17:12:00Z"/>
                <w:sz w:val="18"/>
                <w:lang w:val="en-US"/>
                <w:rPrChange w:id="3436" w:author="Simon Hellmann" w:date="2025-06-08T22:01:00Z">
                  <w:rPr>
                    <w:del w:id="3437" w:author="Simon Hellmann" w:date="2025-06-09T17:12:00Z"/>
                    <w:b/>
                    <w:lang w:val="en-US"/>
                  </w:rPr>
                </w:rPrChange>
              </w:rPr>
            </w:pPr>
            <w:del w:id="3438" w:author="Simon Hellmann" w:date="2025-06-09T17:12:00Z">
              <w:r w:rsidDel="00CD7403">
                <w:rPr>
                  <w:sz w:val="18"/>
                  <w:vertAlign w:val="superscript"/>
                  <w:lang w:val="en-US"/>
                </w:rPr>
                <w:delText>d</w:delText>
              </w:r>
              <w:r w:rsidR="009B7FAF" w:rsidDel="00CD7403">
                <w:rPr>
                  <w:sz w:val="18"/>
                  <w:lang w:val="en-US"/>
                </w:rPr>
                <w:delText xml:space="preserve"> </w:delText>
              </w:r>
              <w:commentRangeStart w:id="3439"/>
              <w:commentRangeStart w:id="3440"/>
              <w:r w:rsidR="009B7FAF" w:rsidDel="00CD7403">
                <w:rPr>
                  <w:sz w:val="18"/>
                  <w:lang w:val="en-US"/>
                </w:rPr>
                <w:delText>pH of silages taken from Weißbach (2008), for manure from Fisgativa (202</w:delText>
              </w:r>
            </w:del>
            <w:del w:id="3441" w:author="Simon Hellmann" w:date="2025-06-08T22:04:00Z">
              <w:r w:rsidR="009B7FAF" w:rsidDel="00905651">
                <w:rPr>
                  <w:sz w:val="18"/>
                  <w:lang w:val="en-US"/>
                </w:rPr>
                <w:delText>1</w:delText>
              </w:r>
            </w:del>
            <w:del w:id="3442" w:author="Simon Hellmann" w:date="2025-06-09T17:12:00Z">
              <w:r w:rsidR="009B7FAF" w:rsidDel="00CD7403">
                <w:rPr>
                  <w:sz w:val="18"/>
                  <w:lang w:val="en-US"/>
                </w:rPr>
                <w:delText>)</w:delText>
              </w:r>
            </w:del>
            <w:commentRangeEnd w:id="3439"/>
            <w:commentRangeEnd w:id="3440"/>
            <w:del w:id="3443" w:author="Simon Hellmann" w:date="2025-06-08T22:01:00Z">
              <w:r w:rsidR="00476C22" w:rsidDel="00BD138D">
                <w:rPr>
                  <w:rStyle w:val="Kommentarzeichen"/>
                </w:rPr>
                <w:commentReference w:id="3439"/>
              </w:r>
            </w:del>
            <w:del w:id="3444" w:author="Simon Hellmann" w:date="2025-06-09T17:12:00Z">
              <w:r w:rsidR="00CE3FC5" w:rsidDel="00CD7403">
                <w:rPr>
                  <w:rStyle w:val="Kommentarzeichen"/>
                </w:rPr>
                <w:commentReference w:id="3440"/>
              </w:r>
            </w:del>
          </w:p>
        </w:tc>
      </w:tr>
    </w:tbl>
    <w:p w14:paraId="46DD8515" w14:textId="09CE5C0A" w:rsidR="00467477" w:rsidRPr="00ED76F5" w:rsidDel="00CD7403" w:rsidRDefault="00CD7403">
      <w:pPr>
        <w:spacing w:after="0"/>
        <w:ind w:right="-894" w:firstLine="0"/>
        <w:jc w:val="left"/>
        <w:rPr>
          <w:del w:id="3445" w:author="Simon Hellmann" w:date="2025-06-09T17:03:00Z"/>
          <w:lang w:val="en-US"/>
        </w:rPr>
        <w:pPrChange w:id="3446" w:author="Simon Hellmann" w:date="2025-06-09T17:04:00Z">
          <w:pPr>
            <w:pStyle w:val="Beschriftung"/>
            <w:keepNext/>
            <w:suppressLineNumbers/>
            <w:jc w:val="center"/>
          </w:pPr>
        </w:pPrChange>
      </w:pPr>
      <w:commentRangeStart w:id="3447"/>
      <w:ins w:id="3448" w:author="Simon Hellmann" w:date="2025-06-09T17:11:00Z">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w:t>
        </w:r>
        <w:commentRangeEnd w:id="3447"/>
        <w:r>
          <w:rPr>
            <w:rStyle w:val="Kommentarzeichen"/>
          </w:rPr>
          <w:commentReference w:id="3447"/>
        </w:r>
        <w:r w:rsidRPr="00220152">
          <w:rPr>
            <w:sz w:val="22"/>
            <w:lang w:val="en-US"/>
          </w:rPr>
          <w:t xml:space="preserve">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ins>
      <w:ins w:id="3449" w:author="Hellmann, Simon" w:date="2025-06-10T15:44:00Z">
        <w:r w:rsidR="005C1BAB">
          <w:rPr>
            <w:sz w:val="22"/>
            <w:vertAlign w:val="superscript"/>
            <w:lang w:val="en-US"/>
          </w:rPr>
          <w:t>b</w:t>
        </w:r>
      </w:ins>
      <w:proofErr w:type="spellEnd"/>
      <w:ins w:id="3450" w:author="Simon Hellmann" w:date="2025-06-09T17:11:00Z">
        <w:r w:rsidRPr="00220152">
          <w:rPr>
            <w:sz w:val="22"/>
            <w:lang w:val="en-US"/>
          </w:rPr>
          <w:t xml:space="preserve"> for ADM1-R3</w:t>
        </w:r>
        <w:r>
          <w:rPr>
            <w:sz w:val="22"/>
            <w:lang w:val="en-US"/>
          </w:rPr>
          <w:t xml:space="preserve"> (</w:t>
        </w:r>
      </w:ins>
      <w:ins w:id="3451" w:author="Simon Hellmann" w:date="2025-06-09T17:12:00Z">
        <w:r>
          <w:rPr>
            <w:sz w:val="22"/>
            <w:lang w:val="en-US"/>
          </w:rPr>
          <w:t>considering</w:t>
        </w:r>
      </w:ins>
      <w:ins w:id="3452" w:author="Simon Hellmann" w:date="2025-06-09T17:11:00Z">
        <w:r>
          <w:rPr>
            <w:sz w:val="22"/>
            <w:lang w:val="en-US"/>
          </w:rPr>
          <w:t xml:space="preserve"> second carbohydrate fraction)</w:t>
        </w:r>
        <w:r w:rsidRPr="00220152">
          <w:rPr>
            <w:sz w:val="22"/>
            <w:lang w:val="en-US"/>
          </w:rPr>
          <w:t xml:space="preserve"> </w:t>
        </w:r>
        <w:r>
          <w:rPr>
            <w:sz w:val="22"/>
            <w:lang w:val="en-US"/>
          </w:rPr>
          <w:t>and GS</w:t>
        </w:r>
        <w:r w:rsidRPr="00220152">
          <w:rPr>
            <w:sz w:val="22"/>
            <w:lang w:val="en-US"/>
          </w:rPr>
          <w:t xml:space="preserve">. For macronutrients, resulting standard deviations are </w:t>
        </w:r>
        <w:r>
          <w:rPr>
            <w:sz w:val="22"/>
            <w:lang w:val="en-US"/>
          </w:rPr>
          <w:t>provided</w:t>
        </w:r>
        <w:r w:rsidRPr="00220152">
          <w:rPr>
            <w:sz w:val="22"/>
            <w:lang w:val="en-US"/>
          </w:rPr>
          <w:t>.</w:t>
        </w:r>
      </w:ins>
    </w:p>
    <w:p w14:paraId="422AAA50" w14:textId="404228D8" w:rsidR="00CD7403" w:rsidRDefault="0012598E">
      <w:pPr>
        <w:ind w:right="-894" w:firstLine="0"/>
        <w:rPr>
          <w:sz w:val="18"/>
          <w:lang w:val="en-US"/>
        </w:rPr>
        <w:pPrChange w:id="3453" w:author="Simon Hellmann" w:date="2025-06-09T17:04:00Z">
          <w:pPr>
            <w:spacing w:after="0" w:line="276" w:lineRule="auto"/>
            <w:ind w:right="0" w:firstLine="0"/>
            <w:jc w:val="left"/>
          </w:pPr>
        </w:pPrChange>
      </w:pPr>
      <w:del w:id="3454" w:author="Simon Hellmann" w:date="2025-06-09T17:03:00Z">
        <w:r w:rsidDel="00CD7403">
          <w:rPr>
            <w:sz w:val="18"/>
            <w:lang w:val="en-US"/>
          </w:rPr>
          <w:br w:type="page"/>
        </w:r>
      </w:del>
    </w:p>
    <w:tbl>
      <w:tblPr>
        <w:tblStyle w:val="Tabellenrast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55" w:author="Simon Hellmann" w:date="2025-06-13T15:32:00Z" w16du:dateUtc="2025-06-13T13:32:00Z">
          <w:tblPr>
            <w:tblStyle w:val="Tabellenraster"/>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754"/>
        <w:gridCol w:w="1793"/>
        <w:gridCol w:w="831"/>
        <w:gridCol w:w="1504"/>
        <w:gridCol w:w="1506"/>
        <w:gridCol w:w="1976"/>
        <w:gridCol w:w="1842"/>
        <w:tblGridChange w:id="3456">
          <w:tblGrid>
            <w:gridCol w:w="754"/>
            <w:gridCol w:w="1793"/>
            <w:gridCol w:w="831"/>
            <w:gridCol w:w="1504"/>
            <w:gridCol w:w="1506"/>
            <w:gridCol w:w="1834"/>
            <w:gridCol w:w="142"/>
            <w:gridCol w:w="1525"/>
            <w:gridCol w:w="317"/>
          </w:tblGrid>
        </w:tblGridChange>
      </w:tblGrid>
      <w:tr w:rsidR="002670A1" w14:paraId="6607C883" w14:textId="77777777" w:rsidTr="002670A1">
        <w:trPr>
          <w:ins w:id="3457" w:author="Simon Hellmann" w:date="2025-06-09T16:48:00Z"/>
          <w:trPrChange w:id="3458" w:author="Simon Hellmann" w:date="2025-06-13T15:32:00Z" w16du:dateUtc="2025-06-13T13:32:00Z">
            <w:trPr>
              <w:gridAfter w:val="0"/>
            </w:trPr>
          </w:trPrChange>
        </w:trPr>
        <w:tc>
          <w:tcPr>
            <w:tcW w:w="754" w:type="dxa"/>
            <w:tcBorders>
              <w:bottom w:val="single" w:sz="4" w:space="0" w:color="auto"/>
            </w:tcBorders>
            <w:vAlign w:val="center"/>
            <w:tcPrChange w:id="3459" w:author="Simon Hellmann" w:date="2025-06-13T15:32:00Z" w16du:dateUtc="2025-06-13T13:32:00Z">
              <w:tcPr>
                <w:tcW w:w="754" w:type="dxa"/>
                <w:tcBorders>
                  <w:bottom w:val="single" w:sz="4" w:space="0" w:color="auto"/>
                </w:tcBorders>
                <w:vAlign w:val="center"/>
              </w:tcPr>
            </w:tcPrChange>
          </w:tcPr>
          <w:p w14:paraId="24FEF429" w14:textId="67F164F1" w:rsidR="00147B8F" w:rsidRDefault="00147B8F" w:rsidP="00147B8F">
            <w:pPr>
              <w:spacing w:after="0" w:line="276" w:lineRule="auto"/>
              <w:ind w:right="0" w:firstLine="0"/>
              <w:jc w:val="left"/>
              <w:rPr>
                <w:ins w:id="3460" w:author="Simon Hellmann" w:date="2025-06-09T16:48:00Z"/>
                <w:lang w:val="en-US"/>
              </w:rPr>
            </w:pPr>
            <w:ins w:id="3461" w:author="Simon Hellmann" w:date="2025-06-09T16:48:00Z">
              <w:r w:rsidRPr="00531DBF">
                <w:rPr>
                  <w:lang w:val="en-US"/>
                </w:rPr>
                <w:t>Index</w:t>
              </w:r>
            </w:ins>
          </w:p>
        </w:tc>
        <w:tc>
          <w:tcPr>
            <w:tcW w:w="1793" w:type="dxa"/>
            <w:tcBorders>
              <w:bottom w:val="single" w:sz="4" w:space="0" w:color="auto"/>
            </w:tcBorders>
            <w:vAlign w:val="center"/>
            <w:tcPrChange w:id="3462" w:author="Simon Hellmann" w:date="2025-06-13T15:32:00Z" w16du:dateUtc="2025-06-13T13:32:00Z">
              <w:tcPr>
                <w:tcW w:w="1793" w:type="dxa"/>
                <w:tcBorders>
                  <w:bottom w:val="single" w:sz="4" w:space="0" w:color="auto"/>
                </w:tcBorders>
                <w:vAlign w:val="center"/>
              </w:tcPr>
            </w:tcPrChange>
          </w:tcPr>
          <w:p w14:paraId="63E98A01" w14:textId="3A6281DC" w:rsidR="00147B8F" w:rsidRDefault="00147B8F">
            <w:pPr>
              <w:spacing w:after="0" w:line="276" w:lineRule="auto"/>
              <w:ind w:right="0" w:firstLine="0"/>
              <w:jc w:val="center"/>
              <w:rPr>
                <w:ins w:id="3463" w:author="Simon Hellmann" w:date="2025-06-09T16:48:00Z"/>
                <w:lang w:val="en-US"/>
              </w:rPr>
              <w:pPrChange w:id="3464" w:author="Simon Hellmann" w:date="2025-06-09T16:59:00Z">
                <w:pPr>
                  <w:spacing w:after="0" w:line="276" w:lineRule="auto"/>
                  <w:ind w:right="0" w:firstLine="0"/>
                  <w:jc w:val="left"/>
                </w:pPr>
              </w:pPrChange>
            </w:pPr>
            <w:proofErr w:type="spellStart"/>
            <w:ins w:id="3465" w:author="Simon Hellmann" w:date="2025-06-09T16:48:00Z">
              <w:r>
                <w:rPr>
                  <w:lang w:val="en-US"/>
                </w:rPr>
                <w:t>S</w:t>
              </w:r>
              <w:r w:rsidRPr="00531DBF">
                <w:rPr>
                  <w:lang w:val="en-US"/>
                </w:rPr>
                <w:t>tate</w:t>
              </w:r>
            </w:ins>
            <w:ins w:id="3466" w:author="Hellmann, Simon" w:date="2025-06-10T15:44:00Z">
              <w:r w:rsidR="005C1BAB">
                <w:rPr>
                  <w:vertAlign w:val="superscript"/>
                  <w:lang w:val="en-US"/>
                </w:rPr>
                <w:t>c</w:t>
              </w:r>
            </w:ins>
            <w:ins w:id="3467" w:author="Simon Hellmann" w:date="2025-06-09T16:48:00Z">
              <w:del w:id="3468" w:author="Hellmann, Simon" w:date="2025-06-10T15:44:00Z">
                <w:r w:rsidDel="005C1BAB">
                  <w:rPr>
                    <w:vertAlign w:val="superscript"/>
                    <w:lang w:val="en-US"/>
                  </w:rPr>
                  <w:delText>b</w:delText>
                </w:r>
              </w:del>
            </w:ins>
            <w:ins w:id="3469" w:author="Simon Hellmann" w:date="2025-06-09T17:08:00Z">
              <w:r w:rsidR="00CD7403">
                <w:rPr>
                  <w:vertAlign w:val="superscript"/>
                  <w:lang w:val="en-US"/>
                </w:rPr>
                <w:t>,</w:t>
              </w:r>
            </w:ins>
            <w:ins w:id="3470" w:author="Hellmann, Simon" w:date="2025-06-10T15:43:00Z">
              <w:r w:rsidR="00620F7A">
                <w:rPr>
                  <w:vertAlign w:val="superscript"/>
                  <w:lang w:val="en-US"/>
                </w:rPr>
                <w:t>f</w:t>
              </w:r>
            </w:ins>
            <w:ins w:id="3471" w:author="Simon Hellmann" w:date="2025-06-09T17:08:00Z">
              <w:del w:id="3472" w:author="Hellmann, Simon" w:date="2025-06-10T15:43:00Z">
                <w:r w:rsidR="00CD7403" w:rsidDel="00620F7A">
                  <w:rPr>
                    <w:vertAlign w:val="superscript"/>
                    <w:lang w:val="en-US"/>
                  </w:rPr>
                  <w:delText>e</w:delText>
                </w:r>
              </w:del>
              <w:r w:rsidR="00CD7403">
                <w:rPr>
                  <w:vertAlign w:val="superscript"/>
                  <w:lang w:val="en-US"/>
                </w:rPr>
                <w:t>,</w:t>
              </w:r>
            </w:ins>
            <w:ins w:id="3473" w:author="Hellmann, Simon" w:date="2025-06-10T15:43:00Z">
              <w:r w:rsidR="00620F7A">
                <w:rPr>
                  <w:vertAlign w:val="superscript"/>
                  <w:lang w:val="en-US"/>
                </w:rPr>
                <w:t>g</w:t>
              </w:r>
            </w:ins>
            <w:proofErr w:type="spellEnd"/>
            <w:ins w:id="3474" w:author="Simon Hellmann" w:date="2025-06-09T17:08:00Z">
              <w:del w:id="3475" w:author="Hellmann, Simon" w:date="2025-06-10T15:43:00Z">
                <w:r w:rsidR="00CD7403" w:rsidDel="00620F7A">
                  <w:rPr>
                    <w:vertAlign w:val="superscript"/>
                    <w:lang w:val="en-US"/>
                  </w:rPr>
                  <w:delText>f</w:delText>
                </w:r>
              </w:del>
            </w:ins>
          </w:p>
        </w:tc>
        <w:tc>
          <w:tcPr>
            <w:tcW w:w="831" w:type="dxa"/>
            <w:tcBorders>
              <w:bottom w:val="single" w:sz="4" w:space="0" w:color="auto"/>
            </w:tcBorders>
            <w:vAlign w:val="center"/>
            <w:tcPrChange w:id="3476" w:author="Simon Hellmann" w:date="2025-06-13T15:32:00Z" w16du:dateUtc="2025-06-13T13:32:00Z">
              <w:tcPr>
                <w:tcW w:w="831" w:type="dxa"/>
                <w:tcBorders>
                  <w:bottom w:val="single" w:sz="4" w:space="0" w:color="auto"/>
                </w:tcBorders>
                <w:vAlign w:val="center"/>
              </w:tcPr>
            </w:tcPrChange>
          </w:tcPr>
          <w:p w14:paraId="116042A6" w14:textId="5150293E" w:rsidR="00147B8F" w:rsidRDefault="00147B8F" w:rsidP="00147B8F">
            <w:pPr>
              <w:spacing w:after="0" w:line="276" w:lineRule="auto"/>
              <w:ind w:right="0" w:firstLine="0"/>
              <w:jc w:val="left"/>
              <w:rPr>
                <w:ins w:id="3477" w:author="Simon Hellmann" w:date="2025-06-09T16:48:00Z"/>
                <w:lang w:val="en-US"/>
              </w:rPr>
            </w:pPr>
            <w:proofErr w:type="spellStart"/>
            <w:ins w:id="3478" w:author="Simon Hellmann" w:date="2025-06-09T16:48:00Z">
              <w:r>
                <w:rPr>
                  <w:lang w:val="en-US"/>
                </w:rPr>
                <w:t>Init.</w:t>
              </w:r>
              <w:r>
                <w:rPr>
                  <w:vertAlign w:val="superscript"/>
                  <w:lang w:val="en-US"/>
                </w:rPr>
                <w:t>a,</w:t>
              </w:r>
            </w:ins>
            <w:ins w:id="3479" w:author="Hellmann, Simon" w:date="2025-06-10T15:44:00Z">
              <w:r w:rsidR="00620F7A">
                <w:rPr>
                  <w:vertAlign w:val="superscript"/>
                  <w:lang w:val="en-US"/>
                </w:rPr>
                <w:t>d</w:t>
              </w:r>
            </w:ins>
            <w:proofErr w:type="spellEnd"/>
            <w:ins w:id="3480" w:author="Simon Hellmann" w:date="2025-06-09T16:48:00Z">
              <w:del w:id="3481" w:author="Hellmann, Simon" w:date="2025-06-10T15:44:00Z">
                <w:r w:rsidDel="00620F7A">
                  <w:rPr>
                    <w:vertAlign w:val="superscript"/>
                    <w:lang w:val="en-US"/>
                  </w:rPr>
                  <w:delText>c</w:delText>
                </w:r>
              </w:del>
            </w:ins>
          </w:p>
        </w:tc>
        <w:tc>
          <w:tcPr>
            <w:tcW w:w="1504" w:type="dxa"/>
            <w:tcBorders>
              <w:bottom w:val="single" w:sz="4" w:space="0" w:color="auto"/>
            </w:tcBorders>
            <w:vAlign w:val="center"/>
            <w:tcPrChange w:id="3482" w:author="Simon Hellmann" w:date="2025-06-13T15:32:00Z" w16du:dateUtc="2025-06-13T13:32:00Z">
              <w:tcPr>
                <w:tcW w:w="1504" w:type="dxa"/>
                <w:tcBorders>
                  <w:bottom w:val="single" w:sz="4" w:space="0" w:color="auto"/>
                </w:tcBorders>
                <w:vAlign w:val="center"/>
              </w:tcPr>
            </w:tcPrChange>
          </w:tcPr>
          <w:p w14:paraId="34E99E91" w14:textId="252F9A06" w:rsidR="00147B8F" w:rsidRDefault="00147B8F" w:rsidP="00147B8F">
            <w:pPr>
              <w:spacing w:after="0" w:line="276" w:lineRule="auto"/>
              <w:ind w:right="0" w:firstLine="0"/>
              <w:jc w:val="left"/>
              <w:rPr>
                <w:ins w:id="3483" w:author="Simon Hellmann" w:date="2025-06-09T16:48:00Z"/>
                <w:lang w:val="en-US"/>
              </w:rPr>
            </w:pPr>
            <w:ins w:id="3484" w:author="Simon Hellmann" w:date="2025-06-09T16:48:00Z">
              <w:r>
                <w:rPr>
                  <w:lang w:val="en-US"/>
                </w:rPr>
                <w:t>Maize</w:t>
              </w:r>
              <w:r w:rsidRPr="00531DBF">
                <w:rPr>
                  <w:lang w:val="en-US"/>
                </w:rPr>
                <w:t xml:space="preserve"> </w:t>
              </w:r>
              <w:proofErr w:type="spellStart"/>
              <w:r w:rsidRPr="00531DBF">
                <w:rPr>
                  <w:lang w:val="en-US"/>
                </w:rPr>
                <w:t>silage</w:t>
              </w:r>
            </w:ins>
            <w:ins w:id="3485" w:author="Hellmann, Simon" w:date="2025-06-10T15:44:00Z">
              <w:r w:rsidR="00620F7A">
                <w:rPr>
                  <w:vertAlign w:val="superscript"/>
                  <w:lang w:val="en-US"/>
                </w:rPr>
                <w:t>d</w:t>
              </w:r>
            </w:ins>
            <w:ins w:id="3486" w:author="Simon Hellmann" w:date="2025-06-09T16:48:00Z">
              <w:del w:id="3487" w:author="Hellmann, Simon" w:date="2025-06-10T15:44:00Z">
                <w:r w:rsidDel="00620F7A">
                  <w:rPr>
                    <w:vertAlign w:val="superscript"/>
                    <w:lang w:val="en-US"/>
                  </w:rPr>
                  <w:delText>c</w:delText>
                </w:r>
              </w:del>
              <w:r>
                <w:rPr>
                  <w:vertAlign w:val="superscript"/>
                  <w:lang w:val="en-US"/>
                </w:rPr>
                <w:t>,</w:t>
              </w:r>
            </w:ins>
            <w:ins w:id="3488" w:author="Hellmann, Simon" w:date="2025-06-10T15:43:00Z">
              <w:r w:rsidR="00620F7A">
                <w:rPr>
                  <w:vertAlign w:val="superscript"/>
                  <w:lang w:val="en-US"/>
                </w:rPr>
                <w:t>e</w:t>
              </w:r>
            </w:ins>
            <w:proofErr w:type="spellEnd"/>
            <w:ins w:id="3489" w:author="Simon Hellmann" w:date="2025-06-09T16:48:00Z">
              <w:del w:id="3490" w:author="Hellmann, Simon" w:date="2025-06-10T15:43:00Z">
                <w:r w:rsidDel="00620F7A">
                  <w:rPr>
                    <w:vertAlign w:val="superscript"/>
                    <w:lang w:val="en-US"/>
                  </w:rPr>
                  <w:delText>d</w:delText>
                </w:r>
              </w:del>
            </w:ins>
          </w:p>
        </w:tc>
        <w:tc>
          <w:tcPr>
            <w:tcW w:w="1506" w:type="dxa"/>
            <w:tcBorders>
              <w:bottom w:val="single" w:sz="4" w:space="0" w:color="auto"/>
            </w:tcBorders>
            <w:vAlign w:val="center"/>
            <w:tcPrChange w:id="3491" w:author="Simon Hellmann" w:date="2025-06-13T15:32:00Z" w16du:dateUtc="2025-06-13T13:32:00Z">
              <w:tcPr>
                <w:tcW w:w="1506" w:type="dxa"/>
                <w:tcBorders>
                  <w:bottom w:val="single" w:sz="4" w:space="0" w:color="auto"/>
                </w:tcBorders>
                <w:vAlign w:val="center"/>
              </w:tcPr>
            </w:tcPrChange>
          </w:tcPr>
          <w:p w14:paraId="0174E65D" w14:textId="65DB766E" w:rsidR="00147B8F" w:rsidRDefault="00147B8F" w:rsidP="00147B8F">
            <w:pPr>
              <w:spacing w:after="0" w:line="276" w:lineRule="auto"/>
              <w:ind w:right="0" w:firstLine="0"/>
              <w:jc w:val="left"/>
              <w:rPr>
                <w:ins w:id="3492" w:author="Simon Hellmann" w:date="2025-06-09T16:48:00Z"/>
                <w:lang w:val="en-US"/>
              </w:rPr>
            </w:pPr>
            <w:ins w:id="3493" w:author="Simon Hellmann" w:date="2025-06-09T16:48:00Z">
              <w:r>
                <w:rPr>
                  <w:lang w:val="en-US"/>
                </w:rPr>
                <w:t>G</w:t>
              </w:r>
              <w:r w:rsidRPr="00531DBF">
                <w:rPr>
                  <w:lang w:val="en-US"/>
                </w:rPr>
                <w:t xml:space="preserve">rass </w:t>
              </w:r>
              <w:proofErr w:type="spellStart"/>
              <w:r w:rsidRPr="00531DBF">
                <w:rPr>
                  <w:lang w:val="en-US"/>
                </w:rPr>
                <w:t>silage</w:t>
              </w:r>
            </w:ins>
            <w:ins w:id="3494" w:author="Hellmann, Simon" w:date="2025-06-10T15:44:00Z">
              <w:r w:rsidR="00620F7A">
                <w:rPr>
                  <w:vertAlign w:val="superscript"/>
                  <w:lang w:val="en-US"/>
                </w:rPr>
                <w:t>d</w:t>
              </w:r>
            </w:ins>
            <w:ins w:id="3495" w:author="Simon Hellmann" w:date="2025-06-09T16:48:00Z">
              <w:del w:id="3496" w:author="Hellmann, Simon" w:date="2025-06-10T15:44:00Z">
                <w:r w:rsidDel="00620F7A">
                  <w:rPr>
                    <w:vertAlign w:val="superscript"/>
                    <w:lang w:val="en-US"/>
                  </w:rPr>
                  <w:delText>c</w:delText>
                </w:r>
              </w:del>
              <w:r>
                <w:rPr>
                  <w:vertAlign w:val="superscript"/>
                  <w:lang w:val="en-US"/>
                </w:rPr>
                <w:t>,</w:t>
              </w:r>
            </w:ins>
            <w:ins w:id="3497" w:author="Hellmann, Simon" w:date="2025-06-10T15:43:00Z">
              <w:r w:rsidR="00620F7A">
                <w:rPr>
                  <w:vertAlign w:val="superscript"/>
                  <w:lang w:val="en-US"/>
                </w:rPr>
                <w:t>e</w:t>
              </w:r>
            </w:ins>
            <w:proofErr w:type="spellEnd"/>
            <w:ins w:id="3498" w:author="Simon Hellmann" w:date="2025-06-09T16:48:00Z">
              <w:del w:id="3499" w:author="Hellmann, Simon" w:date="2025-06-10T15:43:00Z">
                <w:r w:rsidDel="00620F7A">
                  <w:rPr>
                    <w:vertAlign w:val="superscript"/>
                    <w:lang w:val="en-US"/>
                  </w:rPr>
                  <w:delText>d</w:delText>
                </w:r>
              </w:del>
            </w:ins>
          </w:p>
        </w:tc>
        <w:tc>
          <w:tcPr>
            <w:tcW w:w="1976" w:type="dxa"/>
            <w:tcBorders>
              <w:bottom w:val="single" w:sz="4" w:space="0" w:color="auto"/>
            </w:tcBorders>
            <w:vAlign w:val="center"/>
            <w:tcPrChange w:id="3500" w:author="Simon Hellmann" w:date="2025-06-13T15:32:00Z" w16du:dateUtc="2025-06-13T13:32:00Z">
              <w:tcPr>
                <w:tcW w:w="1834" w:type="dxa"/>
                <w:tcBorders>
                  <w:bottom w:val="single" w:sz="4" w:space="0" w:color="auto"/>
                </w:tcBorders>
                <w:vAlign w:val="center"/>
              </w:tcPr>
            </w:tcPrChange>
          </w:tcPr>
          <w:p w14:paraId="7CB62E69" w14:textId="667E4BC5" w:rsidR="00147B8F" w:rsidRDefault="00147B8F" w:rsidP="00147B8F">
            <w:pPr>
              <w:spacing w:after="0" w:line="276" w:lineRule="auto"/>
              <w:ind w:right="0" w:firstLine="0"/>
              <w:jc w:val="left"/>
              <w:rPr>
                <w:ins w:id="3501" w:author="Simon Hellmann" w:date="2025-06-09T16:48:00Z"/>
                <w:lang w:val="en-US"/>
              </w:rPr>
            </w:pPr>
            <w:ins w:id="3502" w:author="Simon Hellmann" w:date="2025-06-09T16:48:00Z">
              <w:r>
                <w:rPr>
                  <w:lang w:val="en-US"/>
                </w:rPr>
                <w:t>S</w:t>
              </w:r>
              <w:r w:rsidRPr="00531DBF">
                <w:rPr>
                  <w:lang w:val="en-US"/>
                </w:rPr>
                <w:t xml:space="preserve">ugar beet </w:t>
              </w:r>
              <w:proofErr w:type="spellStart"/>
              <w:r w:rsidRPr="00531DBF">
                <w:rPr>
                  <w:lang w:val="en-US"/>
                </w:rPr>
                <w:t>silage</w:t>
              </w:r>
            </w:ins>
            <w:ins w:id="3503" w:author="Hellmann, Simon" w:date="2025-06-10T15:44:00Z">
              <w:r w:rsidR="00620F7A">
                <w:rPr>
                  <w:vertAlign w:val="superscript"/>
                  <w:lang w:val="en-US"/>
                </w:rPr>
                <w:t>d,</w:t>
              </w:r>
            </w:ins>
            <w:ins w:id="3504" w:author="Simon Hellmann" w:date="2025-06-09T16:48:00Z">
              <w:del w:id="3505" w:author="Hellmann, Simon" w:date="2025-06-10T15:44:00Z">
                <w:r w:rsidDel="00620F7A">
                  <w:rPr>
                    <w:vertAlign w:val="superscript"/>
                    <w:lang w:val="en-US"/>
                  </w:rPr>
                  <w:delText>c,</w:delText>
                </w:r>
              </w:del>
            </w:ins>
            <w:ins w:id="3506" w:author="Hellmann, Simon" w:date="2025-06-10T15:43:00Z">
              <w:r w:rsidR="00620F7A">
                <w:rPr>
                  <w:vertAlign w:val="superscript"/>
                  <w:lang w:val="en-US"/>
                </w:rPr>
                <w:t>e</w:t>
              </w:r>
            </w:ins>
            <w:proofErr w:type="spellEnd"/>
            <w:ins w:id="3507" w:author="Simon Hellmann" w:date="2025-06-09T16:48:00Z">
              <w:del w:id="3508" w:author="Hellmann, Simon" w:date="2025-06-10T15:43:00Z">
                <w:r w:rsidDel="00620F7A">
                  <w:rPr>
                    <w:vertAlign w:val="superscript"/>
                    <w:lang w:val="en-US"/>
                  </w:rPr>
                  <w:delText>d</w:delText>
                </w:r>
              </w:del>
            </w:ins>
          </w:p>
        </w:tc>
        <w:tc>
          <w:tcPr>
            <w:tcW w:w="1842" w:type="dxa"/>
            <w:tcBorders>
              <w:bottom w:val="single" w:sz="4" w:space="0" w:color="auto"/>
            </w:tcBorders>
            <w:vAlign w:val="center"/>
            <w:tcPrChange w:id="3509" w:author="Simon Hellmann" w:date="2025-06-13T15:32:00Z" w16du:dateUtc="2025-06-13T13:32:00Z">
              <w:tcPr>
                <w:tcW w:w="1667" w:type="dxa"/>
                <w:gridSpan w:val="2"/>
                <w:tcBorders>
                  <w:bottom w:val="single" w:sz="4" w:space="0" w:color="auto"/>
                </w:tcBorders>
                <w:vAlign w:val="center"/>
              </w:tcPr>
            </w:tcPrChange>
          </w:tcPr>
          <w:p w14:paraId="741F6DED" w14:textId="163DDE54" w:rsidR="00147B8F" w:rsidRDefault="00147B8F" w:rsidP="00147B8F">
            <w:pPr>
              <w:spacing w:after="0" w:line="276" w:lineRule="auto"/>
              <w:ind w:right="0" w:firstLine="0"/>
              <w:jc w:val="left"/>
              <w:rPr>
                <w:ins w:id="3510" w:author="Simon Hellmann" w:date="2025-06-09T16:48:00Z"/>
                <w:lang w:val="en-US"/>
              </w:rPr>
            </w:pPr>
            <w:ins w:id="3511" w:author="Simon Hellmann" w:date="2025-06-09T16:48:00Z">
              <w:r>
                <w:rPr>
                  <w:lang w:val="en-US"/>
                </w:rPr>
                <w:t>C</w:t>
              </w:r>
              <w:r w:rsidRPr="00531DBF">
                <w:rPr>
                  <w:lang w:val="en-US"/>
                </w:rPr>
                <w:t xml:space="preserve">attle </w:t>
              </w:r>
              <w:proofErr w:type="spellStart"/>
              <w:r w:rsidRPr="00531DBF">
                <w:rPr>
                  <w:lang w:val="en-US"/>
                </w:rPr>
                <w:t>manure</w:t>
              </w:r>
            </w:ins>
            <w:ins w:id="3512" w:author="Hellmann, Simon" w:date="2025-06-10T15:44:00Z">
              <w:r w:rsidR="00620F7A">
                <w:rPr>
                  <w:vertAlign w:val="superscript"/>
                  <w:lang w:val="en-US"/>
                </w:rPr>
                <w:t>d</w:t>
              </w:r>
            </w:ins>
            <w:ins w:id="3513" w:author="Simon Hellmann" w:date="2025-06-09T16:48:00Z">
              <w:del w:id="3514" w:author="Hellmann, Simon" w:date="2025-06-10T15:44:00Z">
                <w:r w:rsidDel="00620F7A">
                  <w:rPr>
                    <w:vertAlign w:val="superscript"/>
                    <w:lang w:val="en-US"/>
                  </w:rPr>
                  <w:delText>c</w:delText>
                </w:r>
              </w:del>
              <w:r>
                <w:rPr>
                  <w:vertAlign w:val="superscript"/>
                  <w:lang w:val="en-US"/>
                </w:rPr>
                <w:t>,</w:t>
              </w:r>
            </w:ins>
            <w:ins w:id="3515" w:author="Hellmann, Simon" w:date="2025-06-10T15:43:00Z">
              <w:r w:rsidR="00620F7A">
                <w:rPr>
                  <w:vertAlign w:val="superscript"/>
                  <w:lang w:val="en-US"/>
                </w:rPr>
                <w:t>e</w:t>
              </w:r>
            </w:ins>
            <w:proofErr w:type="spellEnd"/>
            <w:ins w:id="3516" w:author="Simon Hellmann" w:date="2025-06-09T16:48:00Z">
              <w:del w:id="3517" w:author="Hellmann, Simon" w:date="2025-06-10T15:43:00Z">
                <w:r w:rsidDel="00620F7A">
                  <w:rPr>
                    <w:vertAlign w:val="superscript"/>
                    <w:lang w:val="en-US"/>
                  </w:rPr>
                  <w:delText>d</w:delText>
                </w:r>
              </w:del>
            </w:ins>
          </w:p>
        </w:tc>
      </w:tr>
      <w:tr w:rsidR="002670A1" w14:paraId="0E5C5EC0" w14:textId="77777777" w:rsidTr="002670A1">
        <w:trPr>
          <w:ins w:id="3518" w:author="Simon Hellmann" w:date="2025-06-09T16:48:00Z"/>
          <w:trPrChange w:id="3519" w:author="Simon Hellmann" w:date="2025-06-13T15:32:00Z" w16du:dateUtc="2025-06-13T13:32:00Z">
            <w:trPr>
              <w:gridAfter w:val="0"/>
            </w:trPr>
          </w:trPrChange>
        </w:trPr>
        <w:tc>
          <w:tcPr>
            <w:tcW w:w="754" w:type="dxa"/>
            <w:tcBorders>
              <w:top w:val="single" w:sz="4" w:space="0" w:color="auto"/>
            </w:tcBorders>
            <w:vAlign w:val="center"/>
            <w:tcPrChange w:id="3520" w:author="Simon Hellmann" w:date="2025-06-13T15:32:00Z" w16du:dateUtc="2025-06-13T13:32:00Z">
              <w:tcPr>
                <w:tcW w:w="754" w:type="dxa"/>
                <w:tcBorders>
                  <w:top w:val="single" w:sz="4" w:space="0" w:color="auto"/>
                </w:tcBorders>
                <w:vAlign w:val="center"/>
              </w:tcPr>
            </w:tcPrChange>
          </w:tcPr>
          <w:p w14:paraId="5ED84E5C" w14:textId="472157FD" w:rsidR="00B4603E" w:rsidRDefault="00B4603E">
            <w:pPr>
              <w:spacing w:after="0" w:line="276" w:lineRule="auto"/>
              <w:ind w:right="0" w:firstLine="0"/>
              <w:jc w:val="right"/>
              <w:rPr>
                <w:ins w:id="3521" w:author="Simon Hellmann" w:date="2025-06-09T16:48:00Z"/>
                <w:lang w:val="en-US"/>
              </w:rPr>
              <w:pPrChange w:id="3522" w:author="Simon Hellmann" w:date="2025-06-09T17:04:00Z">
                <w:pPr>
                  <w:spacing w:after="0" w:line="276" w:lineRule="auto"/>
                  <w:ind w:right="0" w:firstLine="0"/>
                  <w:jc w:val="left"/>
                </w:pPr>
              </w:pPrChange>
            </w:pPr>
            <w:ins w:id="3523" w:author="Simon Hellmann" w:date="2025-06-09T16:48:00Z">
              <w:r>
                <w:rPr>
                  <w:lang w:val="en-US"/>
                </w:rPr>
                <w:t>1</w:t>
              </w:r>
            </w:ins>
          </w:p>
        </w:tc>
        <w:commentRangeStart w:id="3524"/>
        <w:commentRangeStart w:id="3525"/>
        <w:tc>
          <w:tcPr>
            <w:tcW w:w="1793" w:type="dxa"/>
            <w:tcBorders>
              <w:top w:val="single" w:sz="4" w:space="0" w:color="auto"/>
            </w:tcBorders>
            <w:vAlign w:val="center"/>
            <w:tcPrChange w:id="3526" w:author="Simon Hellmann" w:date="2025-06-13T15:32:00Z" w16du:dateUtc="2025-06-13T13:32:00Z">
              <w:tcPr>
                <w:tcW w:w="1793" w:type="dxa"/>
                <w:tcBorders>
                  <w:top w:val="single" w:sz="4" w:space="0" w:color="auto"/>
                </w:tcBorders>
                <w:vAlign w:val="center"/>
              </w:tcPr>
            </w:tcPrChange>
          </w:tcPr>
          <w:p w14:paraId="2B43167C" w14:textId="14D307B2" w:rsidR="00B4603E" w:rsidRDefault="00000000">
            <w:pPr>
              <w:spacing w:after="0" w:line="276" w:lineRule="auto"/>
              <w:ind w:right="0" w:firstLine="0"/>
              <w:jc w:val="center"/>
              <w:rPr>
                <w:ins w:id="3527" w:author="Simon Hellmann" w:date="2025-06-09T16:48:00Z"/>
                <w:lang w:val="en-US"/>
              </w:rPr>
              <w:pPrChange w:id="3528" w:author="Simon Hellmann" w:date="2025-06-09T16:59:00Z">
                <w:pPr>
                  <w:spacing w:after="0" w:line="276" w:lineRule="auto"/>
                  <w:ind w:right="0" w:firstLine="0"/>
                  <w:jc w:val="left"/>
                </w:pPr>
              </w:pPrChange>
            </w:pPr>
            <m:oMathPara>
              <m:oMath>
                <m:sSub>
                  <m:sSubPr>
                    <m:ctrlPr>
                      <w:ins w:id="3529" w:author="Simon Hellmann" w:date="2025-06-09T16:57:00Z">
                        <w:rPr>
                          <w:rFonts w:ascii="Cambria Math" w:hAnsi="Cambria Math"/>
                          <w:i/>
                          <w:lang w:val="en-US"/>
                        </w:rPr>
                      </w:ins>
                    </m:ctrlPr>
                  </m:sSubPr>
                  <m:e>
                    <m:r>
                      <w:ins w:id="3530" w:author="Simon Hellmann" w:date="2025-06-09T16:57:00Z">
                        <w:rPr>
                          <w:rFonts w:ascii="Cambria Math" w:hAnsi="Cambria Math"/>
                          <w:lang w:val="en-US"/>
                        </w:rPr>
                        <m:t>S</m:t>
                      </w:ins>
                    </m:r>
                  </m:e>
                  <m:sub>
                    <m:r>
                      <w:ins w:id="3531" w:author="Simon Hellmann" w:date="2025-06-09T16:57:00Z">
                        <m:rPr>
                          <m:nor/>
                        </m:rPr>
                        <w:rPr>
                          <w:rFonts w:ascii="Cambria Math" w:hAnsi="Cambria Math"/>
                          <w:lang w:val="en-US"/>
                        </w:rPr>
                        <m:t>ac</m:t>
                      </w:ins>
                    </m:r>
                  </m:sub>
                </m:sSub>
                <w:commentRangeEnd w:id="3524"/>
                <m:r>
                  <w:ins w:id="3532" w:author="Simon Hellmann" w:date="2025-06-09T16:57:00Z">
                    <m:rPr>
                      <m:sty m:val="p"/>
                    </m:rPr>
                    <w:rPr>
                      <w:rStyle w:val="Kommentarzeichen"/>
                      <w:rFonts w:ascii="Cambria Math" w:hAnsi="Cambria Math"/>
                    </w:rPr>
                    <w:commentReference w:id="3524"/>
                  </w:ins>
                </m:r>
                <w:commentRangeEnd w:id="3525"/>
                <m:r>
                  <w:ins w:id="3533" w:author="Simon Hellmann" w:date="2025-06-09T16:57:00Z">
                    <m:rPr>
                      <m:sty m:val="p"/>
                    </m:rPr>
                    <w:rPr>
                      <w:rStyle w:val="Kommentarzeichen"/>
                      <w:rFonts w:ascii="Cambria Math" w:hAnsi="Cambria Math"/>
                    </w:rPr>
                    <w:commentReference w:id="3525"/>
                  </w:ins>
                </m:r>
              </m:oMath>
            </m:oMathPara>
          </w:p>
        </w:tc>
        <w:tc>
          <w:tcPr>
            <w:tcW w:w="831" w:type="dxa"/>
            <w:tcBorders>
              <w:top w:val="single" w:sz="4" w:space="0" w:color="auto"/>
            </w:tcBorders>
            <w:vAlign w:val="center"/>
            <w:tcPrChange w:id="3534" w:author="Simon Hellmann" w:date="2025-06-13T15:32:00Z" w16du:dateUtc="2025-06-13T13:32:00Z">
              <w:tcPr>
                <w:tcW w:w="831" w:type="dxa"/>
                <w:tcBorders>
                  <w:top w:val="single" w:sz="4" w:space="0" w:color="auto"/>
                </w:tcBorders>
                <w:vAlign w:val="center"/>
              </w:tcPr>
            </w:tcPrChange>
          </w:tcPr>
          <w:p w14:paraId="47C25E93" w14:textId="0FB22968" w:rsidR="00B4603E" w:rsidRDefault="00B4603E">
            <w:pPr>
              <w:spacing w:after="0" w:line="276" w:lineRule="auto"/>
              <w:ind w:right="0" w:firstLine="0"/>
              <w:jc w:val="right"/>
              <w:rPr>
                <w:ins w:id="3535" w:author="Simon Hellmann" w:date="2025-06-09T16:48:00Z"/>
                <w:lang w:val="en-US"/>
              </w:rPr>
              <w:pPrChange w:id="3536" w:author="Simon Hellmann" w:date="2025-06-09T16:59:00Z">
                <w:pPr>
                  <w:spacing w:after="0" w:line="276" w:lineRule="auto"/>
                  <w:ind w:right="0" w:firstLine="0"/>
                  <w:jc w:val="left"/>
                </w:pPr>
              </w:pPrChange>
            </w:pPr>
            <w:ins w:id="3537" w:author="Simon Hellmann" w:date="2025-06-09T16:59:00Z">
              <w:r w:rsidRPr="00531DBF">
                <w:rPr>
                  <w:lang w:val="en-US"/>
                </w:rPr>
                <w:t>0.0</w:t>
              </w:r>
              <w:r>
                <w:rPr>
                  <w:lang w:val="en-US"/>
                </w:rPr>
                <w:t>5</w:t>
              </w:r>
            </w:ins>
          </w:p>
        </w:tc>
        <w:tc>
          <w:tcPr>
            <w:tcW w:w="1504" w:type="dxa"/>
            <w:tcBorders>
              <w:top w:val="single" w:sz="4" w:space="0" w:color="auto"/>
            </w:tcBorders>
            <w:vAlign w:val="center"/>
            <w:tcPrChange w:id="3538" w:author="Simon Hellmann" w:date="2025-06-13T15:32:00Z" w16du:dateUtc="2025-06-13T13:32:00Z">
              <w:tcPr>
                <w:tcW w:w="1504" w:type="dxa"/>
                <w:tcBorders>
                  <w:top w:val="single" w:sz="4" w:space="0" w:color="auto"/>
                </w:tcBorders>
                <w:vAlign w:val="center"/>
              </w:tcPr>
            </w:tcPrChange>
          </w:tcPr>
          <w:p w14:paraId="06B30AD7" w14:textId="4E6FA71E" w:rsidR="00B4603E" w:rsidRDefault="00B4603E">
            <w:pPr>
              <w:spacing w:after="0" w:line="276" w:lineRule="auto"/>
              <w:ind w:right="0" w:firstLine="0"/>
              <w:jc w:val="right"/>
              <w:rPr>
                <w:ins w:id="3539" w:author="Simon Hellmann" w:date="2025-06-09T16:48:00Z"/>
                <w:lang w:val="en-US"/>
              </w:rPr>
              <w:pPrChange w:id="3540" w:author="Simon Hellmann" w:date="2025-06-09T17:00:00Z">
                <w:pPr>
                  <w:spacing w:after="0" w:line="276" w:lineRule="auto"/>
                  <w:ind w:right="0" w:firstLine="0"/>
                  <w:jc w:val="left"/>
                </w:pPr>
              </w:pPrChange>
            </w:pPr>
            <w:ins w:id="3541" w:author="Simon Hellmann" w:date="2025-06-09T17:00:00Z">
              <w:r>
                <w:rPr>
                  <w:lang w:val="en-US"/>
                </w:rPr>
                <w:t>10.32</w:t>
              </w:r>
            </w:ins>
          </w:p>
        </w:tc>
        <w:tc>
          <w:tcPr>
            <w:tcW w:w="1506" w:type="dxa"/>
            <w:tcBorders>
              <w:top w:val="single" w:sz="4" w:space="0" w:color="auto"/>
            </w:tcBorders>
            <w:vAlign w:val="center"/>
            <w:tcPrChange w:id="3542" w:author="Simon Hellmann" w:date="2025-06-13T15:32:00Z" w16du:dateUtc="2025-06-13T13:32:00Z">
              <w:tcPr>
                <w:tcW w:w="1506" w:type="dxa"/>
                <w:tcBorders>
                  <w:top w:val="single" w:sz="4" w:space="0" w:color="auto"/>
                </w:tcBorders>
                <w:vAlign w:val="center"/>
              </w:tcPr>
            </w:tcPrChange>
          </w:tcPr>
          <w:p w14:paraId="1DB3A0FD" w14:textId="0F88E502" w:rsidR="00B4603E" w:rsidRDefault="00B4603E">
            <w:pPr>
              <w:spacing w:after="0" w:line="276" w:lineRule="auto"/>
              <w:ind w:right="0" w:firstLine="0"/>
              <w:jc w:val="right"/>
              <w:rPr>
                <w:ins w:id="3543" w:author="Simon Hellmann" w:date="2025-06-09T16:48:00Z"/>
                <w:lang w:val="en-US"/>
              </w:rPr>
              <w:pPrChange w:id="3544" w:author="Simon Hellmann" w:date="2025-06-09T17:00:00Z">
                <w:pPr>
                  <w:spacing w:after="0" w:line="276" w:lineRule="auto"/>
                  <w:ind w:right="0" w:firstLine="0"/>
                  <w:jc w:val="left"/>
                </w:pPr>
              </w:pPrChange>
            </w:pPr>
            <w:ins w:id="3545" w:author="Simon Hellmann" w:date="2025-06-09T17:00:00Z">
              <w:r>
                <w:rPr>
                  <w:lang w:val="en-US"/>
                </w:rPr>
                <w:t>10.44</w:t>
              </w:r>
            </w:ins>
          </w:p>
        </w:tc>
        <w:tc>
          <w:tcPr>
            <w:tcW w:w="1976" w:type="dxa"/>
            <w:tcBorders>
              <w:top w:val="single" w:sz="4" w:space="0" w:color="auto"/>
            </w:tcBorders>
            <w:vAlign w:val="center"/>
            <w:tcPrChange w:id="3546" w:author="Simon Hellmann" w:date="2025-06-13T15:32:00Z" w16du:dateUtc="2025-06-13T13:32:00Z">
              <w:tcPr>
                <w:tcW w:w="1834" w:type="dxa"/>
                <w:tcBorders>
                  <w:top w:val="single" w:sz="4" w:space="0" w:color="auto"/>
                </w:tcBorders>
                <w:vAlign w:val="center"/>
              </w:tcPr>
            </w:tcPrChange>
          </w:tcPr>
          <w:p w14:paraId="0F33DD4F" w14:textId="73049DB5" w:rsidR="00B4603E" w:rsidRDefault="00B4603E">
            <w:pPr>
              <w:spacing w:after="0" w:line="276" w:lineRule="auto"/>
              <w:ind w:right="0" w:firstLine="0"/>
              <w:jc w:val="right"/>
              <w:rPr>
                <w:ins w:id="3547" w:author="Simon Hellmann" w:date="2025-06-09T16:48:00Z"/>
                <w:lang w:val="en-US"/>
              </w:rPr>
              <w:pPrChange w:id="3548" w:author="Simon Hellmann" w:date="2025-06-09T17:00:00Z">
                <w:pPr>
                  <w:spacing w:after="0" w:line="276" w:lineRule="auto"/>
                  <w:ind w:right="0" w:firstLine="0"/>
                  <w:jc w:val="left"/>
                </w:pPr>
              </w:pPrChange>
            </w:pPr>
            <w:ins w:id="3549" w:author="Simon Hellmann" w:date="2025-06-09T17:00:00Z">
              <w:r>
                <w:rPr>
                  <w:lang w:val="en-US"/>
                </w:rPr>
                <w:t>8.17</w:t>
              </w:r>
            </w:ins>
          </w:p>
        </w:tc>
        <w:tc>
          <w:tcPr>
            <w:tcW w:w="1842" w:type="dxa"/>
            <w:tcBorders>
              <w:top w:val="single" w:sz="4" w:space="0" w:color="auto"/>
            </w:tcBorders>
            <w:vAlign w:val="center"/>
            <w:tcPrChange w:id="3550" w:author="Simon Hellmann" w:date="2025-06-13T15:32:00Z" w16du:dateUtc="2025-06-13T13:32:00Z">
              <w:tcPr>
                <w:tcW w:w="1667" w:type="dxa"/>
                <w:gridSpan w:val="2"/>
                <w:tcBorders>
                  <w:top w:val="single" w:sz="4" w:space="0" w:color="auto"/>
                </w:tcBorders>
                <w:vAlign w:val="center"/>
              </w:tcPr>
            </w:tcPrChange>
          </w:tcPr>
          <w:p w14:paraId="53BDD98B" w14:textId="19E13A18" w:rsidR="00B4603E" w:rsidRDefault="00B4603E">
            <w:pPr>
              <w:spacing w:after="0" w:line="276" w:lineRule="auto"/>
              <w:ind w:right="0" w:firstLine="0"/>
              <w:jc w:val="right"/>
              <w:rPr>
                <w:ins w:id="3551" w:author="Simon Hellmann" w:date="2025-06-09T16:48:00Z"/>
                <w:lang w:val="en-US"/>
              </w:rPr>
              <w:pPrChange w:id="3552" w:author="Simon Hellmann" w:date="2025-06-09T17:04:00Z">
                <w:pPr>
                  <w:spacing w:after="0" w:line="276" w:lineRule="auto"/>
                  <w:ind w:right="0" w:firstLine="0"/>
                  <w:jc w:val="left"/>
                </w:pPr>
              </w:pPrChange>
            </w:pPr>
            <w:ins w:id="3553" w:author="Simon Hellmann" w:date="2025-06-09T17:01:00Z">
              <w:r>
                <w:rPr>
                  <w:lang w:val="en-US"/>
                </w:rPr>
                <w:t>4.54</w:t>
              </w:r>
            </w:ins>
          </w:p>
        </w:tc>
      </w:tr>
      <w:tr w:rsidR="002670A1" w14:paraId="28DB0E0F" w14:textId="77777777" w:rsidTr="002670A1">
        <w:trPr>
          <w:ins w:id="3554" w:author="Simon Hellmann" w:date="2025-06-09T16:48:00Z"/>
          <w:trPrChange w:id="3555" w:author="Simon Hellmann" w:date="2025-06-13T15:32:00Z" w16du:dateUtc="2025-06-13T13:32:00Z">
            <w:trPr>
              <w:gridAfter w:val="0"/>
            </w:trPr>
          </w:trPrChange>
        </w:trPr>
        <w:tc>
          <w:tcPr>
            <w:tcW w:w="754" w:type="dxa"/>
            <w:vAlign w:val="center"/>
            <w:tcPrChange w:id="3556" w:author="Simon Hellmann" w:date="2025-06-13T15:32:00Z" w16du:dateUtc="2025-06-13T13:32:00Z">
              <w:tcPr>
                <w:tcW w:w="754" w:type="dxa"/>
                <w:vAlign w:val="center"/>
              </w:tcPr>
            </w:tcPrChange>
          </w:tcPr>
          <w:p w14:paraId="47BBBCE9" w14:textId="65395010" w:rsidR="00B4603E" w:rsidRDefault="00B4603E">
            <w:pPr>
              <w:spacing w:after="0" w:line="276" w:lineRule="auto"/>
              <w:ind w:right="0" w:firstLine="0"/>
              <w:jc w:val="right"/>
              <w:rPr>
                <w:ins w:id="3557" w:author="Simon Hellmann" w:date="2025-06-09T16:48:00Z"/>
                <w:lang w:val="en-US"/>
              </w:rPr>
              <w:pPrChange w:id="3558" w:author="Simon Hellmann" w:date="2025-06-09T17:04:00Z">
                <w:pPr>
                  <w:spacing w:after="0" w:line="276" w:lineRule="auto"/>
                  <w:ind w:right="0" w:firstLine="0"/>
                  <w:jc w:val="left"/>
                </w:pPr>
              </w:pPrChange>
            </w:pPr>
            <w:ins w:id="3559" w:author="Simon Hellmann" w:date="2025-06-09T16:48:00Z">
              <w:r>
                <w:rPr>
                  <w:lang w:val="en-US"/>
                </w:rPr>
                <w:t>2</w:t>
              </w:r>
            </w:ins>
          </w:p>
        </w:tc>
        <w:tc>
          <w:tcPr>
            <w:tcW w:w="1793" w:type="dxa"/>
            <w:vAlign w:val="center"/>
            <w:tcPrChange w:id="3560" w:author="Simon Hellmann" w:date="2025-06-13T15:32:00Z" w16du:dateUtc="2025-06-13T13:32:00Z">
              <w:tcPr>
                <w:tcW w:w="1793" w:type="dxa"/>
                <w:vAlign w:val="center"/>
              </w:tcPr>
            </w:tcPrChange>
          </w:tcPr>
          <w:p w14:paraId="084B24B8" w14:textId="523692C5" w:rsidR="00B4603E" w:rsidRDefault="00000000">
            <w:pPr>
              <w:spacing w:after="0" w:line="276" w:lineRule="auto"/>
              <w:ind w:right="0" w:firstLine="0"/>
              <w:jc w:val="center"/>
              <w:rPr>
                <w:ins w:id="3561" w:author="Simon Hellmann" w:date="2025-06-09T16:48:00Z"/>
                <w:lang w:val="en-US"/>
              </w:rPr>
              <w:pPrChange w:id="3562" w:author="Simon Hellmann" w:date="2025-06-09T16:59:00Z">
                <w:pPr>
                  <w:spacing w:after="0" w:line="276" w:lineRule="auto"/>
                  <w:ind w:right="0" w:firstLine="0"/>
                  <w:jc w:val="left"/>
                </w:pPr>
              </w:pPrChange>
            </w:pPr>
            <m:oMathPara>
              <m:oMath>
                <m:sSub>
                  <m:sSubPr>
                    <m:ctrlPr>
                      <w:ins w:id="3563" w:author="Simon Hellmann" w:date="2025-06-09T16:57:00Z">
                        <w:rPr>
                          <w:rFonts w:ascii="Cambria Math" w:hAnsi="Cambria Math"/>
                          <w:i/>
                          <w:lang w:val="en-US"/>
                        </w:rPr>
                      </w:ins>
                    </m:ctrlPr>
                  </m:sSubPr>
                  <m:e>
                    <m:r>
                      <w:ins w:id="3564" w:author="Simon Hellmann" w:date="2025-06-09T16:57:00Z">
                        <w:rPr>
                          <w:rFonts w:ascii="Cambria Math" w:hAnsi="Cambria Math"/>
                          <w:lang w:val="en-US"/>
                        </w:rPr>
                        <m:t>S</m:t>
                      </w:ins>
                    </m:r>
                  </m:e>
                  <m:sub>
                    <m:r>
                      <w:ins w:id="3565" w:author="Simon Hellmann" w:date="2025-06-09T16:57:00Z">
                        <m:rPr>
                          <m:sty m:val="p"/>
                        </m:rPr>
                        <w:rPr>
                          <w:rFonts w:ascii="Cambria Math" w:hAnsi="Cambria Math"/>
                          <w:lang w:val="en-US"/>
                        </w:rPr>
                        <m:t>ch4</m:t>
                      </w:ins>
                    </m:r>
                  </m:sub>
                </m:sSub>
              </m:oMath>
            </m:oMathPara>
          </w:p>
        </w:tc>
        <w:tc>
          <w:tcPr>
            <w:tcW w:w="831" w:type="dxa"/>
            <w:vAlign w:val="center"/>
            <w:tcPrChange w:id="3566" w:author="Simon Hellmann" w:date="2025-06-13T15:32:00Z" w16du:dateUtc="2025-06-13T13:32:00Z">
              <w:tcPr>
                <w:tcW w:w="831" w:type="dxa"/>
                <w:vAlign w:val="center"/>
              </w:tcPr>
            </w:tcPrChange>
          </w:tcPr>
          <w:p w14:paraId="45CC53CD" w14:textId="40EB2C89" w:rsidR="00B4603E" w:rsidRDefault="00B4603E">
            <w:pPr>
              <w:spacing w:after="0" w:line="276" w:lineRule="auto"/>
              <w:ind w:right="0" w:firstLine="0"/>
              <w:jc w:val="right"/>
              <w:rPr>
                <w:ins w:id="3567" w:author="Simon Hellmann" w:date="2025-06-09T16:48:00Z"/>
                <w:lang w:val="en-US"/>
              </w:rPr>
              <w:pPrChange w:id="3568" w:author="Simon Hellmann" w:date="2025-06-09T16:59:00Z">
                <w:pPr>
                  <w:spacing w:after="0" w:line="276" w:lineRule="auto"/>
                  <w:ind w:right="0" w:firstLine="0"/>
                  <w:jc w:val="left"/>
                </w:pPr>
              </w:pPrChange>
            </w:pPr>
            <w:ins w:id="3569" w:author="Simon Hellmann" w:date="2025-06-09T16:59:00Z">
              <w:r w:rsidRPr="00531DBF">
                <w:rPr>
                  <w:lang w:val="en-US"/>
                </w:rPr>
                <w:t>0.01</w:t>
              </w:r>
            </w:ins>
          </w:p>
        </w:tc>
        <w:tc>
          <w:tcPr>
            <w:tcW w:w="1504" w:type="dxa"/>
            <w:vAlign w:val="center"/>
            <w:tcPrChange w:id="3570" w:author="Simon Hellmann" w:date="2025-06-13T15:32:00Z" w16du:dateUtc="2025-06-13T13:32:00Z">
              <w:tcPr>
                <w:tcW w:w="1504" w:type="dxa"/>
                <w:vAlign w:val="center"/>
              </w:tcPr>
            </w:tcPrChange>
          </w:tcPr>
          <w:p w14:paraId="4AB7B8B6" w14:textId="2C6B034A" w:rsidR="00B4603E" w:rsidRDefault="00B4603E">
            <w:pPr>
              <w:spacing w:after="0" w:line="276" w:lineRule="auto"/>
              <w:ind w:right="0" w:firstLine="0"/>
              <w:jc w:val="right"/>
              <w:rPr>
                <w:ins w:id="3571" w:author="Simon Hellmann" w:date="2025-06-09T16:48:00Z"/>
                <w:lang w:val="en-US"/>
              </w:rPr>
              <w:pPrChange w:id="3572" w:author="Simon Hellmann" w:date="2025-06-09T17:00:00Z">
                <w:pPr>
                  <w:spacing w:after="0" w:line="276" w:lineRule="auto"/>
                  <w:ind w:right="0" w:firstLine="0"/>
                  <w:jc w:val="left"/>
                </w:pPr>
              </w:pPrChange>
            </w:pPr>
            <w:ins w:id="3573" w:author="Simon Hellmann" w:date="2025-06-09T17:00:00Z">
              <w:r>
                <w:rPr>
                  <w:lang w:val="en-US"/>
                </w:rPr>
                <w:t>0.00</w:t>
              </w:r>
            </w:ins>
          </w:p>
        </w:tc>
        <w:tc>
          <w:tcPr>
            <w:tcW w:w="1506" w:type="dxa"/>
            <w:vAlign w:val="center"/>
            <w:tcPrChange w:id="3574" w:author="Simon Hellmann" w:date="2025-06-13T15:32:00Z" w16du:dateUtc="2025-06-13T13:32:00Z">
              <w:tcPr>
                <w:tcW w:w="1506" w:type="dxa"/>
                <w:vAlign w:val="center"/>
              </w:tcPr>
            </w:tcPrChange>
          </w:tcPr>
          <w:p w14:paraId="053604C6" w14:textId="11C62B10" w:rsidR="00B4603E" w:rsidRDefault="00B4603E">
            <w:pPr>
              <w:spacing w:after="0" w:line="276" w:lineRule="auto"/>
              <w:ind w:right="0" w:firstLine="0"/>
              <w:jc w:val="right"/>
              <w:rPr>
                <w:ins w:id="3575" w:author="Simon Hellmann" w:date="2025-06-09T16:48:00Z"/>
                <w:lang w:val="en-US"/>
              </w:rPr>
              <w:pPrChange w:id="3576" w:author="Simon Hellmann" w:date="2025-06-09T17:00:00Z">
                <w:pPr>
                  <w:spacing w:after="0" w:line="276" w:lineRule="auto"/>
                  <w:ind w:right="0" w:firstLine="0"/>
                  <w:jc w:val="left"/>
                </w:pPr>
              </w:pPrChange>
            </w:pPr>
            <w:ins w:id="3577" w:author="Simon Hellmann" w:date="2025-06-09T17:00:00Z">
              <w:r>
                <w:rPr>
                  <w:lang w:val="en-US"/>
                </w:rPr>
                <w:t>0.00</w:t>
              </w:r>
            </w:ins>
          </w:p>
        </w:tc>
        <w:tc>
          <w:tcPr>
            <w:tcW w:w="1976" w:type="dxa"/>
            <w:vAlign w:val="center"/>
            <w:tcPrChange w:id="3578" w:author="Simon Hellmann" w:date="2025-06-13T15:32:00Z" w16du:dateUtc="2025-06-13T13:32:00Z">
              <w:tcPr>
                <w:tcW w:w="1834" w:type="dxa"/>
                <w:vAlign w:val="center"/>
              </w:tcPr>
            </w:tcPrChange>
          </w:tcPr>
          <w:p w14:paraId="0461CD91" w14:textId="1323309A" w:rsidR="00B4603E" w:rsidRDefault="00B4603E">
            <w:pPr>
              <w:spacing w:after="0" w:line="276" w:lineRule="auto"/>
              <w:ind w:right="0" w:firstLine="0"/>
              <w:jc w:val="right"/>
              <w:rPr>
                <w:ins w:id="3579" w:author="Simon Hellmann" w:date="2025-06-09T16:48:00Z"/>
                <w:lang w:val="en-US"/>
              </w:rPr>
              <w:pPrChange w:id="3580" w:author="Simon Hellmann" w:date="2025-06-09T17:00:00Z">
                <w:pPr>
                  <w:spacing w:after="0" w:line="276" w:lineRule="auto"/>
                  <w:ind w:right="0" w:firstLine="0"/>
                  <w:jc w:val="left"/>
                </w:pPr>
              </w:pPrChange>
            </w:pPr>
            <w:ins w:id="3581" w:author="Simon Hellmann" w:date="2025-06-09T17:00:00Z">
              <w:r>
                <w:rPr>
                  <w:lang w:val="en-US"/>
                </w:rPr>
                <w:t>0.00</w:t>
              </w:r>
            </w:ins>
          </w:p>
        </w:tc>
        <w:tc>
          <w:tcPr>
            <w:tcW w:w="1842" w:type="dxa"/>
            <w:vAlign w:val="center"/>
            <w:tcPrChange w:id="3582" w:author="Simon Hellmann" w:date="2025-06-13T15:32:00Z" w16du:dateUtc="2025-06-13T13:32:00Z">
              <w:tcPr>
                <w:tcW w:w="1667" w:type="dxa"/>
                <w:gridSpan w:val="2"/>
                <w:vAlign w:val="center"/>
              </w:tcPr>
            </w:tcPrChange>
          </w:tcPr>
          <w:p w14:paraId="3717D88B" w14:textId="707E6037" w:rsidR="00B4603E" w:rsidRDefault="00B4603E">
            <w:pPr>
              <w:spacing w:after="0" w:line="276" w:lineRule="auto"/>
              <w:ind w:right="0" w:firstLine="0"/>
              <w:jc w:val="right"/>
              <w:rPr>
                <w:ins w:id="3583" w:author="Simon Hellmann" w:date="2025-06-09T16:48:00Z"/>
                <w:lang w:val="en-US"/>
              </w:rPr>
              <w:pPrChange w:id="3584" w:author="Simon Hellmann" w:date="2025-06-09T17:04:00Z">
                <w:pPr>
                  <w:spacing w:after="0" w:line="276" w:lineRule="auto"/>
                  <w:ind w:right="0" w:firstLine="0"/>
                  <w:jc w:val="left"/>
                </w:pPr>
              </w:pPrChange>
            </w:pPr>
            <w:ins w:id="3585" w:author="Simon Hellmann" w:date="2025-06-09T17:01:00Z">
              <w:r>
                <w:rPr>
                  <w:lang w:val="en-US"/>
                </w:rPr>
                <w:t>0.00</w:t>
              </w:r>
            </w:ins>
          </w:p>
        </w:tc>
      </w:tr>
      <w:tr w:rsidR="002670A1" w14:paraId="3F90B44A" w14:textId="77777777" w:rsidTr="002670A1">
        <w:trPr>
          <w:ins w:id="3586" w:author="Simon Hellmann" w:date="2025-06-09T16:48:00Z"/>
          <w:trPrChange w:id="3587" w:author="Simon Hellmann" w:date="2025-06-13T15:32:00Z" w16du:dateUtc="2025-06-13T13:32:00Z">
            <w:trPr>
              <w:gridAfter w:val="0"/>
            </w:trPr>
          </w:trPrChange>
        </w:trPr>
        <w:tc>
          <w:tcPr>
            <w:tcW w:w="754" w:type="dxa"/>
            <w:vAlign w:val="center"/>
            <w:tcPrChange w:id="3588" w:author="Simon Hellmann" w:date="2025-06-13T15:32:00Z" w16du:dateUtc="2025-06-13T13:32:00Z">
              <w:tcPr>
                <w:tcW w:w="754" w:type="dxa"/>
                <w:vAlign w:val="center"/>
              </w:tcPr>
            </w:tcPrChange>
          </w:tcPr>
          <w:p w14:paraId="76B72CD0" w14:textId="62C156C5" w:rsidR="00B4603E" w:rsidRDefault="00B4603E">
            <w:pPr>
              <w:spacing w:after="0" w:line="276" w:lineRule="auto"/>
              <w:ind w:right="0" w:firstLine="0"/>
              <w:jc w:val="right"/>
              <w:rPr>
                <w:ins w:id="3589" w:author="Simon Hellmann" w:date="2025-06-09T16:48:00Z"/>
                <w:lang w:val="en-US"/>
              </w:rPr>
              <w:pPrChange w:id="3590" w:author="Simon Hellmann" w:date="2025-06-09T17:04:00Z">
                <w:pPr>
                  <w:spacing w:after="0" w:line="276" w:lineRule="auto"/>
                  <w:ind w:right="0" w:firstLine="0"/>
                  <w:jc w:val="left"/>
                </w:pPr>
              </w:pPrChange>
            </w:pPr>
            <w:ins w:id="3591" w:author="Simon Hellmann" w:date="2025-06-09T16:48:00Z">
              <w:r>
                <w:rPr>
                  <w:lang w:val="en-US"/>
                </w:rPr>
                <w:t>3</w:t>
              </w:r>
            </w:ins>
          </w:p>
        </w:tc>
        <w:tc>
          <w:tcPr>
            <w:tcW w:w="1793" w:type="dxa"/>
            <w:vAlign w:val="center"/>
            <w:tcPrChange w:id="3592" w:author="Simon Hellmann" w:date="2025-06-13T15:32:00Z" w16du:dateUtc="2025-06-13T13:32:00Z">
              <w:tcPr>
                <w:tcW w:w="1793" w:type="dxa"/>
                <w:vAlign w:val="center"/>
              </w:tcPr>
            </w:tcPrChange>
          </w:tcPr>
          <w:p w14:paraId="6C3F1FD2" w14:textId="12A97612" w:rsidR="00B4603E" w:rsidRDefault="00000000">
            <w:pPr>
              <w:spacing w:after="0" w:line="276" w:lineRule="auto"/>
              <w:ind w:right="0" w:firstLine="0"/>
              <w:jc w:val="center"/>
              <w:rPr>
                <w:ins w:id="3593" w:author="Simon Hellmann" w:date="2025-06-09T16:48:00Z"/>
                <w:lang w:val="en-US"/>
              </w:rPr>
              <w:pPrChange w:id="3594" w:author="Simon Hellmann" w:date="2025-06-09T16:59:00Z">
                <w:pPr>
                  <w:spacing w:after="0" w:line="276" w:lineRule="auto"/>
                  <w:ind w:right="0" w:firstLine="0"/>
                  <w:jc w:val="left"/>
                </w:pPr>
              </w:pPrChange>
            </w:pPr>
            <m:oMathPara>
              <m:oMath>
                <m:sSub>
                  <m:sSubPr>
                    <m:ctrlPr>
                      <w:ins w:id="3595" w:author="Simon Hellmann" w:date="2025-06-09T16:57:00Z">
                        <w:rPr>
                          <w:rFonts w:ascii="Cambria Math" w:hAnsi="Cambria Math"/>
                          <w:i/>
                          <w:lang w:val="en-US"/>
                        </w:rPr>
                      </w:ins>
                    </m:ctrlPr>
                  </m:sSubPr>
                  <m:e>
                    <m:r>
                      <w:ins w:id="3596" w:author="Simon Hellmann" w:date="2025-06-09T16:57:00Z">
                        <w:rPr>
                          <w:rFonts w:ascii="Cambria Math" w:hAnsi="Cambria Math"/>
                          <w:lang w:val="en-US"/>
                        </w:rPr>
                        <m:t>S</m:t>
                      </w:ins>
                    </m:r>
                  </m:e>
                  <m:sub>
                    <m:r>
                      <w:ins w:id="3597" w:author="Simon Hellmann" w:date="2025-06-09T16:57:00Z">
                        <m:rPr>
                          <m:sty m:val="p"/>
                        </m:rPr>
                        <w:rPr>
                          <w:rFonts w:ascii="Cambria Math" w:hAnsi="Cambria Math"/>
                          <w:lang w:val="en-US"/>
                        </w:rPr>
                        <m:t>IC</m:t>
                      </w:ins>
                    </m:r>
                  </m:sub>
                </m:sSub>
              </m:oMath>
            </m:oMathPara>
          </w:p>
        </w:tc>
        <w:tc>
          <w:tcPr>
            <w:tcW w:w="831" w:type="dxa"/>
            <w:vAlign w:val="center"/>
            <w:tcPrChange w:id="3598" w:author="Simon Hellmann" w:date="2025-06-13T15:32:00Z" w16du:dateUtc="2025-06-13T13:32:00Z">
              <w:tcPr>
                <w:tcW w:w="831" w:type="dxa"/>
                <w:vAlign w:val="center"/>
              </w:tcPr>
            </w:tcPrChange>
          </w:tcPr>
          <w:p w14:paraId="4CB4A9A8" w14:textId="19184EA0" w:rsidR="00B4603E" w:rsidRDefault="00B4603E">
            <w:pPr>
              <w:spacing w:after="0" w:line="276" w:lineRule="auto"/>
              <w:ind w:right="0" w:firstLine="0"/>
              <w:jc w:val="right"/>
              <w:rPr>
                <w:ins w:id="3599" w:author="Simon Hellmann" w:date="2025-06-09T16:48:00Z"/>
                <w:lang w:val="en-US"/>
              </w:rPr>
              <w:pPrChange w:id="3600" w:author="Simon Hellmann" w:date="2025-06-09T16:59:00Z">
                <w:pPr>
                  <w:spacing w:after="0" w:line="276" w:lineRule="auto"/>
                  <w:ind w:right="0" w:firstLine="0"/>
                  <w:jc w:val="left"/>
                </w:pPr>
              </w:pPrChange>
            </w:pPr>
            <w:ins w:id="3601" w:author="Simon Hellmann" w:date="2025-06-09T16:59:00Z">
              <w:r>
                <w:rPr>
                  <w:lang w:val="en-US"/>
                </w:rPr>
                <w:t>4.97</w:t>
              </w:r>
            </w:ins>
          </w:p>
        </w:tc>
        <w:tc>
          <w:tcPr>
            <w:tcW w:w="1504" w:type="dxa"/>
            <w:vAlign w:val="center"/>
            <w:tcPrChange w:id="3602" w:author="Simon Hellmann" w:date="2025-06-13T15:32:00Z" w16du:dateUtc="2025-06-13T13:32:00Z">
              <w:tcPr>
                <w:tcW w:w="1504" w:type="dxa"/>
                <w:vAlign w:val="center"/>
              </w:tcPr>
            </w:tcPrChange>
          </w:tcPr>
          <w:p w14:paraId="49DD814D" w14:textId="2069FC1C" w:rsidR="00B4603E" w:rsidRDefault="00B4603E">
            <w:pPr>
              <w:spacing w:after="0" w:line="276" w:lineRule="auto"/>
              <w:ind w:right="0" w:firstLine="0"/>
              <w:jc w:val="right"/>
              <w:rPr>
                <w:ins w:id="3603" w:author="Simon Hellmann" w:date="2025-06-09T16:48:00Z"/>
                <w:lang w:val="en-US"/>
              </w:rPr>
              <w:pPrChange w:id="3604" w:author="Simon Hellmann" w:date="2025-06-09T17:00:00Z">
                <w:pPr>
                  <w:spacing w:after="0" w:line="276" w:lineRule="auto"/>
                  <w:ind w:right="0" w:firstLine="0"/>
                  <w:jc w:val="left"/>
                </w:pPr>
              </w:pPrChange>
            </w:pPr>
            <w:ins w:id="3605" w:author="Simon Hellmann" w:date="2025-06-09T17:00:00Z">
              <w:r>
                <w:rPr>
                  <w:lang w:val="en-US"/>
                </w:rPr>
                <w:t>0.00</w:t>
              </w:r>
            </w:ins>
          </w:p>
        </w:tc>
        <w:tc>
          <w:tcPr>
            <w:tcW w:w="1506" w:type="dxa"/>
            <w:vAlign w:val="center"/>
            <w:tcPrChange w:id="3606" w:author="Simon Hellmann" w:date="2025-06-13T15:32:00Z" w16du:dateUtc="2025-06-13T13:32:00Z">
              <w:tcPr>
                <w:tcW w:w="1506" w:type="dxa"/>
                <w:vAlign w:val="center"/>
              </w:tcPr>
            </w:tcPrChange>
          </w:tcPr>
          <w:p w14:paraId="51B636B2" w14:textId="7A6EB42A" w:rsidR="00B4603E" w:rsidRDefault="00B4603E">
            <w:pPr>
              <w:spacing w:after="0" w:line="276" w:lineRule="auto"/>
              <w:ind w:right="0" w:firstLine="0"/>
              <w:jc w:val="right"/>
              <w:rPr>
                <w:ins w:id="3607" w:author="Simon Hellmann" w:date="2025-06-09T16:48:00Z"/>
                <w:lang w:val="en-US"/>
              </w:rPr>
              <w:pPrChange w:id="3608" w:author="Simon Hellmann" w:date="2025-06-09T17:00:00Z">
                <w:pPr>
                  <w:spacing w:after="0" w:line="276" w:lineRule="auto"/>
                  <w:ind w:right="0" w:firstLine="0"/>
                  <w:jc w:val="left"/>
                </w:pPr>
              </w:pPrChange>
            </w:pPr>
            <w:ins w:id="3609" w:author="Simon Hellmann" w:date="2025-06-09T17:00:00Z">
              <w:r>
                <w:rPr>
                  <w:lang w:val="en-US"/>
                </w:rPr>
                <w:t>0.00</w:t>
              </w:r>
            </w:ins>
          </w:p>
        </w:tc>
        <w:tc>
          <w:tcPr>
            <w:tcW w:w="1976" w:type="dxa"/>
            <w:vAlign w:val="center"/>
            <w:tcPrChange w:id="3610" w:author="Simon Hellmann" w:date="2025-06-13T15:32:00Z" w16du:dateUtc="2025-06-13T13:32:00Z">
              <w:tcPr>
                <w:tcW w:w="1834" w:type="dxa"/>
                <w:vAlign w:val="center"/>
              </w:tcPr>
            </w:tcPrChange>
          </w:tcPr>
          <w:p w14:paraId="565D2EB1" w14:textId="480C438F" w:rsidR="00B4603E" w:rsidRDefault="00B4603E">
            <w:pPr>
              <w:spacing w:after="0" w:line="276" w:lineRule="auto"/>
              <w:ind w:right="0" w:firstLine="0"/>
              <w:jc w:val="right"/>
              <w:rPr>
                <w:ins w:id="3611" w:author="Simon Hellmann" w:date="2025-06-09T16:48:00Z"/>
                <w:lang w:val="en-US"/>
              </w:rPr>
              <w:pPrChange w:id="3612" w:author="Simon Hellmann" w:date="2025-06-09T17:00:00Z">
                <w:pPr>
                  <w:spacing w:after="0" w:line="276" w:lineRule="auto"/>
                  <w:ind w:right="0" w:firstLine="0"/>
                  <w:jc w:val="left"/>
                </w:pPr>
              </w:pPrChange>
            </w:pPr>
            <w:ins w:id="3613" w:author="Simon Hellmann" w:date="2025-06-09T17:00:00Z">
              <w:r>
                <w:rPr>
                  <w:lang w:val="en-US"/>
                </w:rPr>
                <w:t>0.00</w:t>
              </w:r>
            </w:ins>
          </w:p>
        </w:tc>
        <w:tc>
          <w:tcPr>
            <w:tcW w:w="1842" w:type="dxa"/>
            <w:vAlign w:val="center"/>
            <w:tcPrChange w:id="3614" w:author="Simon Hellmann" w:date="2025-06-13T15:32:00Z" w16du:dateUtc="2025-06-13T13:32:00Z">
              <w:tcPr>
                <w:tcW w:w="1667" w:type="dxa"/>
                <w:gridSpan w:val="2"/>
                <w:vAlign w:val="center"/>
              </w:tcPr>
            </w:tcPrChange>
          </w:tcPr>
          <w:p w14:paraId="4FD528F2" w14:textId="3B3E1258" w:rsidR="00B4603E" w:rsidRDefault="00B4603E">
            <w:pPr>
              <w:spacing w:after="0" w:line="276" w:lineRule="auto"/>
              <w:ind w:right="0" w:firstLine="0"/>
              <w:jc w:val="right"/>
              <w:rPr>
                <w:ins w:id="3615" w:author="Simon Hellmann" w:date="2025-06-09T16:48:00Z"/>
                <w:lang w:val="en-US"/>
              </w:rPr>
              <w:pPrChange w:id="3616" w:author="Simon Hellmann" w:date="2025-06-09T17:04:00Z">
                <w:pPr>
                  <w:spacing w:after="0" w:line="276" w:lineRule="auto"/>
                  <w:ind w:right="0" w:firstLine="0"/>
                  <w:jc w:val="left"/>
                </w:pPr>
              </w:pPrChange>
            </w:pPr>
            <w:ins w:id="3617" w:author="Simon Hellmann" w:date="2025-06-09T17:01:00Z">
              <w:r>
                <w:rPr>
                  <w:lang w:val="en-US"/>
                </w:rPr>
                <w:t>0.00</w:t>
              </w:r>
            </w:ins>
          </w:p>
        </w:tc>
      </w:tr>
      <w:tr w:rsidR="002670A1" w14:paraId="695FDF73" w14:textId="77777777" w:rsidTr="002670A1">
        <w:trPr>
          <w:ins w:id="3618" w:author="Simon Hellmann" w:date="2025-06-09T16:48:00Z"/>
          <w:trPrChange w:id="3619" w:author="Simon Hellmann" w:date="2025-06-13T15:32:00Z" w16du:dateUtc="2025-06-13T13:32:00Z">
            <w:trPr>
              <w:gridAfter w:val="0"/>
            </w:trPr>
          </w:trPrChange>
        </w:trPr>
        <w:tc>
          <w:tcPr>
            <w:tcW w:w="754" w:type="dxa"/>
            <w:vAlign w:val="center"/>
            <w:tcPrChange w:id="3620" w:author="Simon Hellmann" w:date="2025-06-13T15:32:00Z" w16du:dateUtc="2025-06-13T13:32:00Z">
              <w:tcPr>
                <w:tcW w:w="754" w:type="dxa"/>
                <w:vAlign w:val="center"/>
              </w:tcPr>
            </w:tcPrChange>
          </w:tcPr>
          <w:p w14:paraId="2D6155B3" w14:textId="2E2A9F0E" w:rsidR="00B4603E" w:rsidRDefault="00B4603E">
            <w:pPr>
              <w:spacing w:after="0" w:line="276" w:lineRule="auto"/>
              <w:ind w:right="0" w:firstLine="0"/>
              <w:jc w:val="right"/>
              <w:rPr>
                <w:ins w:id="3621" w:author="Simon Hellmann" w:date="2025-06-09T16:48:00Z"/>
                <w:lang w:val="en-US"/>
              </w:rPr>
              <w:pPrChange w:id="3622" w:author="Simon Hellmann" w:date="2025-06-09T17:04:00Z">
                <w:pPr>
                  <w:spacing w:after="0" w:line="276" w:lineRule="auto"/>
                  <w:ind w:right="0" w:firstLine="0"/>
                  <w:jc w:val="left"/>
                </w:pPr>
              </w:pPrChange>
            </w:pPr>
            <w:ins w:id="3623" w:author="Simon Hellmann" w:date="2025-06-09T16:48:00Z">
              <w:r>
                <w:rPr>
                  <w:lang w:val="en-US"/>
                </w:rPr>
                <w:t xml:space="preserve">4 </w:t>
              </w:r>
            </w:ins>
          </w:p>
        </w:tc>
        <w:tc>
          <w:tcPr>
            <w:tcW w:w="1793" w:type="dxa"/>
            <w:vAlign w:val="center"/>
            <w:tcPrChange w:id="3624" w:author="Simon Hellmann" w:date="2025-06-13T15:32:00Z" w16du:dateUtc="2025-06-13T13:32:00Z">
              <w:tcPr>
                <w:tcW w:w="1793" w:type="dxa"/>
                <w:vAlign w:val="center"/>
              </w:tcPr>
            </w:tcPrChange>
          </w:tcPr>
          <w:p w14:paraId="0A216D34" w14:textId="0A23569A" w:rsidR="00B4603E" w:rsidRDefault="00000000">
            <w:pPr>
              <w:spacing w:after="0" w:line="276" w:lineRule="auto"/>
              <w:ind w:right="0" w:firstLine="0"/>
              <w:jc w:val="center"/>
              <w:rPr>
                <w:ins w:id="3625" w:author="Simon Hellmann" w:date="2025-06-09T16:48:00Z"/>
                <w:lang w:val="en-US"/>
              </w:rPr>
              <w:pPrChange w:id="3626" w:author="Simon Hellmann" w:date="2025-06-09T16:59:00Z">
                <w:pPr>
                  <w:spacing w:after="0" w:line="276" w:lineRule="auto"/>
                  <w:ind w:right="0" w:firstLine="0"/>
                  <w:jc w:val="left"/>
                </w:pPr>
              </w:pPrChange>
            </w:pPr>
            <m:oMathPara>
              <m:oMath>
                <m:sSub>
                  <m:sSubPr>
                    <m:ctrlPr>
                      <w:ins w:id="3627" w:author="Simon Hellmann" w:date="2025-06-09T16:57:00Z">
                        <w:rPr>
                          <w:rFonts w:ascii="Cambria Math" w:hAnsi="Cambria Math"/>
                          <w:i/>
                          <w:lang w:val="en-US"/>
                        </w:rPr>
                      </w:ins>
                    </m:ctrlPr>
                  </m:sSubPr>
                  <m:e>
                    <m:r>
                      <w:ins w:id="3628" w:author="Simon Hellmann" w:date="2025-06-09T16:57:00Z">
                        <w:rPr>
                          <w:rFonts w:ascii="Cambria Math" w:hAnsi="Cambria Math"/>
                          <w:lang w:val="en-US"/>
                        </w:rPr>
                        <m:t>S</m:t>
                      </w:ins>
                    </m:r>
                  </m:e>
                  <m:sub>
                    <m:r>
                      <w:ins w:id="3629" w:author="Simon Hellmann" w:date="2025-06-09T16:57:00Z">
                        <m:rPr>
                          <m:nor/>
                        </m:rPr>
                        <w:rPr>
                          <w:rFonts w:ascii="Cambria Math" w:hAnsi="Cambria Math"/>
                          <w:lang w:val="en-US"/>
                        </w:rPr>
                        <m:t>IN</m:t>
                      </w:ins>
                    </m:r>
                  </m:sub>
                </m:sSub>
              </m:oMath>
            </m:oMathPara>
          </w:p>
        </w:tc>
        <w:tc>
          <w:tcPr>
            <w:tcW w:w="831" w:type="dxa"/>
            <w:vAlign w:val="center"/>
            <w:tcPrChange w:id="3630" w:author="Simon Hellmann" w:date="2025-06-13T15:32:00Z" w16du:dateUtc="2025-06-13T13:32:00Z">
              <w:tcPr>
                <w:tcW w:w="831" w:type="dxa"/>
                <w:vAlign w:val="center"/>
              </w:tcPr>
            </w:tcPrChange>
          </w:tcPr>
          <w:p w14:paraId="3F6707B5" w14:textId="548D1535" w:rsidR="00B4603E" w:rsidRDefault="00B4603E">
            <w:pPr>
              <w:spacing w:after="0" w:line="276" w:lineRule="auto"/>
              <w:ind w:right="0" w:firstLine="0"/>
              <w:jc w:val="right"/>
              <w:rPr>
                <w:ins w:id="3631" w:author="Simon Hellmann" w:date="2025-06-09T16:48:00Z"/>
                <w:lang w:val="en-US"/>
              </w:rPr>
              <w:pPrChange w:id="3632" w:author="Simon Hellmann" w:date="2025-06-09T16:59:00Z">
                <w:pPr>
                  <w:spacing w:after="0" w:line="276" w:lineRule="auto"/>
                  <w:ind w:right="0" w:firstLine="0"/>
                  <w:jc w:val="left"/>
                </w:pPr>
              </w:pPrChange>
            </w:pPr>
            <w:ins w:id="3633" w:author="Simon Hellmann" w:date="2025-06-09T16:59:00Z">
              <w:r>
                <w:rPr>
                  <w:lang w:val="en-US"/>
                </w:rPr>
                <w:t>0.96</w:t>
              </w:r>
            </w:ins>
          </w:p>
        </w:tc>
        <w:tc>
          <w:tcPr>
            <w:tcW w:w="1504" w:type="dxa"/>
            <w:vAlign w:val="center"/>
            <w:tcPrChange w:id="3634" w:author="Simon Hellmann" w:date="2025-06-13T15:32:00Z" w16du:dateUtc="2025-06-13T13:32:00Z">
              <w:tcPr>
                <w:tcW w:w="1504" w:type="dxa"/>
                <w:vAlign w:val="center"/>
              </w:tcPr>
            </w:tcPrChange>
          </w:tcPr>
          <w:p w14:paraId="6E9F7DD9" w14:textId="1CF989ED" w:rsidR="00B4603E" w:rsidRDefault="00B4603E">
            <w:pPr>
              <w:spacing w:after="0" w:line="276" w:lineRule="auto"/>
              <w:ind w:right="0" w:firstLine="0"/>
              <w:jc w:val="right"/>
              <w:rPr>
                <w:ins w:id="3635" w:author="Simon Hellmann" w:date="2025-06-09T16:48:00Z"/>
                <w:lang w:val="en-US"/>
              </w:rPr>
              <w:pPrChange w:id="3636" w:author="Simon Hellmann" w:date="2025-06-09T17:00:00Z">
                <w:pPr>
                  <w:spacing w:after="0" w:line="276" w:lineRule="auto"/>
                  <w:ind w:right="0" w:firstLine="0"/>
                  <w:jc w:val="left"/>
                </w:pPr>
              </w:pPrChange>
            </w:pPr>
            <w:ins w:id="3637" w:author="Simon Hellmann" w:date="2025-06-09T17:00:00Z">
              <w:r>
                <w:rPr>
                  <w:lang w:val="en-US"/>
                </w:rPr>
                <w:t>0.76</w:t>
              </w:r>
            </w:ins>
          </w:p>
        </w:tc>
        <w:tc>
          <w:tcPr>
            <w:tcW w:w="1506" w:type="dxa"/>
            <w:vAlign w:val="center"/>
            <w:tcPrChange w:id="3638" w:author="Simon Hellmann" w:date="2025-06-13T15:32:00Z" w16du:dateUtc="2025-06-13T13:32:00Z">
              <w:tcPr>
                <w:tcW w:w="1506" w:type="dxa"/>
                <w:vAlign w:val="center"/>
              </w:tcPr>
            </w:tcPrChange>
          </w:tcPr>
          <w:p w14:paraId="77ABD887" w14:textId="0402A7AC" w:rsidR="00B4603E" w:rsidRDefault="00B4603E">
            <w:pPr>
              <w:spacing w:after="0" w:line="276" w:lineRule="auto"/>
              <w:ind w:right="0" w:firstLine="0"/>
              <w:jc w:val="right"/>
              <w:rPr>
                <w:ins w:id="3639" w:author="Simon Hellmann" w:date="2025-06-09T16:48:00Z"/>
                <w:lang w:val="en-US"/>
              </w:rPr>
              <w:pPrChange w:id="3640" w:author="Simon Hellmann" w:date="2025-06-09T17:00:00Z">
                <w:pPr>
                  <w:spacing w:after="0" w:line="276" w:lineRule="auto"/>
                  <w:ind w:right="0" w:firstLine="0"/>
                  <w:jc w:val="left"/>
                </w:pPr>
              </w:pPrChange>
            </w:pPr>
            <w:ins w:id="3641" w:author="Simon Hellmann" w:date="2025-06-09T17:00:00Z">
              <w:r>
                <w:rPr>
                  <w:lang w:val="en-US"/>
                </w:rPr>
                <w:t>1.57</w:t>
              </w:r>
            </w:ins>
          </w:p>
        </w:tc>
        <w:tc>
          <w:tcPr>
            <w:tcW w:w="1976" w:type="dxa"/>
            <w:vAlign w:val="center"/>
            <w:tcPrChange w:id="3642" w:author="Simon Hellmann" w:date="2025-06-13T15:32:00Z" w16du:dateUtc="2025-06-13T13:32:00Z">
              <w:tcPr>
                <w:tcW w:w="1834" w:type="dxa"/>
                <w:vAlign w:val="center"/>
              </w:tcPr>
            </w:tcPrChange>
          </w:tcPr>
          <w:p w14:paraId="169EA610" w14:textId="1988A6F5" w:rsidR="00B4603E" w:rsidRDefault="00B4603E">
            <w:pPr>
              <w:spacing w:after="0" w:line="276" w:lineRule="auto"/>
              <w:ind w:right="0" w:firstLine="0"/>
              <w:jc w:val="right"/>
              <w:rPr>
                <w:ins w:id="3643" w:author="Simon Hellmann" w:date="2025-06-09T16:48:00Z"/>
                <w:lang w:val="en-US"/>
              </w:rPr>
              <w:pPrChange w:id="3644" w:author="Simon Hellmann" w:date="2025-06-09T17:00:00Z">
                <w:pPr>
                  <w:spacing w:after="0" w:line="276" w:lineRule="auto"/>
                  <w:ind w:right="0" w:firstLine="0"/>
                  <w:jc w:val="left"/>
                </w:pPr>
              </w:pPrChange>
            </w:pPr>
            <w:ins w:id="3645" w:author="Simon Hellmann" w:date="2025-06-09T17:00:00Z">
              <w:r>
                <w:rPr>
                  <w:lang w:val="en-US"/>
                </w:rPr>
                <w:t>0.07</w:t>
              </w:r>
            </w:ins>
          </w:p>
        </w:tc>
        <w:tc>
          <w:tcPr>
            <w:tcW w:w="1842" w:type="dxa"/>
            <w:vAlign w:val="center"/>
            <w:tcPrChange w:id="3646" w:author="Simon Hellmann" w:date="2025-06-13T15:32:00Z" w16du:dateUtc="2025-06-13T13:32:00Z">
              <w:tcPr>
                <w:tcW w:w="1667" w:type="dxa"/>
                <w:gridSpan w:val="2"/>
                <w:vAlign w:val="center"/>
              </w:tcPr>
            </w:tcPrChange>
          </w:tcPr>
          <w:p w14:paraId="5F556065" w14:textId="57529741" w:rsidR="00B4603E" w:rsidRDefault="00B4603E">
            <w:pPr>
              <w:spacing w:after="0" w:line="276" w:lineRule="auto"/>
              <w:ind w:right="0" w:firstLine="0"/>
              <w:jc w:val="right"/>
              <w:rPr>
                <w:ins w:id="3647" w:author="Simon Hellmann" w:date="2025-06-09T16:48:00Z"/>
                <w:lang w:val="en-US"/>
              </w:rPr>
              <w:pPrChange w:id="3648" w:author="Simon Hellmann" w:date="2025-06-09T17:04:00Z">
                <w:pPr>
                  <w:spacing w:after="0" w:line="276" w:lineRule="auto"/>
                  <w:ind w:right="0" w:firstLine="0"/>
                  <w:jc w:val="left"/>
                </w:pPr>
              </w:pPrChange>
            </w:pPr>
            <w:ins w:id="3649" w:author="Simon Hellmann" w:date="2025-06-09T17:01:00Z">
              <w:r>
                <w:rPr>
                  <w:lang w:val="en-US"/>
                </w:rPr>
                <w:t>1.30</w:t>
              </w:r>
            </w:ins>
          </w:p>
        </w:tc>
      </w:tr>
      <w:tr w:rsidR="002670A1" w14:paraId="6ED63811" w14:textId="77777777" w:rsidTr="002670A1">
        <w:trPr>
          <w:ins w:id="3650" w:author="Simon Hellmann" w:date="2025-06-09T16:48:00Z"/>
          <w:trPrChange w:id="3651" w:author="Simon Hellmann" w:date="2025-06-13T15:32:00Z" w16du:dateUtc="2025-06-13T13:32:00Z">
            <w:trPr>
              <w:gridAfter w:val="0"/>
            </w:trPr>
          </w:trPrChange>
        </w:trPr>
        <w:tc>
          <w:tcPr>
            <w:tcW w:w="754" w:type="dxa"/>
            <w:vAlign w:val="center"/>
            <w:tcPrChange w:id="3652" w:author="Simon Hellmann" w:date="2025-06-13T15:32:00Z" w16du:dateUtc="2025-06-13T13:32:00Z">
              <w:tcPr>
                <w:tcW w:w="754" w:type="dxa"/>
                <w:vAlign w:val="center"/>
              </w:tcPr>
            </w:tcPrChange>
          </w:tcPr>
          <w:p w14:paraId="1E0C3A09" w14:textId="3424AD9C" w:rsidR="00B4603E" w:rsidRDefault="00B4603E">
            <w:pPr>
              <w:spacing w:after="0" w:line="276" w:lineRule="auto"/>
              <w:ind w:right="0" w:firstLine="0"/>
              <w:jc w:val="right"/>
              <w:rPr>
                <w:ins w:id="3653" w:author="Simon Hellmann" w:date="2025-06-09T16:48:00Z"/>
                <w:lang w:val="en-US"/>
              </w:rPr>
              <w:pPrChange w:id="3654" w:author="Simon Hellmann" w:date="2025-06-09T17:04:00Z">
                <w:pPr>
                  <w:spacing w:after="0" w:line="276" w:lineRule="auto"/>
                  <w:ind w:right="0" w:firstLine="0"/>
                  <w:jc w:val="left"/>
                </w:pPr>
              </w:pPrChange>
            </w:pPr>
            <w:ins w:id="3655" w:author="Simon Hellmann" w:date="2025-06-09T16:48:00Z">
              <w:r>
                <w:rPr>
                  <w:lang w:val="en-US"/>
                </w:rPr>
                <w:t>5</w:t>
              </w:r>
            </w:ins>
          </w:p>
        </w:tc>
        <w:tc>
          <w:tcPr>
            <w:tcW w:w="1793" w:type="dxa"/>
            <w:vAlign w:val="center"/>
            <w:tcPrChange w:id="3656" w:author="Simon Hellmann" w:date="2025-06-13T15:32:00Z" w16du:dateUtc="2025-06-13T13:32:00Z">
              <w:tcPr>
                <w:tcW w:w="1793" w:type="dxa"/>
                <w:vAlign w:val="center"/>
              </w:tcPr>
            </w:tcPrChange>
          </w:tcPr>
          <w:p w14:paraId="561B3D64" w14:textId="08BDFF0E" w:rsidR="00B4603E" w:rsidRDefault="00000000">
            <w:pPr>
              <w:spacing w:after="0" w:line="276" w:lineRule="auto"/>
              <w:ind w:right="0" w:firstLine="0"/>
              <w:jc w:val="center"/>
              <w:rPr>
                <w:ins w:id="3657" w:author="Simon Hellmann" w:date="2025-06-09T16:48:00Z"/>
                <w:lang w:val="en-US"/>
              </w:rPr>
              <w:pPrChange w:id="3658" w:author="Simon Hellmann" w:date="2025-06-09T16:59:00Z">
                <w:pPr>
                  <w:spacing w:after="0" w:line="276" w:lineRule="auto"/>
                  <w:ind w:right="0" w:firstLine="0"/>
                  <w:jc w:val="left"/>
                </w:pPr>
              </w:pPrChange>
            </w:pPr>
            <m:oMathPara>
              <m:oMath>
                <m:sSub>
                  <m:sSubPr>
                    <m:ctrlPr>
                      <w:ins w:id="3659" w:author="Simon Hellmann" w:date="2025-06-09T16:57:00Z">
                        <w:rPr>
                          <w:rFonts w:ascii="Cambria Math" w:hAnsi="Cambria Math"/>
                          <w:i/>
                          <w:lang w:val="en-US"/>
                        </w:rPr>
                      </w:ins>
                    </m:ctrlPr>
                  </m:sSubPr>
                  <m:e>
                    <m:r>
                      <w:ins w:id="3660" w:author="Simon Hellmann" w:date="2025-06-09T16:57:00Z">
                        <w:rPr>
                          <w:rFonts w:ascii="Cambria Math" w:hAnsi="Cambria Math"/>
                          <w:lang w:val="en-US"/>
                        </w:rPr>
                        <m:t>S</m:t>
                      </w:ins>
                    </m:r>
                  </m:e>
                  <m:sub>
                    <m:r>
                      <w:ins w:id="3661" w:author="Simon Hellmann" w:date="2025-06-09T16:57:00Z">
                        <m:rPr>
                          <m:nor/>
                        </m:rPr>
                        <w:rPr>
                          <w:rFonts w:ascii="Cambria Math" w:hAnsi="Cambria Math"/>
                          <w:lang w:val="en-US"/>
                        </w:rPr>
                        <m:t>h2o</m:t>
                      </w:ins>
                    </m:r>
                  </m:sub>
                </m:sSub>
              </m:oMath>
            </m:oMathPara>
          </w:p>
        </w:tc>
        <w:tc>
          <w:tcPr>
            <w:tcW w:w="831" w:type="dxa"/>
            <w:vAlign w:val="center"/>
            <w:tcPrChange w:id="3662" w:author="Simon Hellmann" w:date="2025-06-13T15:32:00Z" w16du:dateUtc="2025-06-13T13:32:00Z">
              <w:tcPr>
                <w:tcW w:w="831" w:type="dxa"/>
                <w:vAlign w:val="center"/>
              </w:tcPr>
            </w:tcPrChange>
          </w:tcPr>
          <w:p w14:paraId="6E0F0229" w14:textId="43737E3A" w:rsidR="00B4603E" w:rsidRDefault="00B4603E">
            <w:pPr>
              <w:spacing w:after="0" w:line="276" w:lineRule="auto"/>
              <w:ind w:right="0" w:firstLine="0"/>
              <w:jc w:val="right"/>
              <w:rPr>
                <w:ins w:id="3663" w:author="Simon Hellmann" w:date="2025-06-09T16:48:00Z"/>
                <w:lang w:val="en-US"/>
              </w:rPr>
              <w:pPrChange w:id="3664" w:author="Simon Hellmann" w:date="2025-06-09T16:59:00Z">
                <w:pPr>
                  <w:spacing w:after="0" w:line="276" w:lineRule="auto"/>
                  <w:ind w:right="0" w:firstLine="0"/>
                  <w:jc w:val="left"/>
                </w:pPr>
              </w:pPrChange>
            </w:pPr>
            <w:ins w:id="3665" w:author="Simon Hellmann" w:date="2025-06-09T16:59:00Z">
              <w:r>
                <w:rPr>
                  <w:lang w:val="en-US"/>
                </w:rPr>
                <w:t>957.00</w:t>
              </w:r>
            </w:ins>
          </w:p>
        </w:tc>
        <w:tc>
          <w:tcPr>
            <w:tcW w:w="1504" w:type="dxa"/>
            <w:vAlign w:val="center"/>
            <w:tcPrChange w:id="3666" w:author="Simon Hellmann" w:date="2025-06-13T15:32:00Z" w16du:dateUtc="2025-06-13T13:32:00Z">
              <w:tcPr>
                <w:tcW w:w="1504" w:type="dxa"/>
                <w:vAlign w:val="center"/>
              </w:tcPr>
            </w:tcPrChange>
          </w:tcPr>
          <w:p w14:paraId="50D2E11F" w14:textId="2C2D1514" w:rsidR="00B4603E" w:rsidRDefault="00B4603E">
            <w:pPr>
              <w:spacing w:after="0" w:line="276" w:lineRule="auto"/>
              <w:ind w:right="0" w:firstLine="0"/>
              <w:jc w:val="right"/>
              <w:rPr>
                <w:ins w:id="3667" w:author="Simon Hellmann" w:date="2025-06-09T16:48:00Z"/>
                <w:lang w:val="en-US"/>
              </w:rPr>
              <w:pPrChange w:id="3668" w:author="Simon Hellmann" w:date="2025-06-09T17:00:00Z">
                <w:pPr>
                  <w:spacing w:after="0" w:line="276" w:lineRule="auto"/>
                  <w:ind w:right="0" w:firstLine="0"/>
                  <w:jc w:val="left"/>
                </w:pPr>
              </w:pPrChange>
            </w:pPr>
            <w:ins w:id="3669" w:author="Simon Hellmann" w:date="2025-06-09T17:00:00Z">
              <w:r>
                <w:rPr>
                  <w:lang w:val="en-US"/>
                </w:rPr>
                <w:t>662.71</w:t>
              </w:r>
            </w:ins>
          </w:p>
        </w:tc>
        <w:tc>
          <w:tcPr>
            <w:tcW w:w="1506" w:type="dxa"/>
            <w:vAlign w:val="center"/>
            <w:tcPrChange w:id="3670" w:author="Simon Hellmann" w:date="2025-06-13T15:32:00Z" w16du:dateUtc="2025-06-13T13:32:00Z">
              <w:tcPr>
                <w:tcW w:w="1506" w:type="dxa"/>
                <w:vAlign w:val="center"/>
              </w:tcPr>
            </w:tcPrChange>
          </w:tcPr>
          <w:p w14:paraId="45133043" w14:textId="74E72110" w:rsidR="00B4603E" w:rsidRDefault="00B4603E">
            <w:pPr>
              <w:spacing w:after="0" w:line="276" w:lineRule="auto"/>
              <w:ind w:right="0" w:firstLine="0"/>
              <w:jc w:val="right"/>
              <w:rPr>
                <w:ins w:id="3671" w:author="Simon Hellmann" w:date="2025-06-09T16:48:00Z"/>
                <w:lang w:val="en-US"/>
              </w:rPr>
              <w:pPrChange w:id="3672" w:author="Simon Hellmann" w:date="2025-06-09T17:00:00Z">
                <w:pPr>
                  <w:spacing w:after="0" w:line="276" w:lineRule="auto"/>
                  <w:ind w:right="0" w:firstLine="0"/>
                  <w:jc w:val="left"/>
                </w:pPr>
              </w:pPrChange>
            </w:pPr>
            <w:ins w:id="3673" w:author="Simon Hellmann" w:date="2025-06-09T17:00:00Z">
              <w:r>
                <w:rPr>
                  <w:lang w:val="en-US"/>
                </w:rPr>
                <w:t>682.59</w:t>
              </w:r>
            </w:ins>
          </w:p>
        </w:tc>
        <w:tc>
          <w:tcPr>
            <w:tcW w:w="1976" w:type="dxa"/>
            <w:vAlign w:val="center"/>
            <w:tcPrChange w:id="3674" w:author="Simon Hellmann" w:date="2025-06-13T15:32:00Z" w16du:dateUtc="2025-06-13T13:32:00Z">
              <w:tcPr>
                <w:tcW w:w="1834" w:type="dxa"/>
                <w:vAlign w:val="center"/>
              </w:tcPr>
            </w:tcPrChange>
          </w:tcPr>
          <w:p w14:paraId="0C2F578E" w14:textId="2A79CEF6" w:rsidR="00B4603E" w:rsidRDefault="00B4603E">
            <w:pPr>
              <w:spacing w:after="0" w:line="276" w:lineRule="auto"/>
              <w:ind w:right="0" w:firstLine="0"/>
              <w:jc w:val="right"/>
              <w:rPr>
                <w:ins w:id="3675" w:author="Simon Hellmann" w:date="2025-06-09T16:48:00Z"/>
                <w:lang w:val="en-US"/>
              </w:rPr>
              <w:pPrChange w:id="3676" w:author="Simon Hellmann" w:date="2025-06-09T17:00:00Z">
                <w:pPr>
                  <w:spacing w:after="0" w:line="276" w:lineRule="auto"/>
                  <w:ind w:right="0" w:firstLine="0"/>
                  <w:jc w:val="left"/>
                </w:pPr>
              </w:pPrChange>
            </w:pPr>
            <w:ins w:id="3677" w:author="Simon Hellmann" w:date="2025-06-09T17:00:00Z">
              <w:r w:rsidRPr="00F54177">
                <w:rPr>
                  <w:lang w:val="en-US"/>
                </w:rPr>
                <w:t xml:space="preserve">607.25 </w:t>
              </w:r>
            </w:ins>
          </w:p>
        </w:tc>
        <w:tc>
          <w:tcPr>
            <w:tcW w:w="1842" w:type="dxa"/>
            <w:vAlign w:val="center"/>
            <w:tcPrChange w:id="3678" w:author="Simon Hellmann" w:date="2025-06-13T15:32:00Z" w16du:dateUtc="2025-06-13T13:32:00Z">
              <w:tcPr>
                <w:tcW w:w="1667" w:type="dxa"/>
                <w:gridSpan w:val="2"/>
                <w:vAlign w:val="center"/>
              </w:tcPr>
            </w:tcPrChange>
          </w:tcPr>
          <w:p w14:paraId="0F3E9491" w14:textId="168177ED" w:rsidR="00B4603E" w:rsidRDefault="00B4603E">
            <w:pPr>
              <w:spacing w:after="0" w:line="276" w:lineRule="auto"/>
              <w:ind w:right="0" w:firstLine="0"/>
              <w:jc w:val="right"/>
              <w:rPr>
                <w:ins w:id="3679" w:author="Simon Hellmann" w:date="2025-06-09T16:48:00Z"/>
                <w:lang w:val="en-US"/>
              </w:rPr>
              <w:pPrChange w:id="3680" w:author="Simon Hellmann" w:date="2025-06-09T17:04:00Z">
                <w:pPr>
                  <w:spacing w:after="0" w:line="276" w:lineRule="auto"/>
                  <w:ind w:right="0" w:firstLine="0"/>
                  <w:jc w:val="left"/>
                </w:pPr>
              </w:pPrChange>
            </w:pPr>
            <w:ins w:id="3681" w:author="Simon Hellmann" w:date="2025-06-09T17:01:00Z">
              <w:r w:rsidRPr="00F54177">
                <w:rPr>
                  <w:lang w:val="en-US"/>
                </w:rPr>
                <w:t>919.</w:t>
              </w:r>
              <w:r>
                <w:rPr>
                  <w:lang w:val="en-US"/>
                </w:rPr>
                <w:t>16</w:t>
              </w:r>
            </w:ins>
          </w:p>
        </w:tc>
      </w:tr>
      <w:tr w:rsidR="002670A1" w14:paraId="055FE123" w14:textId="77777777" w:rsidTr="002670A1">
        <w:trPr>
          <w:ins w:id="3682" w:author="Simon Hellmann" w:date="2025-06-09T16:48:00Z"/>
          <w:trPrChange w:id="3683" w:author="Simon Hellmann" w:date="2025-06-13T15:32:00Z" w16du:dateUtc="2025-06-13T13:32:00Z">
            <w:trPr>
              <w:gridAfter w:val="0"/>
            </w:trPr>
          </w:trPrChange>
        </w:trPr>
        <w:tc>
          <w:tcPr>
            <w:tcW w:w="754" w:type="dxa"/>
            <w:vAlign w:val="center"/>
            <w:tcPrChange w:id="3684" w:author="Simon Hellmann" w:date="2025-06-13T15:32:00Z" w16du:dateUtc="2025-06-13T13:32:00Z">
              <w:tcPr>
                <w:tcW w:w="754" w:type="dxa"/>
                <w:vAlign w:val="center"/>
              </w:tcPr>
            </w:tcPrChange>
          </w:tcPr>
          <w:p w14:paraId="2B31E9A0" w14:textId="7E25051F" w:rsidR="00B4603E" w:rsidRDefault="00B4603E">
            <w:pPr>
              <w:spacing w:after="0" w:line="276" w:lineRule="auto"/>
              <w:ind w:right="0" w:firstLine="0"/>
              <w:jc w:val="right"/>
              <w:rPr>
                <w:ins w:id="3685" w:author="Simon Hellmann" w:date="2025-06-09T16:48:00Z"/>
                <w:lang w:val="en-US"/>
              </w:rPr>
              <w:pPrChange w:id="3686" w:author="Simon Hellmann" w:date="2025-06-09T17:04:00Z">
                <w:pPr>
                  <w:spacing w:after="0" w:line="276" w:lineRule="auto"/>
                  <w:ind w:right="0" w:firstLine="0"/>
                  <w:jc w:val="left"/>
                </w:pPr>
              </w:pPrChange>
            </w:pPr>
            <w:ins w:id="3687" w:author="Simon Hellmann" w:date="2025-06-09T16:48:00Z">
              <w:r>
                <w:rPr>
                  <w:lang w:val="en-US"/>
                </w:rPr>
                <w:t>6</w:t>
              </w:r>
            </w:ins>
          </w:p>
        </w:tc>
        <w:tc>
          <w:tcPr>
            <w:tcW w:w="1793" w:type="dxa"/>
            <w:vAlign w:val="center"/>
            <w:tcPrChange w:id="3688" w:author="Simon Hellmann" w:date="2025-06-13T15:32:00Z" w16du:dateUtc="2025-06-13T13:32:00Z">
              <w:tcPr>
                <w:tcW w:w="1793" w:type="dxa"/>
                <w:vAlign w:val="center"/>
              </w:tcPr>
            </w:tcPrChange>
          </w:tcPr>
          <w:p w14:paraId="34DC65EF" w14:textId="7BEE7CE5" w:rsidR="00B4603E" w:rsidRDefault="00000000">
            <w:pPr>
              <w:spacing w:after="0" w:line="276" w:lineRule="auto"/>
              <w:ind w:right="0" w:firstLine="0"/>
              <w:jc w:val="center"/>
              <w:rPr>
                <w:ins w:id="3689" w:author="Simon Hellmann" w:date="2025-06-09T16:48:00Z"/>
                <w:lang w:val="en-US"/>
              </w:rPr>
              <w:pPrChange w:id="3690" w:author="Simon Hellmann" w:date="2025-06-09T16:59:00Z">
                <w:pPr>
                  <w:spacing w:after="0" w:line="276" w:lineRule="auto"/>
                  <w:ind w:right="0" w:firstLine="0"/>
                  <w:jc w:val="left"/>
                </w:pPr>
              </w:pPrChange>
            </w:pPr>
            <m:oMathPara>
              <m:oMath>
                <m:sSub>
                  <m:sSubPr>
                    <m:ctrlPr>
                      <w:ins w:id="3691" w:author="Simon Hellmann" w:date="2025-06-09T16:57:00Z">
                        <w:rPr>
                          <w:rFonts w:ascii="Cambria Math" w:hAnsi="Cambria Math"/>
                          <w:i/>
                          <w:lang w:val="en-US"/>
                        </w:rPr>
                      </w:ins>
                    </m:ctrlPr>
                  </m:sSubPr>
                  <m:e>
                    <m:r>
                      <w:ins w:id="3692" w:author="Simon Hellmann" w:date="2025-06-09T16:57:00Z">
                        <w:rPr>
                          <w:rFonts w:ascii="Cambria Math" w:hAnsi="Cambria Math"/>
                          <w:lang w:val="en-US"/>
                        </w:rPr>
                        <m:t>X</m:t>
                      </w:ins>
                    </m:r>
                  </m:e>
                  <m:sub>
                    <m:r>
                      <w:ins w:id="3693" w:author="Simon Hellmann" w:date="2025-06-09T16:57:00Z">
                        <m:rPr>
                          <m:nor/>
                        </m:rPr>
                        <w:rPr>
                          <w:rFonts w:ascii="Cambria Math" w:hAnsi="Cambria Math"/>
                          <w:lang w:val="en-US"/>
                        </w:rPr>
                        <m:t>ch,f</m:t>
                      </w:ins>
                    </m:r>
                  </m:sub>
                </m:sSub>
              </m:oMath>
            </m:oMathPara>
          </w:p>
        </w:tc>
        <w:tc>
          <w:tcPr>
            <w:tcW w:w="831" w:type="dxa"/>
            <w:vAlign w:val="center"/>
            <w:tcPrChange w:id="3694" w:author="Simon Hellmann" w:date="2025-06-13T15:32:00Z" w16du:dateUtc="2025-06-13T13:32:00Z">
              <w:tcPr>
                <w:tcW w:w="831" w:type="dxa"/>
                <w:vAlign w:val="center"/>
              </w:tcPr>
            </w:tcPrChange>
          </w:tcPr>
          <w:p w14:paraId="063F4E41" w14:textId="40BE4718" w:rsidR="00B4603E" w:rsidRDefault="00B4603E">
            <w:pPr>
              <w:spacing w:after="0" w:line="276" w:lineRule="auto"/>
              <w:ind w:right="0" w:firstLine="0"/>
              <w:jc w:val="right"/>
              <w:rPr>
                <w:ins w:id="3695" w:author="Simon Hellmann" w:date="2025-06-09T16:48:00Z"/>
                <w:lang w:val="en-US"/>
              </w:rPr>
              <w:pPrChange w:id="3696" w:author="Simon Hellmann" w:date="2025-06-09T16:59:00Z">
                <w:pPr>
                  <w:spacing w:after="0" w:line="276" w:lineRule="auto"/>
                  <w:ind w:right="0" w:firstLine="0"/>
                  <w:jc w:val="left"/>
                </w:pPr>
              </w:pPrChange>
            </w:pPr>
            <w:ins w:id="3697" w:author="Simon Hellmann" w:date="2025-06-09T16:59:00Z">
              <w:r>
                <w:rPr>
                  <w:lang w:val="en-US"/>
                </w:rPr>
                <w:t>1.48</w:t>
              </w:r>
            </w:ins>
          </w:p>
        </w:tc>
        <w:tc>
          <w:tcPr>
            <w:tcW w:w="1504" w:type="dxa"/>
            <w:vAlign w:val="center"/>
            <w:tcPrChange w:id="3698" w:author="Simon Hellmann" w:date="2025-06-13T15:32:00Z" w16du:dateUtc="2025-06-13T13:32:00Z">
              <w:tcPr>
                <w:tcW w:w="1504" w:type="dxa"/>
                <w:vAlign w:val="center"/>
              </w:tcPr>
            </w:tcPrChange>
          </w:tcPr>
          <w:p w14:paraId="45A9D194" w14:textId="588E5AC9" w:rsidR="00B4603E" w:rsidRDefault="00B4603E">
            <w:pPr>
              <w:spacing w:after="0" w:line="276" w:lineRule="auto"/>
              <w:ind w:right="0" w:firstLine="0"/>
              <w:jc w:val="right"/>
              <w:rPr>
                <w:ins w:id="3699" w:author="Simon Hellmann" w:date="2025-06-09T16:48:00Z"/>
                <w:lang w:val="en-US"/>
              </w:rPr>
              <w:pPrChange w:id="3700" w:author="Simon Hellmann" w:date="2025-06-09T17:00:00Z">
                <w:pPr>
                  <w:spacing w:after="0" w:line="276" w:lineRule="auto"/>
                  <w:ind w:right="0" w:firstLine="0"/>
                  <w:jc w:val="left"/>
                </w:pPr>
              </w:pPrChange>
            </w:pPr>
            <w:ins w:id="3701" w:author="Simon Hellmann" w:date="2025-06-09T17:00:00Z">
              <w:r w:rsidRPr="00070475">
                <w:rPr>
                  <w:lang w:val="en-US"/>
                </w:rPr>
                <w:t>239.75±</w:t>
              </w:r>
              <w:r>
                <w:rPr>
                  <w:lang w:val="en-US"/>
                </w:rPr>
                <w:t>40.09</w:t>
              </w:r>
              <w:r w:rsidRPr="00070475">
                <w:rPr>
                  <w:lang w:val="en-US"/>
                </w:rPr>
                <w:t xml:space="preserve"> </w:t>
              </w:r>
            </w:ins>
          </w:p>
        </w:tc>
        <w:tc>
          <w:tcPr>
            <w:tcW w:w="1506" w:type="dxa"/>
            <w:vAlign w:val="center"/>
            <w:tcPrChange w:id="3702" w:author="Simon Hellmann" w:date="2025-06-13T15:32:00Z" w16du:dateUtc="2025-06-13T13:32:00Z">
              <w:tcPr>
                <w:tcW w:w="1506" w:type="dxa"/>
                <w:vAlign w:val="center"/>
              </w:tcPr>
            </w:tcPrChange>
          </w:tcPr>
          <w:p w14:paraId="1ED9FCED" w14:textId="61EC49C3" w:rsidR="00B4603E" w:rsidRDefault="00B4603E">
            <w:pPr>
              <w:spacing w:after="0" w:line="276" w:lineRule="auto"/>
              <w:ind w:right="0" w:firstLine="0"/>
              <w:jc w:val="right"/>
              <w:rPr>
                <w:ins w:id="3703" w:author="Simon Hellmann" w:date="2025-06-09T16:48:00Z"/>
                <w:lang w:val="en-US"/>
              </w:rPr>
              <w:pPrChange w:id="3704" w:author="Simon Hellmann" w:date="2025-06-09T17:00:00Z">
                <w:pPr>
                  <w:spacing w:after="0" w:line="276" w:lineRule="auto"/>
                  <w:ind w:right="0" w:firstLine="0"/>
                  <w:jc w:val="left"/>
                </w:pPr>
              </w:pPrChange>
            </w:pPr>
            <w:ins w:id="3705" w:author="Simon Hellmann" w:date="2025-06-09T17:00:00Z">
              <w:r w:rsidRPr="00070475">
                <w:rPr>
                  <w:lang w:val="en-US"/>
                </w:rPr>
                <w:t>199.91±</w:t>
              </w:r>
              <w:r>
                <w:rPr>
                  <w:lang w:val="en-US"/>
                </w:rPr>
                <w:t>36.61</w:t>
              </w:r>
              <w:r w:rsidRPr="00070475">
                <w:rPr>
                  <w:lang w:val="en-US"/>
                </w:rPr>
                <w:t xml:space="preserve"> </w:t>
              </w:r>
            </w:ins>
          </w:p>
        </w:tc>
        <w:tc>
          <w:tcPr>
            <w:tcW w:w="1976" w:type="dxa"/>
            <w:vAlign w:val="center"/>
            <w:tcPrChange w:id="3706" w:author="Simon Hellmann" w:date="2025-06-13T15:32:00Z" w16du:dateUtc="2025-06-13T13:32:00Z">
              <w:tcPr>
                <w:tcW w:w="1834" w:type="dxa"/>
                <w:vAlign w:val="center"/>
              </w:tcPr>
            </w:tcPrChange>
          </w:tcPr>
          <w:p w14:paraId="2BC8C1A0" w14:textId="1E05718F" w:rsidR="00B4603E" w:rsidRDefault="00B4603E">
            <w:pPr>
              <w:spacing w:after="0" w:line="276" w:lineRule="auto"/>
              <w:ind w:right="0" w:firstLine="0"/>
              <w:jc w:val="right"/>
              <w:rPr>
                <w:ins w:id="3707" w:author="Simon Hellmann" w:date="2025-06-09T16:48:00Z"/>
                <w:lang w:val="en-US"/>
              </w:rPr>
              <w:pPrChange w:id="3708" w:author="Simon Hellmann" w:date="2025-06-09T17:00:00Z">
                <w:pPr>
                  <w:spacing w:after="0" w:line="276" w:lineRule="auto"/>
                  <w:ind w:right="0" w:firstLine="0"/>
                  <w:jc w:val="left"/>
                </w:pPr>
              </w:pPrChange>
            </w:pPr>
            <w:ins w:id="3709" w:author="Simon Hellmann" w:date="2025-06-09T17:00:00Z">
              <w:r w:rsidRPr="00070475">
                <w:rPr>
                  <w:lang w:val="en-US"/>
                </w:rPr>
                <w:t>327.33±</w:t>
              </w:r>
              <w:r>
                <w:rPr>
                  <w:lang w:val="en-US"/>
                </w:rPr>
                <w:t>49.42</w:t>
              </w:r>
              <w:r w:rsidRPr="00070475">
                <w:rPr>
                  <w:lang w:val="en-US"/>
                </w:rPr>
                <w:t xml:space="preserve"> </w:t>
              </w:r>
            </w:ins>
          </w:p>
        </w:tc>
        <w:tc>
          <w:tcPr>
            <w:tcW w:w="1842" w:type="dxa"/>
            <w:vAlign w:val="center"/>
            <w:tcPrChange w:id="3710" w:author="Simon Hellmann" w:date="2025-06-13T15:32:00Z" w16du:dateUtc="2025-06-13T13:32:00Z">
              <w:tcPr>
                <w:tcW w:w="1667" w:type="dxa"/>
                <w:gridSpan w:val="2"/>
                <w:vAlign w:val="center"/>
              </w:tcPr>
            </w:tcPrChange>
          </w:tcPr>
          <w:p w14:paraId="4FB8F370" w14:textId="7FE2745E" w:rsidR="00B4603E" w:rsidRDefault="00B4603E">
            <w:pPr>
              <w:spacing w:after="0" w:line="276" w:lineRule="auto"/>
              <w:ind w:right="0" w:firstLine="0"/>
              <w:jc w:val="right"/>
              <w:rPr>
                <w:ins w:id="3711" w:author="Simon Hellmann" w:date="2025-06-09T16:48:00Z"/>
                <w:lang w:val="en-US"/>
              </w:rPr>
              <w:pPrChange w:id="3712" w:author="Simon Hellmann" w:date="2025-06-09T17:04:00Z">
                <w:pPr>
                  <w:spacing w:after="0" w:line="276" w:lineRule="auto"/>
                  <w:ind w:right="0" w:firstLine="0"/>
                  <w:jc w:val="left"/>
                </w:pPr>
              </w:pPrChange>
            </w:pPr>
            <w:ins w:id="3713" w:author="Simon Hellmann" w:date="2025-06-09T17:01:00Z">
              <w:r w:rsidRPr="00070475">
                <w:rPr>
                  <w:lang w:val="en-US"/>
                </w:rPr>
                <w:t>20.82±</w:t>
              </w:r>
              <w:r>
                <w:rPr>
                  <w:lang w:val="en-US"/>
                </w:rPr>
                <w:t>5.38</w:t>
              </w:r>
            </w:ins>
          </w:p>
        </w:tc>
      </w:tr>
      <w:tr w:rsidR="002670A1" w14:paraId="1CB100F9" w14:textId="77777777" w:rsidTr="002670A1">
        <w:trPr>
          <w:ins w:id="3714" w:author="Simon Hellmann" w:date="2025-06-09T16:48:00Z"/>
          <w:trPrChange w:id="3715" w:author="Simon Hellmann" w:date="2025-06-13T15:32:00Z" w16du:dateUtc="2025-06-13T13:32:00Z">
            <w:trPr>
              <w:gridAfter w:val="0"/>
            </w:trPr>
          </w:trPrChange>
        </w:trPr>
        <w:tc>
          <w:tcPr>
            <w:tcW w:w="754" w:type="dxa"/>
            <w:vAlign w:val="center"/>
            <w:tcPrChange w:id="3716" w:author="Simon Hellmann" w:date="2025-06-13T15:32:00Z" w16du:dateUtc="2025-06-13T13:32:00Z">
              <w:tcPr>
                <w:tcW w:w="754" w:type="dxa"/>
                <w:vAlign w:val="center"/>
              </w:tcPr>
            </w:tcPrChange>
          </w:tcPr>
          <w:p w14:paraId="4A4CC033" w14:textId="6D427317" w:rsidR="00B4603E" w:rsidRDefault="00B4603E">
            <w:pPr>
              <w:spacing w:after="0" w:line="276" w:lineRule="auto"/>
              <w:ind w:right="0" w:firstLine="0"/>
              <w:jc w:val="right"/>
              <w:rPr>
                <w:ins w:id="3717" w:author="Simon Hellmann" w:date="2025-06-09T16:48:00Z"/>
                <w:lang w:val="en-US"/>
              </w:rPr>
              <w:pPrChange w:id="3718" w:author="Simon Hellmann" w:date="2025-06-09T17:04:00Z">
                <w:pPr>
                  <w:spacing w:after="0" w:line="276" w:lineRule="auto"/>
                  <w:ind w:right="0" w:firstLine="0"/>
                  <w:jc w:val="left"/>
                </w:pPr>
              </w:pPrChange>
            </w:pPr>
            <w:ins w:id="3719" w:author="Simon Hellmann" w:date="2025-06-09T16:48:00Z">
              <w:r>
                <w:rPr>
                  <w:lang w:val="en-US"/>
                </w:rPr>
                <w:t>7</w:t>
              </w:r>
            </w:ins>
          </w:p>
        </w:tc>
        <w:tc>
          <w:tcPr>
            <w:tcW w:w="1793" w:type="dxa"/>
            <w:vAlign w:val="center"/>
            <w:tcPrChange w:id="3720" w:author="Simon Hellmann" w:date="2025-06-13T15:32:00Z" w16du:dateUtc="2025-06-13T13:32:00Z">
              <w:tcPr>
                <w:tcW w:w="1793" w:type="dxa"/>
                <w:vAlign w:val="center"/>
              </w:tcPr>
            </w:tcPrChange>
          </w:tcPr>
          <w:p w14:paraId="7D763F1D" w14:textId="073A61F8" w:rsidR="00B4603E" w:rsidRDefault="00000000">
            <w:pPr>
              <w:spacing w:after="0" w:line="276" w:lineRule="auto"/>
              <w:ind w:right="0" w:firstLine="0"/>
              <w:jc w:val="center"/>
              <w:rPr>
                <w:ins w:id="3721" w:author="Simon Hellmann" w:date="2025-06-09T16:48:00Z"/>
                <w:lang w:val="en-US"/>
              </w:rPr>
              <w:pPrChange w:id="3722" w:author="Simon Hellmann" w:date="2025-06-09T16:59:00Z">
                <w:pPr>
                  <w:spacing w:after="0" w:line="276" w:lineRule="auto"/>
                  <w:ind w:right="0" w:firstLine="0"/>
                  <w:jc w:val="left"/>
                </w:pPr>
              </w:pPrChange>
            </w:pPr>
            <m:oMathPara>
              <m:oMath>
                <m:sSub>
                  <m:sSubPr>
                    <m:ctrlPr>
                      <w:ins w:id="3723" w:author="Simon Hellmann" w:date="2025-06-09T16:57:00Z">
                        <w:rPr>
                          <w:rFonts w:ascii="Cambria Math" w:hAnsi="Cambria Math"/>
                          <w:i/>
                          <w:lang w:val="en-US"/>
                        </w:rPr>
                      </w:ins>
                    </m:ctrlPr>
                  </m:sSubPr>
                  <m:e>
                    <m:r>
                      <w:ins w:id="3724" w:author="Simon Hellmann" w:date="2025-06-09T16:57:00Z">
                        <w:rPr>
                          <w:rFonts w:ascii="Cambria Math" w:hAnsi="Cambria Math"/>
                          <w:lang w:val="en-US"/>
                        </w:rPr>
                        <m:t>X</m:t>
                      </w:ins>
                    </m:r>
                  </m:e>
                  <m:sub>
                    <m:r>
                      <w:ins w:id="3725" w:author="Simon Hellmann" w:date="2025-06-09T16:57:00Z">
                        <m:rPr>
                          <m:sty m:val="p"/>
                        </m:rPr>
                        <w:rPr>
                          <w:rFonts w:ascii="Cambria Math" w:hAnsi="Cambria Math"/>
                          <w:lang w:val="en-US"/>
                        </w:rPr>
                        <m:t>ch,s</m:t>
                      </w:ins>
                    </m:r>
                  </m:sub>
                </m:sSub>
              </m:oMath>
            </m:oMathPara>
          </w:p>
        </w:tc>
        <w:tc>
          <w:tcPr>
            <w:tcW w:w="831" w:type="dxa"/>
            <w:vAlign w:val="center"/>
            <w:tcPrChange w:id="3726" w:author="Simon Hellmann" w:date="2025-06-13T15:32:00Z" w16du:dateUtc="2025-06-13T13:32:00Z">
              <w:tcPr>
                <w:tcW w:w="831" w:type="dxa"/>
                <w:vAlign w:val="center"/>
              </w:tcPr>
            </w:tcPrChange>
          </w:tcPr>
          <w:p w14:paraId="3C602C87" w14:textId="5EBA3D42" w:rsidR="00B4603E" w:rsidRDefault="00B4603E">
            <w:pPr>
              <w:spacing w:after="0" w:line="276" w:lineRule="auto"/>
              <w:ind w:right="0" w:firstLine="0"/>
              <w:jc w:val="right"/>
              <w:rPr>
                <w:ins w:id="3727" w:author="Simon Hellmann" w:date="2025-06-09T16:48:00Z"/>
                <w:lang w:val="en-US"/>
              </w:rPr>
              <w:pPrChange w:id="3728" w:author="Simon Hellmann" w:date="2025-06-09T16:59:00Z">
                <w:pPr>
                  <w:spacing w:after="0" w:line="276" w:lineRule="auto"/>
                  <w:ind w:right="0" w:firstLine="0"/>
                  <w:jc w:val="left"/>
                </w:pPr>
              </w:pPrChange>
            </w:pPr>
            <w:ins w:id="3729" w:author="Simon Hellmann" w:date="2025-06-09T16:59:00Z">
              <w:r>
                <w:rPr>
                  <w:lang w:val="en-US"/>
                </w:rPr>
                <w:t>1.48</w:t>
              </w:r>
            </w:ins>
          </w:p>
        </w:tc>
        <w:tc>
          <w:tcPr>
            <w:tcW w:w="1504" w:type="dxa"/>
            <w:vAlign w:val="center"/>
            <w:tcPrChange w:id="3730" w:author="Simon Hellmann" w:date="2025-06-13T15:32:00Z" w16du:dateUtc="2025-06-13T13:32:00Z">
              <w:tcPr>
                <w:tcW w:w="1504" w:type="dxa"/>
                <w:vAlign w:val="center"/>
              </w:tcPr>
            </w:tcPrChange>
          </w:tcPr>
          <w:p w14:paraId="50990D96" w14:textId="683DA589" w:rsidR="00B4603E" w:rsidRDefault="00B4603E">
            <w:pPr>
              <w:spacing w:after="0" w:line="276" w:lineRule="auto"/>
              <w:ind w:right="0" w:firstLine="0"/>
              <w:jc w:val="right"/>
              <w:rPr>
                <w:ins w:id="3731" w:author="Simon Hellmann" w:date="2025-06-09T16:48:00Z"/>
                <w:lang w:val="en-US"/>
              </w:rPr>
              <w:pPrChange w:id="3732" w:author="Simon Hellmann" w:date="2025-06-09T17:00:00Z">
                <w:pPr>
                  <w:spacing w:after="0" w:line="276" w:lineRule="auto"/>
                  <w:ind w:right="0" w:firstLine="0"/>
                  <w:jc w:val="left"/>
                </w:pPr>
              </w:pPrChange>
            </w:pPr>
            <w:ins w:id="3733" w:author="Simon Hellmann" w:date="2025-06-09T17:00:00Z">
              <w:r w:rsidRPr="00070475">
                <w:rPr>
                  <w:lang w:val="en-US"/>
                </w:rPr>
                <w:t>0.00</w:t>
              </w:r>
            </w:ins>
          </w:p>
        </w:tc>
        <w:tc>
          <w:tcPr>
            <w:tcW w:w="1506" w:type="dxa"/>
            <w:vAlign w:val="center"/>
            <w:tcPrChange w:id="3734" w:author="Simon Hellmann" w:date="2025-06-13T15:32:00Z" w16du:dateUtc="2025-06-13T13:32:00Z">
              <w:tcPr>
                <w:tcW w:w="1506" w:type="dxa"/>
                <w:vAlign w:val="center"/>
              </w:tcPr>
            </w:tcPrChange>
          </w:tcPr>
          <w:p w14:paraId="1AAB0577" w14:textId="40D6ADB5" w:rsidR="00B4603E" w:rsidRDefault="00B4603E">
            <w:pPr>
              <w:spacing w:after="0" w:line="276" w:lineRule="auto"/>
              <w:ind w:right="0" w:firstLine="0"/>
              <w:jc w:val="right"/>
              <w:rPr>
                <w:ins w:id="3735" w:author="Simon Hellmann" w:date="2025-06-09T16:48:00Z"/>
                <w:lang w:val="en-US"/>
              </w:rPr>
              <w:pPrChange w:id="3736" w:author="Simon Hellmann" w:date="2025-06-09T17:00:00Z">
                <w:pPr>
                  <w:spacing w:after="0" w:line="276" w:lineRule="auto"/>
                  <w:ind w:right="0" w:firstLine="0"/>
                  <w:jc w:val="left"/>
                </w:pPr>
              </w:pPrChange>
            </w:pPr>
            <w:ins w:id="3737" w:author="Simon Hellmann" w:date="2025-06-09T17:00:00Z">
              <w:r w:rsidRPr="00070475">
                <w:rPr>
                  <w:lang w:val="en-US"/>
                </w:rPr>
                <w:t>0.00</w:t>
              </w:r>
            </w:ins>
          </w:p>
        </w:tc>
        <w:tc>
          <w:tcPr>
            <w:tcW w:w="1976" w:type="dxa"/>
            <w:vAlign w:val="center"/>
            <w:tcPrChange w:id="3738" w:author="Simon Hellmann" w:date="2025-06-13T15:32:00Z" w16du:dateUtc="2025-06-13T13:32:00Z">
              <w:tcPr>
                <w:tcW w:w="1834" w:type="dxa"/>
                <w:vAlign w:val="center"/>
              </w:tcPr>
            </w:tcPrChange>
          </w:tcPr>
          <w:p w14:paraId="2DFD7522" w14:textId="51E24BA5" w:rsidR="00B4603E" w:rsidRDefault="00B4603E">
            <w:pPr>
              <w:spacing w:after="0" w:line="276" w:lineRule="auto"/>
              <w:ind w:right="0" w:firstLine="0"/>
              <w:jc w:val="right"/>
              <w:rPr>
                <w:ins w:id="3739" w:author="Simon Hellmann" w:date="2025-06-09T16:48:00Z"/>
                <w:lang w:val="en-US"/>
              </w:rPr>
              <w:pPrChange w:id="3740" w:author="Simon Hellmann" w:date="2025-06-09T17:00:00Z">
                <w:pPr>
                  <w:spacing w:after="0" w:line="276" w:lineRule="auto"/>
                  <w:ind w:right="0" w:firstLine="0"/>
                  <w:jc w:val="left"/>
                </w:pPr>
              </w:pPrChange>
            </w:pPr>
            <w:ins w:id="3741" w:author="Simon Hellmann" w:date="2025-06-09T17:00:00Z">
              <w:r w:rsidRPr="00070475">
                <w:rPr>
                  <w:lang w:val="en-US"/>
                </w:rPr>
                <w:t>0.00</w:t>
              </w:r>
            </w:ins>
          </w:p>
        </w:tc>
        <w:tc>
          <w:tcPr>
            <w:tcW w:w="1842" w:type="dxa"/>
            <w:vAlign w:val="center"/>
            <w:tcPrChange w:id="3742" w:author="Simon Hellmann" w:date="2025-06-13T15:32:00Z" w16du:dateUtc="2025-06-13T13:32:00Z">
              <w:tcPr>
                <w:tcW w:w="1667" w:type="dxa"/>
                <w:gridSpan w:val="2"/>
                <w:vAlign w:val="center"/>
              </w:tcPr>
            </w:tcPrChange>
          </w:tcPr>
          <w:p w14:paraId="6F835717" w14:textId="2D973FF9" w:rsidR="00B4603E" w:rsidRDefault="00B4603E">
            <w:pPr>
              <w:spacing w:after="0" w:line="276" w:lineRule="auto"/>
              <w:ind w:right="0" w:firstLine="0"/>
              <w:jc w:val="right"/>
              <w:rPr>
                <w:ins w:id="3743" w:author="Simon Hellmann" w:date="2025-06-09T16:48:00Z"/>
                <w:lang w:val="en-US"/>
              </w:rPr>
              <w:pPrChange w:id="3744" w:author="Simon Hellmann" w:date="2025-06-09T17:04:00Z">
                <w:pPr>
                  <w:spacing w:after="0" w:line="276" w:lineRule="auto"/>
                  <w:ind w:right="0" w:firstLine="0"/>
                  <w:jc w:val="left"/>
                </w:pPr>
              </w:pPrChange>
            </w:pPr>
            <w:ins w:id="3745" w:author="Simon Hellmann" w:date="2025-06-09T17:01:00Z">
              <w:r w:rsidRPr="00070475">
                <w:rPr>
                  <w:lang w:val="en-US"/>
                </w:rPr>
                <w:t>0.00</w:t>
              </w:r>
            </w:ins>
          </w:p>
        </w:tc>
      </w:tr>
      <w:tr w:rsidR="002670A1" w14:paraId="116E832F" w14:textId="77777777" w:rsidTr="002670A1">
        <w:trPr>
          <w:ins w:id="3746" w:author="Simon Hellmann" w:date="2025-06-09T16:49:00Z"/>
          <w:trPrChange w:id="3747" w:author="Simon Hellmann" w:date="2025-06-13T15:32:00Z" w16du:dateUtc="2025-06-13T13:32:00Z">
            <w:trPr>
              <w:gridAfter w:val="0"/>
            </w:trPr>
          </w:trPrChange>
        </w:trPr>
        <w:tc>
          <w:tcPr>
            <w:tcW w:w="754" w:type="dxa"/>
            <w:vAlign w:val="center"/>
            <w:tcPrChange w:id="3748" w:author="Simon Hellmann" w:date="2025-06-13T15:32:00Z" w16du:dateUtc="2025-06-13T13:32:00Z">
              <w:tcPr>
                <w:tcW w:w="754" w:type="dxa"/>
                <w:vAlign w:val="center"/>
              </w:tcPr>
            </w:tcPrChange>
          </w:tcPr>
          <w:p w14:paraId="51AB8D82" w14:textId="4BB8417A" w:rsidR="00B4603E" w:rsidRDefault="00B4603E">
            <w:pPr>
              <w:spacing w:after="0" w:line="276" w:lineRule="auto"/>
              <w:ind w:right="0" w:firstLine="0"/>
              <w:jc w:val="right"/>
              <w:rPr>
                <w:ins w:id="3749" w:author="Simon Hellmann" w:date="2025-06-09T16:49:00Z"/>
                <w:lang w:val="en-US"/>
              </w:rPr>
              <w:pPrChange w:id="3750" w:author="Simon Hellmann" w:date="2025-06-09T17:04:00Z">
                <w:pPr>
                  <w:spacing w:after="0" w:line="276" w:lineRule="auto"/>
                  <w:ind w:right="0" w:firstLine="0"/>
                  <w:jc w:val="left"/>
                </w:pPr>
              </w:pPrChange>
            </w:pPr>
            <w:ins w:id="3751" w:author="Simon Hellmann" w:date="2025-06-09T16:49:00Z">
              <w:r>
                <w:rPr>
                  <w:lang w:val="en-US"/>
                </w:rPr>
                <w:t>8</w:t>
              </w:r>
            </w:ins>
          </w:p>
        </w:tc>
        <w:tc>
          <w:tcPr>
            <w:tcW w:w="1793" w:type="dxa"/>
            <w:vAlign w:val="center"/>
            <w:tcPrChange w:id="3752" w:author="Simon Hellmann" w:date="2025-06-13T15:32:00Z" w16du:dateUtc="2025-06-13T13:32:00Z">
              <w:tcPr>
                <w:tcW w:w="1793" w:type="dxa"/>
                <w:vAlign w:val="center"/>
              </w:tcPr>
            </w:tcPrChange>
          </w:tcPr>
          <w:p w14:paraId="3D609389" w14:textId="65CD1579" w:rsidR="00B4603E" w:rsidRDefault="00000000">
            <w:pPr>
              <w:spacing w:after="0" w:line="276" w:lineRule="auto"/>
              <w:ind w:right="0" w:firstLine="0"/>
              <w:jc w:val="center"/>
              <w:rPr>
                <w:ins w:id="3753" w:author="Simon Hellmann" w:date="2025-06-09T16:49:00Z"/>
                <w:lang w:val="en-US"/>
              </w:rPr>
              <w:pPrChange w:id="3754" w:author="Simon Hellmann" w:date="2025-06-09T16:59:00Z">
                <w:pPr>
                  <w:spacing w:after="0" w:line="276" w:lineRule="auto"/>
                  <w:ind w:right="0" w:firstLine="0"/>
                  <w:jc w:val="left"/>
                </w:pPr>
              </w:pPrChange>
            </w:pPr>
            <m:oMathPara>
              <m:oMath>
                <m:sSub>
                  <m:sSubPr>
                    <m:ctrlPr>
                      <w:ins w:id="3755" w:author="Simon Hellmann" w:date="2025-06-09T16:57:00Z">
                        <w:rPr>
                          <w:rFonts w:ascii="Cambria Math" w:hAnsi="Cambria Math"/>
                          <w:i/>
                          <w:lang w:val="en-US"/>
                        </w:rPr>
                      </w:ins>
                    </m:ctrlPr>
                  </m:sSubPr>
                  <m:e>
                    <m:r>
                      <w:ins w:id="3756" w:author="Simon Hellmann" w:date="2025-06-09T16:57:00Z">
                        <w:rPr>
                          <w:rFonts w:ascii="Cambria Math" w:hAnsi="Cambria Math"/>
                          <w:lang w:val="en-US"/>
                        </w:rPr>
                        <m:t>X</m:t>
                      </w:ins>
                    </m:r>
                  </m:e>
                  <m:sub>
                    <m:r>
                      <w:ins w:id="3757" w:author="Simon Hellmann" w:date="2025-06-09T16:57:00Z">
                        <m:rPr>
                          <m:nor/>
                        </m:rPr>
                        <w:rPr>
                          <w:rFonts w:ascii="Cambria Math" w:hAnsi="Cambria Math"/>
                          <w:lang w:val="en-US"/>
                        </w:rPr>
                        <m:t>pr</m:t>
                      </w:ins>
                    </m:r>
                  </m:sub>
                </m:sSub>
              </m:oMath>
            </m:oMathPara>
          </w:p>
        </w:tc>
        <w:tc>
          <w:tcPr>
            <w:tcW w:w="831" w:type="dxa"/>
            <w:vAlign w:val="center"/>
            <w:tcPrChange w:id="3758" w:author="Simon Hellmann" w:date="2025-06-13T15:32:00Z" w16du:dateUtc="2025-06-13T13:32:00Z">
              <w:tcPr>
                <w:tcW w:w="831" w:type="dxa"/>
                <w:vAlign w:val="center"/>
              </w:tcPr>
            </w:tcPrChange>
          </w:tcPr>
          <w:p w14:paraId="3D08CA68" w14:textId="29CCE924" w:rsidR="00B4603E" w:rsidRDefault="00B4603E">
            <w:pPr>
              <w:spacing w:after="0" w:line="276" w:lineRule="auto"/>
              <w:ind w:right="0" w:firstLine="0"/>
              <w:jc w:val="right"/>
              <w:rPr>
                <w:ins w:id="3759" w:author="Simon Hellmann" w:date="2025-06-09T16:49:00Z"/>
                <w:lang w:val="en-US"/>
              </w:rPr>
              <w:pPrChange w:id="3760" w:author="Simon Hellmann" w:date="2025-06-09T16:59:00Z">
                <w:pPr>
                  <w:spacing w:after="0" w:line="276" w:lineRule="auto"/>
                  <w:ind w:right="0" w:firstLine="0"/>
                  <w:jc w:val="left"/>
                </w:pPr>
              </w:pPrChange>
            </w:pPr>
            <w:ins w:id="3761" w:author="Simon Hellmann" w:date="2025-06-09T16:59:00Z">
              <w:r>
                <w:rPr>
                  <w:lang w:val="en-US"/>
                </w:rPr>
                <w:t>0.95</w:t>
              </w:r>
            </w:ins>
          </w:p>
        </w:tc>
        <w:tc>
          <w:tcPr>
            <w:tcW w:w="1504" w:type="dxa"/>
            <w:vAlign w:val="center"/>
            <w:tcPrChange w:id="3762" w:author="Simon Hellmann" w:date="2025-06-13T15:32:00Z" w16du:dateUtc="2025-06-13T13:32:00Z">
              <w:tcPr>
                <w:tcW w:w="1504" w:type="dxa"/>
                <w:vAlign w:val="center"/>
              </w:tcPr>
            </w:tcPrChange>
          </w:tcPr>
          <w:p w14:paraId="1549D73E" w14:textId="200474C7" w:rsidR="00B4603E" w:rsidRDefault="00B4603E">
            <w:pPr>
              <w:spacing w:after="0" w:line="276" w:lineRule="auto"/>
              <w:ind w:right="0" w:firstLine="0"/>
              <w:jc w:val="right"/>
              <w:rPr>
                <w:ins w:id="3763" w:author="Simon Hellmann" w:date="2025-06-09T16:49:00Z"/>
                <w:lang w:val="en-US"/>
              </w:rPr>
              <w:pPrChange w:id="3764" w:author="Simon Hellmann" w:date="2025-06-09T17:00:00Z">
                <w:pPr>
                  <w:spacing w:after="0" w:line="276" w:lineRule="auto"/>
                  <w:ind w:right="0" w:firstLine="0"/>
                  <w:jc w:val="left"/>
                </w:pPr>
              </w:pPrChange>
            </w:pPr>
            <w:ins w:id="3765" w:author="Simon Hellmann" w:date="2025-06-09T17:00:00Z">
              <w:r w:rsidRPr="00070475">
                <w:rPr>
                  <w:lang w:val="en-US"/>
                </w:rPr>
                <w:t xml:space="preserve">26.33±1.54 </w:t>
              </w:r>
            </w:ins>
          </w:p>
        </w:tc>
        <w:tc>
          <w:tcPr>
            <w:tcW w:w="1506" w:type="dxa"/>
            <w:vAlign w:val="center"/>
            <w:tcPrChange w:id="3766" w:author="Simon Hellmann" w:date="2025-06-13T15:32:00Z" w16du:dateUtc="2025-06-13T13:32:00Z">
              <w:tcPr>
                <w:tcW w:w="1506" w:type="dxa"/>
                <w:vAlign w:val="center"/>
              </w:tcPr>
            </w:tcPrChange>
          </w:tcPr>
          <w:p w14:paraId="4CD328BC" w14:textId="06D2D9DD" w:rsidR="00B4603E" w:rsidRDefault="00B4603E">
            <w:pPr>
              <w:spacing w:after="0" w:line="276" w:lineRule="auto"/>
              <w:ind w:right="0" w:firstLine="0"/>
              <w:jc w:val="right"/>
              <w:rPr>
                <w:ins w:id="3767" w:author="Simon Hellmann" w:date="2025-06-09T16:49:00Z"/>
                <w:lang w:val="en-US"/>
              </w:rPr>
              <w:pPrChange w:id="3768" w:author="Simon Hellmann" w:date="2025-06-09T17:00:00Z">
                <w:pPr>
                  <w:spacing w:after="0" w:line="276" w:lineRule="auto"/>
                  <w:ind w:right="0" w:firstLine="0"/>
                  <w:jc w:val="left"/>
                </w:pPr>
              </w:pPrChange>
            </w:pPr>
            <w:ins w:id="3769" w:author="Simon Hellmann" w:date="2025-06-09T17:00:00Z">
              <w:r w:rsidRPr="00070475">
                <w:rPr>
                  <w:lang w:val="en-US"/>
                </w:rPr>
                <w:t xml:space="preserve">42.28±2.47 </w:t>
              </w:r>
            </w:ins>
          </w:p>
        </w:tc>
        <w:tc>
          <w:tcPr>
            <w:tcW w:w="1976" w:type="dxa"/>
            <w:vAlign w:val="center"/>
            <w:tcPrChange w:id="3770" w:author="Simon Hellmann" w:date="2025-06-13T15:32:00Z" w16du:dateUtc="2025-06-13T13:32:00Z">
              <w:tcPr>
                <w:tcW w:w="1834" w:type="dxa"/>
                <w:vAlign w:val="center"/>
              </w:tcPr>
            </w:tcPrChange>
          </w:tcPr>
          <w:p w14:paraId="5BCE8B83" w14:textId="717CEAD4" w:rsidR="00B4603E" w:rsidRDefault="00B4603E">
            <w:pPr>
              <w:spacing w:after="0" w:line="276" w:lineRule="auto"/>
              <w:ind w:right="0" w:firstLine="0"/>
              <w:jc w:val="right"/>
              <w:rPr>
                <w:ins w:id="3771" w:author="Simon Hellmann" w:date="2025-06-09T16:49:00Z"/>
                <w:lang w:val="en-US"/>
              </w:rPr>
              <w:pPrChange w:id="3772" w:author="Simon Hellmann" w:date="2025-06-09T17:00:00Z">
                <w:pPr>
                  <w:spacing w:after="0" w:line="276" w:lineRule="auto"/>
                  <w:ind w:right="0" w:firstLine="0"/>
                  <w:jc w:val="left"/>
                </w:pPr>
              </w:pPrChange>
            </w:pPr>
            <w:ins w:id="3773" w:author="Simon Hellmann" w:date="2025-06-09T17:00:00Z">
              <w:r w:rsidRPr="00070475">
                <w:rPr>
                  <w:lang w:val="en-US"/>
                </w:rPr>
                <w:t>9.57±0.56</w:t>
              </w:r>
            </w:ins>
          </w:p>
        </w:tc>
        <w:tc>
          <w:tcPr>
            <w:tcW w:w="1842" w:type="dxa"/>
            <w:vAlign w:val="center"/>
            <w:tcPrChange w:id="3774" w:author="Simon Hellmann" w:date="2025-06-13T15:32:00Z" w16du:dateUtc="2025-06-13T13:32:00Z">
              <w:tcPr>
                <w:tcW w:w="1667" w:type="dxa"/>
                <w:gridSpan w:val="2"/>
                <w:vAlign w:val="center"/>
              </w:tcPr>
            </w:tcPrChange>
          </w:tcPr>
          <w:p w14:paraId="1DCB0AEA" w14:textId="1E7DF6AC" w:rsidR="00B4603E" w:rsidRDefault="00B4603E">
            <w:pPr>
              <w:spacing w:after="0" w:line="276" w:lineRule="auto"/>
              <w:ind w:right="0" w:firstLine="0"/>
              <w:jc w:val="right"/>
              <w:rPr>
                <w:ins w:id="3775" w:author="Simon Hellmann" w:date="2025-06-09T16:49:00Z"/>
                <w:lang w:val="en-US"/>
              </w:rPr>
              <w:pPrChange w:id="3776" w:author="Simon Hellmann" w:date="2025-06-09T17:04:00Z">
                <w:pPr>
                  <w:spacing w:after="0" w:line="276" w:lineRule="auto"/>
                  <w:ind w:right="0" w:firstLine="0"/>
                  <w:jc w:val="left"/>
                </w:pPr>
              </w:pPrChange>
            </w:pPr>
            <w:ins w:id="3777" w:author="Simon Hellmann" w:date="2025-06-09T17:01:00Z">
              <w:r w:rsidRPr="00070475">
                <w:rPr>
                  <w:lang w:val="en-US"/>
                </w:rPr>
                <w:t>13.31±0.78</w:t>
              </w:r>
            </w:ins>
          </w:p>
        </w:tc>
      </w:tr>
      <w:tr w:rsidR="002670A1" w14:paraId="2309A4FB" w14:textId="77777777" w:rsidTr="002670A1">
        <w:trPr>
          <w:ins w:id="3778" w:author="Simon Hellmann" w:date="2025-06-09T16:49:00Z"/>
          <w:trPrChange w:id="3779" w:author="Simon Hellmann" w:date="2025-06-13T15:32:00Z" w16du:dateUtc="2025-06-13T13:32:00Z">
            <w:trPr>
              <w:gridAfter w:val="0"/>
            </w:trPr>
          </w:trPrChange>
        </w:trPr>
        <w:tc>
          <w:tcPr>
            <w:tcW w:w="754" w:type="dxa"/>
            <w:vAlign w:val="center"/>
            <w:tcPrChange w:id="3780" w:author="Simon Hellmann" w:date="2025-06-13T15:32:00Z" w16du:dateUtc="2025-06-13T13:32:00Z">
              <w:tcPr>
                <w:tcW w:w="754" w:type="dxa"/>
                <w:vAlign w:val="center"/>
              </w:tcPr>
            </w:tcPrChange>
          </w:tcPr>
          <w:p w14:paraId="57AB6330" w14:textId="06BADE55" w:rsidR="00B4603E" w:rsidRDefault="00B4603E">
            <w:pPr>
              <w:spacing w:after="0" w:line="276" w:lineRule="auto"/>
              <w:ind w:right="0" w:firstLine="0"/>
              <w:jc w:val="right"/>
              <w:rPr>
                <w:ins w:id="3781" w:author="Simon Hellmann" w:date="2025-06-09T16:49:00Z"/>
                <w:lang w:val="en-US"/>
              </w:rPr>
              <w:pPrChange w:id="3782" w:author="Simon Hellmann" w:date="2025-06-09T17:04:00Z">
                <w:pPr>
                  <w:spacing w:after="0" w:line="276" w:lineRule="auto"/>
                  <w:ind w:right="0" w:firstLine="0"/>
                  <w:jc w:val="left"/>
                </w:pPr>
              </w:pPrChange>
            </w:pPr>
            <w:ins w:id="3783" w:author="Simon Hellmann" w:date="2025-06-09T16:49:00Z">
              <w:r>
                <w:rPr>
                  <w:lang w:val="en-US"/>
                </w:rPr>
                <w:t>9</w:t>
              </w:r>
            </w:ins>
          </w:p>
        </w:tc>
        <w:tc>
          <w:tcPr>
            <w:tcW w:w="1793" w:type="dxa"/>
            <w:vAlign w:val="center"/>
            <w:tcPrChange w:id="3784" w:author="Simon Hellmann" w:date="2025-06-13T15:32:00Z" w16du:dateUtc="2025-06-13T13:32:00Z">
              <w:tcPr>
                <w:tcW w:w="1793" w:type="dxa"/>
                <w:vAlign w:val="center"/>
              </w:tcPr>
            </w:tcPrChange>
          </w:tcPr>
          <w:p w14:paraId="6508FC5B" w14:textId="07BDAD82" w:rsidR="00B4603E" w:rsidRDefault="00000000">
            <w:pPr>
              <w:spacing w:after="0" w:line="276" w:lineRule="auto"/>
              <w:ind w:right="0" w:firstLine="0"/>
              <w:jc w:val="center"/>
              <w:rPr>
                <w:ins w:id="3785" w:author="Simon Hellmann" w:date="2025-06-09T16:49:00Z"/>
                <w:lang w:val="en-US"/>
              </w:rPr>
              <w:pPrChange w:id="3786" w:author="Simon Hellmann" w:date="2025-06-09T16:59:00Z">
                <w:pPr>
                  <w:spacing w:after="0" w:line="276" w:lineRule="auto"/>
                  <w:ind w:right="0" w:firstLine="0"/>
                  <w:jc w:val="left"/>
                </w:pPr>
              </w:pPrChange>
            </w:pPr>
            <m:oMathPara>
              <m:oMath>
                <m:sSub>
                  <m:sSubPr>
                    <m:ctrlPr>
                      <w:ins w:id="3787" w:author="Simon Hellmann" w:date="2025-06-09T16:57:00Z">
                        <w:rPr>
                          <w:rFonts w:ascii="Cambria Math" w:hAnsi="Cambria Math"/>
                          <w:i/>
                          <w:lang w:val="en-US"/>
                        </w:rPr>
                      </w:ins>
                    </m:ctrlPr>
                  </m:sSubPr>
                  <m:e>
                    <m:r>
                      <w:ins w:id="3788" w:author="Simon Hellmann" w:date="2025-06-09T16:57:00Z">
                        <w:rPr>
                          <w:rFonts w:ascii="Cambria Math" w:hAnsi="Cambria Math"/>
                          <w:lang w:val="en-US"/>
                        </w:rPr>
                        <m:t>X</m:t>
                      </w:ins>
                    </m:r>
                  </m:e>
                  <m:sub>
                    <m:r>
                      <w:ins w:id="3789" w:author="Simon Hellmann" w:date="2025-06-09T16:57:00Z">
                        <m:rPr>
                          <m:nor/>
                        </m:rPr>
                        <w:rPr>
                          <w:rFonts w:ascii="Cambria Math" w:hAnsi="Cambria Math"/>
                          <w:lang w:val="en-US"/>
                        </w:rPr>
                        <m:t>li</m:t>
                      </w:ins>
                    </m:r>
                  </m:sub>
                </m:sSub>
              </m:oMath>
            </m:oMathPara>
          </w:p>
        </w:tc>
        <w:tc>
          <w:tcPr>
            <w:tcW w:w="831" w:type="dxa"/>
            <w:vAlign w:val="center"/>
            <w:tcPrChange w:id="3790" w:author="Simon Hellmann" w:date="2025-06-13T15:32:00Z" w16du:dateUtc="2025-06-13T13:32:00Z">
              <w:tcPr>
                <w:tcW w:w="831" w:type="dxa"/>
                <w:vAlign w:val="center"/>
              </w:tcPr>
            </w:tcPrChange>
          </w:tcPr>
          <w:p w14:paraId="24C619AF" w14:textId="3518CD97" w:rsidR="00B4603E" w:rsidRDefault="00B4603E">
            <w:pPr>
              <w:spacing w:after="0" w:line="276" w:lineRule="auto"/>
              <w:ind w:right="0" w:firstLine="0"/>
              <w:jc w:val="right"/>
              <w:rPr>
                <w:ins w:id="3791" w:author="Simon Hellmann" w:date="2025-06-09T16:49:00Z"/>
                <w:lang w:val="en-US"/>
              </w:rPr>
              <w:pPrChange w:id="3792" w:author="Simon Hellmann" w:date="2025-06-09T16:59:00Z">
                <w:pPr>
                  <w:spacing w:after="0" w:line="276" w:lineRule="auto"/>
                  <w:ind w:right="0" w:firstLine="0"/>
                  <w:jc w:val="left"/>
                </w:pPr>
              </w:pPrChange>
            </w:pPr>
            <w:ins w:id="3793" w:author="Simon Hellmann" w:date="2025-06-09T16:59:00Z">
              <w:r>
                <w:rPr>
                  <w:lang w:val="en-US"/>
                </w:rPr>
                <w:t>0.41</w:t>
              </w:r>
            </w:ins>
          </w:p>
        </w:tc>
        <w:tc>
          <w:tcPr>
            <w:tcW w:w="1504" w:type="dxa"/>
            <w:vAlign w:val="center"/>
            <w:tcPrChange w:id="3794" w:author="Simon Hellmann" w:date="2025-06-13T15:32:00Z" w16du:dateUtc="2025-06-13T13:32:00Z">
              <w:tcPr>
                <w:tcW w:w="1504" w:type="dxa"/>
                <w:vAlign w:val="center"/>
              </w:tcPr>
            </w:tcPrChange>
          </w:tcPr>
          <w:p w14:paraId="5ED41442" w14:textId="6600C15E" w:rsidR="00B4603E" w:rsidRDefault="00B4603E">
            <w:pPr>
              <w:spacing w:after="0" w:line="276" w:lineRule="auto"/>
              <w:ind w:right="0" w:firstLine="0"/>
              <w:jc w:val="right"/>
              <w:rPr>
                <w:ins w:id="3795" w:author="Simon Hellmann" w:date="2025-06-09T16:49:00Z"/>
                <w:lang w:val="en-US"/>
              </w:rPr>
              <w:pPrChange w:id="3796" w:author="Simon Hellmann" w:date="2025-06-09T17:00:00Z">
                <w:pPr>
                  <w:spacing w:after="0" w:line="276" w:lineRule="auto"/>
                  <w:ind w:right="0" w:firstLine="0"/>
                  <w:jc w:val="left"/>
                </w:pPr>
              </w:pPrChange>
            </w:pPr>
            <w:ins w:id="3797" w:author="Simon Hellmann" w:date="2025-06-09T17:00:00Z">
              <w:r w:rsidRPr="00070475">
                <w:rPr>
                  <w:lang w:val="en-US"/>
                </w:rPr>
                <w:t xml:space="preserve">7.99±0.82 </w:t>
              </w:r>
            </w:ins>
          </w:p>
        </w:tc>
        <w:tc>
          <w:tcPr>
            <w:tcW w:w="1506" w:type="dxa"/>
            <w:vAlign w:val="center"/>
            <w:tcPrChange w:id="3798" w:author="Simon Hellmann" w:date="2025-06-13T15:32:00Z" w16du:dateUtc="2025-06-13T13:32:00Z">
              <w:tcPr>
                <w:tcW w:w="1506" w:type="dxa"/>
                <w:vAlign w:val="center"/>
              </w:tcPr>
            </w:tcPrChange>
          </w:tcPr>
          <w:p w14:paraId="0919FEF9" w14:textId="61FCB658" w:rsidR="00B4603E" w:rsidRDefault="00B4603E">
            <w:pPr>
              <w:spacing w:after="0" w:line="276" w:lineRule="auto"/>
              <w:ind w:right="0" w:firstLine="0"/>
              <w:jc w:val="right"/>
              <w:rPr>
                <w:ins w:id="3799" w:author="Simon Hellmann" w:date="2025-06-09T16:49:00Z"/>
                <w:lang w:val="en-US"/>
              </w:rPr>
              <w:pPrChange w:id="3800" w:author="Simon Hellmann" w:date="2025-06-09T17:00:00Z">
                <w:pPr>
                  <w:spacing w:after="0" w:line="276" w:lineRule="auto"/>
                  <w:ind w:right="0" w:firstLine="0"/>
                  <w:jc w:val="left"/>
                </w:pPr>
              </w:pPrChange>
            </w:pPr>
            <w:ins w:id="3801" w:author="Simon Hellmann" w:date="2025-06-09T17:00:00Z">
              <w:r w:rsidRPr="00070475">
                <w:rPr>
                  <w:lang w:val="en-US"/>
                </w:rPr>
                <w:t>7.63±0.78</w:t>
              </w:r>
            </w:ins>
          </w:p>
        </w:tc>
        <w:tc>
          <w:tcPr>
            <w:tcW w:w="1976" w:type="dxa"/>
            <w:vAlign w:val="center"/>
            <w:tcPrChange w:id="3802" w:author="Simon Hellmann" w:date="2025-06-13T15:32:00Z" w16du:dateUtc="2025-06-13T13:32:00Z">
              <w:tcPr>
                <w:tcW w:w="1834" w:type="dxa"/>
                <w:vAlign w:val="center"/>
              </w:tcPr>
            </w:tcPrChange>
          </w:tcPr>
          <w:p w14:paraId="45574583" w14:textId="6049CAD0" w:rsidR="00B4603E" w:rsidRDefault="00B4603E">
            <w:pPr>
              <w:spacing w:after="0" w:line="276" w:lineRule="auto"/>
              <w:ind w:right="0" w:firstLine="0"/>
              <w:jc w:val="right"/>
              <w:rPr>
                <w:ins w:id="3803" w:author="Simon Hellmann" w:date="2025-06-09T16:49:00Z"/>
                <w:lang w:val="en-US"/>
              </w:rPr>
              <w:pPrChange w:id="3804" w:author="Simon Hellmann" w:date="2025-06-09T17:00:00Z">
                <w:pPr>
                  <w:spacing w:after="0" w:line="276" w:lineRule="auto"/>
                  <w:ind w:right="0" w:firstLine="0"/>
                  <w:jc w:val="left"/>
                </w:pPr>
              </w:pPrChange>
            </w:pPr>
            <w:ins w:id="3805" w:author="Simon Hellmann" w:date="2025-06-09T17:00:00Z">
              <w:r w:rsidRPr="00070475">
                <w:rPr>
                  <w:lang w:val="en-US"/>
                </w:rPr>
                <w:t xml:space="preserve">0.61±0.06 </w:t>
              </w:r>
            </w:ins>
          </w:p>
        </w:tc>
        <w:tc>
          <w:tcPr>
            <w:tcW w:w="1842" w:type="dxa"/>
            <w:vAlign w:val="center"/>
            <w:tcPrChange w:id="3806" w:author="Simon Hellmann" w:date="2025-06-13T15:32:00Z" w16du:dateUtc="2025-06-13T13:32:00Z">
              <w:tcPr>
                <w:tcW w:w="1667" w:type="dxa"/>
                <w:gridSpan w:val="2"/>
                <w:vAlign w:val="center"/>
              </w:tcPr>
            </w:tcPrChange>
          </w:tcPr>
          <w:p w14:paraId="40128F20" w14:textId="616CD556" w:rsidR="00B4603E" w:rsidRDefault="00B4603E">
            <w:pPr>
              <w:spacing w:after="0" w:line="276" w:lineRule="auto"/>
              <w:ind w:right="0" w:firstLine="0"/>
              <w:jc w:val="right"/>
              <w:rPr>
                <w:ins w:id="3807" w:author="Simon Hellmann" w:date="2025-06-09T16:49:00Z"/>
                <w:lang w:val="en-US"/>
              </w:rPr>
              <w:pPrChange w:id="3808" w:author="Simon Hellmann" w:date="2025-06-09T17:04:00Z">
                <w:pPr>
                  <w:spacing w:after="0" w:line="276" w:lineRule="auto"/>
                  <w:ind w:right="0" w:firstLine="0"/>
                  <w:jc w:val="left"/>
                </w:pPr>
              </w:pPrChange>
            </w:pPr>
            <w:ins w:id="3809" w:author="Simon Hellmann" w:date="2025-06-09T17:01:00Z">
              <w:r w:rsidRPr="00070475">
                <w:rPr>
                  <w:lang w:val="en-US"/>
                </w:rPr>
                <w:t>2.01±0.21</w:t>
              </w:r>
            </w:ins>
          </w:p>
        </w:tc>
      </w:tr>
      <w:tr w:rsidR="002670A1" w14:paraId="6554AEBD" w14:textId="77777777" w:rsidTr="002670A1">
        <w:trPr>
          <w:ins w:id="3810" w:author="Simon Hellmann" w:date="2025-06-09T16:49:00Z"/>
          <w:trPrChange w:id="3811" w:author="Simon Hellmann" w:date="2025-06-13T15:32:00Z" w16du:dateUtc="2025-06-13T13:32:00Z">
            <w:trPr>
              <w:gridAfter w:val="0"/>
            </w:trPr>
          </w:trPrChange>
        </w:trPr>
        <w:tc>
          <w:tcPr>
            <w:tcW w:w="754" w:type="dxa"/>
            <w:vAlign w:val="center"/>
            <w:tcPrChange w:id="3812" w:author="Simon Hellmann" w:date="2025-06-13T15:32:00Z" w16du:dateUtc="2025-06-13T13:32:00Z">
              <w:tcPr>
                <w:tcW w:w="754" w:type="dxa"/>
                <w:vAlign w:val="center"/>
              </w:tcPr>
            </w:tcPrChange>
          </w:tcPr>
          <w:p w14:paraId="440AE94E" w14:textId="270EC931" w:rsidR="00B4603E" w:rsidRDefault="00B4603E">
            <w:pPr>
              <w:spacing w:after="0" w:line="276" w:lineRule="auto"/>
              <w:ind w:right="0" w:firstLine="0"/>
              <w:jc w:val="right"/>
              <w:rPr>
                <w:ins w:id="3813" w:author="Simon Hellmann" w:date="2025-06-09T16:49:00Z"/>
                <w:lang w:val="en-US"/>
              </w:rPr>
              <w:pPrChange w:id="3814" w:author="Simon Hellmann" w:date="2025-06-09T17:04:00Z">
                <w:pPr>
                  <w:spacing w:after="0" w:line="276" w:lineRule="auto"/>
                  <w:ind w:right="0" w:firstLine="0"/>
                  <w:jc w:val="left"/>
                </w:pPr>
              </w:pPrChange>
            </w:pPr>
            <w:ins w:id="3815" w:author="Simon Hellmann" w:date="2025-06-09T16:49:00Z">
              <w:r>
                <w:rPr>
                  <w:lang w:val="en-US"/>
                </w:rPr>
                <w:t>10</w:t>
              </w:r>
            </w:ins>
          </w:p>
        </w:tc>
        <w:commentRangeStart w:id="3816"/>
        <w:commentRangeStart w:id="3817"/>
        <w:tc>
          <w:tcPr>
            <w:tcW w:w="1793" w:type="dxa"/>
            <w:vAlign w:val="center"/>
            <w:tcPrChange w:id="3818" w:author="Simon Hellmann" w:date="2025-06-13T15:32:00Z" w16du:dateUtc="2025-06-13T13:32:00Z">
              <w:tcPr>
                <w:tcW w:w="1793" w:type="dxa"/>
                <w:vAlign w:val="center"/>
              </w:tcPr>
            </w:tcPrChange>
          </w:tcPr>
          <w:p w14:paraId="71A5310C" w14:textId="12B612F2" w:rsidR="00B4603E" w:rsidRDefault="00000000">
            <w:pPr>
              <w:spacing w:after="0" w:line="276" w:lineRule="auto"/>
              <w:ind w:right="0" w:firstLine="0"/>
              <w:jc w:val="center"/>
              <w:rPr>
                <w:ins w:id="3819" w:author="Simon Hellmann" w:date="2025-06-09T16:49:00Z"/>
                <w:lang w:val="en-US"/>
              </w:rPr>
              <w:pPrChange w:id="3820" w:author="Simon Hellmann" w:date="2025-06-09T16:59:00Z">
                <w:pPr>
                  <w:spacing w:after="0" w:line="276" w:lineRule="auto"/>
                  <w:ind w:right="0" w:firstLine="0"/>
                  <w:jc w:val="left"/>
                </w:pPr>
              </w:pPrChange>
            </w:pPr>
            <m:oMathPara>
              <m:oMath>
                <m:sSub>
                  <m:sSubPr>
                    <m:ctrlPr>
                      <w:ins w:id="3821" w:author="Simon Hellmann" w:date="2025-06-09T16:57:00Z">
                        <w:rPr>
                          <w:rFonts w:ascii="Cambria Math" w:hAnsi="Cambria Math"/>
                          <w:i/>
                          <w:lang w:val="en-US"/>
                        </w:rPr>
                      </w:ins>
                    </m:ctrlPr>
                  </m:sSubPr>
                  <m:e>
                    <m:r>
                      <w:ins w:id="3822" w:author="Simon Hellmann" w:date="2025-06-09T16:57:00Z">
                        <w:rPr>
                          <w:rFonts w:ascii="Cambria Math" w:hAnsi="Cambria Math"/>
                          <w:lang w:val="en-US"/>
                        </w:rPr>
                        <m:t>X</m:t>
                      </w:ins>
                    </m:r>
                  </m:e>
                  <m:sub>
                    <m:r>
                      <w:ins w:id="3823" w:author="Simon Hellmann" w:date="2025-06-09T16:57:00Z">
                        <m:rPr>
                          <m:nor/>
                        </m:rPr>
                        <w:rPr>
                          <w:rFonts w:ascii="Cambria Math" w:hAnsi="Cambria Math"/>
                          <w:lang w:val="en-US"/>
                        </w:rPr>
                        <m:t>bac</m:t>
                      </w:ins>
                    </m:r>
                  </m:sub>
                </m:sSub>
                <w:commentRangeEnd w:id="3816"/>
                <m:r>
                  <w:ins w:id="3824" w:author="Simon Hellmann" w:date="2025-06-09T16:57:00Z">
                    <m:rPr>
                      <m:sty m:val="p"/>
                    </m:rPr>
                    <w:rPr>
                      <w:rStyle w:val="Kommentarzeichen"/>
                      <w:rFonts w:ascii="Cambria Math" w:hAnsi="Cambria Math"/>
                    </w:rPr>
                    <w:commentReference w:id="3816"/>
                  </w:ins>
                </m:r>
                <w:commentRangeEnd w:id="3817"/>
                <m:r>
                  <w:ins w:id="3825" w:author="Simon Hellmann" w:date="2025-06-09T16:57:00Z">
                    <m:rPr>
                      <m:sty m:val="p"/>
                    </m:rPr>
                    <w:rPr>
                      <w:rStyle w:val="Kommentarzeichen"/>
                      <w:rFonts w:ascii="Cambria Math" w:hAnsi="Cambria Math"/>
                    </w:rPr>
                    <w:commentReference w:id="3817"/>
                  </w:ins>
                </m:r>
              </m:oMath>
            </m:oMathPara>
          </w:p>
        </w:tc>
        <w:tc>
          <w:tcPr>
            <w:tcW w:w="831" w:type="dxa"/>
            <w:vAlign w:val="center"/>
            <w:tcPrChange w:id="3826" w:author="Simon Hellmann" w:date="2025-06-13T15:32:00Z" w16du:dateUtc="2025-06-13T13:32:00Z">
              <w:tcPr>
                <w:tcW w:w="831" w:type="dxa"/>
                <w:vAlign w:val="center"/>
              </w:tcPr>
            </w:tcPrChange>
          </w:tcPr>
          <w:p w14:paraId="69577FC9" w14:textId="1393E696" w:rsidR="00B4603E" w:rsidRDefault="00B4603E">
            <w:pPr>
              <w:spacing w:after="0" w:line="276" w:lineRule="auto"/>
              <w:ind w:right="0" w:firstLine="0"/>
              <w:jc w:val="right"/>
              <w:rPr>
                <w:ins w:id="3827" w:author="Simon Hellmann" w:date="2025-06-09T16:49:00Z"/>
                <w:lang w:val="en-US"/>
              </w:rPr>
              <w:pPrChange w:id="3828" w:author="Simon Hellmann" w:date="2025-06-09T16:59:00Z">
                <w:pPr>
                  <w:spacing w:after="0" w:line="276" w:lineRule="auto"/>
                  <w:ind w:right="0" w:firstLine="0"/>
                  <w:jc w:val="left"/>
                </w:pPr>
              </w:pPrChange>
            </w:pPr>
            <w:ins w:id="3829" w:author="Simon Hellmann" w:date="2025-06-09T16:59:00Z">
              <w:r>
                <w:rPr>
                  <w:lang w:val="en-US"/>
                </w:rPr>
                <w:t>1.92</w:t>
              </w:r>
            </w:ins>
          </w:p>
        </w:tc>
        <w:tc>
          <w:tcPr>
            <w:tcW w:w="1504" w:type="dxa"/>
            <w:vAlign w:val="center"/>
            <w:tcPrChange w:id="3830" w:author="Simon Hellmann" w:date="2025-06-13T15:32:00Z" w16du:dateUtc="2025-06-13T13:32:00Z">
              <w:tcPr>
                <w:tcW w:w="1504" w:type="dxa"/>
                <w:vAlign w:val="center"/>
              </w:tcPr>
            </w:tcPrChange>
          </w:tcPr>
          <w:p w14:paraId="5CCE278C" w14:textId="46073380" w:rsidR="00B4603E" w:rsidRDefault="00B4603E">
            <w:pPr>
              <w:spacing w:after="0" w:line="276" w:lineRule="auto"/>
              <w:ind w:right="0" w:firstLine="0"/>
              <w:jc w:val="right"/>
              <w:rPr>
                <w:ins w:id="3831" w:author="Simon Hellmann" w:date="2025-06-09T16:49:00Z"/>
                <w:lang w:val="en-US"/>
              </w:rPr>
              <w:pPrChange w:id="3832" w:author="Simon Hellmann" w:date="2025-06-09T17:00:00Z">
                <w:pPr>
                  <w:spacing w:after="0" w:line="276" w:lineRule="auto"/>
                  <w:ind w:right="0" w:firstLine="0"/>
                  <w:jc w:val="left"/>
                </w:pPr>
              </w:pPrChange>
            </w:pPr>
            <w:ins w:id="3833" w:author="Simon Hellmann" w:date="2025-06-09T17:00:00Z">
              <w:r w:rsidRPr="00F54177">
                <w:rPr>
                  <w:lang w:val="en-US"/>
                </w:rPr>
                <w:t>0.3</w:t>
              </w:r>
              <w:r>
                <w:rPr>
                  <w:lang w:val="en-US"/>
                </w:rPr>
                <w:t>1</w:t>
              </w:r>
              <w:r w:rsidRPr="00F54177">
                <w:rPr>
                  <w:lang w:val="en-US"/>
                </w:rPr>
                <w:t xml:space="preserve"> </w:t>
              </w:r>
            </w:ins>
          </w:p>
        </w:tc>
        <w:tc>
          <w:tcPr>
            <w:tcW w:w="1506" w:type="dxa"/>
            <w:vAlign w:val="center"/>
            <w:tcPrChange w:id="3834" w:author="Simon Hellmann" w:date="2025-06-13T15:32:00Z" w16du:dateUtc="2025-06-13T13:32:00Z">
              <w:tcPr>
                <w:tcW w:w="1506" w:type="dxa"/>
                <w:vAlign w:val="center"/>
              </w:tcPr>
            </w:tcPrChange>
          </w:tcPr>
          <w:p w14:paraId="6BD0046B" w14:textId="36EC3D9D" w:rsidR="00B4603E" w:rsidRDefault="00B4603E">
            <w:pPr>
              <w:spacing w:after="0" w:line="276" w:lineRule="auto"/>
              <w:ind w:right="0" w:firstLine="0"/>
              <w:jc w:val="right"/>
              <w:rPr>
                <w:ins w:id="3835" w:author="Simon Hellmann" w:date="2025-06-09T16:49:00Z"/>
                <w:lang w:val="en-US"/>
              </w:rPr>
              <w:pPrChange w:id="3836" w:author="Simon Hellmann" w:date="2025-06-09T17:00:00Z">
                <w:pPr>
                  <w:spacing w:after="0" w:line="276" w:lineRule="auto"/>
                  <w:ind w:right="0" w:firstLine="0"/>
                  <w:jc w:val="left"/>
                </w:pPr>
              </w:pPrChange>
            </w:pPr>
            <w:ins w:id="3837" w:author="Simon Hellmann" w:date="2025-06-09T17:00:00Z">
              <w:r w:rsidRPr="00F54177">
                <w:rPr>
                  <w:lang w:val="en-US"/>
                </w:rPr>
                <w:t>0.2</w:t>
              </w:r>
              <w:r>
                <w:rPr>
                  <w:lang w:val="en-US"/>
                </w:rPr>
                <w:t>7</w:t>
              </w:r>
              <w:r w:rsidRPr="00F54177">
                <w:rPr>
                  <w:lang w:val="en-US"/>
                </w:rPr>
                <w:t xml:space="preserve"> </w:t>
              </w:r>
            </w:ins>
          </w:p>
        </w:tc>
        <w:tc>
          <w:tcPr>
            <w:tcW w:w="1976" w:type="dxa"/>
            <w:vAlign w:val="center"/>
            <w:tcPrChange w:id="3838" w:author="Simon Hellmann" w:date="2025-06-13T15:32:00Z" w16du:dateUtc="2025-06-13T13:32:00Z">
              <w:tcPr>
                <w:tcW w:w="1834" w:type="dxa"/>
                <w:vAlign w:val="center"/>
              </w:tcPr>
            </w:tcPrChange>
          </w:tcPr>
          <w:p w14:paraId="26465F8E" w14:textId="09F67AE3" w:rsidR="00B4603E" w:rsidRDefault="00B4603E">
            <w:pPr>
              <w:spacing w:after="0" w:line="276" w:lineRule="auto"/>
              <w:ind w:right="0" w:firstLine="0"/>
              <w:jc w:val="right"/>
              <w:rPr>
                <w:ins w:id="3839" w:author="Simon Hellmann" w:date="2025-06-09T16:49:00Z"/>
                <w:lang w:val="en-US"/>
              </w:rPr>
              <w:pPrChange w:id="3840" w:author="Simon Hellmann" w:date="2025-06-09T17:00:00Z">
                <w:pPr>
                  <w:spacing w:after="0" w:line="276" w:lineRule="auto"/>
                  <w:ind w:right="0" w:firstLine="0"/>
                  <w:jc w:val="left"/>
                </w:pPr>
              </w:pPrChange>
            </w:pPr>
            <w:ins w:id="3841" w:author="Simon Hellmann" w:date="2025-06-09T17:00:00Z">
              <w:r w:rsidRPr="00F54177">
                <w:rPr>
                  <w:lang w:val="en-US"/>
                </w:rPr>
                <w:t>0.3</w:t>
              </w:r>
              <w:r>
                <w:rPr>
                  <w:lang w:val="en-US"/>
                </w:rPr>
                <w:t>5</w:t>
              </w:r>
              <w:r w:rsidRPr="00F54177">
                <w:rPr>
                  <w:lang w:val="en-US"/>
                </w:rPr>
                <w:t xml:space="preserve"> </w:t>
              </w:r>
            </w:ins>
          </w:p>
        </w:tc>
        <w:tc>
          <w:tcPr>
            <w:tcW w:w="1842" w:type="dxa"/>
            <w:vAlign w:val="center"/>
            <w:tcPrChange w:id="3842" w:author="Simon Hellmann" w:date="2025-06-13T15:32:00Z" w16du:dateUtc="2025-06-13T13:32:00Z">
              <w:tcPr>
                <w:tcW w:w="1667" w:type="dxa"/>
                <w:gridSpan w:val="2"/>
                <w:vAlign w:val="center"/>
              </w:tcPr>
            </w:tcPrChange>
          </w:tcPr>
          <w:p w14:paraId="74CC869A" w14:textId="27412E91" w:rsidR="00B4603E" w:rsidRDefault="00B4603E">
            <w:pPr>
              <w:spacing w:after="0" w:line="276" w:lineRule="auto"/>
              <w:ind w:right="0" w:firstLine="0"/>
              <w:jc w:val="right"/>
              <w:rPr>
                <w:ins w:id="3843" w:author="Simon Hellmann" w:date="2025-06-09T16:49:00Z"/>
                <w:lang w:val="en-US"/>
              </w:rPr>
              <w:pPrChange w:id="3844" w:author="Simon Hellmann" w:date="2025-06-09T17:04:00Z">
                <w:pPr>
                  <w:spacing w:after="0" w:line="276" w:lineRule="auto"/>
                  <w:ind w:right="0" w:firstLine="0"/>
                  <w:jc w:val="left"/>
                </w:pPr>
              </w:pPrChange>
            </w:pPr>
            <w:ins w:id="3845" w:author="Simon Hellmann" w:date="2025-06-09T17:01:00Z">
              <w:r w:rsidRPr="00F54177">
                <w:rPr>
                  <w:lang w:val="en-US"/>
                </w:rPr>
                <w:t>0.0</w:t>
              </w:r>
              <w:r>
                <w:rPr>
                  <w:lang w:val="en-US"/>
                </w:rPr>
                <w:t>6</w:t>
              </w:r>
            </w:ins>
          </w:p>
        </w:tc>
      </w:tr>
      <w:tr w:rsidR="002670A1" w14:paraId="294F9855" w14:textId="77777777" w:rsidTr="002670A1">
        <w:trPr>
          <w:ins w:id="3846" w:author="Simon Hellmann" w:date="2025-06-09T16:49:00Z"/>
          <w:trPrChange w:id="3847" w:author="Simon Hellmann" w:date="2025-06-13T15:32:00Z" w16du:dateUtc="2025-06-13T13:32:00Z">
            <w:trPr>
              <w:gridAfter w:val="0"/>
            </w:trPr>
          </w:trPrChange>
        </w:trPr>
        <w:tc>
          <w:tcPr>
            <w:tcW w:w="754" w:type="dxa"/>
            <w:vAlign w:val="center"/>
            <w:tcPrChange w:id="3848" w:author="Simon Hellmann" w:date="2025-06-13T15:32:00Z" w16du:dateUtc="2025-06-13T13:32:00Z">
              <w:tcPr>
                <w:tcW w:w="754" w:type="dxa"/>
                <w:vAlign w:val="center"/>
              </w:tcPr>
            </w:tcPrChange>
          </w:tcPr>
          <w:p w14:paraId="7CC07EF8" w14:textId="528D8885" w:rsidR="00B4603E" w:rsidRDefault="00B4603E">
            <w:pPr>
              <w:spacing w:after="0" w:line="276" w:lineRule="auto"/>
              <w:ind w:right="0" w:firstLine="0"/>
              <w:jc w:val="right"/>
              <w:rPr>
                <w:ins w:id="3849" w:author="Simon Hellmann" w:date="2025-06-09T16:49:00Z"/>
                <w:lang w:val="en-US"/>
              </w:rPr>
              <w:pPrChange w:id="3850" w:author="Simon Hellmann" w:date="2025-06-09T17:04:00Z">
                <w:pPr>
                  <w:spacing w:after="0" w:line="276" w:lineRule="auto"/>
                  <w:ind w:right="0" w:firstLine="0"/>
                  <w:jc w:val="left"/>
                </w:pPr>
              </w:pPrChange>
            </w:pPr>
            <w:ins w:id="3851" w:author="Simon Hellmann" w:date="2025-06-09T16:49:00Z">
              <w:r>
                <w:rPr>
                  <w:lang w:val="en-US"/>
                </w:rPr>
                <w:t>11</w:t>
              </w:r>
            </w:ins>
          </w:p>
        </w:tc>
        <w:commentRangeStart w:id="3852"/>
        <w:commentRangeStart w:id="3853"/>
        <w:tc>
          <w:tcPr>
            <w:tcW w:w="1793" w:type="dxa"/>
            <w:vAlign w:val="center"/>
            <w:tcPrChange w:id="3854" w:author="Simon Hellmann" w:date="2025-06-13T15:32:00Z" w16du:dateUtc="2025-06-13T13:32:00Z">
              <w:tcPr>
                <w:tcW w:w="1793" w:type="dxa"/>
                <w:vAlign w:val="center"/>
              </w:tcPr>
            </w:tcPrChange>
          </w:tcPr>
          <w:p w14:paraId="7FD3E906" w14:textId="21D3009C" w:rsidR="00B4603E" w:rsidRDefault="00000000">
            <w:pPr>
              <w:spacing w:after="0" w:line="276" w:lineRule="auto"/>
              <w:ind w:right="0" w:firstLine="0"/>
              <w:jc w:val="center"/>
              <w:rPr>
                <w:ins w:id="3855" w:author="Simon Hellmann" w:date="2025-06-09T16:49:00Z"/>
                <w:lang w:val="en-US"/>
              </w:rPr>
              <w:pPrChange w:id="3856" w:author="Simon Hellmann" w:date="2025-06-09T16:59:00Z">
                <w:pPr>
                  <w:spacing w:after="0" w:line="276" w:lineRule="auto"/>
                  <w:ind w:right="0" w:firstLine="0"/>
                  <w:jc w:val="left"/>
                </w:pPr>
              </w:pPrChange>
            </w:pPr>
            <m:oMathPara>
              <m:oMath>
                <m:sSub>
                  <m:sSubPr>
                    <m:ctrlPr>
                      <w:ins w:id="3857" w:author="Simon Hellmann" w:date="2025-06-09T16:57:00Z">
                        <w:rPr>
                          <w:rFonts w:ascii="Cambria Math" w:hAnsi="Cambria Math"/>
                          <w:i/>
                          <w:lang w:val="en-US"/>
                        </w:rPr>
                      </w:ins>
                    </m:ctrlPr>
                  </m:sSubPr>
                  <m:e>
                    <m:r>
                      <w:ins w:id="3858" w:author="Simon Hellmann" w:date="2025-06-09T16:57:00Z">
                        <w:rPr>
                          <w:rFonts w:ascii="Cambria Math" w:hAnsi="Cambria Math"/>
                          <w:lang w:val="en-US"/>
                        </w:rPr>
                        <m:t>X</m:t>
                      </w:ins>
                    </m:r>
                  </m:e>
                  <m:sub>
                    <m:r>
                      <w:ins w:id="3859" w:author="Simon Hellmann" w:date="2025-06-09T16:57:00Z">
                        <m:rPr>
                          <m:nor/>
                        </m:rPr>
                        <w:rPr>
                          <w:rFonts w:ascii="Cambria Math" w:hAnsi="Cambria Math"/>
                          <w:lang w:val="en-US"/>
                        </w:rPr>
                        <m:t>ac</m:t>
                      </w:ins>
                    </m:r>
                  </m:sub>
                </m:sSub>
                <w:commentRangeEnd w:id="3852"/>
                <m:r>
                  <w:ins w:id="3860" w:author="Simon Hellmann" w:date="2025-06-09T16:57:00Z">
                    <m:rPr>
                      <m:sty m:val="p"/>
                    </m:rPr>
                    <w:rPr>
                      <w:rStyle w:val="Kommentarzeichen"/>
                      <w:rFonts w:ascii="Cambria Math" w:hAnsi="Cambria Math"/>
                    </w:rPr>
                    <w:commentReference w:id="3852"/>
                  </w:ins>
                </m:r>
                <w:commentRangeEnd w:id="3853"/>
                <m:r>
                  <w:ins w:id="3861" w:author="Simon Hellmann" w:date="2025-06-09T16:57:00Z">
                    <m:rPr>
                      <m:sty m:val="p"/>
                    </m:rPr>
                    <w:rPr>
                      <w:rStyle w:val="Kommentarzeichen"/>
                      <w:rFonts w:ascii="Cambria Math" w:hAnsi="Cambria Math"/>
                    </w:rPr>
                    <w:commentReference w:id="3853"/>
                  </w:ins>
                </m:r>
              </m:oMath>
            </m:oMathPara>
          </w:p>
        </w:tc>
        <w:tc>
          <w:tcPr>
            <w:tcW w:w="831" w:type="dxa"/>
            <w:vAlign w:val="center"/>
            <w:tcPrChange w:id="3862" w:author="Simon Hellmann" w:date="2025-06-13T15:32:00Z" w16du:dateUtc="2025-06-13T13:32:00Z">
              <w:tcPr>
                <w:tcW w:w="831" w:type="dxa"/>
                <w:vAlign w:val="center"/>
              </w:tcPr>
            </w:tcPrChange>
          </w:tcPr>
          <w:p w14:paraId="7F9F91D3" w14:textId="2C01BBF8" w:rsidR="00B4603E" w:rsidRDefault="00B4603E">
            <w:pPr>
              <w:spacing w:after="0" w:line="276" w:lineRule="auto"/>
              <w:ind w:right="0" w:firstLine="0"/>
              <w:jc w:val="right"/>
              <w:rPr>
                <w:ins w:id="3863" w:author="Simon Hellmann" w:date="2025-06-09T16:49:00Z"/>
                <w:lang w:val="en-US"/>
              </w:rPr>
              <w:pPrChange w:id="3864" w:author="Simon Hellmann" w:date="2025-06-09T16:59:00Z">
                <w:pPr>
                  <w:spacing w:after="0" w:line="276" w:lineRule="auto"/>
                  <w:ind w:right="0" w:firstLine="0"/>
                  <w:jc w:val="left"/>
                </w:pPr>
              </w:pPrChange>
            </w:pPr>
            <w:ins w:id="3865" w:author="Simon Hellmann" w:date="2025-06-09T16:59:00Z">
              <w:r>
                <w:rPr>
                  <w:lang w:val="en-US"/>
                </w:rPr>
                <w:t>0.52</w:t>
              </w:r>
            </w:ins>
          </w:p>
        </w:tc>
        <w:tc>
          <w:tcPr>
            <w:tcW w:w="1504" w:type="dxa"/>
            <w:vAlign w:val="center"/>
            <w:tcPrChange w:id="3866" w:author="Simon Hellmann" w:date="2025-06-13T15:32:00Z" w16du:dateUtc="2025-06-13T13:32:00Z">
              <w:tcPr>
                <w:tcW w:w="1504" w:type="dxa"/>
                <w:vAlign w:val="center"/>
              </w:tcPr>
            </w:tcPrChange>
          </w:tcPr>
          <w:p w14:paraId="27AA353A" w14:textId="1D4F951C" w:rsidR="00B4603E" w:rsidRDefault="00B4603E">
            <w:pPr>
              <w:spacing w:after="0" w:line="276" w:lineRule="auto"/>
              <w:ind w:right="0" w:firstLine="0"/>
              <w:jc w:val="right"/>
              <w:rPr>
                <w:ins w:id="3867" w:author="Simon Hellmann" w:date="2025-06-09T16:49:00Z"/>
                <w:lang w:val="en-US"/>
              </w:rPr>
              <w:pPrChange w:id="3868" w:author="Simon Hellmann" w:date="2025-06-09T17:00:00Z">
                <w:pPr>
                  <w:spacing w:after="0" w:line="276" w:lineRule="auto"/>
                  <w:ind w:right="0" w:firstLine="0"/>
                  <w:jc w:val="left"/>
                </w:pPr>
              </w:pPrChange>
            </w:pPr>
            <w:ins w:id="3869" w:author="Simon Hellmann" w:date="2025-06-09T17:00:00Z">
              <w:r w:rsidRPr="00F54177">
                <w:rPr>
                  <w:lang w:val="en-US"/>
                </w:rPr>
                <w:t>0.0</w:t>
              </w:r>
              <w:r>
                <w:rPr>
                  <w:lang w:val="en-US"/>
                </w:rPr>
                <w:t>2</w:t>
              </w:r>
              <w:r w:rsidRPr="00F54177">
                <w:rPr>
                  <w:lang w:val="en-US"/>
                </w:rPr>
                <w:t xml:space="preserve"> </w:t>
              </w:r>
            </w:ins>
          </w:p>
        </w:tc>
        <w:tc>
          <w:tcPr>
            <w:tcW w:w="1506" w:type="dxa"/>
            <w:vAlign w:val="center"/>
            <w:tcPrChange w:id="3870" w:author="Simon Hellmann" w:date="2025-06-13T15:32:00Z" w16du:dateUtc="2025-06-13T13:32:00Z">
              <w:tcPr>
                <w:tcW w:w="1506" w:type="dxa"/>
                <w:vAlign w:val="center"/>
              </w:tcPr>
            </w:tcPrChange>
          </w:tcPr>
          <w:p w14:paraId="47C8C95D" w14:textId="20047C3D" w:rsidR="00B4603E" w:rsidRDefault="00B4603E">
            <w:pPr>
              <w:spacing w:after="0" w:line="276" w:lineRule="auto"/>
              <w:ind w:right="0" w:firstLine="0"/>
              <w:jc w:val="right"/>
              <w:rPr>
                <w:ins w:id="3871" w:author="Simon Hellmann" w:date="2025-06-09T16:49:00Z"/>
                <w:lang w:val="en-US"/>
              </w:rPr>
              <w:pPrChange w:id="3872" w:author="Simon Hellmann" w:date="2025-06-09T17:00:00Z">
                <w:pPr>
                  <w:spacing w:after="0" w:line="276" w:lineRule="auto"/>
                  <w:ind w:right="0" w:firstLine="0"/>
                  <w:jc w:val="left"/>
                </w:pPr>
              </w:pPrChange>
            </w:pPr>
            <w:ins w:id="3873" w:author="Simon Hellmann" w:date="2025-06-09T17:00:00Z">
              <w:r w:rsidRPr="00F54177">
                <w:rPr>
                  <w:lang w:val="en-US"/>
                </w:rPr>
                <w:t xml:space="preserve">0.01 </w:t>
              </w:r>
            </w:ins>
          </w:p>
        </w:tc>
        <w:tc>
          <w:tcPr>
            <w:tcW w:w="1976" w:type="dxa"/>
            <w:vAlign w:val="center"/>
            <w:tcPrChange w:id="3874" w:author="Simon Hellmann" w:date="2025-06-13T15:32:00Z" w16du:dateUtc="2025-06-13T13:32:00Z">
              <w:tcPr>
                <w:tcW w:w="1834" w:type="dxa"/>
                <w:vAlign w:val="center"/>
              </w:tcPr>
            </w:tcPrChange>
          </w:tcPr>
          <w:p w14:paraId="7CE1BFB6" w14:textId="4FD50A77" w:rsidR="00B4603E" w:rsidRDefault="00B4603E">
            <w:pPr>
              <w:spacing w:after="0" w:line="276" w:lineRule="auto"/>
              <w:ind w:right="0" w:firstLine="0"/>
              <w:jc w:val="right"/>
              <w:rPr>
                <w:ins w:id="3875" w:author="Simon Hellmann" w:date="2025-06-09T16:49:00Z"/>
                <w:lang w:val="en-US"/>
              </w:rPr>
              <w:pPrChange w:id="3876" w:author="Simon Hellmann" w:date="2025-06-09T17:00:00Z">
                <w:pPr>
                  <w:spacing w:after="0" w:line="276" w:lineRule="auto"/>
                  <w:ind w:right="0" w:firstLine="0"/>
                  <w:jc w:val="left"/>
                </w:pPr>
              </w:pPrChange>
            </w:pPr>
            <w:ins w:id="3877" w:author="Simon Hellmann" w:date="2025-06-09T17:00:00Z">
              <w:r w:rsidRPr="00F54177">
                <w:rPr>
                  <w:lang w:val="en-US"/>
                </w:rPr>
                <w:t>0.0</w:t>
              </w:r>
              <w:r>
                <w:rPr>
                  <w:lang w:val="en-US"/>
                </w:rPr>
                <w:t>2</w:t>
              </w:r>
              <w:r w:rsidRPr="00F54177">
                <w:rPr>
                  <w:lang w:val="en-US"/>
                </w:rPr>
                <w:t xml:space="preserve"> </w:t>
              </w:r>
            </w:ins>
          </w:p>
        </w:tc>
        <w:tc>
          <w:tcPr>
            <w:tcW w:w="1842" w:type="dxa"/>
            <w:vAlign w:val="center"/>
            <w:tcPrChange w:id="3878" w:author="Simon Hellmann" w:date="2025-06-13T15:32:00Z" w16du:dateUtc="2025-06-13T13:32:00Z">
              <w:tcPr>
                <w:tcW w:w="1667" w:type="dxa"/>
                <w:gridSpan w:val="2"/>
                <w:vAlign w:val="center"/>
              </w:tcPr>
            </w:tcPrChange>
          </w:tcPr>
          <w:p w14:paraId="7B849B88" w14:textId="0AA440DA" w:rsidR="00B4603E" w:rsidRDefault="00B4603E">
            <w:pPr>
              <w:spacing w:after="0" w:line="276" w:lineRule="auto"/>
              <w:ind w:right="0" w:firstLine="0"/>
              <w:jc w:val="right"/>
              <w:rPr>
                <w:ins w:id="3879" w:author="Simon Hellmann" w:date="2025-06-09T16:49:00Z"/>
                <w:lang w:val="en-US"/>
              </w:rPr>
              <w:pPrChange w:id="3880" w:author="Simon Hellmann" w:date="2025-06-09T17:04:00Z">
                <w:pPr>
                  <w:spacing w:after="0" w:line="276" w:lineRule="auto"/>
                  <w:ind w:right="0" w:firstLine="0"/>
                  <w:jc w:val="left"/>
                </w:pPr>
              </w:pPrChange>
            </w:pPr>
            <w:ins w:id="3881" w:author="Simon Hellmann" w:date="2025-06-09T17:01:00Z">
              <w:r w:rsidRPr="00F54177">
                <w:rPr>
                  <w:lang w:val="en-US"/>
                </w:rPr>
                <w:t>0.00</w:t>
              </w:r>
            </w:ins>
          </w:p>
        </w:tc>
      </w:tr>
      <w:tr w:rsidR="002670A1" w14:paraId="65E54CF5" w14:textId="77777777" w:rsidTr="002670A1">
        <w:trPr>
          <w:ins w:id="3882" w:author="Simon Hellmann" w:date="2025-06-09T16:49:00Z"/>
          <w:trPrChange w:id="3883" w:author="Simon Hellmann" w:date="2025-06-13T15:32:00Z" w16du:dateUtc="2025-06-13T13:32:00Z">
            <w:trPr>
              <w:gridAfter w:val="0"/>
            </w:trPr>
          </w:trPrChange>
        </w:trPr>
        <w:tc>
          <w:tcPr>
            <w:tcW w:w="754" w:type="dxa"/>
            <w:vAlign w:val="center"/>
            <w:tcPrChange w:id="3884" w:author="Simon Hellmann" w:date="2025-06-13T15:32:00Z" w16du:dateUtc="2025-06-13T13:32:00Z">
              <w:tcPr>
                <w:tcW w:w="754" w:type="dxa"/>
                <w:vAlign w:val="center"/>
              </w:tcPr>
            </w:tcPrChange>
          </w:tcPr>
          <w:p w14:paraId="6D93CC51" w14:textId="67670BA1" w:rsidR="00B4603E" w:rsidRDefault="00B4603E">
            <w:pPr>
              <w:spacing w:after="0" w:line="276" w:lineRule="auto"/>
              <w:ind w:right="0" w:firstLine="0"/>
              <w:jc w:val="right"/>
              <w:rPr>
                <w:ins w:id="3885" w:author="Simon Hellmann" w:date="2025-06-09T16:49:00Z"/>
                <w:lang w:val="en-US"/>
              </w:rPr>
              <w:pPrChange w:id="3886" w:author="Simon Hellmann" w:date="2025-06-09T17:04:00Z">
                <w:pPr>
                  <w:spacing w:after="0" w:line="276" w:lineRule="auto"/>
                  <w:ind w:right="0" w:firstLine="0"/>
                  <w:jc w:val="left"/>
                </w:pPr>
              </w:pPrChange>
            </w:pPr>
            <w:ins w:id="3887" w:author="Simon Hellmann" w:date="2025-06-09T16:49:00Z">
              <w:r>
                <w:rPr>
                  <w:lang w:val="en-US"/>
                </w:rPr>
                <w:t>12</w:t>
              </w:r>
            </w:ins>
          </w:p>
        </w:tc>
        <w:tc>
          <w:tcPr>
            <w:tcW w:w="1793" w:type="dxa"/>
            <w:vAlign w:val="center"/>
            <w:tcPrChange w:id="3888" w:author="Simon Hellmann" w:date="2025-06-13T15:32:00Z" w16du:dateUtc="2025-06-13T13:32:00Z">
              <w:tcPr>
                <w:tcW w:w="1793" w:type="dxa"/>
                <w:vAlign w:val="center"/>
              </w:tcPr>
            </w:tcPrChange>
          </w:tcPr>
          <w:p w14:paraId="5A123EA7" w14:textId="77D4F031" w:rsidR="00B4603E" w:rsidRDefault="00000000">
            <w:pPr>
              <w:spacing w:after="0" w:line="276" w:lineRule="auto"/>
              <w:ind w:right="0" w:firstLine="0"/>
              <w:jc w:val="center"/>
              <w:rPr>
                <w:ins w:id="3889" w:author="Simon Hellmann" w:date="2025-06-09T16:49:00Z"/>
                <w:lang w:val="en-US"/>
              </w:rPr>
              <w:pPrChange w:id="3890" w:author="Simon Hellmann" w:date="2025-06-09T16:59:00Z">
                <w:pPr>
                  <w:spacing w:after="0" w:line="276" w:lineRule="auto"/>
                  <w:ind w:right="0" w:firstLine="0"/>
                  <w:jc w:val="left"/>
                </w:pPr>
              </w:pPrChange>
            </w:pPr>
            <m:oMathPara>
              <m:oMath>
                <m:sSub>
                  <m:sSubPr>
                    <m:ctrlPr>
                      <w:ins w:id="3891" w:author="Simon Hellmann" w:date="2025-06-09T16:57:00Z">
                        <w:rPr>
                          <w:rFonts w:ascii="Cambria Math" w:hAnsi="Cambria Math"/>
                          <w:i/>
                          <w:lang w:val="en-US"/>
                        </w:rPr>
                      </w:ins>
                    </m:ctrlPr>
                  </m:sSubPr>
                  <m:e>
                    <m:r>
                      <w:ins w:id="3892" w:author="Simon Hellmann" w:date="2025-06-09T16:57:00Z">
                        <w:rPr>
                          <w:rFonts w:ascii="Cambria Math" w:hAnsi="Cambria Math"/>
                          <w:lang w:val="en-US"/>
                        </w:rPr>
                        <m:t>X</m:t>
                      </w:ins>
                    </m:r>
                  </m:e>
                  <m:sub>
                    <m:r>
                      <w:ins w:id="3893" w:author="Simon Hellmann" w:date="2025-06-09T16:57:00Z">
                        <m:rPr>
                          <m:nor/>
                        </m:rPr>
                        <w:rPr>
                          <w:rFonts w:ascii="Cambria Math" w:hAnsi="Cambria Math"/>
                          <w:lang w:val="en-US"/>
                        </w:rPr>
                        <m:t>ash</m:t>
                      </w:ins>
                    </m:r>
                  </m:sub>
                </m:sSub>
              </m:oMath>
            </m:oMathPara>
          </w:p>
        </w:tc>
        <w:tc>
          <w:tcPr>
            <w:tcW w:w="831" w:type="dxa"/>
            <w:vAlign w:val="center"/>
            <w:tcPrChange w:id="3894" w:author="Simon Hellmann" w:date="2025-06-13T15:32:00Z" w16du:dateUtc="2025-06-13T13:32:00Z">
              <w:tcPr>
                <w:tcW w:w="831" w:type="dxa"/>
                <w:vAlign w:val="center"/>
              </w:tcPr>
            </w:tcPrChange>
          </w:tcPr>
          <w:p w14:paraId="08FA76D8" w14:textId="5994EAC4" w:rsidR="00B4603E" w:rsidRDefault="00B4603E">
            <w:pPr>
              <w:spacing w:after="0" w:line="276" w:lineRule="auto"/>
              <w:ind w:right="0" w:firstLine="0"/>
              <w:jc w:val="right"/>
              <w:rPr>
                <w:ins w:id="3895" w:author="Simon Hellmann" w:date="2025-06-09T16:49:00Z"/>
                <w:lang w:val="en-US"/>
              </w:rPr>
              <w:pPrChange w:id="3896" w:author="Simon Hellmann" w:date="2025-06-09T16:59:00Z">
                <w:pPr>
                  <w:spacing w:after="0" w:line="276" w:lineRule="auto"/>
                  <w:ind w:right="0" w:firstLine="0"/>
                  <w:jc w:val="left"/>
                </w:pPr>
              </w:pPrChange>
            </w:pPr>
            <w:ins w:id="3897" w:author="Simon Hellmann" w:date="2025-06-09T16:59:00Z">
              <w:r>
                <w:rPr>
                  <w:lang w:val="en-US"/>
                </w:rPr>
                <w:t>1.00</w:t>
              </w:r>
            </w:ins>
          </w:p>
        </w:tc>
        <w:tc>
          <w:tcPr>
            <w:tcW w:w="1504" w:type="dxa"/>
            <w:vAlign w:val="center"/>
            <w:tcPrChange w:id="3898" w:author="Simon Hellmann" w:date="2025-06-13T15:32:00Z" w16du:dateUtc="2025-06-13T13:32:00Z">
              <w:tcPr>
                <w:tcW w:w="1504" w:type="dxa"/>
                <w:vAlign w:val="center"/>
              </w:tcPr>
            </w:tcPrChange>
          </w:tcPr>
          <w:p w14:paraId="0BADFEB5" w14:textId="11182453" w:rsidR="00B4603E" w:rsidRDefault="00B4603E">
            <w:pPr>
              <w:spacing w:after="0" w:line="276" w:lineRule="auto"/>
              <w:ind w:right="0" w:firstLine="0"/>
              <w:jc w:val="right"/>
              <w:rPr>
                <w:ins w:id="3899" w:author="Simon Hellmann" w:date="2025-06-09T16:49:00Z"/>
                <w:lang w:val="en-US"/>
              </w:rPr>
              <w:pPrChange w:id="3900" w:author="Simon Hellmann" w:date="2025-06-09T17:00:00Z">
                <w:pPr>
                  <w:spacing w:after="0" w:line="276" w:lineRule="auto"/>
                  <w:ind w:right="0" w:firstLine="0"/>
                  <w:jc w:val="left"/>
                </w:pPr>
              </w:pPrChange>
            </w:pPr>
            <w:ins w:id="3901" w:author="Simon Hellmann" w:date="2025-06-09T17:00:00Z">
              <w:r w:rsidRPr="00F54177">
                <w:rPr>
                  <w:lang w:val="en-US"/>
                </w:rPr>
                <w:t xml:space="preserve">14.84 </w:t>
              </w:r>
            </w:ins>
          </w:p>
        </w:tc>
        <w:tc>
          <w:tcPr>
            <w:tcW w:w="1506" w:type="dxa"/>
            <w:vAlign w:val="center"/>
            <w:tcPrChange w:id="3902" w:author="Simon Hellmann" w:date="2025-06-13T15:32:00Z" w16du:dateUtc="2025-06-13T13:32:00Z">
              <w:tcPr>
                <w:tcW w:w="1506" w:type="dxa"/>
                <w:vAlign w:val="center"/>
              </w:tcPr>
            </w:tcPrChange>
          </w:tcPr>
          <w:p w14:paraId="2D112F1C" w14:textId="671EFF95" w:rsidR="00B4603E" w:rsidRDefault="00B4603E">
            <w:pPr>
              <w:spacing w:after="0" w:line="276" w:lineRule="auto"/>
              <w:ind w:right="0" w:firstLine="0"/>
              <w:jc w:val="right"/>
              <w:rPr>
                <w:ins w:id="3903" w:author="Simon Hellmann" w:date="2025-06-09T16:49:00Z"/>
                <w:lang w:val="en-US"/>
              </w:rPr>
              <w:pPrChange w:id="3904" w:author="Simon Hellmann" w:date="2025-06-09T17:00:00Z">
                <w:pPr>
                  <w:spacing w:after="0" w:line="276" w:lineRule="auto"/>
                  <w:ind w:right="0" w:firstLine="0"/>
                  <w:jc w:val="left"/>
                </w:pPr>
              </w:pPrChange>
            </w:pPr>
            <w:ins w:id="3905" w:author="Simon Hellmann" w:date="2025-06-09T17:00:00Z">
              <w:r w:rsidRPr="00F54177">
                <w:rPr>
                  <w:lang w:val="en-US"/>
                </w:rPr>
                <w:t xml:space="preserve">35.34 </w:t>
              </w:r>
            </w:ins>
          </w:p>
        </w:tc>
        <w:tc>
          <w:tcPr>
            <w:tcW w:w="1976" w:type="dxa"/>
            <w:vAlign w:val="center"/>
            <w:tcPrChange w:id="3906" w:author="Simon Hellmann" w:date="2025-06-13T15:32:00Z" w16du:dateUtc="2025-06-13T13:32:00Z">
              <w:tcPr>
                <w:tcW w:w="1834" w:type="dxa"/>
                <w:vAlign w:val="center"/>
              </w:tcPr>
            </w:tcPrChange>
          </w:tcPr>
          <w:p w14:paraId="07491859" w14:textId="3AFF5351" w:rsidR="00B4603E" w:rsidRDefault="00B4603E">
            <w:pPr>
              <w:spacing w:after="0" w:line="276" w:lineRule="auto"/>
              <w:ind w:right="0" w:firstLine="0"/>
              <w:jc w:val="right"/>
              <w:rPr>
                <w:ins w:id="3907" w:author="Simon Hellmann" w:date="2025-06-09T16:49:00Z"/>
                <w:lang w:val="en-US"/>
              </w:rPr>
              <w:pPrChange w:id="3908" w:author="Simon Hellmann" w:date="2025-06-09T17:00:00Z">
                <w:pPr>
                  <w:spacing w:after="0" w:line="276" w:lineRule="auto"/>
                  <w:ind w:right="0" w:firstLine="0"/>
                  <w:jc w:val="left"/>
                </w:pPr>
              </w:pPrChange>
            </w:pPr>
            <w:ins w:id="3909" w:author="Simon Hellmann" w:date="2025-06-09T17:00:00Z">
              <w:r w:rsidRPr="00F54177">
                <w:rPr>
                  <w:lang w:val="en-US"/>
                </w:rPr>
                <w:t xml:space="preserve">28.34 </w:t>
              </w:r>
            </w:ins>
          </w:p>
        </w:tc>
        <w:tc>
          <w:tcPr>
            <w:tcW w:w="1842" w:type="dxa"/>
            <w:vAlign w:val="center"/>
            <w:tcPrChange w:id="3910" w:author="Simon Hellmann" w:date="2025-06-13T15:32:00Z" w16du:dateUtc="2025-06-13T13:32:00Z">
              <w:tcPr>
                <w:tcW w:w="1667" w:type="dxa"/>
                <w:gridSpan w:val="2"/>
                <w:vAlign w:val="center"/>
              </w:tcPr>
            </w:tcPrChange>
          </w:tcPr>
          <w:p w14:paraId="1A37B346" w14:textId="5A58AC4F" w:rsidR="00B4603E" w:rsidRDefault="00B4603E">
            <w:pPr>
              <w:spacing w:after="0" w:line="276" w:lineRule="auto"/>
              <w:ind w:right="0" w:firstLine="0"/>
              <w:jc w:val="right"/>
              <w:rPr>
                <w:ins w:id="3911" w:author="Simon Hellmann" w:date="2025-06-09T16:49:00Z"/>
                <w:lang w:val="en-US"/>
              </w:rPr>
              <w:pPrChange w:id="3912" w:author="Simon Hellmann" w:date="2025-06-09T17:04:00Z">
                <w:pPr>
                  <w:spacing w:after="0" w:line="276" w:lineRule="auto"/>
                  <w:ind w:right="0" w:firstLine="0"/>
                  <w:jc w:val="left"/>
                </w:pPr>
              </w:pPrChange>
            </w:pPr>
            <w:ins w:id="3913" w:author="Simon Hellmann" w:date="2025-06-09T17:01:00Z">
              <w:r w:rsidRPr="00F54177">
                <w:rPr>
                  <w:lang w:val="en-US"/>
                </w:rPr>
                <w:t>19.14</w:t>
              </w:r>
            </w:ins>
          </w:p>
        </w:tc>
      </w:tr>
      <w:tr w:rsidR="002670A1" w14:paraId="31B6B6BC" w14:textId="77777777" w:rsidTr="002670A1">
        <w:trPr>
          <w:ins w:id="3914" w:author="Simon Hellmann" w:date="2025-06-09T16:49:00Z"/>
          <w:trPrChange w:id="3915" w:author="Simon Hellmann" w:date="2025-06-13T15:32:00Z" w16du:dateUtc="2025-06-13T13:32:00Z">
            <w:trPr>
              <w:gridAfter w:val="0"/>
            </w:trPr>
          </w:trPrChange>
        </w:trPr>
        <w:tc>
          <w:tcPr>
            <w:tcW w:w="754" w:type="dxa"/>
            <w:vAlign w:val="center"/>
            <w:tcPrChange w:id="3916" w:author="Simon Hellmann" w:date="2025-06-13T15:32:00Z" w16du:dateUtc="2025-06-13T13:32:00Z">
              <w:tcPr>
                <w:tcW w:w="754" w:type="dxa"/>
                <w:vAlign w:val="center"/>
              </w:tcPr>
            </w:tcPrChange>
          </w:tcPr>
          <w:p w14:paraId="28C64C9D" w14:textId="6881463B" w:rsidR="00B4603E" w:rsidRDefault="00B4603E">
            <w:pPr>
              <w:spacing w:after="0" w:line="276" w:lineRule="auto"/>
              <w:ind w:right="0" w:firstLine="0"/>
              <w:jc w:val="right"/>
              <w:rPr>
                <w:ins w:id="3917" w:author="Simon Hellmann" w:date="2025-06-09T16:49:00Z"/>
                <w:lang w:val="en-US"/>
              </w:rPr>
              <w:pPrChange w:id="3918" w:author="Simon Hellmann" w:date="2025-06-09T17:04:00Z">
                <w:pPr>
                  <w:spacing w:after="0" w:line="276" w:lineRule="auto"/>
                  <w:ind w:right="0" w:firstLine="0"/>
                  <w:jc w:val="left"/>
                </w:pPr>
              </w:pPrChange>
            </w:pPr>
            <w:ins w:id="3919" w:author="Simon Hellmann" w:date="2025-06-09T16:49:00Z">
              <w:r>
                <w:rPr>
                  <w:lang w:val="en-US"/>
                </w:rPr>
                <w:t>13</w:t>
              </w:r>
            </w:ins>
          </w:p>
        </w:tc>
        <w:commentRangeStart w:id="3920"/>
        <w:commentRangeStart w:id="3921"/>
        <w:tc>
          <w:tcPr>
            <w:tcW w:w="1793" w:type="dxa"/>
            <w:vAlign w:val="center"/>
            <w:tcPrChange w:id="3922" w:author="Simon Hellmann" w:date="2025-06-13T15:32:00Z" w16du:dateUtc="2025-06-13T13:32:00Z">
              <w:tcPr>
                <w:tcW w:w="1793" w:type="dxa"/>
                <w:vAlign w:val="center"/>
              </w:tcPr>
            </w:tcPrChange>
          </w:tcPr>
          <w:p w14:paraId="5A75F54E" w14:textId="3F0F8502" w:rsidR="00B4603E" w:rsidRDefault="00000000">
            <w:pPr>
              <w:spacing w:after="0" w:line="276" w:lineRule="auto"/>
              <w:ind w:right="0" w:firstLine="0"/>
              <w:jc w:val="center"/>
              <w:rPr>
                <w:ins w:id="3923" w:author="Simon Hellmann" w:date="2025-06-09T16:49:00Z"/>
                <w:lang w:val="en-US"/>
              </w:rPr>
              <w:pPrChange w:id="3924" w:author="Simon Hellmann" w:date="2025-06-09T16:59:00Z">
                <w:pPr>
                  <w:spacing w:after="0" w:line="276" w:lineRule="auto"/>
                  <w:ind w:right="0" w:firstLine="0"/>
                  <w:jc w:val="left"/>
                </w:pPr>
              </w:pPrChange>
            </w:pPr>
            <m:oMathPara>
              <m:oMath>
                <m:sSub>
                  <m:sSubPr>
                    <m:ctrlPr>
                      <w:ins w:id="3925" w:author="Simon Hellmann" w:date="2025-06-09T16:57:00Z">
                        <w:rPr>
                          <w:rFonts w:ascii="Cambria Math" w:hAnsi="Cambria Math"/>
                          <w:i/>
                          <w:lang w:val="en-US"/>
                        </w:rPr>
                      </w:ins>
                    </m:ctrlPr>
                  </m:sSubPr>
                  <m:e>
                    <m:r>
                      <w:ins w:id="3926" w:author="Simon Hellmann" w:date="2025-06-09T16:57:00Z">
                        <w:rPr>
                          <w:rFonts w:ascii="Cambria Math" w:hAnsi="Cambria Math"/>
                          <w:lang w:val="en-US"/>
                        </w:rPr>
                        <m:t>S</m:t>
                      </w:ins>
                    </m:r>
                  </m:e>
                  <m:sub>
                    <m:r>
                      <w:ins w:id="3927" w:author="Simon Hellmann" w:date="2025-06-09T16:57:00Z">
                        <m:rPr>
                          <m:nor/>
                        </m:rPr>
                        <w:rPr>
                          <w:rFonts w:ascii="Cambria Math" w:hAnsi="Cambria Math"/>
                          <w:lang w:val="en-US"/>
                        </w:rPr>
                        <m:t>ion</m:t>
                      </w:ins>
                    </m:r>
                  </m:sub>
                </m:sSub>
                <w:commentRangeEnd w:id="3920"/>
                <m:r>
                  <w:ins w:id="3928" w:author="Simon Hellmann" w:date="2025-06-09T16:57:00Z">
                    <m:rPr>
                      <m:sty m:val="p"/>
                    </m:rPr>
                    <w:rPr>
                      <w:rStyle w:val="Kommentarzeichen"/>
                      <w:rFonts w:ascii="Cambria Math" w:hAnsi="Cambria Math"/>
                    </w:rPr>
                    <w:commentReference w:id="3920"/>
                  </w:ins>
                </m:r>
                <w:commentRangeEnd w:id="3921"/>
                <m:r>
                  <w:ins w:id="3929" w:author="Simon Hellmann" w:date="2025-06-09T16:57:00Z">
                    <m:rPr>
                      <m:sty m:val="p"/>
                    </m:rPr>
                    <w:rPr>
                      <w:rStyle w:val="Kommentarzeichen"/>
                      <w:rFonts w:ascii="Cambria Math" w:hAnsi="Cambria Math"/>
                    </w:rPr>
                    <w:commentReference w:id="3921"/>
                  </w:ins>
                </m:r>
              </m:oMath>
            </m:oMathPara>
          </w:p>
        </w:tc>
        <w:tc>
          <w:tcPr>
            <w:tcW w:w="831" w:type="dxa"/>
            <w:vAlign w:val="center"/>
            <w:tcPrChange w:id="3930" w:author="Simon Hellmann" w:date="2025-06-13T15:32:00Z" w16du:dateUtc="2025-06-13T13:32:00Z">
              <w:tcPr>
                <w:tcW w:w="831" w:type="dxa"/>
                <w:vAlign w:val="center"/>
              </w:tcPr>
            </w:tcPrChange>
          </w:tcPr>
          <w:p w14:paraId="7A509C1B" w14:textId="40FF3A98" w:rsidR="00B4603E" w:rsidRDefault="00B4603E">
            <w:pPr>
              <w:spacing w:after="0" w:line="276" w:lineRule="auto"/>
              <w:ind w:right="0" w:firstLine="0"/>
              <w:jc w:val="right"/>
              <w:rPr>
                <w:ins w:id="3931" w:author="Simon Hellmann" w:date="2025-06-09T16:49:00Z"/>
                <w:lang w:val="en-US"/>
              </w:rPr>
              <w:pPrChange w:id="3932" w:author="Simon Hellmann" w:date="2025-06-09T16:59:00Z">
                <w:pPr>
                  <w:spacing w:after="0" w:line="276" w:lineRule="auto"/>
                  <w:ind w:right="0" w:firstLine="0"/>
                  <w:jc w:val="left"/>
                </w:pPr>
              </w:pPrChange>
            </w:pPr>
            <w:ins w:id="3933" w:author="Simon Hellmann" w:date="2025-06-09T16:59:00Z">
              <w:r w:rsidRPr="00531DBF">
                <w:rPr>
                  <w:lang w:val="en-US"/>
                </w:rPr>
                <w:t>0.0</w:t>
              </w:r>
              <w:r>
                <w:rPr>
                  <w:lang w:val="en-US"/>
                </w:rPr>
                <w:t>5</w:t>
              </w:r>
            </w:ins>
          </w:p>
        </w:tc>
        <w:tc>
          <w:tcPr>
            <w:tcW w:w="1504" w:type="dxa"/>
            <w:vAlign w:val="center"/>
            <w:tcPrChange w:id="3934" w:author="Simon Hellmann" w:date="2025-06-13T15:32:00Z" w16du:dateUtc="2025-06-13T13:32:00Z">
              <w:tcPr>
                <w:tcW w:w="1504" w:type="dxa"/>
                <w:vAlign w:val="center"/>
              </w:tcPr>
            </w:tcPrChange>
          </w:tcPr>
          <w:p w14:paraId="0181B1CC" w14:textId="66362CC3" w:rsidR="00B4603E" w:rsidRDefault="00B4603E">
            <w:pPr>
              <w:spacing w:after="0" w:line="276" w:lineRule="auto"/>
              <w:ind w:right="0" w:firstLine="0"/>
              <w:jc w:val="right"/>
              <w:rPr>
                <w:ins w:id="3935" w:author="Simon Hellmann" w:date="2025-06-09T16:49:00Z"/>
                <w:lang w:val="en-US"/>
              </w:rPr>
              <w:pPrChange w:id="3936" w:author="Simon Hellmann" w:date="2025-06-09T17:00:00Z">
                <w:pPr>
                  <w:spacing w:after="0" w:line="276" w:lineRule="auto"/>
                  <w:ind w:right="0" w:firstLine="0"/>
                  <w:jc w:val="left"/>
                </w:pPr>
              </w:pPrChange>
            </w:pPr>
            <w:ins w:id="3937" w:author="Simon Hellmann" w:date="2025-06-09T17:00:00Z">
              <w:r w:rsidRPr="00F54177">
                <w:rPr>
                  <w:lang w:val="en-US"/>
                </w:rPr>
                <w:t>-0.0</w:t>
              </w:r>
              <w:r>
                <w:rPr>
                  <w:lang w:val="en-US"/>
                </w:rPr>
                <w:t>3</w:t>
              </w:r>
              <w:r w:rsidRPr="00F54177">
                <w:rPr>
                  <w:lang w:val="en-US"/>
                </w:rPr>
                <w:t xml:space="preserve"> </w:t>
              </w:r>
            </w:ins>
          </w:p>
        </w:tc>
        <w:tc>
          <w:tcPr>
            <w:tcW w:w="1506" w:type="dxa"/>
            <w:vAlign w:val="center"/>
            <w:tcPrChange w:id="3938" w:author="Simon Hellmann" w:date="2025-06-13T15:32:00Z" w16du:dateUtc="2025-06-13T13:32:00Z">
              <w:tcPr>
                <w:tcW w:w="1506" w:type="dxa"/>
                <w:vAlign w:val="center"/>
              </w:tcPr>
            </w:tcPrChange>
          </w:tcPr>
          <w:p w14:paraId="678E877E" w14:textId="2B3FE5A6" w:rsidR="00B4603E" w:rsidRDefault="00B4603E">
            <w:pPr>
              <w:spacing w:after="0" w:line="276" w:lineRule="auto"/>
              <w:ind w:right="0" w:firstLine="0"/>
              <w:jc w:val="right"/>
              <w:rPr>
                <w:ins w:id="3939" w:author="Simon Hellmann" w:date="2025-06-09T16:49:00Z"/>
                <w:lang w:val="en-US"/>
              </w:rPr>
              <w:pPrChange w:id="3940" w:author="Simon Hellmann" w:date="2025-06-09T17:00:00Z">
                <w:pPr>
                  <w:spacing w:after="0" w:line="276" w:lineRule="auto"/>
                  <w:ind w:right="0" w:firstLine="0"/>
                  <w:jc w:val="left"/>
                </w:pPr>
              </w:pPrChange>
            </w:pPr>
            <w:ins w:id="3941" w:author="Simon Hellmann" w:date="2025-06-09T17:00:00Z">
              <w:r w:rsidRPr="00F54177">
                <w:rPr>
                  <w:lang w:val="en-US"/>
                </w:rPr>
                <w:t>0.0</w:t>
              </w:r>
              <w:r>
                <w:rPr>
                  <w:lang w:val="en-US"/>
                </w:rPr>
                <w:t>0</w:t>
              </w:r>
              <w:r w:rsidRPr="00F54177">
                <w:rPr>
                  <w:lang w:val="en-US"/>
                </w:rPr>
                <w:t xml:space="preserve"> </w:t>
              </w:r>
            </w:ins>
          </w:p>
        </w:tc>
        <w:tc>
          <w:tcPr>
            <w:tcW w:w="1976" w:type="dxa"/>
            <w:vAlign w:val="center"/>
            <w:tcPrChange w:id="3942" w:author="Simon Hellmann" w:date="2025-06-13T15:32:00Z" w16du:dateUtc="2025-06-13T13:32:00Z">
              <w:tcPr>
                <w:tcW w:w="1834" w:type="dxa"/>
                <w:vAlign w:val="center"/>
              </w:tcPr>
            </w:tcPrChange>
          </w:tcPr>
          <w:p w14:paraId="61F0E94E" w14:textId="702C2D54" w:rsidR="00B4603E" w:rsidRDefault="00B4603E">
            <w:pPr>
              <w:spacing w:after="0" w:line="276" w:lineRule="auto"/>
              <w:ind w:right="0" w:firstLine="0"/>
              <w:jc w:val="right"/>
              <w:rPr>
                <w:ins w:id="3943" w:author="Simon Hellmann" w:date="2025-06-09T16:49:00Z"/>
                <w:lang w:val="en-US"/>
              </w:rPr>
              <w:pPrChange w:id="3944" w:author="Simon Hellmann" w:date="2025-06-09T17:00:00Z">
                <w:pPr>
                  <w:spacing w:after="0" w:line="276" w:lineRule="auto"/>
                  <w:ind w:right="0" w:firstLine="0"/>
                  <w:jc w:val="left"/>
                </w:pPr>
              </w:pPrChange>
            </w:pPr>
            <w:ins w:id="3945" w:author="Simon Hellmann" w:date="2025-06-09T17:00:00Z">
              <w:r w:rsidRPr="00F54177">
                <w:rPr>
                  <w:lang w:val="en-US"/>
                </w:rPr>
                <w:t>0.</w:t>
              </w:r>
              <w:r>
                <w:rPr>
                  <w:lang w:val="en-US"/>
                </w:rPr>
                <w:t>01</w:t>
              </w:r>
              <w:r w:rsidRPr="00F54177">
                <w:rPr>
                  <w:lang w:val="en-US"/>
                </w:rPr>
                <w:t xml:space="preserve"> </w:t>
              </w:r>
            </w:ins>
          </w:p>
        </w:tc>
        <w:tc>
          <w:tcPr>
            <w:tcW w:w="1842" w:type="dxa"/>
            <w:vAlign w:val="center"/>
            <w:tcPrChange w:id="3946" w:author="Simon Hellmann" w:date="2025-06-13T15:32:00Z" w16du:dateUtc="2025-06-13T13:32:00Z">
              <w:tcPr>
                <w:tcW w:w="1667" w:type="dxa"/>
                <w:gridSpan w:val="2"/>
                <w:vAlign w:val="center"/>
              </w:tcPr>
            </w:tcPrChange>
          </w:tcPr>
          <w:p w14:paraId="7233364A" w14:textId="16D7269F" w:rsidR="00B4603E" w:rsidRDefault="00B4603E">
            <w:pPr>
              <w:spacing w:after="0" w:line="276" w:lineRule="auto"/>
              <w:ind w:right="0" w:firstLine="0"/>
              <w:jc w:val="right"/>
              <w:rPr>
                <w:ins w:id="3947" w:author="Simon Hellmann" w:date="2025-06-09T16:49:00Z"/>
                <w:lang w:val="en-US"/>
              </w:rPr>
              <w:pPrChange w:id="3948" w:author="Simon Hellmann" w:date="2025-06-09T17:04:00Z">
                <w:pPr>
                  <w:spacing w:after="0" w:line="276" w:lineRule="auto"/>
                  <w:ind w:right="0" w:firstLine="0"/>
                  <w:jc w:val="left"/>
                </w:pPr>
              </w:pPrChange>
            </w:pPr>
            <w:ins w:id="3949" w:author="Simon Hellmann" w:date="2025-06-09T17:01:00Z">
              <w:r w:rsidRPr="00F54177">
                <w:rPr>
                  <w:lang w:val="en-US"/>
                </w:rPr>
                <w:t>0.0</w:t>
              </w:r>
              <w:r>
                <w:rPr>
                  <w:lang w:val="en-US"/>
                </w:rPr>
                <w:t>2</w:t>
              </w:r>
            </w:ins>
          </w:p>
        </w:tc>
      </w:tr>
      <w:tr w:rsidR="002670A1" w14:paraId="622679A5" w14:textId="77777777" w:rsidTr="002670A1">
        <w:trPr>
          <w:ins w:id="3950" w:author="Simon Hellmann" w:date="2025-06-09T16:49:00Z"/>
          <w:trPrChange w:id="3951" w:author="Simon Hellmann" w:date="2025-06-13T15:32:00Z" w16du:dateUtc="2025-06-13T13:32:00Z">
            <w:trPr>
              <w:gridAfter w:val="0"/>
            </w:trPr>
          </w:trPrChange>
        </w:trPr>
        <w:tc>
          <w:tcPr>
            <w:tcW w:w="754" w:type="dxa"/>
            <w:vAlign w:val="center"/>
            <w:tcPrChange w:id="3952" w:author="Simon Hellmann" w:date="2025-06-13T15:32:00Z" w16du:dateUtc="2025-06-13T13:32:00Z">
              <w:tcPr>
                <w:tcW w:w="754" w:type="dxa"/>
                <w:vAlign w:val="center"/>
              </w:tcPr>
            </w:tcPrChange>
          </w:tcPr>
          <w:p w14:paraId="0A50AD59" w14:textId="5D05CB57" w:rsidR="00B4603E" w:rsidRDefault="00B4603E">
            <w:pPr>
              <w:spacing w:after="0" w:line="276" w:lineRule="auto"/>
              <w:ind w:right="0" w:firstLine="0"/>
              <w:jc w:val="right"/>
              <w:rPr>
                <w:ins w:id="3953" w:author="Simon Hellmann" w:date="2025-06-09T16:49:00Z"/>
                <w:lang w:val="en-US"/>
              </w:rPr>
              <w:pPrChange w:id="3954" w:author="Simon Hellmann" w:date="2025-06-09T17:04:00Z">
                <w:pPr>
                  <w:spacing w:after="0" w:line="276" w:lineRule="auto"/>
                  <w:ind w:right="0" w:firstLine="0"/>
                  <w:jc w:val="left"/>
                </w:pPr>
              </w:pPrChange>
            </w:pPr>
            <w:ins w:id="3955" w:author="Simon Hellmann" w:date="2025-06-09T16:49:00Z">
              <w:r>
                <w:rPr>
                  <w:lang w:val="en-US"/>
                </w:rPr>
                <w:t>14</w:t>
              </w:r>
            </w:ins>
          </w:p>
        </w:tc>
        <w:tc>
          <w:tcPr>
            <w:tcW w:w="1793" w:type="dxa"/>
            <w:vAlign w:val="center"/>
            <w:tcPrChange w:id="3956" w:author="Simon Hellmann" w:date="2025-06-13T15:32:00Z" w16du:dateUtc="2025-06-13T13:32:00Z">
              <w:tcPr>
                <w:tcW w:w="1793" w:type="dxa"/>
                <w:vAlign w:val="center"/>
              </w:tcPr>
            </w:tcPrChange>
          </w:tcPr>
          <w:p w14:paraId="5416EFFF" w14:textId="42E88D66" w:rsidR="00B4603E" w:rsidRDefault="00000000">
            <w:pPr>
              <w:spacing w:after="0" w:line="276" w:lineRule="auto"/>
              <w:ind w:right="0" w:firstLine="0"/>
              <w:jc w:val="center"/>
              <w:rPr>
                <w:ins w:id="3957" w:author="Simon Hellmann" w:date="2025-06-09T16:49:00Z"/>
                <w:lang w:val="en-US"/>
              </w:rPr>
              <w:pPrChange w:id="3958" w:author="Simon Hellmann" w:date="2025-06-09T16:59:00Z">
                <w:pPr>
                  <w:spacing w:after="0" w:line="276" w:lineRule="auto"/>
                  <w:ind w:right="0" w:firstLine="0"/>
                  <w:jc w:val="left"/>
                </w:pPr>
              </w:pPrChange>
            </w:pPr>
            <m:oMathPara>
              <m:oMath>
                <m:sSub>
                  <m:sSubPr>
                    <m:ctrlPr>
                      <w:ins w:id="3959" w:author="Simon Hellmann" w:date="2025-06-09T16:57:00Z">
                        <w:rPr>
                          <w:rFonts w:ascii="Cambria Math" w:hAnsi="Cambria Math"/>
                          <w:i/>
                          <w:lang w:val="en-US"/>
                        </w:rPr>
                      </w:ins>
                    </m:ctrlPr>
                  </m:sSubPr>
                  <m:e>
                    <m:r>
                      <w:ins w:id="3960" w:author="Simon Hellmann" w:date="2025-06-09T16:57:00Z">
                        <w:rPr>
                          <w:rFonts w:ascii="Cambria Math" w:hAnsi="Cambria Math"/>
                          <w:lang w:val="en-US"/>
                        </w:rPr>
                        <m:t>S</m:t>
                      </w:ins>
                    </m:r>
                  </m:e>
                  <m:sub>
                    <m:r>
                      <w:ins w:id="3961" w:author="Simon Hellmann" w:date="2025-06-09T16:57:00Z">
                        <m:rPr>
                          <m:nor/>
                        </m:rPr>
                        <w:rPr>
                          <w:rFonts w:ascii="Cambria Math" w:hAnsi="Cambria Math"/>
                          <w:lang w:val="en-US"/>
                        </w:rPr>
                        <m:t>ac-</m:t>
                      </w:ins>
                    </m:r>
                  </m:sub>
                </m:sSub>
              </m:oMath>
            </m:oMathPara>
          </w:p>
        </w:tc>
        <w:tc>
          <w:tcPr>
            <w:tcW w:w="831" w:type="dxa"/>
            <w:vAlign w:val="center"/>
            <w:tcPrChange w:id="3962" w:author="Simon Hellmann" w:date="2025-06-13T15:32:00Z" w16du:dateUtc="2025-06-13T13:32:00Z">
              <w:tcPr>
                <w:tcW w:w="831" w:type="dxa"/>
                <w:vAlign w:val="center"/>
              </w:tcPr>
            </w:tcPrChange>
          </w:tcPr>
          <w:p w14:paraId="0F01DA1D" w14:textId="1A77A772" w:rsidR="00B4603E" w:rsidRDefault="00B4603E">
            <w:pPr>
              <w:spacing w:after="0" w:line="276" w:lineRule="auto"/>
              <w:ind w:right="0" w:firstLine="0"/>
              <w:jc w:val="right"/>
              <w:rPr>
                <w:ins w:id="3963" w:author="Simon Hellmann" w:date="2025-06-09T16:49:00Z"/>
                <w:lang w:val="en-US"/>
              </w:rPr>
              <w:pPrChange w:id="3964" w:author="Simon Hellmann" w:date="2025-06-09T16:59:00Z">
                <w:pPr>
                  <w:spacing w:after="0" w:line="276" w:lineRule="auto"/>
                  <w:ind w:right="0" w:firstLine="0"/>
                  <w:jc w:val="left"/>
                </w:pPr>
              </w:pPrChange>
            </w:pPr>
            <w:ins w:id="3965" w:author="Simon Hellmann" w:date="2025-06-09T16:59:00Z">
              <w:r w:rsidRPr="00531DBF">
                <w:rPr>
                  <w:lang w:val="en-US"/>
                </w:rPr>
                <w:t>0.0</w:t>
              </w:r>
              <w:r>
                <w:rPr>
                  <w:lang w:val="en-US"/>
                </w:rPr>
                <w:t>5</w:t>
              </w:r>
            </w:ins>
          </w:p>
        </w:tc>
        <w:tc>
          <w:tcPr>
            <w:tcW w:w="1504" w:type="dxa"/>
            <w:vAlign w:val="center"/>
            <w:tcPrChange w:id="3966" w:author="Simon Hellmann" w:date="2025-06-13T15:32:00Z" w16du:dateUtc="2025-06-13T13:32:00Z">
              <w:tcPr>
                <w:tcW w:w="1504" w:type="dxa"/>
                <w:vAlign w:val="center"/>
              </w:tcPr>
            </w:tcPrChange>
          </w:tcPr>
          <w:p w14:paraId="55194128" w14:textId="47601FEA" w:rsidR="00B4603E" w:rsidRDefault="00B4603E">
            <w:pPr>
              <w:spacing w:after="0" w:line="276" w:lineRule="auto"/>
              <w:ind w:right="0" w:firstLine="0"/>
              <w:jc w:val="right"/>
              <w:rPr>
                <w:ins w:id="3967" w:author="Simon Hellmann" w:date="2025-06-09T16:49:00Z"/>
                <w:lang w:val="en-US"/>
              </w:rPr>
              <w:pPrChange w:id="3968" w:author="Simon Hellmann" w:date="2025-06-09T17:00:00Z">
                <w:pPr>
                  <w:spacing w:after="0" w:line="276" w:lineRule="auto"/>
                  <w:ind w:right="0" w:firstLine="0"/>
                  <w:jc w:val="left"/>
                </w:pPr>
              </w:pPrChange>
            </w:pPr>
            <w:ins w:id="3969" w:author="Simon Hellmann" w:date="2025-06-09T17:00:00Z">
              <w:r w:rsidRPr="00F54177">
                <w:rPr>
                  <w:lang w:val="en-US"/>
                </w:rPr>
                <w:t>1.</w:t>
              </w:r>
              <w:r>
                <w:rPr>
                  <w:lang w:val="en-US"/>
                </w:rPr>
                <w:t>02</w:t>
              </w:r>
              <w:r w:rsidRPr="00F54177">
                <w:rPr>
                  <w:lang w:val="en-US"/>
                </w:rPr>
                <w:t xml:space="preserve"> </w:t>
              </w:r>
            </w:ins>
          </w:p>
        </w:tc>
        <w:tc>
          <w:tcPr>
            <w:tcW w:w="1506" w:type="dxa"/>
            <w:vAlign w:val="center"/>
            <w:tcPrChange w:id="3970" w:author="Simon Hellmann" w:date="2025-06-13T15:32:00Z" w16du:dateUtc="2025-06-13T13:32:00Z">
              <w:tcPr>
                <w:tcW w:w="1506" w:type="dxa"/>
                <w:vAlign w:val="center"/>
              </w:tcPr>
            </w:tcPrChange>
          </w:tcPr>
          <w:p w14:paraId="44E58554" w14:textId="4D59E812" w:rsidR="00B4603E" w:rsidRDefault="00B4603E">
            <w:pPr>
              <w:spacing w:after="0" w:line="276" w:lineRule="auto"/>
              <w:ind w:right="0" w:firstLine="0"/>
              <w:jc w:val="right"/>
              <w:rPr>
                <w:ins w:id="3971" w:author="Simon Hellmann" w:date="2025-06-09T16:49:00Z"/>
                <w:lang w:val="en-US"/>
              </w:rPr>
              <w:pPrChange w:id="3972" w:author="Simon Hellmann" w:date="2025-06-09T17:00:00Z">
                <w:pPr>
                  <w:spacing w:after="0" w:line="276" w:lineRule="auto"/>
                  <w:ind w:right="0" w:firstLine="0"/>
                  <w:jc w:val="left"/>
                </w:pPr>
              </w:pPrChange>
            </w:pPr>
            <w:ins w:id="3973" w:author="Simon Hellmann" w:date="2025-06-09T17:00:00Z">
              <w:r>
                <w:rPr>
                  <w:lang w:val="en-US"/>
                </w:rPr>
                <w:t>5.46</w:t>
              </w:r>
            </w:ins>
          </w:p>
        </w:tc>
        <w:tc>
          <w:tcPr>
            <w:tcW w:w="1976" w:type="dxa"/>
            <w:vAlign w:val="center"/>
            <w:tcPrChange w:id="3974" w:author="Simon Hellmann" w:date="2025-06-13T15:32:00Z" w16du:dateUtc="2025-06-13T13:32:00Z">
              <w:tcPr>
                <w:tcW w:w="1834" w:type="dxa"/>
                <w:vAlign w:val="center"/>
              </w:tcPr>
            </w:tcPrChange>
          </w:tcPr>
          <w:p w14:paraId="3438D3A3" w14:textId="69D3E6B9" w:rsidR="00B4603E" w:rsidRDefault="00B4603E">
            <w:pPr>
              <w:spacing w:after="0" w:line="276" w:lineRule="auto"/>
              <w:ind w:right="0" w:firstLine="0"/>
              <w:jc w:val="right"/>
              <w:rPr>
                <w:ins w:id="3975" w:author="Simon Hellmann" w:date="2025-06-09T16:49:00Z"/>
                <w:lang w:val="en-US"/>
              </w:rPr>
              <w:pPrChange w:id="3976" w:author="Simon Hellmann" w:date="2025-06-09T17:00:00Z">
                <w:pPr>
                  <w:spacing w:after="0" w:line="276" w:lineRule="auto"/>
                  <w:ind w:right="0" w:firstLine="0"/>
                  <w:jc w:val="left"/>
                </w:pPr>
              </w:pPrChange>
            </w:pPr>
            <w:ins w:id="3977" w:author="Simon Hellmann" w:date="2025-06-09T17:00:00Z">
              <w:r>
                <w:rPr>
                  <w:lang w:val="en-US"/>
                </w:rPr>
                <w:t>0</w:t>
              </w:r>
              <w:r w:rsidRPr="00F54177">
                <w:rPr>
                  <w:lang w:val="en-US"/>
                </w:rPr>
                <w:t>.</w:t>
              </w:r>
              <w:r>
                <w:rPr>
                  <w:lang w:val="en-US"/>
                </w:rPr>
                <w:t>99</w:t>
              </w:r>
              <w:r w:rsidRPr="00F54177">
                <w:rPr>
                  <w:lang w:val="en-US"/>
                </w:rPr>
                <w:t xml:space="preserve"> </w:t>
              </w:r>
            </w:ins>
          </w:p>
        </w:tc>
        <w:tc>
          <w:tcPr>
            <w:tcW w:w="1842" w:type="dxa"/>
            <w:vAlign w:val="center"/>
            <w:tcPrChange w:id="3978" w:author="Simon Hellmann" w:date="2025-06-13T15:32:00Z" w16du:dateUtc="2025-06-13T13:32:00Z">
              <w:tcPr>
                <w:tcW w:w="1667" w:type="dxa"/>
                <w:gridSpan w:val="2"/>
                <w:vAlign w:val="center"/>
              </w:tcPr>
            </w:tcPrChange>
          </w:tcPr>
          <w:p w14:paraId="031BF22E" w14:textId="56F16605" w:rsidR="00B4603E" w:rsidRDefault="00B4603E">
            <w:pPr>
              <w:spacing w:after="0" w:line="276" w:lineRule="auto"/>
              <w:ind w:right="0" w:firstLine="0"/>
              <w:jc w:val="right"/>
              <w:rPr>
                <w:ins w:id="3979" w:author="Simon Hellmann" w:date="2025-06-09T16:49:00Z"/>
                <w:lang w:val="en-US"/>
              </w:rPr>
              <w:pPrChange w:id="3980" w:author="Simon Hellmann" w:date="2025-06-09T17:04:00Z">
                <w:pPr>
                  <w:spacing w:after="0" w:line="276" w:lineRule="auto"/>
                  <w:ind w:right="0" w:firstLine="0"/>
                  <w:jc w:val="left"/>
                </w:pPr>
              </w:pPrChange>
            </w:pPr>
            <w:ins w:id="3981" w:author="Simon Hellmann" w:date="2025-06-09T17:01:00Z">
              <w:r w:rsidRPr="00F54177">
                <w:rPr>
                  <w:lang w:val="en-US"/>
                </w:rPr>
                <w:t>4.5</w:t>
              </w:r>
              <w:r>
                <w:rPr>
                  <w:lang w:val="en-US"/>
                </w:rPr>
                <w:t>3</w:t>
              </w:r>
            </w:ins>
          </w:p>
        </w:tc>
      </w:tr>
      <w:tr w:rsidR="002670A1" w14:paraId="794F3F13" w14:textId="77777777" w:rsidTr="002670A1">
        <w:trPr>
          <w:ins w:id="3982" w:author="Simon Hellmann" w:date="2025-06-09T16:49:00Z"/>
          <w:trPrChange w:id="3983" w:author="Simon Hellmann" w:date="2025-06-13T15:32:00Z" w16du:dateUtc="2025-06-13T13:32:00Z">
            <w:trPr>
              <w:gridAfter w:val="0"/>
            </w:trPr>
          </w:trPrChange>
        </w:trPr>
        <w:tc>
          <w:tcPr>
            <w:tcW w:w="754" w:type="dxa"/>
            <w:vAlign w:val="center"/>
            <w:tcPrChange w:id="3984" w:author="Simon Hellmann" w:date="2025-06-13T15:32:00Z" w16du:dateUtc="2025-06-13T13:32:00Z">
              <w:tcPr>
                <w:tcW w:w="754" w:type="dxa"/>
                <w:vAlign w:val="center"/>
              </w:tcPr>
            </w:tcPrChange>
          </w:tcPr>
          <w:p w14:paraId="79158BDA" w14:textId="71D6B18B" w:rsidR="00B4603E" w:rsidRDefault="00B4603E">
            <w:pPr>
              <w:spacing w:after="0" w:line="276" w:lineRule="auto"/>
              <w:ind w:right="0" w:firstLine="0"/>
              <w:jc w:val="right"/>
              <w:rPr>
                <w:ins w:id="3985" w:author="Simon Hellmann" w:date="2025-06-09T16:49:00Z"/>
                <w:lang w:val="en-US"/>
              </w:rPr>
              <w:pPrChange w:id="3986" w:author="Simon Hellmann" w:date="2025-06-09T17:04:00Z">
                <w:pPr>
                  <w:spacing w:after="0" w:line="276" w:lineRule="auto"/>
                  <w:ind w:right="0" w:firstLine="0"/>
                  <w:jc w:val="left"/>
                </w:pPr>
              </w:pPrChange>
            </w:pPr>
            <w:ins w:id="3987" w:author="Simon Hellmann" w:date="2025-06-09T16:49:00Z">
              <w:r>
                <w:rPr>
                  <w:lang w:val="en-US"/>
                </w:rPr>
                <w:t>15</w:t>
              </w:r>
            </w:ins>
          </w:p>
        </w:tc>
        <w:tc>
          <w:tcPr>
            <w:tcW w:w="1793" w:type="dxa"/>
            <w:vAlign w:val="center"/>
            <w:tcPrChange w:id="3988" w:author="Simon Hellmann" w:date="2025-06-13T15:32:00Z" w16du:dateUtc="2025-06-13T13:32:00Z">
              <w:tcPr>
                <w:tcW w:w="1793" w:type="dxa"/>
                <w:vAlign w:val="center"/>
              </w:tcPr>
            </w:tcPrChange>
          </w:tcPr>
          <w:p w14:paraId="4AA32407" w14:textId="6E8567F4" w:rsidR="00B4603E" w:rsidRDefault="00000000">
            <w:pPr>
              <w:spacing w:after="0" w:line="276" w:lineRule="auto"/>
              <w:ind w:right="0" w:firstLine="0"/>
              <w:jc w:val="center"/>
              <w:rPr>
                <w:ins w:id="3989" w:author="Simon Hellmann" w:date="2025-06-09T16:49:00Z"/>
                <w:lang w:val="en-US"/>
              </w:rPr>
              <w:pPrChange w:id="3990" w:author="Simon Hellmann" w:date="2025-06-09T16:59:00Z">
                <w:pPr>
                  <w:spacing w:after="0" w:line="276" w:lineRule="auto"/>
                  <w:ind w:right="0" w:firstLine="0"/>
                  <w:jc w:val="left"/>
                </w:pPr>
              </w:pPrChange>
            </w:pPr>
            <m:oMathPara>
              <m:oMath>
                <m:sSub>
                  <m:sSubPr>
                    <m:ctrlPr>
                      <w:ins w:id="3991" w:author="Simon Hellmann" w:date="2025-06-09T16:57:00Z">
                        <w:rPr>
                          <w:rFonts w:ascii="Cambria Math" w:hAnsi="Cambria Math"/>
                          <w:i/>
                          <w:lang w:val="en-US"/>
                        </w:rPr>
                      </w:ins>
                    </m:ctrlPr>
                  </m:sSubPr>
                  <m:e>
                    <m:r>
                      <w:ins w:id="3992" w:author="Simon Hellmann" w:date="2025-06-09T16:57:00Z">
                        <w:rPr>
                          <w:rFonts w:ascii="Cambria Math" w:hAnsi="Cambria Math"/>
                          <w:lang w:val="en-US"/>
                        </w:rPr>
                        <m:t>S</m:t>
                      </w:ins>
                    </m:r>
                  </m:e>
                  <m:sub>
                    <m:r>
                      <w:ins w:id="3993" w:author="Simon Hellmann" w:date="2025-06-09T16:57:00Z">
                        <m:rPr>
                          <m:sty m:val="p"/>
                        </m:rPr>
                        <w:rPr>
                          <w:rFonts w:ascii="Cambria Math" w:hAnsi="Cambria Math"/>
                          <w:lang w:val="en-US"/>
                        </w:rPr>
                        <m:t>hco3-</m:t>
                      </w:ins>
                    </m:r>
                  </m:sub>
                </m:sSub>
              </m:oMath>
            </m:oMathPara>
          </w:p>
        </w:tc>
        <w:tc>
          <w:tcPr>
            <w:tcW w:w="831" w:type="dxa"/>
            <w:vAlign w:val="center"/>
            <w:tcPrChange w:id="3994" w:author="Simon Hellmann" w:date="2025-06-13T15:32:00Z" w16du:dateUtc="2025-06-13T13:32:00Z">
              <w:tcPr>
                <w:tcW w:w="831" w:type="dxa"/>
                <w:vAlign w:val="center"/>
              </w:tcPr>
            </w:tcPrChange>
          </w:tcPr>
          <w:p w14:paraId="6FAA07B7" w14:textId="7B5F8C2A" w:rsidR="00B4603E" w:rsidRDefault="00B4603E">
            <w:pPr>
              <w:spacing w:after="0" w:line="276" w:lineRule="auto"/>
              <w:ind w:right="0" w:firstLine="0"/>
              <w:jc w:val="right"/>
              <w:rPr>
                <w:ins w:id="3995" w:author="Simon Hellmann" w:date="2025-06-09T16:49:00Z"/>
                <w:lang w:val="en-US"/>
              </w:rPr>
              <w:pPrChange w:id="3996" w:author="Simon Hellmann" w:date="2025-06-09T16:59:00Z">
                <w:pPr>
                  <w:spacing w:after="0" w:line="276" w:lineRule="auto"/>
                  <w:ind w:right="0" w:firstLine="0"/>
                  <w:jc w:val="left"/>
                </w:pPr>
              </w:pPrChange>
            </w:pPr>
            <w:ins w:id="3997" w:author="Simon Hellmann" w:date="2025-06-09T16:59:00Z">
              <w:r>
                <w:rPr>
                  <w:lang w:val="en-US"/>
                </w:rPr>
                <w:t>4.54</w:t>
              </w:r>
            </w:ins>
          </w:p>
        </w:tc>
        <w:tc>
          <w:tcPr>
            <w:tcW w:w="1504" w:type="dxa"/>
            <w:vAlign w:val="center"/>
            <w:tcPrChange w:id="3998" w:author="Simon Hellmann" w:date="2025-06-13T15:32:00Z" w16du:dateUtc="2025-06-13T13:32:00Z">
              <w:tcPr>
                <w:tcW w:w="1504" w:type="dxa"/>
                <w:vAlign w:val="center"/>
              </w:tcPr>
            </w:tcPrChange>
          </w:tcPr>
          <w:p w14:paraId="68F6FC40" w14:textId="4DB51D23" w:rsidR="00B4603E" w:rsidRDefault="00B4603E">
            <w:pPr>
              <w:spacing w:after="0" w:line="276" w:lineRule="auto"/>
              <w:ind w:right="0" w:firstLine="0"/>
              <w:jc w:val="right"/>
              <w:rPr>
                <w:ins w:id="3999" w:author="Simon Hellmann" w:date="2025-06-09T16:49:00Z"/>
                <w:lang w:val="en-US"/>
              </w:rPr>
              <w:pPrChange w:id="4000" w:author="Simon Hellmann" w:date="2025-06-09T17:00:00Z">
                <w:pPr>
                  <w:spacing w:after="0" w:line="276" w:lineRule="auto"/>
                  <w:ind w:right="0" w:firstLine="0"/>
                  <w:jc w:val="left"/>
                </w:pPr>
              </w:pPrChange>
            </w:pPr>
            <w:ins w:id="4001" w:author="Simon Hellmann" w:date="2025-06-09T17:00:00Z">
              <w:r>
                <w:rPr>
                  <w:lang w:val="en-US"/>
                </w:rPr>
                <w:t>0.00</w:t>
              </w:r>
            </w:ins>
          </w:p>
        </w:tc>
        <w:tc>
          <w:tcPr>
            <w:tcW w:w="1506" w:type="dxa"/>
            <w:vAlign w:val="center"/>
            <w:tcPrChange w:id="4002" w:author="Simon Hellmann" w:date="2025-06-13T15:32:00Z" w16du:dateUtc="2025-06-13T13:32:00Z">
              <w:tcPr>
                <w:tcW w:w="1506" w:type="dxa"/>
                <w:vAlign w:val="center"/>
              </w:tcPr>
            </w:tcPrChange>
          </w:tcPr>
          <w:p w14:paraId="66381E5B" w14:textId="0D28E16B" w:rsidR="00B4603E" w:rsidRDefault="00B4603E">
            <w:pPr>
              <w:spacing w:after="0" w:line="276" w:lineRule="auto"/>
              <w:ind w:right="0" w:firstLine="0"/>
              <w:jc w:val="right"/>
              <w:rPr>
                <w:ins w:id="4003" w:author="Simon Hellmann" w:date="2025-06-09T16:49:00Z"/>
                <w:lang w:val="en-US"/>
              </w:rPr>
              <w:pPrChange w:id="4004" w:author="Simon Hellmann" w:date="2025-06-09T17:00:00Z">
                <w:pPr>
                  <w:spacing w:after="0" w:line="276" w:lineRule="auto"/>
                  <w:ind w:right="0" w:firstLine="0"/>
                  <w:jc w:val="left"/>
                </w:pPr>
              </w:pPrChange>
            </w:pPr>
            <w:ins w:id="4005" w:author="Simon Hellmann" w:date="2025-06-09T17:00:00Z">
              <w:r>
                <w:rPr>
                  <w:lang w:val="en-US"/>
                </w:rPr>
                <w:t>0.00</w:t>
              </w:r>
            </w:ins>
          </w:p>
        </w:tc>
        <w:tc>
          <w:tcPr>
            <w:tcW w:w="1976" w:type="dxa"/>
            <w:vAlign w:val="center"/>
            <w:tcPrChange w:id="4006" w:author="Simon Hellmann" w:date="2025-06-13T15:32:00Z" w16du:dateUtc="2025-06-13T13:32:00Z">
              <w:tcPr>
                <w:tcW w:w="1834" w:type="dxa"/>
                <w:vAlign w:val="center"/>
              </w:tcPr>
            </w:tcPrChange>
          </w:tcPr>
          <w:p w14:paraId="11F1739C" w14:textId="0147471D" w:rsidR="00B4603E" w:rsidRDefault="00B4603E">
            <w:pPr>
              <w:spacing w:after="0" w:line="276" w:lineRule="auto"/>
              <w:ind w:right="0" w:firstLine="0"/>
              <w:jc w:val="right"/>
              <w:rPr>
                <w:ins w:id="4007" w:author="Simon Hellmann" w:date="2025-06-09T16:49:00Z"/>
                <w:lang w:val="en-US"/>
              </w:rPr>
              <w:pPrChange w:id="4008" w:author="Simon Hellmann" w:date="2025-06-09T17:00:00Z">
                <w:pPr>
                  <w:spacing w:after="0" w:line="276" w:lineRule="auto"/>
                  <w:ind w:right="0" w:firstLine="0"/>
                  <w:jc w:val="left"/>
                </w:pPr>
              </w:pPrChange>
            </w:pPr>
            <w:ins w:id="4009" w:author="Simon Hellmann" w:date="2025-06-09T17:00:00Z">
              <w:r>
                <w:rPr>
                  <w:lang w:val="en-US"/>
                </w:rPr>
                <w:t>0.00</w:t>
              </w:r>
            </w:ins>
          </w:p>
        </w:tc>
        <w:tc>
          <w:tcPr>
            <w:tcW w:w="1842" w:type="dxa"/>
            <w:vAlign w:val="center"/>
            <w:tcPrChange w:id="4010" w:author="Simon Hellmann" w:date="2025-06-13T15:32:00Z" w16du:dateUtc="2025-06-13T13:32:00Z">
              <w:tcPr>
                <w:tcW w:w="1667" w:type="dxa"/>
                <w:gridSpan w:val="2"/>
                <w:vAlign w:val="center"/>
              </w:tcPr>
            </w:tcPrChange>
          </w:tcPr>
          <w:p w14:paraId="76ECE662" w14:textId="05E3B9DE" w:rsidR="00B4603E" w:rsidRDefault="00B4603E">
            <w:pPr>
              <w:spacing w:after="0" w:line="276" w:lineRule="auto"/>
              <w:ind w:right="0" w:firstLine="0"/>
              <w:jc w:val="right"/>
              <w:rPr>
                <w:ins w:id="4011" w:author="Simon Hellmann" w:date="2025-06-09T16:49:00Z"/>
                <w:lang w:val="en-US"/>
              </w:rPr>
              <w:pPrChange w:id="4012" w:author="Simon Hellmann" w:date="2025-06-09T17:04:00Z">
                <w:pPr>
                  <w:spacing w:after="0" w:line="276" w:lineRule="auto"/>
                  <w:ind w:right="0" w:firstLine="0"/>
                  <w:jc w:val="left"/>
                </w:pPr>
              </w:pPrChange>
            </w:pPr>
            <w:ins w:id="4013" w:author="Simon Hellmann" w:date="2025-06-09T17:01:00Z">
              <w:r>
                <w:rPr>
                  <w:lang w:val="en-US"/>
                </w:rPr>
                <w:t>0.00</w:t>
              </w:r>
            </w:ins>
          </w:p>
        </w:tc>
      </w:tr>
      <w:tr w:rsidR="002670A1" w14:paraId="654AB89A" w14:textId="77777777" w:rsidTr="002670A1">
        <w:trPr>
          <w:ins w:id="4014" w:author="Simon Hellmann" w:date="2025-06-09T16:49:00Z"/>
          <w:trPrChange w:id="4015" w:author="Simon Hellmann" w:date="2025-06-13T15:32:00Z" w16du:dateUtc="2025-06-13T13:32:00Z">
            <w:trPr>
              <w:gridAfter w:val="0"/>
            </w:trPr>
          </w:trPrChange>
        </w:trPr>
        <w:tc>
          <w:tcPr>
            <w:tcW w:w="754" w:type="dxa"/>
            <w:vAlign w:val="center"/>
            <w:tcPrChange w:id="4016" w:author="Simon Hellmann" w:date="2025-06-13T15:32:00Z" w16du:dateUtc="2025-06-13T13:32:00Z">
              <w:tcPr>
                <w:tcW w:w="754" w:type="dxa"/>
                <w:vAlign w:val="center"/>
              </w:tcPr>
            </w:tcPrChange>
          </w:tcPr>
          <w:p w14:paraId="7033B74E" w14:textId="1FEC47D2" w:rsidR="00B4603E" w:rsidRDefault="00B4603E">
            <w:pPr>
              <w:spacing w:after="0" w:line="276" w:lineRule="auto"/>
              <w:ind w:right="0" w:firstLine="0"/>
              <w:jc w:val="right"/>
              <w:rPr>
                <w:ins w:id="4017" w:author="Simon Hellmann" w:date="2025-06-09T16:49:00Z"/>
                <w:lang w:val="en-US"/>
              </w:rPr>
              <w:pPrChange w:id="4018" w:author="Simon Hellmann" w:date="2025-06-09T17:04:00Z">
                <w:pPr>
                  <w:spacing w:after="0" w:line="276" w:lineRule="auto"/>
                  <w:ind w:right="0" w:firstLine="0"/>
                  <w:jc w:val="left"/>
                </w:pPr>
              </w:pPrChange>
            </w:pPr>
            <w:ins w:id="4019" w:author="Simon Hellmann" w:date="2025-06-09T16:49:00Z">
              <w:r>
                <w:rPr>
                  <w:lang w:val="en-US"/>
                </w:rPr>
                <w:t>16</w:t>
              </w:r>
            </w:ins>
          </w:p>
        </w:tc>
        <w:tc>
          <w:tcPr>
            <w:tcW w:w="1793" w:type="dxa"/>
            <w:vAlign w:val="center"/>
            <w:tcPrChange w:id="4020" w:author="Simon Hellmann" w:date="2025-06-13T15:32:00Z" w16du:dateUtc="2025-06-13T13:32:00Z">
              <w:tcPr>
                <w:tcW w:w="1793" w:type="dxa"/>
                <w:vAlign w:val="center"/>
              </w:tcPr>
            </w:tcPrChange>
          </w:tcPr>
          <w:p w14:paraId="0B0C31D6" w14:textId="0EF1FD0C" w:rsidR="00B4603E" w:rsidRDefault="00000000">
            <w:pPr>
              <w:spacing w:after="0" w:line="276" w:lineRule="auto"/>
              <w:ind w:right="0" w:firstLine="0"/>
              <w:jc w:val="center"/>
              <w:rPr>
                <w:ins w:id="4021" w:author="Simon Hellmann" w:date="2025-06-09T16:49:00Z"/>
                <w:lang w:val="en-US"/>
              </w:rPr>
              <w:pPrChange w:id="4022" w:author="Simon Hellmann" w:date="2025-06-09T16:59:00Z">
                <w:pPr>
                  <w:spacing w:after="0" w:line="276" w:lineRule="auto"/>
                  <w:ind w:right="0" w:firstLine="0"/>
                  <w:jc w:val="left"/>
                </w:pPr>
              </w:pPrChange>
            </w:pPr>
            <m:oMathPara>
              <m:oMath>
                <m:sSub>
                  <m:sSubPr>
                    <m:ctrlPr>
                      <w:ins w:id="4023" w:author="Simon Hellmann" w:date="2025-06-09T16:57:00Z">
                        <w:rPr>
                          <w:rFonts w:ascii="Cambria Math" w:hAnsi="Cambria Math"/>
                          <w:i/>
                          <w:lang w:val="en-US"/>
                        </w:rPr>
                      </w:ins>
                    </m:ctrlPr>
                  </m:sSubPr>
                  <m:e>
                    <m:r>
                      <w:ins w:id="4024" w:author="Simon Hellmann" w:date="2025-06-09T16:57:00Z">
                        <w:rPr>
                          <w:rFonts w:ascii="Cambria Math" w:hAnsi="Cambria Math"/>
                          <w:lang w:val="en-US"/>
                        </w:rPr>
                        <m:t>S</m:t>
                      </w:ins>
                    </m:r>
                  </m:e>
                  <m:sub>
                    <m:r>
                      <w:ins w:id="4025" w:author="Simon Hellmann" w:date="2025-06-09T16:57:00Z">
                        <m:rPr>
                          <m:nor/>
                        </m:rPr>
                        <w:rPr>
                          <w:rFonts w:ascii="Cambria Math" w:hAnsi="Cambria Math"/>
                          <w:lang w:val="en-US"/>
                        </w:rPr>
                        <m:t>nh3</m:t>
                      </w:ins>
                    </m:r>
                  </m:sub>
                </m:sSub>
              </m:oMath>
            </m:oMathPara>
          </w:p>
        </w:tc>
        <w:tc>
          <w:tcPr>
            <w:tcW w:w="831" w:type="dxa"/>
            <w:vAlign w:val="center"/>
            <w:tcPrChange w:id="4026" w:author="Simon Hellmann" w:date="2025-06-13T15:32:00Z" w16du:dateUtc="2025-06-13T13:32:00Z">
              <w:tcPr>
                <w:tcW w:w="831" w:type="dxa"/>
                <w:vAlign w:val="center"/>
              </w:tcPr>
            </w:tcPrChange>
          </w:tcPr>
          <w:p w14:paraId="6DE09404" w14:textId="1B91199A" w:rsidR="00B4603E" w:rsidRDefault="00B4603E">
            <w:pPr>
              <w:spacing w:after="0" w:line="276" w:lineRule="auto"/>
              <w:ind w:right="0" w:firstLine="0"/>
              <w:jc w:val="right"/>
              <w:rPr>
                <w:ins w:id="4027" w:author="Simon Hellmann" w:date="2025-06-09T16:49:00Z"/>
                <w:lang w:val="en-US"/>
              </w:rPr>
              <w:pPrChange w:id="4028" w:author="Simon Hellmann" w:date="2025-06-09T16:59:00Z">
                <w:pPr>
                  <w:spacing w:after="0" w:line="276" w:lineRule="auto"/>
                  <w:ind w:right="0" w:firstLine="0"/>
                  <w:jc w:val="left"/>
                </w:pPr>
              </w:pPrChange>
            </w:pPr>
            <w:ins w:id="4029" w:author="Simon Hellmann" w:date="2025-06-09T16:59:00Z">
              <w:r w:rsidRPr="00531DBF">
                <w:rPr>
                  <w:lang w:val="en-US"/>
                </w:rPr>
                <w:t>0.</w:t>
              </w:r>
              <w:r>
                <w:rPr>
                  <w:lang w:val="en-US"/>
                </w:rPr>
                <w:t>02</w:t>
              </w:r>
            </w:ins>
          </w:p>
        </w:tc>
        <w:tc>
          <w:tcPr>
            <w:tcW w:w="1504" w:type="dxa"/>
            <w:vAlign w:val="center"/>
            <w:tcPrChange w:id="4030" w:author="Simon Hellmann" w:date="2025-06-13T15:32:00Z" w16du:dateUtc="2025-06-13T13:32:00Z">
              <w:tcPr>
                <w:tcW w:w="1504" w:type="dxa"/>
                <w:vAlign w:val="center"/>
              </w:tcPr>
            </w:tcPrChange>
          </w:tcPr>
          <w:p w14:paraId="5B9B3CE9" w14:textId="382BAC58" w:rsidR="00B4603E" w:rsidRDefault="00B4603E">
            <w:pPr>
              <w:spacing w:after="0" w:line="276" w:lineRule="auto"/>
              <w:ind w:right="0" w:firstLine="0"/>
              <w:jc w:val="right"/>
              <w:rPr>
                <w:ins w:id="4031" w:author="Simon Hellmann" w:date="2025-06-09T16:49:00Z"/>
                <w:lang w:val="en-US"/>
              </w:rPr>
              <w:pPrChange w:id="4032" w:author="Simon Hellmann" w:date="2025-06-09T17:00:00Z">
                <w:pPr>
                  <w:spacing w:after="0" w:line="276" w:lineRule="auto"/>
                  <w:ind w:right="0" w:firstLine="0"/>
                  <w:jc w:val="left"/>
                </w:pPr>
              </w:pPrChange>
            </w:pPr>
            <w:ins w:id="4033" w:author="Simon Hellmann" w:date="2025-06-09T17:00:00Z">
              <w:r w:rsidRPr="00F54177">
                <w:rPr>
                  <w:lang w:val="en-US"/>
                </w:rPr>
                <w:t>0</w:t>
              </w:r>
              <w:r>
                <w:rPr>
                  <w:lang w:val="en-US"/>
                </w:rPr>
                <w:t>.00</w:t>
              </w:r>
            </w:ins>
          </w:p>
        </w:tc>
        <w:tc>
          <w:tcPr>
            <w:tcW w:w="1506" w:type="dxa"/>
            <w:vAlign w:val="center"/>
            <w:tcPrChange w:id="4034" w:author="Simon Hellmann" w:date="2025-06-13T15:32:00Z" w16du:dateUtc="2025-06-13T13:32:00Z">
              <w:tcPr>
                <w:tcW w:w="1506" w:type="dxa"/>
                <w:vAlign w:val="center"/>
              </w:tcPr>
            </w:tcPrChange>
          </w:tcPr>
          <w:p w14:paraId="6D7CA037" w14:textId="745C8868" w:rsidR="00B4603E" w:rsidRDefault="00B4603E">
            <w:pPr>
              <w:spacing w:after="0" w:line="276" w:lineRule="auto"/>
              <w:ind w:right="0" w:firstLine="0"/>
              <w:jc w:val="right"/>
              <w:rPr>
                <w:ins w:id="4035" w:author="Simon Hellmann" w:date="2025-06-09T16:49:00Z"/>
                <w:lang w:val="en-US"/>
              </w:rPr>
              <w:pPrChange w:id="4036" w:author="Simon Hellmann" w:date="2025-06-09T17:00:00Z">
                <w:pPr>
                  <w:spacing w:after="0" w:line="276" w:lineRule="auto"/>
                  <w:ind w:right="0" w:firstLine="0"/>
                  <w:jc w:val="left"/>
                </w:pPr>
              </w:pPrChange>
            </w:pPr>
            <w:ins w:id="4037" w:author="Simon Hellmann" w:date="2025-06-09T17:00:00Z">
              <w:r w:rsidRPr="00F54177">
                <w:rPr>
                  <w:lang w:val="en-US"/>
                </w:rPr>
                <w:t>0</w:t>
              </w:r>
              <w:r>
                <w:rPr>
                  <w:lang w:val="en-US"/>
                </w:rPr>
                <w:t>.00</w:t>
              </w:r>
            </w:ins>
          </w:p>
        </w:tc>
        <w:tc>
          <w:tcPr>
            <w:tcW w:w="1976" w:type="dxa"/>
            <w:vAlign w:val="center"/>
            <w:tcPrChange w:id="4038" w:author="Simon Hellmann" w:date="2025-06-13T15:32:00Z" w16du:dateUtc="2025-06-13T13:32:00Z">
              <w:tcPr>
                <w:tcW w:w="1834" w:type="dxa"/>
                <w:vAlign w:val="center"/>
              </w:tcPr>
            </w:tcPrChange>
          </w:tcPr>
          <w:p w14:paraId="611B5B8F" w14:textId="267FD956" w:rsidR="00B4603E" w:rsidRDefault="00B4603E">
            <w:pPr>
              <w:spacing w:after="0" w:line="276" w:lineRule="auto"/>
              <w:ind w:right="0" w:firstLine="0"/>
              <w:jc w:val="right"/>
              <w:rPr>
                <w:ins w:id="4039" w:author="Simon Hellmann" w:date="2025-06-09T16:49:00Z"/>
                <w:lang w:val="en-US"/>
              </w:rPr>
              <w:pPrChange w:id="4040" w:author="Simon Hellmann" w:date="2025-06-09T17:00:00Z">
                <w:pPr>
                  <w:spacing w:after="0" w:line="276" w:lineRule="auto"/>
                  <w:ind w:right="0" w:firstLine="0"/>
                  <w:jc w:val="left"/>
                </w:pPr>
              </w:pPrChange>
            </w:pPr>
            <w:ins w:id="4041" w:author="Simon Hellmann" w:date="2025-06-09T17:00:00Z">
              <w:r w:rsidRPr="00F54177">
                <w:rPr>
                  <w:lang w:val="en-US"/>
                </w:rPr>
                <w:t>0</w:t>
              </w:r>
              <w:r>
                <w:rPr>
                  <w:lang w:val="en-US"/>
                </w:rPr>
                <w:t>.00</w:t>
              </w:r>
            </w:ins>
          </w:p>
        </w:tc>
        <w:tc>
          <w:tcPr>
            <w:tcW w:w="1842" w:type="dxa"/>
            <w:vAlign w:val="center"/>
            <w:tcPrChange w:id="4042" w:author="Simon Hellmann" w:date="2025-06-13T15:32:00Z" w16du:dateUtc="2025-06-13T13:32:00Z">
              <w:tcPr>
                <w:tcW w:w="1667" w:type="dxa"/>
                <w:gridSpan w:val="2"/>
                <w:vAlign w:val="center"/>
              </w:tcPr>
            </w:tcPrChange>
          </w:tcPr>
          <w:p w14:paraId="71946745" w14:textId="0C5E2A48" w:rsidR="00B4603E" w:rsidRDefault="00B4603E">
            <w:pPr>
              <w:spacing w:after="0" w:line="276" w:lineRule="auto"/>
              <w:ind w:right="0" w:firstLine="0"/>
              <w:jc w:val="right"/>
              <w:rPr>
                <w:ins w:id="4043" w:author="Simon Hellmann" w:date="2025-06-09T16:49:00Z"/>
                <w:lang w:val="en-US"/>
              </w:rPr>
              <w:pPrChange w:id="4044" w:author="Simon Hellmann" w:date="2025-06-09T17:04:00Z">
                <w:pPr>
                  <w:spacing w:after="0" w:line="276" w:lineRule="auto"/>
                  <w:ind w:right="0" w:firstLine="0"/>
                  <w:jc w:val="left"/>
                </w:pPr>
              </w:pPrChange>
            </w:pPr>
            <w:commentRangeStart w:id="4045"/>
            <w:commentRangeStart w:id="4046"/>
            <w:ins w:id="4047" w:author="Simon Hellmann" w:date="2025-06-09T17:01:00Z">
              <w:r w:rsidRPr="00F54177">
                <w:rPr>
                  <w:lang w:val="en-US"/>
                </w:rPr>
                <w:t>0.</w:t>
              </w:r>
              <w:r>
                <w:rPr>
                  <w:lang w:val="en-US"/>
                </w:rPr>
                <w:t>42</w:t>
              </w:r>
              <w:commentRangeEnd w:id="4045"/>
              <w:r>
                <w:rPr>
                  <w:rStyle w:val="Kommentarzeichen"/>
                </w:rPr>
                <w:commentReference w:id="4045"/>
              </w:r>
              <w:commentRangeEnd w:id="4046"/>
              <w:r>
                <w:rPr>
                  <w:rStyle w:val="Kommentarzeichen"/>
                </w:rPr>
                <w:commentReference w:id="4046"/>
              </w:r>
            </w:ins>
          </w:p>
        </w:tc>
      </w:tr>
      <w:tr w:rsidR="002670A1" w14:paraId="426CC7CA" w14:textId="77777777" w:rsidTr="002670A1">
        <w:trPr>
          <w:ins w:id="4048" w:author="Simon Hellmann" w:date="2025-06-09T16:49:00Z"/>
          <w:trPrChange w:id="4049" w:author="Simon Hellmann" w:date="2025-06-13T15:32:00Z" w16du:dateUtc="2025-06-13T13:32:00Z">
            <w:trPr>
              <w:gridAfter w:val="0"/>
            </w:trPr>
          </w:trPrChange>
        </w:trPr>
        <w:tc>
          <w:tcPr>
            <w:tcW w:w="754" w:type="dxa"/>
            <w:vAlign w:val="center"/>
            <w:tcPrChange w:id="4050" w:author="Simon Hellmann" w:date="2025-06-13T15:32:00Z" w16du:dateUtc="2025-06-13T13:32:00Z">
              <w:tcPr>
                <w:tcW w:w="754" w:type="dxa"/>
                <w:vAlign w:val="center"/>
              </w:tcPr>
            </w:tcPrChange>
          </w:tcPr>
          <w:p w14:paraId="7E98D36B" w14:textId="22772052" w:rsidR="00B4603E" w:rsidRDefault="00B4603E">
            <w:pPr>
              <w:spacing w:after="0" w:line="276" w:lineRule="auto"/>
              <w:ind w:right="0" w:firstLine="0"/>
              <w:jc w:val="right"/>
              <w:rPr>
                <w:ins w:id="4051" w:author="Simon Hellmann" w:date="2025-06-09T16:49:00Z"/>
                <w:lang w:val="en-US"/>
              </w:rPr>
              <w:pPrChange w:id="4052" w:author="Simon Hellmann" w:date="2025-06-09T17:04:00Z">
                <w:pPr>
                  <w:spacing w:after="0" w:line="276" w:lineRule="auto"/>
                  <w:ind w:right="0" w:firstLine="0"/>
                  <w:jc w:val="left"/>
                </w:pPr>
              </w:pPrChange>
            </w:pPr>
            <w:ins w:id="4053" w:author="Simon Hellmann" w:date="2025-06-09T16:56:00Z">
              <w:r>
                <w:rPr>
                  <w:lang w:val="en-US"/>
                </w:rPr>
                <w:t>17</w:t>
              </w:r>
            </w:ins>
          </w:p>
        </w:tc>
        <w:tc>
          <w:tcPr>
            <w:tcW w:w="1793" w:type="dxa"/>
            <w:vAlign w:val="center"/>
            <w:tcPrChange w:id="4054" w:author="Simon Hellmann" w:date="2025-06-13T15:32:00Z" w16du:dateUtc="2025-06-13T13:32:00Z">
              <w:tcPr>
                <w:tcW w:w="1793" w:type="dxa"/>
                <w:vAlign w:val="center"/>
              </w:tcPr>
            </w:tcPrChange>
          </w:tcPr>
          <w:p w14:paraId="47F3AA27" w14:textId="74855D25" w:rsidR="00B4603E" w:rsidRDefault="00000000">
            <w:pPr>
              <w:spacing w:after="0" w:line="276" w:lineRule="auto"/>
              <w:ind w:right="0" w:firstLine="0"/>
              <w:jc w:val="center"/>
              <w:rPr>
                <w:ins w:id="4055" w:author="Simon Hellmann" w:date="2025-06-09T16:49:00Z"/>
                <w:lang w:val="en-US"/>
              </w:rPr>
              <w:pPrChange w:id="4056" w:author="Simon Hellmann" w:date="2025-06-09T16:59:00Z">
                <w:pPr>
                  <w:spacing w:after="0" w:line="276" w:lineRule="auto"/>
                  <w:ind w:right="0" w:firstLine="0"/>
                  <w:jc w:val="left"/>
                </w:pPr>
              </w:pPrChange>
            </w:pPr>
            <m:oMathPara>
              <m:oMath>
                <m:sSub>
                  <m:sSubPr>
                    <m:ctrlPr>
                      <w:ins w:id="4057" w:author="Simon Hellmann" w:date="2025-06-09T16:57:00Z">
                        <w:rPr>
                          <w:rFonts w:ascii="Cambria Math" w:hAnsi="Cambria Math"/>
                          <w:i/>
                          <w:lang w:val="en-US"/>
                        </w:rPr>
                      </w:ins>
                    </m:ctrlPr>
                  </m:sSubPr>
                  <m:e>
                    <m:r>
                      <w:ins w:id="4058" w:author="Simon Hellmann" w:date="2025-06-09T16:57:00Z">
                        <w:rPr>
                          <w:rFonts w:ascii="Cambria Math" w:hAnsi="Cambria Math"/>
                          <w:lang w:val="en-US"/>
                        </w:rPr>
                        <m:t>S</m:t>
                      </w:ins>
                    </m:r>
                  </m:e>
                  <m:sub>
                    <m:r>
                      <w:ins w:id="4059" w:author="Simon Hellmann" w:date="2025-06-09T16:57:00Z">
                        <m:rPr>
                          <m:sty m:val="p"/>
                        </m:rPr>
                        <w:rPr>
                          <w:rFonts w:ascii="Cambria Math" w:hAnsi="Cambria Math"/>
                          <w:lang w:val="en-US"/>
                        </w:rPr>
                        <m:t>ch4,gas</m:t>
                      </w:ins>
                    </m:r>
                  </m:sub>
                </m:sSub>
              </m:oMath>
            </m:oMathPara>
          </w:p>
        </w:tc>
        <w:tc>
          <w:tcPr>
            <w:tcW w:w="831" w:type="dxa"/>
            <w:vAlign w:val="center"/>
            <w:tcPrChange w:id="4060" w:author="Simon Hellmann" w:date="2025-06-13T15:32:00Z" w16du:dateUtc="2025-06-13T13:32:00Z">
              <w:tcPr>
                <w:tcW w:w="831" w:type="dxa"/>
                <w:vAlign w:val="center"/>
              </w:tcPr>
            </w:tcPrChange>
          </w:tcPr>
          <w:p w14:paraId="69D384CA" w14:textId="288FE377" w:rsidR="00B4603E" w:rsidRDefault="00B4603E">
            <w:pPr>
              <w:spacing w:after="0" w:line="276" w:lineRule="auto"/>
              <w:ind w:right="0" w:firstLine="0"/>
              <w:jc w:val="right"/>
              <w:rPr>
                <w:ins w:id="4061" w:author="Simon Hellmann" w:date="2025-06-09T16:49:00Z"/>
                <w:lang w:val="en-US"/>
              </w:rPr>
              <w:pPrChange w:id="4062" w:author="Simon Hellmann" w:date="2025-06-09T16:59:00Z">
                <w:pPr>
                  <w:spacing w:after="0" w:line="276" w:lineRule="auto"/>
                  <w:ind w:right="0" w:firstLine="0"/>
                  <w:jc w:val="left"/>
                </w:pPr>
              </w:pPrChange>
            </w:pPr>
            <w:ins w:id="4063" w:author="Simon Hellmann" w:date="2025-06-09T16:59:00Z">
              <w:r w:rsidRPr="00531DBF">
                <w:rPr>
                  <w:lang w:val="en-US"/>
                </w:rPr>
                <w:t>0.</w:t>
              </w:r>
              <w:r>
                <w:rPr>
                  <w:lang w:val="en-US"/>
                </w:rPr>
                <w:t>36</w:t>
              </w:r>
            </w:ins>
          </w:p>
        </w:tc>
        <w:tc>
          <w:tcPr>
            <w:tcW w:w="1504" w:type="dxa"/>
            <w:vAlign w:val="center"/>
            <w:tcPrChange w:id="4064" w:author="Simon Hellmann" w:date="2025-06-13T15:32:00Z" w16du:dateUtc="2025-06-13T13:32:00Z">
              <w:tcPr>
                <w:tcW w:w="1504" w:type="dxa"/>
                <w:vAlign w:val="center"/>
              </w:tcPr>
            </w:tcPrChange>
          </w:tcPr>
          <w:p w14:paraId="729A256D" w14:textId="7E7F83A2" w:rsidR="00B4603E" w:rsidRDefault="00B4603E">
            <w:pPr>
              <w:spacing w:after="0" w:line="276" w:lineRule="auto"/>
              <w:ind w:right="0" w:firstLine="0"/>
              <w:jc w:val="right"/>
              <w:rPr>
                <w:ins w:id="4065" w:author="Simon Hellmann" w:date="2025-06-09T16:49:00Z"/>
                <w:lang w:val="en-US"/>
              </w:rPr>
              <w:pPrChange w:id="4066" w:author="Simon Hellmann" w:date="2025-06-09T17:00:00Z">
                <w:pPr>
                  <w:spacing w:after="0" w:line="276" w:lineRule="auto"/>
                  <w:ind w:right="0" w:firstLine="0"/>
                  <w:jc w:val="left"/>
                </w:pPr>
              </w:pPrChange>
            </w:pPr>
            <w:ins w:id="4067" w:author="Simon Hellmann" w:date="2025-06-09T17:00:00Z">
              <w:r>
                <w:rPr>
                  <w:lang w:val="en-US"/>
                </w:rPr>
                <w:t>0.00</w:t>
              </w:r>
            </w:ins>
          </w:p>
        </w:tc>
        <w:tc>
          <w:tcPr>
            <w:tcW w:w="1506" w:type="dxa"/>
            <w:vAlign w:val="center"/>
            <w:tcPrChange w:id="4068" w:author="Simon Hellmann" w:date="2025-06-13T15:32:00Z" w16du:dateUtc="2025-06-13T13:32:00Z">
              <w:tcPr>
                <w:tcW w:w="1506" w:type="dxa"/>
                <w:vAlign w:val="center"/>
              </w:tcPr>
            </w:tcPrChange>
          </w:tcPr>
          <w:p w14:paraId="1E9AC3F4" w14:textId="1CE9E303" w:rsidR="00B4603E" w:rsidRDefault="00B4603E">
            <w:pPr>
              <w:spacing w:after="0" w:line="276" w:lineRule="auto"/>
              <w:ind w:right="0" w:firstLine="0"/>
              <w:jc w:val="right"/>
              <w:rPr>
                <w:ins w:id="4069" w:author="Simon Hellmann" w:date="2025-06-09T16:49:00Z"/>
                <w:lang w:val="en-US"/>
              </w:rPr>
              <w:pPrChange w:id="4070" w:author="Simon Hellmann" w:date="2025-06-09T17:00:00Z">
                <w:pPr>
                  <w:spacing w:after="0" w:line="276" w:lineRule="auto"/>
                  <w:ind w:right="0" w:firstLine="0"/>
                  <w:jc w:val="left"/>
                </w:pPr>
              </w:pPrChange>
            </w:pPr>
            <w:ins w:id="4071" w:author="Simon Hellmann" w:date="2025-06-09T17:00:00Z">
              <w:r>
                <w:rPr>
                  <w:lang w:val="en-US"/>
                </w:rPr>
                <w:t>0.00</w:t>
              </w:r>
            </w:ins>
          </w:p>
        </w:tc>
        <w:tc>
          <w:tcPr>
            <w:tcW w:w="1976" w:type="dxa"/>
            <w:vAlign w:val="center"/>
            <w:tcPrChange w:id="4072" w:author="Simon Hellmann" w:date="2025-06-13T15:32:00Z" w16du:dateUtc="2025-06-13T13:32:00Z">
              <w:tcPr>
                <w:tcW w:w="1834" w:type="dxa"/>
                <w:vAlign w:val="center"/>
              </w:tcPr>
            </w:tcPrChange>
          </w:tcPr>
          <w:p w14:paraId="325C3D23" w14:textId="11C17BC2" w:rsidR="00B4603E" w:rsidRDefault="00B4603E">
            <w:pPr>
              <w:spacing w:after="0" w:line="276" w:lineRule="auto"/>
              <w:ind w:right="0" w:firstLine="0"/>
              <w:jc w:val="right"/>
              <w:rPr>
                <w:ins w:id="4073" w:author="Simon Hellmann" w:date="2025-06-09T16:49:00Z"/>
                <w:lang w:val="en-US"/>
              </w:rPr>
              <w:pPrChange w:id="4074" w:author="Simon Hellmann" w:date="2025-06-09T17:00:00Z">
                <w:pPr>
                  <w:spacing w:after="0" w:line="276" w:lineRule="auto"/>
                  <w:ind w:right="0" w:firstLine="0"/>
                  <w:jc w:val="left"/>
                </w:pPr>
              </w:pPrChange>
            </w:pPr>
            <w:ins w:id="4075" w:author="Simon Hellmann" w:date="2025-06-09T17:00:00Z">
              <w:r>
                <w:rPr>
                  <w:lang w:val="en-US"/>
                </w:rPr>
                <w:t>0.00</w:t>
              </w:r>
            </w:ins>
          </w:p>
        </w:tc>
        <w:tc>
          <w:tcPr>
            <w:tcW w:w="1842" w:type="dxa"/>
            <w:vAlign w:val="center"/>
            <w:tcPrChange w:id="4076" w:author="Simon Hellmann" w:date="2025-06-13T15:32:00Z" w16du:dateUtc="2025-06-13T13:32:00Z">
              <w:tcPr>
                <w:tcW w:w="1667" w:type="dxa"/>
                <w:gridSpan w:val="2"/>
                <w:vAlign w:val="center"/>
              </w:tcPr>
            </w:tcPrChange>
          </w:tcPr>
          <w:p w14:paraId="17A224DC" w14:textId="5B513585" w:rsidR="00B4603E" w:rsidRDefault="00B4603E">
            <w:pPr>
              <w:spacing w:after="0" w:line="276" w:lineRule="auto"/>
              <w:ind w:right="0" w:firstLine="0"/>
              <w:jc w:val="right"/>
              <w:rPr>
                <w:ins w:id="4077" w:author="Simon Hellmann" w:date="2025-06-09T16:49:00Z"/>
                <w:lang w:val="en-US"/>
              </w:rPr>
              <w:pPrChange w:id="4078" w:author="Simon Hellmann" w:date="2025-06-09T17:04:00Z">
                <w:pPr>
                  <w:spacing w:after="0" w:line="276" w:lineRule="auto"/>
                  <w:ind w:right="0" w:firstLine="0"/>
                  <w:jc w:val="left"/>
                </w:pPr>
              </w:pPrChange>
            </w:pPr>
            <w:ins w:id="4079" w:author="Simon Hellmann" w:date="2025-06-09T17:01:00Z">
              <w:r>
                <w:rPr>
                  <w:lang w:val="en-US"/>
                </w:rPr>
                <w:t>0.00</w:t>
              </w:r>
            </w:ins>
          </w:p>
        </w:tc>
      </w:tr>
      <w:tr w:rsidR="002670A1" w14:paraId="0307BCEF" w14:textId="77777777" w:rsidTr="002670A1">
        <w:trPr>
          <w:ins w:id="4080" w:author="Simon Hellmann" w:date="2025-06-09T16:49:00Z"/>
          <w:trPrChange w:id="4081" w:author="Simon Hellmann" w:date="2025-06-13T15:32:00Z" w16du:dateUtc="2025-06-13T13:32:00Z">
            <w:trPr>
              <w:gridAfter w:val="0"/>
            </w:trPr>
          </w:trPrChange>
        </w:trPr>
        <w:tc>
          <w:tcPr>
            <w:tcW w:w="754" w:type="dxa"/>
            <w:tcBorders>
              <w:bottom w:val="dotted" w:sz="4" w:space="0" w:color="auto"/>
            </w:tcBorders>
            <w:vAlign w:val="center"/>
            <w:tcPrChange w:id="4082" w:author="Simon Hellmann" w:date="2025-06-13T15:32:00Z" w16du:dateUtc="2025-06-13T13:32:00Z">
              <w:tcPr>
                <w:tcW w:w="754" w:type="dxa"/>
                <w:tcBorders>
                  <w:bottom w:val="dotted" w:sz="4" w:space="0" w:color="auto"/>
                </w:tcBorders>
                <w:vAlign w:val="center"/>
              </w:tcPr>
            </w:tcPrChange>
          </w:tcPr>
          <w:p w14:paraId="62396F3E" w14:textId="20AC3D7F" w:rsidR="00B4603E" w:rsidRDefault="00B4603E">
            <w:pPr>
              <w:spacing w:after="0" w:line="276" w:lineRule="auto"/>
              <w:ind w:right="0" w:firstLine="0"/>
              <w:jc w:val="right"/>
              <w:rPr>
                <w:ins w:id="4083" w:author="Simon Hellmann" w:date="2025-06-09T16:49:00Z"/>
                <w:lang w:val="en-US"/>
              </w:rPr>
              <w:pPrChange w:id="4084" w:author="Simon Hellmann" w:date="2025-06-09T17:04:00Z">
                <w:pPr>
                  <w:spacing w:after="0" w:line="276" w:lineRule="auto"/>
                  <w:ind w:right="0" w:firstLine="0"/>
                  <w:jc w:val="left"/>
                </w:pPr>
              </w:pPrChange>
            </w:pPr>
            <w:ins w:id="4085" w:author="Simon Hellmann" w:date="2025-06-09T16:56:00Z">
              <w:r>
                <w:rPr>
                  <w:lang w:val="en-US"/>
                </w:rPr>
                <w:t>18</w:t>
              </w:r>
            </w:ins>
          </w:p>
        </w:tc>
        <w:tc>
          <w:tcPr>
            <w:tcW w:w="1793" w:type="dxa"/>
            <w:tcBorders>
              <w:bottom w:val="dotted" w:sz="4" w:space="0" w:color="auto"/>
            </w:tcBorders>
            <w:vAlign w:val="center"/>
            <w:tcPrChange w:id="4086" w:author="Simon Hellmann" w:date="2025-06-13T15:32:00Z" w16du:dateUtc="2025-06-13T13:32:00Z">
              <w:tcPr>
                <w:tcW w:w="1793" w:type="dxa"/>
                <w:tcBorders>
                  <w:bottom w:val="dotted" w:sz="4" w:space="0" w:color="auto"/>
                </w:tcBorders>
                <w:vAlign w:val="center"/>
              </w:tcPr>
            </w:tcPrChange>
          </w:tcPr>
          <w:p w14:paraId="506D75B7" w14:textId="3B533F97" w:rsidR="00B4603E" w:rsidRDefault="00000000">
            <w:pPr>
              <w:spacing w:after="0" w:line="276" w:lineRule="auto"/>
              <w:ind w:right="0" w:firstLine="0"/>
              <w:jc w:val="center"/>
              <w:rPr>
                <w:ins w:id="4087" w:author="Simon Hellmann" w:date="2025-06-09T16:49:00Z"/>
                <w:lang w:val="en-US"/>
              </w:rPr>
              <w:pPrChange w:id="4088" w:author="Simon Hellmann" w:date="2025-06-09T16:59:00Z">
                <w:pPr>
                  <w:spacing w:after="0" w:line="276" w:lineRule="auto"/>
                  <w:ind w:right="0" w:firstLine="0"/>
                  <w:jc w:val="left"/>
                </w:pPr>
              </w:pPrChange>
            </w:pPr>
            <m:oMathPara>
              <m:oMath>
                <m:sSub>
                  <m:sSubPr>
                    <m:ctrlPr>
                      <w:ins w:id="4089" w:author="Simon Hellmann" w:date="2025-06-09T16:57:00Z">
                        <w:rPr>
                          <w:rFonts w:ascii="Cambria Math" w:hAnsi="Cambria Math"/>
                          <w:i/>
                          <w:lang w:val="en-US"/>
                        </w:rPr>
                      </w:ins>
                    </m:ctrlPr>
                  </m:sSubPr>
                  <m:e>
                    <m:r>
                      <w:ins w:id="4090" w:author="Simon Hellmann" w:date="2025-06-09T16:57:00Z">
                        <w:rPr>
                          <w:rFonts w:ascii="Cambria Math" w:hAnsi="Cambria Math"/>
                          <w:lang w:val="en-US"/>
                        </w:rPr>
                        <m:t>S</m:t>
                      </w:ins>
                    </m:r>
                  </m:e>
                  <m:sub>
                    <m:r>
                      <w:ins w:id="4091" w:author="Simon Hellmann" w:date="2025-06-09T16:57:00Z">
                        <m:rPr>
                          <m:sty m:val="p"/>
                        </m:rPr>
                        <w:rPr>
                          <w:rFonts w:ascii="Cambria Math" w:hAnsi="Cambria Math"/>
                          <w:lang w:val="en-US"/>
                        </w:rPr>
                        <m:t>co2,gas</m:t>
                      </w:ins>
                    </m:r>
                  </m:sub>
                </m:sSub>
              </m:oMath>
            </m:oMathPara>
          </w:p>
        </w:tc>
        <w:tc>
          <w:tcPr>
            <w:tcW w:w="831" w:type="dxa"/>
            <w:tcBorders>
              <w:bottom w:val="dotted" w:sz="4" w:space="0" w:color="auto"/>
            </w:tcBorders>
            <w:vAlign w:val="center"/>
            <w:tcPrChange w:id="4092" w:author="Simon Hellmann" w:date="2025-06-13T15:32:00Z" w16du:dateUtc="2025-06-13T13:32:00Z">
              <w:tcPr>
                <w:tcW w:w="831" w:type="dxa"/>
                <w:tcBorders>
                  <w:bottom w:val="dotted" w:sz="4" w:space="0" w:color="auto"/>
                </w:tcBorders>
                <w:vAlign w:val="center"/>
              </w:tcPr>
            </w:tcPrChange>
          </w:tcPr>
          <w:p w14:paraId="1249BF4E" w14:textId="331620C0" w:rsidR="00B4603E" w:rsidRDefault="00B4603E">
            <w:pPr>
              <w:spacing w:after="0" w:line="276" w:lineRule="auto"/>
              <w:ind w:right="0" w:firstLine="0"/>
              <w:jc w:val="right"/>
              <w:rPr>
                <w:ins w:id="4093" w:author="Simon Hellmann" w:date="2025-06-09T16:49:00Z"/>
                <w:lang w:val="en-US"/>
              </w:rPr>
              <w:pPrChange w:id="4094" w:author="Simon Hellmann" w:date="2025-06-09T16:59:00Z">
                <w:pPr>
                  <w:spacing w:after="0" w:line="276" w:lineRule="auto"/>
                  <w:ind w:right="0" w:firstLine="0"/>
                  <w:jc w:val="left"/>
                </w:pPr>
              </w:pPrChange>
            </w:pPr>
            <w:ins w:id="4095" w:author="Simon Hellmann" w:date="2025-06-09T16:59:00Z">
              <w:r w:rsidRPr="00531DBF">
                <w:rPr>
                  <w:lang w:val="en-US"/>
                </w:rPr>
                <w:t>0.</w:t>
              </w:r>
              <w:r>
                <w:rPr>
                  <w:lang w:val="en-US"/>
                </w:rPr>
                <w:t>66</w:t>
              </w:r>
            </w:ins>
          </w:p>
        </w:tc>
        <w:tc>
          <w:tcPr>
            <w:tcW w:w="1504" w:type="dxa"/>
            <w:tcBorders>
              <w:bottom w:val="dotted" w:sz="4" w:space="0" w:color="auto"/>
            </w:tcBorders>
            <w:vAlign w:val="center"/>
            <w:tcPrChange w:id="4096" w:author="Simon Hellmann" w:date="2025-06-13T15:32:00Z" w16du:dateUtc="2025-06-13T13:32:00Z">
              <w:tcPr>
                <w:tcW w:w="1504" w:type="dxa"/>
                <w:tcBorders>
                  <w:bottom w:val="dotted" w:sz="4" w:space="0" w:color="auto"/>
                </w:tcBorders>
                <w:vAlign w:val="center"/>
              </w:tcPr>
            </w:tcPrChange>
          </w:tcPr>
          <w:p w14:paraId="323CD44D" w14:textId="7CE9CB9E" w:rsidR="00B4603E" w:rsidRDefault="00B4603E">
            <w:pPr>
              <w:spacing w:after="0" w:line="276" w:lineRule="auto"/>
              <w:ind w:right="0" w:firstLine="0"/>
              <w:jc w:val="right"/>
              <w:rPr>
                <w:ins w:id="4097" w:author="Simon Hellmann" w:date="2025-06-09T16:49:00Z"/>
                <w:lang w:val="en-US"/>
              </w:rPr>
              <w:pPrChange w:id="4098" w:author="Simon Hellmann" w:date="2025-06-09T17:00:00Z">
                <w:pPr>
                  <w:spacing w:after="0" w:line="276" w:lineRule="auto"/>
                  <w:ind w:right="0" w:firstLine="0"/>
                  <w:jc w:val="left"/>
                </w:pPr>
              </w:pPrChange>
            </w:pPr>
            <w:ins w:id="4099" w:author="Simon Hellmann" w:date="2025-06-09T17:00:00Z">
              <w:r>
                <w:rPr>
                  <w:lang w:val="en-US"/>
                </w:rPr>
                <w:t>0.00</w:t>
              </w:r>
            </w:ins>
          </w:p>
        </w:tc>
        <w:tc>
          <w:tcPr>
            <w:tcW w:w="1506" w:type="dxa"/>
            <w:tcBorders>
              <w:bottom w:val="dotted" w:sz="4" w:space="0" w:color="auto"/>
            </w:tcBorders>
            <w:vAlign w:val="center"/>
            <w:tcPrChange w:id="4100" w:author="Simon Hellmann" w:date="2025-06-13T15:32:00Z" w16du:dateUtc="2025-06-13T13:32:00Z">
              <w:tcPr>
                <w:tcW w:w="1506" w:type="dxa"/>
                <w:tcBorders>
                  <w:bottom w:val="dotted" w:sz="4" w:space="0" w:color="auto"/>
                </w:tcBorders>
                <w:vAlign w:val="center"/>
              </w:tcPr>
            </w:tcPrChange>
          </w:tcPr>
          <w:p w14:paraId="62A953F4" w14:textId="53B6ACDA" w:rsidR="00B4603E" w:rsidRDefault="00B4603E">
            <w:pPr>
              <w:spacing w:after="0" w:line="276" w:lineRule="auto"/>
              <w:ind w:right="0" w:firstLine="0"/>
              <w:jc w:val="right"/>
              <w:rPr>
                <w:ins w:id="4101" w:author="Simon Hellmann" w:date="2025-06-09T16:49:00Z"/>
                <w:lang w:val="en-US"/>
              </w:rPr>
              <w:pPrChange w:id="4102" w:author="Simon Hellmann" w:date="2025-06-09T17:00:00Z">
                <w:pPr>
                  <w:spacing w:after="0" w:line="276" w:lineRule="auto"/>
                  <w:ind w:right="0" w:firstLine="0"/>
                  <w:jc w:val="left"/>
                </w:pPr>
              </w:pPrChange>
            </w:pPr>
            <w:ins w:id="4103" w:author="Simon Hellmann" w:date="2025-06-09T17:00:00Z">
              <w:r>
                <w:rPr>
                  <w:lang w:val="en-US"/>
                </w:rPr>
                <w:t>0.00</w:t>
              </w:r>
            </w:ins>
          </w:p>
        </w:tc>
        <w:tc>
          <w:tcPr>
            <w:tcW w:w="1976" w:type="dxa"/>
            <w:tcBorders>
              <w:bottom w:val="dotted" w:sz="4" w:space="0" w:color="auto"/>
            </w:tcBorders>
            <w:vAlign w:val="center"/>
            <w:tcPrChange w:id="4104" w:author="Simon Hellmann" w:date="2025-06-13T15:32:00Z" w16du:dateUtc="2025-06-13T13:32:00Z">
              <w:tcPr>
                <w:tcW w:w="1834" w:type="dxa"/>
                <w:tcBorders>
                  <w:bottom w:val="dotted" w:sz="4" w:space="0" w:color="auto"/>
                </w:tcBorders>
                <w:vAlign w:val="center"/>
              </w:tcPr>
            </w:tcPrChange>
          </w:tcPr>
          <w:p w14:paraId="1506AA82" w14:textId="46B57357" w:rsidR="00B4603E" w:rsidRDefault="00B4603E">
            <w:pPr>
              <w:spacing w:after="0" w:line="276" w:lineRule="auto"/>
              <w:ind w:right="0" w:firstLine="0"/>
              <w:jc w:val="right"/>
              <w:rPr>
                <w:ins w:id="4105" w:author="Simon Hellmann" w:date="2025-06-09T16:49:00Z"/>
                <w:lang w:val="en-US"/>
              </w:rPr>
              <w:pPrChange w:id="4106" w:author="Simon Hellmann" w:date="2025-06-09T17:00:00Z">
                <w:pPr>
                  <w:spacing w:after="0" w:line="276" w:lineRule="auto"/>
                  <w:ind w:right="0" w:firstLine="0"/>
                  <w:jc w:val="left"/>
                </w:pPr>
              </w:pPrChange>
            </w:pPr>
            <w:ins w:id="4107" w:author="Simon Hellmann" w:date="2025-06-09T17:00:00Z">
              <w:r>
                <w:rPr>
                  <w:lang w:val="en-US"/>
                </w:rPr>
                <w:t>0.00</w:t>
              </w:r>
            </w:ins>
          </w:p>
        </w:tc>
        <w:tc>
          <w:tcPr>
            <w:tcW w:w="1842" w:type="dxa"/>
            <w:tcBorders>
              <w:bottom w:val="dotted" w:sz="4" w:space="0" w:color="auto"/>
            </w:tcBorders>
            <w:vAlign w:val="center"/>
            <w:tcPrChange w:id="4108" w:author="Simon Hellmann" w:date="2025-06-13T15:32:00Z" w16du:dateUtc="2025-06-13T13:32:00Z">
              <w:tcPr>
                <w:tcW w:w="1667" w:type="dxa"/>
                <w:gridSpan w:val="2"/>
                <w:tcBorders>
                  <w:bottom w:val="dotted" w:sz="4" w:space="0" w:color="auto"/>
                </w:tcBorders>
                <w:vAlign w:val="center"/>
              </w:tcPr>
            </w:tcPrChange>
          </w:tcPr>
          <w:p w14:paraId="3BC80229" w14:textId="557F0DCD" w:rsidR="00B4603E" w:rsidRDefault="00B4603E">
            <w:pPr>
              <w:spacing w:after="0" w:line="276" w:lineRule="auto"/>
              <w:ind w:right="0" w:firstLine="0"/>
              <w:jc w:val="right"/>
              <w:rPr>
                <w:ins w:id="4109" w:author="Simon Hellmann" w:date="2025-06-09T16:49:00Z"/>
                <w:lang w:val="en-US"/>
              </w:rPr>
              <w:pPrChange w:id="4110" w:author="Simon Hellmann" w:date="2025-06-09T17:04:00Z">
                <w:pPr>
                  <w:spacing w:after="0" w:line="276" w:lineRule="auto"/>
                  <w:ind w:right="0" w:firstLine="0"/>
                  <w:jc w:val="left"/>
                </w:pPr>
              </w:pPrChange>
            </w:pPr>
            <w:ins w:id="4111" w:author="Simon Hellmann" w:date="2025-06-09T17:01:00Z">
              <w:r>
                <w:rPr>
                  <w:lang w:val="en-US"/>
                </w:rPr>
                <w:t>0.00</w:t>
              </w:r>
            </w:ins>
          </w:p>
        </w:tc>
      </w:tr>
      <w:tr w:rsidR="002670A1" w14:paraId="7E15139C" w14:textId="77777777" w:rsidTr="002670A1">
        <w:trPr>
          <w:ins w:id="4112" w:author="Simon Hellmann" w:date="2025-06-09T16:49:00Z"/>
          <w:trPrChange w:id="4113" w:author="Simon Hellmann" w:date="2025-06-13T15:32:00Z" w16du:dateUtc="2025-06-13T13:32:00Z">
            <w:trPr>
              <w:gridAfter w:val="0"/>
            </w:trPr>
          </w:trPrChange>
        </w:trPr>
        <w:tc>
          <w:tcPr>
            <w:tcW w:w="754" w:type="dxa"/>
            <w:tcBorders>
              <w:top w:val="dotted" w:sz="4" w:space="0" w:color="auto"/>
            </w:tcBorders>
            <w:vAlign w:val="center"/>
            <w:tcPrChange w:id="4114" w:author="Simon Hellmann" w:date="2025-06-13T15:32:00Z" w16du:dateUtc="2025-06-13T13:32:00Z">
              <w:tcPr>
                <w:tcW w:w="754" w:type="dxa"/>
                <w:tcBorders>
                  <w:top w:val="dotted" w:sz="4" w:space="0" w:color="auto"/>
                </w:tcBorders>
                <w:vAlign w:val="center"/>
              </w:tcPr>
            </w:tcPrChange>
          </w:tcPr>
          <w:p w14:paraId="5AE7CEBA" w14:textId="415266A4" w:rsidR="00B4603E" w:rsidRDefault="00B4603E">
            <w:pPr>
              <w:spacing w:after="0" w:line="276" w:lineRule="auto"/>
              <w:ind w:right="0" w:firstLine="0"/>
              <w:jc w:val="right"/>
              <w:rPr>
                <w:ins w:id="4115" w:author="Simon Hellmann" w:date="2025-06-09T16:49:00Z"/>
                <w:lang w:val="en-US"/>
              </w:rPr>
              <w:pPrChange w:id="4116" w:author="Simon Hellmann" w:date="2025-06-09T17:04:00Z">
                <w:pPr>
                  <w:spacing w:after="0" w:line="276" w:lineRule="auto"/>
                  <w:ind w:right="0" w:firstLine="0"/>
                  <w:jc w:val="left"/>
                </w:pPr>
              </w:pPrChange>
            </w:pPr>
            <w:ins w:id="4117" w:author="Simon Hellmann" w:date="2025-06-09T16:56:00Z">
              <w:r>
                <w:rPr>
                  <w:lang w:val="en-US"/>
                </w:rPr>
                <w:t>19</w:t>
              </w:r>
            </w:ins>
          </w:p>
        </w:tc>
        <w:tc>
          <w:tcPr>
            <w:tcW w:w="1793" w:type="dxa"/>
            <w:tcBorders>
              <w:top w:val="dotted" w:sz="4" w:space="0" w:color="auto"/>
            </w:tcBorders>
            <w:vAlign w:val="center"/>
            <w:tcPrChange w:id="4118" w:author="Simon Hellmann" w:date="2025-06-13T15:32:00Z" w16du:dateUtc="2025-06-13T13:32:00Z">
              <w:tcPr>
                <w:tcW w:w="1793" w:type="dxa"/>
                <w:tcBorders>
                  <w:top w:val="dotted" w:sz="4" w:space="0" w:color="auto"/>
                </w:tcBorders>
                <w:vAlign w:val="center"/>
              </w:tcPr>
            </w:tcPrChange>
          </w:tcPr>
          <w:p w14:paraId="09F28E5E" w14:textId="03BB53F5" w:rsidR="00B4603E" w:rsidRDefault="00000000">
            <w:pPr>
              <w:spacing w:after="0" w:line="276" w:lineRule="auto"/>
              <w:ind w:right="0" w:firstLine="0"/>
              <w:jc w:val="center"/>
              <w:rPr>
                <w:ins w:id="4119" w:author="Simon Hellmann" w:date="2025-06-09T16:49:00Z"/>
                <w:lang w:val="en-US"/>
              </w:rPr>
              <w:pPrChange w:id="4120" w:author="Simon Hellmann" w:date="2025-06-09T16:59:00Z">
                <w:pPr>
                  <w:spacing w:after="0" w:line="276" w:lineRule="auto"/>
                  <w:ind w:right="0" w:firstLine="0"/>
                  <w:jc w:val="left"/>
                </w:pPr>
              </w:pPrChange>
            </w:pPr>
            <m:oMathPara>
              <m:oMath>
                <m:sSub>
                  <m:sSubPr>
                    <m:ctrlPr>
                      <w:ins w:id="4121" w:author="Simon Hellmann" w:date="2025-06-09T16:57:00Z">
                        <w:rPr>
                          <w:rFonts w:ascii="Cambria Math" w:hAnsi="Cambria Math"/>
                          <w:sz w:val="22"/>
                        </w:rPr>
                      </w:ins>
                    </m:ctrlPr>
                  </m:sSubPr>
                  <m:e>
                    <m:r>
                      <w:ins w:id="4122" w:author="Simon Hellmann" w:date="2025-06-09T16:57:00Z">
                        <w:rPr>
                          <w:rFonts w:ascii="Cambria Math" w:hAnsi="Cambria Math"/>
                          <w:sz w:val="22"/>
                        </w:rPr>
                        <m:t>V</m:t>
                      </w:ins>
                    </m:r>
                  </m:e>
                  <m:sub>
                    <m:r>
                      <w:ins w:id="4123" w:author="Simon Hellmann" w:date="2025-06-09T16:57:00Z">
                        <m:rPr>
                          <m:nor/>
                        </m:rPr>
                        <w:rPr>
                          <w:rFonts w:ascii="Cambria Math" w:hAnsi="Cambria Math"/>
                          <w:sz w:val="22"/>
                          <w:lang w:val="en-US"/>
                        </w:rPr>
                        <m:t>C</m:t>
                      </w:ins>
                    </m:r>
                    <m:sSub>
                      <m:sSubPr>
                        <m:ctrlPr>
                          <w:ins w:id="4124" w:author="Simon Hellmann" w:date="2025-06-09T16:57:00Z">
                            <w:rPr>
                              <w:rFonts w:ascii="Cambria Math" w:hAnsi="Cambria Math"/>
                              <w:sz w:val="22"/>
                            </w:rPr>
                          </w:ins>
                        </m:ctrlPr>
                      </m:sSubPr>
                      <m:e>
                        <m:r>
                          <w:ins w:id="4125" w:author="Simon Hellmann" w:date="2025-06-09T16:57:00Z">
                            <m:rPr>
                              <m:nor/>
                            </m:rPr>
                            <w:rPr>
                              <w:rFonts w:ascii="Cambria Math" w:hAnsi="Cambria Math"/>
                              <w:sz w:val="22"/>
                              <w:lang w:val="en-US"/>
                            </w:rPr>
                            <m:t>H</m:t>
                          </w:ins>
                        </m:r>
                      </m:e>
                      <m:sub>
                        <m:r>
                          <w:ins w:id="4126" w:author="Simon Hellmann" w:date="2025-06-09T16:57:00Z">
                            <m:rPr>
                              <m:nor/>
                            </m:rPr>
                            <w:rPr>
                              <w:rFonts w:ascii="Cambria Math" w:hAnsi="Cambria Math"/>
                              <w:sz w:val="22"/>
                              <w:lang w:val="en-US"/>
                            </w:rPr>
                            <m:t>4</m:t>
                          </w:ins>
                        </m:r>
                      </m:sub>
                    </m:sSub>
                    <m:r>
                      <w:ins w:id="4127" w:author="Simon Hellmann" w:date="2025-06-09T16:57:00Z">
                        <m:rPr>
                          <m:sty m:val="p"/>
                        </m:rPr>
                        <w:rPr>
                          <w:rFonts w:ascii="Cambria Math" w:hAnsi="Cambria Math"/>
                          <w:sz w:val="22"/>
                          <w:lang w:val="en-US"/>
                        </w:rPr>
                        <m:t>,GS</m:t>
                      </w:ins>
                    </m:r>
                  </m:sub>
                </m:sSub>
              </m:oMath>
            </m:oMathPara>
          </w:p>
        </w:tc>
        <w:tc>
          <w:tcPr>
            <w:tcW w:w="831" w:type="dxa"/>
            <w:tcBorders>
              <w:top w:val="dotted" w:sz="4" w:space="0" w:color="auto"/>
            </w:tcBorders>
            <w:vAlign w:val="center"/>
            <w:tcPrChange w:id="4128" w:author="Simon Hellmann" w:date="2025-06-13T15:32:00Z" w16du:dateUtc="2025-06-13T13:32:00Z">
              <w:tcPr>
                <w:tcW w:w="831" w:type="dxa"/>
                <w:tcBorders>
                  <w:top w:val="dotted" w:sz="4" w:space="0" w:color="auto"/>
                </w:tcBorders>
                <w:vAlign w:val="center"/>
              </w:tcPr>
            </w:tcPrChange>
          </w:tcPr>
          <w:p w14:paraId="394C59A1" w14:textId="72F33B64" w:rsidR="00B4603E" w:rsidRDefault="00B4603E">
            <w:pPr>
              <w:spacing w:after="0" w:line="276" w:lineRule="auto"/>
              <w:ind w:right="0" w:firstLine="0"/>
              <w:jc w:val="right"/>
              <w:rPr>
                <w:ins w:id="4129" w:author="Simon Hellmann" w:date="2025-06-09T16:49:00Z"/>
                <w:lang w:val="en-US"/>
              </w:rPr>
              <w:pPrChange w:id="4130" w:author="Simon Hellmann" w:date="2025-06-09T16:59:00Z">
                <w:pPr>
                  <w:spacing w:after="0" w:line="276" w:lineRule="auto"/>
                  <w:ind w:right="0" w:firstLine="0"/>
                  <w:jc w:val="left"/>
                </w:pPr>
              </w:pPrChange>
            </w:pPr>
            <w:ins w:id="4131" w:author="Simon Hellmann" w:date="2025-06-09T16:59:00Z">
              <w:r>
                <w:rPr>
                  <w:lang w:val="en-US"/>
                </w:rPr>
                <w:t>46</w:t>
              </w:r>
            </w:ins>
          </w:p>
        </w:tc>
        <w:tc>
          <w:tcPr>
            <w:tcW w:w="1504" w:type="dxa"/>
            <w:tcBorders>
              <w:top w:val="dotted" w:sz="4" w:space="0" w:color="auto"/>
            </w:tcBorders>
            <w:vAlign w:val="center"/>
            <w:tcPrChange w:id="4132" w:author="Simon Hellmann" w:date="2025-06-13T15:32:00Z" w16du:dateUtc="2025-06-13T13:32:00Z">
              <w:tcPr>
                <w:tcW w:w="1504" w:type="dxa"/>
                <w:tcBorders>
                  <w:top w:val="dotted" w:sz="4" w:space="0" w:color="auto"/>
                </w:tcBorders>
                <w:vAlign w:val="center"/>
              </w:tcPr>
            </w:tcPrChange>
          </w:tcPr>
          <w:p w14:paraId="41175925" w14:textId="303570A6" w:rsidR="00B4603E" w:rsidRDefault="00B4603E">
            <w:pPr>
              <w:spacing w:after="0" w:line="276" w:lineRule="auto"/>
              <w:ind w:right="0" w:firstLine="0"/>
              <w:jc w:val="right"/>
              <w:rPr>
                <w:ins w:id="4133" w:author="Simon Hellmann" w:date="2025-06-09T16:49:00Z"/>
                <w:lang w:val="en-US"/>
              </w:rPr>
              <w:pPrChange w:id="4134" w:author="Simon Hellmann" w:date="2025-06-09T17:00:00Z">
                <w:pPr>
                  <w:spacing w:after="0" w:line="276" w:lineRule="auto"/>
                  <w:ind w:right="0" w:firstLine="0"/>
                  <w:jc w:val="left"/>
                </w:pPr>
              </w:pPrChange>
            </w:pPr>
            <w:ins w:id="4135" w:author="Simon Hellmann" w:date="2025-06-09T17:00:00Z">
              <w:r>
                <w:rPr>
                  <w:lang w:val="en-US"/>
                </w:rPr>
                <w:t>-</w:t>
              </w:r>
            </w:ins>
          </w:p>
        </w:tc>
        <w:tc>
          <w:tcPr>
            <w:tcW w:w="1506" w:type="dxa"/>
            <w:tcBorders>
              <w:top w:val="dotted" w:sz="4" w:space="0" w:color="auto"/>
            </w:tcBorders>
            <w:vAlign w:val="center"/>
            <w:tcPrChange w:id="4136" w:author="Simon Hellmann" w:date="2025-06-13T15:32:00Z" w16du:dateUtc="2025-06-13T13:32:00Z">
              <w:tcPr>
                <w:tcW w:w="1506" w:type="dxa"/>
                <w:tcBorders>
                  <w:top w:val="dotted" w:sz="4" w:space="0" w:color="auto"/>
                </w:tcBorders>
                <w:vAlign w:val="center"/>
              </w:tcPr>
            </w:tcPrChange>
          </w:tcPr>
          <w:p w14:paraId="37C3AA3F" w14:textId="2211FAF8" w:rsidR="00B4603E" w:rsidRDefault="00B4603E">
            <w:pPr>
              <w:spacing w:after="0" w:line="276" w:lineRule="auto"/>
              <w:ind w:right="0" w:firstLine="0"/>
              <w:jc w:val="right"/>
              <w:rPr>
                <w:ins w:id="4137" w:author="Simon Hellmann" w:date="2025-06-09T16:49:00Z"/>
                <w:lang w:val="en-US"/>
              </w:rPr>
              <w:pPrChange w:id="4138" w:author="Simon Hellmann" w:date="2025-06-09T17:00:00Z">
                <w:pPr>
                  <w:spacing w:after="0" w:line="276" w:lineRule="auto"/>
                  <w:ind w:right="0" w:firstLine="0"/>
                  <w:jc w:val="left"/>
                </w:pPr>
              </w:pPrChange>
            </w:pPr>
            <w:ins w:id="4139" w:author="Simon Hellmann" w:date="2025-06-09T17:00:00Z">
              <w:r>
                <w:rPr>
                  <w:lang w:val="en-US"/>
                </w:rPr>
                <w:t>-</w:t>
              </w:r>
            </w:ins>
          </w:p>
        </w:tc>
        <w:tc>
          <w:tcPr>
            <w:tcW w:w="1976" w:type="dxa"/>
            <w:tcBorders>
              <w:top w:val="dotted" w:sz="4" w:space="0" w:color="auto"/>
            </w:tcBorders>
            <w:vAlign w:val="center"/>
            <w:tcPrChange w:id="4140" w:author="Simon Hellmann" w:date="2025-06-13T15:32:00Z" w16du:dateUtc="2025-06-13T13:32:00Z">
              <w:tcPr>
                <w:tcW w:w="1834" w:type="dxa"/>
                <w:tcBorders>
                  <w:top w:val="dotted" w:sz="4" w:space="0" w:color="auto"/>
                </w:tcBorders>
                <w:vAlign w:val="center"/>
              </w:tcPr>
            </w:tcPrChange>
          </w:tcPr>
          <w:p w14:paraId="68670980" w14:textId="3A16B918" w:rsidR="00B4603E" w:rsidRDefault="00B4603E">
            <w:pPr>
              <w:spacing w:after="0" w:line="276" w:lineRule="auto"/>
              <w:ind w:right="0" w:firstLine="0"/>
              <w:jc w:val="right"/>
              <w:rPr>
                <w:ins w:id="4141" w:author="Simon Hellmann" w:date="2025-06-09T16:49:00Z"/>
                <w:lang w:val="en-US"/>
              </w:rPr>
              <w:pPrChange w:id="4142" w:author="Simon Hellmann" w:date="2025-06-09T17:00:00Z">
                <w:pPr>
                  <w:spacing w:after="0" w:line="276" w:lineRule="auto"/>
                  <w:ind w:right="0" w:firstLine="0"/>
                  <w:jc w:val="left"/>
                </w:pPr>
              </w:pPrChange>
            </w:pPr>
            <w:ins w:id="4143" w:author="Simon Hellmann" w:date="2025-06-09T17:00:00Z">
              <w:r>
                <w:rPr>
                  <w:lang w:val="en-US"/>
                </w:rPr>
                <w:t>-</w:t>
              </w:r>
            </w:ins>
          </w:p>
        </w:tc>
        <w:tc>
          <w:tcPr>
            <w:tcW w:w="1842" w:type="dxa"/>
            <w:tcBorders>
              <w:top w:val="dotted" w:sz="4" w:space="0" w:color="auto"/>
            </w:tcBorders>
            <w:vAlign w:val="center"/>
            <w:tcPrChange w:id="4144" w:author="Simon Hellmann" w:date="2025-06-13T15:32:00Z" w16du:dateUtc="2025-06-13T13:32:00Z">
              <w:tcPr>
                <w:tcW w:w="1667" w:type="dxa"/>
                <w:gridSpan w:val="2"/>
                <w:tcBorders>
                  <w:top w:val="dotted" w:sz="4" w:space="0" w:color="auto"/>
                </w:tcBorders>
                <w:vAlign w:val="center"/>
              </w:tcPr>
            </w:tcPrChange>
          </w:tcPr>
          <w:p w14:paraId="53E472CD" w14:textId="06414D30" w:rsidR="00B4603E" w:rsidRDefault="00B4603E">
            <w:pPr>
              <w:spacing w:after="0" w:line="276" w:lineRule="auto"/>
              <w:ind w:right="0" w:firstLine="0"/>
              <w:jc w:val="right"/>
              <w:rPr>
                <w:ins w:id="4145" w:author="Simon Hellmann" w:date="2025-06-09T16:49:00Z"/>
                <w:lang w:val="en-US"/>
              </w:rPr>
              <w:pPrChange w:id="4146" w:author="Simon Hellmann" w:date="2025-06-09T17:04:00Z">
                <w:pPr>
                  <w:spacing w:after="0" w:line="276" w:lineRule="auto"/>
                  <w:ind w:right="0" w:firstLine="0"/>
                  <w:jc w:val="left"/>
                </w:pPr>
              </w:pPrChange>
            </w:pPr>
            <w:ins w:id="4147" w:author="Simon Hellmann" w:date="2025-06-09T17:01:00Z">
              <w:r>
                <w:rPr>
                  <w:lang w:val="en-US"/>
                </w:rPr>
                <w:t>-</w:t>
              </w:r>
            </w:ins>
          </w:p>
        </w:tc>
      </w:tr>
      <w:tr w:rsidR="002670A1" w14:paraId="22728A63" w14:textId="77777777" w:rsidTr="002670A1">
        <w:trPr>
          <w:ins w:id="4148" w:author="Simon Hellmann" w:date="2025-06-09T16:56:00Z"/>
          <w:trPrChange w:id="4149" w:author="Simon Hellmann" w:date="2025-06-13T15:32:00Z" w16du:dateUtc="2025-06-13T13:32:00Z">
            <w:trPr>
              <w:gridAfter w:val="0"/>
            </w:trPr>
          </w:trPrChange>
        </w:trPr>
        <w:tc>
          <w:tcPr>
            <w:tcW w:w="754" w:type="dxa"/>
            <w:tcBorders>
              <w:bottom w:val="dotted" w:sz="4" w:space="0" w:color="auto"/>
            </w:tcBorders>
            <w:vAlign w:val="center"/>
            <w:tcPrChange w:id="4150" w:author="Simon Hellmann" w:date="2025-06-13T15:32:00Z" w16du:dateUtc="2025-06-13T13:32:00Z">
              <w:tcPr>
                <w:tcW w:w="754" w:type="dxa"/>
                <w:tcBorders>
                  <w:bottom w:val="dotted" w:sz="4" w:space="0" w:color="auto"/>
                </w:tcBorders>
                <w:vAlign w:val="center"/>
              </w:tcPr>
            </w:tcPrChange>
          </w:tcPr>
          <w:p w14:paraId="3B9BB63A" w14:textId="5406169B" w:rsidR="00B4603E" w:rsidRDefault="00B4603E">
            <w:pPr>
              <w:spacing w:after="0" w:line="276" w:lineRule="auto"/>
              <w:ind w:right="0" w:firstLine="0"/>
              <w:jc w:val="right"/>
              <w:rPr>
                <w:ins w:id="4151" w:author="Simon Hellmann" w:date="2025-06-09T16:56:00Z"/>
                <w:lang w:val="en-US"/>
              </w:rPr>
              <w:pPrChange w:id="4152" w:author="Simon Hellmann" w:date="2025-06-09T17:04:00Z">
                <w:pPr>
                  <w:spacing w:after="0" w:line="276" w:lineRule="auto"/>
                  <w:ind w:right="0" w:firstLine="0"/>
                  <w:jc w:val="left"/>
                </w:pPr>
              </w:pPrChange>
            </w:pPr>
            <w:ins w:id="4153" w:author="Simon Hellmann" w:date="2025-06-09T16:56:00Z">
              <w:r>
                <w:rPr>
                  <w:lang w:val="en-US"/>
                </w:rPr>
                <w:t>20</w:t>
              </w:r>
            </w:ins>
          </w:p>
        </w:tc>
        <w:tc>
          <w:tcPr>
            <w:tcW w:w="1793" w:type="dxa"/>
            <w:tcBorders>
              <w:bottom w:val="dotted" w:sz="4" w:space="0" w:color="auto"/>
            </w:tcBorders>
            <w:vAlign w:val="center"/>
            <w:tcPrChange w:id="4154" w:author="Simon Hellmann" w:date="2025-06-13T15:32:00Z" w16du:dateUtc="2025-06-13T13:32:00Z">
              <w:tcPr>
                <w:tcW w:w="1793" w:type="dxa"/>
                <w:tcBorders>
                  <w:bottom w:val="dotted" w:sz="4" w:space="0" w:color="auto"/>
                </w:tcBorders>
                <w:vAlign w:val="center"/>
              </w:tcPr>
            </w:tcPrChange>
          </w:tcPr>
          <w:p w14:paraId="5FAA9354" w14:textId="44909826" w:rsidR="00B4603E" w:rsidRDefault="00000000">
            <w:pPr>
              <w:spacing w:after="0" w:line="276" w:lineRule="auto"/>
              <w:ind w:right="0" w:firstLine="0"/>
              <w:jc w:val="center"/>
              <w:rPr>
                <w:ins w:id="4155" w:author="Simon Hellmann" w:date="2025-06-09T16:56:00Z"/>
                <w:lang w:val="en-US"/>
              </w:rPr>
              <w:pPrChange w:id="4156" w:author="Simon Hellmann" w:date="2025-06-09T16:59:00Z">
                <w:pPr>
                  <w:spacing w:after="0" w:line="276" w:lineRule="auto"/>
                  <w:ind w:right="0" w:firstLine="0"/>
                  <w:jc w:val="left"/>
                </w:pPr>
              </w:pPrChange>
            </w:pPr>
            <m:oMathPara>
              <m:oMath>
                <m:sSub>
                  <m:sSubPr>
                    <m:ctrlPr>
                      <w:ins w:id="4157" w:author="Simon Hellmann" w:date="2025-06-09T16:57:00Z">
                        <w:rPr>
                          <w:rFonts w:ascii="Cambria Math" w:hAnsi="Cambria Math"/>
                          <w:sz w:val="22"/>
                        </w:rPr>
                      </w:ins>
                    </m:ctrlPr>
                  </m:sSubPr>
                  <m:e>
                    <m:r>
                      <w:ins w:id="4158" w:author="Simon Hellmann" w:date="2025-06-09T16:57:00Z">
                        <w:rPr>
                          <w:rFonts w:ascii="Cambria Math" w:hAnsi="Cambria Math"/>
                          <w:sz w:val="22"/>
                        </w:rPr>
                        <m:t>V</m:t>
                      </w:ins>
                    </m:r>
                  </m:e>
                  <m:sub>
                    <m:sSub>
                      <m:sSubPr>
                        <m:ctrlPr>
                          <w:ins w:id="4159" w:author="Simon Hellmann" w:date="2025-06-09T16:57:00Z">
                            <w:rPr>
                              <w:rFonts w:ascii="Cambria Math" w:hAnsi="Cambria Math"/>
                              <w:sz w:val="22"/>
                            </w:rPr>
                          </w:ins>
                        </m:ctrlPr>
                      </m:sSubPr>
                      <m:e>
                        <m:r>
                          <w:ins w:id="4160" w:author="Simon Hellmann" w:date="2025-06-09T16:57:00Z">
                            <m:rPr>
                              <m:nor/>
                            </m:rPr>
                            <w:rPr>
                              <w:rFonts w:ascii="Cambria Math" w:hAnsi="Cambria Math"/>
                              <w:sz w:val="22"/>
                              <w:lang w:val="en-US"/>
                            </w:rPr>
                            <m:t>CO</m:t>
                          </w:ins>
                        </m:r>
                      </m:e>
                      <m:sub>
                        <m:r>
                          <w:ins w:id="4161" w:author="Simon Hellmann" w:date="2025-06-09T16:57:00Z">
                            <m:rPr>
                              <m:nor/>
                            </m:rPr>
                            <w:rPr>
                              <w:rFonts w:ascii="Cambria Math" w:hAnsi="Cambria Math"/>
                              <w:sz w:val="22"/>
                              <w:lang w:val="en-US"/>
                            </w:rPr>
                            <m:t>2</m:t>
                          </w:ins>
                        </m:r>
                      </m:sub>
                    </m:sSub>
                    <m:r>
                      <w:ins w:id="4162" w:author="Simon Hellmann" w:date="2025-06-09T16:57:00Z">
                        <m:rPr>
                          <m:sty m:val="p"/>
                        </m:rPr>
                        <w:rPr>
                          <w:rFonts w:ascii="Cambria Math" w:hAnsi="Cambria Math"/>
                          <w:sz w:val="22"/>
                          <w:lang w:val="en-US"/>
                        </w:rPr>
                        <m:t>,GS</m:t>
                      </w:ins>
                    </m:r>
                  </m:sub>
                </m:sSub>
              </m:oMath>
            </m:oMathPara>
          </w:p>
        </w:tc>
        <w:tc>
          <w:tcPr>
            <w:tcW w:w="831" w:type="dxa"/>
            <w:tcBorders>
              <w:bottom w:val="dotted" w:sz="4" w:space="0" w:color="auto"/>
            </w:tcBorders>
            <w:vAlign w:val="center"/>
            <w:tcPrChange w:id="4163" w:author="Simon Hellmann" w:date="2025-06-13T15:32:00Z" w16du:dateUtc="2025-06-13T13:32:00Z">
              <w:tcPr>
                <w:tcW w:w="831" w:type="dxa"/>
                <w:tcBorders>
                  <w:bottom w:val="dotted" w:sz="4" w:space="0" w:color="auto"/>
                </w:tcBorders>
                <w:vAlign w:val="center"/>
              </w:tcPr>
            </w:tcPrChange>
          </w:tcPr>
          <w:p w14:paraId="2DE2E990" w14:textId="783A5CC4" w:rsidR="00B4603E" w:rsidRDefault="00B4603E">
            <w:pPr>
              <w:spacing w:after="0" w:line="276" w:lineRule="auto"/>
              <w:ind w:right="0" w:firstLine="0"/>
              <w:jc w:val="right"/>
              <w:rPr>
                <w:ins w:id="4164" w:author="Simon Hellmann" w:date="2025-06-09T16:56:00Z"/>
                <w:lang w:val="en-US"/>
              </w:rPr>
              <w:pPrChange w:id="4165" w:author="Simon Hellmann" w:date="2025-06-09T16:59:00Z">
                <w:pPr>
                  <w:spacing w:after="0" w:line="276" w:lineRule="auto"/>
                  <w:ind w:right="0" w:firstLine="0"/>
                  <w:jc w:val="left"/>
                </w:pPr>
              </w:pPrChange>
            </w:pPr>
            <w:ins w:id="4166" w:author="Simon Hellmann" w:date="2025-06-09T16:59:00Z">
              <w:r>
                <w:rPr>
                  <w:lang w:val="en-US"/>
                </w:rPr>
                <w:t>46</w:t>
              </w:r>
            </w:ins>
          </w:p>
        </w:tc>
        <w:tc>
          <w:tcPr>
            <w:tcW w:w="1504" w:type="dxa"/>
            <w:tcBorders>
              <w:bottom w:val="dotted" w:sz="4" w:space="0" w:color="auto"/>
            </w:tcBorders>
            <w:vAlign w:val="center"/>
            <w:tcPrChange w:id="4167" w:author="Simon Hellmann" w:date="2025-06-13T15:32:00Z" w16du:dateUtc="2025-06-13T13:32:00Z">
              <w:tcPr>
                <w:tcW w:w="1504" w:type="dxa"/>
                <w:tcBorders>
                  <w:bottom w:val="dotted" w:sz="4" w:space="0" w:color="auto"/>
                </w:tcBorders>
                <w:vAlign w:val="center"/>
              </w:tcPr>
            </w:tcPrChange>
          </w:tcPr>
          <w:p w14:paraId="7527104D" w14:textId="0D2F5AB6" w:rsidR="00B4603E" w:rsidRDefault="00B4603E">
            <w:pPr>
              <w:spacing w:after="0" w:line="276" w:lineRule="auto"/>
              <w:ind w:right="0" w:firstLine="0"/>
              <w:jc w:val="right"/>
              <w:rPr>
                <w:ins w:id="4168" w:author="Simon Hellmann" w:date="2025-06-09T16:56:00Z"/>
                <w:lang w:val="en-US"/>
              </w:rPr>
              <w:pPrChange w:id="4169" w:author="Simon Hellmann" w:date="2025-06-09T17:00:00Z">
                <w:pPr>
                  <w:spacing w:after="0" w:line="276" w:lineRule="auto"/>
                  <w:ind w:right="0" w:firstLine="0"/>
                  <w:jc w:val="left"/>
                </w:pPr>
              </w:pPrChange>
            </w:pPr>
            <w:ins w:id="4170" w:author="Simon Hellmann" w:date="2025-06-09T17:00:00Z">
              <w:r>
                <w:rPr>
                  <w:lang w:val="en-US"/>
                </w:rPr>
                <w:t>-</w:t>
              </w:r>
            </w:ins>
          </w:p>
        </w:tc>
        <w:tc>
          <w:tcPr>
            <w:tcW w:w="1506" w:type="dxa"/>
            <w:tcBorders>
              <w:bottom w:val="dotted" w:sz="4" w:space="0" w:color="auto"/>
            </w:tcBorders>
            <w:vAlign w:val="center"/>
            <w:tcPrChange w:id="4171" w:author="Simon Hellmann" w:date="2025-06-13T15:32:00Z" w16du:dateUtc="2025-06-13T13:32:00Z">
              <w:tcPr>
                <w:tcW w:w="1506" w:type="dxa"/>
                <w:tcBorders>
                  <w:bottom w:val="dotted" w:sz="4" w:space="0" w:color="auto"/>
                </w:tcBorders>
                <w:vAlign w:val="center"/>
              </w:tcPr>
            </w:tcPrChange>
          </w:tcPr>
          <w:p w14:paraId="76A955C0" w14:textId="26D5B26B" w:rsidR="00B4603E" w:rsidRDefault="00B4603E">
            <w:pPr>
              <w:spacing w:after="0" w:line="276" w:lineRule="auto"/>
              <w:ind w:right="0" w:firstLine="0"/>
              <w:jc w:val="right"/>
              <w:rPr>
                <w:ins w:id="4172" w:author="Simon Hellmann" w:date="2025-06-09T16:56:00Z"/>
                <w:lang w:val="en-US"/>
              </w:rPr>
              <w:pPrChange w:id="4173" w:author="Simon Hellmann" w:date="2025-06-09T17:00:00Z">
                <w:pPr>
                  <w:spacing w:after="0" w:line="276" w:lineRule="auto"/>
                  <w:ind w:right="0" w:firstLine="0"/>
                  <w:jc w:val="left"/>
                </w:pPr>
              </w:pPrChange>
            </w:pPr>
            <w:ins w:id="4174" w:author="Simon Hellmann" w:date="2025-06-09T17:00:00Z">
              <w:r>
                <w:rPr>
                  <w:lang w:val="en-US"/>
                </w:rPr>
                <w:t>-</w:t>
              </w:r>
            </w:ins>
          </w:p>
        </w:tc>
        <w:tc>
          <w:tcPr>
            <w:tcW w:w="1976" w:type="dxa"/>
            <w:tcBorders>
              <w:bottom w:val="dotted" w:sz="4" w:space="0" w:color="auto"/>
            </w:tcBorders>
            <w:vAlign w:val="center"/>
            <w:tcPrChange w:id="4175" w:author="Simon Hellmann" w:date="2025-06-13T15:32:00Z" w16du:dateUtc="2025-06-13T13:32:00Z">
              <w:tcPr>
                <w:tcW w:w="1834" w:type="dxa"/>
                <w:tcBorders>
                  <w:bottom w:val="dotted" w:sz="4" w:space="0" w:color="auto"/>
                </w:tcBorders>
                <w:vAlign w:val="center"/>
              </w:tcPr>
            </w:tcPrChange>
          </w:tcPr>
          <w:p w14:paraId="594BA9A6" w14:textId="14C79FD8" w:rsidR="00B4603E" w:rsidRDefault="00B4603E">
            <w:pPr>
              <w:spacing w:after="0" w:line="276" w:lineRule="auto"/>
              <w:ind w:right="0" w:firstLine="0"/>
              <w:jc w:val="right"/>
              <w:rPr>
                <w:ins w:id="4176" w:author="Simon Hellmann" w:date="2025-06-09T16:56:00Z"/>
                <w:lang w:val="en-US"/>
              </w:rPr>
              <w:pPrChange w:id="4177" w:author="Simon Hellmann" w:date="2025-06-09T17:00:00Z">
                <w:pPr>
                  <w:spacing w:after="0" w:line="276" w:lineRule="auto"/>
                  <w:ind w:right="0" w:firstLine="0"/>
                  <w:jc w:val="left"/>
                </w:pPr>
              </w:pPrChange>
            </w:pPr>
            <w:ins w:id="4178" w:author="Simon Hellmann" w:date="2025-06-09T17:00:00Z">
              <w:r>
                <w:rPr>
                  <w:lang w:val="en-US"/>
                </w:rPr>
                <w:t>-</w:t>
              </w:r>
            </w:ins>
          </w:p>
        </w:tc>
        <w:tc>
          <w:tcPr>
            <w:tcW w:w="1842" w:type="dxa"/>
            <w:tcBorders>
              <w:bottom w:val="dotted" w:sz="4" w:space="0" w:color="auto"/>
            </w:tcBorders>
            <w:vAlign w:val="center"/>
            <w:tcPrChange w:id="4179" w:author="Simon Hellmann" w:date="2025-06-13T15:32:00Z" w16du:dateUtc="2025-06-13T13:32:00Z">
              <w:tcPr>
                <w:tcW w:w="1667" w:type="dxa"/>
                <w:gridSpan w:val="2"/>
                <w:tcBorders>
                  <w:bottom w:val="dotted" w:sz="4" w:space="0" w:color="auto"/>
                </w:tcBorders>
                <w:vAlign w:val="center"/>
              </w:tcPr>
            </w:tcPrChange>
          </w:tcPr>
          <w:p w14:paraId="46B82BBB" w14:textId="123AEA81" w:rsidR="00B4603E" w:rsidRDefault="00B4603E">
            <w:pPr>
              <w:spacing w:after="0" w:line="276" w:lineRule="auto"/>
              <w:ind w:right="0" w:firstLine="0"/>
              <w:jc w:val="right"/>
              <w:rPr>
                <w:ins w:id="4180" w:author="Simon Hellmann" w:date="2025-06-09T16:56:00Z"/>
                <w:lang w:val="en-US"/>
              </w:rPr>
              <w:pPrChange w:id="4181" w:author="Simon Hellmann" w:date="2025-06-09T17:04:00Z">
                <w:pPr>
                  <w:spacing w:after="0" w:line="276" w:lineRule="auto"/>
                  <w:ind w:right="0" w:firstLine="0"/>
                  <w:jc w:val="left"/>
                </w:pPr>
              </w:pPrChange>
            </w:pPr>
            <w:ins w:id="4182" w:author="Simon Hellmann" w:date="2025-06-09T17:01:00Z">
              <w:r>
                <w:rPr>
                  <w:lang w:val="en-US"/>
                </w:rPr>
                <w:t>-</w:t>
              </w:r>
            </w:ins>
          </w:p>
        </w:tc>
      </w:tr>
      <w:tr w:rsidR="002670A1" w14:paraId="5B282985" w14:textId="77777777" w:rsidTr="002670A1">
        <w:trPr>
          <w:ins w:id="4183" w:author="Simon Hellmann" w:date="2025-06-09T16:56:00Z"/>
          <w:trPrChange w:id="4184" w:author="Simon Hellmann" w:date="2025-06-13T15:32:00Z" w16du:dateUtc="2025-06-13T13:32:00Z">
            <w:trPr>
              <w:gridAfter w:val="0"/>
            </w:trPr>
          </w:trPrChange>
        </w:trPr>
        <w:tc>
          <w:tcPr>
            <w:tcW w:w="754" w:type="dxa"/>
            <w:tcBorders>
              <w:top w:val="dotted" w:sz="4" w:space="0" w:color="auto"/>
              <w:bottom w:val="single" w:sz="4" w:space="0" w:color="auto"/>
            </w:tcBorders>
            <w:vAlign w:val="center"/>
            <w:tcPrChange w:id="4185" w:author="Simon Hellmann" w:date="2025-06-13T15:32:00Z" w16du:dateUtc="2025-06-13T13:32:00Z">
              <w:tcPr>
                <w:tcW w:w="754" w:type="dxa"/>
                <w:tcBorders>
                  <w:top w:val="dotted" w:sz="4" w:space="0" w:color="auto"/>
                  <w:bottom w:val="single" w:sz="4" w:space="0" w:color="auto"/>
                </w:tcBorders>
                <w:vAlign w:val="center"/>
              </w:tcPr>
            </w:tcPrChange>
          </w:tcPr>
          <w:p w14:paraId="726D2326" w14:textId="7D634267" w:rsidR="00B4603E" w:rsidRDefault="00B4603E">
            <w:pPr>
              <w:spacing w:after="0" w:line="276" w:lineRule="auto"/>
              <w:ind w:right="0" w:firstLine="0"/>
              <w:jc w:val="right"/>
              <w:rPr>
                <w:ins w:id="4186" w:author="Simon Hellmann" w:date="2025-06-09T16:56:00Z"/>
                <w:lang w:val="en-US"/>
              </w:rPr>
              <w:pPrChange w:id="4187" w:author="Simon Hellmann" w:date="2025-06-09T17:04:00Z">
                <w:pPr>
                  <w:spacing w:after="0" w:line="276" w:lineRule="auto"/>
                  <w:ind w:right="0" w:firstLine="0"/>
                  <w:jc w:val="left"/>
                </w:pPr>
              </w:pPrChange>
            </w:pPr>
            <w:ins w:id="4188" w:author="Simon Hellmann" w:date="2025-06-09T16:57:00Z">
              <w:r>
                <w:rPr>
                  <w:lang w:val="en-US"/>
                </w:rPr>
                <w:t>-</w:t>
              </w:r>
            </w:ins>
          </w:p>
        </w:tc>
        <w:tc>
          <w:tcPr>
            <w:tcW w:w="1793" w:type="dxa"/>
            <w:tcBorders>
              <w:top w:val="dotted" w:sz="4" w:space="0" w:color="auto"/>
              <w:bottom w:val="single" w:sz="4" w:space="0" w:color="auto"/>
            </w:tcBorders>
            <w:vAlign w:val="center"/>
            <w:tcPrChange w:id="4189" w:author="Simon Hellmann" w:date="2025-06-13T15:32:00Z" w16du:dateUtc="2025-06-13T13:32:00Z">
              <w:tcPr>
                <w:tcW w:w="1793" w:type="dxa"/>
                <w:tcBorders>
                  <w:top w:val="dotted" w:sz="4" w:space="0" w:color="auto"/>
                  <w:bottom w:val="single" w:sz="4" w:space="0" w:color="auto"/>
                </w:tcBorders>
                <w:vAlign w:val="center"/>
              </w:tcPr>
            </w:tcPrChange>
          </w:tcPr>
          <w:p w14:paraId="5FEA688E" w14:textId="5ED1C2E2" w:rsidR="00B4603E" w:rsidRDefault="00B4603E">
            <w:pPr>
              <w:spacing w:after="0" w:line="276" w:lineRule="auto"/>
              <w:ind w:right="0" w:firstLine="0"/>
              <w:jc w:val="center"/>
              <w:rPr>
                <w:ins w:id="4190" w:author="Simon Hellmann" w:date="2025-06-09T16:56:00Z"/>
                <w:lang w:val="en-US"/>
              </w:rPr>
              <w:pPrChange w:id="4191" w:author="Simon Hellmann" w:date="2025-06-09T16:59:00Z">
                <w:pPr>
                  <w:spacing w:after="0" w:line="276" w:lineRule="auto"/>
                  <w:ind w:right="0" w:firstLine="0"/>
                  <w:jc w:val="left"/>
                </w:pPr>
              </w:pPrChange>
            </w:pPr>
            <w:ins w:id="4192" w:author="Simon Hellmann" w:date="2025-06-09T16:57:00Z">
              <w:r>
                <w:rPr>
                  <w:lang w:val="en-US"/>
                </w:rPr>
                <w:t>pH</w:t>
              </w:r>
            </w:ins>
          </w:p>
        </w:tc>
        <w:tc>
          <w:tcPr>
            <w:tcW w:w="831" w:type="dxa"/>
            <w:tcBorders>
              <w:top w:val="dotted" w:sz="4" w:space="0" w:color="auto"/>
              <w:bottom w:val="single" w:sz="4" w:space="0" w:color="auto"/>
            </w:tcBorders>
            <w:vAlign w:val="center"/>
            <w:tcPrChange w:id="4193" w:author="Simon Hellmann" w:date="2025-06-13T15:32:00Z" w16du:dateUtc="2025-06-13T13:32:00Z">
              <w:tcPr>
                <w:tcW w:w="831" w:type="dxa"/>
                <w:tcBorders>
                  <w:top w:val="dotted" w:sz="4" w:space="0" w:color="auto"/>
                  <w:bottom w:val="single" w:sz="4" w:space="0" w:color="auto"/>
                </w:tcBorders>
                <w:vAlign w:val="center"/>
              </w:tcPr>
            </w:tcPrChange>
          </w:tcPr>
          <w:p w14:paraId="3EBA0440" w14:textId="7205CB8D" w:rsidR="00B4603E" w:rsidRDefault="00B4603E">
            <w:pPr>
              <w:spacing w:after="0" w:line="276" w:lineRule="auto"/>
              <w:ind w:right="0" w:firstLine="0"/>
              <w:jc w:val="right"/>
              <w:rPr>
                <w:ins w:id="4194" w:author="Simon Hellmann" w:date="2025-06-09T16:56:00Z"/>
                <w:lang w:val="en-US"/>
              </w:rPr>
              <w:pPrChange w:id="4195" w:author="Simon Hellmann" w:date="2025-06-09T16:59:00Z">
                <w:pPr>
                  <w:spacing w:after="0" w:line="276" w:lineRule="auto"/>
                  <w:ind w:right="0" w:firstLine="0"/>
                  <w:jc w:val="left"/>
                </w:pPr>
              </w:pPrChange>
            </w:pPr>
            <w:ins w:id="4196" w:author="Simon Hellmann" w:date="2025-06-09T16:59:00Z">
              <w:r>
                <w:rPr>
                  <w:lang w:val="en-US"/>
                </w:rPr>
                <w:t>-</w:t>
              </w:r>
            </w:ins>
          </w:p>
        </w:tc>
        <w:tc>
          <w:tcPr>
            <w:tcW w:w="1504" w:type="dxa"/>
            <w:tcBorders>
              <w:top w:val="dotted" w:sz="4" w:space="0" w:color="auto"/>
              <w:bottom w:val="single" w:sz="4" w:space="0" w:color="auto"/>
            </w:tcBorders>
            <w:vAlign w:val="center"/>
            <w:tcPrChange w:id="4197" w:author="Simon Hellmann" w:date="2025-06-13T15:32:00Z" w16du:dateUtc="2025-06-13T13:32:00Z">
              <w:tcPr>
                <w:tcW w:w="1504" w:type="dxa"/>
                <w:tcBorders>
                  <w:top w:val="dotted" w:sz="4" w:space="0" w:color="auto"/>
                  <w:bottom w:val="single" w:sz="4" w:space="0" w:color="auto"/>
                </w:tcBorders>
                <w:vAlign w:val="center"/>
              </w:tcPr>
            </w:tcPrChange>
          </w:tcPr>
          <w:p w14:paraId="0141DDFA" w14:textId="6CB7B9C1" w:rsidR="00B4603E" w:rsidRDefault="00B4603E">
            <w:pPr>
              <w:spacing w:after="0" w:line="276" w:lineRule="auto"/>
              <w:ind w:right="0" w:firstLine="0"/>
              <w:jc w:val="right"/>
              <w:rPr>
                <w:ins w:id="4198" w:author="Simon Hellmann" w:date="2025-06-09T16:56:00Z"/>
                <w:lang w:val="en-US"/>
              </w:rPr>
              <w:pPrChange w:id="4199" w:author="Simon Hellmann" w:date="2025-06-09T17:00:00Z">
                <w:pPr>
                  <w:spacing w:after="0" w:line="276" w:lineRule="auto"/>
                  <w:ind w:right="0" w:firstLine="0"/>
                  <w:jc w:val="left"/>
                </w:pPr>
              </w:pPrChange>
            </w:pPr>
            <w:ins w:id="4200" w:author="Simon Hellmann" w:date="2025-06-09T17:00:00Z">
              <w:r>
                <w:rPr>
                  <w:lang w:val="en-US"/>
                </w:rPr>
                <w:t>3.8</w:t>
              </w:r>
            </w:ins>
          </w:p>
        </w:tc>
        <w:tc>
          <w:tcPr>
            <w:tcW w:w="1506" w:type="dxa"/>
            <w:tcBorders>
              <w:top w:val="dotted" w:sz="4" w:space="0" w:color="auto"/>
              <w:bottom w:val="single" w:sz="4" w:space="0" w:color="auto"/>
            </w:tcBorders>
            <w:vAlign w:val="center"/>
            <w:tcPrChange w:id="4201" w:author="Simon Hellmann" w:date="2025-06-13T15:32:00Z" w16du:dateUtc="2025-06-13T13:32:00Z">
              <w:tcPr>
                <w:tcW w:w="1506" w:type="dxa"/>
                <w:tcBorders>
                  <w:top w:val="dotted" w:sz="4" w:space="0" w:color="auto"/>
                  <w:bottom w:val="single" w:sz="4" w:space="0" w:color="auto"/>
                </w:tcBorders>
                <w:vAlign w:val="center"/>
              </w:tcPr>
            </w:tcPrChange>
          </w:tcPr>
          <w:p w14:paraId="56ED6150" w14:textId="6F2A80CB" w:rsidR="00B4603E" w:rsidRDefault="00B4603E">
            <w:pPr>
              <w:spacing w:after="0" w:line="276" w:lineRule="auto"/>
              <w:ind w:right="0" w:firstLine="0"/>
              <w:jc w:val="right"/>
              <w:rPr>
                <w:ins w:id="4202" w:author="Simon Hellmann" w:date="2025-06-09T16:56:00Z"/>
                <w:lang w:val="en-US"/>
              </w:rPr>
              <w:pPrChange w:id="4203" w:author="Simon Hellmann" w:date="2025-06-09T17:00:00Z">
                <w:pPr>
                  <w:spacing w:after="0" w:line="276" w:lineRule="auto"/>
                  <w:ind w:right="0" w:firstLine="0"/>
                  <w:jc w:val="left"/>
                </w:pPr>
              </w:pPrChange>
            </w:pPr>
            <w:ins w:id="4204" w:author="Simon Hellmann" w:date="2025-06-09T17:00:00Z">
              <w:r>
                <w:rPr>
                  <w:lang w:val="en-US"/>
                </w:rPr>
                <w:t>4.8</w:t>
              </w:r>
            </w:ins>
          </w:p>
        </w:tc>
        <w:tc>
          <w:tcPr>
            <w:tcW w:w="1976" w:type="dxa"/>
            <w:tcBorders>
              <w:top w:val="dotted" w:sz="4" w:space="0" w:color="auto"/>
              <w:bottom w:val="single" w:sz="4" w:space="0" w:color="auto"/>
            </w:tcBorders>
            <w:vAlign w:val="center"/>
            <w:tcPrChange w:id="4205" w:author="Simon Hellmann" w:date="2025-06-13T15:32:00Z" w16du:dateUtc="2025-06-13T13:32:00Z">
              <w:tcPr>
                <w:tcW w:w="1834" w:type="dxa"/>
                <w:tcBorders>
                  <w:top w:val="dotted" w:sz="4" w:space="0" w:color="auto"/>
                  <w:bottom w:val="single" w:sz="4" w:space="0" w:color="auto"/>
                </w:tcBorders>
                <w:vAlign w:val="center"/>
              </w:tcPr>
            </w:tcPrChange>
          </w:tcPr>
          <w:p w14:paraId="6BBB1B51" w14:textId="494BD7F1" w:rsidR="00B4603E" w:rsidRDefault="00B4603E">
            <w:pPr>
              <w:spacing w:after="0" w:line="276" w:lineRule="auto"/>
              <w:ind w:right="0" w:firstLine="0"/>
              <w:jc w:val="right"/>
              <w:rPr>
                <w:ins w:id="4206" w:author="Simon Hellmann" w:date="2025-06-09T16:56:00Z"/>
                <w:lang w:val="en-US"/>
              </w:rPr>
              <w:pPrChange w:id="4207" w:author="Simon Hellmann" w:date="2025-06-09T17:00:00Z">
                <w:pPr>
                  <w:spacing w:after="0" w:line="276" w:lineRule="auto"/>
                  <w:ind w:right="0" w:firstLine="0"/>
                  <w:jc w:val="left"/>
                </w:pPr>
              </w:pPrChange>
            </w:pPr>
            <w:ins w:id="4208" w:author="Simon Hellmann" w:date="2025-06-09T17:00:00Z">
              <w:r>
                <w:rPr>
                  <w:lang w:val="en-US"/>
                </w:rPr>
                <w:t>4.9</w:t>
              </w:r>
            </w:ins>
          </w:p>
        </w:tc>
        <w:tc>
          <w:tcPr>
            <w:tcW w:w="1842" w:type="dxa"/>
            <w:tcBorders>
              <w:top w:val="dotted" w:sz="4" w:space="0" w:color="auto"/>
              <w:bottom w:val="single" w:sz="4" w:space="0" w:color="auto"/>
            </w:tcBorders>
            <w:vAlign w:val="center"/>
            <w:tcPrChange w:id="4209" w:author="Simon Hellmann" w:date="2025-06-13T15:32:00Z" w16du:dateUtc="2025-06-13T13:32:00Z">
              <w:tcPr>
                <w:tcW w:w="1667" w:type="dxa"/>
                <w:gridSpan w:val="2"/>
                <w:tcBorders>
                  <w:top w:val="dotted" w:sz="4" w:space="0" w:color="auto"/>
                  <w:bottom w:val="single" w:sz="4" w:space="0" w:color="auto"/>
                </w:tcBorders>
                <w:vAlign w:val="center"/>
              </w:tcPr>
            </w:tcPrChange>
          </w:tcPr>
          <w:p w14:paraId="0413F541" w14:textId="794315F3" w:rsidR="00B4603E" w:rsidRDefault="00B4603E">
            <w:pPr>
              <w:spacing w:after="0" w:line="276" w:lineRule="auto"/>
              <w:ind w:right="0" w:firstLine="0"/>
              <w:jc w:val="right"/>
              <w:rPr>
                <w:ins w:id="4210" w:author="Simon Hellmann" w:date="2025-06-09T16:56:00Z"/>
                <w:lang w:val="en-US"/>
              </w:rPr>
              <w:pPrChange w:id="4211" w:author="Simon Hellmann" w:date="2025-06-09T17:04:00Z">
                <w:pPr>
                  <w:spacing w:after="0" w:line="276" w:lineRule="auto"/>
                  <w:ind w:right="0" w:firstLine="0"/>
                  <w:jc w:val="left"/>
                </w:pPr>
              </w:pPrChange>
            </w:pPr>
            <w:ins w:id="4212" w:author="Simon Hellmann" w:date="2025-06-09T17:01:00Z">
              <w:r>
                <w:rPr>
                  <w:lang w:val="en-US"/>
                </w:rPr>
                <w:t>8.54</w:t>
              </w:r>
            </w:ins>
          </w:p>
        </w:tc>
      </w:tr>
    </w:tbl>
    <w:p w14:paraId="52462C75" w14:textId="77777777" w:rsidR="00CD7403" w:rsidRDefault="00CD7403">
      <w:pPr>
        <w:spacing w:line="240" w:lineRule="auto"/>
        <w:ind w:right="-610" w:firstLine="0"/>
        <w:rPr>
          <w:ins w:id="4213" w:author="Simon Hellmann" w:date="2025-06-09T17:08:00Z"/>
          <w:sz w:val="18"/>
          <w:lang w:val="en-US"/>
        </w:rPr>
        <w:pPrChange w:id="4214" w:author="Simon Hellmann" w:date="2025-06-09T17:10:00Z">
          <w:pPr>
            <w:spacing w:line="240" w:lineRule="auto"/>
            <w:ind w:firstLine="0"/>
          </w:pPr>
        </w:pPrChange>
      </w:pPr>
      <w:proofErr w:type="spellStart"/>
      <w:ins w:id="4215" w:author="Simon Hellmann" w:date="2025-06-09T17:08:00Z">
        <w:r>
          <w:rPr>
            <w:sz w:val="18"/>
            <w:vertAlign w:val="superscript"/>
            <w:lang w:val="en-US"/>
          </w:rPr>
          <w:t>a</w:t>
        </w:r>
        <w:proofErr w:type="spellEnd"/>
        <w:r>
          <w:rPr>
            <w:sz w:val="18"/>
            <w:lang w:val="en-US"/>
          </w:rPr>
          <w:t xml:space="preserve"> Initial conditions </w:t>
        </w:r>
        <w:r w:rsidRPr="00531DBF">
          <w:rPr>
            <w:sz w:val="18"/>
            <w:lang w:val="en-US"/>
          </w:rPr>
          <w:t>before transition into steady-state</w:t>
        </w:r>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w:ins>
      <m:oMath>
        <m:sSub>
          <m:sSubPr>
            <m:ctrlPr>
              <w:ins w:id="4216" w:author="Simon Hellmann" w:date="2025-06-09T17:08:00Z">
                <w:rPr>
                  <w:rFonts w:ascii="Cambria Math" w:hAnsi="Cambria Math"/>
                  <w:i/>
                  <w:sz w:val="18"/>
                  <w:lang w:val="en-US"/>
                </w:rPr>
              </w:ins>
            </m:ctrlPr>
          </m:sSubPr>
          <m:e>
            <m:r>
              <w:ins w:id="4217" w:author="Simon Hellmann" w:date="2025-06-09T17:08:00Z">
                <w:rPr>
                  <w:rFonts w:ascii="Cambria Math" w:hAnsi="Cambria Math"/>
                  <w:sz w:val="18"/>
                  <w:lang w:val="en-US"/>
                </w:rPr>
                <m:t>V</m:t>
              </w:ins>
            </m:r>
          </m:e>
          <m:sub>
            <m:r>
              <w:ins w:id="4218" w:author="Simon Hellmann" w:date="2025-06-09T17:08:00Z">
                <m:rPr>
                  <m:sty m:val="p"/>
                </m:rPr>
                <w:rPr>
                  <w:rFonts w:ascii="Cambria Math" w:hAnsi="Cambria Math"/>
                  <w:sz w:val="18"/>
                  <w:lang w:val="en-US"/>
                </w:rPr>
                <m:t>C</m:t>
              </w:ins>
            </m:r>
            <m:sSub>
              <m:sSubPr>
                <m:ctrlPr>
                  <w:ins w:id="4219" w:author="Simon Hellmann" w:date="2025-06-09T17:08:00Z">
                    <w:rPr>
                      <w:rFonts w:ascii="Cambria Math" w:hAnsi="Cambria Math"/>
                      <w:sz w:val="18"/>
                      <w:lang w:val="en-US"/>
                    </w:rPr>
                  </w:ins>
                </m:ctrlPr>
              </m:sSubPr>
              <m:e>
                <m:r>
                  <w:ins w:id="4220" w:author="Simon Hellmann" w:date="2025-06-09T17:08:00Z">
                    <m:rPr>
                      <m:sty m:val="p"/>
                    </m:rPr>
                    <w:rPr>
                      <w:rFonts w:ascii="Cambria Math" w:hAnsi="Cambria Math"/>
                      <w:sz w:val="18"/>
                      <w:lang w:val="en-US"/>
                    </w:rPr>
                    <m:t>H</m:t>
                  </w:ins>
                </m:r>
              </m:e>
              <m:sub>
                <m:r>
                  <w:ins w:id="4221" w:author="Simon Hellmann" w:date="2025-06-09T17:08:00Z">
                    <m:rPr>
                      <m:sty m:val="p"/>
                    </m:rPr>
                    <w:rPr>
                      <w:rFonts w:ascii="Cambria Math" w:hAnsi="Cambria Math"/>
                      <w:sz w:val="18"/>
                      <w:lang w:val="en-US"/>
                    </w:rPr>
                    <m:t>4</m:t>
                  </w:ins>
                </m:r>
              </m:sub>
            </m:sSub>
            <m:r>
              <w:ins w:id="4222" w:author="Simon Hellmann" w:date="2025-06-09T17:08:00Z">
                <m:rPr>
                  <m:sty m:val="p"/>
                </m:rPr>
                <w:rPr>
                  <w:rFonts w:ascii="Cambria Math" w:hAnsi="Cambria Math"/>
                  <w:sz w:val="18"/>
                  <w:lang w:val="en-US"/>
                </w:rPr>
                <m:t>,GS</m:t>
              </w:ins>
            </m:r>
          </m:sub>
        </m:sSub>
      </m:oMath>
      <w:ins w:id="4223" w:author="Simon Hellmann" w:date="2025-06-09T17:08:00Z">
        <w:r>
          <w:rPr>
            <w:sz w:val="18"/>
            <w:lang w:val="en-US"/>
          </w:rPr>
          <w:t xml:space="preserve"> and </w:t>
        </w:r>
      </w:ins>
      <m:oMath>
        <m:sSub>
          <m:sSubPr>
            <m:ctrlPr>
              <w:ins w:id="4224" w:author="Simon Hellmann" w:date="2025-06-09T17:08:00Z">
                <w:rPr>
                  <w:rFonts w:ascii="Cambria Math" w:hAnsi="Cambria Math"/>
                  <w:i/>
                  <w:sz w:val="18"/>
                  <w:lang w:val="en-US"/>
                </w:rPr>
              </w:ins>
            </m:ctrlPr>
          </m:sSubPr>
          <m:e>
            <m:r>
              <w:ins w:id="4225" w:author="Simon Hellmann" w:date="2025-06-09T17:08:00Z">
                <w:rPr>
                  <w:rFonts w:ascii="Cambria Math" w:hAnsi="Cambria Math"/>
                  <w:sz w:val="18"/>
                  <w:lang w:val="en-US"/>
                </w:rPr>
                <m:t>V</m:t>
              </w:ins>
            </m:r>
          </m:e>
          <m:sub>
            <m:r>
              <w:ins w:id="4226" w:author="Simon Hellmann" w:date="2025-06-09T17:08:00Z">
                <m:rPr>
                  <m:sty m:val="p"/>
                </m:rPr>
                <w:rPr>
                  <w:rFonts w:ascii="Cambria Math" w:hAnsi="Cambria Math"/>
                  <w:sz w:val="18"/>
                  <w:lang w:val="en-US"/>
                </w:rPr>
                <m:t>C</m:t>
              </w:ins>
            </m:r>
            <m:sSub>
              <m:sSubPr>
                <m:ctrlPr>
                  <w:ins w:id="4227" w:author="Simon Hellmann" w:date="2025-06-09T17:08:00Z">
                    <w:rPr>
                      <w:rFonts w:ascii="Cambria Math" w:hAnsi="Cambria Math"/>
                      <w:sz w:val="18"/>
                      <w:lang w:val="en-US"/>
                    </w:rPr>
                  </w:ins>
                </m:ctrlPr>
              </m:sSubPr>
              <m:e>
                <m:r>
                  <w:ins w:id="4228" w:author="Simon Hellmann" w:date="2025-06-09T17:08:00Z">
                    <m:rPr>
                      <m:sty m:val="p"/>
                    </m:rPr>
                    <w:rPr>
                      <w:rFonts w:ascii="Cambria Math" w:hAnsi="Cambria Math"/>
                      <w:sz w:val="18"/>
                      <w:lang w:val="en-US"/>
                    </w:rPr>
                    <m:t>O</m:t>
                  </w:ins>
                </m:r>
              </m:e>
              <m:sub>
                <m:r>
                  <w:ins w:id="4229" w:author="Simon Hellmann" w:date="2025-06-09T17:08:00Z">
                    <w:rPr>
                      <w:rFonts w:ascii="Cambria Math" w:hAnsi="Cambria Math"/>
                      <w:sz w:val="18"/>
                      <w:lang w:val="en-US"/>
                    </w:rPr>
                    <m:t>2</m:t>
                  </w:ins>
                </m:r>
              </m:sub>
            </m:sSub>
            <m:r>
              <w:ins w:id="4230" w:author="Simon Hellmann" w:date="2025-06-09T17:08:00Z">
                <m:rPr>
                  <m:sty m:val="p"/>
                </m:rPr>
                <w:rPr>
                  <w:rFonts w:ascii="Cambria Math" w:hAnsi="Cambria Math"/>
                  <w:sz w:val="18"/>
                  <w:lang w:val="en-US"/>
                </w:rPr>
                <m:t>,GS</m:t>
              </w:ins>
            </m:r>
          </m:sub>
        </m:sSub>
      </m:oMath>
      <w:ins w:id="4231" w:author="Simon Hellmann" w:date="2025-06-09T17:08:00Z">
        <w:r>
          <w:rPr>
            <w:sz w:val="18"/>
            <w:lang w:val="en-US"/>
          </w:rPr>
          <w:t>)</w:t>
        </w:r>
        <w:r w:rsidRPr="00531DBF">
          <w:rPr>
            <w:sz w:val="18"/>
            <w:lang w:val="en-US"/>
          </w:rPr>
          <w:t>.</w:t>
        </w:r>
      </w:ins>
    </w:p>
    <w:p w14:paraId="731E9A1C" w14:textId="23AEB956" w:rsidR="005C1BAB" w:rsidRPr="005C1BAB" w:rsidRDefault="005C1BAB">
      <w:pPr>
        <w:spacing w:line="240" w:lineRule="auto"/>
        <w:ind w:right="-610" w:firstLine="0"/>
        <w:rPr>
          <w:ins w:id="4232" w:author="Hellmann, Simon" w:date="2025-06-10T15:44:00Z"/>
          <w:sz w:val="32"/>
          <w:szCs w:val="32"/>
          <w:lang w:val="en-US"/>
          <w:rPrChange w:id="4233" w:author="Hellmann, Simon" w:date="2025-06-10T15:44:00Z">
            <w:rPr>
              <w:ins w:id="4234" w:author="Hellmann, Simon" w:date="2025-06-10T15:44:00Z"/>
              <w:sz w:val="18"/>
              <w:vertAlign w:val="superscript"/>
              <w:lang w:val="en-US"/>
            </w:rPr>
          </w:rPrChange>
        </w:rPr>
      </w:pPr>
      <w:ins w:id="4235" w:author="Hellmann, Simon" w:date="2025-06-10T15:44:00Z">
        <w:r>
          <w:rPr>
            <w:sz w:val="18"/>
            <w:vertAlign w:val="superscript"/>
            <w:lang w:val="en-US"/>
          </w:rPr>
          <w:t>b</w:t>
        </w:r>
        <w:r>
          <w:rPr>
            <w:sz w:val="18"/>
            <w:lang w:val="en-US"/>
          </w:rPr>
          <w:t xml:space="preserve"> Influent concentrations are based on substrate characterization in Tab. 1</w:t>
        </w:r>
      </w:ins>
      <w:ins w:id="4236" w:author="Hellmann, Simon" w:date="2025-06-10T15:46:00Z">
        <w:r w:rsidR="00100F54">
          <w:rPr>
            <w:sz w:val="18"/>
            <w:lang w:val="en-US"/>
          </w:rPr>
          <w:t xml:space="preserve"> and further substrate analyses at DBFZ. C</w:t>
        </w:r>
      </w:ins>
      <w:ins w:id="4237" w:author="Hellmann, Simon" w:date="2025-06-10T15:44:00Z">
        <w:r>
          <w:rPr>
            <w:sz w:val="18"/>
            <w:lang w:val="en-US"/>
          </w:rPr>
          <w:t xml:space="preserve">omputations </w:t>
        </w:r>
      </w:ins>
      <w:ins w:id="4238" w:author="Hellmann, Simon" w:date="2025-06-10T15:47:00Z">
        <w:r w:rsidR="00100F54">
          <w:rPr>
            <w:sz w:val="18"/>
            <w:lang w:val="en-US"/>
          </w:rPr>
          <w:t xml:space="preserve">were done </w:t>
        </w:r>
      </w:ins>
      <w:ins w:id="4239" w:author="Hellmann, Simon" w:date="2025-06-10T15:44:00Z">
        <w:r>
          <w:rPr>
            <w:sz w:val="18"/>
            <w:lang w:val="en-US"/>
          </w:rPr>
          <w:t>according to Delory et al. (2025).</w:t>
        </w:r>
      </w:ins>
    </w:p>
    <w:p w14:paraId="336E7A67" w14:textId="120208F7" w:rsidR="00CD7403" w:rsidRDefault="005C1BAB">
      <w:pPr>
        <w:spacing w:line="240" w:lineRule="auto"/>
        <w:ind w:right="-610" w:firstLine="0"/>
        <w:rPr>
          <w:ins w:id="4240" w:author="Simon Hellmann" w:date="2025-06-09T17:08:00Z"/>
          <w:sz w:val="18"/>
          <w:lang w:val="en-US"/>
        </w:rPr>
        <w:pPrChange w:id="4241" w:author="Simon Hellmann" w:date="2025-06-09T17:10:00Z">
          <w:pPr>
            <w:spacing w:line="240" w:lineRule="auto"/>
            <w:ind w:firstLine="0"/>
          </w:pPr>
        </w:pPrChange>
      </w:pPr>
      <w:ins w:id="4242" w:author="Hellmann, Simon" w:date="2025-06-10T15:44:00Z">
        <w:r>
          <w:rPr>
            <w:sz w:val="18"/>
            <w:vertAlign w:val="superscript"/>
            <w:lang w:val="en-US"/>
          </w:rPr>
          <w:t>c</w:t>
        </w:r>
      </w:ins>
      <w:ins w:id="4243" w:author="Simon Hellmann" w:date="2025-06-09T17:08:00Z">
        <w:del w:id="4244" w:author="Hellmann, Simon" w:date="2025-06-10T15:44:00Z">
          <w:r w:rsidR="00CD7403" w:rsidDel="005C1BAB">
            <w:rPr>
              <w:sz w:val="18"/>
              <w:vertAlign w:val="superscript"/>
              <w:lang w:val="en-US"/>
            </w:rPr>
            <w:delText>b</w:delText>
          </w:r>
        </w:del>
        <w:r w:rsidR="00CD7403">
          <w:rPr>
            <w:sz w:val="18"/>
            <w:lang w:val="en-US"/>
          </w:rPr>
          <w:t xml:space="preserve"> States 19 and 20 are </w:t>
        </w:r>
        <w:r w:rsidR="00CD7403" w:rsidRPr="00D67176">
          <w:rPr>
            <w:sz w:val="18"/>
            <w:lang w:val="en-US"/>
          </w:rPr>
          <w:t>only used in cogeneration case study</w:t>
        </w:r>
        <w:r w:rsidR="00CD7403">
          <w:rPr>
            <w:sz w:val="18"/>
            <w:lang w:val="en-US"/>
          </w:rPr>
          <w:t>. Given initial values are also used to initialize dynamic simulations.</w:t>
        </w:r>
      </w:ins>
    </w:p>
    <w:p w14:paraId="5FC97DD8" w14:textId="644C6557" w:rsidR="00CD7403" w:rsidRDefault="00620F7A">
      <w:pPr>
        <w:spacing w:line="240" w:lineRule="auto"/>
        <w:ind w:right="-610" w:firstLine="0"/>
        <w:rPr>
          <w:ins w:id="4245" w:author="Simon Hellmann" w:date="2025-06-09T17:09:00Z"/>
          <w:sz w:val="18"/>
          <w:lang w:val="en-US"/>
        </w:rPr>
        <w:pPrChange w:id="4246" w:author="Simon Hellmann" w:date="2025-06-09T17:10:00Z">
          <w:pPr>
            <w:spacing w:line="240" w:lineRule="auto"/>
            <w:ind w:firstLine="0"/>
          </w:pPr>
        </w:pPrChange>
      </w:pPr>
      <w:ins w:id="4247" w:author="Hellmann, Simon" w:date="2025-06-10T15:43:00Z">
        <w:r>
          <w:rPr>
            <w:sz w:val="18"/>
            <w:vertAlign w:val="superscript"/>
            <w:lang w:val="en-US"/>
          </w:rPr>
          <w:t>d</w:t>
        </w:r>
      </w:ins>
      <w:ins w:id="4248" w:author="Simon Hellmann" w:date="2025-06-09T17:08:00Z">
        <w:del w:id="4249" w:author="Hellmann, Simon" w:date="2025-06-10T15:43:00Z">
          <w:r w:rsidR="00CD7403" w:rsidDel="00620F7A">
            <w:rPr>
              <w:sz w:val="18"/>
              <w:vertAlign w:val="superscript"/>
              <w:lang w:val="en-US"/>
            </w:rPr>
            <w:delText>c</w:delText>
          </w:r>
        </w:del>
        <w:r w:rsidR="00CD7403">
          <w:rPr>
            <w:sz w:val="18"/>
            <w:lang w:val="en-US"/>
          </w:rPr>
          <w:t xml:space="preserve"> C</w:t>
        </w:r>
        <w:r w:rsidR="00CD7403" w:rsidRPr="000E1957">
          <w:rPr>
            <w:sz w:val="18"/>
            <w:lang w:val="en-US"/>
          </w:rPr>
          <w:t>oncentrations</w:t>
        </w:r>
        <w:r w:rsidR="00CD7403" w:rsidRPr="00531DBF">
          <w:rPr>
            <w:sz w:val="18"/>
            <w:lang w:val="en-US"/>
          </w:rPr>
          <w:t xml:space="preserve"> in kg m</w:t>
        </w:r>
        <w:r w:rsidR="00CD7403" w:rsidRPr="00531DBF">
          <w:rPr>
            <w:sz w:val="18"/>
            <w:vertAlign w:val="superscript"/>
            <w:lang w:val="en-US"/>
          </w:rPr>
          <w:t>-3</w:t>
        </w:r>
        <w:r w:rsidR="00CD7403" w:rsidRPr="00531DBF">
          <w:rPr>
            <w:sz w:val="18"/>
            <w:lang w:val="en-US"/>
          </w:rPr>
          <w:t xml:space="preserve"> except </w:t>
        </w:r>
      </w:ins>
      <m:oMath>
        <m:sSub>
          <m:sSubPr>
            <m:ctrlPr>
              <w:ins w:id="4250" w:author="Simon Hellmann" w:date="2025-06-09T17:08:00Z">
                <w:rPr>
                  <w:rFonts w:ascii="Cambria Math" w:hAnsi="Cambria Math"/>
                  <w:i/>
                  <w:sz w:val="18"/>
                  <w:lang w:val="en-US"/>
                </w:rPr>
              </w:ins>
            </m:ctrlPr>
          </m:sSubPr>
          <m:e>
            <m:r>
              <w:ins w:id="4251" w:author="Simon Hellmann" w:date="2025-06-09T17:08:00Z">
                <w:rPr>
                  <w:rFonts w:ascii="Cambria Math" w:hAnsi="Cambria Math"/>
                  <w:sz w:val="18"/>
                  <w:lang w:val="en-US"/>
                </w:rPr>
                <m:t>S</m:t>
              </w:ins>
            </m:r>
          </m:e>
          <m:sub>
            <m:r>
              <w:ins w:id="4252" w:author="Simon Hellmann" w:date="2025-06-09T17:08:00Z">
                <m:rPr>
                  <m:nor/>
                </m:rPr>
                <w:rPr>
                  <w:rFonts w:ascii="Cambria Math" w:hAnsi="Cambria Math"/>
                  <w:sz w:val="18"/>
                  <w:lang w:val="en-US"/>
                </w:rPr>
                <m:t>ion</m:t>
              </w:ins>
            </m:r>
          </m:sub>
        </m:sSub>
      </m:oMath>
      <w:ins w:id="4253" w:author="Simon Hellmann" w:date="2025-06-09T17:08:00Z">
        <w:r w:rsidR="00CD7403" w:rsidRPr="00531DBF">
          <w:rPr>
            <w:sz w:val="18"/>
            <w:lang w:val="en-US"/>
          </w:rPr>
          <w:t xml:space="preserve"> in </w:t>
        </w:r>
        <w:proofErr w:type="spellStart"/>
        <w:r w:rsidR="00CD7403" w:rsidRPr="00531DBF">
          <w:rPr>
            <w:sz w:val="18"/>
            <w:lang w:val="en-US"/>
          </w:rPr>
          <w:t>kmol</w:t>
        </w:r>
        <w:proofErr w:type="spellEnd"/>
        <w:r w:rsidR="00CD7403" w:rsidRPr="00531DBF">
          <w:rPr>
            <w:sz w:val="18"/>
            <w:lang w:val="en-US"/>
          </w:rPr>
          <w:t xml:space="preserve"> m</w:t>
        </w:r>
        <w:r w:rsidR="00CD7403" w:rsidRPr="00531DBF">
          <w:rPr>
            <w:sz w:val="18"/>
            <w:vertAlign w:val="superscript"/>
            <w:lang w:val="en-US"/>
          </w:rPr>
          <w:t>-3</w:t>
        </w:r>
        <w:r w:rsidR="00CD7403">
          <w:rPr>
            <w:sz w:val="18"/>
            <w:lang w:val="en-US"/>
          </w:rPr>
          <w:t xml:space="preserve">, and </w:t>
        </w:r>
      </w:ins>
      <m:oMath>
        <m:sSub>
          <m:sSubPr>
            <m:ctrlPr>
              <w:ins w:id="4254" w:author="Simon Hellmann" w:date="2025-06-09T17:08:00Z">
                <w:rPr>
                  <w:rFonts w:ascii="Cambria Math" w:hAnsi="Cambria Math"/>
                  <w:i/>
                  <w:sz w:val="18"/>
                  <w:lang w:val="en-US"/>
                </w:rPr>
              </w:ins>
            </m:ctrlPr>
          </m:sSubPr>
          <m:e>
            <m:r>
              <w:ins w:id="4255" w:author="Simon Hellmann" w:date="2025-06-09T17:08:00Z">
                <w:rPr>
                  <w:rFonts w:ascii="Cambria Math" w:hAnsi="Cambria Math"/>
                  <w:sz w:val="18"/>
                  <w:lang w:val="en-US"/>
                </w:rPr>
                <m:t>V</m:t>
              </w:ins>
            </m:r>
          </m:e>
          <m:sub>
            <m:r>
              <w:ins w:id="4256" w:author="Simon Hellmann" w:date="2025-06-09T17:08:00Z">
                <m:rPr>
                  <m:sty m:val="p"/>
                </m:rPr>
                <w:rPr>
                  <w:rFonts w:ascii="Cambria Math" w:hAnsi="Cambria Math"/>
                  <w:sz w:val="18"/>
                  <w:lang w:val="en-US"/>
                </w:rPr>
                <m:t>C</m:t>
              </w:ins>
            </m:r>
            <m:sSub>
              <m:sSubPr>
                <m:ctrlPr>
                  <w:ins w:id="4257" w:author="Simon Hellmann" w:date="2025-06-09T17:08:00Z">
                    <w:rPr>
                      <w:rFonts w:ascii="Cambria Math" w:hAnsi="Cambria Math"/>
                      <w:sz w:val="18"/>
                      <w:lang w:val="en-US"/>
                    </w:rPr>
                  </w:ins>
                </m:ctrlPr>
              </m:sSubPr>
              <m:e>
                <m:r>
                  <w:ins w:id="4258" w:author="Simon Hellmann" w:date="2025-06-09T17:08:00Z">
                    <m:rPr>
                      <m:sty m:val="p"/>
                    </m:rPr>
                    <w:rPr>
                      <w:rFonts w:ascii="Cambria Math" w:hAnsi="Cambria Math"/>
                      <w:sz w:val="18"/>
                      <w:lang w:val="en-US"/>
                    </w:rPr>
                    <m:t>H</m:t>
                  </w:ins>
                </m:r>
              </m:e>
              <m:sub>
                <m:r>
                  <w:ins w:id="4259" w:author="Simon Hellmann" w:date="2025-06-09T17:08:00Z">
                    <m:rPr>
                      <m:sty m:val="p"/>
                    </m:rPr>
                    <w:rPr>
                      <w:rFonts w:ascii="Cambria Math" w:hAnsi="Cambria Math"/>
                      <w:sz w:val="18"/>
                      <w:lang w:val="en-US"/>
                    </w:rPr>
                    <m:t>4</m:t>
                  </w:ins>
                </m:r>
              </m:sub>
            </m:sSub>
            <m:r>
              <w:ins w:id="4260" w:author="Simon Hellmann" w:date="2025-06-09T17:08:00Z">
                <m:rPr>
                  <m:sty m:val="p"/>
                </m:rPr>
                <w:rPr>
                  <w:rFonts w:ascii="Cambria Math" w:hAnsi="Cambria Math"/>
                  <w:sz w:val="18"/>
                  <w:lang w:val="en-US"/>
                </w:rPr>
                <m:t>,GS</m:t>
              </w:ins>
            </m:r>
          </m:sub>
        </m:sSub>
      </m:oMath>
      <w:ins w:id="4261" w:author="Simon Hellmann" w:date="2025-06-09T17:08:00Z">
        <w:r w:rsidR="00CD7403">
          <w:rPr>
            <w:sz w:val="18"/>
            <w:lang w:val="en-US"/>
          </w:rPr>
          <w:t xml:space="preserve"> and </w:t>
        </w:r>
      </w:ins>
      <m:oMath>
        <m:sSub>
          <m:sSubPr>
            <m:ctrlPr>
              <w:ins w:id="4262" w:author="Simon Hellmann" w:date="2025-06-09T17:08:00Z">
                <w:rPr>
                  <w:rFonts w:ascii="Cambria Math" w:hAnsi="Cambria Math"/>
                  <w:i/>
                  <w:sz w:val="18"/>
                  <w:lang w:val="en-US"/>
                </w:rPr>
              </w:ins>
            </m:ctrlPr>
          </m:sSubPr>
          <m:e>
            <m:r>
              <w:ins w:id="4263" w:author="Simon Hellmann" w:date="2025-06-09T17:08:00Z">
                <w:rPr>
                  <w:rFonts w:ascii="Cambria Math" w:hAnsi="Cambria Math"/>
                  <w:sz w:val="18"/>
                  <w:lang w:val="en-US"/>
                </w:rPr>
                <m:t>V</m:t>
              </w:ins>
            </m:r>
          </m:e>
          <m:sub>
            <m:r>
              <w:ins w:id="4264" w:author="Simon Hellmann" w:date="2025-06-09T17:08:00Z">
                <m:rPr>
                  <m:sty m:val="p"/>
                </m:rPr>
                <w:rPr>
                  <w:rFonts w:ascii="Cambria Math" w:hAnsi="Cambria Math"/>
                  <w:sz w:val="18"/>
                  <w:lang w:val="en-US"/>
                </w:rPr>
                <m:t>C</m:t>
              </w:ins>
            </m:r>
            <m:sSub>
              <m:sSubPr>
                <m:ctrlPr>
                  <w:ins w:id="4265" w:author="Simon Hellmann" w:date="2025-06-09T17:08:00Z">
                    <w:rPr>
                      <w:rFonts w:ascii="Cambria Math" w:hAnsi="Cambria Math"/>
                      <w:sz w:val="18"/>
                      <w:lang w:val="en-US"/>
                    </w:rPr>
                  </w:ins>
                </m:ctrlPr>
              </m:sSubPr>
              <m:e>
                <m:r>
                  <w:ins w:id="4266" w:author="Simon Hellmann" w:date="2025-06-09T17:08:00Z">
                    <m:rPr>
                      <m:sty m:val="p"/>
                    </m:rPr>
                    <w:rPr>
                      <w:rFonts w:ascii="Cambria Math" w:hAnsi="Cambria Math"/>
                      <w:sz w:val="18"/>
                      <w:lang w:val="en-US"/>
                    </w:rPr>
                    <m:t>O</m:t>
                  </w:ins>
                </m:r>
              </m:e>
              <m:sub>
                <m:r>
                  <w:ins w:id="4267" w:author="Simon Hellmann" w:date="2025-06-09T17:08:00Z">
                    <w:rPr>
                      <w:rFonts w:ascii="Cambria Math" w:hAnsi="Cambria Math"/>
                      <w:sz w:val="18"/>
                      <w:lang w:val="en-US"/>
                    </w:rPr>
                    <m:t>2</m:t>
                  </w:ins>
                </m:r>
              </m:sub>
            </m:sSub>
            <m:r>
              <w:ins w:id="4268" w:author="Simon Hellmann" w:date="2025-06-09T17:08:00Z">
                <m:rPr>
                  <m:sty m:val="p"/>
                </m:rPr>
                <w:rPr>
                  <w:rFonts w:ascii="Cambria Math" w:hAnsi="Cambria Math"/>
                  <w:sz w:val="18"/>
                  <w:lang w:val="en-US"/>
                </w:rPr>
                <m:t>,GS</m:t>
              </w:ins>
            </m:r>
          </m:sub>
        </m:sSub>
      </m:oMath>
      <w:ins w:id="4269" w:author="Simon Hellmann" w:date="2025-06-09T17:08:00Z">
        <w:r w:rsidR="00CD7403">
          <w:rPr>
            <w:sz w:val="18"/>
            <w:lang w:val="en-US"/>
          </w:rPr>
          <w:t xml:space="preserve"> in m</w:t>
        </w:r>
        <w:r w:rsidR="00CD7403" w:rsidRPr="00220152">
          <w:rPr>
            <w:sz w:val="18"/>
            <w:vertAlign w:val="superscript"/>
            <w:lang w:val="en-US"/>
          </w:rPr>
          <w:t>3</w:t>
        </w:r>
      </w:ins>
      <w:ins w:id="4270" w:author="Simon Hellmann" w:date="2025-06-09T17:09:00Z">
        <w:r w:rsidR="00CD7403">
          <w:rPr>
            <w:sz w:val="18"/>
            <w:lang w:val="en-US"/>
          </w:rPr>
          <w:t>.</w:t>
        </w:r>
      </w:ins>
    </w:p>
    <w:p w14:paraId="4A1F367A" w14:textId="4FABAF3E" w:rsidR="00CD7403" w:rsidRDefault="00620F7A">
      <w:pPr>
        <w:spacing w:line="240" w:lineRule="auto"/>
        <w:ind w:right="-610" w:firstLine="0"/>
        <w:rPr>
          <w:ins w:id="4271" w:author="Simon Hellmann" w:date="2025-06-09T17:09:00Z"/>
          <w:sz w:val="18"/>
          <w:lang w:val="en-US"/>
        </w:rPr>
        <w:pPrChange w:id="4272" w:author="Simon Hellmann" w:date="2025-06-09T17:10:00Z">
          <w:pPr>
            <w:spacing w:line="240" w:lineRule="auto"/>
            <w:ind w:firstLine="0"/>
          </w:pPr>
        </w:pPrChange>
      </w:pPr>
      <w:ins w:id="4273" w:author="Hellmann, Simon" w:date="2025-06-10T15:43:00Z">
        <w:r>
          <w:rPr>
            <w:sz w:val="18"/>
            <w:vertAlign w:val="superscript"/>
            <w:lang w:val="en-US"/>
          </w:rPr>
          <w:t>e</w:t>
        </w:r>
      </w:ins>
      <w:ins w:id="4274" w:author="Simon Hellmann" w:date="2025-06-09T17:09:00Z">
        <w:del w:id="4275" w:author="Hellmann, Simon" w:date="2025-06-10T15:43:00Z">
          <w:r w:rsidR="00CD7403" w:rsidDel="00620F7A">
            <w:rPr>
              <w:sz w:val="18"/>
              <w:vertAlign w:val="superscript"/>
              <w:lang w:val="en-US"/>
            </w:rPr>
            <w:delText>d</w:delText>
          </w:r>
        </w:del>
        <w:r w:rsidR="00CD7403">
          <w:rPr>
            <w:sz w:val="18"/>
            <w:lang w:val="en-US"/>
          </w:rPr>
          <w:t xml:space="preserve"> pH of silages taken from </w:t>
        </w:r>
        <w:proofErr w:type="spellStart"/>
        <w:r w:rsidR="00CD7403">
          <w:rPr>
            <w:sz w:val="18"/>
            <w:lang w:val="en-US"/>
          </w:rPr>
          <w:t>Weißbach</w:t>
        </w:r>
        <w:proofErr w:type="spellEnd"/>
        <w:r w:rsidR="00CD7403">
          <w:rPr>
            <w:sz w:val="18"/>
            <w:lang w:val="en-US"/>
          </w:rPr>
          <w:t xml:space="preserve"> (2008), for manure from </w:t>
        </w:r>
        <w:proofErr w:type="spellStart"/>
        <w:r w:rsidR="00CD7403">
          <w:rPr>
            <w:sz w:val="18"/>
            <w:lang w:val="en-US"/>
          </w:rPr>
          <w:t>Fisgativa</w:t>
        </w:r>
        <w:proofErr w:type="spellEnd"/>
        <w:r w:rsidR="00CD7403">
          <w:rPr>
            <w:sz w:val="18"/>
            <w:lang w:val="en-US"/>
          </w:rPr>
          <w:t xml:space="preserve"> (2020).</w:t>
        </w:r>
      </w:ins>
    </w:p>
    <w:p w14:paraId="6A629E6E" w14:textId="734F73B6" w:rsidR="00CD7403" w:rsidRDefault="00620F7A">
      <w:pPr>
        <w:spacing w:line="240" w:lineRule="auto"/>
        <w:ind w:right="-610" w:firstLine="0"/>
        <w:rPr>
          <w:ins w:id="4276" w:author="Simon Hellmann" w:date="2025-06-09T17:10:00Z"/>
          <w:sz w:val="18"/>
          <w:lang w:val="en-US"/>
        </w:rPr>
        <w:pPrChange w:id="4277" w:author="Simon Hellmann" w:date="2025-06-09T17:10:00Z">
          <w:pPr>
            <w:spacing w:line="240" w:lineRule="auto"/>
            <w:ind w:firstLine="0"/>
          </w:pPr>
        </w:pPrChange>
      </w:pPr>
      <w:ins w:id="4278" w:author="Hellmann, Simon" w:date="2025-06-10T15:43:00Z">
        <w:r>
          <w:rPr>
            <w:sz w:val="18"/>
            <w:vertAlign w:val="superscript"/>
            <w:lang w:val="en-US"/>
          </w:rPr>
          <w:t>f</w:t>
        </w:r>
      </w:ins>
      <w:ins w:id="4279" w:author="Simon Hellmann" w:date="2025-06-09T17:09:00Z">
        <w:del w:id="4280" w:author="Hellmann, Simon" w:date="2025-06-10T15:43:00Z">
          <w:r w:rsidR="00CD7403" w:rsidDel="00620F7A">
            <w:rPr>
              <w:sz w:val="18"/>
              <w:vertAlign w:val="superscript"/>
              <w:lang w:val="en-US"/>
            </w:rPr>
            <w:delText>e</w:delText>
          </w:r>
        </w:del>
        <w:r w:rsidR="00CD7403">
          <w:rPr>
            <w:sz w:val="18"/>
            <w:lang w:val="en-US"/>
          </w:rPr>
          <w:t xml:space="preserve"> State 13 is the residual free ion concentration </w:t>
        </w:r>
      </w:ins>
      <m:oMath>
        <m:sSub>
          <m:sSubPr>
            <m:ctrlPr>
              <w:ins w:id="4281" w:author="Simon Hellmann" w:date="2025-06-09T17:09:00Z">
                <w:rPr>
                  <w:rFonts w:ascii="Cambria Math" w:hAnsi="Cambria Math"/>
                  <w:i/>
                  <w:sz w:val="18"/>
                  <w:lang w:val="en-US"/>
                </w:rPr>
              </w:ins>
            </m:ctrlPr>
          </m:sSubPr>
          <m:e>
            <m:r>
              <w:ins w:id="4282" w:author="Simon Hellmann" w:date="2025-06-09T17:09:00Z">
                <w:rPr>
                  <w:rFonts w:ascii="Cambria Math" w:hAnsi="Cambria Math"/>
                  <w:sz w:val="18"/>
                  <w:lang w:val="en-US"/>
                </w:rPr>
                <m:t>S</m:t>
              </w:ins>
            </m:r>
          </m:e>
          <m:sub>
            <m:r>
              <w:ins w:id="4283" w:author="Simon Hellmann" w:date="2025-06-09T17:09:00Z">
                <m:rPr>
                  <m:sty m:val="p"/>
                </m:rPr>
                <w:rPr>
                  <w:rFonts w:ascii="Cambria Math" w:hAnsi="Cambria Math"/>
                  <w:sz w:val="18"/>
                  <w:lang w:val="en-US"/>
                </w:rPr>
                <m:t>ion</m:t>
              </w:ins>
            </m:r>
          </m:sub>
        </m:sSub>
        <m:r>
          <w:ins w:id="4284" w:author="Simon Hellmann" w:date="2025-06-09T17:09:00Z">
            <w:rPr>
              <w:rFonts w:ascii="Cambria Math" w:hAnsi="Cambria Math"/>
              <w:sz w:val="18"/>
              <w:lang w:val="en-US"/>
            </w:rPr>
            <m:t>=</m:t>
          </w:ins>
        </m:r>
        <m:sSub>
          <m:sSubPr>
            <m:ctrlPr>
              <w:ins w:id="4285" w:author="Simon Hellmann" w:date="2025-06-09T17:09:00Z">
                <w:rPr>
                  <w:rFonts w:ascii="Cambria Math" w:hAnsi="Cambria Math"/>
                  <w:i/>
                  <w:sz w:val="18"/>
                  <w:lang w:val="en-US"/>
                </w:rPr>
              </w:ins>
            </m:ctrlPr>
          </m:sSubPr>
          <m:e>
            <m:r>
              <w:ins w:id="4286" w:author="Simon Hellmann" w:date="2025-06-09T17:09:00Z">
                <w:rPr>
                  <w:rFonts w:ascii="Cambria Math" w:hAnsi="Cambria Math"/>
                  <w:sz w:val="18"/>
                  <w:lang w:val="en-US"/>
                </w:rPr>
                <m:t>S</m:t>
              </w:ins>
            </m:r>
          </m:e>
          <m:sub>
            <m:r>
              <w:ins w:id="4287" w:author="Simon Hellmann" w:date="2025-06-09T17:09:00Z">
                <m:rPr>
                  <m:sty m:val="p"/>
                </m:rPr>
                <w:rPr>
                  <w:rFonts w:ascii="Cambria Math" w:hAnsi="Cambria Math"/>
                  <w:sz w:val="18"/>
                  <w:lang w:val="en-US"/>
                </w:rPr>
                <m:t>cat+</m:t>
              </w:ins>
            </m:r>
          </m:sub>
        </m:sSub>
        <m:r>
          <w:ins w:id="4288" w:author="Simon Hellmann" w:date="2025-06-09T17:09:00Z">
            <w:rPr>
              <w:rFonts w:ascii="Cambria Math" w:hAnsi="Cambria Math"/>
              <w:sz w:val="18"/>
              <w:lang w:val="en-US"/>
            </w:rPr>
            <m:t>-</m:t>
          </w:ins>
        </m:r>
        <m:sSub>
          <m:sSubPr>
            <m:ctrlPr>
              <w:ins w:id="4289" w:author="Simon Hellmann" w:date="2025-06-09T17:09:00Z">
                <w:rPr>
                  <w:rFonts w:ascii="Cambria Math" w:hAnsi="Cambria Math"/>
                  <w:i/>
                  <w:sz w:val="18"/>
                  <w:lang w:val="en-US"/>
                </w:rPr>
              </w:ins>
            </m:ctrlPr>
          </m:sSubPr>
          <m:e>
            <m:r>
              <w:ins w:id="4290" w:author="Simon Hellmann" w:date="2025-06-09T17:09:00Z">
                <w:rPr>
                  <w:rFonts w:ascii="Cambria Math" w:hAnsi="Cambria Math"/>
                  <w:sz w:val="18"/>
                  <w:lang w:val="en-US"/>
                </w:rPr>
                <m:t>S</m:t>
              </w:ins>
            </m:r>
          </m:e>
          <m:sub>
            <m:r>
              <w:ins w:id="4291" w:author="Simon Hellmann" w:date="2025-06-09T17:09:00Z">
                <m:rPr>
                  <m:sty m:val="p"/>
                </m:rPr>
                <w:rPr>
                  <w:rFonts w:ascii="Cambria Math" w:hAnsi="Cambria Math"/>
                  <w:sz w:val="18"/>
                  <w:lang w:val="en-US"/>
                </w:rPr>
                <m:t>an-</m:t>
              </w:ins>
            </m:r>
          </m:sub>
        </m:sSub>
      </m:oMath>
      <w:ins w:id="4292" w:author="Simon Hellmann" w:date="2025-06-09T17:10:00Z">
        <w:r w:rsidR="00CD7403">
          <w:rPr>
            <w:sz w:val="18"/>
            <w:lang w:val="en-US"/>
          </w:rPr>
          <w:t xml:space="preserve">. Influent concentrations </w:t>
        </w:r>
      </w:ins>
      <w:ins w:id="4293" w:author="Simon Hellmann" w:date="2025-06-13T15:32:00Z" w16du:dateUtc="2025-06-13T13:32:00Z">
        <w:r w:rsidR="00CA29E1">
          <w:rPr>
            <w:sz w:val="18"/>
            <w:lang w:val="en-US"/>
          </w:rPr>
          <w:t>were</w:t>
        </w:r>
      </w:ins>
      <w:ins w:id="4294" w:author="Simon Hellmann" w:date="2025-06-09T17:10:00Z">
        <w:r w:rsidR="00CD7403">
          <w:rPr>
            <w:sz w:val="18"/>
            <w:lang w:val="en-US"/>
          </w:rPr>
          <w:t xml:space="preserve"> </w:t>
        </w:r>
      </w:ins>
      <w:ins w:id="4295" w:author="Simon Hellmann" w:date="2025-06-09T17:09:00Z">
        <w:r w:rsidR="00CD7403">
          <w:rPr>
            <w:sz w:val="18"/>
            <w:lang w:val="en-US"/>
          </w:rPr>
          <w:t xml:space="preserve">computed via ionic states (14-16) and pH of substrates. </w:t>
        </w:r>
      </w:ins>
    </w:p>
    <w:p w14:paraId="57A9B138" w14:textId="328052F0" w:rsidR="00F02317" w:rsidRDefault="00620F7A">
      <w:pPr>
        <w:spacing w:line="240" w:lineRule="auto"/>
        <w:ind w:right="-610" w:firstLine="0"/>
        <w:rPr>
          <w:ins w:id="4296" w:author="Hellmann, Simon" w:date="2025-06-10T15:40:00Z"/>
          <w:lang w:val="en-US"/>
        </w:rPr>
      </w:pPr>
      <w:ins w:id="4297" w:author="Hellmann, Simon" w:date="2025-06-10T15:42:00Z">
        <w:r>
          <w:rPr>
            <w:sz w:val="18"/>
            <w:vertAlign w:val="superscript"/>
            <w:lang w:val="en-US"/>
          </w:rPr>
          <w:t>g</w:t>
        </w:r>
      </w:ins>
      <w:ins w:id="4298" w:author="Simon Hellmann" w:date="2025-06-09T17:10:00Z">
        <w:del w:id="4299" w:author="Hellmann, Simon" w:date="2025-06-10T15:42:00Z">
          <w:r w:rsidR="00CD7403" w:rsidDel="00620F7A">
            <w:rPr>
              <w:sz w:val="18"/>
              <w:vertAlign w:val="superscript"/>
              <w:lang w:val="en-US"/>
            </w:rPr>
            <w:delText>f</w:delText>
          </w:r>
        </w:del>
        <w:r w:rsidR="00CD7403">
          <w:rPr>
            <w:sz w:val="18"/>
            <w:lang w:val="en-US"/>
          </w:rPr>
          <w:t xml:space="preserve"> </w:t>
        </w:r>
      </w:ins>
      <w:ins w:id="4300" w:author="Hellmann, Simon" w:date="2025-06-10T15:40:00Z">
        <w:r>
          <w:rPr>
            <w:sz w:val="18"/>
            <w:lang w:val="en-US"/>
          </w:rPr>
          <w:t>I</w:t>
        </w:r>
      </w:ins>
      <w:ins w:id="4301" w:author="Simon Hellmann" w:date="2025-06-09T17:10:00Z">
        <w:del w:id="4302" w:author="Hellmann, Simon" w:date="2025-06-10T15:40:00Z">
          <w:r w:rsidR="00CD7403" w:rsidDel="00620F7A">
            <w:rPr>
              <w:sz w:val="18"/>
              <w:lang w:val="en-US"/>
            </w:rPr>
            <w:delText>i</w:delText>
          </w:r>
        </w:del>
        <w:r w:rsidR="00CD7403">
          <w:rPr>
            <w:sz w:val="18"/>
            <w:lang w:val="en-US"/>
          </w:rPr>
          <w:t xml:space="preserve">onic states were assumed to be in dissociation equilibrium with their non-dissociated counterpart at the substrate’s </w:t>
        </w:r>
        <w:proofErr w:type="spellStart"/>
        <w:r w:rsidR="00CD7403">
          <w:rPr>
            <w:sz w:val="18"/>
            <w:lang w:val="en-US"/>
          </w:rPr>
          <w:t>pH</w:t>
        </w:r>
      </w:ins>
      <w:ins w:id="4303" w:author="Hellmann, Simon" w:date="2025-06-10T15:40:00Z">
        <w:r>
          <w:rPr>
            <w:lang w:val="en-US"/>
          </w:rPr>
          <w:t>.</w:t>
        </w:r>
      </w:ins>
      <w:proofErr w:type="spellEnd"/>
      <w:ins w:id="4304" w:author="Simon Hellmann" w:date="2025-06-09T17:10:00Z">
        <w:del w:id="4305" w:author="Hellmann, Simon" w:date="2025-06-10T15:40:00Z">
          <w:r w:rsidR="00CD7403" w:rsidDel="00620F7A">
            <w:rPr>
              <w:sz w:val="18"/>
              <w:lang w:val="en-US"/>
            </w:rPr>
            <w:delText>.</w:delText>
          </w:r>
        </w:del>
      </w:ins>
      <w:ins w:id="4306" w:author="Simon Hellmann" w:date="2025-06-09T16:47:00Z">
        <w:del w:id="4307" w:author="Hellmann, Simon" w:date="2025-06-10T15:40:00Z">
          <w:r w:rsidR="00F02317" w:rsidDel="00620F7A">
            <w:rPr>
              <w:lang w:val="en-US"/>
            </w:rPr>
            <w:br w:type="page"/>
          </w:r>
        </w:del>
      </w:ins>
    </w:p>
    <w:p w14:paraId="4F461DA3" w14:textId="52FADB5B" w:rsidR="00620F7A" w:rsidDel="005C1BAB" w:rsidRDefault="00620F7A">
      <w:pPr>
        <w:spacing w:line="240" w:lineRule="auto"/>
        <w:ind w:right="-610" w:firstLine="0"/>
        <w:rPr>
          <w:ins w:id="4308" w:author="Simon Hellmann" w:date="2025-06-09T16:47:00Z"/>
          <w:del w:id="4309" w:author="Hellmann, Simon" w:date="2025-06-10T15:44:00Z"/>
          <w:sz w:val="32"/>
          <w:szCs w:val="32"/>
          <w:lang w:val="en-US"/>
        </w:rPr>
        <w:pPrChange w:id="4310" w:author="Simon Hellmann" w:date="2025-06-09T17:12:00Z">
          <w:pPr>
            <w:spacing w:after="0" w:line="276" w:lineRule="auto"/>
            <w:ind w:right="0" w:firstLine="0"/>
            <w:jc w:val="left"/>
          </w:pPr>
        </w:pPrChange>
      </w:pPr>
    </w:p>
    <w:p w14:paraId="04E3DAA7" w14:textId="5591DBCA" w:rsidR="008A0775" w:rsidRDefault="008A0775" w:rsidP="008A0775">
      <w:pPr>
        <w:pStyle w:val="berschrift2"/>
        <w:rPr>
          <w:lang w:val="en-US"/>
        </w:rPr>
      </w:pPr>
      <w:r w:rsidRPr="6293A840">
        <w:rPr>
          <w:lang w:val="en-US"/>
        </w:rPr>
        <w:t xml:space="preserve">Supplementary </w:t>
      </w:r>
      <w:r w:rsidR="00CF1BBF">
        <w:rPr>
          <w:lang w:val="en-US"/>
        </w:rPr>
        <w:t>F</w:t>
      </w:r>
      <w:r w:rsidRPr="6293A840">
        <w:rPr>
          <w:lang w:val="en-US"/>
        </w:rPr>
        <w:t>igures</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11" w:author="Simon Hellmann" w:date="2025-06-09T16:50:00Z">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019"/>
        <w:tblGridChange w:id="4312">
          <w:tblGrid>
            <w:gridCol w:w="60"/>
            <w:gridCol w:w="10"/>
            <w:gridCol w:w="8949"/>
            <w:gridCol w:w="8"/>
            <w:gridCol w:w="52"/>
          </w:tblGrid>
        </w:tblGridChange>
      </w:tblGrid>
      <w:tr w:rsidR="008A0775" w14:paraId="51C6FA40" w14:textId="77777777" w:rsidTr="00147B8F">
        <w:trPr>
          <w:trHeight w:val="3764"/>
          <w:trPrChange w:id="4313" w:author="Simon Hellmann" w:date="2025-06-09T16:50:00Z">
            <w:trPr>
              <w:gridBefore w:val="2"/>
              <w:gridAfter w:val="0"/>
              <w:wAfter w:w="62" w:type="dxa"/>
              <w:trHeight w:val="4898"/>
            </w:trPr>
          </w:trPrChange>
        </w:trPr>
        <w:tc>
          <w:tcPr>
            <w:tcW w:w="9019" w:type="dxa"/>
            <w:tcPrChange w:id="4314" w:author="Simon Hellmann" w:date="2025-06-09T16:50:00Z">
              <w:tcPr>
                <w:tcW w:w="8957" w:type="dxa"/>
                <w:gridSpan w:val="2"/>
              </w:tcPr>
            </w:tcPrChange>
          </w:tcPr>
          <w:p w14:paraId="750812D2" w14:textId="5625FF50" w:rsidR="008A0775" w:rsidRPr="00C862C3" w:rsidRDefault="000D0A51">
            <w:pPr>
              <w:spacing w:line="416" w:lineRule="auto"/>
              <w:ind w:right="30" w:firstLine="0"/>
              <w:jc w:val="center"/>
            </w:pPr>
            <w:ins w:id="4315" w:author="Simon Hellmann" w:date="2025-06-09T14:00:00Z">
              <w:r>
                <w:rPr>
                  <w:noProof/>
                </w:rPr>
                <w:drawing>
                  <wp:inline distT="0" distB="0" distL="0" distR="0" wp14:anchorId="093162C5" wp14:editId="5703CE71">
                    <wp:extent cx="3960000" cy="2803684"/>
                    <wp:effectExtent l="0" t="0" r="2540" b="3175"/>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7" cstate="print">
                              <a:extLst>
                                <a:ext uri="{28A0092B-C50C-407E-A947-70E740481C1C}">
                                  <a14:useLocalDpi xmlns:a14="http://schemas.microsoft.com/office/drawing/2010/main" val="0"/>
                                </a:ext>
                              </a:extLst>
                            </a:blip>
                            <a:srcRect b="5600"/>
                            <a:stretch>
                              <a:fillRect/>
                            </a:stretch>
                          </pic:blipFill>
                          <pic:spPr bwMode="auto">
                            <a:xfrm>
                              <a:off x="0" y="0"/>
                              <a:ext cx="3960000" cy="2803684"/>
                            </a:xfrm>
                            <a:prstGeom prst="rect">
                              <a:avLst/>
                            </a:prstGeom>
                            <a:ln>
                              <a:noFill/>
                            </a:ln>
                            <a:extLst>
                              <a:ext uri="{53640926-AAD7-44D8-BBD7-CCE9431645EC}">
                                <a14:shadowObscured xmlns:a14="http://schemas.microsoft.com/office/drawing/2010/main"/>
                              </a:ext>
                            </a:extLst>
                          </pic:spPr>
                        </pic:pic>
                      </a:graphicData>
                    </a:graphic>
                  </wp:inline>
                </w:drawing>
              </w:r>
            </w:ins>
            <w:del w:id="4316" w:author="Simon Hellmann" w:date="2025-06-09T13:59:00Z">
              <w:r w:rsidR="00D35532" w:rsidDel="000D0A51">
                <w:rPr>
                  <w:noProof/>
                </w:rPr>
                <w:drawing>
                  <wp:anchor distT="0" distB="0" distL="114300" distR="114300" simplePos="0" relativeHeight="251692032" behindDoc="1" locked="0" layoutInCell="1" allowOverlap="1" wp14:anchorId="4135531A" wp14:editId="42149D5E">
                    <wp:simplePos x="0" y="0"/>
                    <wp:positionH relativeFrom="column">
                      <wp:posOffset>710450</wp:posOffset>
                    </wp:positionH>
                    <wp:positionV relativeFrom="paragraph">
                      <wp:posOffset>3126896</wp:posOffset>
                    </wp:positionV>
                    <wp:extent cx="4247168" cy="1813000"/>
                    <wp:effectExtent l="0" t="0" r="0" b="3175"/>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rotWithShape="1">
                            <a:blip r:embed="rId28">
                              <a:extLst>
                                <a:ext uri="{28A0092B-C50C-407E-A947-70E740481C1C}">
                                  <a14:useLocalDpi xmlns:a14="http://schemas.microsoft.com/office/drawing/2010/main" val="0"/>
                                </a:ext>
                              </a:extLst>
                            </a:blip>
                            <a:srcRect l="588" t="37972" r="-588" b="5112"/>
                            <a:stretch>
                              <a:fillRect/>
                            </a:stretch>
                          </pic:blipFill>
                          <pic:spPr bwMode="auto">
                            <a:xfrm>
                              <a:off x="0" y="0"/>
                              <a:ext cx="4247168" cy="18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F68" w:rsidDel="000D0A51">
                <w:rPr>
                  <w:noProof/>
                </w:rPr>
                <w:drawing>
                  <wp:anchor distT="0" distB="0" distL="114300" distR="114300" simplePos="0" relativeHeight="251691008" behindDoc="1" locked="0" layoutInCell="1" allowOverlap="1" wp14:anchorId="2063963A" wp14:editId="29DDBD80">
                    <wp:simplePos x="0" y="0"/>
                    <wp:positionH relativeFrom="column">
                      <wp:posOffset>701213</wp:posOffset>
                    </wp:positionH>
                    <wp:positionV relativeFrom="paragraph">
                      <wp:posOffset>40467</wp:posOffset>
                    </wp:positionV>
                    <wp:extent cx="4213860" cy="2939415"/>
                    <wp:effectExtent l="0" t="0" r="2540" b="0"/>
                    <wp:wrapNone/>
                    <wp:docPr id="239034744" name="Grafik 23903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34744" name="Grafik 239034744"/>
                            <pic:cNvPicPr/>
                          </pic:nvPicPr>
                          <pic:blipFill>
                            <a:blip r:embed="rId29">
                              <a:extLst>
                                <a:ext uri="{28A0092B-C50C-407E-A947-70E740481C1C}">
                                  <a14:useLocalDpi xmlns:a14="http://schemas.microsoft.com/office/drawing/2010/main" val="0"/>
                                </a:ext>
                              </a:extLst>
                            </a:blip>
                            <a:srcRect t="3496" b="3496"/>
                            <a:stretch>
                              <a:fillRect/>
                            </a:stretch>
                          </pic:blipFill>
                          <pic:spPr bwMode="auto">
                            <a:xfrm>
                              <a:off x="0" y="0"/>
                              <a:ext cx="4213860" cy="293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tc>
      </w:tr>
      <w:tr w:rsidR="00B25CF7" w14:paraId="613B855B" w14:textId="77777777" w:rsidTr="00220152">
        <w:trPr>
          <w:trHeight w:val="2982"/>
        </w:trPr>
        <w:tc>
          <w:tcPr>
            <w:tcW w:w="9019" w:type="dxa"/>
          </w:tcPr>
          <w:p w14:paraId="18B13499" w14:textId="05263012" w:rsidR="00B25CF7" w:rsidRDefault="000D0A51" w:rsidP="00C862C3">
            <w:pPr>
              <w:spacing w:line="416" w:lineRule="auto"/>
              <w:ind w:right="30" w:firstLine="0"/>
              <w:jc w:val="center"/>
              <w:rPr>
                <w:noProof/>
              </w:rPr>
            </w:pPr>
            <w:ins w:id="4317" w:author="Simon Hellmann" w:date="2025-06-09T14:00:00Z">
              <w:r>
                <w:rPr>
                  <w:noProof/>
                </w:rPr>
                <w:drawing>
                  <wp:inline distT="0" distB="0" distL="0" distR="0" wp14:anchorId="778BB127" wp14:editId="2E357D4C">
                    <wp:extent cx="3960000" cy="1682430"/>
                    <wp:effectExtent l="0" t="0" r="254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30" cstate="print">
                              <a:extLst>
                                <a:ext uri="{28A0092B-C50C-407E-A947-70E740481C1C}">
                                  <a14:useLocalDpi xmlns:a14="http://schemas.microsoft.com/office/drawing/2010/main" val="0"/>
                                </a:ext>
                              </a:extLst>
                            </a:blip>
                            <a:srcRect t="38107" b="5245"/>
                            <a:stretch>
                              <a:fillRect/>
                            </a:stretch>
                          </pic:blipFill>
                          <pic:spPr bwMode="auto">
                            <a:xfrm>
                              <a:off x="0" y="0"/>
                              <a:ext cx="3960000" cy="1682430"/>
                            </a:xfrm>
                            <a:prstGeom prst="rect">
                              <a:avLst/>
                            </a:prstGeom>
                            <a:ln>
                              <a:noFill/>
                            </a:ln>
                            <a:extLst>
                              <a:ext uri="{53640926-AAD7-44D8-BBD7-CCE9431645EC}">
                                <a14:shadowObscured xmlns:a14="http://schemas.microsoft.com/office/drawing/2010/main"/>
                              </a:ext>
                            </a:extLst>
                          </pic:spPr>
                        </pic:pic>
                      </a:graphicData>
                    </a:graphic>
                  </wp:inline>
                </w:drawing>
              </w:r>
            </w:ins>
          </w:p>
        </w:tc>
      </w:tr>
      <w:tr w:rsidR="00B25CF7" w14:paraId="2D20F596" w14:textId="77777777" w:rsidTr="00220152">
        <w:trPr>
          <w:trHeight w:val="3110"/>
        </w:trPr>
        <w:tc>
          <w:tcPr>
            <w:tcW w:w="9019" w:type="dxa"/>
          </w:tcPr>
          <w:p w14:paraId="6DDC07B7" w14:textId="2648EF47" w:rsidR="00B25CF7" w:rsidRDefault="000D0A51" w:rsidP="00C862C3">
            <w:pPr>
              <w:spacing w:line="416" w:lineRule="auto"/>
              <w:ind w:right="30" w:firstLine="0"/>
              <w:jc w:val="center"/>
              <w:rPr>
                <w:noProof/>
              </w:rPr>
            </w:pPr>
            <w:ins w:id="4318" w:author="Simon Hellmann" w:date="2025-06-09T14:00:00Z">
              <w:r>
                <w:rPr>
                  <w:noProof/>
                </w:rPr>
                <w:drawing>
                  <wp:inline distT="0" distB="0" distL="0" distR="0" wp14:anchorId="57102F96" wp14:editId="3F047E27">
                    <wp:extent cx="3960000" cy="1848527"/>
                    <wp:effectExtent l="0" t="0" r="2540" b="571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31" cstate="print">
                              <a:extLst>
                                <a:ext uri="{28A0092B-C50C-407E-A947-70E740481C1C}">
                                  <a14:useLocalDpi xmlns:a14="http://schemas.microsoft.com/office/drawing/2010/main" val="0"/>
                                </a:ext>
                              </a:extLst>
                            </a:blip>
                            <a:srcRect t="37615" b="1"/>
                            <a:stretch>
                              <a:fillRect/>
                            </a:stretch>
                          </pic:blipFill>
                          <pic:spPr bwMode="auto">
                            <a:xfrm>
                              <a:off x="0" y="0"/>
                              <a:ext cx="3960000" cy="1848527"/>
                            </a:xfrm>
                            <a:prstGeom prst="rect">
                              <a:avLst/>
                            </a:prstGeom>
                            <a:ln>
                              <a:noFill/>
                            </a:ln>
                            <a:extLst>
                              <a:ext uri="{53640926-AAD7-44D8-BBD7-CCE9431645EC}">
                                <a14:shadowObscured xmlns:a14="http://schemas.microsoft.com/office/drawing/2010/main"/>
                              </a:ext>
                            </a:extLst>
                          </pic:spPr>
                        </pic:pic>
                      </a:graphicData>
                    </a:graphic>
                  </wp:inline>
                </w:drawing>
              </w:r>
            </w:ins>
            <w:del w:id="4319" w:author="Simon Hellmann" w:date="2025-06-09T13:59:00Z">
              <w:r w:rsidR="00B25CF7" w:rsidDel="000D0A51">
                <w:rPr>
                  <w:noProof/>
                </w:rPr>
                <w:drawing>
                  <wp:anchor distT="0" distB="0" distL="114300" distR="114300" simplePos="0" relativeHeight="251693056" behindDoc="1" locked="0" layoutInCell="1" allowOverlap="1" wp14:anchorId="16741B4D" wp14:editId="572EA5D0">
                    <wp:simplePos x="0" y="0"/>
                    <wp:positionH relativeFrom="column">
                      <wp:posOffset>701213</wp:posOffset>
                    </wp:positionH>
                    <wp:positionV relativeFrom="paragraph">
                      <wp:posOffset>24303</wp:posOffset>
                    </wp:positionV>
                    <wp:extent cx="4256845" cy="1897462"/>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32">
                              <a:extLst>
                                <a:ext uri="{28A0092B-C50C-407E-A947-70E740481C1C}">
                                  <a14:useLocalDpi xmlns:a14="http://schemas.microsoft.com/office/drawing/2010/main" val="0"/>
                                </a:ext>
                              </a:extLst>
                            </a:blip>
                            <a:srcRect l="1000" t="37610" r="-1000" b="2958"/>
                            <a:stretch>
                              <a:fillRect/>
                            </a:stretch>
                          </pic:blipFill>
                          <pic:spPr bwMode="auto">
                            <a:xfrm>
                              <a:off x="0" y="0"/>
                              <a:ext cx="4256845" cy="1897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tc>
      </w:tr>
      <w:tr w:rsidR="008A0775" w:rsidRPr="00AA1AEA" w14:paraId="67AFE7B3" w14:textId="77777777" w:rsidTr="00FE20AA">
        <w:trPr>
          <w:trPrChange w:id="4320" w:author="Simon Hellmann" w:date="2025-06-09T14:03:00Z">
            <w:trPr>
              <w:gridBefore w:val="1"/>
            </w:trPr>
          </w:trPrChange>
        </w:trPr>
        <w:tc>
          <w:tcPr>
            <w:tcW w:w="9019" w:type="dxa"/>
            <w:tcPrChange w:id="4321" w:author="Simon Hellmann" w:date="2025-06-09T14:03:00Z">
              <w:tcPr>
                <w:tcW w:w="9019" w:type="dxa"/>
                <w:gridSpan w:val="4"/>
              </w:tcPr>
            </w:tcPrChange>
          </w:tcPr>
          <w:p w14:paraId="597B3BBF" w14:textId="26EFCF85" w:rsidR="008A0775" w:rsidRDefault="008A0775" w:rsidP="00FE20AA">
            <w:pPr>
              <w:spacing w:line="416" w:lineRule="auto"/>
              <w:ind w:right="30" w:firstLine="0"/>
              <w:rPr>
                <w:rFonts w:eastAsia="Garamond" w:cs="Garamond"/>
                <w:b/>
                <w:bCs/>
                <w:color w:val="FF0000"/>
                <w:lang w:val="en-US"/>
              </w:rPr>
            </w:pPr>
            <w:commentRangeStart w:id="4322"/>
            <w:commentRangeStart w:id="4323"/>
            <w:r w:rsidRPr="00BC0157">
              <w:rPr>
                <w:rFonts w:eastAsia="Garamond" w:cs="Garamond"/>
                <w:b/>
                <w:bCs/>
                <w:sz w:val="22"/>
                <w:lang w:val="en-US"/>
              </w:rPr>
              <w:t xml:space="preserve">Figure SI </w:t>
            </w:r>
            <w:r w:rsidR="00CF1BBF">
              <w:rPr>
                <w:rFonts w:eastAsia="Garamond" w:cs="Garamond"/>
                <w:b/>
                <w:bCs/>
                <w:sz w:val="22"/>
                <w:lang w:val="en-US"/>
              </w:rPr>
              <w:t>1</w:t>
            </w:r>
            <w:r w:rsidRPr="00BC0157">
              <w:rPr>
                <w:rFonts w:eastAsia="Garamond" w:cs="Garamond"/>
                <w:sz w:val="22"/>
                <w:lang w:val="en-US"/>
              </w:rPr>
              <w:t xml:space="preserve">: </w:t>
            </w:r>
            <w:commentRangeEnd w:id="4322"/>
            <w:r w:rsidR="008F6B14">
              <w:rPr>
                <w:rStyle w:val="Kommentarzeichen"/>
              </w:rPr>
              <w:commentReference w:id="4322"/>
            </w:r>
            <w:commentRangeEnd w:id="4323"/>
            <w:r w:rsidR="009772D5">
              <w:rPr>
                <w:rStyle w:val="Kommentarzeichen"/>
              </w:rPr>
              <w:commentReference w:id="4323"/>
            </w:r>
            <w:r w:rsidRPr="00BC0157">
              <w:rPr>
                <w:rFonts w:eastAsia="Garamond" w:cs="Garamond"/>
                <w:sz w:val="22"/>
                <w:lang w:val="en-US"/>
              </w:rPr>
              <w:t xml:space="preserve">Sensitivity analysis of ADM1-R3 with respect to different influent macronutrient concentrations </w:t>
            </w:r>
            <w:r w:rsidR="00107984">
              <w:rPr>
                <w:rFonts w:eastAsia="Garamond" w:cs="Garamond"/>
                <w:sz w:val="22"/>
                <w:lang w:val="en-US"/>
              </w:rPr>
              <w:t>(</w:t>
            </w:r>
            <w:r w:rsidR="00C862C3">
              <w:rPr>
                <w:rFonts w:eastAsia="Garamond" w:cs="Garamond"/>
                <w:sz w:val="22"/>
                <w:lang w:val="en-US"/>
              </w:rPr>
              <w:t>top</w:t>
            </w:r>
            <w:r w:rsidR="00107984">
              <w:rPr>
                <w:rFonts w:eastAsia="Garamond" w:cs="Garamond"/>
                <w:sz w:val="22"/>
                <w:lang w:val="en-US"/>
              </w:rPr>
              <w:t>: CH</w:t>
            </w:r>
            <w:r w:rsidR="00C862C3">
              <w:rPr>
                <w:rFonts w:eastAsia="Garamond" w:cs="Garamond"/>
                <w:sz w:val="22"/>
                <w:lang w:val="en-US"/>
              </w:rPr>
              <w:t>, center</w:t>
            </w:r>
            <w:r w:rsidR="00107984">
              <w:rPr>
                <w:rFonts w:eastAsia="Garamond" w:cs="Garamond"/>
                <w:sz w:val="22"/>
                <w:lang w:val="en-US"/>
              </w:rPr>
              <w:t>: PR</w:t>
            </w:r>
            <w:r w:rsidR="00C862C3">
              <w:rPr>
                <w:rFonts w:eastAsia="Garamond" w:cs="Garamond"/>
                <w:sz w:val="22"/>
                <w:lang w:val="en-US"/>
              </w:rPr>
              <w:t>, bottom</w:t>
            </w:r>
            <w:r w:rsidR="00107984">
              <w:rPr>
                <w:rFonts w:eastAsia="Garamond" w:cs="Garamond"/>
                <w:sz w:val="22"/>
                <w:lang w:val="en-US"/>
              </w:rPr>
              <w:t>: LI</w:t>
            </w:r>
            <w:r w:rsidR="00C862C3">
              <w:rPr>
                <w:rFonts w:eastAsia="Garamond" w:cs="Garamond"/>
                <w:sz w:val="22"/>
                <w:lang w:val="en-US"/>
              </w:rPr>
              <w:t xml:space="preserve">)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del w:id="4324" w:author="Simon Hellmann" w:date="2025-06-09T16:53:00Z">
              <w:r w:rsidR="00DA0D34" w:rsidDel="00147B8F">
                <w:rPr>
                  <w:rFonts w:eastAsia="Garamond" w:cs="Garamond"/>
                  <w:sz w:val="22"/>
                  <w:lang w:val="en-US"/>
                </w:rPr>
                <w:delText xml:space="preserve">For </w:delText>
              </w:r>
            </w:del>
            <w:ins w:id="4325" w:author="Simon Hellmann" w:date="2025-06-09T16:53:00Z">
              <w:r w:rsidR="00147B8F">
                <w:rPr>
                  <w:rFonts w:eastAsia="Garamond" w:cs="Garamond"/>
                  <w:sz w:val="22"/>
                  <w:lang w:val="en-US"/>
                </w:rPr>
                <w:t>S</w:t>
              </w:r>
            </w:ins>
            <w:del w:id="4326" w:author="Simon Hellmann" w:date="2025-06-09T16:53:00Z">
              <w:r w:rsidR="00DA0D34" w:rsidDel="00147B8F">
                <w:rPr>
                  <w:rFonts w:eastAsia="Garamond" w:cs="Garamond"/>
                  <w:sz w:val="22"/>
                  <w:lang w:val="en-US"/>
                </w:rPr>
                <w:delText>simulator</w:delText>
              </w:r>
              <w:r w:rsidR="00BC2F81" w:rsidDel="00147B8F">
                <w:rPr>
                  <w:rFonts w:eastAsia="Garamond" w:cs="Garamond"/>
                  <w:sz w:val="22"/>
                  <w:lang w:val="en-US"/>
                </w:rPr>
                <w:delText> </w:delText>
              </w:r>
              <w:r w:rsidR="00DA0D34" w:rsidDel="00147B8F">
                <w:rPr>
                  <w:rFonts w:eastAsia="Garamond" w:cs="Garamond"/>
                  <w:sz w:val="22"/>
                  <w:lang w:val="en-US"/>
                </w:rPr>
                <w:delText>1</w:delText>
              </w:r>
            </w:del>
            <w:ins w:id="4327" w:author="Simon Hellmann" w:date="2025-06-09T16:53:00Z">
              <w:r w:rsidR="00147B8F">
                <w:rPr>
                  <w:rFonts w:eastAsia="Garamond" w:cs="Garamond"/>
                  <w:sz w:val="22"/>
                  <w:lang w:val="en-US"/>
                </w:rPr>
                <w:t>olid lines are based on</w:t>
              </w:r>
            </w:ins>
            <w:del w:id="4328" w:author="Simon Hellmann" w:date="2025-06-09T16:53:00Z">
              <w:r w:rsidR="008E4854" w:rsidDel="00147B8F">
                <w:rPr>
                  <w:rFonts w:eastAsia="Garamond" w:cs="Garamond"/>
                  <w:sz w:val="22"/>
                  <w:lang w:val="en-US"/>
                </w:rPr>
                <w:delText>,</w:delText>
              </w:r>
            </w:del>
            <w:r w:rsidR="008E4854">
              <w:rPr>
                <w:rFonts w:eastAsia="Garamond" w:cs="Garamond"/>
                <w:sz w:val="22"/>
                <w:lang w:val="en-US"/>
              </w:rPr>
              <w:t xml:space="preserve"> elevated values</w:t>
            </w:r>
            <w:del w:id="4329" w:author="Simon Hellmann" w:date="2025-06-09T16:53:00Z">
              <w:r w:rsidR="008E4854" w:rsidDel="00147B8F">
                <w:rPr>
                  <w:rFonts w:eastAsia="Garamond" w:cs="Garamond"/>
                  <w:sz w:val="22"/>
                  <w:lang w:val="en-US"/>
                </w:rPr>
                <w:delText xml:space="preserve"> </w:delText>
              </w:r>
            </w:del>
            <w:ins w:id="4330" w:author="Simon Hellmann" w:date="2025-06-09T16:53:00Z">
              <w:r w:rsidR="00147B8F">
                <w:rPr>
                  <w:rFonts w:eastAsia="Garamond" w:cs="Garamond"/>
                  <w:sz w:val="22"/>
                  <w:lang w:val="en-US"/>
                </w:rPr>
                <w:t xml:space="preserve"> (Simulator</w:t>
              </w:r>
            </w:ins>
            <w:ins w:id="4331" w:author="Simon Hellmann" w:date="2025-06-09T16:54:00Z">
              <w:r w:rsidR="00147B8F">
                <w:rPr>
                  <w:rFonts w:eastAsia="Garamond" w:cs="Garamond"/>
                  <w:sz w:val="22"/>
                  <w:lang w:val="en-US"/>
                </w:rPr>
                <w:t>/</w:t>
              </w:r>
            </w:ins>
            <w:ins w:id="4332" w:author="Simon Hellmann" w:date="2025-06-09T16:56:00Z">
              <w:r w:rsidR="00B4603E">
                <w:rPr>
                  <w:rFonts w:eastAsia="Garamond" w:cs="Garamond"/>
                  <w:sz w:val="22"/>
                  <w:lang w:val="en-US"/>
                </w:rPr>
                <w:t>Plant</w:t>
              </w:r>
            </w:ins>
            <w:ins w:id="4333" w:author="Simon Hellmann" w:date="2025-06-09T16:53:00Z">
              <w:r w:rsidR="00147B8F">
                <w:rPr>
                  <w:rFonts w:eastAsia="Garamond" w:cs="Garamond"/>
                  <w:sz w:val="22"/>
                  <w:lang w:val="en-US"/>
                </w:rPr>
                <w:t>)</w:t>
              </w:r>
            </w:ins>
            <w:del w:id="4334" w:author="Simon Hellmann" w:date="2025-06-09T16:53:00Z">
              <w:r w:rsidR="008E4854" w:rsidDel="00147B8F">
                <w:rPr>
                  <w:rFonts w:eastAsia="Garamond" w:cs="Garamond"/>
                  <w:sz w:val="22"/>
                  <w:lang w:val="en-US"/>
                </w:rPr>
                <w:delText>were used</w:delText>
              </w:r>
            </w:del>
            <w:r w:rsidR="008E4854">
              <w:rPr>
                <w:rFonts w:eastAsia="Garamond" w:cs="Garamond"/>
                <w:sz w:val="22"/>
                <w:lang w:val="en-US"/>
              </w:rPr>
              <w:t xml:space="preserve">, </w:t>
            </w:r>
            <w:ins w:id="4335" w:author="Simon Hellmann" w:date="2025-06-09T16:55:00Z">
              <w:r w:rsidR="00147B8F">
                <w:rPr>
                  <w:rFonts w:eastAsia="Garamond" w:cs="Garamond"/>
                  <w:sz w:val="22"/>
                  <w:lang w:val="en-US"/>
                </w:rPr>
                <w:t xml:space="preserve">and </w:t>
              </w:r>
            </w:ins>
            <w:del w:id="4336" w:author="Simon Hellmann" w:date="2025-06-09T16:55:00Z">
              <w:r w:rsidR="008E4854" w:rsidDel="00147B8F">
                <w:rPr>
                  <w:rFonts w:eastAsia="Garamond" w:cs="Garamond"/>
                  <w:sz w:val="22"/>
                  <w:lang w:val="en-US"/>
                </w:rPr>
                <w:delText xml:space="preserve">and </w:delText>
              </w:r>
            </w:del>
            <w:del w:id="4337" w:author="Simon Hellmann" w:date="2025-06-09T16:53:00Z">
              <w:r w:rsidR="008E4854" w:rsidDel="00147B8F">
                <w:rPr>
                  <w:rFonts w:eastAsia="Garamond" w:cs="Garamond"/>
                  <w:sz w:val="22"/>
                  <w:lang w:val="en-US"/>
                </w:rPr>
                <w:delText>nominal ones for simulator</w:delText>
              </w:r>
              <w:r w:rsidR="00BC2F81" w:rsidDel="00147B8F">
                <w:rPr>
                  <w:rFonts w:eastAsia="Garamond" w:cs="Garamond"/>
                  <w:sz w:val="22"/>
                  <w:lang w:val="en-US"/>
                </w:rPr>
                <w:delText> </w:delText>
              </w:r>
              <w:r w:rsidR="008E4854" w:rsidDel="00147B8F">
                <w:rPr>
                  <w:rFonts w:eastAsia="Garamond" w:cs="Garamond"/>
                  <w:sz w:val="22"/>
                  <w:lang w:val="en-US"/>
                </w:rPr>
                <w:delText>2</w:delText>
              </w:r>
            </w:del>
            <w:ins w:id="4338" w:author="Simon Hellmann" w:date="2025-06-09T16:53:00Z">
              <w:r w:rsidR="00147B8F">
                <w:rPr>
                  <w:rFonts w:eastAsia="Garamond" w:cs="Garamond"/>
                  <w:sz w:val="22"/>
                  <w:lang w:val="en-US"/>
                </w:rPr>
                <w:t xml:space="preserve">dotted lines </w:t>
              </w:r>
            </w:ins>
            <w:ins w:id="4339" w:author="Simon Hellmann" w:date="2025-06-09T16:54:00Z">
              <w:r w:rsidR="00147B8F">
                <w:rPr>
                  <w:rFonts w:eastAsia="Garamond" w:cs="Garamond"/>
                  <w:sz w:val="22"/>
                  <w:lang w:val="en-US"/>
                </w:rPr>
                <w:t>on nominal values (Simulator 2)</w:t>
              </w:r>
            </w:ins>
            <w:r w:rsidR="001D0D42">
              <w:rPr>
                <w:rFonts w:eastAsia="Garamond" w:cs="Garamond"/>
                <w:sz w:val="22"/>
                <w:lang w:val="en-US"/>
              </w:rPr>
              <w:t>, cf. Fig</w:t>
            </w:r>
            <w:r w:rsidR="00CF1BBF">
              <w:rPr>
                <w:rFonts w:eastAsia="Garamond" w:cs="Garamond"/>
                <w:sz w:val="22"/>
                <w:lang w:val="en-US"/>
              </w:rPr>
              <w:t>.</w:t>
            </w:r>
            <w:r w:rsidR="00BC2F81">
              <w:rPr>
                <w:rFonts w:eastAsia="Garamond" w:cs="Garamond"/>
                <w:sz w:val="22"/>
                <w:lang w:val="en-US"/>
              </w:rPr>
              <w:t> 1d</w:t>
            </w:r>
            <w:r w:rsidR="001D0D42">
              <w:rPr>
                <w:rFonts w:eastAsia="Garamond" w:cs="Garamond"/>
                <w:sz w:val="22"/>
                <w:lang w:val="en-US"/>
              </w:rPr>
              <w:t>.</w:t>
            </w:r>
            <w:r w:rsidR="00C21B67">
              <w:rPr>
                <w:rFonts w:eastAsia="Garamond" w:cs="Garamond"/>
                <w:sz w:val="22"/>
                <w:lang w:val="en-US"/>
              </w:rPr>
              <w:t xml:space="preserve"> </w:t>
            </w:r>
            <w:del w:id="4340" w:author="Simon Hellmann" w:date="2025-06-09T16:55:00Z">
              <w:r w:rsidRPr="00BC0157" w:rsidDel="00147B8F">
                <w:rPr>
                  <w:rFonts w:eastAsia="Garamond" w:cs="Garamond"/>
                  <w:sz w:val="22"/>
                  <w:lang w:val="en-US"/>
                </w:rPr>
                <w:delText xml:space="preserve">For the used agricultural substrates, </w:delText>
              </w:r>
              <w:r w:rsidR="00A11297" w:rsidDel="00147B8F">
                <w:rPr>
                  <w:rFonts w:eastAsia="Garamond" w:cs="Garamond"/>
                  <w:sz w:val="22"/>
                  <w:lang w:val="en-US"/>
                </w:rPr>
                <w:delText>CH</w:delText>
              </w:r>
              <w:r w:rsidRPr="00BC0157" w:rsidDel="00147B8F">
                <w:rPr>
                  <w:rFonts w:eastAsia="Garamond" w:cs="Garamond"/>
                  <w:sz w:val="22"/>
                  <w:lang w:val="en-US"/>
                </w:rPr>
                <w:delText xml:space="preserve"> have the strongest influence, followed by </w:delText>
              </w:r>
              <w:r w:rsidR="00A11297" w:rsidDel="00147B8F">
                <w:rPr>
                  <w:rFonts w:eastAsia="Garamond" w:cs="Garamond"/>
                  <w:sz w:val="22"/>
                  <w:lang w:val="en-US"/>
                </w:rPr>
                <w:delText>PR</w:delText>
              </w:r>
              <w:r w:rsidRPr="00BC0157" w:rsidDel="00147B8F">
                <w:rPr>
                  <w:rFonts w:eastAsia="Garamond" w:cs="Garamond"/>
                  <w:sz w:val="22"/>
                  <w:lang w:val="en-US"/>
                </w:rPr>
                <w:delText xml:space="preserve"> and </w:delText>
              </w:r>
              <w:r w:rsidR="00A11297" w:rsidDel="00147B8F">
                <w:rPr>
                  <w:rFonts w:eastAsia="Garamond" w:cs="Garamond"/>
                  <w:sz w:val="22"/>
                  <w:lang w:val="en-US"/>
                </w:rPr>
                <w:delText>LI</w:delText>
              </w:r>
              <w:r w:rsidRPr="00BC0157" w:rsidDel="00147B8F">
                <w:rPr>
                  <w:rFonts w:eastAsia="Garamond" w:cs="Garamond"/>
                  <w:sz w:val="22"/>
                  <w:lang w:val="en-US"/>
                </w:rPr>
                <w:delText>.</w:delText>
              </w:r>
            </w:del>
          </w:p>
        </w:tc>
      </w:tr>
    </w:tbl>
    <w:p w14:paraId="2763B2F9" w14:textId="77777777" w:rsidR="001200A3" w:rsidRPr="00531DBF" w:rsidRDefault="001200A3" w:rsidP="00FE20AA">
      <w:pPr>
        <w:ind w:firstLine="0"/>
        <w:rPr>
          <w:lang w:val="en-US"/>
        </w:rPr>
      </w:pPr>
    </w:p>
    <w:sectPr w:rsidR="001200A3" w:rsidRPr="00531DBF" w:rsidSect="00E56C4F">
      <w:headerReference w:type="default" r:id="rId33"/>
      <w:footerReference w:type="default" r:id="rId34"/>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Sören Weinrich" w:date="2025-04-27T14:03:00Z" w:initials="SW">
    <w:p w14:paraId="780BF024" w14:textId="77777777" w:rsidR="00923437" w:rsidRDefault="00923437" w:rsidP="00F13AE4">
      <w:pPr>
        <w:pStyle w:val="Kommentartext"/>
        <w:ind w:firstLine="0"/>
        <w:jc w:val="left"/>
      </w:pPr>
      <w:r>
        <w:rPr>
          <w:rStyle w:val="Kommentarzeichen"/>
        </w:rPr>
        <w:annotationRef/>
      </w:r>
      <w:r>
        <w:t>Schöner Abstract! Grundsätzlich ist es immer auch ganz schön, ein paar konkrete Kennzahlen (z. B. relative/normierte Modellgenaugkeiten o. ä. etc.) im Abstract zu haben, aber das wird bei Dir vermutlich schwierig, oder? Ansonsten bitte an entsprechender Stelle ergänzen...</w:t>
      </w:r>
    </w:p>
  </w:comment>
  <w:comment w:id="13" w:author="Sören Weinrich" w:date="2025-04-27T13:56:00Z" w:initials="SW">
    <w:p w14:paraId="0208A11F" w14:textId="77777777" w:rsidR="00923437" w:rsidRDefault="00923437" w:rsidP="00F13AE4">
      <w:pPr>
        <w:pStyle w:val="Kommentartext"/>
        <w:ind w:firstLine="0"/>
        <w:jc w:val="left"/>
      </w:pPr>
      <w:r>
        <w:rPr>
          <w:rStyle w:val="Kommentarzeichen"/>
        </w:rPr>
        <w:annotationRef/>
      </w:r>
      <w:r>
        <w:t xml:space="preserve">Nur als Idee. Es sollte auf jeden Fall die Motivation für die Regelung noch genannt werden. </w:t>
      </w:r>
    </w:p>
    <w:p w14:paraId="2019DAFC" w14:textId="77777777" w:rsidR="00923437" w:rsidRDefault="00923437" w:rsidP="00F13AE4">
      <w:pPr>
        <w:pStyle w:val="Kommentartext"/>
        <w:ind w:firstLine="0"/>
        <w:jc w:val="left"/>
      </w:pPr>
    </w:p>
    <w:p w14:paraId="1AF2BC49" w14:textId="77777777" w:rsidR="00923437" w:rsidRDefault="00923437" w:rsidP="00F13AE4">
      <w:pPr>
        <w:pStyle w:val="Kommentartext"/>
        <w:ind w:firstLine="0"/>
        <w:jc w:val="left"/>
      </w:pPr>
      <w:r>
        <w:t>Alternativ könntest Du auch schreiben, dass bis heute keine verlässlichen Reglungsverfahren im großtechnischen Betrieb existieren…</w:t>
      </w:r>
    </w:p>
    <w:p w14:paraId="6D2DF29E" w14:textId="77777777" w:rsidR="00923437" w:rsidRDefault="00923437" w:rsidP="00F13AE4">
      <w:pPr>
        <w:pStyle w:val="Kommentartext"/>
        <w:ind w:firstLine="0"/>
        <w:jc w:val="left"/>
      </w:pPr>
    </w:p>
    <w:p w14:paraId="777C0C83" w14:textId="77777777" w:rsidR="00923437" w:rsidRDefault="00923437" w:rsidP="00F13AE4">
      <w:pPr>
        <w:pStyle w:val="Kommentartext"/>
        <w:ind w:firstLine="0"/>
        <w:jc w:val="left"/>
      </w:pPr>
      <w:r>
        <w:t>Du könntest auch noch erwähnen das die Substratanalysen an praxisanlagen für die Modellanwendungen häufig mit großen Unsicherheiten verbunden sind, um das multi-stage concept noch etwas hervorzuheben. Der Begriff (multi-stage) steht ja im Titel und taucht aber im Abstract gar nicht mehr auf...</w:t>
      </w:r>
    </w:p>
  </w:comment>
  <w:comment w:id="17" w:author="Sören Weinrich" w:date="2025-04-27T14:02:00Z" w:initials="SW">
    <w:p w14:paraId="0E46D6FF" w14:textId="16F6B957" w:rsidR="00923437" w:rsidRDefault="00923437" w:rsidP="00F13AE4">
      <w:pPr>
        <w:pStyle w:val="Kommentartext"/>
        <w:ind w:firstLine="0"/>
        <w:jc w:val="left"/>
      </w:pPr>
      <w:r>
        <w:rPr>
          <w:rStyle w:val="Kommentarzeichen"/>
        </w:rPr>
        <w:annotationRef/>
      </w:r>
      <w:r>
        <w:t xml:space="preserve">Ich würde hier vielleicht noch erwähnen, dass das Multi-Stage </w:t>
      </w:r>
      <w:r>
        <w:t>concept klare Vorteile bei starken Unsicherheiten der Eingangskonzentrationen besitzt.</w:t>
      </w:r>
    </w:p>
  </w:comment>
  <w:comment w:id="31" w:author="Sören Weinrich" w:date="2025-04-25T09:35:00Z" w:initials="SW">
    <w:p w14:paraId="7FD4FA2B" w14:textId="77777777" w:rsidR="00923437" w:rsidRDefault="00923437" w:rsidP="00AA3E48">
      <w:pPr>
        <w:pStyle w:val="Kommentartext"/>
        <w:ind w:firstLine="0"/>
        <w:jc w:val="left"/>
      </w:pPr>
      <w:r>
        <w:rPr>
          <w:rStyle w:val="Kommentarzeichen"/>
        </w:rPr>
        <w:annotationRef/>
      </w:r>
      <w:r>
        <w:t>Hier (oder an andere Stelle) fehlt eigentlich noch ein einführender Satz zur Prozessregelung von AD Prozessen. Ansonsten ist evtl. gar nicht klar warum überhaupt Modelle zur Vorhersage der Biogasproduktion gebraucht werden.</w:t>
      </w:r>
    </w:p>
    <w:p w14:paraId="288E3510" w14:textId="77777777" w:rsidR="00923437" w:rsidRDefault="00923437" w:rsidP="00AA3E48">
      <w:pPr>
        <w:pStyle w:val="Kommentartext"/>
        <w:ind w:firstLine="0"/>
        <w:jc w:val="left"/>
      </w:pPr>
    </w:p>
    <w:p w14:paraId="729680F3" w14:textId="77777777" w:rsidR="00923437" w:rsidRDefault="00923437" w:rsidP="00AA3E48">
      <w:pPr>
        <w:pStyle w:val="Kommentartext"/>
        <w:ind w:firstLine="0"/>
        <w:jc w:val="left"/>
      </w:pPr>
      <w:r>
        <w:t>Also sinngemäß:</w:t>
      </w:r>
    </w:p>
    <w:p w14:paraId="12DDD7D3" w14:textId="77777777" w:rsidR="00923437" w:rsidRDefault="00923437" w:rsidP="00AA3E48">
      <w:pPr>
        <w:pStyle w:val="Kommentartext"/>
        <w:ind w:firstLine="0"/>
        <w:jc w:val="left"/>
      </w:pPr>
    </w:p>
    <w:p w14:paraId="3EE5E3C1" w14:textId="77777777" w:rsidR="00923437" w:rsidRDefault="00923437" w:rsidP="00AA3E48">
      <w:pPr>
        <w:pStyle w:val="Kommentartext"/>
        <w:ind w:firstLine="0"/>
        <w:jc w:val="left"/>
      </w:pPr>
      <w:r>
        <w:t>Durch die nicht-linearen Eigenschaften des AD Prozesses werden in der Regel modellbasierte Verfahrens zur Prozessregelung und -überwachung eingesetzt.</w:t>
      </w:r>
    </w:p>
  </w:comment>
  <w:comment w:id="32" w:author="Sören Weinrich" w:date="2025-04-27T14:18:00Z" w:initials="SW">
    <w:p w14:paraId="4C8DC3F2" w14:textId="77777777" w:rsidR="00923437" w:rsidRDefault="00923437" w:rsidP="00F53255">
      <w:pPr>
        <w:pStyle w:val="Kommentartext"/>
        <w:ind w:firstLine="0"/>
        <w:jc w:val="left"/>
      </w:pPr>
      <w:r>
        <w:rPr>
          <w:rStyle w:val="Kommentarzeichen"/>
        </w:rPr>
        <w:annotationRef/>
      </w:r>
      <w:r>
        <w:t>Bitte diesen Absatz noch einmal überarbeiten/ergänzen.</w:t>
      </w:r>
    </w:p>
    <w:p w14:paraId="75A2F054" w14:textId="77777777" w:rsidR="00923437" w:rsidRDefault="00923437" w:rsidP="00F53255">
      <w:pPr>
        <w:pStyle w:val="Kommentartext"/>
        <w:ind w:firstLine="0"/>
        <w:jc w:val="left"/>
      </w:pPr>
    </w:p>
    <w:p w14:paraId="234A1676" w14:textId="77777777" w:rsidR="00923437" w:rsidRDefault="00923437" w:rsidP="00F53255">
      <w:pPr>
        <w:pStyle w:val="Kommentartext"/>
        <w:ind w:firstLine="0"/>
        <w:jc w:val="left"/>
      </w:pPr>
      <w:r>
        <w:t>Bisher ist noch nicht wirklich klar geworden, warum (1) Regelungsverfahren benötigt werden und (2) warum hierfür modell-basierte Verfahren (aufgrund nicht-linearitäten etc.) verwendet werden. Bitte noch einen Satz ergänzen und den Absatz entsprechend umformulieren.</w:t>
      </w:r>
    </w:p>
  </w:comment>
  <w:comment w:id="33" w:author="Sören Weinrich" w:date="2025-04-25T09:30:00Z" w:initials="SW">
    <w:p w14:paraId="18A0A4E2" w14:textId="783DCDEF" w:rsidR="00923437" w:rsidRPr="003277B2" w:rsidRDefault="00923437" w:rsidP="00210A81">
      <w:pPr>
        <w:pStyle w:val="Kommentartext"/>
        <w:ind w:firstLine="0"/>
        <w:jc w:val="left"/>
        <w:rPr>
          <w:lang w:val="en-US"/>
        </w:rPr>
      </w:pPr>
      <w:r>
        <w:rPr>
          <w:rStyle w:val="Kommentarzeichen"/>
        </w:rPr>
        <w:annotationRef/>
      </w:r>
      <w:r>
        <w:t xml:space="preserve">Bitte hier noch einen Satz ergänzen, dass neben der Konzentration der einzelnen Nährstoffe auch der </w:t>
      </w:r>
      <w:r>
        <w:t xml:space="preserve">fermentierbare Anteil bestimmt werden muss. </w:t>
      </w:r>
      <w:r w:rsidRPr="003277B2">
        <w:rPr>
          <w:lang w:val="en-US"/>
        </w:rPr>
        <w:t>Z. B.:</w:t>
      </w:r>
    </w:p>
    <w:p w14:paraId="65E22294" w14:textId="77777777" w:rsidR="00923437" w:rsidRPr="003277B2" w:rsidRDefault="00923437" w:rsidP="00210A81">
      <w:pPr>
        <w:pStyle w:val="Kommentartext"/>
        <w:ind w:firstLine="0"/>
        <w:jc w:val="left"/>
        <w:rPr>
          <w:lang w:val="en-US"/>
        </w:rPr>
      </w:pPr>
    </w:p>
    <w:p w14:paraId="33616115" w14:textId="77777777" w:rsidR="00923437" w:rsidRPr="003277B2" w:rsidRDefault="00923437" w:rsidP="00210A81">
      <w:pPr>
        <w:pStyle w:val="Kommentartext"/>
        <w:ind w:firstLine="0"/>
        <w:jc w:val="left"/>
        <w:rPr>
          <w:lang w:val="en-US"/>
        </w:rPr>
      </w:pPr>
      <w:r>
        <w:rPr>
          <w:lang w:val="en-US"/>
        </w:rPr>
        <w:t xml:space="preserve">Furthermore, the anaerobically degradable share of each input concentration needs to be estimated. </w:t>
      </w:r>
    </w:p>
  </w:comment>
  <w:comment w:id="43" w:author="Sören Weinrich" w:date="2025-04-25T10:03:00Z" w:initials="SW">
    <w:p w14:paraId="7D53C282" w14:textId="77777777" w:rsidR="00923437" w:rsidRDefault="00923437" w:rsidP="00146279">
      <w:pPr>
        <w:pStyle w:val="Kommentartext"/>
        <w:ind w:firstLine="0"/>
        <w:jc w:val="left"/>
      </w:pPr>
      <w:r>
        <w:rPr>
          <w:rStyle w:val="Kommentarzeichen"/>
        </w:rPr>
        <w:annotationRef/>
      </w:r>
      <w:r>
        <w:t>Ich würde hier auch noch ein Angabe zu dem Modellparametern ergänzen (siehe erster Satz des Methodenteils) und evtl. auch eine Tabelle mit den Modellparameter in die SI mit aufnehmen.</w:t>
      </w:r>
    </w:p>
  </w:comment>
  <w:comment w:id="47" w:author="Hellmann, Simon" w:date="2025-04-07T17:19:00Z" w:initials="HS">
    <w:p w14:paraId="1836B1F3" w14:textId="04F40856" w:rsidR="00923437" w:rsidRDefault="00923437">
      <w:pPr>
        <w:pStyle w:val="Kommentartext"/>
      </w:pPr>
      <w:r>
        <w:rPr>
          <w:rStyle w:val="Kommentarzeichen"/>
        </w:rPr>
        <w:annotationRef/>
      </w:r>
      <w:r>
        <w:t>Felder alle aktualisieren und Referenzen prüfen!</w:t>
      </w:r>
    </w:p>
  </w:comment>
  <w:comment w:id="48" w:author="Sören Weinrich" w:date="2025-04-25T10:26:00Z" w:initials="SW">
    <w:p w14:paraId="4DF98FE7" w14:textId="77777777" w:rsidR="00923437" w:rsidRDefault="00923437" w:rsidP="00ED6CEA">
      <w:pPr>
        <w:pStyle w:val="Kommentartext"/>
        <w:ind w:firstLine="0"/>
        <w:jc w:val="left"/>
      </w:pPr>
      <w:r>
        <w:rPr>
          <w:rStyle w:val="Kommentarzeichen"/>
        </w:rPr>
        <w:annotationRef/>
      </w:r>
      <w:r>
        <w:t>Hier evtl. noch die beiden entsprechenden Variablen ergänzen</w:t>
      </w:r>
    </w:p>
  </w:comment>
  <w:comment w:id="49" w:author="Sören Weinrich" w:date="2025-04-25T12:17:00Z" w:initials="SW">
    <w:p w14:paraId="1DF72B50" w14:textId="77777777" w:rsidR="00923437" w:rsidRDefault="00923437" w:rsidP="00F53255">
      <w:pPr>
        <w:pStyle w:val="Kommentartext"/>
        <w:ind w:firstLine="0"/>
        <w:jc w:val="left"/>
      </w:pPr>
      <w:r>
        <w:rPr>
          <w:rStyle w:val="Kommentarzeichen"/>
        </w:rPr>
        <w:annotationRef/>
      </w:r>
      <w:r>
        <w:t>Wenn am Ende noch etwas Platz ist, könntest Du auch überlegen alle Stellen mit i entsprechend der eingesetzten Gase (CH</w:t>
      </w:r>
      <w:r>
        <w:rPr>
          <w:vertAlign w:val="subscript"/>
        </w:rPr>
        <w:t>4</w:t>
      </w:r>
      <w:r>
        <w:t xml:space="preserve"> und CO</w:t>
      </w:r>
      <w:r>
        <w:rPr>
          <w:vertAlign w:val="subscript"/>
        </w:rPr>
        <w:t>2</w:t>
      </w:r>
      <w:r>
        <w:t>) auszuschreiben… Es sind ja nur 2-3 Stellen die sich dann etwas doppeln… Aber Du kannst es auch gerne so lassen (das ist am Ende Geschmackssache).</w:t>
      </w:r>
    </w:p>
  </w:comment>
  <w:comment w:id="116" w:author="Sören Weinrich" w:date="2025-04-25T13:23:00Z" w:initials="SW">
    <w:p w14:paraId="792079E0" w14:textId="49F4EBA4" w:rsidR="00923437" w:rsidRDefault="00923437" w:rsidP="00232B6D">
      <w:pPr>
        <w:pStyle w:val="Kommentartext"/>
        <w:ind w:firstLine="0"/>
        <w:jc w:val="left"/>
      </w:pPr>
      <w:r>
        <w:rPr>
          <w:rStyle w:val="Kommentarzeichen"/>
        </w:rPr>
        <w:annotationRef/>
      </w:r>
      <w:r>
        <w:t xml:space="preserve">Ggf. noch ergänzen warum diese Substrate gewählt wurden (typische Substrate an landwirtschaftlichen BGA in Deutschland) und eine entsprechende Quelle angeben. </w:t>
      </w:r>
    </w:p>
  </w:comment>
  <w:comment w:id="123" w:author="Sören Weinrich" w:date="2025-04-27T14:30:00Z" w:initials="SW">
    <w:p w14:paraId="38B926F0" w14:textId="77777777" w:rsidR="00923437" w:rsidRDefault="00923437" w:rsidP="00523B27">
      <w:pPr>
        <w:pStyle w:val="Kommentartext"/>
        <w:ind w:firstLine="0"/>
        <w:jc w:val="left"/>
      </w:pPr>
      <w:r>
        <w:rPr>
          <w:rStyle w:val="Kommentarzeichen"/>
        </w:rPr>
        <w:annotationRef/>
      </w:r>
      <w:r>
        <w:t>Ich würde ich vielleicht auch noch einmal erwähnen, dass die resultierenden Substratkonzentrationen im Modelleingang in den SI enthalten sind.</w:t>
      </w:r>
    </w:p>
  </w:comment>
  <w:comment w:id="125" w:author="Sören Weinrich" w:date="2025-04-25T13:26:00Z" w:initials="SW">
    <w:p w14:paraId="3678AB3C" w14:textId="042B94A3" w:rsidR="00923437" w:rsidRDefault="00923437" w:rsidP="00232B6D">
      <w:pPr>
        <w:pStyle w:val="Kommentartext"/>
        <w:ind w:firstLine="0"/>
        <w:jc w:val="left"/>
      </w:pPr>
      <w:r>
        <w:rPr>
          <w:rStyle w:val="Kommentarzeichen"/>
        </w:rPr>
        <w:annotationRef/>
      </w:r>
      <w:r>
        <w:t xml:space="preserve">Warum wurde der Oberstrich gewählt. Kann der </w:t>
      </w:r>
      <w:r>
        <w:t>evtuell im gesamten Dokument entfernt werden?</w:t>
      </w:r>
    </w:p>
  </w:comment>
  <w:comment w:id="174" w:author="Sören Weinrich" w:date="2025-04-25T13:32:00Z" w:initials="SW">
    <w:p w14:paraId="5F0BA5F4" w14:textId="77777777" w:rsidR="00923437" w:rsidRDefault="00923437" w:rsidP="00F64B6A">
      <w:pPr>
        <w:pStyle w:val="Kommentartext"/>
        <w:ind w:firstLine="0"/>
        <w:jc w:val="left"/>
      </w:pPr>
      <w:r>
        <w:rPr>
          <w:rStyle w:val="Kommentarzeichen"/>
        </w:rPr>
        <w:annotationRef/>
      </w:r>
      <w:r>
        <w:t xml:space="preserve">Da Du ja die Abbaubarkeit nur auf die CH beziehst müsse man eigentlich ein BMP für </w:t>
      </w:r>
      <w:r>
        <w:t>Celullose oder Glucose verwenden. Dann wäre die Fermentierbarkeit der CH etwas höher. Da du aber ja LI und PR für 100 % abbaubar deklarierst ist Deine Annahme aus meiner Sicht an dieser Stelle gerechtfertigt.</w:t>
      </w:r>
    </w:p>
  </w:comment>
  <w:comment w:id="205" w:author="Sören Weinrich" w:date="2025-04-25T13:34:00Z" w:initials="SW">
    <w:p w14:paraId="2012F05D" w14:textId="77777777" w:rsidR="00923437" w:rsidRDefault="00923437" w:rsidP="00F64B6A">
      <w:pPr>
        <w:pStyle w:val="Kommentartext"/>
        <w:ind w:firstLine="0"/>
        <w:jc w:val="left"/>
      </w:pPr>
      <w:r>
        <w:rPr>
          <w:rStyle w:val="Kommentarzeichen"/>
        </w:rPr>
        <w:annotationRef/>
      </w:r>
      <w:r>
        <w:t>Ja, das ist gut so und entspricht damit ja auch den Anforderungen von BITE</w:t>
      </w:r>
    </w:p>
  </w:comment>
  <w:comment w:id="206" w:author="Sören Weinrich" w:date="2025-04-25T13:36:00Z" w:initials="SW">
    <w:p w14:paraId="66458DEE" w14:textId="77777777" w:rsidR="00923437" w:rsidRDefault="00923437" w:rsidP="00F64B6A">
      <w:pPr>
        <w:pStyle w:val="Kommentartext"/>
        <w:ind w:firstLine="0"/>
        <w:jc w:val="left"/>
      </w:pPr>
      <w:r>
        <w:rPr>
          <w:rStyle w:val="Kommentarzeichen"/>
        </w:rPr>
        <w:annotationRef/>
      </w:r>
      <w:r>
        <w:t>Ich würde hier an irgendeiner Stelle noch 1-2 Quellen (aus der Einleitung) ergänzen. Das MPC-Verfahren hast Du Dir ja nicht ausgedacht...</w:t>
      </w:r>
    </w:p>
  </w:comment>
  <w:comment w:id="226" w:author="Sören Weinrich" w:date="2025-03-26T23:21:00Z" w:initials="SW">
    <w:p w14:paraId="5C2C1AF8" w14:textId="34B0C5CD" w:rsidR="00923437" w:rsidRDefault="00923437" w:rsidP="00F91497">
      <w:pPr>
        <w:pStyle w:val="Kommentartext"/>
        <w:ind w:firstLine="0"/>
        <w:jc w:val="left"/>
      </w:pPr>
      <w:r>
        <w:rPr>
          <w:rStyle w:val="Kommentarzeichen"/>
        </w:rPr>
        <w:annotationRef/>
      </w:r>
      <w:r>
        <w:t>Das ist grundsätzlich interessant (und auch wichtig, wenn man die Methoden evtl. selbst einmal anwenden will), könnte aber bei Platzmangel auch erheblich eingekürzt werden. Am Ende ist es ja vor allem interessant, welchen Ansatz ihr gewählt habt. Grundsätzlich lässt sich dabei ja nicht jede Entscheidung/Methodenwahl im Detail begründen...</w:t>
      </w:r>
    </w:p>
  </w:comment>
  <w:comment w:id="234" w:author="Sören Weinrich" w:date="2025-03-26T23:53:00Z" w:initials="SW">
    <w:p w14:paraId="6AEEAC66" w14:textId="77777777" w:rsidR="00923437" w:rsidRDefault="00923437" w:rsidP="00784743">
      <w:pPr>
        <w:pStyle w:val="Kommentartext"/>
        <w:ind w:firstLine="0"/>
        <w:jc w:val="left"/>
      </w:pPr>
      <w:r>
        <w:rPr>
          <w:rStyle w:val="Kommentarzeichen"/>
        </w:rPr>
        <w:annotationRef/>
      </w:r>
      <w:r>
        <w:t>Hier stellt sich natürlich etwas die Frage nach der praktischen Anwendbarkeit:</w:t>
      </w:r>
    </w:p>
    <w:p w14:paraId="6158B692" w14:textId="77777777" w:rsidR="00923437" w:rsidRDefault="00923437" w:rsidP="00784743">
      <w:pPr>
        <w:pStyle w:val="Kommentartext"/>
        <w:ind w:firstLine="0"/>
        <w:jc w:val="left"/>
      </w:pPr>
    </w:p>
    <w:p w14:paraId="2360E013" w14:textId="77777777" w:rsidR="00923437" w:rsidRDefault="00923437" w:rsidP="00784743">
      <w:pPr>
        <w:pStyle w:val="Kommentartext"/>
        <w:ind w:left="300" w:firstLine="0"/>
        <w:jc w:val="left"/>
      </w:pPr>
      <w:r>
        <w:t>Vermutlich sind solche starken Sprünge in der Regel nicht erforderlich/möglich</w:t>
      </w:r>
    </w:p>
    <w:p w14:paraId="5680F4FE" w14:textId="77777777" w:rsidR="00923437" w:rsidRDefault="00923437" w:rsidP="00784743">
      <w:pPr>
        <w:pStyle w:val="Kommentartext"/>
        <w:ind w:firstLine="0"/>
        <w:jc w:val="left"/>
      </w:pPr>
    </w:p>
    <w:p w14:paraId="2C43A80A" w14:textId="77777777" w:rsidR="00923437" w:rsidRDefault="00923437" w:rsidP="00784743">
      <w:pPr>
        <w:pStyle w:val="Kommentartext"/>
        <w:ind w:left="300" w:firstLine="0"/>
        <w:jc w:val="left"/>
      </w:pPr>
      <w:r>
        <w:t>Auch werden die Anlagen ja trotzdem mit einem Gasspeicher betrieben, um Schwankungen in der Gasproduktion (z. B. auf Basis von Qualitätsschwankungen im Substrat auszugleichen</w:t>
      </w:r>
    </w:p>
    <w:p w14:paraId="3A925376" w14:textId="77777777" w:rsidR="00923437" w:rsidRDefault="00923437" w:rsidP="00784743">
      <w:pPr>
        <w:pStyle w:val="Kommentartext"/>
        <w:ind w:firstLine="0"/>
        <w:jc w:val="left"/>
      </w:pPr>
    </w:p>
    <w:p w14:paraId="3981CC57" w14:textId="77777777" w:rsidR="00923437" w:rsidRDefault="00923437" w:rsidP="00784743">
      <w:pPr>
        <w:pStyle w:val="Kommentartext"/>
        <w:ind w:firstLine="0"/>
        <w:jc w:val="left"/>
      </w:pPr>
      <w:r>
        <w:t>Wir können aber hier auch erst einmal den Review abwarten und uns dann falls erforderlich eine mögliche Erklärung überlegen...</w:t>
      </w:r>
    </w:p>
  </w:comment>
  <w:comment w:id="301" w:author="Sören Weinrich" w:date="2025-04-25T13:51:00Z" w:initials="SW">
    <w:p w14:paraId="21414A39" w14:textId="77777777" w:rsidR="00923437" w:rsidRDefault="00923437" w:rsidP="00E23F4F">
      <w:pPr>
        <w:pStyle w:val="Kommentartext"/>
        <w:ind w:firstLine="0"/>
        <w:jc w:val="left"/>
      </w:pPr>
      <w:r>
        <w:rPr>
          <w:rStyle w:val="Kommentarzeichen"/>
        </w:rPr>
        <w:annotationRef/>
      </w:r>
      <w:r>
        <w:t>Falls möglich bitte die Klammer um die Zahl entsprechend löschen...</w:t>
      </w:r>
    </w:p>
  </w:comment>
  <w:comment w:id="302" w:author="Hellmann, Simon" w:date="2025-06-10T15:18:00Z" w:initials="HS">
    <w:p w14:paraId="2E2FAFA0" w14:textId="3F95DEFE" w:rsidR="00923437" w:rsidRDefault="00923437">
      <w:pPr>
        <w:pStyle w:val="Kommentartext"/>
      </w:pPr>
      <w:r>
        <w:rPr>
          <w:rStyle w:val="Kommentarzeichen"/>
        </w:rPr>
        <w:annotationRef/>
      </w:r>
      <w:r>
        <w:t>Hab bei BITE nochmal nachgeschaut. Es werden Gleichungen immer mit Klammern referenziert, würde das also lassen.</w:t>
      </w:r>
    </w:p>
  </w:comment>
  <w:comment w:id="484" w:author="Sören Weinrich" w:date="2025-04-25T13:59:00Z" w:initials="SW">
    <w:p w14:paraId="4EED237F" w14:textId="77777777" w:rsidR="00923437" w:rsidRDefault="00923437" w:rsidP="00F37EE6">
      <w:pPr>
        <w:pStyle w:val="Kommentartext"/>
        <w:ind w:firstLine="0"/>
        <w:jc w:val="left"/>
      </w:pPr>
      <w:r>
        <w:rPr>
          <w:rStyle w:val="Kommentarzeichen"/>
        </w:rPr>
        <w:annotationRef/>
      </w:r>
      <w:r>
        <w:t>Besser „</w:t>
      </w:r>
      <w:r>
        <w:t>Eq. 2.17 and 2.18“</w:t>
      </w:r>
    </w:p>
  </w:comment>
  <w:comment w:id="517" w:author="Sören Weinrich" w:date="2025-04-25T14:10:00Z" w:initials="SW">
    <w:p w14:paraId="7444F067" w14:textId="77777777" w:rsidR="00923437" w:rsidRDefault="00923437" w:rsidP="00716CB9">
      <w:pPr>
        <w:pStyle w:val="Kommentartext"/>
        <w:ind w:firstLine="0"/>
        <w:jc w:val="left"/>
      </w:pPr>
      <w:r>
        <w:rPr>
          <w:rStyle w:val="Kommentarzeichen"/>
        </w:rPr>
        <w:annotationRef/>
      </w:r>
      <w:r>
        <w:t>Auch hier besser: „</w:t>
      </w:r>
      <w:r>
        <w:t>Eq. 2.7 and 2.8“</w:t>
      </w:r>
    </w:p>
  </w:comment>
  <w:comment w:id="530" w:author="Hellmann, Simon" w:date="2025-05-01T17:01:00Z" w:initials="HS">
    <w:p w14:paraId="5A53742C" w14:textId="35DA9E45" w:rsidR="00923437" w:rsidRDefault="00923437">
      <w:pPr>
        <w:pStyle w:val="Kommentartext"/>
      </w:pPr>
      <w:r>
        <w:rPr>
          <w:rStyle w:val="Kommentarzeichen"/>
        </w:rPr>
        <w:annotationRef/>
      </w:r>
      <w:r>
        <w:t xml:space="preserve">Die Werte stimmen nicht, denn diese </w:t>
      </w:r>
      <w:r>
        <w:t>zahlen werden auch noch durch Tu geteilt, je nachdem ob Silage oder Gülle. Das ist ein Bug von Julius!</w:t>
      </w:r>
    </w:p>
  </w:comment>
  <w:comment w:id="723" w:author="Sören Weinrich" w:date="2025-04-25T14:22:00Z" w:initials="SW">
    <w:p w14:paraId="3C3CDEDA" w14:textId="77777777" w:rsidR="00923437" w:rsidRDefault="00923437" w:rsidP="008A14BC">
      <w:pPr>
        <w:pStyle w:val="Kommentartext"/>
        <w:ind w:firstLine="0"/>
        <w:jc w:val="left"/>
      </w:pPr>
      <w:r>
        <w:rPr>
          <w:rStyle w:val="Kommentarzeichen"/>
        </w:rPr>
        <w:annotationRef/>
      </w:r>
      <w:r>
        <w:t>Vielleicht findest Du ja noch eine Veröffentlichung die diese grundlegenden Zusammenhänge auch widerspiegelt und die Du zur Bestätigung entsprechend zitieren kannst...</w:t>
      </w:r>
    </w:p>
  </w:comment>
  <w:comment w:id="724" w:author="Sören Weinrich" w:date="2025-04-25T14:25:00Z" w:initials="SW">
    <w:p w14:paraId="7A4579D4" w14:textId="77777777" w:rsidR="00923437" w:rsidRDefault="00923437" w:rsidP="00EF4D0B">
      <w:pPr>
        <w:pStyle w:val="Kommentartext"/>
        <w:ind w:firstLine="0"/>
        <w:jc w:val="left"/>
      </w:pPr>
      <w:r>
        <w:rPr>
          <w:rStyle w:val="Kommentarzeichen"/>
        </w:rPr>
        <w:annotationRef/>
      </w:r>
      <w:r>
        <w:t xml:space="preserve">Ja, es ist schwer hier eine wirkliche Aussage abzuleiten (auch hinsichtlich Ausreißer). Durch die geringe Stichprobenanzahl ist es ja schwierig eine </w:t>
      </w:r>
      <w:r>
        <w:t>symetrische Normalverteilung zu erreichen. Dies währe ja nur möglich wenn der Abstand zwischen dem mittleren Wert und dem Min/Max gleich groß ist...</w:t>
      </w:r>
    </w:p>
  </w:comment>
  <w:comment w:id="725" w:author="Simon Hellmann" w:date="2025-02-04T17:42:00Z" w:initials="SH">
    <w:p w14:paraId="6D23E174" w14:textId="43B0A2D2" w:rsidR="00923437" w:rsidRDefault="00923437">
      <w:pPr>
        <w:pStyle w:val="Kommentartext"/>
      </w:pPr>
      <w:r>
        <w:rPr>
          <w:rStyle w:val="Kommentarzeichen"/>
        </w:rPr>
        <w:annotationRef/>
      </w:r>
      <w:r w:rsidRPr="409A876D">
        <w:t>@Sören: für Grassilage habe ich keine ADM1-Eingangs-Konzentrationen gefunden</w:t>
      </w:r>
      <w:r>
        <w:t xml:space="preserve">, sondern diese selbst berechnet aus typischen </w:t>
      </w:r>
      <w:r>
        <w:t>Labornesswerten (welche weiß ich leider nicht mehr genau, haben wir mal besprochen)</w:t>
      </w:r>
      <w:r w:rsidRPr="409A876D">
        <w:t>; bei Koch et al. (2009/2010) werden nur die Roh-Konzentrationen angegeben. Hast du hier einen Tipp oder kann ich das übergehen (da eh nur Beispiele)?</w:t>
      </w:r>
    </w:p>
  </w:comment>
  <w:comment w:id="726" w:author="Sören Weinrich" w:date="2025-04-27T14:27:00Z" w:initials="SW">
    <w:p w14:paraId="2ECC2B25" w14:textId="77777777" w:rsidR="00923437" w:rsidRDefault="00923437" w:rsidP="00523B27">
      <w:pPr>
        <w:pStyle w:val="Kommentartext"/>
        <w:ind w:firstLine="0"/>
        <w:jc w:val="left"/>
      </w:pPr>
      <w:r>
        <w:rPr>
          <w:rStyle w:val="Kommentarzeichen"/>
        </w:rPr>
        <w:annotationRef/>
      </w:r>
      <w:r>
        <w:t xml:space="preserve">Ok, was meinst Du mit den ADM1-Eingangskonzentrationen? Deine eigenen Werte oder Werte aus der Literatur? Du hast diese doch für alle Substrate anhand der FMA-Werte aus dem DBFZ-Biogaslabor (gemäß Tabelle 1) berechnet, oder? Meinst Du, dass Du für den Literaturvergleich keine ADM1-Eingangskonzentrationen für </w:t>
      </w:r>
      <w:r>
        <w:t>GrS gefunden hast?</w:t>
      </w:r>
    </w:p>
    <w:p w14:paraId="69A005DA" w14:textId="77777777" w:rsidR="00923437" w:rsidRDefault="00923437" w:rsidP="00523B27">
      <w:pPr>
        <w:pStyle w:val="Kommentartext"/>
        <w:ind w:firstLine="0"/>
        <w:jc w:val="left"/>
      </w:pPr>
    </w:p>
    <w:p w14:paraId="1C3514C1" w14:textId="77777777" w:rsidR="00923437" w:rsidRDefault="00923437" w:rsidP="00523B27">
      <w:pPr>
        <w:pStyle w:val="Kommentartext"/>
        <w:ind w:firstLine="0"/>
        <w:jc w:val="left"/>
      </w:pPr>
      <w:r>
        <w:t>Ich würde das hier nicht weiter groß erwähnen. Ggf. wäre es sinnvoll, das Du in der Tabelle S1 (aus der SI) noch eine Fußnote ergänzt auf welcher Datenbasis die Werte entstanden sind… Ggf. könntest Du hier auch noch einmal auf die SI verweisen...</w:t>
      </w:r>
    </w:p>
  </w:comment>
  <w:comment w:id="727" w:author="Simon Hellmann" w:date="2025-06-09T16:12:00Z" w:initials="SH">
    <w:p w14:paraId="61025C5C" w14:textId="77777777" w:rsidR="00923437" w:rsidRDefault="00923437" w:rsidP="00B65F69">
      <w:pPr>
        <w:jc w:val="left"/>
      </w:pPr>
      <w:r>
        <w:rPr>
          <w:rStyle w:val="Kommentarzeichen"/>
        </w:rPr>
        <w:annotationRef/>
      </w:r>
      <w:r>
        <w:rPr>
          <w:sz w:val="20"/>
          <w:szCs w:val="20"/>
        </w:rPr>
        <w:t>Genau, meine hier ADM1-Eingangskonzentrationen zum Vergleich.</w:t>
      </w:r>
    </w:p>
  </w:comment>
  <w:comment w:id="728" w:author="Sören Weinrich" w:date="2025-04-25T14:30:00Z" w:initials="SW">
    <w:p w14:paraId="79AEB132" w14:textId="1285734E" w:rsidR="00923437" w:rsidRDefault="00923437" w:rsidP="00805B9D">
      <w:pPr>
        <w:pStyle w:val="Kommentartext"/>
        <w:ind w:firstLine="0"/>
        <w:jc w:val="left"/>
      </w:pPr>
      <w:r>
        <w:rPr>
          <w:rStyle w:val="Kommentarzeichen"/>
        </w:rPr>
        <w:annotationRef/>
      </w:r>
      <w:r>
        <w:t>Grundsätzlich wäre es hier besser auf eine andere externe Studie zu verweisen, da ja die Daten aus einem gleichen Labor mit vergleichbaren Substrate in der Regel ja ähnlich sein dürften. Aber ich würde es jetzt erst einmal so lassen und dann ggf. bei der Anmerkungen eines Reviewers (hinsichtlich Eigenzitation) anpassen...</w:t>
      </w:r>
    </w:p>
  </w:comment>
  <w:comment w:id="729" w:author="Sören Weinrich" w:date="2025-04-25T14:31:00Z" w:initials="SW">
    <w:p w14:paraId="5D53A0DE" w14:textId="77777777" w:rsidR="00923437" w:rsidRDefault="00923437" w:rsidP="00805B9D">
      <w:pPr>
        <w:pStyle w:val="Kommentartext"/>
        <w:ind w:firstLine="0"/>
        <w:jc w:val="left"/>
      </w:pPr>
      <w:r>
        <w:rPr>
          <w:rStyle w:val="Kommentarzeichen"/>
        </w:rPr>
        <w:annotationRef/>
      </w:r>
      <w:r>
        <w:t>Falls möglich hier noch eine Quelle nennen...</w:t>
      </w:r>
    </w:p>
  </w:comment>
  <w:comment w:id="736" w:author="Sören Weinrich" w:date="2025-04-25T14:32:00Z" w:initials="SW">
    <w:p w14:paraId="473DF657" w14:textId="77777777" w:rsidR="00923437" w:rsidRDefault="00923437" w:rsidP="00805B9D">
      <w:pPr>
        <w:pStyle w:val="Kommentartext"/>
        <w:ind w:firstLine="0"/>
        <w:jc w:val="left"/>
      </w:pPr>
      <w:r>
        <w:rPr>
          <w:rStyle w:val="Kommentarzeichen"/>
        </w:rPr>
        <w:annotationRef/>
      </w:r>
      <w:r>
        <w:t>Besser als neuen Satz formulieren.</w:t>
      </w:r>
    </w:p>
  </w:comment>
  <w:comment w:id="743" w:author="Sören Weinrich" w:date="2025-04-25T14:35:00Z" w:initials="SW">
    <w:p w14:paraId="2D2C7ED4" w14:textId="77777777" w:rsidR="00923437" w:rsidRDefault="00923437" w:rsidP="00EF4D0B">
      <w:pPr>
        <w:pStyle w:val="Kommentartext"/>
        <w:ind w:firstLine="0"/>
        <w:jc w:val="left"/>
      </w:pPr>
      <w:r>
        <w:rPr>
          <w:rStyle w:val="Kommentarzeichen"/>
        </w:rPr>
        <w:annotationRef/>
      </w:r>
      <w:r>
        <w:t>Da hier nur 3 Analyse vorliegen, würde ich hier keine generellen Aussagen ableiten (bzw. ansonsten nur unter Angabe der geringen Stichprobe).</w:t>
      </w:r>
    </w:p>
  </w:comment>
  <w:comment w:id="756" w:author="Sören Weinrich" w:date="2025-04-25T14:36:00Z" w:initials="SW">
    <w:p w14:paraId="0AF164AD" w14:textId="77777777" w:rsidR="00923437" w:rsidRDefault="00923437" w:rsidP="00EF4D0B">
      <w:pPr>
        <w:pStyle w:val="Kommentartext"/>
        <w:ind w:firstLine="0"/>
        <w:jc w:val="left"/>
      </w:pPr>
      <w:r>
        <w:rPr>
          <w:rStyle w:val="Kommentarzeichen"/>
        </w:rPr>
        <w:annotationRef/>
      </w:r>
      <w:r>
        <w:t>Der letzte Satz könnte bei Platzmangel auch entfernt werden...</w:t>
      </w:r>
    </w:p>
  </w:comment>
  <w:comment w:id="776" w:author="Sören Weinrich" w:date="2025-04-25T16:16:00Z" w:initials="SW">
    <w:p w14:paraId="6E18CB2A" w14:textId="77777777" w:rsidR="00923437" w:rsidRDefault="00923437" w:rsidP="003E34C0">
      <w:pPr>
        <w:pStyle w:val="Kommentartext"/>
        <w:ind w:firstLine="0"/>
        <w:jc w:val="left"/>
      </w:pPr>
      <w:r>
        <w:rPr>
          <w:rStyle w:val="Kommentarzeichen"/>
        </w:rPr>
        <w:annotationRef/>
      </w:r>
      <w:r>
        <w:t xml:space="preserve">Das ist nicht ganz klar: Vorher schreibst Du, dass die </w:t>
      </w:r>
      <w:r>
        <w:t>feed volume flows für alle Varianten gleich sind (2. Satz am Anfang von Kapitel 3.2). Warum weichen die nun doch von einander ab?</w:t>
      </w:r>
    </w:p>
  </w:comment>
  <w:comment w:id="777" w:author="Simon Hellmann" w:date="2025-06-09T16:21:00Z" w:initials="SH">
    <w:p w14:paraId="23303EF9" w14:textId="77777777" w:rsidR="00923437" w:rsidRDefault="00923437" w:rsidP="008C2C21">
      <w:pPr>
        <w:jc w:val="left"/>
      </w:pPr>
      <w:r>
        <w:rPr>
          <w:rStyle w:val="Kommentarzeichen"/>
        </w:rPr>
        <w:annotationRef/>
      </w:r>
      <w:r>
        <w:rPr>
          <w:sz w:val="20"/>
          <w:szCs w:val="20"/>
        </w:rPr>
        <w:t xml:space="preserve">Es wird immer der Feed-Volumenstrom aus dem Controller auf beide Simulatoren angewendet. Weil aber in allen drei Fällen die Controller ein anderes Modell verwenden (verschiedene Realisierungen der Eingangs-Konzentrationen), resultieren (leicht) unterschiedliche </w:t>
      </w:r>
      <w:r>
        <w:rPr>
          <w:sz w:val="20"/>
          <w:szCs w:val="20"/>
        </w:rPr>
        <w:t>feed-volumenströme.</w:t>
      </w:r>
    </w:p>
  </w:comment>
  <w:comment w:id="793" w:author="Sören Weinrich" w:date="2025-04-25T16:18:00Z" w:initials="SW">
    <w:p w14:paraId="3D1BCC3E" w14:textId="5223307C" w:rsidR="00923437" w:rsidRDefault="00923437" w:rsidP="003E34C0">
      <w:pPr>
        <w:pStyle w:val="Kommentartext"/>
        <w:ind w:firstLine="0"/>
        <w:jc w:val="left"/>
      </w:pPr>
      <w:r>
        <w:rPr>
          <w:rStyle w:val="Kommentarzeichen"/>
        </w:rPr>
        <w:annotationRef/>
      </w:r>
      <w:r>
        <w:t>Ich bin gespannt ob BITE das akzeptiert...</w:t>
      </w:r>
    </w:p>
  </w:comment>
  <w:comment w:id="868" w:author="Sören Weinrich" w:date="2025-04-26T19:34:00Z" w:initials="SW">
    <w:p w14:paraId="071CBC0F" w14:textId="77777777" w:rsidR="00923437" w:rsidRDefault="00923437" w:rsidP="00523B27">
      <w:pPr>
        <w:pStyle w:val="Kommentartext"/>
        <w:ind w:firstLine="0"/>
        <w:jc w:val="left"/>
      </w:pPr>
      <w:r>
        <w:rPr>
          <w:rStyle w:val="Kommentarzeichen"/>
        </w:rPr>
        <w:annotationRef/>
      </w:r>
      <w:r>
        <w:t xml:space="preserve">Der niedrige Einfluss auf die Fette kann auch daran liegen, dass Fette am langsamsten abgebaut werden. Du kannst ja mal die </w:t>
      </w:r>
      <w:r>
        <w:t>Hydrolysekonstante angucken und ggf. noch einen Satz ergänzen…</w:t>
      </w:r>
    </w:p>
  </w:comment>
  <w:comment w:id="869" w:author="Hellmann, Simon" w:date="2025-06-10T12:28:00Z" w:initials="HS">
    <w:p w14:paraId="59530158" w14:textId="50BF84DE" w:rsidR="00923437" w:rsidRDefault="00923437">
      <w:pPr>
        <w:pStyle w:val="Kommentartext"/>
      </w:pPr>
      <w:r>
        <w:rPr>
          <w:rStyle w:val="Kommentarzeichen"/>
        </w:rPr>
        <w:annotationRef/>
      </w:r>
      <w:r>
        <w:t xml:space="preserve">Du hast natürlich recht, dass </w:t>
      </w:r>
      <w:r>
        <w:t>k_ch mit 0,1 am niedrigsten ist (vs. 0,2 für k_pr und 0,25/2,5 für k_ch, siehe Tab. 1). Ich bin aber nicht sicher, dass wir hier mit der Kinetik argumentieren können. denn in dem Szenario spielt die Kinetik praktisch keine Rolle mehr, weil fast ausschließlich im steady-state gefüttert wird (also konstant). Die verschiedenen resultierenden steady-states sollten also eher am unterschiedlichen „Potential“ der Makronährstoffe im Eingang liegen, oder? Und das ist für LI eben deutlich geringer als für PR und insb. für CH.</w:t>
      </w:r>
    </w:p>
  </w:comment>
  <w:comment w:id="989" w:author="Hellmann, Simon" w:date="2025-02-04T23:46:00Z" w:initials="HS">
    <w:p w14:paraId="0B27DD7D" w14:textId="3F2AF442" w:rsidR="00923437" w:rsidRPr="003277B2" w:rsidRDefault="00923437">
      <w:pPr>
        <w:pStyle w:val="Kommentartext"/>
        <w:rPr>
          <w:lang w:val="de-DE"/>
        </w:rPr>
      </w:pPr>
      <w:r>
        <w:rPr>
          <w:rStyle w:val="Kommentarzeichen"/>
        </w:rPr>
        <w:annotationRef/>
      </w:r>
      <w:r w:rsidRPr="003277B2">
        <w:rPr>
          <w:lang w:val="de-DE"/>
        </w:rPr>
        <w:t xml:space="preserve">alternativ: </w:t>
      </w:r>
      <w:r w:rsidRPr="003277B2">
        <w:rPr>
          <w:lang w:val="de-DE"/>
        </w:rPr>
        <w:t>Theuerl (2019)</w:t>
      </w:r>
    </w:p>
  </w:comment>
  <w:comment w:id="990" w:author="Sören Weinrich" w:date="2025-04-26T19:41:00Z" w:initials="SW">
    <w:p w14:paraId="087BADC0" w14:textId="0DFD1FF8" w:rsidR="00923437" w:rsidRDefault="00923437" w:rsidP="00CB3314">
      <w:pPr>
        <w:pStyle w:val="Kommentartext"/>
        <w:ind w:firstLine="0"/>
        <w:jc w:val="left"/>
      </w:pPr>
      <w:r>
        <w:rPr>
          <w:rStyle w:val="Kommentarzeichen"/>
        </w:rPr>
        <w:annotationRef/>
      </w:r>
      <w:r>
        <w:tab/>
      </w:r>
    </w:p>
  </w:comment>
  <w:comment w:id="1108" w:author="Sören Weinrich" w:date="2025-04-26T20:42:00Z" w:initials="SW">
    <w:p w14:paraId="29386E11" w14:textId="77777777" w:rsidR="00923437" w:rsidRDefault="00923437" w:rsidP="00FA2111">
      <w:pPr>
        <w:pStyle w:val="Kommentartext"/>
        <w:ind w:firstLine="0"/>
        <w:jc w:val="left"/>
      </w:pPr>
      <w:r>
        <w:rPr>
          <w:rStyle w:val="Kommentarzeichen"/>
        </w:rPr>
        <w:annotationRef/>
      </w:r>
      <w:r>
        <w:t xml:space="preserve">Das ist grundsätzlich richtig. Ich würde allerdings auch erwähnen, dass man grundsätzlich auch die Hemmkonstante entsprechend anpassen kann (siehe z. B. Wichern et al ), sich aber die Simulationsergebnisse bei der Wahl einer entsprechend hohen Wachstumsrate (mit niedriger Hemmkonstante) dann auch nicht stark </w:t>
      </w:r>
      <w:r>
        <w:t>von einander unterscheiden...</w:t>
      </w:r>
    </w:p>
    <w:p w14:paraId="74E34BFA" w14:textId="77777777" w:rsidR="00923437" w:rsidRDefault="00923437" w:rsidP="00FA2111">
      <w:pPr>
        <w:pStyle w:val="Kommentartext"/>
        <w:ind w:firstLine="0"/>
        <w:jc w:val="left"/>
      </w:pPr>
    </w:p>
    <w:p w14:paraId="4EE6B2CD" w14:textId="77777777" w:rsidR="00923437" w:rsidRDefault="00923437" w:rsidP="00FA2111">
      <w:pPr>
        <w:pStyle w:val="Kommentartext"/>
        <w:ind w:firstLine="0"/>
        <w:jc w:val="left"/>
      </w:pPr>
      <w:r>
        <w:t>Allerdings frage ich mich, ob dieses Detail überhaupt diskutiert werden muss. Am Ende ist die Kombination aus Wachstumsrate und Hemmkonstante ja auch nur ein theoretisches Konstrukt was sich ohnehin nicht validieren lässt und jetzt auch nicht zentral für Dein Paper ist…</w:t>
      </w:r>
    </w:p>
    <w:p w14:paraId="03663B6B" w14:textId="77777777" w:rsidR="00923437" w:rsidRDefault="00923437" w:rsidP="00FA2111">
      <w:pPr>
        <w:pStyle w:val="Kommentartext"/>
        <w:ind w:firstLine="0"/>
        <w:jc w:val="left"/>
      </w:pPr>
    </w:p>
    <w:p w14:paraId="58FEBF18" w14:textId="77777777" w:rsidR="00923437" w:rsidRDefault="00923437" w:rsidP="00FA2111">
      <w:pPr>
        <w:pStyle w:val="Kommentartext"/>
        <w:ind w:firstLine="0"/>
        <w:jc w:val="left"/>
      </w:pPr>
      <w:r>
        <w:t>Wenn Du es drinn lässt würde ich noch einen Satz ergänzen, dass durch die Wahl/Kombination aus Wachstumsrate und Hemmkonstante sich ohne detaillierte Validierung (oder Zustandsbeobachtung) vermutliche viele verschiedene (und aber auch identische) Prozesszustände beschreiben lassen...</w:t>
      </w:r>
    </w:p>
  </w:comment>
  <w:comment w:id="1109" w:author="Hellmann, Simon" w:date="2025-06-10T12:57:00Z" w:initials="HS">
    <w:p w14:paraId="17E0EDDE" w14:textId="75E357E0" w:rsidR="00923437" w:rsidRPr="00F61FA1" w:rsidRDefault="00923437" w:rsidP="00D5345D">
      <w:pPr>
        <w:pStyle w:val="Kommentartext"/>
        <w:rPr>
          <w:lang w:val="en-US"/>
        </w:rPr>
      </w:pPr>
      <w:r>
        <w:rPr>
          <w:rStyle w:val="Kommentarzeichen"/>
        </w:rPr>
        <w:annotationRef/>
      </w:r>
      <w:r>
        <w:t xml:space="preserve">Ein Missverständnis scheint darin zu liegen, dass ich nicht von K_I,nh3 rede, sondern von I_nh3 (einem der drei Hemm-Faktoren). Dazu habe ich nur in deiner </w:t>
      </w:r>
      <w:r>
        <w:t xml:space="preserve">Diss einen Plot gefunden (Abb. 4.29). Im Paper Angelidaki et al. (1993) wird mit einer anderen NH3-Inhibierungs-Funktion gerechnet; bei den dort angegebenen Werten ergibt sich aber ein Monod-Faktor von etwa 0,2, was auch einer starken Inhibierung entspricht. </w:t>
      </w:r>
      <w:r w:rsidRPr="00F61FA1">
        <w:rPr>
          <w:lang w:val="en-US"/>
        </w:rPr>
        <w:t>Das könnte ich zur Not auch noch zitieren</w:t>
      </w:r>
    </w:p>
  </w:comment>
  <w:comment w:id="1162" w:author="Simon Hellmann" w:date="2025-02-04T19:09:00Z" w:initials="SH">
    <w:p w14:paraId="391BF742" w14:textId="600400FF" w:rsidR="00923437" w:rsidRPr="003277B2" w:rsidRDefault="00923437" w:rsidP="00022375">
      <w:pPr>
        <w:pStyle w:val="Kommentartext"/>
        <w:ind w:firstLine="0"/>
        <w:jc w:val="left"/>
        <w:rPr>
          <w:lang w:val="en-US"/>
        </w:rPr>
      </w:pPr>
      <w:r>
        <w:rPr>
          <w:rStyle w:val="Kommentarzeichen"/>
        </w:rPr>
        <w:annotationRef/>
      </w:r>
      <w:r w:rsidRPr="003277B2">
        <w:rPr>
          <w:lang w:val="en-US"/>
        </w:rPr>
        <w:t>@Sören: Do you think I should compute the resulting OLR of individual substrates? Perhaps that would have to be plotted as well, but it's for sure an additional coding effort.</w:t>
      </w:r>
    </w:p>
  </w:comment>
  <w:comment w:id="1163" w:author="Sören Weinrich" w:date="2025-04-26T20:04:00Z" w:initials="SW">
    <w:p w14:paraId="4111C76C" w14:textId="77777777" w:rsidR="00923437" w:rsidRDefault="00923437" w:rsidP="00022375">
      <w:pPr>
        <w:pStyle w:val="Kommentartext"/>
        <w:ind w:firstLine="0"/>
        <w:jc w:val="left"/>
      </w:pPr>
      <w:r>
        <w:rPr>
          <w:rStyle w:val="Kommentarzeichen"/>
        </w:rPr>
        <w:annotationRef/>
      </w:r>
      <w:r>
        <w:t>Hmm, ich denke, es ist hier vorerst nicht unbedingt erforderlich, da Du ja jetzt auch nicht im Detail die einzelnen Fütterungsmengen der Substrate (mit den entsprechenden oTS-Gehalten) diskutierst. Anderseits wäre es natürlich schon interessant zu sehen wie sich die zugeführte oTS in Summe über den gesamten Zeitraum verhält… Das wäre aus meiner Sicht ein schönes Add-On (Du könntest vermutlich auch noch 1-2 Sätze dazu schreiben), aber Du kannst es jetzt auch erst einmal weglassen… Wichtiger wäre mir dabei fast noch ein Vergleich Deiner Ergebnisse zur bestehenden Literatur zu AD Control.</w:t>
      </w:r>
    </w:p>
  </w:comment>
  <w:comment w:id="1164" w:author="Sören Weinrich" w:date="2025-04-26T20:05:00Z" w:initials="SW">
    <w:p w14:paraId="42D819B1" w14:textId="04F98C77" w:rsidR="00923437" w:rsidRDefault="00923437" w:rsidP="00022375">
      <w:pPr>
        <w:pStyle w:val="Kommentartext"/>
        <w:ind w:firstLine="0"/>
        <w:jc w:val="left"/>
      </w:pPr>
      <w:r>
        <w:rPr>
          <w:rStyle w:val="Kommentarzeichen"/>
        </w:rPr>
        <w:annotationRef/>
      </w:r>
      <w:r>
        <w:t>Kannst Du Deine Ergebnisse in Relation zu anderen veröffentlichten Regelungsverfahren im Bereich AD beschreiben/bewerten?</w:t>
      </w:r>
    </w:p>
  </w:comment>
  <w:comment w:id="1432" w:author="Sören Weinrich" w:date="2025-04-26T21:02:00Z" w:initials="SW">
    <w:p w14:paraId="2CB65E1D" w14:textId="77777777" w:rsidR="00923437" w:rsidRDefault="00923437" w:rsidP="00E73BA1">
      <w:pPr>
        <w:pStyle w:val="Kommentartext"/>
        <w:ind w:firstLine="0"/>
        <w:jc w:val="left"/>
      </w:pPr>
      <w:r>
        <w:rPr>
          <w:rStyle w:val="Kommentarzeichen"/>
        </w:rPr>
        <w:annotationRef/>
      </w:r>
      <w:r>
        <w:t>Auch hier wäre es wichtig, Deine Ergebnisse in Bezug auf die Fütterungsmuster und Gasspeicherfüllständen mit der vorhandenen Literatur zu vergleichen.</w:t>
      </w:r>
    </w:p>
  </w:comment>
  <w:comment w:id="1491" w:author="Sören Weinrich" w:date="2025-04-26T21:06:00Z" w:initials="SW">
    <w:p w14:paraId="7BDD584C" w14:textId="77777777" w:rsidR="00923437" w:rsidRDefault="00923437" w:rsidP="002F39E2">
      <w:pPr>
        <w:pStyle w:val="Kommentartext"/>
        <w:ind w:firstLine="0"/>
        <w:jc w:val="left"/>
      </w:pPr>
      <w:r>
        <w:rPr>
          <w:rStyle w:val="Kommentarzeichen"/>
        </w:rPr>
        <w:annotationRef/>
      </w:r>
      <w:r>
        <w:t>Der geringe Einfluss des pH-Werts resultiert ja vermutlich vor allem aus der grundlegend niedrige Raumbelastung, oder. Auch hier wäre ein Vergleich mit der Literatur sinnvoll, um zu belegen, dass kurzfristig erhöhte Fütterungen bei einem stabilen Prozess keinen Prozessstörungen hervorrufen… (Siehe z .B. Paper von Eric Mauky in der Anaerobe)</w:t>
      </w:r>
    </w:p>
  </w:comment>
  <w:comment w:id="1531" w:author="Sören Weinrich" w:date="2025-04-26T20:20:00Z" w:initials="SW">
    <w:p w14:paraId="68129600" w14:textId="77777777" w:rsidR="00923437" w:rsidRDefault="00923437" w:rsidP="00454D9E">
      <w:pPr>
        <w:pStyle w:val="Kommentartext"/>
        <w:ind w:firstLine="0"/>
        <w:jc w:val="left"/>
      </w:pPr>
      <w:r>
        <w:rPr>
          <w:rStyle w:val="Kommentarzeichen"/>
        </w:rPr>
        <w:annotationRef/>
      </w:r>
      <w:r>
        <w:t>Warum ist das so? Resultiert das aus der Kombination von Substratpreisen und Substratkinetik bzw. Fraktionsanteil (der schnell abbaubaren CH)?</w:t>
      </w:r>
    </w:p>
    <w:p w14:paraId="4DD259AB" w14:textId="77777777" w:rsidR="00923437" w:rsidRDefault="00923437" w:rsidP="00454D9E">
      <w:pPr>
        <w:pStyle w:val="Kommentartext"/>
        <w:ind w:firstLine="0"/>
        <w:jc w:val="left"/>
      </w:pPr>
      <w:r>
        <w:t xml:space="preserve">Hier wäre auch ein verweise auf die Modellparameter wichtig. Wie wurden die unterschiedlichen </w:t>
      </w:r>
      <w:r>
        <w:t>Hydrolysekonstanten der Kohlenhydrate gewählt und wie sind die Fraktionsparameter der unterschiedlichen Substrate? Das solltest Du auf jeden Fall noch in den SI ergänzen und hier kurz diskutieren.</w:t>
      </w:r>
    </w:p>
  </w:comment>
  <w:comment w:id="1539" w:author="Sören Weinrich" w:date="2025-04-26T21:02:00Z" w:initials="SW">
    <w:p w14:paraId="4453DB78" w14:textId="77777777" w:rsidR="00923437" w:rsidRDefault="00923437" w:rsidP="001D2E0C">
      <w:pPr>
        <w:pStyle w:val="Kommentartext"/>
        <w:ind w:firstLine="0"/>
        <w:jc w:val="left"/>
      </w:pPr>
      <w:r>
        <w:rPr>
          <w:rStyle w:val="Kommentarzeichen"/>
        </w:rPr>
        <w:annotationRef/>
      </w:r>
      <w:r>
        <w:t>Auch hier wäre es wichtig, Deine Ergebnisse in Bezug auf die Fütterungsmuster und Gasspeicherfüllständen mit der vorhandenen Literatur zu vergleichen.</w:t>
      </w:r>
    </w:p>
  </w:comment>
  <w:comment w:id="1549" w:author="Sören Weinrich" w:date="2025-04-26T21:06:00Z" w:initials="SW">
    <w:p w14:paraId="609A935B" w14:textId="77777777" w:rsidR="00923437" w:rsidRDefault="00923437" w:rsidP="001D2E0C">
      <w:pPr>
        <w:pStyle w:val="Kommentartext"/>
        <w:ind w:firstLine="0"/>
        <w:jc w:val="left"/>
      </w:pPr>
      <w:r>
        <w:rPr>
          <w:rStyle w:val="Kommentarzeichen"/>
        </w:rPr>
        <w:annotationRef/>
      </w:r>
      <w:r>
        <w:t>Der geringe Einfluss des pH-Werts resultiert ja vermutlich vor allem aus der grundlegend niedrige Raumbelastung, oder. Auch hier wäre ein Vergleich mit der Literatur sinnvoll, um zu belegen, dass kurzfristig erhöhte Fütterungen bei einem stabilen Prozess keinen Prozessstörungen hervorrufen… (Siehe z .B. Paper von Eric Mauky in der Anaerobe)</w:t>
      </w:r>
    </w:p>
  </w:comment>
  <w:comment w:id="1592" w:author="Sören Weinrich" w:date="2025-04-26T20:42:00Z" w:initials="SW">
    <w:p w14:paraId="3049C010" w14:textId="77777777" w:rsidR="00923437" w:rsidRDefault="00923437" w:rsidP="00AB1F8C">
      <w:pPr>
        <w:pStyle w:val="Kommentartext"/>
        <w:ind w:firstLine="0"/>
        <w:jc w:val="left"/>
      </w:pPr>
      <w:r>
        <w:rPr>
          <w:rStyle w:val="Kommentarzeichen"/>
        </w:rPr>
        <w:annotationRef/>
      </w:r>
      <w:r>
        <w:t xml:space="preserve">Das ist grundsätzlich richtig. Ich würde allerdings auch erwähnen, dass man grundsätzlich auch die Hemmkonstante entsprechend anpassen kann (siehe z. B. Wichern et al ), sich aber die Simulationsergebnisse bei der Wahl einer entsprechend hohen Wachstumsrate (mit niedriger Hemmkonstante) dann auch nicht stark </w:t>
      </w:r>
      <w:r>
        <w:t>von einander unterscheiden...</w:t>
      </w:r>
    </w:p>
    <w:p w14:paraId="185A0161" w14:textId="77777777" w:rsidR="00923437" w:rsidRDefault="00923437" w:rsidP="00AB1F8C">
      <w:pPr>
        <w:pStyle w:val="Kommentartext"/>
        <w:ind w:firstLine="0"/>
        <w:jc w:val="left"/>
      </w:pPr>
    </w:p>
    <w:p w14:paraId="4FF3985D" w14:textId="77777777" w:rsidR="00923437" w:rsidRDefault="00923437" w:rsidP="00AB1F8C">
      <w:pPr>
        <w:pStyle w:val="Kommentartext"/>
        <w:ind w:firstLine="0"/>
        <w:jc w:val="left"/>
      </w:pPr>
      <w:r>
        <w:t>Allerdings frage ich mich, ob dieses Detail überhaupt diskutiert werden muss. Am Ende ist die Kombination aus Wachstumsrate und Hemmkonstante ja auch nur ein theoretisches Konstrukt was sich ohnehin nicht validieren lässt und jetzt auch nicht zentral für Dein Paper ist…</w:t>
      </w:r>
    </w:p>
    <w:p w14:paraId="4F29157B" w14:textId="77777777" w:rsidR="00923437" w:rsidRDefault="00923437" w:rsidP="00AB1F8C">
      <w:pPr>
        <w:pStyle w:val="Kommentartext"/>
        <w:ind w:firstLine="0"/>
        <w:jc w:val="left"/>
      </w:pPr>
    </w:p>
    <w:p w14:paraId="7629E686" w14:textId="77777777" w:rsidR="00923437" w:rsidRDefault="00923437" w:rsidP="00AB1F8C">
      <w:pPr>
        <w:pStyle w:val="Kommentartext"/>
        <w:ind w:firstLine="0"/>
        <w:jc w:val="left"/>
      </w:pPr>
      <w:r>
        <w:t>Wenn Du es drinn lässt würde ich noch einen Satz ergänzen, dass durch die Wahl/Kombination aus Wachstumsrate und Hemmkonstante sich ohne detaillierte Validierung (oder Zustandsbeobachtung) vermutliche viele verschiedene (und aber auch identische) Prozesszustände beschreiben lassen...</w:t>
      </w:r>
    </w:p>
  </w:comment>
  <w:comment w:id="1593" w:author="Hellmann, Simon" w:date="2025-06-10T12:57:00Z" w:initials="HS">
    <w:p w14:paraId="407D9086" w14:textId="77777777" w:rsidR="00923437" w:rsidRPr="00AB1F8C" w:rsidRDefault="00923437" w:rsidP="00AB1F8C">
      <w:pPr>
        <w:pStyle w:val="Kommentartext"/>
        <w:rPr>
          <w:lang w:val="de-DE"/>
        </w:rPr>
      </w:pPr>
      <w:r>
        <w:rPr>
          <w:rStyle w:val="Kommentarzeichen"/>
        </w:rPr>
        <w:annotationRef/>
      </w:r>
      <w:r>
        <w:t xml:space="preserve">Ein Missverständnis scheint darin zu liegen, dass ich nicht von K_I,nh3 rede, sondern von I_nh3 (einem der drei Hemm-Faktoren). Dazu habe ich nur in deiner </w:t>
      </w:r>
      <w:r>
        <w:t xml:space="preserve">Diss einen Plot gefunden (Abb. 4.29). Im Paper Angelidaki et al. (1993) wird mit einer anderen NH3-Inhibierungs-Funktion gerechnet; bei den dort angegebenen Werten ergibt sich aber ein Monod-Faktor von etwa 0,2, was auch einer starken Inhibierung entspricht. </w:t>
      </w:r>
      <w:r w:rsidRPr="00AB1F8C">
        <w:rPr>
          <w:lang w:val="de-DE"/>
        </w:rPr>
        <w:t>Das könnte ich zur Not auch noch zitieren</w:t>
      </w:r>
    </w:p>
  </w:comment>
  <w:comment w:id="1556" w:author="Sören Weinrich" w:date="2025-04-26T21:07:00Z" w:initials="SW">
    <w:p w14:paraId="21E20C9D" w14:textId="77777777" w:rsidR="00923437" w:rsidRDefault="00923437" w:rsidP="001D2E0C">
      <w:pPr>
        <w:pStyle w:val="Kommentartext"/>
        <w:ind w:firstLine="0"/>
        <w:jc w:val="left"/>
      </w:pPr>
      <w:r>
        <w:rPr>
          <w:rStyle w:val="Kommentarzeichen"/>
        </w:rPr>
        <w:annotationRef/>
      </w:r>
      <w:r>
        <w:t>Siehe oben, ggf. diesen Aspekt aus dem Manuskript (inkl. Plots) rausnehmen...</w:t>
      </w:r>
    </w:p>
  </w:comment>
  <w:comment w:id="1614" w:author="Simon Hellmann" w:date="2025-02-04T19:10:00Z" w:initials="SH">
    <w:p w14:paraId="24A54B78" w14:textId="590E5D2C" w:rsidR="00923437" w:rsidRPr="00BC1785" w:rsidRDefault="00923437">
      <w:pPr>
        <w:pStyle w:val="Kommentartext"/>
        <w:rPr>
          <w:lang w:val="en-US"/>
        </w:rPr>
      </w:pPr>
      <w:r>
        <w:rPr>
          <w:rStyle w:val="Kommentarzeichen"/>
        </w:rPr>
        <w:annotationRef/>
      </w:r>
      <w:r w:rsidRPr="00BC1785">
        <w:rPr>
          <w:lang w:val="en-US"/>
        </w:rPr>
        <w:t xml:space="preserve">@Sören: same here: should I compute resulting OLR of individual substrates? </w:t>
      </w:r>
    </w:p>
  </w:comment>
  <w:comment w:id="1615" w:author="Sören Weinrich" w:date="2025-04-26T21:04:00Z" w:initials="SW">
    <w:p w14:paraId="6D4684CD" w14:textId="77777777" w:rsidR="00923437" w:rsidRDefault="00923437" w:rsidP="001D2E0C">
      <w:pPr>
        <w:pStyle w:val="Kommentartext"/>
        <w:ind w:firstLine="0"/>
        <w:jc w:val="left"/>
      </w:pPr>
      <w:r>
        <w:rPr>
          <w:rStyle w:val="Kommentarzeichen"/>
        </w:rPr>
        <w:annotationRef/>
      </w:r>
      <w:r>
        <w:t>Siehe oben...</w:t>
      </w:r>
    </w:p>
  </w:comment>
  <w:comment w:id="1691" w:author="Sören Weinrich" w:date="2025-04-26T21:37:00Z" w:initials="SW">
    <w:p w14:paraId="65E18789" w14:textId="77777777" w:rsidR="00923437" w:rsidRDefault="00923437" w:rsidP="00523B27">
      <w:pPr>
        <w:pStyle w:val="Kommentartext"/>
        <w:ind w:firstLine="0"/>
        <w:jc w:val="left"/>
      </w:pPr>
      <w:r>
        <w:rPr>
          <w:rStyle w:val="Kommentarzeichen"/>
        </w:rPr>
        <w:annotationRef/>
      </w:r>
      <w:r>
        <w:t>Gelten die Ergebnisse von nominal und multi-stage MPC auch bei 1 SD?</w:t>
      </w:r>
    </w:p>
  </w:comment>
  <w:comment w:id="1692" w:author="Hellmann, Simon" w:date="2025-06-10T15:08:00Z" w:initials="HS">
    <w:p w14:paraId="30C12D30" w14:textId="7A3E69E8" w:rsidR="00923437" w:rsidRDefault="00923437">
      <w:pPr>
        <w:pStyle w:val="Kommentartext"/>
      </w:pPr>
      <w:r>
        <w:rPr>
          <w:rStyle w:val="Kommentarzeichen"/>
        </w:rPr>
        <w:annotationRef/>
      </w:r>
      <w:r>
        <w:t xml:space="preserve">Grundsätzlich ja. Aber das Szenario ist hier natürlich etwas </w:t>
      </w:r>
      <w:r>
        <w:t>geframed, sodass der nominale Regler scheitert. Bei niedrigerem Setpoint erreicht auch der nominale Regler nicht den Constraint und das System bleibt stabil. Grundsätzlich ist der robuste Regler aber deutlich konservativer als der nominale.</w:t>
      </w:r>
    </w:p>
  </w:comment>
  <w:comment w:id="1962" w:author="Sören Weinrich" w:date="2025-04-26T21:41:00Z" w:initials="SW">
    <w:p w14:paraId="5CCB65A4" w14:textId="6234BDB8" w:rsidR="00923437" w:rsidRDefault="00923437" w:rsidP="0025752D">
      <w:pPr>
        <w:pStyle w:val="Kommentartext"/>
        <w:ind w:firstLine="0"/>
        <w:jc w:val="left"/>
      </w:pPr>
      <w:r>
        <w:rPr>
          <w:rStyle w:val="Kommentarzeichen"/>
        </w:rPr>
        <w:annotationRef/>
      </w:r>
      <w:r>
        <w:t xml:space="preserve">Ist hier nicht vor allem der </w:t>
      </w:r>
      <w:r>
        <w:t>prediction horizon bzw. die controller prediction entscheidender als die Gesamtlänge des Simulationszeitraums?</w:t>
      </w:r>
    </w:p>
  </w:comment>
  <w:comment w:id="1963" w:author="Simon Hellmann" w:date="2025-06-09T17:26:00Z" w:initials="SH">
    <w:p w14:paraId="7E91958E" w14:textId="77777777" w:rsidR="00923437" w:rsidRDefault="00923437" w:rsidP="008D3ADC">
      <w:pPr>
        <w:jc w:val="left"/>
      </w:pPr>
      <w:r>
        <w:rPr>
          <w:rStyle w:val="Kommentarzeichen"/>
        </w:rPr>
        <w:annotationRef/>
      </w:r>
      <w:r>
        <w:rPr>
          <w:sz w:val="20"/>
          <w:szCs w:val="20"/>
        </w:rPr>
        <w:t>Das war missverständlich ausgedrückt, sorry!</w:t>
      </w:r>
    </w:p>
  </w:comment>
  <w:comment w:id="1973" w:author="Hellmann, Simon" w:date="2025-04-11T15:01:00Z" w:initials="HS">
    <w:p w14:paraId="33C7AB1A" w14:textId="09C5E509" w:rsidR="00923437" w:rsidRDefault="00923437" w:rsidP="00594FEF">
      <w:pPr>
        <w:pStyle w:val="Kommentartext"/>
      </w:pPr>
      <w:r>
        <w:rPr>
          <w:rStyle w:val="Kommentarzeichen"/>
        </w:rPr>
        <w:annotationRef/>
      </w:r>
      <w:r>
        <w:t xml:space="preserve">@Sören: hier könnten wir das BMP3 zitieren, aber das ist auf Deutsch. Fällt dir eine andere Quelle ein? Oder sollen wir einfach in Citavi Titel und Autoren ins Englische Übersetzen und dann (in </w:t>
      </w:r>
      <w:r>
        <w:t xml:space="preserve">german) o.Ä. ins Literaturverzeichnis schreiben? </w:t>
      </w:r>
    </w:p>
    <w:p w14:paraId="1869B5CE" w14:textId="31FBBCC7" w:rsidR="00923437" w:rsidRDefault="00923437" w:rsidP="00594FEF">
      <w:pPr>
        <w:pStyle w:val="Kommentartext"/>
      </w:pPr>
      <w:r>
        <w:t xml:space="preserve">Alternativ ginge Dittmer et al. (2022): darin wird eine full-scale Anlage betrachtet, die nur eine Pumpe für Gülle und einen Feststoffdosierer hat; es wird aber nicht explizit gesagt, dass es i.d.R. nur 2 unabhängige Substrat-Inputs gibt. </w:t>
      </w:r>
    </w:p>
  </w:comment>
  <w:comment w:id="1975" w:author="Sören Weinrich" w:date="2025-04-27T14:40:00Z" w:initials="SW">
    <w:p w14:paraId="2BCEBADB" w14:textId="77777777" w:rsidR="00923437" w:rsidRDefault="00923437" w:rsidP="009A2C69">
      <w:pPr>
        <w:pStyle w:val="Kommentartext"/>
        <w:ind w:firstLine="0"/>
        <w:jc w:val="left"/>
      </w:pPr>
      <w:r>
        <w:rPr>
          <w:rStyle w:val="Kommentarzeichen"/>
        </w:rPr>
        <w:annotationRef/>
      </w:r>
      <w:r>
        <w:t>Siehe Titel...</w:t>
      </w:r>
    </w:p>
  </w:comment>
  <w:comment w:id="1978" w:author="Sören Weinrich" w:date="2025-04-27T14:42:00Z" w:initials="SW">
    <w:p w14:paraId="26AD0D84" w14:textId="77777777" w:rsidR="00923437" w:rsidRDefault="00923437" w:rsidP="009A2C69">
      <w:pPr>
        <w:pStyle w:val="Kommentartext"/>
        <w:ind w:firstLine="0"/>
        <w:jc w:val="left"/>
      </w:pPr>
      <w:r>
        <w:rPr>
          <w:rStyle w:val="Kommentarzeichen"/>
        </w:rPr>
        <w:annotationRef/>
      </w:r>
      <w:r>
        <w:t xml:space="preserve">Woher kommt die 0.5 h? Das müsstest Du vorher noch erläutert. In der </w:t>
      </w:r>
      <w:r>
        <w:t>Conclusion sollten ja hauptsächliche Dinge genannt werden, die vorher bereits entsprechend hergeleitet oder diskutiert wurden...</w:t>
      </w:r>
    </w:p>
  </w:comment>
  <w:comment w:id="1979" w:author="Hellmann, Simon" w:date="2025-06-10T15:14:00Z" w:initials="HS">
    <w:p w14:paraId="5B47AA28" w14:textId="27991FF3" w:rsidR="00923437" w:rsidRDefault="00923437">
      <w:pPr>
        <w:pStyle w:val="Kommentartext"/>
      </w:pPr>
      <w:r>
        <w:rPr>
          <w:rStyle w:val="Kommentarzeichen"/>
        </w:rPr>
        <w:annotationRef/>
      </w:r>
      <w:r>
        <w:t xml:space="preserve">Das ist die </w:t>
      </w:r>
      <w:r>
        <w:t>Diskretisierungszeit aus Abschnitt 2.5.1</w:t>
      </w:r>
    </w:p>
  </w:comment>
  <w:comment w:id="2354" w:author="Hellmann, Simon" w:date="2025-05-16T17:22:00Z" w:initials="HS">
    <w:p w14:paraId="380C5FDB" w14:textId="517CD82F" w:rsidR="00923437" w:rsidRPr="00AA0A51" w:rsidRDefault="00923437">
      <w:pPr>
        <w:pStyle w:val="Kommentartext"/>
        <w:rPr>
          <w:lang w:val="en-US"/>
        </w:rPr>
      </w:pPr>
      <w:r>
        <w:rPr>
          <w:rStyle w:val="Kommentarzeichen"/>
        </w:rPr>
        <w:annotationRef/>
      </w:r>
      <w:r w:rsidRPr="00AA0A51">
        <w:rPr>
          <w:lang w:val="en-US"/>
        </w:rPr>
        <w:t>Add kinetic parameters (only th</w:t>
      </w:r>
      <w:r>
        <w:rPr>
          <w:lang w:val="en-US"/>
        </w:rPr>
        <w:t xml:space="preserve">ose), refer to </w:t>
      </w:r>
      <w:r>
        <w:rPr>
          <w:lang w:val="en-US"/>
        </w:rPr>
        <w:t>weinrich and nelles (2021) for the rest</w:t>
      </w:r>
    </w:p>
  </w:comment>
  <w:comment w:id="2364" w:author="Sören Weinrich" w:date="2025-04-25T13:42:00Z" w:initials="SW">
    <w:p w14:paraId="78EC42F4" w14:textId="64E7FEA7" w:rsidR="00923437" w:rsidRDefault="00923437" w:rsidP="00F64B6A">
      <w:pPr>
        <w:pStyle w:val="Kommentartext"/>
        <w:ind w:firstLine="0"/>
        <w:jc w:val="left"/>
      </w:pPr>
      <w:r>
        <w:rPr>
          <w:rStyle w:val="Kommentarzeichen"/>
        </w:rPr>
        <w:annotationRef/>
      </w:r>
      <w:r>
        <w:t xml:space="preserve">Worauf bezieht sich genau die sample </w:t>
      </w:r>
      <w:r>
        <w:t>size? Nur für die Makronährstoffe und TS oder auch für BMP?</w:t>
      </w:r>
    </w:p>
  </w:comment>
  <w:comment w:id="2391" w:author="Sören Weinrich" w:date="2025-04-27T14:45:00Z" w:initials="SW">
    <w:p w14:paraId="5565478D" w14:textId="77777777" w:rsidR="00923437" w:rsidRDefault="00923437" w:rsidP="009A2C69">
      <w:pPr>
        <w:pStyle w:val="Kommentartext"/>
        <w:ind w:firstLine="0"/>
        <w:jc w:val="left"/>
      </w:pPr>
      <w:r>
        <w:rPr>
          <w:rStyle w:val="Kommentarzeichen"/>
        </w:rPr>
        <w:annotationRef/>
      </w:r>
      <w:r>
        <w:t>Woher hast Du die Substratpreise? Da würde ich noch eine Fußnote mit einer entsprechenden Literaturangabe ergänzen.</w:t>
      </w:r>
    </w:p>
  </w:comment>
  <w:comment w:id="2392" w:author="Simon Hellmann" w:date="2025-06-09T14:47:00Z" w:initials="SH">
    <w:p w14:paraId="428C4F95" w14:textId="77777777" w:rsidR="00923437" w:rsidRDefault="00923437" w:rsidP="0046571E">
      <w:pPr>
        <w:jc w:val="left"/>
      </w:pPr>
      <w:r>
        <w:rPr>
          <w:rStyle w:val="Kommentarzeichen"/>
        </w:rPr>
        <w:annotationRef/>
      </w:r>
      <w:r>
        <w:rPr>
          <w:sz w:val="20"/>
          <w:szCs w:val="20"/>
        </w:rPr>
        <w:t xml:space="preserve">Die Quelle enthält nur Werte für Mais und Gras. Den </w:t>
      </w:r>
      <w:r>
        <w:rPr>
          <w:sz w:val="20"/>
          <w:szCs w:val="20"/>
        </w:rPr>
        <w:t>rest hab ich abgeschätzt. Ist nicht super sauber, aber geht ja auch eher um das grundsätzliche Vorgehen der Methodik und die Substrat-Preise schwanken ohnehin ziemlich stark je nach Ernte…</w:t>
      </w:r>
    </w:p>
  </w:comment>
  <w:comment w:id="2393" w:author="Hellmann, Simon" w:date="2025-06-13T11:37:00Z" w:initials="HS">
    <w:p w14:paraId="575F8199" w14:textId="14EB06D3" w:rsidR="00923437" w:rsidRDefault="00923437">
      <w:pPr>
        <w:pStyle w:val="Kommentartext"/>
      </w:pPr>
      <w:r>
        <w:rPr>
          <w:rStyle w:val="Kommentarzeichen"/>
        </w:rPr>
        <w:annotationRef/>
      </w:r>
      <w:r>
        <w:t>Based on DBFZ experience unter Berücksichtigung von Hahn</w:t>
      </w:r>
      <w:r w:rsidR="003C008D">
        <w:t xml:space="preserve"> et al (2014)</w:t>
      </w:r>
      <w:r>
        <w:t xml:space="preserve"> and a</w:t>
      </w:r>
      <w:r w:rsidR="003C008D">
        <w:t xml:space="preserve"> 30% inflation since 2014.</w:t>
      </w:r>
      <w:r>
        <w:t xml:space="preserve"> </w:t>
      </w:r>
    </w:p>
  </w:comment>
  <w:comment w:id="2403" w:author="Hellmann, Simon" w:date="2025-06-11T14:04:00Z" w:initials="HS">
    <w:p w14:paraId="11806162" w14:textId="038652EE" w:rsidR="00923437" w:rsidRPr="00254622" w:rsidRDefault="00923437">
      <w:pPr>
        <w:pStyle w:val="Kommentartext"/>
      </w:pPr>
      <w:r>
        <w:rPr>
          <w:rStyle w:val="Kommentarzeichen"/>
        </w:rPr>
        <w:annotationRef/>
      </w:r>
      <w:r w:rsidRPr="00254622">
        <w:rPr>
          <w:rFonts w:eastAsia="Garamond" w:cs="Garamond"/>
          <w:color w:val="000000" w:themeColor="text1"/>
          <w:highlight w:val="yellow"/>
        </w:rPr>
        <w:t>35*1,3</w:t>
      </w:r>
    </w:p>
  </w:comment>
  <w:comment w:id="2414" w:author="Hellmann, Simon" w:date="2025-06-11T14:04:00Z" w:initials="HS">
    <w:p w14:paraId="4CDD1883" w14:textId="6B330F1E" w:rsidR="00923437" w:rsidRPr="00254622" w:rsidRDefault="00923437">
      <w:pPr>
        <w:pStyle w:val="Kommentartext"/>
      </w:pPr>
      <w:r>
        <w:rPr>
          <w:rStyle w:val="Kommentarzeichen"/>
        </w:rPr>
        <w:annotationRef/>
      </w:r>
      <w:r w:rsidRPr="00254622">
        <w:rPr>
          <w:rFonts w:eastAsia="Garamond" w:cs="Garamond"/>
          <w:color w:val="000000" w:themeColor="text1"/>
          <w:highlight w:val="yellow"/>
        </w:rPr>
        <w:t>24*1,3</w:t>
      </w:r>
    </w:p>
  </w:comment>
  <w:comment w:id="2425" w:author="Hellmann, Simon" w:date="2025-06-11T14:04:00Z" w:initials="HS">
    <w:p w14:paraId="541FE511" w14:textId="6BB91673" w:rsidR="00923437" w:rsidRPr="00254622" w:rsidRDefault="00923437">
      <w:pPr>
        <w:pStyle w:val="Kommentartext"/>
      </w:pPr>
      <w:r>
        <w:rPr>
          <w:rStyle w:val="Kommentarzeichen"/>
        </w:rPr>
        <w:annotationRef/>
      </w:r>
      <w:r w:rsidRPr="00254622">
        <w:rPr>
          <w:rFonts w:eastAsia="Garamond" w:cs="Garamond"/>
          <w:color w:val="000000" w:themeColor="text1"/>
          <w:highlight w:val="yellow"/>
        </w:rPr>
        <w:t>40*1,3</w:t>
      </w:r>
    </w:p>
  </w:comment>
  <w:comment w:id="2528" w:author="Hellmann, Simon" w:date="2025-06-12T10:52:00Z" w:initials="HS">
    <w:p w14:paraId="71EEBA1A" w14:textId="6832BAEC" w:rsidR="00923437" w:rsidRDefault="00923437">
      <w:pPr>
        <w:pStyle w:val="Kommentartext"/>
      </w:pPr>
      <w:r>
        <w:rPr>
          <w:rStyle w:val="Kommentarzeichen"/>
        </w:rPr>
        <w:annotationRef/>
      </w:r>
      <w:r>
        <w:t>Todo: Quellen und Fußnoten aktualisieren</w:t>
      </w:r>
    </w:p>
  </w:comment>
  <w:comment w:id="2627" w:author="Sören Weinrich" w:date="2025-04-27T14:47:00Z" w:initials="SW">
    <w:p w14:paraId="53A4920D" w14:textId="4A0A12CE" w:rsidR="00923437" w:rsidRPr="00AA1AEA" w:rsidRDefault="00923437" w:rsidP="009A2C69">
      <w:pPr>
        <w:pStyle w:val="Kommentartext"/>
        <w:ind w:firstLine="0"/>
        <w:jc w:val="left"/>
        <w:rPr>
          <w:lang w:val="en-US"/>
        </w:rPr>
      </w:pPr>
      <w:r>
        <w:rPr>
          <w:rStyle w:val="Kommentarzeichen"/>
        </w:rPr>
        <w:annotationRef/>
      </w:r>
      <w:r w:rsidRPr="00AA1AEA">
        <w:rPr>
          <w:lang w:val="en-US"/>
        </w:rPr>
        <w:t>Oder andersrum formulieren: Does only apply for set point tracking during case study 1 (oder so ähnlich).</w:t>
      </w:r>
    </w:p>
  </w:comment>
  <w:comment w:id="2634" w:author="Sören Weinrich" w:date="2025-04-25T13:58:00Z" w:initials="SW">
    <w:p w14:paraId="633A9702" w14:textId="77777777" w:rsidR="00923437" w:rsidRDefault="00923437" w:rsidP="00F37EE6">
      <w:pPr>
        <w:pStyle w:val="Kommentartext"/>
        <w:ind w:firstLine="0"/>
        <w:jc w:val="left"/>
      </w:pPr>
      <w:r>
        <w:rPr>
          <w:rStyle w:val="Kommentarzeichen"/>
        </w:rPr>
        <w:annotationRef/>
      </w:r>
      <w:r>
        <w:t xml:space="preserve">Ist jetzt einer sehr schöne und informative Abbildung geworden!!! Bitte noch einmal prüfen, ob auch auf alle </w:t>
      </w:r>
      <w:r>
        <w:t xml:space="preserve">Subfigures im Text verwiesen wird. </w:t>
      </w:r>
    </w:p>
  </w:comment>
  <w:comment w:id="2660" w:author="Sören Weinrich" w:date="2025-04-26T19:58:00Z" w:initials="SW">
    <w:p w14:paraId="1983E0E3" w14:textId="77777777" w:rsidR="00923437" w:rsidRDefault="00923437" w:rsidP="00022375">
      <w:pPr>
        <w:pStyle w:val="Kommentartext"/>
        <w:ind w:firstLine="0"/>
        <w:jc w:val="left"/>
      </w:pPr>
      <w:r>
        <w:rPr>
          <w:rStyle w:val="Kommentarzeichen"/>
        </w:rPr>
        <w:annotationRef/>
      </w:r>
      <w:r>
        <w:t xml:space="preserve">Schöne Abbildung. Ich würde evtl. noch die Inhibitionskonstanten bei den drei </w:t>
      </w:r>
      <w:r>
        <w:t>Inhibitions in Klammern ergänzen oder tatsächlich die einzelnen Hemmungen konkret ausschreiben und benennen...</w:t>
      </w:r>
    </w:p>
  </w:comment>
  <w:comment w:id="2669" w:author="Hellmann, Simon" w:date="2025-06-06T09:47:00Z" w:initials="HS">
    <w:p w14:paraId="0556A523" w14:textId="6F751C9D" w:rsidR="00923437" w:rsidRDefault="00923437">
      <w:pPr>
        <w:pStyle w:val="Kommentartext"/>
      </w:pPr>
      <w:r>
        <w:rPr>
          <w:rStyle w:val="Kommentarzeichen"/>
        </w:rPr>
        <w:annotationRef/>
      </w:r>
      <w:r>
        <w:t>Daneben alternatives Feed-Pattern darstellen ohne Inhibierung</w:t>
      </w:r>
    </w:p>
  </w:comment>
  <w:comment w:id="2670" w:author="Sören Weinrich" w:date="2025-04-26T21:45:00Z" w:initials="SW">
    <w:p w14:paraId="2ECDAC22" w14:textId="77777777" w:rsidR="00923437" w:rsidRDefault="00923437" w:rsidP="00476C22">
      <w:pPr>
        <w:pStyle w:val="Kommentartext"/>
        <w:ind w:firstLine="0"/>
        <w:jc w:val="left"/>
      </w:pPr>
      <w:r>
        <w:rPr>
          <w:rStyle w:val="Kommentarzeichen"/>
        </w:rPr>
        <w:annotationRef/>
      </w:r>
      <w:r>
        <w:t>Sehr schöne Abbildung! Bitte V_{</w:t>
      </w:r>
      <w:r>
        <w:t>g,tank} in V_{GS} umbenennen</w:t>
      </w:r>
    </w:p>
  </w:comment>
  <w:comment w:id="2675" w:author="Sören Weinrich" w:date="2025-04-26T21:55:00Z" w:initials="SW">
    <w:p w14:paraId="354CADC1" w14:textId="5611973D" w:rsidR="00923437" w:rsidRDefault="00923437" w:rsidP="007A2D0C">
      <w:pPr>
        <w:pStyle w:val="Kommentartext"/>
        <w:ind w:firstLine="0"/>
        <w:jc w:val="left"/>
      </w:pPr>
      <w:r>
        <w:rPr>
          <w:rStyle w:val="Kommentarzeichen"/>
        </w:rPr>
        <w:annotationRef/>
      </w:r>
      <w:r>
        <w:t>Bei den anderen Abbildungen (4 und 6) gehst Du nicht auf Teilabbildungen (1st, 2nd etc.) ein. Ich würde die Systematik bei den Bildunterschriften für alle Abbildungen gleich machen und die Teilabbildungen hier nicht im Detail diskutieren. Durch die entsprechenden Achsenbeschriftungen sollte die Zuordnung ja eindeutig sein...</w:t>
      </w:r>
    </w:p>
  </w:comment>
  <w:comment w:id="2677" w:author="Sören Weinrich" w:date="2025-04-26T21:53:00Z" w:initials="SW">
    <w:p w14:paraId="47F8E248" w14:textId="727D144D" w:rsidR="00923437" w:rsidRDefault="00923437" w:rsidP="007A2D0C">
      <w:pPr>
        <w:pStyle w:val="Kommentartext"/>
        <w:ind w:firstLine="0"/>
        <w:jc w:val="left"/>
      </w:pPr>
      <w:r>
        <w:rPr>
          <w:rStyle w:val="Kommentarzeichen"/>
        </w:rPr>
        <w:annotationRef/>
      </w:r>
      <w:r>
        <w:t>Hier interpretierst Du bereits den Plot. Ich würde die Bildunterschrift lediglich auf die Beschreibung der Ergebnisse beschränken und dann im Text diskutieren/bewerten. Auch im Vergleich zu den anderen Bildunterschriften weicht diese hier entsprechend ab...</w:t>
      </w:r>
    </w:p>
  </w:comment>
  <w:comment w:id="2695" w:author="Simon Hellmann" w:date="2025-06-08T17:17:00Z" w:initials="SH">
    <w:p w14:paraId="4F666443" w14:textId="77777777" w:rsidR="00923437" w:rsidRDefault="00923437" w:rsidP="000249E0">
      <w:pPr>
        <w:jc w:val="left"/>
      </w:pPr>
      <w:r>
        <w:rPr>
          <w:rStyle w:val="Kommentarzeichen"/>
        </w:rPr>
        <w:annotationRef/>
      </w:r>
      <w:r>
        <w:rPr>
          <w:sz w:val="20"/>
          <w:szCs w:val="20"/>
        </w:rPr>
        <w:t>Beide Bilder aktualisieren mit neuer SS-Berechnung</w:t>
      </w:r>
    </w:p>
  </w:comment>
  <w:comment w:id="2696" w:author="Sören Weinrich" w:date="2025-04-26T21:55:00Z" w:initials="SW">
    <w:p w14:paraId="1E18F19A" w14:textId="0F0FC378" w:rsidR="00923437" w:rsidRDefault="00923437" w:rsidP="007A2D0C">
      <w:pPr>
        <w:pStyle w:val="Kommentartext"/>
        <w:ind w:firstLine="0"/>
        <w:jc w:val="left"/>
      </w:pPr>
      <w:r>
        <w:rPr>
          <w:rStyle w:val="Kommentarzeichen"/>
        </w:rPr>
        <w:annotationRef/>
      </w:r>
      <w:r>
        <w:t>Bei den anderen Abbildungen (4 und 6) gehst Du nicht auf Teilabbildungen (1st, 2nd etc.) ein. Ich würde die Systematik bei den Bildunterschriften für alle Abbildungen gleich machen und die Teilabbildungen hier nicht im Detail diskutieren. Durch die entsprechenden Achsenbeschriftungen sollte die Zuordnung ja eindeutig sein...</w:t>
      </w:r>
    </w:p>
  </w:comment>
  <w:comment w:id="2784" w:author="Sören Weinrich" w:date="2025-04-26T21:45:00Z" w:initials="SW">
    <w:p w14:paraId="5108B8D6" w14:textId="2D329D0E" w:rsidR="00923437" w:rsidRDefault="00923437" w:rsidP="0025752D">
      <w:pPr>
        <w:pStyle w:val="Kommentartext"/>
        <w:ind w:firstLine="0"/>
        <w:jc w:val="left"/>
      </w:pPr>
      <w:r>
        <w:rPr>
          <w:rStyle w:val="Kommentarzeichen"/>
        </w:rPr>
        <w:annotationRef/>
      </w:r>
      <w:r>
        <w:t>Siehe oben: Bitte V_{g,tank} in V_{GS} umbenennen</w:t>
      </w:r>
    </w:p>
  </w:comment>
  <w:comment w:id="2825" w:author="Sören Weinrich" w:date="2025-04-26T22:20:00Z" w:initials="SW">
    <w:p w14:paraId="443D570B" w14:textId="77777777" w:rsidR="00923437" w:rsidRDefault="00923437" w:rsidP="00AD5ACF">
      <w:pPr>
        <w:pStyle w:val="Kommentartext"/>
        <w:ind w:firstLine="0"/>
        <w:jc w:val="left"/>
      </w:pPr>
      <w:r>
        <w:rPr>
          <w:rStyle w:val="Kommentarzeichen"/>
        </w:rPr>
        <w:annotationRef/>
      </w:r>
      <w:r>
        <w:t xml:space="preserve">Gute Idee! Ich würde irgendwie noch ein paar Verbindungspfeile zwischen den einzelnen Blöcken einfügen, sodass auch ein bisschen deutlich wird, wie das Gesamtsystem funktioniert bzw. simulierte und geregelt wurde. </w:t>
      </w:r>
    </w:p>
    <w:p w14:paraId="004118E4" w14:textId="77777777" w:rsidR="00923437" w:rsidRDefault="00923437" w:rsidP="00AD5ACF">
      <w:pPr>
        <w:pStyle w:val="Kommentartext"/>
        <w:ind w:firstLine="0"/>
        <w:jc w:val="left"/>
      </w:pPr>
    </w:p>
    <w:p w14:paraId="518687D0" w14:textId="77777777" w:rsidR="00923437" w:rsidRDefault="00923437" w:rsidP="00AD5ACF">
      <w:pPr>
        <w:pStyle w:val="Kommentartext"/>
        <w:ind w:firstLine="0"/>
        <w:jc w:val="left"/>
      </w:pPr>
      <w:r>
        <w:t xml:space="preserve">Am Ende würde ich probieren eine vereinfachte Abbildung von Fig. 1a zu erstellen. </w:t>
      </w:r>
    </w:p>
  </w:comment>
  <w:comment w:id="2829" w:author="Sören Weinrich" w:date="2025-04-27T14:53:00Z" w:initials="SW">
    <w:p w14:paraId="5450CAA8" w14:textId="77777777" w:rsidR="00923437" w:rsidRDefault="00923437" w:rsidP="00476C22">
      <w:pPr>
        <w:pStyle w:val="Kommentartext"/>
        <w:ind w:firstLine="0"/>
        <w:jc w:val="left"/>
      </w:pPr>
      <w:r>
        <w:rPr>
          <w:rStyle w:val="Kommentarzeichen"/>
        </w:rPr>
        <w:annotationRef/>
      </w:r>
      <w:r>
        <w:t>Ich würde ggf. noch eine Fußnote ergänzen, wie die Eingangskonzentration bestimmt wurden (also z. B. mithilfe von Gleichung X und den DBFZ Analysen in Tabelle Y)….</w:t>
      </w:r>
    </w:p>
  </w:comment>
  <w:comment w:id="2873" w:author="Sören Weinrich" w:date="2025-04-27T14:58:00Z" w:initials="SW">
    <w:p w14:paraId="561B3BBF" w14:textId="77777777" w:rsidR="00923437" w:rsidRDefault="00923437" w:rsidP="00A0772F">
      <w:pPr>
        <w:pStyle w:val="Kommentartext"/>
        <w:ind w:firstLine="0"/>
        <w:jc w:val="left"/>
      </w:pPr>
      <w:r>
        <w:rPr>
          <w:rStyle w:val="Kommentarzeichen"/>
        </w:rPr>
        <w:annotationRef/>
      </w:r>
      <w:r>
        <w:t>Woher kommen diese Eingangskonzentrationen? Von Weißbach oder sind das auch DBFZ-Analysen?</w:t>
      </w:r>
    </w:p>
  </w:comment>
  <w:comment w:id="2874" w:author="Simon Hellmann" w:date="2025-06-08T22:05:00Z" w:initials="SH">
    <w:p w14:paraId="25E26C50" w14:textId="77777777" w:rsidR="00923437" w:rsidRDefault="00923437" w:rsidP="00012E20">
      <w:pPr>
        <w:jc w:val="left"/>
      </w:pPr>
      <w:r>
        <w:rPr>
          <w:rStyle w:val="Kommentarzeichen"/>
        </w:rPr>
        <w:annotationRef/>
      </w:r>
      <w:r>
        <w:rPr>
          <w:sz w:val="20"/>
          <w:szCs w:val="20"/>
        </w:rPr>
        <w:t xml:space="preserve">Ehrlich gesagt kann ich auch nicht ganz nachvollziehen, woher ich die genommen hab, als ich sie Julius gab…Ich hab mich damals ziemlich intensiv mit Labor-Messwertem vom DBFZ auseinander gesetzt. Dummerweise habe ich damals nicht gut dokumentiert, welche BK-Nummern ich hierfür herangezogen habe. Die </w:t>
      </w:r>
      <w:r>
        <w:rPr>
          <w:sz w:val="20"/>
          <w:szCs w:val="20"/>
        </w:rPr>
        <w:t>werte basieren aber auf DBFZ-Messwerten</w:t>
      </w:r>
    </w:p>
  </w:comment>
  <w:comment w:id="3102" w:author="Sören Weinrich" w:date="2025-04-27T14:57:00Z" w:initials="SW">
    <w:p w14:paraId="3B677983" w14:textId="30789F7F" w:rsidR="00923437" w:rsidRDefault="00923437" w:rsidP="00476C22">
      <w:pPr>
        <w:pStyle w:val="Kommentartext"/>
        <w:ind w:firstLine="0"/>
        <w:jc w:val="left"/>
      </w:pPr>
      <w:r>
        <w:rPr>
          <w:rStyle w:val="Kommentarzeichen"/>
        </w:rPr>
        <w:annotationRef/>
      </w:r>
      <w:r>
        <w:t>Woher hast Du die Eingangskonzentrationen für diese Zustände?</w:t>
      </w:r>
    </w:p>
  </w:comment>
  <w:comment w:id="3103" w:author="Simon Hellmann" w:date="2025-06-08T22:19:00Z" w:initials="SH">
    <w:p w14:paraId="28E29D30" w14:textId="77777777" w:rsidR="00923437" w:rsidRDefault="00923437" w:rsidP="00012E20">
      <w:pPr>
        <w:jc w:val="left"/>
      </w:pPr>
      <w:r>
        <w:rPr>
          <w:rStyle w:val="Kommentarzeichen"/>
        </w:rPr>
        <w:annotationRef/>
      </w:r>
      <w:r>
        <w:rPr>
          <w:sz w:val="20"/>
          <w:szCs w:val="20"/>
        </w:rPr>
        <w:t xml:space="preserve">Félix hatte mir damals mitgeteilt, dass er für mikrobielle Biomasse 0,1% der Makronährstoffe ansetzt und diese dann 95/5 auf </w:t>
      </w:r>
      <w:r>
        <w:rPr>
          <w:sz w:val="20"/>
          <w:szCs w:val="20"/>
        </w:rPr>
        <w:t>X_bac und X_ac aufteilt. Das habe ich damals übernommen und seitdem so gelassen. In jetzigem code mache ich das aber nicht mehr.</w:t>
      </w:r>
    </w:p>
  </w:comment>
  <w:comment w:id="3131" w:author="Sören Weinrich" w:date="2025-04-27T14:58:00Z" w:initials="SW">
    <w:p w14:paraId="4A7ECE16" w14:textId="7C7C2A68" w:rsidR="00923437" w:rsidRDefault="00923437" w:rsidP="00476C22">
      <w:pPr>
        <w:pStyle w:val="Kommentartext"/>
        <w:ind w:firstLine="0"/>
        <w:jc w:val="left"/>
      </w:pPr>
      <w:r>
        <w:rPr>
          <w:rStyle w:val="Kommentarzeichen"/>
        </w:rPr>
        <w:annotationRef/>
      </w:r>
      <w:r>
        <w:t>Woher hast Du die Eingangskonzentrationen für diese Zustände?</w:t>
      </w:r>
    </w:p>
  </w:comment>
  <w:comment w:id="3132" w:author="Simon Hellmann" w:date="2025-06-08T22:20:00Z" w:initials="SH">
    <w:p w14:paraId="78B68FF3" w14:textId="77777777" w:rsidR="00923437" w:rsidRDefault="00923437" w:rsidP="00012E20">
      <w:pPr>
        <w:jc w:val="left"/>
      </w:pPr>
      <w:r>
        <w:rPr>
          <w:rStyle w:val="Kommentarzeichen"/>
        </w:rPr>
        <w:annotationRef/>
      </w:r>
      <w:r>
        <w:rPr>
          <w:sz w:val="20"/>
          <w:szCs w:val="20"/>
        </w:rPr>
        <w:t>s.o.</w:t>
      </w:r>
    </w:p>
  </w:comment>
  <w:comment w:id="3185" w:author="Sören Weinrich" w:date="2025-04-27T15:00:00Z" w:initials="SW">
    <w:p w14:paraId="2C36C8E2" w14:textId="35150044" w:rsidR="00923437" w:rsidRDefault="00923437" w:rsidP="00A0772F">
      <w:pPr>
        <w:pStyle w:val="Kommentartext"/>
        <w:ind w:firstLine="0"/>
        <w:jc w:val="left"/>
      </w:pPr>
      <w:r>
        <w:rPr>
          <w:rStyle w:val="Kommentarzeichen"/>
        </w:rPr>
        <w:annotationRef/>
      </w:r>
      <w:r>
        <w:t>Wie wird dieser Wert berechnet? Bist du hier auf den Unterschied zur normalen ADM1-Implementation eingegangen bzw. ist das nachvollziehbar wie dieser Zustand nun definiert ist?</w:t>
      </w:r>
    </w:p>
  </w:comment>
  <w:comment w:id="3186" w:author="Simon Hellmann" w:date="2025-06-08T22:22:00Z" w:initials="SH">
    <w:p w14:paraId="3F9A7923" w14:textId="77777777" w:rsidR="00923437" w:rsidRDefault="00923437" w:rsidP="00012E20">
      <w:pPr>
        <w:jc w:val="left"/>
      </w:pPr>
      <w:r>
        <w:rPr>
          <w:rStyle w:val="Kommentarzeichen"/>
        </w:rPr>
        <w:annotationRef/>
      </w:r>
      <w:r>
        <w:rPr>
          <w:sz w:val="20"/>
          <w:szCs w:val="20"/>
        </w:rPr>
        <w:t>Siehe Fußnote e</w:t>
      </w:r>
    </w:p>
  </w:comment>
  <w:comment w:id="3283" w:author="Sören Weinrich" w:date="2025-04-27T15:00:00Z" w:initials="SW">
    <w:p w14:paraId="1501B1C5" w14:textId="5A4EA0C9" w:rsidR="00923437" w:rsidRDefault="00923437" w:rsidP="00A0772F">
      <w:pPr>
        <w:pStyle w:val="Kommentartext"/>
        <w:ind w:firstLine="0"/>
        <w:jc w:val="left"/>
      </w:pPr>
      <w:r>
        <w:rPr>
          <w:rStyle w:val="Kommentarzeichen"/>
        </w:rPr>
        <w:annotationRef/>
      </w:r>
      <w:r>
        <w:t>Auch hier wäre es interessant zu wissen, wie diese Konzentration bestimmt wurden? Vermutlich ja über den pH-Wert und die IN-Konzentration, oder?</w:t>
      </w:r>
    </w:p>
  </w:comment>
  <w:comment w:id="3284" w:author="Simon Hellmann" w:date="2025-06-08T22:25:00Z" w:initials="SH">
    <w:p w14:paraId="23E62779" w14:textId="77777777" w:rsidR="00923437" w:rsidRDefault="00923437" w:rsidP="00CE3FC5">
      <w:pPr>
        <w:jc w:val="left"/>
      </w:pPr>
      <w:r>
        <w:rPr>
          <w:rStyle w:val="Kommentarzeichen"/>
        </w:rPr>
        <w:annotationRef/>
      </w:r>
      <w:r>
        <w:rPr>
          <w:sz w:val="20"/>
          <w:szCs w:val="20"/>
        </w:rPr>
        <w:t>Siehe Fußnote f</w:t>
      </w:r>
    </w:p>
  </w:comment>
  <w:comment w:id="3439" w:author="Sören Weinrich" w:date="2025-04-27T14:56:00Z" w:initials="SW">
    <w:p w14:paraId="236D76D7" w14:textId="0EBC78B8" w:rsidR="00923437" w:rsidRDefault="00923437" w:rsidP="00476C22">
      <w:pPr>
        <w:pStyle w:val="Kommentartext"/>
        <w:ind w:firstLine="0"/>
        <w:jc w:val="left"/>
      </w:pPr>
      <w:r>
        <w:rPr>
          <w:rStyle w:val="Kommentarzeichen"/>
        </w:rPr>
        <w:annotationRef/>
      </w:r>
      <w:r>
        <w:t>Das ist nicht ganz klar. Der pH-Wert tauch ja nicht direkt in der Tabelle auf. Ich würde die Tabelle weitestgehend selbsterklärend erstellen. Vermutlich meinst Du ja, das die Konzentration der Ionen auf Basis des pH-Werts abgeschätzt wurden oder?</w:t>
      </w:r>
    </w:p>
  </w:comment>
  <w:comment w:id="3440" w:author="Simon Hellmann" w:date="2025-06-08T22:25:00Z" w:initials="SH">
    <w:p w14:paraId="3E467487" w14:textId="77777777" w:rsidR="00923437" w:rsidRDefault="00923437" w:rsidP="00CE3FC5">
      <w:pPr>
        <w:jc w:val="left"/>
      </w:pPr>
      <w:r>
        <w:rPr>
          <w:rStyle w:val="Kommentarzeichen"/>
        </w:rPr>
        <w:annotationRef/>
      </w:r>
      <w:r>
        <w:rPr>
          <w:sz w:val="20"/>
          <w:szCs w:val="20"/>
        </w:rPr>
        <w:t>Genau, hab den pH jetzt nachgetragen</w:t>
      </w:r>
    </w:p>
  </w:comment>
  <w:comment w:id="3447" w:author="Sören Weinrich" w:date="2025-04-27T14:53:00Z" w:initials="SW">
    <w:p w14:paraId="4AD95A9E" w14:textId="77777777" w:rsidR="00923437" w:rsidRDefault="00923437" w:rsidP="00CD7403">
      <w:pPr>
        <w:pStyle w:val="Kommentartext"/>
        <w:ind w:firstLine="0"/>
        <w:jc w:val="left"/>
      </w:pPr>
      <w:r>
        <w:rPr>
          <w:rStyle w:val="Kommentarzeichen"/>
        </w:rPr>
        <w:annotationRef/>
      </w:r>
      <w:r>
        <w:t>Ich würde ggf. noch eine Fußnote ergänzen, wie die Eingangskonzentration bestimmt wurden (also z. B. mithilfe von Gleichung X und den DBFZ Analysen in Tabelle Y)….</w:t>
      </w:r>
    </w:p>
  </w:comment>
  <w:comment w:id="3524" w:author="Sören Weinrich" w:date="2025-04-27T14:58:00Z" w:initials="SW">
    <w:p w14:paraId="7EDAFDF1" w14:textId="77777777" w:rsidR="00923437" w:rsidRDefault="00923437" w:rsidP="00A0772F">
      <w:pPr>
        <w:pStyle w:val="Kommentartext"/>
        <w:ind w:firstLine="0"/>
        <w:jc w:val="left"/>
      </w:pPr>
      <w:r>
        <w:rPr>
          <w:rStyle w:val="Kommentarzeichen"/>
        </w:rPr>
        <w:annotationRef/>
      </w:r>
      <w:r>
        <w:t>Woher kommen diese Eingangskonzentrationen? Von Weißbach oder sind das auch DBFZ-Analysen?</w:t>
      </w:r>
    </w:p>
  </w:comment>
  <w:comment w:id="3525" w:author="Simon Hellmann" w:date="2025-06-08T22:05:00Z" w:initials="SH">
    <w:p w14:paraId="324D154A" w14:textId="77777777" w:rsidR="00014D8F" w:rsidRDefault="00923437" w:rsidP="00014D8F">
      <w:pPr>
        <w:jc w:val="left"/>
      </w:pPr>
      <w:r>
        <w:rPr>
          <w:rStyle w:val="Kommentarzeichen"/>
        </w:rPr>
        <w:annotationRef/>
      </w:r>
      <w:r w:rsidR="00014D8F">
        <w:rPr>
          <w:sz w:val="20"/>
          <w:szCs w:val="20"/>
        </w:rPr>
        <w:t>Ehrlich gesagt kann ich auch nicht mehr ganz nachvollziehen, woher ich die genommen hab, als ich sie Julius gab…Ich hab mich damals ziemlich intensiv mit Labor-Messwertem vom DBFZ auseinander gesetzt. Dummerweise habe ich damals nicht gut dokumentiert, welche BK-Nummern ich hierfür herangezogen habe. Die werte basieren aber definitiv auf DBFZ-Messwerten</w:t>
      </w:r>
    </w:p>
  </w:comment>
  <w:comment w:id="3816" w:author="Sören Weinrich" w:date="2025-04-27T14:57:00Z" w:initials="SW">
    <w:p w14:paraId="6E0182A9" w14:textId="32559A0A" w:rsidR="00923437" w:rsidRDefault="00923437" w:rsidP="00476C22">
      <w:pPr>
        <w:pStyle w:val="Kommentartext"/>
        <w:ind w:firstLine="0"/>
        <w:jc w:val="left"/>
      </w:pPr>
      <w:r>
        <w:rPr>
          <w:rStyle w:val="Kommentarzeichen"/>
        </w:rPr>
        <w:annotationRef/>
      </w:r>
      <w:r>
        <w:t>Woher hast Du die Eingangskonzentrationen für diese Zustände?</w:t>
      </w:r>
    </w:p>
  </w:comment>
  <w:comment w:id="3817" w:author="Simon Hellmann" w:date="2025-06-08T22:19:00Z" w:initials="SH">
    <w:p w14:paraId="4AFE88CD" w14:textId="77777777" w:rsidR="00014D8F" w:rsidRDefault="00923437" w:rsidP="00014D8F">
      <w:pPr>
        <w:jc w:val="left"/>
      </w:pPr>
      <w:r>
        <w:rPr>
          <w:rStyle w:val="Kommentarzeichen"/>
        </w:rPr>
        <w:annotationRef/>
      </w:r>
      <w:r w:rsidR="00014D8F">
        <w:rPr>
          <w:sz w:val="20"/>
          <w:szCs w:val="20"/>
        </w:rPr>
        <w:t>Félix hatte mir damals mitgeteilt, dass er für mikrobielle Biomasse 0,1% der Makronährstoffe ansetzt und diese dann 95/5 auf X_bac und X_ac aufteilt. Das habe ich damals übernommen und seitdem so gelassen, deswegen zitiere ich Félix auch. In der Zukunft werde ich das nicht mehr machen.</w:t>
      </w:r>
    </w:p>
  </w:comment>
  <w:comment w:id="3852" w:author="Sören Weinrich" w:date="2025-04-27T14:58:00Z" w:initials="SW">
    <w:p w14:paraId="36CB15DF" w14:textId="2FFA534A" w:rsidR="00923437" w:rsidRDefault="00923437" w:rsidP="00476C22">
      <w:pPr>
        <w:pStyle w:val="Kommentartext"/>
        <w:ind w:firstLine="0"/>
        <w:jc w:val="left"/>
      </w:pPr>
      <w:r>
        <w:rPr>
          <w:rStyle w:val="Kommentarzeichen"/>
        </w:rPr>
        <w:annotationRef/>
      </w:r>
      <w:r>
        <w:t>Woher hast Du die Eingangskonzentrationen für diese Zustände?</w:t>
      </w:r>
    </w:p>
  </w:comment>
  <w:comment w:id="3853" w:author="Simon Hellmann" w:date="2025-06-08T22:20:00Z" w:initials="SH">
    <w:p w14:paraId="2812E481" w14:textId="77777777" w:rsidR="00923437" w:rsidRDefault="00923437" w:rsidP="00012E20">
      <w:pPr>
        <w:jc w:val="left"/>
      </w:pPr>
      <w:r>
        <w:rPr>
          <w:rStyle w:val="Kommentarzeichen"/>
        </w:rPr>
        <w:annotationRef/>
      </w:r>
      <w:r>
        <w:rPr>
          <w:sz w:val="20"/>
          <w:szCs w:val="20"/>
        </w:rPr>
        <w:t>s.o.</w:t>
      </w:r>
    </w:p>
  </w:comment>
  <w:comment w:id="3920" w:author="Sören Weinrich" w:date="2025-04-27T15:00:00Z" w:initials="SW">
    <w:p w14:paraId="516E6548" w14:textId="77777777" w:rsidR="00923437" w:rsidRDefault="00923437" w:rsidP="00A0772F">
      <w:pPr>
        <w:pStyle w:val="Kommentartext"/>
        <w:ind w:firstLine="0"/>
        <w:jc w:val="left"/>
      </w:pPr>
      <w:r>
        <w:rPr>
          <w:rStyle w:val="Kommentarzeichen"/>
        </w:rPr>
        <w:annotationRef/>
      </w:r>
      <w:r>
        <w:t>Wie wird dieser Wert berechnet? Bist du hier auf den Unterschied zur normalen ADM1-Implementation eingegangen bzw. ist das nachvollziehbar wie dieser Zustand nun definiert ist?</w:t>
      </w:r>
    </w:p>
  </w:comment>
  <w:comment w:id="3921" w:author="Simon Hellmann" w:date="2025-06-08T22:22:00Z" w:initials="SH">
    <w:p w14:paraId="133066E8" w14:textId="057BD31C" w:rsidR="00923437" w:rsidRDefault="00923437" w:rsidP="00012E20">
      <w:pPr>
        <w:jc w:val="left"/>
      </w:pPr>
      <w:r>
        <w:rPr>
          <w:rStyle w:val="Kommentarzeichen"/>
        </w:rPr>
        <w:annotationRef/>
      </w:r>
      <w:r>
        <w:rPr>
          <w:sz w:val="20"/>
          <w:szCs w:val="20"/>
        </w:rPr>
        <w:t>Siehe Fußnote f</w:t>
      </w:r>
    </w:p>
  </w:comment>
  <w:comment w:id="4045" w:author="Sören Weinrich" w:date="2025-04-27T15:00:00Z" w:initials="SW">
    <w:p w14:paraId="1388BB37" w14:textId="77777777" w:rsidR="00923437" w:rsidRDefault="00923437" w:rsidP="00A0772F">
      <w:pPr>
        <w:pStyle w:val="Kommentartext"/>
        <w:ind w:firstLine="0"/>
        <w:jc w:val="left"/>
      </w:pPr>
      <w:r>
        <w:rPr>
          <w:rStyle w:val="Kommentarzeichen"/>
        </w:rPr>
        <w:annotationRef/>
      </w:r>
      <w:r>
        <w:t>Auch hier wäre es interessant zu wissen, wie diese Konzentration bestimmt wurden? Vermutlich ja über den pH-Wert und die IN-Konzentration, oder?</w:t>
      </w:r>
    </w:p>
  </w:comment>
  <w:comment w:id="4046" w:author="Simon Hellmann" w:date="2025-06-08T22:25:00Z" w:initials="SH">
    <w:p w14:paraId="7F82E326" w14:textId="1D79848B" w:rsidR="00923437" w:rsidRDefault="00923437" w:rsidP="00CE3FC5">
      <w:pPr>
        <w:jc w:val="left"/>
      </w:pPr>
      <w:r>
        <w:rPr>
          <w:rStyle w:val="Kommentarzeichen"/>
        </w:rPr>
        <w:annotationRef/>
      </w:r>
      <w:r>
        <w:rPr>
          <w:sz w:val="20"/>
          <w:szCs w:val="20"/>
        </w:rPr>
        <w:t>Siehe Fußnote g</w:t>
      </w:r>
    </w:p>
  </w:comment>
  <w:comment w:id="4322" w:author="Sören Weinrich" w:date="2025-04-25T16:23:00Z" w:initials="SW">
    <w:p w14:paraId="2D2D129A" w14:textId="55529726" w:rsidR="00923437" w:rsidRDefault="00923437" w:rsidP="0056039A">
      <w:pPr>
        <w:pStyle w:val="Kommentartext"/>
        <w:ind w:firstLine="0"/>
        <w:jc w:val="left"/>
      </w:pPr>
      <w:r>
        <w:rPr>
          <w:rStyle w:val="Kommentarzeichen"/>
        </w:rPr>
        <w:annotationRef/>
      </w:r>
      <w:r>
        <w:t xml:space="preserve">Ich würde die Simulationen 1 und 2 umdrehen. Die erste Simulation sollten die Nominalwerte darstellen und die zweite die geänderte (erhöhte) Konzentrationen bzw. Gasproduktion. Vielleicht kannst Du auch die Legende entsprechend anpassen, dass sofort klar ist was „nom“ und was „+1 SD“ ist. </w:t>
      </w:r>
    </w:p>
  </w:comment>
  <w:comment w:id="4323" w:author="Simon Hellmann" w:date="2025-06-08T22:28:00Z" w:initials="SH">
    <w:p w14:paraId="4015E086" w14:textId="77777777" w:rsidR="00923437" w:rsidRDefault="00923437" w:rsidP="000D058E">
      <w:pPr>
        <w:jc w:val="left"/>
      </w:pPr>
      <w:r>
        <w:rPr>
          <w:rStyle w:val="Kommentarzeichen"/>
        </w:rPr>
        <w:annotationRef/>
      </w:r>
      <w:r>
        <w:rPr>
          <w:sz w:val="20"/>
          <w:szCs w:val="20"/>
        </w:rPr>
        <w:t xml:space="preserve">Gebe dir recht, dass das auf den ersten Blick </w:t>
      </w:r>
      <w:r>
        <w:rPr>
          <w:sz w:val="20"/>
          <w:szCs w:val="20"/>
        </w:rPr>
        <w:t xml:space="preserve">unintuitiv ist. Ich hab das aber absichtlich so gemacht, damit wir in Fig. 1d den extra-Block für simulator 2 darstellen können, ohne den Estimator-Block zu ändern. So ist es auch implementiert.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0BF024" w15:done="0"/>
  <w15:commentEx w15:paraId="777C0C83" w15:done="1"/>
  <w15:commentEx w15:paraId="0E46D6FF" w15:done="1"/>
  <w15:commentEx w15:paraId="3EE5E3C1" w15:done="1"/>
  <w15:commentEx w15:paraId="234A1676" w15:done="1"/>
  <w15:commentEx w15:paraId="33616115" w15:done="1"/>
  <w15:commentEx w15:paraId="7D53C282" w15:done="1"/>
  <w15:commentEx w15:paraId="1836B1F3" w15:done="1"/>
  <w15:commentEx w15:paraId="4DF98FE7" w15:done="1"/>
  <w15:commentEx w15:paraId="1DF72B50" w15:done="1"/>
  <w15:commentEx w15:paraId="792079E0" w15:done="1"/>
  <w15:commentEx w15:paraId="38B926F0" w15:done="1"/>
  <w15:commentEx w15:paraId="3678AB3C" w15:done="0"/>
  <w15:commentEx w15:paraId="5F0BA5F4" w15:done="1"/>
  <w15:commentEx w15:paraId="2012F05D" w15:done="1"/>
  <w15:commentEx w15:paraId="66458DEE" w15:done="1"/>
  <w15:commentEx w15:paraId="5C2C1AF8" w15:done="0"/>
  <w15:commentEx w15:paraId="3981CC57" w15:done="0"/>
  <w15:commentEx w15:paraId="21414A39" w15:done="0"/>
  <w15:commentEx w15:paraId="2E2FAFA0" w15:paraIdParent="21414A39" w15:done="0"/>
  <w15:commentEx w15:paraId="4EED237F" w15:done="1"/>
  <w15:commentEx w15:paraId="7444F067" w15:done="1"/>
  <w15:commentEx w15:paraId="5A53742C" w15:done="1"/>
  <w15:commentEx w15:paraId="3C3CDEDA" w15:done="0"/>
  <w15:commentEx w15:paraId="7A4579D4" w15:done="1"/>
  <w15:commentEx w15:paraId="6D23E174" w15:done="0"/>
  <w15:commentEx w15:paraId="1C3514C1" w15:paraIdParent="6D23E174" w15:done="0"/>
  <w15:commentEx w15:paraId="61025C5C" w15:paraIdParent="6D23E174" w15:done="0"/>
  <w15:commentEx w15:paraId="79AEB132" w15:done="0"/>
  <w15:commentEx w15:paraId="5D53A0DE" w15:done="1"/>
  <w15:commentEx w15:paraId="473DF657" w15:done="1"/>
  <w15:commentEx w15:paraId="2D2C7ED4" w15:done="1"/>
  <w15:commentEx w15:paraId="0AF164AD" w15:done="1"/>
  <w15:commentEx w15:paraId="6E18CB2A" w15:done="0"/>
  <w15:commentEx w15:paraId="23303EF9" w15:paraIdParent="6E18CB2A" w15:done="0"/>
  <w15:commentEx w15:paraId="3D1BCC3E" w15:done="1"/>
  <w15:commentEx w15:paraId="071CBC0F" w15:done="0"/>
  <w15:commentEx w15:paraId="59530158" w15:paraIdParent="071CBC0F" w15:done="0"/>
  <w15:commentEx w15:paraId="0B27DD7D" w15:done="1"/>
  <w15:commentEx w15:paraId="087BADC0" w15:paraIdParent="0B27DD7D" w15:done="1"/>
  <w15:commentEx w15:paraId="58FEBF18" w15:done="0"/>
  <w15:commentEx w15:paraId="17E0EDDE" w15:paraIdParent="58FEBF18" w15:done="0"/>
  <w15:commentEx w15:paraId="391BF742" w15:done="1"/>
  <w15:commentEx w15:paraId="4111C76C" w15:paraIdParent="391BF742" w15:done="1"/>
  <w15:commentEx w15:paraId="42D819B1" w15:done="1"/>
  <w15:commentEx w15:paraId="2CB65E1D" w15:done="1"/>
  <w15:commentEx w15:paraId="7BDD584C" w15:done="1"/>
  <w15:commentEx w15:paraId="4DD259AB" w15:done="0"/>
  <w15:commentEx w15:paraId="4453DB78" w15:done="1"/>
  <w15:commentEx w15:paraId="609A935B" w15:done="0"/>
  <w15:commentEx w15:paraId="7629E686" w15:done="0"/>
  <w15:commentEx w15:paraId="407D9086" w15:paraIdParent="7629E686" w15:done="0"/>
  <w15:commentEx w15:paraId="21E20C9D" w15:done="0"/>
  <w15:commentEx w15:paraId="24A54B78" w15:done="0"/>
  <w15:commentEx w15:paraId="6D4684CD" w15:paraIdParent="24A54B78" w15:done="0"/>
  <w15:commentEx w15:paraId="65E18789" w15:done="0"/>
  <w15:commentEx w15:paraId="30C12D30" w15:paraIdParent="65E18789" w15:done="0"/>
  <w15:commentEx w15:paraId="5CCB65A4" w15:done="1"/>
  <w15:commentEx w15:paraId="7E91958E" w15:paraIdParent="5CCB65A4" w15:done="1"/>
  <w15:commentEx w15:paraId="1869B5CE" w15:done="1"/>
  <w15:commentEx w15:paraId="2BCEBADB" w15:done="1"/>
  <w15:commentEx w15:paraId="26AD0D84" w15:done="0"/>
  <w15:commentEx w15:paraId="5B47AA28" w15:paraIdParent="26AD0D84" w15:done="0"/>
  <w15:commentEx w15:paraId="380C5FDB" w15:done="1"/>
  <w15:commentEx w15:paraId="78EC42F4" w15:done="1"/>
  <w15:commentEx w15:paraId="5565478D" w15:done="0"/>
  <w15:commentEx w15:paraId="428C4F95" w15:paraIdParent="5565478D" w15:done="0"/>
  <w15:commentEx w15:paraId="575F8199" w15:paraIdParent="5565478D" w15:done="0"/>
  <w15:commentEx w15:paraId="11806162" w15:done="0"/>
  <w15:commentEx w15:paraId="4CDD1883" w15:done="0"/>
  <w15:commentEx w15:paraId="541FE511" w15:done="0"/>
  <w15:commentEx w15:paraId="71EEBA1A" w15:done="0"/>
  <w15:commentEx w15:paraId="53A4920D" w15:done="1"/>
  <w15:commentEx w15:paraId="633A9702" w15:done="1"/>
  <w15:commentEx w15:paraId="1983E0E3" w15:done="1"/>
  <w15:commentEx w15:paraId="0556A523" w15:done="0"/>
  <w15:commentEx w15:paraId="2ECDAC22" w15:done="1"/>
  <w15:commentEx w15:paraId="354CADC1" w15:done="0"/>
  <w15:commentEx w15:paraId="47F8E248" w15:done="0"/>
  <w15:commentEx w15:paraId="4F666443" w15:done="1"/>
  <w15:commentEx w15:paraId="1E18F19A" w15:done="1"/>
  <w15:commentEx w15:paraId="5108B8D6" w15:done="1"/>
  <w15:commentEx w15:paraId="518687D0" w15:done="1"/>
  <w15:commentEx w15:paraId="5450CAA8" w15:done="0"/>
  <w15:commentEx w15:paraId="561B3BBF" w15:done="0"/>
  <w15:commentEx w15:paraId="25E26C50" w15:paraIdParent="561B3BBF" w15:done="0"/>
  <w15:commentEx w15:paraId="3B677983" w15:done="0"/>
  <w15:commentEx w15:paraId="28E29D30" w15:paraIdParent="3B677983" w15:done="0"/>
  <w15:commentEx w15:paraId="4A7ECE16" w15:done="0"/>
  <w15:commentEx w15:paraId="78B68FF3" w15:paraIdParent="4A7ECE16" w15:done="0"/>
  <w15:commentEx w15:paraId="2C36C8E2" w15:done="0"/>
  <w15:commentEx w15:paraId="3F9A7923" w15:paraIdParent="2C36C8E2" w15:done="0"/>
  <w15:commentEx w15:paraId="1501B1C5" w15:done="0"/>
  <w15:commentEx w15:paraId="23E62779" w15:paraIdParent="1501B1C5" w15:done="0"/>
  <w15:commentEx w15:paraId="236D76D7" w15:done="0"/>
  <w15:commentEx w15:paraId="3E467487" w15:paraIdParent="236D76D7" w15:done="0"/>
  <w15:commentEx w15:paraId="4AD95A9E" w15:done="1"/>
  <w15:commentEx w15:paraId="7EDAFDF1" w15:done="0"/>
  <w15:commentEx w15:paraId="324D154A" w15:paraIdParent="7EDAFDF1" w15:done="0"/>
  <w15:commentEx w15:paraId="6E0182A9" w15:done="0"/>
  <w15:commentEx w15:paraId="4AFE88CD" w15:paraIdParent="6E0182A9" w15:done="0"/>
  <w15:commentEx w15:paraId="36CB15DF" w15:done="0"/>
  <w15:commentEx w15:paraId="2812E481" w15:paraIdParent="36CB15DF" w15:done="0"/>
  <w15:commentEx w15:paraId="516E6548" w15:done="0"/>
  <w15:commentEx w15:paraId="133066E8" w15:paraIdParent="516E6548" w15:done="0"/>
  <w15:commentEx w15:paraId="1388BB37" w15:done="0"/>
  <w15:commentEx w15:paraId="7F82E326" w15:paraIdParent="1388BB37" w15:done="0"/>
  <w15:commentEx w15:paraId="2D2D129A" w15:done="1"/>
  <w15:commentEx w15:paraId="4015E086" w15:paraIdParent="2D2D129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C4BF69" w16cex:dateUtc="2025-04-27T12:03:00Z"/>
  <w16cex:commentExtensible w16cex:durableId="2370D83D" w16cex:dateUtc="2025-04-27T11:56:00Z"/>
  <w16cex:commentExtensible w16cex:durableId="67EE16D3" w16cex:dateUtc="2025-04-27T12:02:00Z"/>
  <w16cex:commentExtensible w16cex:durableId="6A9FB6BB" w16cex:dateUtc="2025-04-25T07:35:00Z"/>
  <w16cex:commentExtensible w16cex:durableId="32340EE8" w16cex:dateUtc="2025-04-27T12:18:00Z"/>
  <w16cex:commentExtensible w16cex:durableId="1D3EEFA7" w16cex:dateUtc="2025-04-25T07:30:00Z"/>
  <w16cex:commentExtensible w16cex:durableId="18519C42" w16cex:dateUtc="2025-04-25T08:03:00Z"/>
  <w16cex:commentExtensible w16cex:durableId="61E26AF3" w16cex:dateUtc="2025-04-25T08:26:00Z"/>
  <w16cex:commentExtensible w16cex:durableId="00180CC2" w16cex:dateUtc="2025-04-25T11:23:00Z"/>
  <w16cex:commentExtensible w16cex:durableId="4658B3B7" w16cex:dateUtc="2025-04-27T12:30:00Z"/>
  <w16cex:commentExtensible w16cex:durableId="22BCB4C2" w16cex:dateUtc="2025-04-25T11:26:00Z"/>
  <w16cex:commentExtensible w16cex:durableId="7ECE9511" w16cex:dateUtc="2025-04-25T11:32:00Z"/>
  <w16cex:commentExtensible w16cex:durableId="62C40303" w16cex:dateUtc="2025-04-25T11:34:00Z"/>
  <w16cex:commentExtensible w16cex:durableId="470FF86F" w16cex:dateUtc="2025-04-25T11:36:00Z"/>
  <w16cex:commentExtensible w16cex:durableId="3EDE2B26" w16cex:dateUtc="2025-03-26T22:21:00Z"/>
  <w16cex:commentExtensible w16cex:durableId="7E5A6794" w16cex:dateUtc="2025-03-26T22:53:00Z"/>
  <w16cex:commentExtensible w16cex:durableId="5694F843" w16cex:dateUtc="2025-04-25T11:51:00Z"/>
  <w16cex:commentExtensible w16cex:durableId="5F96933D" w16cex:dateUtc="2025-04-25T11:59:00Z"/>
  <w16cex:commentExtensible w16cex:durableId="2A10D9A1" w16cex:dateUtc="2025-04-25T12:10:00Z"/>
  <w16cex:commentExtensible w16cex:durableId="253160BC" w16cex:dateUtc="2025-04-25T12:22:00Z"/>
  <w16cex:commentExtensible w16cex:durableId="2D0ED55F" w16cex:dateUtc="2025-04-25T12:25:00Z"/>
  <w16cex:commentExtensible w16cex:durableId="5EA3CBAF" w16cex:dateUtc="2025-02-04T16:42:00Z"/>
  <w16cex:commentExtensible w16cex:durableId="0BF42068" w16cex:dateUtc="2025-04-27T12:27:00Z"/>
  <w16cex:commentExtensible w16cex:durableId="631D2DD4" w16cex:dateUtc="2025-06-09T14:12:00Z"/>
  <w16cex:commentExtensible w16cex:durableId="06F8248C" w16cex:dateUtc="2025-04-25T12:30:00Z"/>
  <w16cex:commentExtensible w16cex:durableId="5290ECD4" w16cex:dateUtc="2025-04-25T12:31:00Z"/>
  <w16cex:commentExtensible w16cex:durableId="34EA6380" w16cex:dateUtc="2025-04-25T12:32:00Z"/>
  <w16cex:commentExtensible w16cex:durableId="4DD198D4" w16cex:dateUtc="2025-04-25T12:35:00Z"/>
  <w16cex:commentExtensible w16cex:durableId="4FB7AC10" w16cex:dateUtc="2025-04-25T12:36:00Z"/>
  <w16cex:commentExtensible w16cex:durableId="6C8CE9CE" w16cex:dateUtc="2025-04-25T14:16:00Z"/>
  <w16cex:commentExtensible w16cex:durableId="7077CC02" w16cex:dateUtc="2025-06-09T14:21:00Z"/>
  <w16cex:commentExtensible w16cex:durableId="0AA5DFBB" w16cex:dateUtc="2025-04-25T14:18:00Z"/>
  <w16cex:commentExtensible w16cex:durableId="6DF3E5AE" w16cex:dateUtc="2025-04-26T17:34:00Z"/>
  <w16cex:commentExtensible w16cex:durableId="273D833C" w16cex:dateUtc="2025-04-26T17:41:00Z"/>
  <w16cex:commentExtensible w16cex:durableId="6EFCF8D3" w16cex:dateUtc="2025-04-26T18:42:00Z"/>
  <w16cex:commentExtensible w16cex:durableId="095491E4" w16cex:dateUtc="2025-02-04T18:09:00Z"/>
  <w16cex:commentExtensible w16cex:durableId="66CCD8EF" w16cex:dateUtc="2025-04-26T18:04:00Z"/>
  <w16cex:commentExtensible w16cex:durableId="5E7708B2" w16cex:dateUtc="2025-04-26T18:05:00Z"/>
  <w16cex:commentExtensible w16cex:durableId="43D44F1D" w16cex:dateUtc="2025-04-26T18:20:00Z"/>
  <w16cex:commentExtensible w16cex:durableId="761F1CB2" w16cex:dateUtc="2025-04-26T19:02:00Z"/>
  <w16cex:commentExtensible w16cex:durableId="1537509F" w16cex:dateUtc="2025-04-26T19:06:00Z"/>
  <w16cex:commentExtensible w16cex:durableId="70B04A5C" w16cex:dateUtc="2025-04-26T19:07:00Z"/>
  <w16cex:commentExtensible w16cex:durableId="59C1250E" w16cex:dateUtc="2025-02-04T18:10:00Z"/>
  <w16cex:commentExtensible w16cex:durableId="28D189D5" w16cex:dateUtc="2025-04-26T19:04:00Z"/>
  <w16cex:commentExtensible w16cex:durableId="3E82C2E8" w16cex:dateUtc="2025-04-26T19:37:00Z"/>
  <w16cex:commentExtensible w16cex:durableId="7E7E724C" w16cex:dateUtc="2025-04-26T19:41:00Z"/>
  <w16cex:commentExtensible w16cex:durableId="229624FB" w16cex:dateUtc="2025-06-09T15:26:00Z"/>
  <w16cex:commentExtensible w16cex:durableId="6219E954" w16cex:dateUtc="2025-04-27T12:40:00Z"/>
  <w16cex:commentExtensible w16cex:durableId="36177E0A" w16cex:dateUtc="2025-04-27T12:42:00Z"/>
  <w16cex:commentExtensible w16cex:durableId="690B29F2" w16cex:dateUtc="2025-04-25T11:42:00Z"/>
  <w16cex:commentExtensible w16cex:durableId="668DD553" w16cex:dateUtc="2025-04-27T12:45:00Z"/>
  <w16cex:commentExtensible w16cex:durableId="4420A141" w16cex:dateUtc="2025-06-09T12:47:00Z"/>
  <w16cex:commentExtensible w16cex:durableId="55DBF2F0" w16cex:dateUtc="2025-04-27T12:47:00Z"/>
  <w16cex:commentExtensible w16cex:durableId="213818A6" w16cex:dateUtc="2025-04-25T11:58:00Z"/>
  <w16cex:commentExtensible w16cex:durableId="5CC2BECC" w16cex:dateUtc="2025-04-26T17:58:00Z"/>
  <w16cex:commentExtensible w16cex:durableId="2172184C" w16cex:dateUtc="2025-04-26T19:45:00Z"/>
  <w16cex:commentExtensible w16cex:durableId="3902C4E1" w16cex:dateUtc="2025-04-26T19:55:00Z"/>
  <w16cex:commentExtensible w16cex:durableId="48EE2AB0" w16cex:dateUtc="2025-04-26T19:53:00Z"/>
  <w16cex:commentExtensible w16cex:durableId="7D993B69" w16cex:dateUtc="2025-06-08T15:17:00Z"/>
  <w16cex:commentExtensible w16cex:durableId="6B85D3FE" w16cex:dateUtc="2025-04-26T19:55:00Z"/>
  <w16cex:commentExtensible w16cex:durableId="3DA78613" w16cex:dateUtc="2025-04-26T19:45:00Z"/>
  <w16cex:commentExtensible w16cex:durableId="487D877D" w16cex:dateUtc="2025-04-26T20:20:00Z"/>
  <w16cex:commentExtensible w16cex:durableId="131BFBB5" w16cex:dateUtc="2025-04-27T12:53:00Z"/>
  <w16cex:commentExtensible w16cex:durableId="21506E0C" w16cex:dateUtc="2025-04-27T12:58:00Z"/>
  <w16cex:commentExtensible w16cex:durableId="66C228EE" w16cex:dateUtc="2025-06-08T20:05:00Z"/>
  <w16cex:commentExtensible w16cex:durableId="397740EA" w16cex:dateUtc="2025-04-27T12:57:00Z"/>
  <w16cex:commentExtensible w16cex:durableId="35D17AF1" w16cex:dateUtc="2025-06-08T20:19:00Z"/>
  <w16cex:commentExtensible w16cex:durableId="720D7C6F" w16cex:dateUtc="2025-04-27T12:58:00Z"/>
  <w16cex:commentExtensible w16cex:durableId="1B80A598" w16cex:dateUtc="2025-06-08T20:20:00Z"/>
  <w16cex:commentExtensible w16cex:durableId="62540DA6" w16cex:dateUtc="2025-04-27T13:00:00Z"/>
  <w16cex:commentExtensible w16cex:durableId="57652785" w16cex:dateUtc="2025-06-08T20:22:00Z"/>
  <w16cex:commentExtensible w16cex:durableId="1C54C361" w16cex:dateUtc="2025-04-27T13:00:00Z"/>
  <w16cex:commentExtensible w16cex:durableId="3D5458F9" w16cex:dateUtc="2025-06-08T20:25:00Z"/>
  <w16cex:commentExtensible w16cex:durableId="5007A236" w16cex:dateUtc="2025-04-27T12:56:00Z"/>
  <w16cex:commentExtensible w16cex:durableId="7B79FB29" w16cex:dateUtc="2025-06-08T20:25:00Z"/>
  <w16cex:commentExtensible w16cex:durableId="2543B7B4" w16cex:dateUtc="2025-04-27T12:53:00Z"/>
  <w16cex:commentExtensible w16cex:durableId="6B7642F0" w16cex:dateUtc="2025-04-27T12:58:00Z"/>
  <w16cex:commentExtensible w16cex:durableId="4927CAC2" w16cex:dateUtc="2025-06-08T20:05:00Z"/>
  <w16cex:commentExtensible w16cex:durableId="64DC8B72" w16cex:dateUtc="2025-04-27T12:57:00Z"/>
  <w16cex:commentExtensible w16cex:durableId="7387675D" w16cex:dateUtc="2025-06-08T20:19:00Z"/>
  <w16cex:commentExtensible w16cex:durableId="3425DE6F" w16cex:dateUtc="2025-04-27T12:58:00Z"/>
  <w16cex:commentExtensible w16cex:durableId="73024E12" w16cex:dateUtc="2025-06-08T20:20:00Z"/>
  <w16cex:commentExtensible w16cex:durableId="0BC38CF8" w16cex:dateUtc="2025-04-27T13:00:00Z"/>
  <w16cex:commentExtensible w16cex:durableId="02200F6E" w16cex:dateUtc="2025-06-08T20:22:00Z"/>
  <w16cex:commentExtensible w16cex:durableId="06B624D1" w16cex:dateUtc="2025-04-27T13:00:00Z"/>
  <w16cex:commentExtensible w16cex:durableId="7AA585B1" w16cex:dateUtc="2025-06-08T20:25:00Z"/>
  <w16cex:commentExtensible w16cex:durableId="78CE1489" w16cex:dateUtc="2025-04-25T14:23:00Z"/>
  <w16cex:commentExtensible w16cex:durableId="78A7314E" w16cex:dateUtc="2025-06-08T2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0BF024" w16cid:durableId="79C4BF69"/>
  <w16cid:commentId w16cid:paraId="777C0C83" w16cid:durableId="2370D83D"/>
  <w16cid:commentId w16cid:paraId="0E46D6FF" w16cid:durableId="67EE16D3"/>
  <w16cid:commentId w16cid:paraId="3EE5E3C1" w16cid:durableId="6A9FB6BB"/>
  <w16cid:commentId w16cid:paraId="234A1676" w16cid:durableId="32340EE8"/>
  <w16cid:commentId w16cid:paraId="33616115" w16cid:durableId="1D3EEFA7"/>
  <w16cid:commentId w16cid:paraId="7D53C282" w16cid:durableId="18519C42"/>
  <w16cid:commentId w16cid:paraId="1836B1F3" w16cid:durableId="2B9E87AC"/>
  <w16cid:commentId w16cid:paraId="4DF98FE7" w16cid:durableId="61E26AF3"/>
  <w16cid:commentId w16cid:paraId="1DF72B50" w16cid:durableId="1DF72B50"/>
  <w16cid:commentId w16cid:paraId="792079E0" w16cid:durableId="00180CC2"/>
  <w16cid:commentId w16cid:paraId="38B926F0" w16cid:durableId="4658B3B7"/>
  <w16cid:commentId w16cid:paraId="3678AB3C" w16cid:durableId="22BCB4C2"/>
  <w16cid:commentId w16cid:paraId="5F0BA5F4" w16cid:durableId="7ECE9511"/>
  <w16cid:commentId w16cid:paraId="2012F05D" w16cid:durableId="62C40303"/>
  <w16cid:commentId w16cid:paraId="66458DEE" w16cid:durableId="470FF86F"/>
  <w16cid:commentId w16cid:paraId="5C2C1AF8" w16cid:durableId="3EDE2B26"/>
  <w16cid:commentId w16cid:paraId="3981CC57" w16cid:durableId="7E5A6794"/>
  <w16cid:commentId w16cid:paraId="21414A39" w16cid:durableId="5694F843"/>
  <w16cid:commentId w16cid:paraId="2E2FAFA0" w16cid:durableId="2BF2CB3D"/>
  <w16cid:commentId w16cid:paraId="4EED237F" w16cid:durableId="5F96933D"/>
  <w16cid:commentId w16cid:paraId="7444F067" w16cid:durableId="2A10D9A1"/>
  <w16cid:commentId w16cid:paraId="5A53742C" w16cid:durableId="2BBE274F"/>
  <w16cid:commentId w16cid:paraId="3C3CDEDA" w16cid:durableId="253160BC"/>
  <w16cid:commentId w16cid:paraId="7A4579D4" w16cid:durableId="2D0ED55F"/>
  <w16cid:commentId w16cid:paraId="6D23E174" w16cid:durableId="5EA3CBAF"/>
  <w16cid:commentId w16cid:paraId="1C3514C1" w16cid:durableId="0BF42068"/>
  <w16cid:commentId w16cid:paraId="61025C5C" w16cid:durableId="631D2DD4"/>
  <w16cid:commentId w16cid:paraId="79AEB132" w16cid:durableId="06F8248C"/>
  <w16cid:commentId w16cid:paraId="5D53A0DE" w16cid:durableId="5290ECD4"/>
  <w16cid:commentId w16cid:paraId="473DF657" w16cid:durableId="34EA6380"/>
  <w16cid:commentId w16cid:paraId="2D2C7ED4" w16cid:durableId="4DD198D4"/>
  <w16cid:commentId w16cid:paraId="0AF164AD" w16cid:durableId="4FB7AC10"/>
  <w16cid:commentId w16cid:paraId="6E18CB2A" w16cid:durableId="6C8CE9CE"/>
  <w16cid:commentId w16cid:paraId="23303EF9" w16cid:durableId="7077CC02"/>
  <w16cid:commentId w16cid:paraId="3D1BCC3E" w16cid:durableId="0AA5DFBB"/>
  <w16cid:commentId w16cid:paraId="071CBC0F" w16cid:durableId="6DF3E5AE"/>
  <w16cid:commentId w16cid:paraId="59530158" w16cid:durableId="2BF2A379"/>
  <w16cid:commentId w16cid:paraId="0B27DD7D" w16cid:durableId="2B4D2555"/>
  <w16cid:commentId w16cid:paraId="087BADC0" w16cid:durableId="273D833C"/>
  <w16cid:commentId w16cid:paraId="58FEBF18" w16cid:durableId="6EFCF8D3"/>
  <w16cid:commentId w16cid:paraId="17E0EDDE" w16cid:durableId="2BF2AA31"/>
  <w16cid:commentId w16cid:paraId="391BF742" w16cid:durableId="095491E4"/>
  <w16cid:commentId w16cid:paraId="4111C76C" w16cid:durableId="66CCD8EF"/>
  <w16cid:commentId w16cid:paraId="42D819B1" w16cid:durableId="5E7708B2"/>
  <w16cid:commentId w16cid:paraId="2CB65E1D" w16cid:durableId="2CB65E1D"/>
  <w16cid:commentId w16cid:paraId="7BDD584C" w16cid:durableId="7BDD584C"/>
  <w16cid:commentId w16cid:paraId="4DD259AB" w16cid:durableId="43D44F1D"/>
  <w16cid:commentId w16cid:paraId="4453DB78" w16cid:durableId="761F1CB2"/>
  <w16cid:commentId w16cid:paraId="609A935B" w16cid:durableId="1537509F"/>
  <w16cid:commentId w16cid:paraId="7629E686" w16cid:durableId="7629E686"/>
  <w16cid:commentId w16cid:paraId="407D9086" w16cid:durableId="407D9086"/>
  <w16cid:commentId w16cid:paraId="21E20C9D" w16cid:durableId="70B04A5C"/>
  <w16cid:commentId w16cid:paraId="24A54B78" w16cid:durableId="59C1250E"/>
  <w16cid:commentId w16cid:paraId="6D4684CD" w16cid:durableId="28D189D5"/>
  <w16cid:commentId w16cid:paraId="65E18789" w16cid:durableId="3E82C2E8"/>
  <w16cid:commentId w16cid:paraId="30C12D30" w16cid:durableId="2BF2C8E8"/>
  <w16cid:commentId w16cid:paraId="5CCB65A4" w16cid:durableId="7E7E724C"/>
  <w16cid:commentId w16cid:paraId="7E91958E" w16cid:durableId="229624FB"/>
  <w16cid:commentId w16cid:paraId="1869B5CE" w16cid:durableId="2BA3AD75"/>
  <w16cid:commentId w16cid:paraId="2BCEBADB" w16cid:durableId="6219E954"/>
  <w16cid:commentId w16cid:paraId="26AD0D84" w16cid:durableId="36177E0A"/>
  <w16cid:commentId w16cid:paraId="5B47AA28" w16cid:durableId="2BF2CA71"/>
  <w16cid:commentId w16cid:paraId="380C5FDB" w16cid:durableId="2BD1F2BD"/>
  <w16cid:commentId w16cid:paraId="78EC42F4" w16cid:durableId="690B29F2"/>
  <w16cid:commentId w16cid:paraId="5565478D" w16cid:durableId="668DD553"/>
  <w16cid:commentId w16cid:paraId="428C4F95" w16cid:durableId="4420A141"/>
  <w16cid:commentId w16cid:paraId="575F8199" w16cid:durableId="2BF68BEA"/>
  <w16cid:commentId w16cid:paraId="11806162" w16cid:durableId="2BF40B78"/>
  <w16cid:commentId w16cid:paraId="4CDD1883" w16cid:durableId="2BF40B80"/>
  <w16cid:commentId w16cid:paraId="541FE511" w16cid:durableId="2BF40B88"/>
  <w16cid:commentId w16cid:paraId="71EEBA1A" w16cid:durableId="2BF52FF8"/>
  <w16cid:commentId w16cid:paraId="53A4920D" w16cid:durableId="55DBF2F0"/>
  <w16cid:commentId w16cid:paraId="633A9702" w16cid:durableId="213818A6"/>
  <w16cid:commentId w16cid:paraId="1983E0E3" w16cid:durableId="5CC2BECC"/>
  <w16cid:commentId w16cid:paraId="0556A523" w16cid:durableId="2BED37A0"/>
  <w16cid:commentId w16cid:paraId="2ECDAC22" w16cid:durableId="2172184C"/>
  <w16cid:commentId w16cid:paraId="354CADC1" w16cid:durableId="3902C4E1"/>
  <w16cid:commentId w16cid:paraId="47F8E248" w16cid:durableId="48EE2AB0"/>
  <w16cid:commentId w16cid:paraId="4F666443" w16cid:durableId="7D993B69"/>
  <w16cid:commentId w16cid:paraId="1E18F19A" w16cid:durableId="6B85D3FE"/>
  <w16cid:commentId w16cid:paraId="5108B8D6" w16cid:durableId="3DA78613"/>
  <w16cid:commentId w16cid:paraId="518687D0" w16cid:durableId="487D877D"/>
  <w16cid:commentId w16cid:paraId="5450CAA8" w16cid:durableId="131BFBB5"/>
  <w16cid:commentId w16cid:paraId="561B3BBF" w16cid:durableId="21506E0C"/>
  <w16cid:commentId w16cid:paraId="25E26C50" w16cid:durableId="66C228EE"/>
  <w16cid:commentId w16cid:paraId="3B677983" w16cid:durableId="397740EA"/>
  <w16cid:commentId w16cid:paraId="28E29D30" w16cid:durableId="35D17AF1"/>
  <w16cid:commentId w16cid:paraId="4A7ECE16" w16cid:durableId="720D7C6F"/>
  <w16cid:commentId w16cid:paraId="78B68FF3" w16cid:durableId="1B80A598"/>
  <w16cid:commentId w16cid:paraId="2C36C8E2" w16cid:durableId="62540DA6"/>
  <w16cid:commentId w16cid:paraId="3F9A7923" w16cid:durableId="57652785"/>
  <w16cid:commentId w16cid:paraId="1501B1C5" w16cid:durableId="1C54C361"/>
  <w16cid:commentId w16cid:paraId="23E62779" w16cid:durableId="3D5458F9"/>
  <w16cid:commentId w16cid:paraId="236D76D7" w16cid:durableId="5007A236"/>
  <w16cid:commentId w16cid:paraId="3E467487" w16cid:durableId="7B79FB29"/>
  <w16cid:commentId w16cid:paraId="4AD95A9E" w16cid:durableId="2543B7B4"/>
  <w16cid:commentId w16cid:paraId="7EDAFDF1" w16cid:durableId="6B7642F0"/>
  <w16cid:commentId w16cid:paraId="324D154A" w16cid:durableId="4927CAC2"/>
  <w16cid:commentId w16cid:paraId="6E0182A9" w16cid:durableId="64DC8B72"/>
  <w16cid:commentId w16cid:paraId="4AFE88CD" w16cid:durableId="7387675D"/>
  <w16cid:commentId w16cid:paraId="36CB15DF" w16cid:durableId="3425DE6F"/>
  <w16cid:commentId w16cid:paraId="2812E481" w16cid:durableId="73024E12"/>
  <w16cid:commentId w16cid:paraId="516E6548" w16cid:durableId="0BC38CF8"/>
  <w16cid:commentId w16cid:paraId="133066E8" w16cid:durableId="02200F6E"/>
  <w16cid:commentId w16cid:paraId="1388BB37" w16cid:durableId="06B624D1"/>
  <w16cid:commentId w16cid:paraId="7F82E326" w16cid:durableId="7AA585B1"/>
  <w16cid:commentId w16cid:paraId="2D2D129A" w16cid:durableId="78CE1489"/>
  <w16cid:commentId w16cid:paraId="4015E086" w16cid:durableId="78A731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47253B" w14:textId="77777777" w:rsidR="00000D59" w:rsidRDefault="00000D59" w:rsidP="006F58A8">
      <w:pPr>
        <w:spacing w:after="0" w:line="240" w:lineRule="auto"/>
      </w:pPr>
      <w:r>
        <w:separator/>
      </w:r>
    </w:p>
  </w:endnote>
  <w:endnote w:type="continuationSeparator" w:id="0">
    <w:p w14:paraId="5754531D" w14:textId="77777777" w:rsidR="00000D59" w:rsidRDefault="00000D59" w:rsidP="006F58A8">
      <w:pPr>
        <w:spacing w:after="0" w:line="240" w:lineRule="auto"/>
      </w:pPr>
      <w:r>
        <w:continuationSeparator/>
      </w:r>
    </w:p>
  </w:endnote>
  <w:endnote w:type="continuationNotice" w:id="1">
    <w:p w14:paraId="416FD970" w14:textId="77777777" w:rsidR="00000D59" w:rsidRDefault="00000D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3420372"/>
      <w:docPartObj>
        <w:docPartGallery w:val="Page Numbers (Bottom of Page)"/>
        <w:docPartUnique/>
      </w:docPartObj>
    </w:sdtPr>
    <w:sdtContent>
      <w:p w14:paraId="34FAC805" w14:textId="6B640FCE" w:rsidR="00923437" w:rsidRDefault="00923437">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923437" w:rsidRDefault="0092343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5BADF" w14:textId="77777777" w:rsidR="00000D59" w:rsidRDefault="00000D59" w:rsidP="006F58A8">
      <w:pPr>
        <w:spacing w:after="0" w:line="240" w:lineRule="auto"/>
      </w:pPr>
      <w:r>
        <w:separator/>
      </w:r>
    </w:p>
  </w:footnote>
  <w:footnote w:type="continuationSeparator" w:id="0">
    <w:p w14:paraId="5727E4D3" w14:textId="77777777" w:rsidR="00000D59" w:rsidRDefault="00000D59" w:rsidP="006F58A8">
      <w:pPr>
        <w:spacing w:after="0" w:line="240" w:lineRule="auto"/>
      </w:pPr>
      <w:r>
        <w:continuationSeparator/>
      </w:r>
    </w:p>
  </w:footnote>
  <w:footnote w:type="continuationNotice" w:id="1">
    <w:p w14:paraId="133E7E1E" w14:textId="77777777" w:rsidR="00000D59" w:rsidRDefault="00000D59">
      <w:pPr>
        <w:spacing w:after="0" w:line="240" w:lineRule="auto"/>
      </w:pPr>
    </w:p>
  </w:footnote>
  <w:footnote w:id="2">
    <w:p w14:paraId="699CE7CC" w14:textId="3B2B3F8D" w:rsidR="00923437" w:rsidRPr="00895A61" w:rsidDel="003B06E9" w:rsidRDefault="00923437">
      <w:pPr>
        <w:pStyle w:val="Funotentext"/>
        <w:rPr>
          <w:del w:id="794" w:author="Simon Hellmann" w:date="2025-06-09T16:29:00Z"/>
          <w:lang w:val="en-US"/>
        </w:rPr>
      </w:pPr>
      <w:del w:id="795" w:author="Simon Hellmann" w:date="2025-06-09T16:29:00Z">
        <w:r w:rsidDel="003B06E9">
          <w:rPr>
            <w:rStyle w:val="Funotenzeichen"/>
          </w:rPr>
          <w:footnoteRef/>
        </w:r>
        <w:r w:rsidRPr="00895A61" w:rsidDel="003B06E9">
          <w:rPr>
            <w:lang w:val="en-US"/>
          </w:rPr>
          <w:delText xml:space="preserve"> Computed as </w:delText>
        </w:r>
      </w:del>
      <m:oMath>
        <m:r>
          <w:del w:id="796" w:author="Simon Hellmann" w:date="2025-06-09T16:29:00Z">
            <w:rPr>
              <w:rFonts w:ascii="Cambria Math" w:hAnsi="Cambria Math"/>
              <w:lang w:val="de-DE"/>
            </w:rPr>
            <m:t>NRMSE</m:t>
          </w:del>
        </m:r>
        <m:r>
          <w:del w:id="797" w:author="Simon Hellmann" w:date="2025-06-09T16:29:00Z">
            <w:rPr>
              <w:rFonts w:ascii="Cambria Math" w:hAnsi="Cambria Math"/>
              <w:lang w:val="en-US"/>
            </w:rPr>
            <m:t>(</m:t>
          </w:del>
        </m:r>
        <m:r>
          <w:del w:id="798" w:author="Simon Hellmann" w:date="2025-06-09T16:29:00Z">
            <w:rPr>
              <w:rFonts w:ascii="Cambria Math" w:hAnsi="Cambria Math"/>
              <w:lang w:val="de-DE"/>
            </w:rPr>
            <m:t>x</m:t>
          </w:del>
        </m:r>
        <m:r>
          <w:del w:id="799" w:author="Simon Hellmann" w:date="2025-06-09T16:29:00Z">
            <w:rPr>
              <w:rFonts w:ascii="Cambria Math" w:hAnsi="Cambria Math"/>
              <w:lang w:val="en-US"/>
            </w:rPr>
            <m:t>,</m:t>
          </w:del>
        </m:r>
        <m:r>
          <w:del w:id="800" w:author="Simon Hellmann" w:date="2025-06-09T16:29:00Z">
            <w:rPr>
              <w:rFonts w:ascii="Cambria Math" w:hAnsi="Cambria Math"/>
              <w:lang w:val="de-DE"/>
            </w:rPr>
            <m:t>y</m:t>
          </w:del>
        </m:r>
        <m:r>
          <w:del w:id="801" w:author="Simon Hellmann" w:date="2025-06-09T16:29:00Z">
            <w:rPr>
              <w:rFonts w:ascii="Cambria Math" w:hAnsi="Cambria Math"/>
              <w:lang w:val="en-US"/>
            </w:rPr>
            <m:t>)=</m:t>
          </w:del>
        </m:r>
        <m:f>
          <m:fPr>
            <m:ctrlPr>
              <w:del w:id="802" w:author="Simon Hellmann" w:date="2025-06-09T16:29:00Z">
                <w:rPr>
                  <w:rFonts w:ascii="Cambria Math" w:hAnsi="Cambria Math"/>
                  <w:i/>
                  <w:lang w:val="en-US"/>
                </w:rPr>
              </w:del>
            </m:ctrlPr>
          </m:fPr>
          <m:num>
            <m:rad>
              <m:radPr>
                <m:degHide m:val="1"/>
                <m:ctrlPr>
                  <w:del w:id="803" w:author="Simon Hellmann" w:date="2025-06-09T16:29:00Z">
                    <w:rPr>
                      <w:rFonts w:ascii="Cambria Math" w:hAnsi="Cambria Math"/>
                      <w:i/>
                      <w:lang w:val="en-US"/>
                    </w:rPr>
                  </w:del>
                </m:ctrlPr>
              </m:radPr>
              <m:deg/>
              <m:e>
                <m:f>
                  <m:fPr>
                    <m:ctrlPr>
                      <w:del w:id="804" w:author="Simon Hellmann" w:date="2025-06-09T16:29:00Z">
                        <w:rPr>
                          <w:rFonts w:ascii="Cambria Math" w:hAnsi="Cambria Math"/>
                          <w:i/>
                          <w:lang w:val="de-DE"/>
                        </w:rPr>
                      </w:del>
                    </m:ctrlPr>
                  </m:fPr>
                  <m:num>
                    <m:r>
                      <w:del w:id="805" w:author="Simon Hellmann" w:date="2025-06-09T16:29:00Z">
                        <w:rPr>
                          <w:rFonts w:ascii="Cambria Math" w:hAnsi="Cambria Math"/>
                          <w:lang w:val="en-US"/>
                        </w:rPr>
                        <m:t>1</m:t>
                      </w:del>
                    </m:r>
                  </m:num>
                  <m:den>
                    <m:r>
                      <w:del w:id="806" w:author="Simon Hellmann" w:date="2025-06-09T16:29:00Z">
                        <w:rPr>
                          <w:rFonts w:ascii="Cambria Math" w:hAnsi="Cambria Math"/>
                          <w:lang w:val="de-DE"/>
                        </w:rPr>
                        <m:t>N</m:t>
                      </w:del>
                    </m:r>
                  </m:den>
                </m:f>
                <m:nary>
                  <m:naryPr>
                    <m:chr m:val="∑"/>
                    <m:limLoc m:val="subSup"/>
                    <m:ctrlPr>
                      <w:del w:id="807" w:author="Simon Hellmann" w:date="2025-06-09T16:29:00Z">
                        <w:rPr>
                          <w:rFonts w:ascii="Cambria Math" w:hAnsi="Cambria Math"/>
                          <w:i/>
                          <w:lang w:val="de-DE"/>
                        </w:rPr>
                      </w:del>
                    </m:ctrlPr>
                  </m:naryPr>
                  <m:sub>
                    <m:r>
                      <w:del w:id="808" w:author="Simon Hellmann" w:date="2025-06-09T16:29:00Z">
                        <w:rPr>
                          <w:rFonts w:ascii="Cambria Math" w:hAnsi="Cambria Math"/>
                          <w:lang w:val="de-DE"/>
                        </w:rPr>
                        <m:t>i</m:t>
                      </w:del>
                    </m:r>
                    <m:r>
                      <w:del w:id="809" w:author="Simon Hellmann" w:date="2025-06-09T16:29:00Z">
                        <w:rPr>
                          <w:rFonts w:ascii="Cambria Math" w:hAnsi="Cambria Math"/>
                          <w:lang w:val="en-US"/>
                        </w:rPr>
                        <m:t>=1</m:t>
                      </w:del>
                    </m:r>
                  </m:sub>
                  <m:sup>
                    <m:r>
                      <w:del w:id="810" w:author="Simon Hellmann" w:date="2025-06-09T16:29:00Z">
                        <w:rPr>
                          <w:rFonts w:ascii="Cambria Math" w:hAnsi="Cambria Math"/>
                          <w:lang w:val="de-DE"/>
                        </w:rPr>
                        <m:t>N</m:t>
                      </w:del>
                    </m:r>
                  </m:sup>
                  <m:e>
                    <m:sSup>
                      <m:sSupPr>
                        <m:ctrlPr>
                          <w:del w:id="811" w:author="Simon Hellmann" w:date="2025-06-09T16:29:00Z">
                            <w:rPr>
                              <w:rFonts w:ascii="Cambria Math" w:hAnsi="Cambria Math"/>
                              <w:i/>
                              <w:lang w:val="en-US"/>
                            </w:rPr>
                          </w:del>
                        </m:ctrlPr>
                      </m:sSupPr>
                      <m:e>
                        <m:d>
                          <m:dPr>
                            <m:ctrlPr>
                              <w:del w:id="812" w:author="Simon Hellmann" w:date="2025-06-09T16:29:00Z">
                                <w:rPr>
                                  <w:rFonts w:ascii="Cambria Math" w:hAnsi="Cambria Math"/>
                                  <w:i/>
                                  <w:lang w:val="en-US"/>
                                </w:rPr>
                              </w:del>
                            </m:ctrlPr>
                          </m:dPr>
                          <m:e>
                            <m:sSub>
                              <m:sSubPr>
                                <m:ctrlPr>
                                  <w:del w:id="813" w:author="Simon Hellmann" w:date="2025-06-09T16:29:00Z">
                                    <w:rPr>
                                      <w:rFonts w:ascii="Cambria Math" w:hAnsi="Cambria Math"/>
                                      <w:i/>
                                      <w:lang w:val="en-US"/>
                                    </w:rPr>
                                  </w:del>
                                </m:ctrlPr>
                              </m:sSubPr>
                              <m:e>
                                <m:r>
                                  <w:del w:id="814" w:author="Simon Hellmann" w:date="2025-06-09T16:29:00Z">
                                    <w:rPr>
                                      <w:rFonts w:ascii="Cambria Math" w:hAnsi="Cambria Math"/>
                                      <w:lang w:val="en-US"/>
                                    </w:rPr>
                                    <m:t>x</m:t>
                                  </w:del>
                                </m:r>
                              </m:e>
                              <m:sub>
                                <m:r>
                                  <w:del w:id="815" w:author="Simon Hellmann" w:date="2025-06-09T16:29:00Z">
                                    <w:rPr>
                                      <w:rFonts w:ascii="Cambria Math" w:hAnsi="Cambria Math"/>
                                      <w:lang w:val="en-US"/>
                                    </w:rPr>
                                    <m:t>i</m:t>
                                  </w:del>
                                </m:r>
                              </m:sub>
                            </m:sSub>
                            <m:r>
                              <w:del w:id="816" w:author="Simon Hellmann" w:date="2025-06-09T16:29:00Z">
                                <w:rPr>
                                  <w:rFonts w:ascii="Cambria Math" w:hAnsi="Cambria Math"/>
                                  <w:lang w:val="en-US"/>
                                </w:rPr>
                                <m:t>-</m:t>
                              </w:del>
                            </m:r>
                            <m:sSub>
                              <m:sSubPr>
                                <m:ctrlPr>
                                  <w:del w:id="817" w:author="Simon Hellmann" w:date="2025-06-09T16:29:00Z">
                                    <w:rPr>
                                      <w:rFonts w:ascii="Cambria Math" w:hAnsi="Cambria Math"/>
                                      <w:i/>
                                      <w:lang w:val="en-US"/>
                                    </w:rPr>
                                  </w:del>
                                </m:ctrlPr>
                              </m:sSubPr>
                              <m:e>
                                <m:r>
                                  <w:del w:id="818" w:author="Simon Hellmann" w:date="2025-06-09T16:29:00Z">
                                    <w:rPr>
                                      <w:rFonts w:ascii="Cambria Math" w:hAnsi="Cambria Math"/>
                                      <w:lang w:val="en-US"/>
                                    </w:rPr>
                                    <m:t>y</m:t>
                                  </w:del>
                                </m:r>
                              </m:e>
                              <m:sub>
                                <m:r>
                                  <w:del w:id="819" w:author="Simon Hellmann" w:date="2025-06-09T16:29:00Z">
                                    <w:rPr>
                                      <w:rFonts w:ascii="Cambria Math" w:hAnsi="Cambria Math"/>
                                      <w:lang w:val="en-US"/>
                                    </w:rPr>
                                    <m:t>i</m:t>
                                  </w:del>
                                </m:r>
                              </m:sub>
                            </m:sSub>
                          </m:e>
                        </m:d>
                      </m:e>
                      <m:sup>
                        <m:r>
                          <w:del w:id="820" w:author="Simon Hellmann" w:date="2025-06-09T16:29:00Z">
                            <w:rPr>
                              <w:rFonts w:ascii="Cambria Math" w:hAnsi="Cambria Math"/>
                              <w:lang w:val="en-US"/>
                            </w:rPr>
                            <m:t>2</m:t>
                          </w:del>
                        </m:r>
                      </m:sup>
                    </m:sSup>
                  </m:e>
                </m:nary>
              </m:e>
            </m:rad>
          </m:num>
          <m:den>
            <m:bar>
              <m:barPr>
                <m:pos m:val="top"/>
                <m:ctrlPr>
                  <w:del w:id="821" w:author="Simon Hellmann" w:date="2025-06-09T16:29:00Z">
                    <w:rPr>
                      <w:rFonts w:ascii="Cambria Math" w:hAnsi="Cambria Math"/>
                      <w:i/>
                      <w:lang w:val="en-US"/>
                    </w:rPr>
                  </w:del>
                </m:ctrlPr>
              </m:barPr>
              <m:e>
                <m:r>
                  <w:del w:id="822" w:author="Simon Hellmann" w:date="2025-06-09T16:29:00Z">
                    <w:rPr>
                      <w:rFonts w:ascii="Cambria Math" w:hAnsi="Cambria Math"/>
                      <w:lang w:val="en-US"/>
                    </w:rPr>
                    <m:t>x</m:t>
                  </w:del>
                </m:r>
              </m:e>
            </m:bar>
          </m:den>
        </m:f>
      </m:oMath>
      <w:del w:id="823" w:author="Simon Hellmann" w:date="2025-06-09T16:29:00Z">
        <w:r w:rsidDel="003B06E9">
          <w:rPr>
            <w:lang w:val="en-US"/>
          </w:rPr>
          <w:delText xml:space="preserve"> with mean operator </w:delText>
        </w:r>
      </w:del>
      <m:oMath>
        <m:bar>
          <m:barPr>
            <m:pos m:val="top"/>
            <m:ctrlPr>
              <w:del w:id="824" w:author="Simon Hellmann" w:date="2025-06-09T16:29:00Z">
                <w:rPr>
                  <w:rFonts w:ascii="Cambria Math" w:hAnsi="Cambria Math"/>
                  <w:i/>
                  <w:lang w:val="en-US"/>
                </w:rPr>
              </w:del>
            </m:ctrlPr>
          </m:barPr>
          <m:e>
            <m:d>
              <m:dPr>
                <m:begChr m:val="〈"/>
                <m:endChr m:val="〉"/>
                <m:ctrlPr>
                  <w:del w:id="825" w:author="Simon Hellmann" w:date="2025-06-09T16:29:00Z">
                    <w:rPr>
                      <w:rFonts w:ascii="Cambria Math" w:hAnsi="Cambria Math"/>
                      <w:i/>
                      <w:lang w:val="en-US"/>
                    </w:rPr>
                  </w:del>
                </m:ctrlPr>
              </m:dPr>
              <m:e>
                <m:r>
                  <w:del w:id="826" w:author="Simon Hellmann" w:date="2025-06-09T16:29:00Z">
                    <w:rPr>
                      <w:rFonts w:ascii="Cambria Math" w:hAnsi="Cambria Math"/>
                      <w:lang w:val="en-US"/>
                    </w:rPr>
                    <m:t>∙</m:t>
                  </w:del>
                </m:r>
              </m:e>
            </m:d>
          </m:e>
        </m:bar>
      </m:oMath>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76FF6" w14:textId="6F203855" w:rsidR="00923437" w:rsidRPr="00CF5B9B" w:rsidRDefault="00923437"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 xml:space="preserve">June </w:t>
    </w:r>
    <w:ins w:id="4341" w:author="Simon Hellmann" w:date="2025-06-13T12:16:00Z" w16du:dateUtc="2025-06-13T10:16:00Z">
      <w:r w:rsidR="005560BB">
        <w:rPr>
          <w:rFonts w:ascii="Cambria" w:eastAsia="Cambria" w:hAnsi="Cambria" w:cs="Cambria"/>
          <w:i/>
          <w:color w:val="000000"/>
          <w:sz w:val="20"/>
          <w:lang w:val="en-GB"/>
        </w:rPr>
        <w:t>13</w:t>
      </w:r>
    </w:ins>
    <w:del w:id="4342" w:author="Simon Hellmann" w:date="2025-06-13T12:16:00Z" w16du:dateUtc="2025-06-13T10:16:00Z">
      <w:r w:rsidDel="005560BB">
        <w:rPr>
          <w:rFonts w:ascii="Cambria" w:eastAsia="Cambria" w:hAnsi="Cambria" w:cs="Cambria"/>
          <w:i/>
          <w:color w:val="000000"/>
          <w:sz w:val="20"/>
          <w:lang w:val="en-GB"/>
        </w:rPr>
        <w:delText>9</w:delText>
      </w:r>
    </w:del>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70486850">
    <w:abstractNumId w:val="17"/>
  </w:num>
  <w:num w:numId="2" w16cid:durableId="162862950">
    <w:abstractNumId w:val="12"/>
  </w:num>
  <w:num w:numId="3" w16cid:durableId="1249849678">
    <w:abstractNumId w:val="22"/>
  </w:num>
  <w:num w:numId="4" w16cid:durableId="999500517">
    <w:abstractNumId w:val="15"/>
  </w:num>
  <w:num w:numId="5" w16cid:durableId="1763794374">
    <w:abstractNumId w:val="21"/>
  </w:num>
  <w:num w:numId="6" w16cid:durableId="1035468885">
    <w:abstractNumId w:val="23"/>
  </w:num>
  <w:num w:numId="7" w16cid:durableId="1116827962">
    <w:abstractNumId w:val="10"/>
  </w:num>
  <w:num w:numId="8" w16cid:durableId="606429653">
    <w:abstractNumId w:val="11"/>
  </w:num>
  <w:num w:numId="9" w16cid:durableId="663095500">
    <w:abstractNumId w:val="18"/>
  </w:num>
  <w:num w:numId="10" w16cid:durableId="1904177488">
    <w:abstractNumId w:val="16"/>
  </w:num>
  <w:num w:numId="11" w16cid:durableId="1637567043">
    <w:abstractNumId w:val="14"/>
  </w:num>
  <w:num w:numId="12" w16cid:durableId="1237790013">
    <w:abstractNumId w:val="13"/>
  </w:num>
  <w:num w:numId="13" w16cid:durableId="719860789">
    <w:abstractNumId w:val="19"/>
  </w:num>
  <w:num w:numId="14" w16cid:durableId="1200389763">
    <w:abstractNumId w:val="20"/>
  </w:num>
  <w:num w:numId="15" w16cid:durableId="1251548527">
    <w:abstractNumId w:val="0"/>
  </w:num>
  <w:num w:numId="16" w16cid:durableId="2016377609">
    <w:abstractNumId w:val="1"/>
  </w:num>
  <w:num w:numId="17" w16cid:durableId="1588031924">
    <w:abstractNumId w:val="2"/>
  </w:num>
  <w:num w:numId="18" w16cid:durableId="333194775">
    <w:abstractNumId w:val="3"/>
  </w:num>
  <w:num w:numId="19" w16cid:durableId="2140032127">
    <w:abstractNumId w:val="4"/>
  </w:num>
  <w:num w:numId="20" w16cid:durableId="1036467056">
    <w:abstractNumId w:val="5"/>
  </w:num>
  <w:num w:numId="21" w16cid:durableId="1836723743">
    <w:abstractNumId w:val="6"/>
  </w:num>
  <w:num w:numId="22" w16cid:durableId="552035497">
    <w:abstractNumId w:val="7"/>
  </w:num>
  <w:num w:numId="23" w16cid:durableId="1539514069">
    <w:abstractNumId w:val="8"/>
  </w:num>
  <w:num w:numId="24" w16cid:durableId="12028653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llmann, Simon">
    <w15:presenceInfo w15:providerId="None" w15:userId="Hellmann, Simon"/>
  </w15:person>
  <w15:person w15:author="Sören Weinrich">
    <w15:presenceInfo w15:providerId="Windows Live" w15:userId="50347d047b69f213"/>
  </w15:person>
  <w15:person w15:author="Simon Hellmann">
    <w15:presenceInfo w15:providerId="Windows Live" w15:userId="a0ed1b90fe8f76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3BB1"/>
    <w:rsid w:val="00004225"/>
    <w:rsid w:val="0000434B"/>
    <w:rsid w:val="0000435F"/>
    <w:rsid w:val="00004689"/>
    <w:rsid w:val="00004913"/>
    <w:rsid w:val="00004A00"/>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6385"/>
    <w:rsid w:val="000163FD"/>
    <w:rsid w:val="00016FAC"/>
    <w:rsid w:val="0001708C"/>
    <w:rsid w:val="000207E6"/>
    <w:rsid w:val="00020BD8"/>
    <w:rsid w:val="000214CE"/>
    <w:rsid w:val="00021C95"/>
    <w:rsid w:val="000220F0"/>
    <w:rsid w:val="00022375"/>
    <w:rsid w:val="000249E0"/>
    <w:rsid w:val="00025D55"/>
    <w:rsid w:val="00025F08"/>
    <w:rsid w:val="000263CA"/>
    <w:rsid w:val="000267F9"/>
    <w:rsid w:val="00026B30"/>
    <w:rsid w:val="00026DB8"/>
    <w:rsid w:val="00026F10"/>
    <w:rsid w:val="000306BF"/>
    <w:rsid w:val="00030A0C"/>
    <w:rsid w:val="00030A0F"/>
    <w:rsid w:val="00031101"/>
    <w:rsid w:val="000320AE"/>
    <w:rsid w:val="00032177"/>
    <w:rsid w:val="0003345E"/>
    <w:rsid w:val="0003394D"/>
    <w:rsid w:val="00033C64"/>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635E"/>
    <w:rsid w:val="000A7432"/>
    <w:rsid w:val="000B02E8"/>
    <w:rsid w:val="000B0C85"/>
    <w:rsid w:val="000B137B"/>
    <w:rsid w:val="000B1ACB"/>
    <w:rsid w:val="000B1AE1"/>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3322"/>
    <w:rsid w:val="000F45F7"/>
    <w:rsid w:val="000F4985"/>
    <w:rsid w:val="000F4AAE"/>
    <w:rsid w:val="000F52F0"/>
    <w:rsid w:val="000F5430"/>
    <w:rsid w:val="000F5F44"/>
    <w:rsid w:val="000F7128"/>
    <w:rsid w:val="00100816"/>
    <w:rsid w:val="00100CA1"/>
    <w:rsid w:val="00100F1D"/>
    <w:rsid w:val="00100F54"/>
    <w:rsid w:val="001013C4"/>
    <w:rsid w:val="0010259F"/>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7767"/>
    <w:rsid w:val="00187F72"/>
    <w:rsid w:val="00191BB4"/>
    <w:rsid w:val="00191EFA"/>
    <w:rsid w:val="00194590"/>
    <w:rsid w:val="00194B2F"/>
    <w:rsid w:val="001951C4"/>
    <w:rsid w:val="001955BD"/>
    <w:rsid w:val="0019575E"/>
    <w:rsid w:val="00195B44"/>
    <w:rsid w:val="00195BE7"/>
    <w:rsid w:val="00196C52"/>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E55"/>
    <w:rsid w:val="001B65BA"/>
    <w:rsid w:val="001B6EBF"/>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EF5"/>
    <w:rsid w:val="00282392"/>
    <w:rsid w:val="00282398"/>
    <w:rsid w:val="0028244E"/>
    <w:rsid w:val="00282DF0"/>
    <w:rsid w:val="0028382E"/>
    <w:rsid w:val="00283864"/>
    <w:rsid w:val="00283B3B"/>
    <w:rsid w:val="00283BB4"/>
    <w:rsid w:val="0028486E"/>
    <w:rsid w:val="002849A8"/>
    <w:rsid w:val="00284DF9"/>
    <w:rsid w:val="00285FB7"/>
    <w:rsid w:val="002864C9"/>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51C"/>
    <w:rsid w:val="002A7E16"/>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402D9"/>
    <w:rsid w:val="003403DC"/>
    <w:rsid w:val="00340A2B"/>
    <w:rsid w:val="00340C70"/>
    <w:rsid w:val="00340C71"/>
    <w:rsid w:val="00341399"/>
    <w:rsid w:val="00341D1A"/>
    <w:rsid w:val="003421BB"/>
    <w:rsid w:val="0034439B"/>
    <w:rsid w:val="0034526F"/>
    <w:rsid w:val="00346BE1"/>
    <w:rsid w:val="0035010A"/>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368C"/>
    <w:rsid w:val="00363A4F"/>
    <w:rsid w:val="0036404A"/>
    <w:rsid w:val="00364255"/>
    <w:rsid w:val="00364E84"/>
    <w:rsid w:val="003653F5"/>
    <w:rsid w:val="00366258"/>
    <w:rsid w:val="00366ACA"/>
    <w:rsid w:val="00366FF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A3C"/>
    <w:rsid w:val="003F3C4F"/>
    <w:rsid w:val="003F3E5F"/>
    <w:rsid w:val="003F50A4"/>
    <w:rsid w:val="003F5638"/>
    <w:rsid w:val="003F675A"/>
    <w:rsid w:val="003F676E"/>
    <w:rsid w:val="003F69AA"/>
    <w:rsid w:val="003F6CA2"/>
    <w:rsid w:val="003F6CF9"/>
    <w:rsid w:val="003F720E"/>
    <w:rsid w:val="003F7B6B"/>
    <w:rsid w:val="0040094A"/>
    <w:rsid w:val="00400AD0"/>
    <w:rsid w:val="00401853"/>
    <w:rsid w:val="00401FD5"/>
    <w:rsid w:val="00402227"/>
    <w:rsid w:val="00402397"/>
    <w:rsid w:val="004033CC"/>
    <w:rsid w:val="00403E4E"/>
    <w:rsid w:val="0040451B"/>
    <w:rsid w:val="004053CC"/>
    <w:rsid w:val="00405B75"/>
    <w:rsid w:val="00406302"/>
    <w:rsid w:val="004064DF"/>
    <w:rsid w:val="00406DA7"/>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345"/>
    <w:rsid w:val="004246B5"/>
    <w:rsid w:val="00424D6C"/>
    <w:rsid w:val="00424FB7"/>
    <w:rsid w:val="00426888"/>
    <w:rsid w:val="00426BC2"/>
    <w:rsid w:val="00427750"/>
    <w:rsid w:val="00427776"/>
    <w:rsid w:val="00427A79"/>
    <w:rsid w:val="004309AA"/>
    <w:rsid w:val="00430E40"/>
    <w:rsid w:val="0043168D"/>
    <w:rsid w:val="00431704"/>
    <w:rsid w:val="004324EF"/>
    <w:rsid w:val="00432CC7"/>
    <w:rsid w:val="00433661"/>
    <w:rsid w:val="0043400C"/>
    <w:rsid w:val="004349A2"/>
    <w:rsid w:val="00434B0C"/>
    <w:rsid w:val="00435FE7"/>
    <w:rsid w:val="004374DD"/>
    <w:rsid w:val="004403A0"/>
    <w:rsid w:val="004404BA"/>
    <w:rsid w:val="00440BE7"/>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26A"/>
    <w:rsid w:val="004911F3"/>
    <w:rsid w:val="00491B44"/>
    <w:rsid w:val="00492526"/>
    <w:rsid w:val="00492640"/>
    <w:rsid w:val="004938FA"/>
    <w:rsid w:val="00493CCC"/>
    <w:rsid w:val="00493EF6"/>
    <w:rsid w:val="0049434E"/>
    <w:rsid w:val="00495C98"/>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F7A"/>
    <w:rsid w:val="00621B6D"/>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C0"/>
    <w:rsid w:val="006471D0"/>
    <w:rsid w:val="00647B86"/>
    <w:rsid w:val="0065134C"/>
    <w:rsid w:val="006515F4"/>
    <w:rsid w:val="00651FDD"/>
    <w:rsid w:val="006526D8"/>
    <w:rsid w:val="006533E6"/>
    <w:rsid w:val="006537DA"/>
    <w:rsid w:val="00653CFD"/>
    <w:rsid w:val="006553BC"/>
    <w:rsid w:val="00655735"/>
    <w:rsid w:val="00655B69"/>
    <w:rsid w:val="00656EB5"/>
    <w:rsid w:val="00657614"/>
    <w:rsid w:val="00657AA1"/>
    <w:rsid w:val="00660CBC"/>
    <w:rsid w:val="00661DAE"/>
    <w:rsid w:val="00661F85"/>
    <w:rsid w:val="006620BC"/>
    <w:rsid w:val="006628C7"/>
    <w:rsid w:val="00662CB7"/>
    <w:rsid w:val="00663841"/>
    <w:rsid w:val="00663BEC"/>
    <w:rsid w:val="00663E86"/>
    <w:rsid w:val="006649D3"/>
    <w:rsid w:val="00665080"/>
    <w:rsid w:val="00665D08"/>
    <w:rsid w:val="00665E54"/>
    <w:rsid w:val="0066698B"/>
    <w:rsid w:val="00666B92"/>
    <w:rsid w:val="0066727C"/>
    <w:rsid w:val="00667BDC"/>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5D3E"/>
    <w:rsid w:val="00686688"/>
    <w:rsid w:val="0068684F"/>
    <w:rsid w:val="00686E9E"/>
    <w:rsid w:val="00687082"/>
    <w:rsid w:val="006878F9"/>
    <w:rsid w:val="0069004A"/>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41E9"/>
    <w:rsid w:val="006C4984"/>
    <w:rsid w:val="006C4F89"/>
    <w:rsid w:val="006C5122"/>
    <w:rsid w:val="006C5854"/>
    <w:rsid w:val="006C5BFE"/>
    <w:rsid w:val="006C5D30"/>
    <w:rsid w:val="006C5F5C"/>
    <w:rsid w:val="006C6BE8"/>
    <w:rsid w:val="006C739D"/>
    <w:rsid w:val="006C7E5A"/>
    <w:rsid w:val="006D0082"/>
    <w:rsid w:val="006D2250"/>
    <w:rsid w:val="006D23E1"/>
    <w:rsid w:val="006D2C9E"/>
    <w:rsid w:val="006D3068"/>
    <w:rsid w:val="006D312D"/>
    <w:rsid w:val="006D3A55"/>
    <w:rsid w:val="006D3E7B"/>
    <w:rsid w:val="006D47B1"/>
    <w:rsid w:val="006D498E"/>
    <w:rsid w:val="006D51A6"/>
    <w:rsid w:val="006D52DF"/>
    <w:rsid w:val="006D555D"/>
    <w:rsid w:val="006D5905"/>
    <w:rsid w:val="006D6334"/>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8F2"/>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EA3"/>
    <w:rsid w:val="00753609"/>
    <w:rsid w:val="0075447B"/>
    <w:rsid w:val="00754F5B"/>
    <w:rsid w:val="00755089"/>
    <w:rsid w:val="007551FD"/>
    <w:rsid w:val="0075550F"/>
    <w:rsid w:val="0075571F"/>
    <w:rsid w:val="00756048"/>
    <w:rsid w:val="00756C01"/>
    <w:rsid w:val="00757165"/>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CF9"/>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BEA"/>
    <w:rsid w:val="007C4D0B"/>
    <w:rsid w:val="007C5307"/>
    <w:rsid w:val="007C5769"/>
    <w:rsid w:val="007C6191"/>
    <w:rsid w:val="007C67BC"/>
    <w:rsid w:val="007C783F"/>
    <w:rsid w:val="007D0470"/>
    <w:rsid w:val="007D05B1"/>
    <w:rsid w:val="007D0D6C"/>
    <w:rsid w:val="007D103D"/>
    <w:rsid w:val="007D1975"/>
    <w:rsid w:val="007D19EC"/>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61BC"/>
    <w:rsid w:val="00806D22"/>
    <w:rsid w:val="00807254"/>
    <w:rsid w:val="00807CF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1205"/>
    <w:rsid w:val="00821D0F"/>
    <w:rsid w:val="00822351"/>
    <w:rsid w:val="00822D7A"/>
    <w:rsid w:val="008241F2"/>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CF7"/>
    <w:rsid w:val="00862EB9"/>
    <w:rsid w:val="00862FB9"/>
    <w:rsid w:val="0086352B"/>
    <w:rsid w:val="008639DA"/>
    <w:rsid w:val="008641C3"/>
    <w:rsid w:val="00864B62"/>
    <w:rsid w:val="00864BFE"/>
    <w:rsid w:val="00864F61"/>
    <w:rsid w:val="00865750"/>
    <w:rsid w:val="008659A0"/>
    <w:rsid w:val="008659CC"/>
    <w:rsid w:val="00866329"/>
    <w:rsid w:val="00867B88"/>
    <w:rsid w:val="00867B9F"/>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227"/>
    <w:rsid w:val="00877858"/>
    <w:rsid w:val="008778A8"/>
    <w:rsid w:val="00881CE4"/>
    <w:rsid w:val="00881D2C"/>
    <w:rsid w:val="00882435"/>
    <w:rsid w:val="00883265"/>
    <w:rsid w:val="00883538"/>
    <w:rsid w:val="0088398F"/>
    <w:rsid w:val="00883993"/>
    <w:rsid w:val="00883F42"/>
    <w:rsid w:val="00884E1F"/>
    <w:rsid w:val="008851C1"/>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79F6"/>
    <w:rsid w:val="008C7A69"/>
    <w:rsid w:val="008D15AB"/>
    <w:rsid w:val="008D2695"/>
    <w:rsid w:val="008D3273"/>
    <w:rsid w:val="008D381A"/>
    <w:rsid w:val="008D383F"/>
    <w:rsid w:val="008D38E5"/>
    <w:rsid w:val="008D3ADC"/>
    <w:rsid w:val="008D55AA"/>
    <w:rsid w:val="008D6B0D"/>
    <w:rsid w:val="008D6D9F"/>
    <w:rsid w:val="008D720F"/>
    <w:rsid w:val="008E0D89"/>
    <w:rsid w:val="008E15D6"/>
    <w:rsid w:val="008E2756"/>
    <w:rsid w:val="008E3175"/>
    <w:rsid w:val="008E32FF"/>
    <w:rsid w:val="008E460B"/>
    <w:rsid w:val="008E4854"/>
    <w:rsid w:val="008E5441"/>
    <w:rsid w:val="008E55E9"/>
    <w:rsid w:val="008E5862"/>
    <w:rsid w:val="008E5A73"/>
    <w:rsid w:val="008E627E"/>
    <w:rsid w:val="008E7AFF"/>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3EE2"/>
    <w:rsid w:val="0090464A"/>
    <w:rsid w:val="009050D1"/>
    <w:rsid w:val="00905651"/>
    <w:rsid w:val="00905BA9"/>
    <w:rsid w:val="00905E2A"/>
    <w:rsid w:val="009077B1"/>
    <w:rsid w:val="009078F0"/>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656A"/>
    <w:rsid w:val="00926C9A"/>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EBA"/>
    <w:rsid w:val="009E61BE"/>
    <w:rsid w:val="009E692A"/>
    <w:rsid w:val="009E6A4B"/>
    <w:rsid w:val="009E6CD3"/>
    <w:rsid w:val="009F025E"/>
    <w:rsid w:val="009F0ABF"/>
    <w:rsid w:val="009F1DBF"/>
    <w:rsid w:val="009F223E"/>
    <w:rsid w:val="009F2A87"/>
    <w:rsid w:val="009F3455"/>
    <w:rsid w:val="009F3875"/>
    <w:rsid w:val="009F4246"/>
    <w:rsid w:val="009F4AA6"/>
    <w:rsid w:val="009F501A"/>
    <w:rsid w:val="009F5F0E"/>
    <w:rsid w:val="009F756A"/>
    <w:rsid w:val="00A00763"/>
    <w:rsid w:val="00A00B38"/>
    <w:rsid w:val="00A00C64"/>
    <w:rsid w:val="00A00E97"/>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8EB"/>
    <w:rsid w:val="00A1492C"/>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8F9"/>
    <w:rsid w:val="00A63381"/>
    <w:rsid w:val="00A63B13"/>
    <w:rsid w:val="00A64481"/>
    <w:rsid w:val="00A64C45"/>
    <w:rsid w:val="00A65364"/>
    <w:rsid w:val="00A6692F"/>
    <w:rsid w:val="00A66D91"/>
    <w:rsid w:val="00A67A0D"/>
    <w:rsid w:val="00A67B8F"/>
    <w:rsid w:val="00A70E49"/>
    <w:rsid w:val="00A717C9"/>
    <w:rsid w:val="00A71C4B"/>
    <w:rsid w:val="00A727CC"/>
    <w:rsid w:val="00A72984"/>
    <w:rsid w:val="00A72B51"/>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28D2"/>
    <w:rsid w:val="00B72AC7"/>
    <w:rsid w:val="00B72CF2"/>
    <w:rsid w:val="00B72E74"/>
    <w:rsid w:val="00B73576"/>
    <w:rsid w:val="00B7360D"/>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7AEB"/>
    <w:rsid w:val="00B90501"/>
    <w:rsid w:val="00B90A00"/>
    <w:rsid w:val="00B9177E"/>
    <w:rsid w:val="00B91E4A"/>
    <w:rsid w:val="00B92B4F"/>
    <w:rsid w:val="00B932FD"/>
    <w:rsid w:val="00B93D30"/>
    <w:rsid w:val="00B946D8"/>
    <w:rsid w:val="00B9496C"/>
    <w:rsid w:val="00B94DB7"/>
    <w:rsid w:val="00B95A92"/>
    <w:rsid w:val="00B9632B"/>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60ED"/>
    <w:rsid w:val="00BA6C30"/>
    <w:rsid w:val="00BA6E9F"/>
    <w:rsid w:val="00BA71B8"/>
    <w:rsid w:val="00BA7297"/>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877"/>
    <w:rsid w:val="00BF7C83"/>
    <w:rsid w:val="00C013A3"/>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2D1A"/>
    <w:rsid w:val="00C24B73"/>
    <w:rsid w:val="00C261CB"/>
    <w:rsid w:val="00C2645B"/>
    <w:rsid w:val="00C26660"/>
    <w:rsid w:val="00C2668F"/>
    <w:rsid w:val="00C26CD3"/>
    <w:rsid w:val="00C27201"/>
    <w:rsid w:val="00C27677"/>
    <w:rsid w:val="00C27CE0"/>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71B5"/>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5AFD"/>
    <w:rsid w:val="00C66127"/>
    <w:rsid w:val="00C6662D"/>
    <w:rsid w:val="00C66A81"/>
    <w:rsid w:val="00C67408"/>
    <w:rsid w:val="00C701D3"/>
    <w:rsid w:val="00C711BB"/>
    <w:rsid w:val="00C71489"/>
    <w:rsid w:val="00C736FD"/>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4449"/>
    <w:rsid w:val="00CB4FE1"/>
    <w:rsid w:val="00CB55E3"/>
    <w:rsid w:val="00CB5DDF"/>
    <w:rsid w:val="00CB6130"/>
    <w:rsid w:val="00CB628A"/>
    <w:rsid w:val="00CB653A"/>
    <w:rsid w:val="00CB6DBA"/>
    <w:rsid w:val="00CB6FEF"/>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665"/>
    <w:rsid w:val="00CE4AC8"/>
    <w:rsid w:val="00CE4D24"/>
    <w:rsid w:val="00CE566A"/>
    <w:rsid w:val="00CE58F2"/>
    <w:rsid w:val="00CE5B21"/>
    <w:rsid w:val="00CE5FF0"/>
    <w:rsid w:val="00CE6F95"/>
    <w:rsid w:val="00CE744A"/>
    <w:rsid w:val="00CE757A"/>
    <w:rsid w:val="00CE79E2"/>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830"/>
    <w:rsid w:val="00D4507A"/>
    <w:rsid w:val="00D45862"/>
    <w:rsid w:val="00D45A1D"/>
    <w:rsid w:val="00D46B6A"/>
    <w:rsid w:val="00D46D93"/>
    <w:rsid w:val="00D50FBE"/>
    <w:rsid w:val="00D5169A"/>
    <w:rsid w:val="00D517E6"/>
    <w:rsid w:val="00D520ED"/>
    <w:rsid w:val="00D5212E"/>
    <w:rsid w:val="00D52D04"/>
    <w:rsid w:val="00D53387"/>
    <w:rsid w:val="00D5345D"/>
    <w:rsid w:val="00D53489"/>
    <w:rsid w:val="00D5371C"/>
    <w:rsid w:val="00D53AF0"/>
    <w:rsid w:val="00D5484E"/>
    <w:rsid w:val="00D55BC5"/>
    <w:rsid w:val="00D5615E"/>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E04"/>
    <w:rsid w:val="00D76E85"/>
    <w:rsid w:val="00D76F86"/>
    <w:rsid w:val="00D77329"/>
    <w:rsid w:val="00D779B8"/>
    <w:rsid w:val="00D77A44"/>
    <w:rsid w:val="00D8006D"/>
    <w:rsid w:val="00D80631"/>
    <w:rsid w:val="00D808E9"/>
    <w:rsid w:val="00D80C99"/>
    <w:rsid w:val="00D80FA3"/>
    <w:rsid w:val="00D81F53"/>
    <w:rsid w:val="00D82F76"/>
    <w:rsid w:val="00D83079"/>
    <w:rsid w:val="00D83677"/>
    <w:rsid w:val="00D848FF"/>
    <w:rsid w:val="00D856F1"/>
    <w:rsid w:val="00D85832"/>
    <w:rsid w:val="00D85906"/>
    <w:rsid w:val="00D85A76"/>
    <w:rsid w:val="00D85DC1"/>
    <w:rsid w:val="00D85EBD"/>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25A9"/>
    <w:rsid w:val="00DB283E"/>
    <w:rsid w:val="00DB2EC7"/>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C05"/>
    <w:rsid w:val="00E06B5F"/>
    <w:rsid w:val="00E105FE"/>
    <w:rsid w:val="00E10A6C"/>
    <w:rsid w:val="00E11026"/>
    <w:rsid w:val="00E11AD3"/>
    <w:rsid w:val="00E11C2C"/>
    <w:rsid w:val="00E11D58"/>
    <w:rsid w:val="00E11EFB"/>
    <w:rsid w:val="00E12B53"/>
    <w:rsid w:val="00E12C1F"/>
    <w:rsid w:val="00E136CC"/>
    <w:rsid w:val="00E13B2A"/>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35A8"/>
    <w:rsid w:val="00E73BA1"/>
    <w:rsid w:val="00E741D6"/>
    <w:rsid w:val="00E74AF1"/>
    <w:rsid w:val="00E750AD"/>
    <w:rsid w:val="00E75760"/>
    <w:rsid w:val="00E760E5"/>
    <w:rsid w:val="00E7763A"/>
    <w:rsid w:val="00E77F1F"/>
    <w:rsid w:val="00E81AE2"/>
    <w:rsid w:val="00E81B11"/>
    <w:rsid w:val="00E81B30"/>
    <w:rsid w:val="00E82400"/>
    <w:rsid w:val="00E83F73"/>
    <w:rsid w:val="00E84342"/>
    <w:rsid w:val="00E85D10"/>
    <w:rsid w:val="00E85E3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B60"/>
    <w:rsid w:val="00F06FF3"/>
    <w:rsid w:val="00F078B2"/>
    <w:rsid w:val="00F07B79"/>
    <w:rsid w:val="00F113D1"/>
    <w:rsid w:val="00F12799"/>
    <w:rsid w:val="00F12B25"/>
    <w:rsid w:val="00F13022"/>
    <w:rsid w:val="00F13253"/>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5D49"/>
    <w:rsid w:val="00F2602B"/>
    <w:rsid w:val="00F276CF"/>
    <w:rsid w:val="00F308EC"/>
    <w:rsid w:val="00F30A43"/>
    <w:rsid w:val="00F30D9D"/>
    <w:rsid w:val="00F314E0"/>
    <w:rsid w:val="00F31D12"/>
    <w:rsid w:val="00F31F66"/>
    <w:rsid w:val="00F32F32"/>
    <w:rsid w:val="00F337B4"/>
    <w:rsid w:val="00F33E39"/>
    <w:rsid w:val="00F34262"/>
    <w:rsid w:val="00F35D50"/>
    <w:rsid w:val="00F36B8E"/>
    <w:rsid w:val="00F371D0"/>
    <w:rsid w:val="00F37451"/>
    <w:rsid w:val="00F37EE6"/>
    <w:rsid w:val="00F403E6"/>
    <w:rsid w:val="00F44759"/>
    <w:rsid w:val="00F452C5"/>
    <w:rsid w:val="00F45857"/>
    <w:rsid w:val="00F50788"/>
    <w:rsid w:val="00F50BE2"/>
    <w:rsid w:val="00F50F25"/>
    <w:rsid w:val="00F511F7"/>
    <w:rsid w:val="00F51CB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DA9"/>
    <w:rsid w:val="00FA2111"/>
    <w:rsid w:val="00FA29C1"/>
    <w:rsid w:val="00FA3D1C"/>
    <w:rsid w:val="00FA45BC"/>
    <w:rsid w:val="00FA4AEF"/>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445"/>
    <w:rsid w:val="00FC0978"/>
    <w:rsid w:val="00FC0A57"/>
    <w:rsid w:val="00FC12B8"/>
    <w:rsid w:val="00FC16E8"/>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8476F"/>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BF6DC7"/>
    <w:pPr>
      <w:spacing w:after="120"/>
      <w:ind w:right="0" w:firstLine="0"/>
      <w:jc w:val="left"/>
    </w:pPr>
  </w:style>
  <w:style w:type="character" w:customStyle="1" w:styleId="CitaviBibliographyEntryZchn">
    <w:name w:val="Citavi Bibliography Entry Zchn"/>
    <w:basedOn w:val="Absatz-Standardschriftart"/>
    <w:link w:val="CitaviBibliographyEntry"/>
    <w:uiPriority w:val="99"/>
    <w:rsid w:val="00BF6DC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sv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167E1FC15D995458E93722C691AD405"/>
        <w:category>
          <w:name w:val="Allgemein"/>
          <w:gallery w:val="placeholder"/>
        </w:category>
        <w:types>
          <w:type w:val="bbPlcHdr"/>
        </w:types>
        <w:behaviors>
          <w:behavior w:val="content"/>
        </w:behaviors>
        <w:guid w:val="{507D725C-CCA0-1148-93A8-CF28D86DE04C}"/>
      </w:docPartPr>
      <w:docPartBody>
        <w:p w:rsidR="006F3041" w:rsidRDefault="00880AD8">
          <w:pPr>
            <w:pStyle w:val="2167E1FC15D995458E93722C691AD405"/>
          </w:pPr>
          <w:r w:rsidRPr="00DC578D">
            <w:rPr>
              <w:rStyle w:val="Platzhaltertext"/>
            </w:rPr>
            <w:t>Klicken oder tippen Sie hier, um Text einzugeben.</w:t>
          </w:r>
        </w:p>
      </w:docPartBody>
    </w:docPart>
    <w:docPart>
      <w:docPartPr>
        <w:name w:val="663F1AC76310E941A0D48AABFB7C8F9C"/>
        <w:category>
          <w:name w:val="Allgemein"/>
          <w:gallery w:val="placeholder"/>
        </w:category>
        <w:types>
          <w:type w:val="bbPlcHdr"/>
        </w:types>
        <w:behaviors>
          <w:behavior w:val="content"/>
        </w:behaviors>
        <w:guid w:val="{24EFB1F3-1B18-7940-8118-9852ED32DC43}"/>
      </w:docPartPr>
      <w:docPartBody>
        <w:p w:rsidR="006F3041" w:rsidRDefault="00880AD8">
          <w:pPr>
            <w:pStyle w:val="663F1AC76310E941A0D48AABFB7C8F9C"/>
          </w:pPr>
          <w:r w:rsidRPr="00DC578D">
            <w:rPr>
              <w:rStyle w:val="Platzhaltertext"/>
            </w:rPr>
            <w:t>Klicken oder tippen Sie hier, um Text einzugeben.</w:t>
          </w:r>
        </w:p>
      </w:docPartBody>
    </w:docPart>
    <w:docPart>
      <w:docPartPr>
        <w:name w:val="758488FD1163C44C9D207B827DF69B01"/>
        <w:category>
          <w:name w:val="Allgemein"/>
          <w:gallery w:val="placeholder"/>
        </w:category>
        <w:types>
          <w:type w:val="bbPlcHdr"/>
        </w:types>
        <w:behaviors>
          <w:behavior w:val="content"/>
        </w:behaviors>
        <w:guid w:val="{0F52FE01-BDEC-0F4B-9600-47734B124394}"/>
      </w:docPartPr>
      <w:docPartBody>
        <w:p w:rsidR="006F3041" w:rsidRDefault="00880AD8">
          <w:pPr>
            <w:pStyle w:val="758488FD1163C44C9D207B827DF69B01"/>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E9133220F9B94D4B8BF9306A895BB4FA"/>
        <w:category>
          <w:name w:val="Allgemein"/>
          <w:gallery w:val="placeholder"/>
        </w:category>
        <w:types>
          <w:type w:val="bbPlcHdr"/>
        </w:types>
        <w:behaviors>
          <w:behavior w:val="content"/>
        </w:behaviors>
        <w:guid w:val="{ADA3DE94-0FE3-4234-8B6D-E4A0A0B6B89C}"/>
      </w:docPartPr>
      <w:docPartBody>
        <w:p w:rsidR="00B638C3" w:rsidRDefault="00B638C3" w:rsidP="00B638C3">
          <w:pPr>
            <w:pStyle w:val="E9133220F9B94D4B8BF9306A895BB4FA"/>
          </w:pPr>
          <w:r w:rsidRPr="00DC578D">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EB565968D1DD42C982B562980D7DA788"/>
        <w:category>
          <w:name w:val="Allgemein"/>
          <w:gallery w:val="placeholder"/>
        </w:category>
        <w:types>
          <w:type w:val="bbPlcHdr"/>
        </w:types>
        <w:behaviors>
          <w:behavior w:val="content"/>
        </w:behaviors>
        <w:guid w:val="{C7B9BE80-FB4A-4DED-96E5-EA6EDBCFAE59}"/>
      </w:docPartPr>
      <w:docPartBody>
        <w:p w:rsidR="00CA2CAD" w:rsidRDefault="00CA2CAD" w:rsidP="00CA2CAD">
          <w:pPr>
            <w:pStyle w:val="EB565968D1DD42C982B562980D7DA788"/>
          </w:pPr>
          <w:r w:rsidRPr="009A5574">
            <w:rPr>
              <w:rStyle w:val="Platzhaltertext"/>
            </w:rPr>
            <w:t>Klicken oder tippen Sie hier, um Text einzugeben.</w:t>
          </w:r>
        </w:p>
      </w:docPartBody>
    </w:docPart>
    <w:docPart>
      <w:docPartPr>
        <w:name w:val="CFF54E57082E40E383C297D7EDA7E519"/>
        <w:category>
          <w:name w:val="Allgemein"/>
          <w:gallery w:val="placeholder"/>
        </w:category>
        <w:types>
          <w:type w:val="bbPlcHdr"/>
        </w:types>
        <w:behaviors>
          <w:behavior w:val="content"/>
        </w:behaviors>
        <w:guid w:val="{E51792D7-C5F7-44BC-885C-717471521AC0}"/>
      </w:docPartPr>
      <w:docPartBody>
        <w:p w:rsidR="00CA2CAD" w:rsidRDefault="00CA2CAD" w:rsidP="00CA2CAD">
          <w:pPr>
            <w:pStyle w:val="CFF54E57082E40E383C297D7EDA7E519"/>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000000" w:rsidRDefault="00EA6E12" w:rsidP="00EA6E12">
          <w:pPr>
            <w:pStyle w:val="10BA57B24378704FABABBD264C5EF654"/>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E0050"/>
    <w:rsid w:val="001E50AC"/>
    <w:rsid w:val="001E7466"/>
    <w:rsid w:val="001F66F7"/>
    <w:rsid w:val="00227736"/>
    <w:rsid w:val="002452E4"/>
    <w:rsid w:val="00263B7B"/>
    <w:rsid w:val="002A4C53"/>
    <w:rsid w:val="002E1A1D"/>
    <w:rsid w:val="002E7DE9"/>
    <w:rsid w:val="003104CD"/>
    <w:rsid w:val="0034379E"/>
    <w:rsid w:val="00345359"/>
    <w:rsid w:val="00393DA2"/>
    <w:rsid w:val="003F44A9"/>
    <w:rsid w:val="00426AF2"/>
    <w:rsid w:val="00485425"/>
    <w:rsid w:val="004D6A2C"/>
    <w:rsid w:val="004F5B8C"/>
    <w:rsid w:val="00582B42"/>
    <w:rsid w:val="0059496F"/>
    <w:rsid w:val="005C62EC"/>
    <w:rsid w:val="005F6BD7"/>
    <w:rsid w:val="006061E3"/>
    <w:rsid w:val="00623B2D"/>
    <w:rsid w:val="00623FC8"/>
    <w:rsid w:val="006300DD"/>
    <w:rsid w:val="00630702"/>
    <w:rsid w:val="006649D3"/>
    <w:rsid w:val="00696F55"/>
    <w:rsid w:val="006C5BFE"/>
    <w:rsid w:val="006F3041"/>
    <w:rsid w:val="006F70BA"/>
    <w:rsid w:val="00701468"/>
    <w:rsid w:val="00703CFE"/>
    <w:rsid w:val="00706875"/>
    <w:rsid w:val="007303B3"/>
    <w:rsid w:val="0073676F"/>
    <w:rsid w:val="007A0D9B"/>
    <w:rsid w:val="007B7304"/>
    <w:rsid w:val="007C3B17"/>
    <w:rsid w:val="00802101"/>
    <w:rsid w:val="00822D7A"/>
    <w:rsid w:val="008514B4"/>
    <w:rsid w:val="00880AD8"/>
    <w:rsid w:val="00890B14"/>
    <w:rsid w:val="008F5309"/>
    <w:rsid w:val="008F6437"/>
    <w:rsid w:val="00956CCC"/>
    <w:rsid w:val="009974D7"/>
    <w:rsid w:val="009D4483"/>
    <w:rsid w:val="00A62385"/>
    <w:rsid w:val="00A64EE5"/>
    <w:rsid w:val="00A97175"/>
    <w:rsid w:val="00B12124"/>
    <w:rsid w:val="00B3658C"/>
    <w:rsid w:val="00B45E25"/>
    <w:rsid w:val="00B46C79"/>
    <w:rsid w:val="00B55F3C"/>
    <w:rsid w:val="00B6141B"/>
    <w:rsid w:val="00B638C3"/>
    <w:rsid w:val="00BB0D78"/>
    <w:rsid w:val="00BE43B0"/>
    <w:rsid w:val="00C06E48"/>
    <w:rsid w:val="00C348A3"/>
    <w:rsid w:val="00CA2CAD"/>
    <w:rsid w:val="00CC454B"/>
    <w:rsid w:val="00CF003F"/>
    <w:rsid w:val="00D324F7"/>
    <w:rsid w:val="00D32CC0"/>
    <w:rsid w:val="00D34218"/>
    <w:rsid w:val="00D40835"/>
    <w:rsid w:val="00D91C8A"/>
    <w:rsid w:val="00DA69A2"/>
    <w:rsid w:val="00DC03B0"/>
    <w:rsid w:val="00E00CE9"/>
    <w:rsid w:val="00E61273"/>
    <w:rsid w:val="00E95849"/>
    <w:rsid w:val="00EA2F97"/>
    <w:rsid w:val="00EA6E12"/>
    <w:rsid w:val="00ED6FDB"/>
    <w:rsid w:val="00EF0BBF"/>
    <w:rsid w:val="00F23498"/>
    <w:rsid w:val="00F3562C"/>
    <w:rsid w:val="00F9375A"/>
    <w:rsid w:val="00F971BB"/>
    <w:rsid w:val="00FC0445"/>
    <w:rsid w:val="00FC70BB"/>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A6E1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6456E-CC1C-4241-BE7B-C54882789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177066</Words>
  <Characters>1115519</Characters>
  <Application>Microsoft Office Word</Application>
  <DocSecurity>0</DocSecurity>
  <Lines>9295</Lines>
  <Paragraphs>2580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Simon Hellmann</cp:lastModifiedBy>
  <cp:revision>204</cp:revision>
  <cp:lastPrinted>2025-06-12T14:31:00Z</cp:lastPrinted>
  <dcterms:created xsi:type="dcterms:W3CDTF">2025-05-01T12:33:00Z</dcterms:created>
  <dcterms:modified xsi:type="dcterms:W3CDTF">2025-06-13T13:38:00Z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26">
    <vt:lpwstr>References</vt:lpwstr>
  </property>
  <property fmtid="{D5CDD505-2E9C-101B-9397-08002B2CF9AE}" pid="6" name="CitaviDocumentProperty_12">
    <vt:lpwstr>Standard</vt:lpwstr>
  </property>
  <property fmtid="{D5CDD505-2E9C-101B-9397-08002B2CF9AE}" pid="7" name="CitaviDocumentProperty_16">
    <vt:lpwstr>Untertitel</vt:lpwstr>
  </property>
  <property fmtid="{D5CDD505-2E9C-101B-9397-08002B2CF9AE}" pid="8" name="CitaviDocumentProperty_13">
    <vt:lpwstr>Standard</vt:lpwstr>
  </property>
  <property fmtid="{D5CDD505-2E9C-101B-9397-08002B2CF9AE}" pid="9" name="CitaviDocumentProperty_15">
    <vt:lpwstr>Standard</vt:lpwstr>
  </property>
  <property fmtid="{D5CDD505-2E9C-101B-9397-08002B2CF9AE}" pid="10" name="CitaviDocumentProperty_17">
    <vt:lpwstr>Standard</vt:lpwstr>
  </property>
  <property fmtid="{D5CDD505-2E9C-101B-9397-08002B2CF9AE}" pid="11" name="CitaviDocumentProperty_11">
    <vt:lpwstr>Überschrift 2</vt:lpwstr>
  </property>
  <property fmtid="{D5CDD505-2E9C-101B-9397-08002B2CF9AE}" pid="12" name="CitaviDocumentProperty_8">
    <vt:lpwstr>Data Source=DBFZ-CLU01-DB;Initial Catalog=CitaviDB;Integrated Security=True;Schema Name="NFG Bibliothek"</vt:lpwstr>
  </property>
  <property fmtid="{D5CDD505-2E9C-101B-9397-08002B2CF9AE}" pid="13" name="CitaviDocumentProperty_6">
    <vt:lpwstr>True</vt:lpwstr>
  </property>
  <property fmtid="{D5CDD505-2E9C-101B-9397-08002B2CF9AE}" pid="14" name="CitaviDocumentProperty_1">
    <vt:lpwstr>6.19.2.1</vt:lpwstr>
  </property>
</Properties>
</file>