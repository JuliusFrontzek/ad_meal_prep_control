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CB1C628"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End w:id="0"/>
      <w:commentRangeStart w:id="1"/>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Multi</w:t>
      </w:r>
      <w:commentRangeEnd w:id="1"/>
      <w:r w:rsidR="00CB3FAD">
        <w:rPr>
          <w:rStyle w:val="Kommentarzeichen"/>
        </w:rPr>
        <w:commentReference w:id="1"/>
      </w:r>
      <w:r w:rsidR="00004913" w:rsidRPr="00F51CBB">
        <w:rPr>
          <w:rFonts w:eastAsia="Garamond" w:cs="Garamond"/>
          <w:sz w:val="32"/>
          <w:szCs w:val="30"/>
          <w:lang w:val="en-US"/>
        </w:rPr>
        <w:t xml:space="preserve">-stage Model Predictive Control of Agricultural </w:t>
      </w:r>
      <w:r w:rsidR="00946077" w:rsidRPr="00D41519">
        <w:rPr>
          <w:rFonts w:eastAsia="Garamond" w:cs="Garamond"/>
          <w:sz w:val="32"/>
          <w:szCs w:val="30"/>
          <w:lang w:val="en-US"/>
        </w:rPr>
        <w:t xml:space="preserve">Anaerobic Digestion </w:t>
      </w:r>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Pr="00E843BA" w:rsidRDefault="007976C5" w:rsidP="00E56C4F">
      <w:pPr>
        <w:pStyle w:val="berschrift1"/>
        <w:rPr>
          <w:sz w:val="36"/>
          <w:lang w:val="en-US"/>
          <w:rPrChange w:id="2" w:author="Hellmann, Simon" w:date="2025-07-21T11:09:00Z">
            <w:rPr>
              <w:lang w:val="en-US"/>
            </w:rPr>
          </w:rPrChange>
        </w:rPr>
      </w:pPr>
      <w:r w:rsidRPr="00E843BA">
        <w:rPr>
          <w:sz w:val="36"/>
          <w:lang w:val="en-US"/>
          <w:rPrChange w:id="3" w:author="Hellmann, Simon" w:date="2025-07-21T11:09:00Z">
            <w:rPr>
              <w:lang w:val="en-US"/>
            </w:rPr>
          </w:rPrChange>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ins w:id="4" w:author="Hellmann, Simon" w:date="2025-07-21T11:06:00Z"/>
          <w:lang w:val="en-US"/>
        </w:rPr>
      </w:pPr>
      <w:ins w:id="5" w:author="Hellmann, Simon" w:date="2025-07-21T11:06:00Z">
        <w:r>
          <w:rPr>
            <w:lang w:val="en-US"/>
          </w:rPr>
          <w:t>Model predictive control (MPC)</w:t>
        </w:r>
      </w:ins>
      <w:ins w:id="6" w:author="Hellmann, Simon" w:date="2025-07-21T11:07:00Z">
        <w:r>
          <w:rPr>
            <w:lang w:val="en-US"/>
          </w:rPr>
          <w:t xml:space="preserve"> for optimization</w:t>
        </w:r>
      </w:ins>
      <w:ins w:id="7" w:author="Hellmann, Simon" w:date="2025-07-21T11:08:00Z">
        <w:r>
          <w:rPr>
            <w:lang w:val="en-US"/>
          </w:rPr>
          <w:t xml:space="preserve"> of substrate feeding</w:t>
        </w:r>
      </w:ins>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w:t>
      </w:r>
      <w:commentRangeStart w:id="8"/>
      <w:r w:rsidRPr="42E16D65">
        <w:rPr>
          <w:lang w:val="en-US"/>
        </w:rPr>
        <w:t xml:space="preserve">MPC </w:t>
      </w:r>
      <w:commentRangeEnd w:id="8"/>
      <w:r w:rsidR="00CB3FAD">
        <w:rPr>
          <w:rStyle w:val="Kommentarzeichen"/>
        </w:rPr>
        <w:commentReference w:id="8"/>
      </w:r>
      <w:r w:rsidRPr="42E16D65">
        <w:rPr>
          <w:lang w:val="en-US"/>
        </w:rPr>
        <w:t xml:space="preserve">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pPr>
        <w:pStyle w:val="berschrift1"/>
        <w:rPr>
          <w:moveTo w:id="9" w:author="Hellmann, Simon" w:date="2025-07-21T11:09:00Z"/>
          <w:lang w:val="en-US"/>
        </w:rPr>
        <w:pPrChange w:id="10" w:author="Hellmann, Simon" w:date="2025-07-21T11:09:00Z">
          <w:pPr>
            <w:pStyle w:val="berschrift2"/>
            <w:ind w:left="0" w:firstLine="0"/>
          </w:pPr>
        </w:pPrChange>
      </w:pPr>
      <w:moveToRangeStart w:id="11" w:author="Hellmann, Simon" w:date="2025-07-21T11:09:00Z" w:name="move203988567"/>
      <w:moveTo w:id="12" w:author="Hellmann, Simon" w:date="2025-07-21T11:09:00Z">
        <w:r w:rsidRPr="00E843BA">
          <w:rPr>
            <w:lang w:val="en-US"/>
          </w:rPr>
          <w:t>Graphical Abstract</w:t>
        </w:r>
      </w:moveTo>
    </w:p>
    <w:moveToRangeEnd w:id="11"/>
    <w:p w14:paraId="7ED51349" w14:textId="77777777" w:rsidR="0011577E" w:rsidRDefault="0011577E" w:rsidP="0011577E">
      <w:pPr>
        <w:pStyle w:val="berschrift1"/>
        <w:jc w:val="center"/>
        <w:rPr>
          <w:lang w:val="en-US"/>
        </w:rPr>
      </w:pPr>
      <w:ins w:id="13" w:author="Hellmann, Simon" w:date="2025-07-21T11:09:00Z">
        <w:r w:rsidRPr="00E843BA">
          <w:rPr>
            <w:noProof/>
            <w:lang w:val="en-US"/>
          </w:rPr>
          <w:drawing>
            <wp:inline distT="0" distB="0" distL="0" distR="0" wp14:anchorId="2F4E57F5" wp14:editId="5C40DC0D">
              <wp:extent cx="4302287" cy="1900362"/>
              <wp:effectExtent l="0" t="0" r="3175"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
                      <a:stretch>
                        <a:fillRect/>
                      </a:stretch>
                    </pic:blipFill>
                    <pic:spPr>
                      <a:xfrm>
                        <a:off x="0" y="0"/>
                        <a:ext cx="4357696" cy="1924837"/>
                      </a:xfrm>
                      <a:prstGeom prst="rect">
                        <a:avLst/>
                      </a:prstGeom>
                    </pic:spPr>
                  </pic:pic>
                </a:graphicData>
              </a:graphic>
            </wp:inline>
          </w:drawing>
        </w:r>
      </w:ins>
    </w:p>
    <w:p w14:paraId="7CBFD60A" w14:textId="3CD97E75" w:rsidR="00B02161" w:rsidRDefault="0EF766E9" w:rsidP="009A7C91">
      <w:pPr>
        <w:pStyle w:val="berschrift1"/>
        <w:rPr>
          <w:lang w:val="en-US"/>
        </w:rPr>
      </w:pPr>
      <w:commentRangeStart w:id="14"/>
      <w:r w:rsidRPr="0EF766E9">
        <w:rPr>
          <w:lang w:val="en-US"/>
        </w:rPr>
        <w:t>Abstract</w:t>
      </w:r>
      <w:commentRangeEnd w:id="14"/>
      <w:r w:rsidR="00CB3FAD">
        <w:rPr>
          <w:rStyle w:val="Kommentarzeichen"/>
        </w:rPr>
        <w:commentReference w:id="14"/>
      </w:r>
    </w:p>
    <w:p w14:paraId="49283762" w14:textId="43460E18"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lastRenderedPageBreak/>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15" w:name="_3znysh7"/>
      <w:bookmarkEnd w:id="15"/>
      <w:r w:rsidRPr="31B087A0">
        <w:rPr>
          <w:rFonts w:eastAsia="Garamond" w:cs="Garamond"/>
          <w:sz w:val="20"/>
          <w:szCs w:val="20"/>
          <w:lang w:val="en-US"/>
        </w:rPr>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w:t>
      </w:r>
      <w:proofErr w:type="spellStart"/>
      <w:r w:rsidR="00A85550">
        <w:rPr>
          <w:lang w:val="en-US"/>
        </w:rPr>
        <w:t>Purkus</w:t>
      </w:r>
      <w:proofErr w:type="spellEnd"/>
      <w:r w:rsidR="00A85550">
        <w:rPr>
          <w:lang w:val="en-US"/>
        </w:rPr>
        <w:t xml:space="preserve">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w:t>
      </w:r>
      <w:proofErr w:type="spellStart"/>
      <w:r w:rsidR="00A85550">
        <w:rPr>
          <w:lang w:val="en-US"/>
        </w:rPr>
        <w:t>Theuerl</w:t>
      </w:r>
      <w:proofErr w:type="spellEnd"/>
      <w:r w:rsidR="00A85550">
        <w:rPr>
          <w:lang w:val="en-US"/>
        </w:rPr>
        <w:t xml:space="preserve"> et al., 2019)</w:t>
      </w:r>
      <w:r w:rsidR="00DB5BE7">
        <w:rPr>
          <w:lang w:val="en-US"/>
        </w:rPr>
        <w:fldChar w:fldCharType="end"/>
      </w:r>
      <w:r w:rsidR="227D4B47" w:rsidRPr="227D4B47">
        <w:rPr>
          <w:lang w:val="en-US"/>
        </w:rPr>
        <w:t>.</w:t>
      </w:r>
    </w:p>
    <w:p w14:paraId="4FB4CD39" w14:textId="38667F4D" w:rsidR="008E15D6" w:rsidRPr="00220152" w:rsidRDefault="227D4B47" w:rsidP="008E15D6">
      <w:pPr>
        <w:rPr>
          <w:lang w:val="de-D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w:t>
      </w:r>
      <w:r w:rsidR="00E843BA">
        <w:rPr>
          <w:lang w:val="en-US"/>
        </w:rPr>
        <w:t>lower</w:t>
      </w:r>
      <w:r w:rsidRPr="227D4B47">
        <w:rPr>
          <w:lang w:val="en-US"/>
        </w:rPr>
        <w:t xml:space="preserv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843BA">
        <w:rPr>
          <w:lang w:val="en-US"/>
        </w:rPr>
        <w:t>To</w:t>
      </w:r>
      <w:r w:rsidR="00426BC2">
        <w:rPr>
          <w:lang w:val="en-US"/>
        </w:rPr>
        <w:t xml:space="preserve"> this </w:t>
      </w:r>
      <w:r w:rsidR="00E843BA">
        <w:rPr>
          <w:lang w:val="en-US"/>
        </w:rPr>
        <w:t>end</w:t>
      </w:r>
      <w:r w:rsidR="00426BC2">
        <w:rPr>
          <w:lang w:val="en-US"/>
        </w:rPr>
        <w: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Content>
          <w:r w:rsidR="00EF4003">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ctMjNUMTQ6MDM6MDg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3LTIzVDE0OjAzOjA4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055B45" w:rsidRPr="00055B45">
            <w:rPr>
              <w:lang w:val="de-D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3LTIzVDE0OjAzOjA4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BE59E7">
            <w:rPr>
              <w:lang w:val="de-DE"/>
            </w:rPr>
            <w:t>(Jordan et al., 2023; Daniel</w:t>
          </w:r>
          <w:r w:rsidR="00BE59E7">
            <w:rPr>
              <w:rFonts w:ascii="Times New Roman" w:hAnsi="Times New Roman" w:cs="Times New Roman"/>
              <w:lang w:val="de-DE"/>
            </w:rPr>
            <w:t>‐</w:t>
          </w:r>
          <w:r w:rsidR="00BE59E7">
            <w:rPr>
              <w:lang w:val="de-DE"/>
            </w:rPr>
            <w:t xml:space="preserve">Gromke et al., 2018; </w:t>
          </w:r>
          <w:proofErr w:type="spellStart"/>
          <w:r w:rsidR="00BE59E7">
            <w:rPr>
              <w:lang w:val="de-DE"/>
            </w:rPr>
            <w:t>Theuerl</w:t>
          </w:r>
          <w:proofErr w:type="spellEnd"/>
          <w:r w:rsidR="00BE59E7">
            <w:rPr>
              <w:lang w:val="de-DE"/>
            </w:rPr>
            <w:t xml:space="preserve"> et al., 2019)</w:t>
          </w:r>
          <w:r w:rsidR="00EF4003">
            <w:rPr>
              <w:lang w:val="en-US"/>
            </w:rPr>
            <w:fldChar w:fldCharType="end"/>
          </w:r>
        </w:sdtContent>
      </w:sdt>
      <w:r w:rsidR="00EF4003">
        <w:rPr>
          <w:lang w:val="de-DE"/>
        </w:rPr>
        <w:t>.</w:t>
      </w:r>
    </w:p>
    <w:p w14:paraId="3671B507" w14:textId="71DE1E50"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3LTIzVDE0OjAzOjA4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r w:rsidR="00576E3F">
            <w:rPr>
              <w:lang w:val="en-US"/>
            </w:rPr>
            <w:fldChar w:fldCharType="separate"/>
          </w:r>
          <w:r w:rsidR="00BE59E7">
            <w:rPr>
              <w:lang w:val="en-US"/>
            </w:rPr>
            <w:t>(</w:t>
          </w:r>
          <w:proofErr w:type="spellStart"/>
          <w:r w:rsidR="00BE59E7">
            <w:rPr>
              <w:lang w:val="en-US"/>
            </w:rPr>
            <w:t>Purkus</w:t>
          </w:r>
          <w:proofErr w:type="spellEnd"/>
          <w:r w:rsidR="00BE59E7">
            <w:rPr>
              <w:lang w:val="en-US"/>
            </w:rPr>
            <w:t xml:space="preserve">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BE59E7">
            <w:rPr>
              <w:lang w:val="en-US"/>
            </w:rPr>
            <w:t>(Mauky et al., 2016)</w:t>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62F0A185" w:rsidR="009D3C99" w:rsidRDefault="00433661" w:rsidP="0EF766E9">
      <w:pPr>
        <w:rPr>
          <w:lang w:val="en-US"/>
        </w:rPr>
      </w:pPr>
      <w:r>
        <w:rPr>
          <w:lang w:val="en-US"/>
        </w:rPr>
        <w:lastRenderedPageBreak/>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BE59E7">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BE59E7">
            <w:rPr>
              <w:lang w:val="en-US"/>
            </w:rPr>
            <w:t>(</w:t>
          </w:r>
          <w:proofErr w:type="spellStart"/>
          <w:r w:rsidR="00BE59E7">
            <w:rPr>
              <w:lang w:val="en-US"/>
            </w:rPr>
            <w:t>Jønson</w:t>
          </w:r>
          <w:proofErr w:type="spellEnd"/>
          <w:r w:rsidR="00BE59E7">
            <w:rPr>
              <w:lang w:val="en-US"/>
            </w:rPr>
            <w:t xml:space="preserve"> et al., 2022)</w:t>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7878D412"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E145CE">
        <w:rPr>
          <w:lang w:val="en-US"/>
        </w:rPr>
        <w:t>,</w:t>
      </w:r>
      <w:r w:rsidR="009D3C99">
        <w:rPr>
          <w:lang w:val="en-US"/>
        </w:rPr>
        <w:t xml:space="preserve"> such as organic waste</w:t>
      </w:r>
      <w:r w:rsidR="00E145CE">
        <w:rPr>
          <w:lang w:val="en-US"/>
        </w:rPr>
        <w:t xml:space="preserve"> or agricultural residues</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Content>
          <w:r w:rsidR="00C82E0C">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ctMjNUMTQ6MDM6MDg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BE59E7">
            <w:rPr>
              <w:lang w:val="en-US"/>
            </w:rPr>
            <w:t>(Jordan et al., 2023)</w:t>
          </w:r>
          <w:r w:rsidR="00C82E0C">
            <w:rPr>
              <w:lang w:val="en-US"/>
            </w:rPr>
            <w:fldChar w:fldCharType="end"/>
          </w:r>
        </w:sdtContent>
      </w:sdt>
      <w:r w:rsidR="00CC09A4">
        <w:rPr>
          <w:lang w:val="en-US"/>
        </w:rPr>
        <w:t xml:space="preserve">. </w:t>
      </w:r>
      <w:r w:rsidR="00577F63">
        <w:rPr>
          <w:lang w:val="en-US"/>
        </w:rPr>
        <w:t>For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577F63">
        <w:rPr>
          <w:lang w:val="en-US"/>
        </w:rPr>
        <w:t>. However,</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y0yM1QxNDowMzowO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BE59E7">
            <w:rPr>
              <w:lang w:val="en-US"/>
            </w:rPr>
            <w:t>(</w:t>
          </w:r>
          <w:proofErr w:type="spellStart"/>
          <w:r w:rsidR="00BE59E7">
            <w:rPr>
              <w:lang w:val="en-US"/>
            </w:rPr>
            <w:t>Steindl</w:t>
          </w:r>
          <w:proofErr w:type="spellEnd"/>
          <w:r w:rsidR="00BE59E7">
            <w:rPr>
              <w:lang w:val="en-US"/>
            </w:rPr>
            <w:t xml:space="preserve"> et al., 2025)</w:t>
          </w:r>
          <w:r w:rsidR="00C84BAD">
            <w:rPr>
              <w:lang w:val="en-US"/>
            </w:rPr>
            <w:fldChar w:fldCharType="end"/>
          </w:r>
        </w:sdtContent>
      </w:sdt>
      <w:r w:rsidR="007B2FC3">
        <w:rPr>
          <w:lang w:val="en-US"/>
        </w:rPr>
        <w:t>.</w:t>
      </w:r>
      <w:r w:rsidR="42E16D65" w:rsidRPr="42E16D65">
        <w:rPr>
          <w:lang w:val="en-US"/>
        </w:rPr>
        <w:t xml:space="preserve"> </w:t>
      </w:r>
    </w:p>
    <w:p w14:paraId="297131D7" w14:textId="62E00E84"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yM1QxNDowMzowO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BE59E7">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jNUMTQ6MDM6MDg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BE59E7">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NUMTQ6MDM6MD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BE59E7">
            <w:rPr>
              <w:lang w:val="en-US"/>
            </w:rPr>
            <w:t>(</w:t>
          </w:r>
          <w:proofErr w:type="spellStart"/>
          <w:r w:rsidR="00BE59E7">
            <w:rPr>
              <w:lang w:val="en-US"/>
            </w:rPr>
            <w:t>Kegl</w:t>
          </w:r>
          <w:proofErr w:type="spellEnd"/>
          <w:r w:rsidR="00BE59E7">
            <w:rPr>
              <w:lang w:val="en-US"/>
            </w:rPr>
            <w:t xml:space="preserve">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E145CE">
        <w:rPr>
          <w:lang w:val="en-US"/>
        </w:rPr>
        <w:t>that</w:t>
      </w:r>
      <w:r w:rsidR="00E145CE"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commentRangeStart w:id="16"/>
      <w:r w:rsidR="3775BB1F" w:rsidRPr="3775BB1F">
        <w:rPr>
          <w:lang w:val="en-US"/>
        </w:rPr>
        <w:t>full</w:t>
      </w:r>
      <w:r w:rsidR="00663103">
        <w:rPr>
          <w:lang w:val="en-US"/>
        </w:rPr>
        <w:t xml:space="preserve"> </w:t>
      </w:r>
      <w:r w:rsidR="3775BB1F" w:rsidRPr="3775BB1F">
        <w:rPr>
          <w:lang w:val="en-US"/>
        </w:rPr>
        <w:t xml:space="preserve">scale </w:t>
      </w:r>
      <w:commentRangeEnd w:id="16"/>
      <w:r w:rsidR="00E145CE">
        <w:rPr>
          <w:rStyle w:val="Kommentarzeichen"/>
        </w:rPr>
        <w:commentReference w:id="16"/>
      </w:r>
      <w:r w:rsidR="3775BB1F" w:rsidRPr="3775BB1F">
        <w:rPr>
          <w:lang w:val="en-US"/>
        </w:rPr>
        <w:t>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NUMTQ6MDM6MD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BE59E7">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zVDE0OjAzOjA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BE59E7">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M1QxNDowMzow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BE59E7">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y0yM1QxNDowMzowO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BE59E7">
            <w:rPr>
              <w:lang w:val="en-US"/>
            </w:rPr>
            <w:t xml:space="preserve">(García-Sandoval et al., 2016; </w:t>
          </w:r>
          <w:proofErr w:type="spellStart"/>
          <w:r w:rsidR="00BE59E7">
            <w:rPr>
              <w:lang w:val="en-US"/>
            </w:rPr>
            <w:t>Raeyatdoost</w:t>
          </w:r>
          <w:proofErr w:type="spellEnd"/>
          <w:r w:rsidR="00BE59E7">
            <w:rPr>
              <w:lang w:val="en-US"/>
            </w:rPr>
            <w:t xml:space="preserve"> et al., 2023)</w:t>
          </w:r>
          <w:r w:rsidR="00F33BB4">
            <w:rPr>
              <w:lang w:val="en-US"/>
            </w:rPr>
            <w:fldChar w:fldCharType="end"/>
          </w:r>
        </w:sdtContent>
      </w:sdt>
      <w:r w:rsidR="3775BB1F" w:rsidRPr="3775BB1F">
        <w:rPr>
          <w:lang w:val="en-US"/>
        </w:rPr>
        <w:t xml:space="preserve">. However, the semi-empirical model </w:t>
      </w:r>
      <w:r w:rsidR="00E145CE">
        <w:rPr>
          <w:lang w:val="en-US"/>
        </w:rPr>
        <w:t xml:space="preserve">proposed by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zVDE0OjAzOjA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BE59E7">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M1QxNDowMzow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BE59E7">
            <w:rPr>
              <w:lang w:val="en-US"/>
            </w:rPr>
            <w:t>(2001)</w:t>
          </w:r>
          <w:r w:rsidR="009C04C9">
            <w:rPr>
              <w:lang w:val="en-US"/>
            </w:rPr>
            <w:fldChar w:fldCharType="end"/>
          </w:r>
        </w:sdtContent>
      </w:sdt>
      <w:r w:rsidR="009C04C9">
        <w:rPr>
          <w:lang w:val="en-US"/>
        </w:rPr>
        <w:t xml:space="preserve"> </w:t>
      </w:r>
      <w:r w:rsidR="3775BB1F" w:rsidRPr="3775BB1F">
        <w:rPr>
          <w:lang w:val="en-US"/>
        </w:rPr>
        <w:t xml:space="preserve">lacks a clear stoichiometry foundation (compared to the ADM1) and </w:t>
      </w:r>
      <w:commentRangeStart w:id="17"/>
      <w:r w:rsidR="3775BB1F" w:rsidRPr="3775BB1F">
        <w:rPr>
          <w:lang w:val="en-US"/>
        </w:rPr>
        <w:t>is based</w:t>
      </w:r>
      <w:r w:rsidR="227D4B47" w:rsidRPr="227D4B47">
        <w:rPr>
          <w:lang w:val="en-US"/>
        </w:rPr>
        <w:t xml:space="preserve"> on chemical oxygen demand (COD)</w:t>
      </w:r>
      <w:commentRangeEnd w:id="17"/>
      <w:r w:rsidR="00E145CE">
        <w:rPr>
          <w:rStyle w:val="Kommentarzeichen"/>
        </w:rPr>
        <w:commentReference w:id="17"/>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BE59E7">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NUMTQ6MDM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BE59E7">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w:t>
      </w:r>
      <w:r w:rsidR="00663103">
        <w:rPr>
          <w:lang w:val="en-US"/>
        </w:rPr>
        <w:t xml:space="preserve"> </w:t>
      </w:r>
      <w:r w:rsidR="00A33CD3">
        <w:rPr>
          <w:lang w:val="en-US"/>
        </w:rPr>
        <w:t>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jNUMTQ6MDM6MDg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M1QxNDowMzowO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r w:rsidR="00BE59E7">
            <w:rPr>
              <w:lang w:val="en-US"/>
            </w:rPr>
            <w:t>(</w:t>
          </w:r>
          <w:proofErr w:type="spellStart"/>
          <w:r w:rsidR="00BE59E7">
            <w:rPr>
              <w:lang w:val="en-US"/>
            </w:rPr>
            <w:t>Tisocco</w:t>
          </w:r>
          <w:proofErr w:type="spellEnd"/>
          <w:r w:rsidR="00BE59E7">
            <w:rPr>
              <w:lang w:val="en-US"/>
            </w:rPr>
            <w:t xml:space="preserve"> et al., 2024; Weinrich et al., 2021)</w:t>
          </w:r>
          <w:r w:rsidR="00E52B52">
            <w:rPr>
              <w:lang w:val="en-US"/>
            </w:rPr>
            <w:fldChar w:fldCharType="end"/>
          </w:r>
        </w:sdtContent>
      </w:sdt>
      <w:r w:rsidR="227D4B47" w:rsidRPr="227D4B47">
        <w:rPr>
          <w:lang w:val="en-US"/>
        </w:rPr>
        <w:t>.</w:t>
      </w:r>
    </w:p>
    <w:p w14:paraId="6748BA4F" w14:textId="39AC3A26"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M1QxNDowMzowO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NUMTQ6MDM6MDg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zVDE0OjAzOjA4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BE59E7">
            <w:rPr>
              <w:lang w:val="en-US"/>
            </w:rPr>
            <w:t xml:space="preserve">(Jimenez et al., 2015; </w:t>
          </w:r>
          <w:proofErr w:type="spellStart"/>
          <w:r w:rsidR="00BE59E7">
            <w:rPr>
              <w:lang w:val="en-US"/>
            </w:rPr>
            <w:t>Lübken</w:t>
          </w:r>
          <w:proofErr w:type="spellEnd"/>
          <w:r w:rsidR="00BE59E7">
            <w:rPr>
              <w:lang w:val="en-US"/>
            </w:rPr>
            <w:t xml:space="preserve"> et al., 2015)</w:t>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NUMTQ6MDM6MD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r w:rsidR="00BE59E7">
            <w:rPr>
              <w:lang w:val="en-US"/>
            </w:rPr>
            <w:t>(</w:t>
          </w:r>
          <w:proofErr w:type="spellStart"/>
          <w:r w:rsidR="00BE59E7">
            <w:rPr>
              <w:lang w:val="en-US"/>
            </w:rPr>
            <w:t>Liebetrau</w:t>
          </w:r>
          <w:proofErr w:type="spellEnd"/>
          <w:r w:rsidR="00BE59E7">
            <w:rPr>
              <w:lang w:val="en-US"/>
            </w:rPr>
            <w:t xml:space="preserve">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w:t>
      </w:r>
      <w:r w:rsidR="00A87DFC">
        <w:rPr>
          <w:lang w:val="en-US"/>
        </w:rPr>
        <w:lastRenderedPageBreak/>
        <w:t>estimated</w:t>
      </w:r>
      <w:r w:rsidR="00F41675">
        <w:rPr>
          <w:lang w:val="en-US"/>
        </w:rPr>
        <w:t>, because 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1QxNDowMz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NUMTQ6MDM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BE59E7">
            <w:rPr>
              <w:lang w:val="en-US"/>
            </w:rPr>
            <w:t>(</w:t>
          </w:r>
          <w:proofErr w:type="spellStart"/>
          <w:r w:rsidR="00BE59E7">
            <w:rPr>
              <w:lang w:val="en-US"/>
            </w:rPr>
            <w:t>Lübken</w:t>
          </w:r>
          <w:proofErr w:type="spellEnd"/>
          <w:r w:rsidR="00BE59E7">
            <w:rPr>
              <w:lang w:val="en-US"/>
            </w:rPr>
            <w:t xml:space="preserve">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y0yM1QxNDowMzowO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BE59E7">
            <w:rPr>
              <w:lang w:val="en-US"/>
            </w:rPr>
            <w:t>(</w:t>
          </w:r>
          <w:proofErr w:type="spellStart"/>
          <w:r w:rsidR="00BE59E7">
            <w:rPr>
              <w:lang w:val="en-US"/>
            </w:rPr>
            <w:t>Dandikas</w:t>
          </w:r>
          <w:proofErr w:type="spellEnd"/>
          <w:r w:rsidR="00BE59E7">
            <w:rPr>
              <w:lang w:val="en-US"/>
            </w:rPr>
            <w:t xml:space="preserve"> et al., 2018; Koch et al., 2020)</w:t>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jNUMTQ6MDM6MDg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BE59E7">
            <w:rPr>
              <w:lang w:val="en-US"/>
            </w:rPr>
            <w:t>(Hafner et al., 2020)</w:t>
          </w:r>
          <w:r>
            <w:rPr>
              <w:lang w:val="en-US"/>
            </w:rPr>
            <w:fldChar w:fldCharType="end"/>
          </w:r>
        </w:sdtContent>
      </w:sdt>
      <w:r w:rsidRPr="00EB4FE6">
        <w:rPr>
          <w:lang w:val="en-US"/>
        </w:rPr>
        <w:t>. Moreover, in full</w:t>
      </w:r>
      <w:r w:rsidR="00663103">
        <w:rPr>
          <w:lang w:val="en-US"/>
        </w:rPr>
        <w:t xml:space="preserve"> </w:t>
      </w:r>
      <w:r w:rsidRPr="00EB4FE6">
        <w:rPr>
          <w:lang w:val="en-US"/>
        </w:rPr>
        <w:t xml:space="preserve">scale </w:t>
      </w:r>
      <w:r w:rsidR="00DE6DC8">
        <w:rPr>
          <w:lang w:val="en-US"/>
        </w:rPr>
        <w:t xml:space="preserve">AD </w:t>
      </w:r>
      <w:r w:rsidRPr="00EB4FE6">
        <w:rPr>
          <w:lang w:val="en-US"/>
        </w:rPr>
        <w:t>operation</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zVDE0OjAzOjA4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1QxNDowMzowO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NUMTQ6MDM6MDg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BE59E7">
            <w:rPr>
              <w:lang w:val="en-US"/>
            </w:rPr>
            <w:t>(</w:t>
          </w:r>
          <w:proofErr w:type="spellStart"/>
          <w:r w:rsidR="00BE59E7">
            <w:rPr>
              <w:lang w:val="en-US"/>
            </w:rPr>
            <w:t>Fisgativa</w:t>
          </w:r>
          <w:proofErr w:type="spellEnd"/>
          <w:r w:rsidR="00BE59E7">
            <w:rPr>
              <w:lang w:val="en-US"/>
            </w:rPr>
            <w:t xml:space="preserve"> et al., 2020; </w:t>
          </w:r>
          <w:proofErr w:type="spellStart"/>
          <w:r w:rsidR="00BE59E7">
            <w:rPr>
              <w:lang w:val="en-US"/>
            </w:rPr>
            <w:t>Lübken</w:t>
          </w:r>
          <w:proofErr w:type="spellEnd"/>
          <w:r w:rsidR="00BE59E7">
            <w:rPr>
              <w:lang w:val="en-US"/>
            </w:rPr>
            <w:t xml:space="preserve"> et al., 2015)</w:t>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IzVDE0OjAzOjA4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BE59E7">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y0yM1QxNDowMzowO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BE59E7">
            <w:rPr>
              <w:lang w:val="en-US"/>
            </w:rPr>
            <w:t xml:space="preserve">(Gehring et al., 2013; </w:t>
          </w:r>
          <w:proofErr w:type="spellStart"/>
          <w:r w:rsidR="00BE59E7">
            <w:rPr>
              <w:lang w:val="en-US"/>
            </w:rPr>
            <w:t>Tisocco</w:t>
          </w:r>
          <w:proofErr w:type="spellEnd"/>
          <w:r w:rsidR="00BE59E7">
            <w:rPr>
              <w:lang w:val="en-US"/>
            </w:rPr>
            <w:t xml:space="preserve"> et al., 2024)</w:t>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NUMTQ6MDM6MD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BE59E7">
            <w:rPr>
              <w:lang w:val="en-US"/>
            </w:rPr>
            <w:t>(</w:t>
          </w:r>
          <w:proofErr w:type="spellStart"/>
          <w:r w:rsidR="00BE59E7">
            <w:rPr>
              <w:lang w:val="en-US"/>
            </w:rPr>
            <w:t>Kegl</w:t>
          </w:r>
          <w:proofErr w:type="spellEnd"/>
          <w:r w:rsidR="00BE59E7">
            <w:rPr>
              <w:lang w:val="en-US"/>
            </w:rPr>
            <w:t xml:space="preserve">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18E02F79"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BE59E7">
            <w:rPr>
              <w:lang w:val="en-US"/>
            </w:rPr>
            <w:t>(</w:t>
          </w:r>
          <w:proofErr w:type="spellStart"/>
          <w:r w:rsidR="00BE59E7">
            <w:rPr>
              <w:lang w:val="en-US"/>
            </w:rPr>
            <w:t>Gaida</w:t>
          </w:r>
          <w:proofErr w:type="spellEnd"/>
          <w:r w:rsidR="00BE59E7">
            <w:rPr>
              <w:lang w:val="en-US"/>
            </w:rPr>
            <w:t xml:space="preserve"> et al., 2017)</w:t>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3LTIzVDE0OjAzOjA4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jNUMTQ6MDM6MDg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BE59E7">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w:t>
      </w:r>
      <w:r w:rsidR="00F41675">
        <w:rPr>
          <w:lang w:val="en-US"/>
        </w:rPr>
        <w:t xml:space="preserve"> plants</w:t>
      </w:r>
      <w:r w:rsidR="00E23229">
        <w:rPr>
          <w:lang w:val="en-US"/>
        </w:rPr>
        <w:t>,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BE59E7">
            <w:rPr>
              <w:lang w:val="en-US"/>
            </w:rPr>
            <w:t xml:space="preserve">(Qin and </w:t>
          </w:r>
          <w:proofErr w:type="spellStart"/>
          <w:r w:rsidR="00BE59E7">
            <w:rPr>
              <w:lang w:val="en-US"/>
            </w:rPr>
            <w:t>Badgwell</w:t>
          </w:r>
          <w:proofErr w:type="spellEnd"/>
          <w:r w:rsidR="00BE59E7">
            <w:rPr>
              <w:lang w:val="en-US"/>
            </w:rPr>
            <w:t>,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3LTIzVDE0OjAzOjA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BE59E7">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r w:rsidR="00BE59E7">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r w:rsidR="00BE59E7">
            <w:rPr>
              <w:lang w:val="en-US"/>
            </w:rPr>
            <w:t>(</w:t>
          </w:r>
          <w:proofErr w:type="spellStart"/>
          <w:r w:rsidR="00BE59E7">
            <w:rPr>
              <w:lang w:val="en-US"/>
            </w:rPr>
            <w:t>Körber</w:t>
          </w:r>
          <w:proofErr w:type="spellEnd"/>
          <w:r w:rsidR="00BE59E7">
            <w:rPr>
              <w:lang w:val="en-US"/>
            </w:rPr>
            <w:t xml:space="preserve">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BE59E7">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BE59E7">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4C8367B0"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BE59E7">
            <w:rPr>
              <w:lang w:val="en-US"/>
            </w:rPr>
            <w:t xml:space="preserve">(Qin and </w:t>
          </w:r>
          <w:proofErr w:type="spellStart"/>
          <w:r w:rsidR="00BE59E7">
            <w:rPr>
              <w:lang w:val="en-US"/>
            </w:rPr>
            <w:t>Badgwell</w:t>
          </w:r>
          <w:proofErr w:type="spellEnd"/>
          <w:r w:rsidR="00BE59E7">
            <w:rPr>
              <w:lang w:val="en-US"/>
            </w:rPr>
            <w:t>,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lastRenderedPageBreak/>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BE59E7">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TaGVsbG1hbm4iLCJJZCI6IjgzZGNjOWRiLTM2YzQtNDI3My04MjkyLWE2NWNhYjVlNTg2ZSIsIk1vZGlmaWVkT24iOiIyMDI1LTA3LTIzVDE0OjA3OjAy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TaGVsbG1hbm4iLCJJZCI6IjZlY2VkM2JkLWIxMjYtNGUyNS04N2QzLTYzNmZhNmI1ZDE5NSIsIk1vZGlmaWVkT24iOiIyMDI1LTA3LTIzVDE0OjA3OjAy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BE59E7">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zVDE0OjAzOjA4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BE59E7">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IzVDE0OjAzOjA4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BE59E7">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yM1QxNDowMzowO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BE59E7">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commentRangeStart w:id="18"/>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commentRangeEnd w:id="18"/>
      <w:r w:rsidR="00B71FF6">
        <w:rPr>
          <w:rStyle w:val="Kommentarzeichen"/>
        </w:rPr>
        <w:commentReference w:id="18"/>
      </w:r>
      <w:r w:rsidR="0022651B" w:rsidRPr="42E16D65">
        <w:rPr>
          <w:lang w:val="en-US"/>
        </w:rPr>
        <w:t xml:space="preserve">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jNUMTQ6MDM6MDg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BE59E7">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IzVDE0OjAzOjA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BE59E7">
            <w:rPr>
              <w:lang w:val="en-US"/>
            </w:rPr>
            <w:t>(2023)</w:t>
          </w:r>
          <w:r w:rsidR="009756A0">
            <w:rPr>
              <w:lang w:val="en-US"/>
            </w:rPr>
            <w:fldChar w:fldCharType="end"/>
          </w:r>
        </w:sdtContent>
      </w:sdt>
      <w:r w:rsidR="0022651B" w:rsidRPr="42E16D65">
        <w:rPr>
          <w:lang w:val="en-US"/>
        </w:rPr>
        <w:t xml:space="preserve">. </w:t>
      </w:r>
    </w:p>
    <w:p w14:paraId="6D1A4BBA" w14:textId="75532799"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19" w:name="_dfhmt4ji2fxx"/>
      <w:bookmarkEnd w:id="19"/>
      <w:commentRangeStart w:id="20"/>
      <w:r w:rsidRPr="6A0623E8">
        <w:rPr>
          <w:lang w:val="en-US"/>
        </w:rPr>
        <w:t>Materials and methods</w:t>
      </w:r>
      <w:commentRangeEnd w:id="20"/>
      <w:r w:rsidR="00BF2B3B">
        <w:rPr>
          <w:rStyle w:val="Kommentarzeichen"/>
        </w:rPr>
        <w:commentReference w:id="20"/>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6F6A3B23"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IzVDE0OjAzOjA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BE59E7">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BE59E7">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NUMTQ6MDM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BE59E7">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lastRenderedPageBreak/>
        <w:t xml:space="preserve">2.1.1 </w:t>
      </w:r>
      <w:r w:rsidRPr="32AF646F">
        <w:rPr>
          <w:lang w:val="en-US"/>
        </w:rPr>
        <w:t>Gas storage model</w:t>
      </w:r>
    </w:p>
    <w:p w14:paraId="6BFD9927" w14:textId="59C16BE4"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r w:rsidR="00BE59E7">
            <w:rPr>
              <w:lang w:val="en-US"/>
            </w:rPr>
            <w:t>Mauky et al.</w:t>
          </w:r>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r w:rsidR="00BE59E7">
            <w:rPr>
              <w:lang w:val="en-US"/>
            </w:rPr>
            <w:t>(2016)</w:t>
          </w:r>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1QxNDowMzow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r w:rsidR="00BE59E7">
            <w:rPr>
              <w:lang w:val="en-US"/>
            </w:rPr>
            <w:t>Dittmer et al.</w:t>
          </w:r>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NUMTQ6MDM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r w:rsidR="00BE59E7">
            <w:rPr>
              <w:lang w:val="en-US"/>
            </w:rPr>
            <w:t>(2022)</w:t>
          </w:r>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r w:rsidR="00BE59E7">
            <w:rPr>
              <w:lang w:val="en-US"/>
            </w:rPr>
            <w:t>(Stur et al., 2022)</w:t>
          </w:r>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AE95C35" w14:textId="77777777" w:rsidR="00541139" w:rsidRDefault="00541139" w:rsidP="00541139">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w:t>
      </w:r>
      <w:commentRangeStart w:id="21"/>
      <w:r>
        <w:rPr>
          <w:lang w:val="en-US"/>
        </w:rPr>
        <w:t xml:space="preserve">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w:t>
      </w:r>
      <w:commentRangeEnd w:id="21"/>
      <w:r>
        <w:rPr>
          <w:rStyle w:val="Kommentarzeichen"/>
        </w:rPr>
        <w:commentReference w:id="21"/>
      </w:r>
      <w:r>
        <w:rPr>
          <w:lang w:val="en-US"/>
        </w:rPr>
        <w:t>as well as the lower heating value (LHV) of CH</w:t>
      </w:r>
      <w:r w:rsidRPr="00454DEF">
        <w:rPr>
          <w:vertAlign w:val="subscript"/>
          <w:lang w:val="en-US"/>
        </w:rPr>
        <w:t>4</w:t>
      </w:r>
      <w:r>
        <w:rPr>
          <w:lang w:val="en-US"/>
        </w:rPr>
        <w:t>.</w:t>
      </w:r>
      <w:r>
        <w:rPr>
          <w:rStyle w:val="Funotenzeichen"/>
          <w:lang w:val="en-US"/>
        </w:rPr>
        <w:footnoteReference w:id="2"/>
      </w:r>
      <w:r>
        <w:rPr>
          <w:lang w:val="en-US"/>
        </w:rPr>
        <w:t xml:space="preserve"> </w:t>
      </w: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 Corresponding model equations are derived in the SI. Fig. 1c shows a qualitative dynamic course of the GS filling level. </w:t>
      </w:r>
    </w:p>
    <w:p w14:paraId="658364F2" w14:textId="77777777" w:rsidR="00541139" w:rsidRDefault="00541139" w:rsidP="00541139">
      <w:pPr>
        <w:pStyle w:val="berschrift3"/>
        <w:rPr>
          <w:lang w:val="en-US"/>
        </w:rPr>
      </w:pPr>
      <w:r w:rsidRPr="32AF646F">
        <w:rPr>
          <w:lang w:val="en-US"/>
        </w:rPr>
        <w:t>2.1.2</w:t>
      </w:r>
      <w:r>
        <w:rPr>
          <w:lang w:val="en-US"/>
        </w:rPr>
        <w:t xml:space="preserve"> AD plant</w:t>
      </w:r>
      <w:r w:rsidRPr="32AF646F">
        <w:rPr>
          <w:lang w:val="en-US"/>
        </w:rPr>
        <w:t xml:space="preserve"> dimensioning</w:t>
      </w:r>
    </w:p>
    <w:p w14:paraId="7CC49651" w14:textId="481925A1"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r w:rsidR="00BE59E7">
            <w:rPr>
              <w:lang w:val="en-US"/>
            </w:rPr>
            <w:t>Mauky et al.</w:t>
          </w:r>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r w:rsidR="00BE59E7">
            <w:rPr>
              <w:lang w:val="en-US"/>
            </w:rPr>
            <w:t>(2016)</w:t>
          </w:r>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1QxNDowMzow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r w:rsidR="00BE59E7">
            <w:rPr>
              <w:lang w:val="en-US"/>
            </w:rPr>
            <w:t>Dittmer et al.</w:t>
          </w:r>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NUMTQ6MDM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r w:rsidR="00BE59E7">
            <w:rPr>
              <w:lang w:val="en-US"/>
            </w:rPr>
            <w:t>(2022)</w:t>
          </w:r>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516FE5F6" w14:textId="2ACB8EE9" w:rsidR="0011577E" w:rsidRDefault="0011577E" w:rsidP="0011577E">
      <w:pPr>
        <w:ind w:firstLine="0"/>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NUMTQ6MDM6MD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r w:rsidR="00BE59E7">
            <w:rPr>
              <w:lang w:val="en-US"/>
            </w:rPr>
            <w:t>(</w:t>
          </w:r>
          <w:proofErr w:type="spellStart"/>
          <w:r w:rsidR="00BE59E7">
            <w:rPr>
              <w:lang w:val="en-US"/>
            </w:rPr>
            <w:t>Liebetrau</w:t>
          </w:r>
          <w:proofErr w:type="spellEnd"/>
          <w:r w:rsidR="00BE59E7">
            <w:rPr>
              <w:lang w:val="en-US"/>
            </w:rPr>
            <w:t xml:space="preserve"> and Pfeiffer, 2020)</w:t>
          </w:r>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BE59E7">
            <w:rPr>
              <w:lang w:val="en-US"/>
            </w:rPr>
            <w:t>(Jimenez et al., 2015)</w:t>
          </w:r>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r>
        <w:rPr>
          <w:rStyle w:val="Kommentarzeichen"/>
        </w:rPr>
        <w:commentReference w:id="22"/>
      </w:r>
      <w:r>
        <w:rPr>
          <w:rStyle w:val="Kommentarzeichen"/>
        </w:rPr>
        <w:commentReference w:id="23"/>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zVDE0OjAzOjA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r w:rsidR="00BE59E7">
            <w:rPr>
              <w:lang w:val="en-US"/>
            </w:rPr>
            <w:t>(Weinrich et al., 2021)</w:t>
          </w:r>
          <w:r>
            <w:rPr>
              <w:lang w:val="en-US"/>
            </w:rPr>
            <w:fldChar w:fldCharType="end"/>
          </w:r>
        </w:sdtContent>
      </w:sdt>
      <w:r w:rsidRPr="00AA10A7">
        <w:rPr>
          <w:lang w:val="en-US"/>
        </w:rPr>
        <w:t xml:space="preserve">. Other </w:t>
      </w:r>
    </w:p>
    <w:p w14:paraId="4370FF7D" w14:textId="77777777" w:rsidR="0011577E" w:rsidRDefault="0011577E">
      <w:pPr>
        <w:spacing w:after="0" w:line="276" w:lineRule="auto"/>
        <w:ind w:right="0" w:firstLine="0"/>
        <w:jc w:val="left"/>
        <w:rPr>
          <w:lang w:val="en-US"/>
        </w:rPr>
      </w:pPr>
      <w:r>
        <w:rPr>
          <w:lang w:val="en-US"/>
        </w:rPr>
        <w:br w:type="page"/>
      </w:r>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14:paraId="4BD94728" w14:textId="77777777" w:rsidTr="00055B45">
        <w:tc>
          <w:tcPr>
            <w:tcW w:w="9019" w:type="dxa"/>
            <w:tcBorders>
              <w:bottom w:val="single" w:sz="8" w:space="0" w:color="auto"/>
            </w:tcBorders>
          </w:tcPr>
          <w:p w14:paraId="29B97C10" w14:textId="77777777"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b</w:t>
            </w:r>
            <w:r>
              <w:rPr>
                <w:rFonts w:eastAsia="Garamond" w:cs="Garamond"/>
                <w:sz w:val="22"/>
                <w:lang w:val="en-US"/>
              </w:rPr>
              <w:t xml:space="preserve"> process</w:t>
            </w:r>
            <w:r w:rsidRPr="00BC0157">
              <w:rPr>
                <w:rFonts w:eastAsia="Garamond" w:cs="Garamond"/>
                <w:sz w:val="22"/>
                <w:lang w:val="en-US"/>
              </w:rPr>
              <w:t xml:space="preserve">, </w:t>
            </w:r>
            <w:proofErr w:type="spellStart"/>
            <w:r w:rsidRPr="00BC0157">
              <w:rPr>
                <w:rFonts w:eastAsia="Garamond" w:cs="Garamond"/>
                <w:sz w:val="22"/>
                <w:lang w:val="en-US"/>
              </w:rPr>
              <w:t>CHP</w:t>
            </w:r>
            <w:r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16"/>
              <w:gridCol w:w="703"/>
              <w:gridCol w:w="267"/>
              <w:gridCol w:w="819"/>
              <w:gridCol w:w="404"/>
              <w:gridCol w:w="539"/>
              <w:gridCol w:w="567"/>
              <w:gridCol w:w="845"/>
              <w:gridCol w:w="283"/>
              <w:gridCol w:w="844"/>
              <w:gridCol w:w="141"/>
              <w:gridCol w:w="873"/>
              <w:gridCol w:w="276"/>
              <w:gridCol w:w="690"/>
            </w:tblGrid>
            <w:tr w:rsidR="0011577E" w:rsidRPr="00964375"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964375"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11577E"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11577E"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Default="0011577E" w:rsidP="00055B45">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Default="0011577E"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Default="0011577E" w:rsidP="00055B45">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388AA10F" w14:textId="77777777" w:rsidR="0011577E" w:rsidRDefault="0011577E"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11577E"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11577E"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11577E"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Borders>
                    <w:right w:val="dotted" w:sz="4" w:space="0" w:color="auto"/>
                  </w:tcBorders>
                  <w:tcMar>
                    <w:top w:w="15" w:type="dxa"/>
                    <w:left w:w="15" w:type="dxa"/>
                    <w:bottom w:w="15" w:type="dxa"/>
                    <w:right w:w="15" w:type="dxa"/>
                  </w:tcMar>
                  <w:vAlign w:val="center"/>
                </w:tcPr>
                <w:p w14:paraId="3D7CFA33"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11577E"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964375"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11577E"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11577E"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11577E"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11577E"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11577E"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11577E"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Default="0011577E"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Default="0011577E"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Default="0011577E" w:rsidP="00055B45">
                  <w:pPr>
                    <w:spacing w:line="360" w:lineRule="auto"/>
                    <w:jc w:val="left"/>
                  </w:pPr>
                  <w:commentRangeStart w:id="24"/>
                  <w:r>
                    <w:rPr>
                      <w:rFonts w:eastAsia="Garamond" w:cs="Garamond"/>
                      <w:szCs w:val="24"/>
                      <w:lang w:val="en-US"/>
                    </w:rPr>
                    <w:t>S</w:t>
                  </w:r>
                  <w:r w:rsidRPr="00E363D1">
                    <w:rPr>
                      <w:rFonts w:eastAsia="Garamond" w:cs="Garamond"/>
                      <w:szCs w:val="24"/>
                      <w:lang w:val="en-US"/>
                    </w:rPr>
                    <w:t>ubstrate</w:t>
                  </w:r>
                  <w:commentRangeEnd w:id="24"/>
                  <w:r>
                    <w:rPr>
                      <w:rStyle w:val="Kommentarzeichen"/>
                    </w:rPr>
                    <w:commentReference w:id="24"/>
                  </w:r>
                  <w:r w:rsidRPr="00E363D1">
                    <w:rPr>
                      <w:rFonts w:eastAsia="Garamond" w:cs="Garamond"/>
                      <w:szCs w:val="24"/>
                      <w:lang w:val="en-US"/>
                    </w:rPr>
                    <w:t>/</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w:commentRangeStart w:id="25"/>
                  <m:oMath>
                    <m:r>
                      <w:rPr>
                        <w:rFonts w:ascii="Cambria Math" w:eastAsia="Garamond" w:hAnsi="Cambria Math" w:cs="Garamond"/>
                        <w:lang w:val="en-US"/>
                      </w:rPr>
                      <m:t>XL</m:t>
                    </m:r>
                  </m:oMath>
                  <w:r>
                    <w:rPr>
                      <w:rFonts w:eastAsia="Garamond" w:cs="Garamond"/>
                      <w:szCs w:val="24"/>
                      <w:vertAlign w:val="superscript"/>
                      <w:lang w:val="en-US"/>
                    </w:rPr>
                    <w:t>a</w:t>
                  </w:r>
                  <w:commentRangeEnd w:id="25"/>
                  <w:r>
                    <w:rPr>
                      <w:rStyle w:val="Kommentarzeichen"/>
                    </w:rPr>
                    <w:commentReference w:id="25"/>
                  </w:r>
                  <w:r>
                    <w:rPr>
                      <w:rFonts w:eastAsia="Garamond" w:cs="Garamond"/>
                      <w:szCs w:val="24"/>
                      <w:vertAlign w:val="superscript"/>
                      <w:lang w:val="en-US"/>
                    </w:rPr>
                    <w:t>,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Default="0011577E" w:rsidP="00055B45">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Pr>
                      <w:rStyle w:val="Kommentarzeichen"/>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964375"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Default="0011577E" w:rsidP="00055B45">
                  <w:pPr>
                    <w:spacing w:line="360" w:lineRule="auto"/>
                    <w:jc w:val="left"/>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964375"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Default="0011577E" w:rsidP="00055B45">
                  <w:pPr>
                    <w:spacing w:line="360" w:lineRule="auto"/>
                    <w:jc w:val="left"/>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964375"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Default="0011577E" w:rsidP="00055B45">
                  <w:pPr>
                    <w:spacing w:line="360" w:lineRule="auto"/>
                    <w:jc w:val="left"/>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964375"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Default="0011577E" w:rsidP="00055B45">
                  <w:pPr>
                    <w:spacing w:line="360" w:lineRule="auto"/>
                    <w:jc w:val="left"/>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964375"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Default="0011577E" w:rsidP="00055B45">
                  <w:pPr>
                    <w:spacing w:line="360" w:lineRule="auto"/>
                    <w:jc w:val="left"/>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12B15792"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r w:rsidR="00BE59E7">
                  <w:rPr>
                    <w:rFonts w:eastAsia="Garamond" w:cs="Garamond"/>
                    <w:sz w:val="18"/>
                    <w:szCs w:val="24"/>
                    <w:lang w:val="en-US"/>
                  </w:rPr>
                  <w:t>Weinrich and Nelles</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NUMTQ6MDM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r w:rsidR="00BE59E7">
                  <w:rPr>
                    <w:rFonts w:eastAsia="Garamond" w:cs="Garamond"/>
                    <w:sz w:val="18"/>
                    <w:szCs w:val="24"/>
                    <w:lang w:val="en-US"/>
                  </w:rPr>
                  <w:t>(2021)</w:t>
                </w:r>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06A55CDB"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jNUMTQ6MDM6MDg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proofErr w:type="spellStart"/>
                <w:r w:rsidR="00BE59E7">
                  <w:rPr>
                    <w:rFonts w:eastAsia="Garamond" w:cs="Garamond"/>
                    <w:sz w:val="18"/>
                    <w:szCs w:val="24"/>
                    <w:lang w:val="en-US"/>
                  </w:rPr>
                  <w:t>Heidarzadeh</w:t>
                </w:r>
                <w:proofErr w:type="spellEnd"/>
                <w:r w:rsidR="00BE59E7">
                  <w:rPr>
                    <w:rFonts w:eastAsia="Garamond" w:cs="Garamond"/>
                    <w:sz w:val="18"/>
                    <w:szCs w:val="24"/>
                    <w:lang w:val="en-US"/>
                  </w:rPr>
                  <w:t xml:space="preserve"> </w:t>
                </w:r>
                <w:proofErr w:type="spellStart"/>
                <w:r w:rsidR="00BE59E7">
                  <w:rPr>
                    <w:rFonts w:eastAsia="Garamond" w:cs="Garamond"/>
                    <w:sz w:val="18"/>
                    <w:szCs w:val="24"/>
                    <w:lang w:val="en-US"/>
                  </w:rPr>
                  <w:t>Vazifehkhoran</w:t>
                </w:r>
                <w:proofErr w:type="spellEnd"/>
                <w:r w:rsidR="00BE59E7">
                  <w:rPr>
                    <w:rFonts w:eastAsia="Garamond" w:cs="Garamond"/>
                    <w:sz w:val="18"/>
                    <w:szCs w:val="24"/>
                    <w:lang w:val="en-US"/>
                  </w:rPr>
                  <w:t xml:space="preserve">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3LTIzVDE0OjAzOjA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r w:rsidR="00BE59E7">
                  <w:rPr>
                    <w:rFonts w:eastAsia="Garamond" w:cs="Garamond"/>
                    <w:sz w:val="18"/>
                    <w:szCs w:val="24"/>
                    <w:lang w:val="en-US"/>
                  </w:rPr>
                  <w:t>(2016)</w:t>
                </w:r>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572D97A8"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IzVDE0OjAzOjA4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r w:rsidR="00BE59E7">
                  <w:rPr>
                    <w:rFonts w:eastAsia="Garamond" w:cs="Garamond"/>
                    <w:sz w:val="18"/>
                    <w:szCs w:val="24"/>
                    <w:lang w:val="en-US"/>
                  </w:rPr>
                  <w:t>Hafner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yM1QxNDowMzow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r w:rsidR="00BE59E7">
                  <w:rPr>
                    <w:rFonts w:eastAsia="Garamond" w:cs="Garamond"/>
                    <w:sz w:val="18"/>
                    <w:szCs w:val="24"/>
                    <w:lang w:val="en-US"/>
                  </w:rPr>
                  <w:t>(2020)</w:t>
                </w:r>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Pr="00220152">
                  <w:rPr>
                    <w:sz w:val="18"/>
                    <w:lang w:val="en-US"/>
                  </w:rPr>
                  <w:fldChar w:fldCharType="separate"/>
                </w:r>
                <w:r w:rsidR="00BE59E7">
                  <w:rPr>
                    <w:sz w:val="18"/>
                    <w:lang w:val="en-US"/>
                  </w:rPr>
                  <w:t>Delory et al.</w:t>
                </w:r>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Pr="00220152">
                  <w:rPr>
                    <w:sz w:val="18"/>
                    <w:lang w:val="en-US"/>
                  </w:rPr>
                  <w:fldChar w:fldCharType="separate"/>
                </w:r>
                <w:r w:rsidR="00BE59E7">
                  <w:rPr>
                    <w:sz w:val="18"/>
                    <w:lang w:val="en-US"/>
                  </w:rPr>
                  <w:t>(2025)</w:t>
                </w:r>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commentRangeStart w:id="26"/>
            <w:r>
              <w:rPr>
                <w:b/>
                <w:bCs/>
                <w:noProof/>
                <w:sz w:val="18"/>
                <w:lang w:val="en-US"/>
              </w:rPr>
              <w:lastRenderedPageBreak/>
              <w:drawing>
                <wp:inline distT="0" distB="0" distL="0" distR="0" wp14:anchorId="0B9887EE" wp14:editId="75A366D6">
                  <wp:extent cx="5367076" cy="722382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2"/>
                          <a:stretch>
                            <a:fillRect/>
                          </a:stretch>
                        </pic:blipFill>
                        <pic:spPr>
                          <a:xfrm>
                            <a:off x="0" y="0"/>
                            <a:ext cx="5367076" cy="7223825"/>
                          </a:xfrm>
                          <a:prstGeom prst="rect">
                            <a:avLst/>
                          </a:prstGeom>
                        </pic:spPr>
                      </pic:pic>
                    </a:graphicData>
                  </a:graphic>
                </wp:inline>
              </w:drawing>
            </w:r>
            <w:commentRangeEnd w:id="26"/>
            <w:r>
              <w:rPr>
                <w:rStyle w:val="Kommentarzeichen"/>
              </w:rPr>
              <w:commentReference w:id="26"/>
            </w:r>
          </w:p>
        </w:tc>
      </w:tr>
      <w:tr w:rsidR="0011577E" w:rsidRPr="009918C7" w14:paraId="6B67E3BC" w14:textId="77777777" w:rsidTr="00055B45">
        <w:trPr>
          <w:trHeight w:val="300"/>
        </w:trPr>
        <w:tc>
          <w:tcPr>
            <w:tcW w:w="9029" w:type="dxa"/>
          </w:tcPr>
          <w:p w14:paraId="30634557" w14:textId="77777777"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r w:rsidRPr="00BC0157">
              <w:rPr>
                <w:sz w:val="22"/>
                <w:lang w:val="en-US"/>
              </w:rPr>
              <w:t xml:space="preserve">AD </w:t>
            </w:r>
            <w:r>
              <w:rPr>
                <w:sz w:val="22"/>
                <w:lang w:val="en-US"/>
              </w:rPr>
              <w:t>process and controller (constant methane production); as well as AD process</w:t>
            </w:r>
            <w:r w:rsidRPr="00BC0157">
              <w:rPr>
                <w:sz w:val="22"/>
                <w:lang w:val="en-US"/>
              </w:rPr>
              <w:t xml:space="preserve">, gas storage, CHP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GS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77777777" w:rsidR="0011577E" w:rsidRDefault="0011577E">
      <w:pPr>
        <w:spacing w:after="0" w:line="276" w:lineRule="auto"/>
        <w:ind w:right="0" w:firstLine="0"/>
        <w:jc w:val="left"/>
        <w:rPr>
          <w:lang w:val="en-US"/>
        </w:rPr>
      </w:pPr>
      <w:r>
        <w:rPr>
          <w:lang w:val="en-US"/>
        </w:rPr>
        <w:br w:type="page"/>
      </w:r>
    </w:p>
    <w:p w14:paraId="7EDC9540" w14:textId="4D213067" w:rsidR="009918C7" w:rsidRDefault="0011577E" w:rsidP="00F30DED">
      <w:pPr>
        <w:ind w:firstLine="0"/>
        <w:rPr>
          <w:lang w:val="en-US"/>
        </w:rPr>
      </w:pPr>
      <w:r w:rsidRPr="00AA10A7">
        <w:rPr>
          <w:lang w:val="en-US"/>
        </w:rPr>
        <w:lastRenderedPageBreak/>
        <w:t>parametric or structural uncertainties were ignored</w:t>
      </w:r>
      <w:r w:rsidRPr="32AF646F">
        <w:rPr>
          <w:lang w:val="en-US"/>
        </w:rPr>
        <w:t xml:space="preserve">. The following </w:t>
      </w:r>
      <w:r>
        <w:rPr>
          <w:lang w:val="en-US"/>
        </w:rPr>
        <w:t xml:space="preserve">typical </w:t>
      </w:r>
      <w:r w:rsidRPr="32AF646F">
        <w:rPr>
          <w:lang w:val="en-US"/>
        </w:rPr>
        <w:t xml:space="preserve">agricultural </w:t>
      </w:r>
      <w:r>
        <w:rPr>
          <w:lang w:val="en-US"/>
        </w:rPr>
        <w:t xml:space="preserve">AD </w:t>
      </w:r>
      <w:r>
        <w:rPr>
          <w:lang w:val="en-US"/>
        </w:rPr>
        <w:br/>
      </w:r>
      <w:r w:rsidRPr="32AF646F">
        <w:rPr>
          <w:lang w:val="en-US"/>
        </w:rPr>
        <w:t xml:space="preserve">substrates were </w:t>
      </w:r>
      <w:r>
        <w:rPr>
          <w:lang w:val="en-US"/>
        </w:rPr>
        <w:t xml:space="preserve">considered </w:t>
      </w:r>
      <w:sdt>
        <w:sdtPr>
          <w:rPr>
            <w:lang w:val="en-US"/>
          </w:rPr>
          <w:alias w:val="To edit, see citavi.com/edit"/>
          <w:tag w:val="CitaviPlaceholder#5fbc1a3a-6460-4e09-8760-0f83c5099913"/>
          <w:id w:val="-505441846"/>
          <w:placeholder>
            <w:docPart w:val="E1B47399DF8E4AAAABFAA2184F5AFC0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1QxNDowMzowO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3LTIzVDE0OjAzOjA4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NUMTQ6MDM6MDg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Pr>
              <w:lang w:val="en-US"/>
            </w:rPr>
            <w:fldChar w:fldCharType="separate"/>
          </w:r>
          <w:r w:rsidR="00BE59E7">
            <w:rPr>
              <w:lang w:val="en-US"/>
            </w:rPr>
            <w:t>(Ahmed et al., 2016; Segura et al., 2025; Hahn et al., 2014)</w:t>
          </w:r>
          <w:r>
            <w:rPr>
              <w:lang w:val="en-US"/>
            </w:rPr>
            <w:fldChar w:fldCharType="end"/>
          </w:r>
        </w:sdtContent>
      </w:sdt>
      <w:r w:rsidRPr="32AF646F">
        <w:rPr>
          <w:lang w:val="en-US"/>
        </w:rPr>
        <w:t>: grass silage (</w:t>
      </w:r>
      <w:proofErr w:type="spellStart"/>
      <w:r w:rsidRPr="32AF646F">
        <w:rPr>
          <w:lang w:val="en-US"/>
        </w:rPr>
        <w:t>G</w:t>
      </w:r>
      <w:r>
        <w:rPr>
          <w:lang w:val="en-US"/>
        </w:rPr>
        <w:t>r</w:t>
      </w:r>
      <w:r w:rsidRPr="32AF646F">
        <w:rPr>
          <w:lang w:val="en-US"/>
        </w:rPr>
        <w:t>S</w:t>
      </w:r>
      <w:proofErr w:type="spellEnd"/>
      <w:r w:rsidRPr="32AF646F">
        <w:rPr>
          <w:lang w:val="en-US"/>
        </w:rPr>
        <w:t xml:space="preserve">), </w:t>
      </w:r>
      <w:r>
        <w:rPr>
          <w:lang w:val="en-US"/>
        </w:rPr>
        <w:t xml:space="preserve">maize silage </w:t>
      </w:r>
      <w:r w:rsidRPr="32AF646F">
        <w:rPr>
          <w:lang w:val="en-US"/>
        </w:rPr>
        <w:t>(</w:t>
      </w:r>
      <w:r>
        <w:rPr>
          <w:lang w:val="en-US"/>
        </w:rPr>
        <w:t>M</w:t>
      </w:r>
      <w:r w:rsidRPr="32AF646F">
        <w:rPr>
          <w:lang w:val="en-US"/>
        </w:rPr>
        <w:t>S), sugar beet silage (SBS) and cattle manure (CM).</w:t>
      </w:r>
      <w:r>
        <w:rPr>
          <w:lang w:val="en-US"/>
        </w:rPr>
        <w:t xml:space="preserve"> Individual substrate costs per t FM are provided in Tab. 2.</w:t>
      </w:r>
    </w:p>
    <w:p w14:paraId="61CCC35F" w14:textId="7A9D7A8F" w:rsidR="00EF63E2" w:rsidRDefault="006D555D" w:rsidP="00EF63E2">
      <w:pPr>
        <w:pStyle w:val="berschrift3"/>
        <w:rPr>
          <w:lang w:val="en-US"/>
        </w:rPr>
      </w:pPr>
      <w:bookmarkStart w:id="27" w:name="_5bqn32glp415"/>
      <w:bookmarkStart w:id="28" w:name="_b20llt1pm978"/>
      <w:bookmarkStart w:id="29" w:name="_3saj0h2cz42i" w:colFirst="0" w:colLast="0"/>
      <w:bookmarkEnd w:id="27"/>
      <w:bookmarkEnd w:id="28"/>
      <w:bookmarkEnd w:id="29"/>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1AFFC8AB" w:rsidR="006E55F9" w:rsidRDefault="000B0C85" w:rsidP="00A7074D">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BE59E7">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BE59E7">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carbon</w:t>
      </w:r>
      <w:r w:rsidR="00A7074D">
        <w:rPr>
          <w:lang w:val="en-US"/>
        </w:rPr>
        <w:t xml:space="preserve"> </w:t>
      </w:r>
      <w:r w:rsidR="00513B31">
        <w:rPr>
          <w:lang w:val="en-US"/>
        </w:rPr>
        <w:t xml:space="preserve">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BE59E7">
            <w:rPr>
              <w:lang w:val="en-US"/>
            </w:rPr>
            <w:t>(</w:t>
          </w:r>
          <w:proofErr w:type="spellStart"/>
          <w:r w:rsidR="00BE59E7">
            <w:rPr>
              <w:lang w:val="en-US"/>
            </w:rPr>
            <w:t>Weißbach</w:t>
          </w:r>
          <w:proofErr w:type="spellEnd"/>
          <w:r w:rsidR="00BE59E7">
            <w:rPr>
              <w:lang w:val="en-US"/>
            </w:rPr>
            <w:t xml:space="preserve"> and </w:t>
          </w:r>
          <w:proofErr w:type="spellStart"/>
          <w:r w:rsidR="00BE59E7">
            <w:rPr>
              <w:lang w:val="en-US"/>
            </w:rPr>
            <w:t>Strubelt</w:t>
          </w:r>
          <w:proofErr w:type="spellEnd"/>
          <w:r w:rsidR="00BE59E7">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M1QxNDowMz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proofErr w:type="spellStart"/>
          <w:r w:rsidR="00BE59E7">
            <w:rPr>
              <w:lang w:val="en-US"/>
            </w:rPr>
            <w:t>Fisgativa</w:t>
          </w:r>
          <w:proofErr w:type="spellEnd"/>
          <w:r w:rsidR="00BE59E7">
            <w:rPr>
              <w:lang w:val="en-US"/>
            </w:rPr>
            <w:t xml:space="preserve">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NUMTQ6MDM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BE59E7">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5D3A4DFE" w:rsidR="00C2149D" w:rsidRDefault="00C2149D" w:rsidP="006E55F9">
      <w:pPr>
        <w:rPr>
          <w:lang w:val="en-US"/>
        </w:rPr>
      </w:pPr>
      <w:commentRangeStart w:id="30"/>
      <w:commentRangeStart w:id="31"/>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 xml:space="preserve">in </w:t>
      </w:r>
      <w:r w:rsidR="001B5836">
        <w:rPr>
          <w:lang w:val="en-US"/>
        </w:rPr>
        <w:t>percentage of</w:t>
      </w:r>
      <w:r w:rsidR="00FC036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zVDE0OjAzOjA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C32D2B">
            <w:rPr>
              <w:lang w:val="en-US"/>
            </w:rPr>
            <w:fldChar w:fldCharType="separate"/>
          </w:r>
          <w:r w:rsidR="00BE59E7">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9918C7"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31FBA965"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w:t>
            </w:r>
            <w:r>
              <w:fldChar w:fldCharType="end"/>
            </w:r>
            <w:r w:rsidRPr="00C32D2B">
              <w:rPr>
                <w:lang w:val="en-US"/>
              </w:rPr>
              <w:t>)</w:t>
            </w:r>
          </w:p>
        </w:tc>
      </w:tr>
    </w:tbl>
    <w:commentRangeEnd w:id="30"/>
    <w:p w14:paraId="6E5E4B6E" w14:textId="1F1D61CE" w:rsidR="00EF63E2" w:rsidRDefault="00006D6F" w:rsidP="008177C5">
      <w:pPr>
        <w:ind w:firstLine="0"/>
        <w:rPr>
          <w:lang w:val="en-US"/>
        </w:rPr>
      </w:pPr>
      <w:r>
        <w:rPr>
          <w:rStyle w:val="Kommentarzeichen"/>
        </w:rPr>
        <w:commentReference w:id="30"/>
      </w:r>
      <w:commentRangeEnd w:id="31"/>
      <w:r w:rsidR="00BF7150">
        <w:rPr>
          <w:rStyle w:val="Kommentarzeichen"/>
        </w:rPr>
        <w:commentReference w:id="31"/>
      </w:r>
      <w:r w:rsidR="00177C0F">
        <w:rPr>
          <w:lang w:val="en-US"/>
        </w:rPr>
        <w:t>I</w:t>
      </w:r>
      <w:r w:rsidR="0016215A">
        <w:rPr>
          <w:lang w:val="en-US"/>
        </w:rPr>
        <w:t>nfluent</w:t>
      </w:r>
      <w:r w:rsidR="00EF63E2" w:rsidRPr="00723AE3">
        <w:rPr>
          <w:lang w:val="en-US"/>
        </w:rPr>
        <w:t xml:space="preserve"> concentration</w:t>
      </w:r>
      <w:r w:rsidR="00177C0F">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1QxNDowMz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NUMTQ6MDM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BE59E7">
            <w:rPr>
              <w:lang w:val="en-US"/>
            </w:rPr>
            <w:t>(</w:t>
          </w:r>
          <w:proofErr w:type="spellStart"/>
          <w:r w:rsidR="00BE59E7">
            <w:rPr>
              <w:lang w:val="en-US"/>
            </w:rPr>
            <w:t>Lübken</w:t>
          </w:r>
          <w:proofErr w:type="spellEnd"/>
          <w:r w:rsidR="00BE59E7">
            <w:rPr>
              <w:lang w:val="en-US"/>
            </w:rPr>
            <w:t xml:space="preserve">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rsidRPr="009918C7"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3A0A02">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CDE20F" w:rsidR="00D779B8" w:rsidRDefault="00D779B8">
            <w:pPr>
              <w:pStyle w:val="Beschriftung"/>
              <w:jc w:val="right"/>
              <w:rPr>
                <w:lang w:val="en-US"/>
              </w:rPr>
            </w:pPr>
            <w:bookmarkStart w:id="32" w:name="_Ref188204729"/>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2</w:t>
            </w:r>
            <w:r>
              <w:fldChar w:fldCharType="end"/>
            </w:r>
            <w:r w:rsidRPr="00C32D2B">
              <w:rPr>
                <w:lang w:val="en-US"/>
              </w:rPr>
              <w:t>)</w:t>
            </w:r>
            <w:bookmarkEnd w:id="32"/>
          </w:p>
        </w:tc>
      </w:tr>
    </w:tbl>
    <w:p w14:paraId="55802794" w14:textId="0D2CBE95"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055B45">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1QxNDowMz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NUMTQ6MDM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BE59E7">
            <w:rPr>
              <w:szCs w:val="24"/>
              <w:lang w:val="en-US"/>
            </w:rPr>
            <w:t>(</w:t>
          </w:r>
          <w:proofErr w:type="spellStart"/>
          <w:r w:rsidR="00BE59E7">
            <w:rPr>
              <w:szCs w:val="24"/>
              <w:lang w:val="en-US"/>
            </w:rPr>
            <w:t>Lübken</w:t>
          </w:r>
          <w:proofErr w:type="spellEnd"/>
          <w:r w:rsidR="00BE59E7">
            <w:rPr>
              <w:szCs w:val="24"/>
              <w:lang w:val="en-US"/>
            </w:rPr>
            <w:t xml:space="preserve">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3A0A02">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7676EA06" w:rsidR="00D779B8" w:rsidRDefault="00D779B8">
            <w:pPr>
              <w:pStyle w:val="Beschriftung"/>
              <w:jc w:val="right"/>
              <w:rPr>
                <w:lang w:val="en-US"/>
              </w:rPr>
            </w:pPr>
            <w:bookmarkStart w:id="33" w:name="_Ref188204136"/>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3</w:t>
            </w:r>
            <w:r>
              <w:fldChar w:fldCharType="end"/>
            </w:r>
            <w:r w:rsidRPr="00C32D2B">
              <w:rPr>
                <w:lang w:val="en-US"/>
              </w:rPr>
              <w:t>)</w:t>
            </w:r>
            <w:bookmarkEnd w:id="33"/>
          </w:p>
        </w:tc>
      </w:tr>
    </w:tbl>
    <w:p w14:paraId="71C845DA" w14:textId="2E05BDBB" w:rsidR="00A737A4" w:rsidRDefault="0009130B" w:rsidP="00DE2A92">
      <w:pPr>
        <w:ind w:firstLine="0"/>
        <w:rPr>
          <w:rFonts w:eastAsia="Garamond" w:cs="Garamond"/>
          <w:lang w:val="en-US"/>
        </w:rPr>
      </w:pPr>
      <w:commentRangeStart w:id="34"/>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commentRangeEnd w:id="34"/>
      <w:r w:rsidR="00080EB1">
        <w:rPr>
          <w:rStyle w:val="Kommentarzeichen"/>
        </w:rPr>
        <w:commentReference w:id="34"/>
      </w:r>
      <w:sdt>
        <w:sdtPr>
          <w:rPr>
            <w:rFonts w:eastAsia="Garamond" w:cs="Garamond"/>
            <w:lang w:val="en-US"/>
          </w:rPr>
          <w:alias w:val="To edit, see citavi.com/edit"/>
          <w:tag w:val="CitaviPlaceholder#35ad7923-b263-4960-85b8-9b5641c83876"/>
          <w:id w:val="990291593"/>
          <w:placeholder>
            <w:docPart w:val="DefaultPlaceholder_-1854013440"/>
          </w:placeholder>
        </w:sdtPr>
        <w:sdtContent>
          <w:r w:rsidR="006C2E11">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MGRiNzZjLTAxY2EtNDhlYi1iNDVmLTg4NDY3MDhhM2JhMiIsIlJhbmdlTGVuZ3RoIjoxNiwiUmVmZXJlbmNlSWQiOiI0ZWYxNTIwNC04N2Y5LTQ2ZWYtODNlNS01NjgxMzkxZDljY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MVC4yMDA4Ljg4MC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C43NzkiLCJVcmlTdHJpbmciOiJodHRwczovL2RvaS5vcmcvMTAuMTUxNTAvTFQuMjAwOC44OD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gpIn1dfSwiVGFnIjoiQ2l0YXZpUGxhY2Vob2xkZXIjMzVhZDc5MjMtYjI2My00OTYwLTg1YjgtOWI1NjQxYzgzODc2IiwiVGV4dCI6IihXZWnDn2JhY2gsIDIwMDgpIiwiV0FJVmVyc2lvbiI6IjYuMTkuMi4xIn0=}</w:instrText>
          </w:r>
          <w:r w:rsidR="006C2E11">
            <w:rPr>
              <w:rFonts w:eastAsia="Garamond" w:cs="Garamond"/>
              <w:lang w:val="en-US"/>
            </w:rPr>
            <w:fldChar w:fldCharType="separate"/>
          </w:r>
          <w:r w:rsidR="00BE59E7">
            <w:rPr>
              <w:rFonts w:eastAsia="Garamond" w:cs="Garamond"/>
              <w:lang w:val="en-US"/>
            </w:rPr>
            <w:t>(</w:t>
          </w:r>
          <w:proofErr w:type="spellStart"/>
          <w:r w:rsidR="00BE59E7">
            <w:rPr>
              <w:rFonts w:eastAsia="Garamond" w:cs="Garamond"/>
              <w:lang w:val="en-US"/>
            </w:rPr>
            <w:t>Weißbach</w:t>
          </w:r>
          <w:proofErr w:type="spellEnd"/>
          <w:r w:rsidR="00BE59E7">
            <w:rPr>
              <w:rFonts w:eastAsia="Garamond" w:cs="Garamond"/>
              <w:lang w:val="en-US"/>
            </w:rPr>
            <w:t>, 2008)</w:t>
          </w:r>
          <w:r w:rsidR="006C2E11">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r w:rsidR="00E40C42">
        <w:rPr>
          <w:rFonts w:eastAsia="Garamond" w:cs="Garamond"/>
          <w:lang w:val="en-US"/>
        </w:rPr>
        <w:t>Resulting ADM1-R3 influent concentrations are provided in the SI.</w:t>
      </w:r>
    </w:p>
    <w:p w14:paraId="60A18BBB" w14:textId="77777777" w:rsidR="00BE59E7" w:rsidRPr="00A7700F" w:rsidRDefault="00BE59E7" w:rsidP="00BE59E7">
      <w:pPr>
        <w:pStyle w:val="berschrift3"/>
        <w:rPr>
          <w:lang w:val="en-US"/>
        </w:rPr>
      </w:pPr>
      <w:r w:rsidRPr="32AF646F">
        <w:rPr>
          <w:lang w:val="en-US"/>
        </w:rPr>
        <w:t>2.2.2 Linear uncertainty propagation</w:t>
      </w:r>
    </w:p>
    <w:p w14:paraId="0888B4E9" w14:textId="141510F2" w:rsidR="00BE59E7" w:rsidRDefault="00BE59E7" w:rsidP="00BE59E7">
      <w:pPr>
        <w:ind w:firstLine="0"/>
        <w:rPr>
          <w:lang w:val="en-US"/>
        </w:rPr>
      </w:pPr>
      <w:r>
        <w:rPr>
          <w:lang w:val="en-US"/>
        </w:rPr>
        <w:t>In this study, uncertainties of influent</w:t>
      </w:r>
      <w:r>
        <w:rPr>
          <w:lang w:val="en-US"/>
        </w:rPr>
        <w:t xml:space="preserve"> </w:t>
      </w:r>
      <w:r>
        <w:rPr>
          <w:lang w:val="en-US"/>
        </w:rPr>
        <w:t>macronutrients were derived from uncertainties of the</w:t>
      </w:r>
      <w:r>
        <w:rPr>
          <w:lang w:val="en-US"/>
        </w:rPr>
        <w:t xml:space="preserve"> </w:t>
      </w:r>
      <w:r>
        <w:rPr>
          <w:lang w:val="en-US"/>
        </w:rPr>
        <w:t xml:space="preserve">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r>
            <w:rPr>
              <w:lang w:val="en-US"/>
            </w:rPr>
            <w:t>(Ku, 1966)</w:t>
          </w:r>
          <w:r>
            <w:rPr>
              <w:lang w:val="en-US"/>
            </w:rPr>
            <w:fldChar w:fldCharType="end"/>
          </w:r>
        </w:sdtContent>
      </w:sdt>
      <w:r>
        <w:rPr>
          <w:lang w:val="en-US"/>
        </w:rPr>
        <w:t>.</w:t>
      </w:r>
      <w:r>
        <w:rPr>
          <w:lang w:val="en-US"/>
        </w:rPr>
        <w:t xml:space="preserve"> </w:t>
      </w:r>
      <w:r>
        <w:rPr>
          <w:lang w:val="en-US"/>
        </w:rPr>
        <w:t>This</w:t>
      </w:r>
      <w:r>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14:paraId="7591155E" w14:textId="77777777" w:rsidTr="00036A69">
        <w:tc>
          <w:tcPr>
            <w:tcW w:w="9019" w:type="dxa"/>
            <w:tcBorders>
              <w:bottom w:val="single" w:sz="8" w:space="0" w:color="auto"/>
            </w:tcBorders>
          </w:tcPr>
          <w:p w14:paraId="3107067F" w14:textId="35FB4348" w:rsidR="00BE59E7" w:rsidRPr="003A0A02" w:rsidRDefault="00BE59E7" w:rsidP="00036A69">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MPC 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036A69">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036A69">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036A69">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036A69">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036A69">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036A69">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036A69">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036A69">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036A69">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036A69">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036A69">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036A69">
              <w:trPr>
                <w:trHeight w:val="300"/>
                <w:jc w:val="center"/>
              </w:trPr>
              <w:tc>
                <w:tcPr>
                  <w:tcW w:w="1722" w:type="dxa"/>
                  <w:vMerge/>
                </w:tcPr>
                <w:p w14:paraId="31AC336E" w14:textId="77777777" w:rsidR="00BE59E7" w:rsidRPr="00220152" w:rsidRDefault="00BE59E7" w:rsidP="00036A69">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036A69">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036A69">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036A69">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036A69">
              <w:trPr>
                <w:trHeight w:val="300"/>
                <w:jc w:val="center"/>
              </w:trPr>
              <w:tc>
                <w:tcPr>
                  <w:tcW w:w="1722" w:type="dxa"/>
                  <w:vMerge/>
                </w:tcPr>
                <w:p w14:paraId="2432D40B" w14:textId="77777777" w:rsidR="00BE59E7" w:rsidRPr="00220152" w:rsidRDefault="00BE59E7" w:rsidP="00036A69">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036A69">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036A69">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036A69">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036A69">
              <w:trPr>
                <w:trHeight w:val="300"/>
                <w:jc w:val="center"/>
              </w:trPr>
              <w:tc>
                <w:tcPr>
                  <w:tcW w:w="1722" w:type="dxa"/>
                  <w:vMerge/>
                  <w:tcBorders>
                    <w:bottom w:val="dotted" w:sz="4" w:space="0" w:color="auto"/>
                  </w:tcBorders>
                </w:tcPr>
                <w:p w14:paraId="4B3F0D2A" w14:textId="77777777" w:rsidR="00BE59E7" w:rsidRPr="00220152" w:rsidRDefault="00BE59E7" w:rsidP="00036A69">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036A69">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036A69">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036A69">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036A69">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036A69">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036A69">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036A69">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036A69">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036A69">
                  <w:pPr>
                    <w:spacing w:after="0" w:line="360" w:lineRule="auto"/>
                    <w:jc w:val="right"/>
                    <w:rPr>
                      <w:rFonts w:eastAsia="Garamond" w:cs="Garamond"/>
                      <w:color w:val="000000" w:themeColor="text1"/>
                      <w:lang w:val="en-US"/>
                    </w:rPr>
                  </w:pPr>
                </w:p>
              </w:tc>
            </w:tr>
            <w:tr w:rsidR="00BE59E7" w:rsidRPr="00FF12B8" w14:paraId="39FDA4BB" w14:textId="77777777" w:rsidTr="00036A69">
              <w:trPr>
                <w:trHeight w:val="300"/>
                <w:jc w:val="center"/>
              </w:trPr>
              <w:tc>
                <w:tcPr>
                  <w:tcW w:w="1722" w:type="dxa"/>
                  <w:vMerge/>
                  <w:vAlign w:val="center"/>
                </w:tcPr>
                <w:p w14:paraId="4B390732" w14:textId="77777777" w:rsidR="00BE59E7" w:rsidRDefault="00BE59E7" w:rsidP="00036A69">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BE59E7" w:rsidP="00036A69">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036A69">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036A69">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036A69">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036A69">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036A69">
              <w:trPr>
                <w:trHeight w:val="300"/>
                <w:jc w:val="center"/>
              </w:trPr>
              <w:tc>
                <w:tcPr>
                  <w:tcW w:w="1722" w:type="dxa"/>
                  <w:vMerge/>
                  <w:vAlign w:val="center"/>
                </w:tcPr>
                <w:p w14:paraId="52A579C4" w14:textId="77777777" w:rsidR="00BE59E7" w:rsidRPr="00401FD5" w:rsidRDefault="00BE59E7" w:rsidP="00036A69">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036A69">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036A69">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036A69">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036A69">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036A69">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036A69">
              <w:trPr>
                <w:trHeight w:val="300"/>
                <w:jc w:val="center"/>
              </w:trPr>
              <w:tc>
                <w:tcPr>
                  <w:tcW w:w="1722" w:type="dxa"/>
                  <w:vMerge/>
                  <w:vAlign w:val="center"/>
                </w:tcPr>
                <w:p w14:paraId="2C693A8A" w14:textId="77777777" w:rsidR="00BE59E7" w:rsidRPr="00401FD5" w:rsidRDefault="00BE59E7" w:rsidP="00036A69">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BE59E7" w:rsidP="00036A69">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036A69">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036A69">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036A69">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036A69">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036A69">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036A69">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BE59E7" w:rsidP="00036A69">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036A69">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036A69">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036A69">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036A69">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036A69">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036A69">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BE59E7" w:rsidP="00036A69">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036A69">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036A69">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036A69">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036A69">
                  <w:pPr>
                    <w:spacing w:after="0" w:line="360" w:lineRule="auto"/>
                    <w:ind w:firstLine="0"/>
                    <w:jc w:val="right"/>
                    <w:rPr>
                      <w:lang w:val="en-US"/>
                    </w:rPr>
                  </w:pPr>
                  <w:r>
                    <w:rPr>
                      <w:lang w:val="en-US"/>
                    </w:rPr>
                    <w:t>-</w:t>
                  </w:r>
                </w:p>
              </w:tc>
            </w:tr>
            <w:tr w:rsidR="00BE59E7" w:rsidRPr="00FF12B8" w14:paraId="3F88DCC5" w14:textId="77777777" w:rsidTr="00036A69">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036A69">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BE59E7" w:rsidP="00036A69">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036A69">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036A69">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036A69">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036A69">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036A69">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036A69">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BE59E7" w:rsidP="00036A69">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036A69">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036A69">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036A69">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036A69">
                  <w:pPr>
                    <w:spacing w:after="0" w:line="360" w:lineRule="auto"/>
                    <w:ind w:firstLine="0"/>
                    <w:jc w:val="right"/>
                    <w:rPr>
                      <w:lang w:val="en-US"/>
                    </w:rPr>
                  </w:pPr>
                  <w:r w:rsidRPr="00220152">
                    <w:rPr>
                      <w:lang w:val="en-US"/>
                    </w:rPr>
                    <w:t>-</w:t>
                  </w:r>
                </w:p>
              </w:tc>
            </w:tr>
            <w:tr w:rsidR="00BE59E7" w:rsidRPr="00FF12B8" w14:paraId="59BB4733" w14:textId="77777777" w:rsidTr="00036A69">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036A69">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BE59E7" w:rsidP="00036A69">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036A69">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036A69">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036A69">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036A69">
                  <w:pPr>
                    <w:spacing w:after="0" w:line="360" w:lineRule="auto"/>
                    <w:ind w:firstLine="0"/>
                    <w:jc w:val="right"/>
                    <w:rPr>
                      <w:lang w:val="en-US"/>
                    </w:rPr>
                  </w:pPr>
                  <w:r w:rsidRPr="00220152">
                    <w:rPr>
                      <w:lang w:val="en-US"/>
                    </w:rPr>
                    <w:t>%</w:t>
                  </w:r>
                </w:p>
              </w:tc>
            </w:tr>
            <w:tr w:rsidR="00BE59E7" w:rsidRPr="00FF12B8" w14:paraId="3C32FC13" w14:textId="77777777" w:rsidTr="00036A69">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036A69">
                  <w:pPr>
                    <w:spacing w:line="360" w:lineRule="auto"/>
                    <w:jc w:val="right"/>
                    <w:rPr>
                      <w:lang w:val="en-US"/>
                    </w:rPr>
                  </w:pPr>
                  <w:r w:rsidRPr="00220152">
                    <w:rPr>
                      <w:lang w:val="en-US"/>
                    </w:rPr>
                    <w:t xml:space="preserve">Disturbance </w:t>
                  </w:r>
                  <w:proofErr w:type="spellStart"/>
                  <w:r w:rsidRPr="00220152">
                    <w:rPr>
                      <w:lang w:val="en-US"/>
                    </w:rPr>
                    <w:t>feeding</w:t>
                  </w:r>
                  <w:r>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036A69">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036A69">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036A69">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036A69">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036A69">
              <w:trPr>
                <w:trHeight w:val="99"/>
                <w:jc w:val="center"/>
              </w:trPr>
              <w:tc>
                <w:tcPr>
                  <w:tcW w:w="1722" w:type="dxa"/>
                  <w:vMerge/>
                  <w:tcBorders>
                    <w:bottom w:val="single" w:sz="4" w:space="0" w:color="auto"/>
                  </w:tcBorders>
                  <w:vAlign w:val="center"/>
                </w:tcPr>
                <w:p w14:paraId="0AFD3228" w14:textId="77777777" w:rsidR="00BE59E7" w:rsidRPr="00220152" w:rsidRDefault="00BE59E7" w:rsidP="00036A69">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036A69">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036A69">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036A69">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036A69">
              <w:trPr>
                <w:trHeight w:val="300"/>
                <w:jc w:val="center"/>
              </w:trPr>
              <w:tc>
                <w:tcPr>
                  <w:tcW w:w="1722" w:type="dxa"/>
                  <w:vMerge/>
                  <w:tcBorders>
                    <w:bottom w:val="single" w:sz="8" w:space="0" w:color="auto"/>
                  </w:tcBorders>
                </w:tcPr>
                <w:p w14:paraId="63EAAA9F" w14:textId="77777777" w:rsidR="00BE59E7" w:rsidRPr="00220152" w:rsidRDefault="00BE59E7" w:rsidP="00036A69">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036A69">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036A69">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036A69">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036A69">
            <w:pPr>
              <w:spacing w:after="0" w:line="276" w:lineRule="auto"/>
              <w:ind w:right="0" w:firstLine="0"/>
              <w:jc w:val="left"/>
              <w:rPr>
                <w:rFonts w:eastAsia="Garamond" w:cs="Garamond"/>
                <w:color w:val="000000" w:themeColor="text1"/>
                <w:szCs w:val="18"/>
                <w:lang w:val="en-GB"/>
              </w:rPr>
            </w:pPr>
          </w:p>
        </w:tc>
      </w:tr>
      <w:tr w:rsidR="00BE59E7" w14:paraId="31AAF7AD" w14:textId="77777777" w:rsidTr="00036A69">
        <w:tc>
          <w:tcPr>
            <w:tcW w:w="9019" w:type="dxa"/>
          </w:tcPr>
          <w:p w14:paraId="59AF9CAF" w14:textId="0D0577A8" w:rsidR="00BE59E7" w:rsidRDefault="00BE59E7" w:rsidP="00036A69">
            <w:pPr>
              <w:spacing w:after="0"/>
              <w:ind w:right="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IzVDE0OjAzOjA4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Pr>
                    <w:rFonts w:eastAsia="Garamond" w:cs="Garamond"/>
                    <w:color w:val="000000" w:themeColor="text1"/>
                    <w:sz w:val="18"/>
                    <w:szCs w:val="18"/>
                    <w:lang w:val="en-GB"/>
                  </w:rPr>
                  <w:fldChar w:fldCharType="separate"/>
                </w:r>
                <w:r>
                  <w:rPr>
                    <w:rFonts w:eastAsia="Garamond" w:cs="Garamond"/>
                    <w:color w:val="000000" w:themeColor="text1"/>
                    <w:sz w:val="18"/>
                    <w:szCs w:val="18"/>
                    <w:lang w:val="en-GB"/>
                  </w:rPr>
                  <w:t>Hahn et al.</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yM1QxNDowMzowO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Pr>
                    <w:rFonts w:eastAsia="Garamond" w:cs="Garamond"/>
                    <w:color w:val="000000" w:themeColor="text1"/>
                    <w:sz w:val="18"/>
                    <w:szCs w:val="18"/>
                    <w:lang w:val="en-GB"/>
                  </w:rPr>
                  <w:fldChar w:fldCharType="separate"/>
                </w:r>
                <w:r>
                  <w:rPr>
                    <w:rFonts w:eastAsia="Garamond" w:cs="Garamond"/>
                    <w:color w:val="000000" w:themeColor="text1"/>
                    <w:sz w:val="18"/>
                    <w:szCs w:val="18"/>
                    <w:lang w:val="en-GB"/>
                  </w:rPr>
                  <w:t>(2014)</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036A69">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036A69">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036A69">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3A53B1B0" w14:textId="5846B862" w:rsidR="00EF63E2" w:rsidRDefault="00BE59E7" w:rsidP="00BE59E7">
      <w:pPr>
        <w:ind w:firstLine="0"/>
        <w:rPr>
          <w:lang w:val="en-US"/>
        </w:rPr>
      </w:pPr>
      <w:r>
        <w:rPr>
          <w:lang w:val="en-US"/>
        </w:rPr>
        <w:lastRenderedPageBreak/>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Pr="00917D50">
        <w:rPr>
          <w:lang w:val="en-US"/>
        </w:rPr>
        <w:t xml:space="preserve"> of a </w:t>
      </w:r>
      <w:r>
        <w:rPr>
          <w:lang w:val="en-US"/>
        </w:rPr>
        <w:t xml:space="preserve">variable </w:t>
      </w:r>
      <m:oMath>
        <m:r>
          <w:rPr>
            <w:rFonts w:ascii="Cambria Math" w:hAnsi="Cambria Math"/>
            <w:lang w:val="en-US"/>
          </w:rPr>
          <m:t>y</m:t>
        </m:r>
      </m:oMath>
      <w:r>
        <w:rPr>
          <w:lang w:val="en-US"/>
        </w:rPr>
        <w:t xml:space="preserve"> </w:t>
      </w:r>
      <w:r w:rsidRPr="00440D25">
        <w:rPr>
          <w:lang w:val="en-US"/>
        </w:rPr>
        <w:t>which</w:t>
      </w:r>
      <w:r>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35" w:name="_tr7vlxibcbb3"/>
            <w:bookmarkEnd w:id="35"/>
          </w:p>
        </w:tc>
        <w:tc>
          <w:tcPr>
            <w:tcW w:w="4283" w:type="pct"/>
            <w:vAlign w:val="center"/>
          </w:tcPr>
          <w:p w14:paraId="107FB2EC" w14:textId="7AC379B2" w:rsidR="0045757C" w:rsidRPr="00E667F4" w:rsidRDefault="003A0A02"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F6B4055" w:rsidR="0045757C" w:rsidRDefault="0045757C" w:rsidP="00ED65FB">
            <w:pPr>
              <w:pStyle w:val="Beschriftung"/>
              <w:jc w:val="right"/>
              <w:rPr>
                <w:lang w:val="en-US"/>
              </w:rPr>
            </w:pPr>
            <w:bookmarkStart w:id="36" w:name="_Ref188204138"/>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36"/>
          </w:p>
        </w:tc>
      </w:tr>
    </w:tbl>
    <w:p w14:paraId="06F08582" w14:textId="4C61811D"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2</w:t>
      </w:r>
      <w:r w:rsidR="00F7388A"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3</w:t>
      </w:r>
      <w:r w:rsidR="00F7388A"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791A6B97" w:rsidR="00EA1986" w:rsidRPr="00177C0F" w:rsidRDefault="003A0A02"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w:proofErr w:type="spellStart"/>
                        <m:r>
                          <m:rPr>
                            <m:nor/>
                          </m:rPr>
                          <w:rPr>
                            <w:rFonts w:ascii="Cambria Math" w:hAnsi="Cambria Math"/>
                            <w:sz w:val="22"/>
                            <w:szCs w:val="21"/>
                            <w:lang w:val="en-US"/>
                          </w:rPr>
                          <m:t>ch</m:t>
                        </m:r>
                        <w:proofErr w:type="spellEnd"/>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w:proofErr w:type="spellStart"/>
                                    <m:r>
                                      <m:rPr>
                                        <m:nor/>
                                      </m:rPr>
                                      <w:rPr>
                                        <w:rFonts w:ascii="Cambria Math" w:hAnsi="Cambria Math"/>
                                        <w:sz w:val="22"/>
                                        <w:szCs w:val="21"/>
                                        <w:lang w:val="en-US"/>
                                      </w:rPr>
                                      <m:t>ch</m:t>
                                    </m:r>
                                    <w:proofErr w:type="spellEnd"/>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73207FC2" w:rsidR="00EA1986" w:rsidRDefault="00EA1986">
            <w:pPr>
              <w:pStyle w:val="Beschriftung"/>
              <w:jc w:val="right"/>
              <w:rPr>
                <w:lang w:val="en-US"/>
              </w:rPr>
            </w:pPr>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7A338CFE" w:rsidR="000B78CD" w:rsidRPr="00177C0F" w:rsidRDefault="003A0A02"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B53A39D"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6</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870EAD0" w:rsidR="000B78CD" w:rsidRPr="00220152" w:rsidRDefault="003A0A02"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03C76687"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7</w:t>
            </w:r>
            <w:r>
              <w:fldChar w:fldCharType="end"/>
            </w:r>
            <w:r w:rsidRPr="00C32D2B">
              <w:rPr>
                <w:lang w:val="en-US"/>
              </w:rPr>
              <w:t>)</w:t>
            </w:r>
          </w:p>
        </w:tc>
      </w:tr>
    </w:tbl>
    <w:p w14:paraId="2DFAA56D" w14:textId="32205D23"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7C3A27CA"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BE59E7">
            <w:rPr>
              <w:lang w:val="en-US"/>
            </w:rPr>
            <w:t xml:space="preserve">(Qin and </w:t>
          </w:r>
          <w:proofErr w:type="spellStart"/>
          <w:r w:rsidR="00BE59E7">
            <w:rPr>
              <w:lang w:val="en-US"/>
            </w:rPr>
            <w:t>Badgwell</w:t>
          </w:r>
          <w:proofErr w:type="spellEnd"/>
          <w:r w:rsidR="00BE59E7">
            <w:rPr>
              <w:lang w:val="en-US"/>
            </w:rPr>
            <w:t>,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6B141C09"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NUMTQ6MDM6MD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BE59E7">
            <w:rPr>
              <w:lang w:val="en-US"/>
            </w:rPr>
            <w:t>(Lucia et al., 2013)</w:t>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 xml:space="preserve">until the end of </w:t>
      </w:r>
      <w:r w:rsidR="00256E7D">
        <w:rPr>
          <w:lang w:val="en-US"/>
        </w:rPr>
        <w:lastRenderedPageBreak/>
        <w:t>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4EC5414E" w:rsidR="00E3538A" w:rsidRDefault="003A0A02"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ctMjNUMTQ6MDY6MjU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3LTIzVDE0OjA2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BE59E7">
            <w:rPr>
              <w:lang w:val="en-US"/>
            </w:rPr>
            <w:t xml:space="preserve">Lucia and </w:t>
          </w:r>
          <w:proofErr w:type="spellStart"/>
          <w:r w:rsidR="00BE59E7">
            <w:rPr>
              <w:lang w:val="en-US"/>
            </w:rPr>
            <w:t>Engell</w:t>
          </w:r>
          <w:proofErr w:type="spellEnd"/>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3LTIzVDE0OjA2OjI1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U2hlbGxtYW5uIiwiSWQiOiI3YmFmNjNlNS1hZjI4LTRhYmYtYmNiYi00YjFmMjM2ZmU5NTgiLCJNb2RpZmllZE9uIjoiMjAyNS0wNy0yM1QxNDowNj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BE59E7">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5623A5A9"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37"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37"/>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NUMTQ6MDM6MD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BE59E7">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5121D094"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w:t>
      </w:r>
      <w:proofErr w:type="spellStart"/>
      <w:r w:rsidR="32AF646F" w:rsidRPr="32AF646F">
        <w:rPr>
          <w:lang w:val="en-US"/>
        </w:rPr>
        <w:t>lti</w:t>
      </w:r>
      <w:proofErr w:type="spellEnd"/>
      <w:r w:rsidR="32AF646F" w:rsidRPr="32AF646F">
        <w:rPr>
          <w:lang w:val="en-US"/>
        </w:rPr>
        <w:t>-stage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commentRangeStart w:id="38"/>
      <w:r w:rsidR="32AF646F" w:rsidRPr="32AF646F">
        <w:rPr>
          <w:lang w:val="en-US"/>
        </w:rPr>
        <w:t>revealed 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w:t>
      </w:r>
      <w:commentRangeEnd w:id="38"/>
      <w:r w:rsidR="001F00E0">
        <w:rPr>
          <w:rStyle w:val="Kommentarzeichen"/>
        </w:rPr>
        <w:commentReference w:id="38"/>
      </w:r>
      <w:r w:rsidR="32AF646F" w:rsidRPr="32AF646F">
        <w:rPr>
          <w:lang w:val="en-US"/>
        </w:rPr>
        <w:t xml:space="preserve">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344EE294"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NUMTQ6MDM6MD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BE59E7">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0BBC9C93" w14:textId="77777777" w:rsidR="00BE59E7" w:rsidRDefault="00BE59E7" w:rsidP="00BE59E7">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036A69">
        <w:tc>
          <w:tcPr>
            <w:tcW w:w="9029" w:type="dxa"/>
          </w:tcPr>
          <w:p w14:paraId="5DCF5C29" w14:textId="77777777" w:rsidR="00BE59E7" w:rsidRPr="00D863FA" w:rsidRDefault="00BE59E7" w:rsidP="00036A69">
            <w:pPr>
              <w:ind w:firstLine="0"/>
              <w:rPr>
                <w:lang w:val="en-US"/>
              </w:rPr>
            </w:pPr>
            <w:r>
              <w:rPr>
                <w:noProof/>
                <w:lang w:val="en-US"/>
              </w:rPr>
              <w:lastRenderedPageBreak/>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9918C7" w14:paraId="336C3926" w14:textId="77777777" w:rsidTr="00036A69">
        <w:tc>
          <w:tcPr>
            <w:tcW w:w="9029" w:type="dxa"/>
          </w:tcPr>
          <w:p w14:paraId="2A2A4A2C" w14:textId="77777777" w:rsidR="00BE59E7" w:rsidRDefault="00BE59E7" w:rsidP="00036A69">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58FF9A5F" w:rsidR="0011577E" w:rsidRDefault="00BE59E7" w:rsidP="00BE59E7">
      <w:pPr>
        <w:ind w:firstLine="0"/>
        <w:rPr>
          <w:lang w:val="en-US"/>
        </w:rPr>
      </w:pPr>
      <w:r w:rsidRPr="32AF646F">
        <w:rPr>
          <w:lang w:val="en-US"/>
        </w:rPr>
        <w:lastRenderedPageBreak/>
        <w:t xml:space="preserve">requires </w:t>
      </w:r>
      <w:r>
        <w:rPr>
          <w:lang w:val="en-US"/>
        </w:rPr>
        <w:t>to separate</w:t>
      </w:r>
      <w:r>
        <w:rPr>
          <w:lang w:val="en-US"/>
        </w:rPr>
        <w:t xml:space="preserve"> CO</w:t>
      </w:r>
      <w:r w:rsidRPr="00454DEF">
        <w:rPr>
          <w:vertAlign w:val="subscript"/>
          <w:lang w:val="en-US"/>
        </w:rPr>
        <w:t>2</w:t>
      </w:r>
      <w:r>
        <w:rPr>
          <w:lang w:val="en-US"/>
        </w:rPr>
        <w:t xml:space="preserve"> </w:t>
      </w:r>
      <w:r w:rsidRPr="32AF646F">
        <w:rPr>
          <w:lang w:val="en-US"/>
        </w:rPr>
        <w:t xml:space="preserve">from the generated biogas in a biogas upgrading unit, which is not </w:t>
      </w:r>
      <w:r>
        <w:rPr>
          <w:lang w:val="en-US"/>
        </w:rPr>
        <w:br/>
      </w:r>
      <w:r w:rsidRPr="32AF646F">
        <w:rPr>
          <w:lang w:val="en-US"/>
        </w:rPr>
        <w:t>modeled here. Since biogas upgrading processes are typically run at steady state</w:t>
      </w:r>
      <w:r>
        <w:rPr>
          <w:lang w:val="en-US"/>
        </w:rPr>
        <w:t xml:space="preserve"> </w:t>
      </w:r>
      <w:sdt>
        <w:sdtPr>
          <w:rPr>
            <w:lang w:val="en-US"/>
          </w:rPr>
          <w:alias w:val="To edit, see citavi.com/edit"/>
          <w:tag w:val="CitaviPlaceholder#6fad0f7a-df5e-4954-a723-ae83783f521e"/>
          <w:id w:val="36789255"/>
          <w:placeholder>
            <w:docPart w:val="517C8566587D4543B7C6698C155F66A3"/>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Pr>
              <w:lang w:val="en-US"/>
            </w:rPr>
            <w:fldChar w:fldCharType="separate"/>
          </w:r>
          <w:r>
            <w:rPr>
              <w:lang w:val="en-US"/>
            </w:rPr>
            <w:t>(</w:t>
          </w:r>
          <w:proofErr w:type="spellStart"/>
          <w:r>
            <w:rPr>
              <w:lang w:val="en-US"/>
            </w:rPr>
            <w:t>Jønson</w:t>
          </w:r>
          <w:proofErr w:type="spellEnd"/>
          <w:r>
            <w:rPr>
              <w:lang w:val="en-US"/>
            </w:rPr>
            <w:t xml:space="preserve"> et al., 2022)</w:t>
          </w:r>
          <w:r>
            <w:rPr>
              <w:lang w:val="en-US"/>
            </w:rPr>
            <w:fldChar w:fldCharType="end"/>
          </w:r>
        </w:sdtContent>
      </w:sdt>
      <w:r w:rsidRPr="32AF646F">
        <w:rPr>
          <w:lang w:val="en-US"/>
        </w:rPr>
        <w:t xml:space="preserve">, the </w:t>
      </w:r>
      <w:r>
        <w:rPr>
          <w:lang w:val="en-US"/>
        </w:rPr>
        <w:t xml:space="preserve">aim </w:t>
      </w:r>
      <w:r w:rsidRPr="32AF646F">
        <w:rPr>
          <w:lang w:val="en-US"/>
        </w:rPr>
        <w:t xml:space="preserve">was to track piecewise constant setpoints of methane flow rate. Case study 2 considers cogeneration </w:t>
      </w:r>
      <w:r>
        <w:rPr>
          <w:lang w:val="en-US"/>
        </w:rPr>
        <w:t xml:space="preserve">with </w:t>
      </w:r>
      <w:r w:rsidRPr="32AF646F">
        <w:rPr>
          <w:lang w:val="en-US"/>
        </w:rPr>
        <w:t xml:space="preserve">a CHP </w:t>
      </w:r>
      <w:r>
        <w:rPr>
          <w:lang w:val="en-US"/>
        </w:rPr>
        <w:t xml:space="preserve">unit </w:t>
      </w:r>
      <w:r w:rsidRPr="32AF646F">
        <w:rPr>
          <w:lang w:val="en-US"/>
        </w:rPr>
        <w:t xml:space="preserve">and a </w:t>
      </w:r>
      <w:r>
        <w:rPr>
          <w:lang w:val="en-US"/>
        </w:rPr>
        <w:t>GS</w:t>
      </w:r>
      <w:r w:rsidRPr="32AF646F">
        <w:rPr>
          <w:lang w:val="en-US"/>
        </w:rPr>
        <w:t xml:space="preserve"> for buffering, whose filling levels must remain within safe operational limits. Both case studies were investigated </w:t>
      </w:r>
      <w:r>
        <w:rPr>
          <w:lang w:val="en-US"/>
        </w:rPr>
        <w:t xml:space="preserve">with and </w:t>
      </w:r>
      <w:r w:rsidRPr="32AF646F">
        <w:rPr>
          <w:lang w:val="en-US"/>
        </w:rPr>
        <w:t xml:space="preserve">without disturbances, which model the feeding of a large amount of highly uncertain substrate (case study 1 </w:t>
      </w:r>
      <w:r>
        <w:rPr>
          <w:lang w:val="en-US"/>
        </w:rPr>
        <w:t>and</w:t>
      </w:r>
      <w:r w:rsidRPr="32AF646F">
        <w:rPr>
          <w:lang w:val="en-US"/>
        </w:rPr>
        <w:t xml:space="preserve"> 2) </w:t>
      </w:r>
      <w:r>
        <w:rPr>
          <w:lang w:val="en-US"/>
        </w:rPr>
        <w:t>as well as</w:t>
      </w:r>
      <w:r w:rsidRPr="32AF646F">
        <w:rPr>
          <w:lang w:val="en-US"/>
        </w:rPr>
        <w:t xml:space="preserve"> </w:t>
      </w:r>
      <w:r>
        <w:rPr>
          <w:lang w:val="en-US"/>
        </w:rPr>
        <w:t>GS</w:t>
      </w:r>
      <w:r w:rsidRPr="32AF646F">
        <w:rPr>
          <w:lang w:val="en-US"/>
        </w:rPr>
        <w:t xml:space="preserve"> </w:t>
      </w:r>
      <w:r>
        <w:rPr>
          <w:lang w:val="en-US"/>
        </w:rPr>
        <w:t xml:space="preserve">measurement noise </w:t>
      </w:r>
      <w:r w:rsidRPr="32AF646F">
        <w:rPr>
          <w:lang w:val="en-US"/>
        </w:rPr>
        <w:t>(case study 2</w:t>
      </w:r>
      <w:r>
        <w:rPr>
          <w:lang w:val="en-US"/>
        </w:rPr>
        <w:t xml:space="preserve"> only</w:t>
      </w:r>
      <w:r w:rsidRPr="32AF646F">
        <w:rPr>
          <w:lang w:val="en-US"/>
        </w:rPr>
        <w:t xml:space="preserve">). </w:t>
      </w:r>
    </w:p>
    <w:p w14:paraId="1597B11C" w14:textId="35FA3D93" w:rsidR="00510AB0" w:rsidRPr="00692A81" w:rsidRDefault="32AF646F" w:rsidP="32AF646F">
      <w:pPr>
        <w:pStyle w:val="berschrift3"/>
        <w:rPr>
          <w:lang w:val="en-US"/>
        </w:rPr>
      </w:pPr>
      <w:bookmarkStart w:id="39" w:name="_u5p8oevj25wv"/>
      <w:bookmarkEnd w:id="39"/>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A9E705A"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F7388A" w:rsidRPr="00F7388A">
        <w:rPr>
          <w:lang w:val="en-US"/>
        </w:rPr>
        <w:t>(</w:t>
      </w:r>
      <w:r w:rsidR="00F7388A" w:rsidRPr="00F7388A">
        <w:rPr>
          <w:noProof/>
          <w:lang w:val="en-US"/>
        </w:rPr>
        <w:t>2.8</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commentRangeStart w:id="40"/>
      <w:r w:rsidR="00206D1D" w:rsidRPr="32AF646F">
        <w:rPr>
          <w:lang w:val="en-US"/>
        </w:rPr>
        <w:t xml:space="preserve"> </w:t>
      </w:r>
      <w:commentRangeEnd w:id="40"/>
      <w:r w:rsidR="00C016F4">
        <w:rPr>
          <w:rStyle w:val="Kommentarzeichen"/>
        </w:rPr>
        <w:commentReference w:id="40"/>
      </w:r>
      <w:r w:rsidR="00206D1D" w:rsidRPr="32AF646F">
        <w:rPr>
          <w:lang w:val="en-US"/>
        </w:rPr>
        <w:t>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F7388A">
        <w:t>(</w:t>
      </w:r>
      <w:r w:rsidR="00F7388A">
        <w:rPr>
          <w:noProof/>
        </w:rPr>
        <w:t>2</w:t>
      </w:r>
      <w:r w:rsidR="00F7388A">
        <w:t>.</w:t>
      </w:r>
      <w:r w:rsidR="00F7388A">
        <w:rPr>
          <w:noProof/>
        </w:rPr>
        <w:t>8</w:t>
      </w:r>
      <w:r w:rsidR="00F7388A">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F7388A">
        <w:t>(</w:t>
      </w:r>
      <w:r w:rsidR="00F7388A">
        <w:rPr>
          <w:noProof/>
        </w:rPr>
        <w:t>2</w:t>
      </w:r>
      <w:r w:rsidR="00F7388A">
        <w:t>.</w:t>
      </w:r>
      <w:r w:rsidR="00F7388A">
        <w:rPr>
          <w:noProof/>
        </w:rPr>
        <w:t>9</w:t>
      </w:r>
      <w:r w:rsidR="00F7388A">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00A92EF"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lastRenderedPageBreak/>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F7388A">
        <w:t>(</w:t>
      </w:r>
      <w:r w:rsidR="00F7388A">
        <w:rPr>
          <w:noProof/>
        </w:rPr>
        <w:t>2</w:t>
      </w:r>
      <w:r w:rsidR="00F7388A">
        <w:t>.</w:t>
      </w:r>
      <w:r w:rsidR="00F7388A">
        <w:rPr>
          <w:noProof/>
        </w:rPr>
        <w:t>8</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F7388A">
        <w:t>(</w:t>
      </w:r>
      <w:r w:rsidR="00F7388A">
        <w:rPr>
          <w:noProof/>
        </w:rPr>
        <w:t>2</w:t>
      </w:r>
      <w:r w:rsidR="00F7388A">
        <w:t>.</w:t>
      </w:r>
      <w:r w:rsidR="00F7388A">
        <w:rPr>
          <w:noProof/>
        </w:rPr>
        <w:t>9</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E846A45" w:rsidR="007F2F67" w:rsidRDefault="007F2F67" w:rsidP="00220152">
            <w:pPr>
              <w:pStyle w:val="Beschriftung"/>
              <w:jc w:val="right"/>
              <w:rPr>
                <w:lang w:val="en-US"/>
              </w:rPr>
            </w:pPr>
            <w:bookmarkStart w:id="41" w:name="_Ref194920531"/>
            <w:bookmarkStart w:id="42" w:name="_Ref188105785"/>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41"/>
            <w:r>
              <w:t>)</w:t>
            </w:r>
            <w:bookmarkEnd w:id="42"/>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3A0A02"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3A0A02"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D9B895F" w:rsidR="007F2F67" w:rsidRPr="00FE05FF" w:rsidRDefault="007F2F67">
            <w:pPr>
              <w:pStyle w:val="Beschriftung"/>
              <w:jc w:val="right"/>
              <w:rPr>
                <w:lang w:val="en-US"/>
              </w:rPr>
            </w:pPr>
            <w:bookmarkStart w:id="43" w:name="_Ref194920594"/>
            <w:bookmarkStart w:id="44" w:name="_Ref200284319"/>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9</w:t>
            </w:r>
            <w:r>
              <w:fldChar w:fldCharType="end"/>
            </w:r>
            <w:bookmarkEnd w:id="43"/>
            <w:r>
              <w:t>)</w:t>
            </w:r>
            <w:bookmarkEnd w:id="44"/>
          </w:p>
        </w:tc>
      </w:tr>
    </w:tbl>
    <w:p w14:paraId="75D20111" w14:textId="337C853A" w:rsidR="00510AB0" w:rsidRPr="00692A81" w:rsidRDefault="32AF646F" w:rsidP="008B6E95">
      <w:pPr>
        <w:pStyle w:val="berschrift3"/>
        <w:ind w:left="0" w:firstLine="0"/>
        <w:rPr>
          <w:lang w:val="en-US"/>
        </w:rPr>
      </w:pPr>
      <w:bookmarkStart w:id="45" w:name="_2bb10dj2xkze"/>
      <w:bookmarkEnd w:id="45"/>
      <w:r w:rsidRPr="32AF646F">
        <w:rPr>
          <w:lang w:val="en-US"/>
        </w:rPr>
        <w:t>2.4.2 Cogeneration (case study 2)</w:t>
      </w:r>
    </w:p>
    <w:p w14:paraId="2316DAA8" w14:textId="6EF01EF5"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BE59E7">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BE59E7">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23D9D021"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BE59E7">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2E01504B"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BE59E7">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11</w:t>
      </w:r>
      <w:r w:rsidR="00F7388A" w:rsidRPr="00F7388A">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14FE72E4" w:rsidR="00A10A25" w:rsidRDefault="00A10A25" w:rsidP="00220152">
            <w:pPr>
              <w:pStyle w:val="Beschriftung"/>
              <w:jc w:val="right"/>
              <w:rPr>
                <w:lang w:val="en-US"/>
              </w:rPr>
            </w:pPr>
            <w:bookmarkStart w:id="46" w:name="_Ref195099090"/>
            <w:bookmarkStart w:id="47" w:name="_Ref188110671"/>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10</w:t>
            </w:r>
            <w:r>
              <w:fldChar w:fldCharType="end"/>
            </w:r>
            <w:bookmarkEnd w:id="46"/>
            <w:r>
              <w:t>)</w:t>
            </w:r>
            <w:bookmarkEnd w:id="47"/>
          </w:p>
        </w:tc>
      </w:tr>
      <w:tr w:rsidR="00A10A25" w:rsidRPr="00FE05FF" w14:paraId="0C2FF144" w14:textId="77777777" w:rsidTr="00A10A25">
        <w:tc>
          <w:tcPr>
            <w:tcW w:w="4315" w:type="pct"/>
            <w:vAlign w:val="center"/>
          </w:tcPr>
          <w:p w14:paraId="2A77B3DE" w14:textId="18116B92" w:rsidR="00A10A25" w:rsidRPr="008B21A5" w:rsidRDefault="003A0A02">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3A0A02">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695F8610" w:rsidR="00A10A25" w:rsidRPr="00FE05FF" w:rsidRDefault="00A10A25">
            <w:pPr>
              <w:pStyle w:val="Beschriftung"/>
              <w:jc w:val="right"/>
              <w:rPr>
                <w:lang w:val="en-US"/>
              </w:rPr>
            </w:pPr>
            <w:bookmarkStart w:id="48" w:name="_Ref188110672"/>
            <w:r>
              <w:lastRenderedPageBreak/>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11</w:t>
            </w:r>
            <w:r>
              <w:fldChar w:fldCharType="end"/>
            </w:r>
            <w:r>
              <w:t>)</w:t>
            </w:r>
            <w:bookmarkEnd w:id="48"/>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0E19BB86"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w:t>
      </w:r>
      <w:commentRangeStart w:id="49"/>
      <w:r w:rsidR="006C0F70">
        <w:rPr>
          <w:lang w:val="en-US"/>
        </w:rPr>
        <w:t xml:space="preserve">organic </w:t>
      </w:r>
      <w:r w:rsidR="00840DD0">
        <w:rPr>
          <w:lang w:val="en-US"/>
        </w:rPr>
        <w:t>residues</w:t>
      </w:r>
      <w:r w:rsidR="00EA1073">
        <w:rPr>
          <w:lang w:val="en-US"/>
        </w:rPr>
        <w:t xml:space="preserve"> </w:t>
      </w:r>
      <w:commentRangeEnd w:id="49"/>
      <w:r w:rsidR="005A7223">
        <w:rPr>
          <w:rStyle w:val="Kommentarzeichen"/>
        </w:rPr>
        <w:commentReference w:id="49"/>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BE59E7">
            <w:rPr>
              <w:lang w:val="en-US"/>
            </w:rPr>
            <w:t>(Daniel</w:t>
          </w:r>
          <w:r w:rsidR="00BE59E7">
            <w:rPr>
              <w:rFonts w:ascii="Times New Roman" w:hAnsi="Times New Roman" w:cs="Times New Roman"/>
              <w:lang w:val="en-US"/>
            </w:rPr>
            <w:t>‐</w:t>
          </w:r>
          <w:r w:rsidR="00BE59E7">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7C5A1FB9" w:rsidR="0011577E" w:rsidRPr="0011577E" w:rsidRDefault="42E16D65" w:rsidP="0011577E">
      <w:pPr>
        <w:rPr>
          <w:lang w:val="en-US"/>
        </w:rPr>
      </w:pPr>
      <w:bookmarkStart w:id="50" w:name="_6wli8o1hcesq"/>
      <w:bookmarkStart w:id="51" w:name="_csd3dl2lh67e"/>
      <w:bookmarkStart w:id="52" w:name="_z8yjp0j8q7kp"/>
      <w:bookmarkEnd w:id="50"/>
      <w:bookmarkEnd w:id="51"/>
      <w:bookmarkEnd w:id="52"/>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BE59E7">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5A623842"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BE59E7">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IzVDE0OjAzOjA4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BE59E7">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w:t>
      </w:r>
      <w:r w:rsidRPr="2951C5AE">
        <w:rPr>
          <w:lang w:val="en-US"/>
        </w:rPr>
        <w:lastRenderedPageBreak/>
        <w:t xml:space="preserve">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5F268AAC"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BE59E7">
            <w:rPr>
              <w:lang w:val="en-US"/>
            </w:rPr>
            <w:t>(</w:t>
          </w:r>
          <w:proofErr w:type="spellStart"/>
          <w:r w:rsidR="00BE59E7">
            <w:rPr>
              <w:lang w:val="en-US"/>
            </w:rPr>
            <w:t>Biegler</w:t>
          </w:r>
          <w:proofErr w:type="spellEnd"/>
          <w:r w:rsidR="00BE59E7">
            <w:rPr>
              <w:lang w:val="en-US"/>
            </w:rPr>
            <w:t>,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w:t>
      </w:r>
      <w:commentRangeStart w:id="53"/>
      <w:r w:rsidR="00882435">
        <w:rPr>
          <w:lang w:val="en-US"/>
        </w:rPr>
        <w:t xml:space="preserve">kg </w:t>
      </w:r>
      <w:r w:rsidR="0016171B">
        <w:rPr>
          <w:lang w:val="en-US"/>
        </w:rPr>
        <w:t>V</w:t>
      </w:r>
      <w:r w:rsidR="00882435">
        <w:rPr>
          <w:lang w:val="en-US"/>
        </w:rPr>
        <w:t>S</w:t>
      </w:r>
      <w:commentRangeEnd w:id="53"/>
      <w:r w:rsidR="004964F0">
        <w:rPr>
          <w:rStyle w:val="Kommentarzeichen"/>
        </w:rPr>
        <w:commentReference w:id="53"/>
      </w:r>
      <w:r w:rsidR="00882435">
        <w:rPr>
          <w:lang w:val="en-US"/>
        </w:rPr>
        <w:t xml:space="preserve">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3D1F092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12</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41C2202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BE59E7">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BE59E7">
            <w:rPr>
              <w:lang w:val="en-US"/>
            </w:rPr>
            <w:t>(</w:t>
          </w:r>
          <w:proofErr w:type="spellStart"/>
          <w:r w:rsidR="00BE59E7">
            <w:rPr>
              <w:lang w:val="en-US"/>
            </w:rPr>
            <w:t>Wächter</w:t>
          </w:r>
          <w:proofErr w:type="spellEnd"/>
          <w:r w:rsidR="00BE59E7">
            <w:rPr>
              <w:lang w:val="en-US"/>
            </w:rPr>
            <w:t xml:space="preserve"> and </w:t>
          </w:r>
          <w:proofErr w:type="spellStart"/>
          <w:r w:rsidR="00BE59E7">
            <w:rPr>
              <w:lang w:val="en-US"/>
            </w:rPr>
            <w:t>Biegler</w:t>
          </w:r>
          <w:proofErr w:type="spellEnd"/>
          <w:r w:rsidR="00BE59E7">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54" w:name="_b7m87sheak1f" w:colFirst="0" w:colLast="0"/>
      <w:bookmarkStart w:id="55" w:name="_4kzhpmsxgjvl" w:colFirst="0" w:colLast="0"/>
      <w:bookmarkStart w:id="56" w:name="_adadbgaji2o" w:colFirst="0" w:colLast="0"/>
      <w:bookmarkStart w:id="57" w:name="_vgp82lc94sgj" w:colFirst="0" w:colLast="0"/>
      <w:bookmarkStart w:id="58" w:name="_wp42dokx11nb" w:colFirst="0" w:colLast="0"/>
      <w:bookmarkEnd w:id="54"/>
      <w:bookmarkEnd w:id="55"/>
      <w:bookmarkEnd w:id="56"/>
      <w:bookmarkEnd w:id="57"/>
      <w:bookmarkEnd w:id="58"/>
    </w:p>
    <w:p w14:paraId="671BD94D" w14:textId="77777777" w:rsidR="0011577E" w:rsidRPr="00770191" w:rsidRDefault="0011577E" w:rsidP="0011577E">
      <w:pPr>
        <w:pStyle w:val="berschrift1"/>
        <w:numPr>
          <w:ilvl w:val="0"/>
          <w:numId w:val="6"/>
        </w:numPr>
        <w:rPr>
          <w:lang w:val="en-US"/>
        </w:rPr>
      </w:pPr>
      <w:r w:rsidRPr="6293A840">
        <w:rPr>
          <w:lang w:val="en-US"/>
        </w:rPr>
        <w:lastRenderedPageBreak/>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E2CAC84"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1QxNDowMzowO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IzVDE0OjAzOjA4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r w:rsidR="00BE59E7">
            <w:rPr>
              <w:lang w:val="en-US"/>
            </w:rPr>
            <w:t xml:space="preserve">(Ahmed et al., 2016; </w:t>
          </w:r>
          <w:proofErr w:type="spellStart"/>
          <w:r w:rsidR="00BE59E7">
            <w:rPr>
              <w:lang w:val="en-US"/>
            </w:rPr>
            <w:t>Kryvoruchko</w:t>
          </w:r>
          <w:proofErr w:type="spellEnd"/>
          <w:r w:rsidR="00BE59E7">
            <w:rPr>
              <w:lang w:val="en-US"/>
            </w:rPr>
            <w:t xml:space="preserve"> et al., 2009)</w:t>
          </w:r>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NUMTQ6MDM6MD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r w:rsidR="00BE59E7">
            <w:rPr>
              <w:lang w:val="en-US"/>
            </w:rPr>
            <w:t>(Segura et al., 2025)</w:t>
          </w:r>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jNUMTQ6MDM6MDg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r w:rsidR="00BE59E7">
            <w:rPr>
              <w:lang w:val="en-US"/>
            </w:rPr>
            <w:t>Ahmed et al.</w:t>
          </w:r>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IzVDE0OjAzOjA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r w:rsidR="00BE59E7">
            <w:rPr>
              <w:lang w:val="en-US"/>
            </w:rPr>
            <w:t>(2016)</w:t>
          </w:r>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Pr>
          <w:lang w:val="en-US"/>
        </w:rPr>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commentRangeStart w:id="59"/>
            <w:r>
              <w:rPr>
                <w:noProof/>
              </w:rPr>
              <w:lastRenderedPageBreak/>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4"/>
                          <a:stretch>
                            <a:fillRect/>
                          </a:stretch>
                        </pic:blipFill>
                        <pic:spPr>
                          <a:xfrm>
                            <a:off x="0" y="0"/>
                            <a:ext cx="5538637" cy="5538637"/>
                          </a:xfrm>
                          <a:prstGeom prst="rect">
                            <a:avLst/>
                          </a:prstGeom>
                          <a:ln/>
                        </pic:spPr>
                      </pic:pic>
                    </a:graphicData>
                  </a:graphic>
                </wp:inline>
              </w:drawing>
            </w:r>
            <w:commentRangeEnd w:id="59"/>
            <w:r>
              <w:rPr>
                <w:rStyle w:val="Kommentarzeichen"/>
              </w:rPr>
              <w:commentReference w:id="59"/>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011461F7" w:rsidR="100FEDD3" w:rsidRDefault="100FEDD3" w:rsidP="100FEDD3">
      <w:pPr>
        <w:rPr>
          <w:lang w:val="en-US"/>
        </w:rPr>
      </w:pPr>
      <w:r w:rsidRPr="100FEDD3">
        <w:rPr>
          <w:lang w:val="en-US"/>
        </w:rPr>
        <w:lastRenderedPageBreak/>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NUMTQ6MDM6MD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zVDE0OjAzOjA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zVDE0OjAzOjA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BE59E7">
            <w:rPr>
              <w:lang w:val="en-US"/>
            </w:rPr>
            <w:t xml:space="preserve">(Koch et al., 2020; </w:t>
          </w:r>
          <w:proofErr w:type="spellStart"/>
          <w:r w:rsidR="00BE59E7">
            <w:rPr>
              <w:lang w:val="en-US"/>
            </w:rPr>
            <w:t>Lübken</w:t>
          </w:r>
          <w:proofErr w:type="spellEnd"/>
          <w:r w:rsidR="00BE59E7">
            <w:rPr>
              <w:lang w:val="en-US"/>
            </w:rPr>
            <w:t xml:space="preserve"> et al., 2015; </w:t>
          </w:r>
          <w:proofErr w:type="spellStart"/>
          <w:r w:rsidR="00BE59E7">
            <w:rPr>
              <w:lang w:val="en-US"/>
            </w:rPr>
            <w:t>Fisgativa</w:t>
          </w:r>
          <w:proofErr w:type="spellEnd"/>
          <w:r w:rsidR="00BE59E7">
            <w:rPr>
              <w:lang w:val="en-US"/>
            </w:rPr>
            <w:t xml:space="preserve">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ctMjNUMTQ6MDM6MDg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BE59E7">
            <w:rPr>
              <w:lang w:val="en-US"/>
            </w:rPr>
            <w:t>(</w:t>
          </w:r>
          <w:proofErr w:type="spellStart"/>
          <w:r w:rsidR="00BE59E7">
            <w:rPr>
              <w:lang w:val="en-US"/>
            </w:rPr>
            <w:t>Kryvoruchko</w:t>
          </w:r>
          <w:proofErr w:type="spellEnd"/>
          <w:r w:rsidR="00BE59E7">
            <w:rPr>
              <w:lang w:val="en-US"/>
            </w:rPr>
            <w:t xml:space="preserve">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1QxNDowMzowO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BE59E7">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M1QxNDowMz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proofErr w:type="spellStart"/>
          <w:r w:rsidR="00BE59E7">
            <w:rPr>
              <w:lang w:val="en-US"/>
            </w:rPr>
            <w:t>Fisgativa</w:t>
          </w:r>
          <w:proofErr w:type="spellEnd"/>
          <w:r w:rsidR="00BE59E7">
            <w:rPr>
              <w:lang w:val="en-US"/>
            </w:rPr>
            <w:t xml:space="preserve">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NUMTQ6MDM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BE59E7">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00FC180C">
        <w:rPr>
          <w:lang w:val="en-US"/>
        </w:rPr>
        <w:t xml:space="preserve">to be </w:t>
      </w:r>
      <w:r w:rsidRPr="100FEDD3">
        <w:rPr>
          <w:lang w:val="en-US"/>
        </w:rPr>
        <w:t>lower and LI higher than in the present study.</w:t>
      </w:r>
    </w:p>
    <w:p w14:paraId="18443EAD" w14:textId="2C30628F"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agricultural substrates results in starkly different macronutrient values for comparable substrate types. </w:t>
      </w:r>
      <w:commentRangeStart w:id="60"/>
      <w:r w:rsidR="100FEDD3" w:rsidRPr="100FEDD3">
        <w:rPr>
          <w:lang w:val="en-US"/>
        </w:rPr>
        <w:t>This can be attributed to 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NUMTQ6MDM6MD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sidR="00203B3A">
            <w:rPr>
              <w:lang w:val="en-US"/>
            </w:rPr>
            <w:fldChar w:fldCharType="separate"/>
          </w:r>
          <w:r w:rsidR="00BE59E7">
            <w:rPr>
              <w:lang w:val="en-US"/>
            </w:rPr>
            <w:t>(</w:t>
          </w:r>
          <w:proofErr w:type="spellStart"/>
          <w:r w:rsidR="00BE59E7">
            <w:rPr>
              <w:lang w:val="en-US"/>
            </w:rPr>
            <w:t>Liebetrau</w:t>
          </w:r>
          <w:proofErr w:type="spellEnd"/>
          <w:r w:rsidR="00BE59E7">
            <w:rPr>
              <w:lang w:val="en-US"/>
            </w:rPr>
            <w:t xml:space="preserve"> and Pfeiffer, 2020)</w:t>
          </w:r>
          <w:r w:rsidR="00203B3A">
            <w:rPr>
              <w:lang w:val="en-US"/>
            </w:rPr>
            <w:fldChar w:fldCharType="end"/>
          </w:r>
        </w:sdtContent>
      </w:sdt>
      <w:r w:rsidR="100FEDD3" w:rsidRPr="100FEDD3">
        <w:rPr>
          <w:lang w:val="en-US"/>
        </w:rPr>
        <w:t>.</w:t>
      </w:r>
      <w:commentRangeEnd w:id="60"/>
      <w:r w:rsidR="00FC180C">
        <w:rPr>
          <w:rStyle w:val="Kommentarzeichen"/>
        </w:rPr>
        <w:commentReference w:id="60"/>
      </w:r>
      <w:r w:rsidR="100FEDD3" w:rsidRPr="100FEDD3">
        <w:rPr>
          <w:lang w:val="en-US"/>
        </w:rPr>
        <w:t xml:space="preserve"> Linear</w:t>
      </w:r>
      <w:r w:rsidR="00F606DE">
        <w:rPr>
          <w:lang w:val="en-US"/>
        </w:rPr>
        <w:t xml:space="preserve"> </w:t>
      </w:r>
      <w:commentRangeStart w:id="61"/>
      <w:r w:rsidR="00F606DE">
        <w:rPr>
          <w:lang w:val="en-US"/>
        </w:rPr>
        <w:t>uncertainty propagation based on measurement uncertainties</w:t>
      </w:r>
      <w:commentRangeEnd w:id="61"/>
      <w:r w:rsidR="00B73646">
        <w:rPr>
          <w:rStyle w:val="Kommentarzeichen"/>
        </w:rPr>
        <w:commentReference w:id="61"/>
      </w:r>
      <w:r w:rsidR="00F606DE">
        <w:rPr>
          <w:lang w:val="en-US"/>
        </w:rPr>
        <w:t xml:space="preserve">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102AF7">
        <w:rPr>
          <w:lang w:val="en-US"/>
        </w:rPr>
        <w:t xml:space="preserve">provide a </w:t>
      </w:r>
      <w:r w:rsidR="00E13B2A">
        <w:rPr>
          <w:lang w:val="en-US"/>
        </w:rPr>
        <w:t>realistic</w:t>
      </w:r>
      <w:r w:rsidR="00102AF7">
        <w:rPr>
          <w:lang w:val="en-US"/>
        </w:rPr>
        <w:t xml:space="preserve"> estimation of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642D0711"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862FB9">
        <w:rPr>
          <w:lang w:val="en-US"/>
        </w:rPr>
        <w:t xml:space="preserve">lies in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w:t>
      </w:r>
      <w:r w:rsidR="007A0A96">
        <w:rPr>
          <w:lang w:val="en-US"/>
        </w:rPr>
        <w:lastRenderedPageBreak/>
        <w:t xml:space="preserve">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410FBD" w:rsidRPr="009F4AA6">
        <w:rPr>
          <w:lang w:val="en-US"/>
        </w:rPr>
        <w:t>NRMS</w:t>
      </w:r>
      <w:r w:rsidR="003B06E9" w:rsidRPr="009F4AA6">
        <w:rPr>
          <w:lang w:val="en-US"/>
        </w:rPr>
        <w:t>E</w:t>
      </w:r>
      <w:r w:rsidR="00410FBD" w:rsidRPr="00D41519">
        <w:rPr>
          <w:lang w:val="en-US"/>
        </w:rPr>
        <w:t xml:space="preserve"> </w:t>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of </w:t>
      </w:r>
      <w:r w:rsidR="0020212E">
        <w:rPr>
          <w:lang w:val="en-US"/>
        </w:rPr>
        <w:t xml:space="preserve">methane production </w:t>
      </w:r>
      <w:r w:rsidR="003B06E9">
        <w:rPr>
          <w:lang w:val="en-US"/>
        </w:rPr>
        <w:t xml:space="preserve">(nominal </w:t>
      </w:r>
      <w:r w:rsidR="00D04506">
        <w:rPr>
          <w:lang w:val="en-US"/>
        </w:rPr>
        <w:t>vs.</w:t>
      </w:r>
      <w:r w:rsidR="003B06E9">
        <w:rPr>
          <w:lang w:val="en-US"/>
        </w:rPr>
        <w:t xml:space="preserve"> elevated) </w:t>
      </w:r>
      <w:r w:rsidR="00CE5B21" w:rsidRPr="007824D1">
        <w:rPr>
          <w:lang w:val="en-US"/>
        </w:rPr>
        <w:t>is</w:t>
      </w:r>
      <w:r w:rsidR="00EA0C11" w:rsidRPr="007824D1">
        <w:rPr>
          <w:lang w:val="en-US"/>
        </w:rPr>
        <w:t xml:space="preserve"> </w:t>
      </w:r>
      <w:commentRangeStart w:id="62"/>
      <w:r w:rsidR="009F4AA6" w:rsidRPr="007824D1">
        <w:rPr>
          <w:lang w:val="en-US"/>
        </w:rPr>
        <w:t>124</w:t>
      </w:r>
      <w:r w:rsidR="00D04506" w:rsidRPr="007824D1">
        <w:rPr>
          <w:lang w:val="en-US"/>
        </w:rPr>
        <w:t>E-3</w:t>
      </w:r>
      <w:commentRangeEnd w:id="62"/>
      <w:r w:rsidR="008771C8">
        <w:rPr>
          <w:rStyle w:val="Kommentarzeichen"/>
        </w:rPr>
        <w:commentReference w:id="62"/>
      </w:r>
      <w:r w:rsidR="00C05FB7" w:rsidRPr="007824D1">
        <w:rPr>
          <w:lang w:val="en-US"/>
        </w:rPr>
        <w:t xml:space="preserve"> and </w:t>
      </w:r>
      <w:commentRangeStart w:id="63"/>
      <w:r w:rsidR="00644B5E" w:rsidRPr="007824D1">
        <w:rPr>
          <w:lang w:val="en-US"/>
        </w:rPr>
        <w:t>6.</w:t>
      </w:r>
      <w:r w:rsidR="008A64E1" w:rsidRPr="00670698">
        <w:rPr>
          <w:lang w:val="en-US"/>
        </w:rPr>
        <w:t>1</w:t>
      </w:r>
      <w:r w:rsidR="005B5B98" w:rsidRPr="007824D1">
        <w:rPr>
          <w:lang w:val="en-US"/>
        </w:rPr>
        <w:t>E-3</w:t>
      </w:r>
      <w:r w:rsidR="00980504" w:rsidRPr="007824D1">
        <w:rPr>
          <w:lang w:val="en-US"/>
        </w:rPr>
        <w:t xml:space="preserve"> </w:t>
      </w:r>
      <w:r w:rsidR="00CA4A2F" w:rsidRPr="007824D1">
        <w:rPr>
          <w:lang w:val="en-US"/>
        </w:rPr>
        <w:t xml:space="preserve">for </w:t>
      </w:r>
      <w:proofErr w:type="spellStart"/>
      <w:r w:rsidR="00CA4A2F" w:rsidRPr="007824D1">
        <w:rPr>
          <w:lang w:val="en-US"/>
        </w:rPr>
        <w:t>pH.</w:t>
      </w:r>
      <w:proofErr w:type="spellEnd"/>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of </w:t>
      </w:r>
      <w:r w:rsidR="008A64E1" w:rsidRPr="00670698">
        <w:rPr>
          <w:lang w:val="en-US"/>
        </w:rPr>
        <w:t>6.0</w:t>
      </w:r>
      <w:r w:rsidR="009F4AA6" w:rsidRPr="007824D1">
        <w:rPr>
          <w:lang w:val="en-US"/>
        </w:rPr>
        <w:t>E</w:t>
      </w:r>
      <w:r w:rsidR="00D41519" w:rsidRPr="007824D1">
        <w:rPr>
          <w:lang w:val="en-US"/>
        </w:rPr>
        <w:t>-</w:t>
      </w:r>
      <w:r w:rsidR="009F4AA6" w:rsidRPr="007824D1">
        <w:rPr>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w:r w:rsidR="009F4AA6" w:rsidRPr="007824D1">
        <w:rPr>
          <w:lang w:val="en-US"/>
        </w:rPr>
        <w:t>E-3</w:t>
      </w:r>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r w:rsidR="00644B5E" w:rsidRPr="007824D1">
        <w:rPr>
          <w:lang w:val="en-US"/>
        </w:rPr>
        <w:t>1.6</w:t>
      </w:r>
      <w:r w:rsidR="00163338" w:rsidRPr="007824D1">
        <w:rPr>
          <w:lang w:val="en-US"/>
        </w:rPr>
        <w:t>E-3</w:t>
      </w:r>
      <w:r w:rsidR="0079290F" w:rsidRPr="007824D1">
        <w:rPr>
          <w:lang w:val="en-US"/>
        </w:rPr>
        <w:t xml:space="preserve"> and </w:t>
      </w:r>
      <w:r w:rsidR="008A64E1" w:rsidRPr="00670698">
        <w:rPr>
          <w:lang w:val="en-US"/>
        </w:rPr>
        <w:t>3.9</w:t>
      </w:r>
      <w:r w:rsidR="00E631EF" w:rsidRPr="007824D1">
        <w:rPr>
          <w:lang w:val="en-US"/>
        </w:rPr>
        <w:t>E-5 for pH, respectively.</w:t>
      </w:r>
      <w:commentRangeEnd w:id="63"/>
      <w:r w:rsidR="008771C8">
        <w:rPr>
          <w:rStyle w:val="Kommentarzeichen"/>
        </w:rPr>
        <w:commentReference w:id="63"/>
      </w:r>
    </w:p>
    <w:p w14:paraId="40352FA4" w14:textId="38D994E1" w:rsidR="001B10E5" w:rsidRDefault="004374DD" w:rsidP="00E20419">
      <w:pPr>
        <w:rPr>
          <w:lang w:val="en-US"/>
        </w:rPr>
      </w:pPr>
      <w:commentRangeStart w:id="64"/>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D04506" w:rsidRPr="007824D1">
        <w:rPr>
          <w:lang w:val="en-US"/>
        </w:rPr>
        <w:t xml:space="preserve">result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r w:rsidR="009F4AA6" w:rsidRPr="007824D1">
        <w:rPr>
          <w:lang w:val="en-US"/>
        </w:rPr>
        <w:t>1</w:t>
      </w:r>
      <w:r w:rsidR="009E1A23" w:rsidRPr="00670698">
        <w:rPr>
          <w:lang w:val="en-US"/>
        </w:rPr>
        <w:t>6</w:t>
      </w:r>
      <w:r w:rsidR="00D04506" w:rsidRPr="007824D1">
        <w:rPr>
          <w:lang w:val="en-US"/>
        </w:rPr>
        <w:t>E-3</w:t>
      </w:r>
      <w:r w:rsidR="00107B5D" w:rsidRPr="007824D1">
        <w:rPr>
          <w:lang w:val="en-US"/>
        </w:rPr>
        <w:t xml:space="preserve"> and </w:t>
      </w:r>
      <w:r w:rsidR="009E1A23" w:rsidRPr="00670698">
        <w:rPr>
          <w:lang w:val="en-US"/>
        </w:rPr>
        <w:t>1.9</w:t>
      </w:r>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w:t>
      </w:r>
      <w:r w:rsidR="00C36ADF">
        <w:rPr>
          <w:lang w:val="en-US"/>
        </w:rPr>
        <w:t>the simplified</w:t>
      </w:r>
      <w:r w:rsidR="00D0280A">
        <w:rPr>
          <w:lang w:val="en-US"/>
        </w:rPr>
        <w:t xml:space="preserve"> scenario tree </w:t>
      </w:r>
      <w:r w:rsidR="00660FDA">
        <w:rPr>
          <w:lang w:val="en-US"/>
        </w:rPr>
        <w:t xml:space="preserve">design </w:t>
      </w:r>
      <w:r w:rsidR="00D0280A">
        <w:rPr>
          <w:lang w:val="en-US"/>
        </w:rPr>
        <w:t xml:space="preserve">as shown in </w:t>
      </w:r>
      <w:r w:rsidR="00CF1BBF">
        <w:rPr>
          <w:lang w:val="en-US"/>
        </w:rPr>
        <w:t>Fig.</w:t>
      </w:r>
      <w:r w:rsidR="002C29F0">
        <w:rPr>
          <w:lang w:val="en-US"/>
        </w:rPr>
        <w:t xml:space="preserve"> </w:t>
      </w:r>
      <w:r w:rsidR="00DB5801">
        <w:rPr>
          <w:lang w:val="en-US"/>
        </w:rPr>
        <w:t>2 (right)</w:t>
      </w:r>
      <w:r w:rsidR="00105D08">
        <w:rPr>
          <w:lang w:val="en-US"/>
        </w:rPr>
        <w:t>.</w:t>
      </w:r>
      <w:commentRangeEnd w:id="64"/>
      <w:r w:rsidR="008771C8">
        <w:rPr>
          <w:rStyle w:val="Kommentarzeichen"/>
        </w:rPr>
        <w:commentReference w:id="64"/>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65"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65"/>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12D7D45E"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NUMTQ6MDM6MDg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r w:rsidR="00BE59E7">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w:t>
      </w:r>
      <w:r w:rsidR="008C2CBC">
        <w:rPr>
          <w:rFonts w:eastAsia="Garamond" w:cs="Garamond"/>
          <w:lang w:val="en-US"/>
        </w:rPr>
        <w:lastRenderedPageBreak/>
        <w:t xml:space="preserve">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jNUMTQ6MDM6MDg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r w:rsidR="00BE59E7">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r w:rsidR="00BE59E7">
            <w:rPr>
              <w:lang w:val="en-US"/>
            </w:rPr>
            <w:t>(</w:t>
          </w:r>
          <w:proofErr w:type="spellStart"/>
          <w:r w:rsidR="00BE59E7">
            <w:rPr>
              <w:lang w:val="en-US"/>
            </w:rPr>
            <w:t>Jønson</w:t>
          </w:r>
          <w:proofErr w:type="spellEnd"/>
          <w:r w:rsidR="00BE59E7">
            <w:rPr>
              <w:lang w:val="en-US"/>
            </w:rPr>
            <w:t xml:space="preserve"> et al., 2022)</w:t>
          </w:r>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ctMjNUMTQ6MDM6MDg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M1QxNDowMzowO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r w:rsidR="00BE59E7">
            <w:rPr>
              <w:lang w:val="en-US"/>
            </w:rPr>
            <w:t xml:space="preserve">(Ahmed and Rodríguez, 2020; </w:t>
          </w:r>
          <w:proofErr w:type="spellStart"/>
          <w:r w:rsidR="00BE59E7">
            <w:rPr>
              <w:lang w:val="en-US"/>
            </w:rPr>
            <w:t>Kil</w:t>
          </w:r>
          <w:proofErr w:type="spellEnd"/>
          <w:r w:rsidR="00BE59E7">
            <w:rPr>
              <w:lang w:val="en-US"/>
            </w:rPr>
            <w:t xml:space="preserve"> et al., 2017)</w:t>
          </w:r>
          <w:r w:rsidR="0011577E">
            <w:rPr>
              <w:lang w:val="en-US"/>
            </w:rPr>
            <w:fldChar w:fldCharType="end"/>
          </w:r>
        </w:sdtContent>
      </w:sdt>
      <w:r w:rsidR="0011577E">
        <w:rPr>
          <w:lang w:val="en-US"/>
        </w:rPr>
        <w:t xml:space="preserve">. </w:t>
      </w:r>
    </w:p>
    <w:p w14:paraId="4A810657" w14:textId="7204BFC7"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F7388A">
        <w:t>(</w:t>
      </w:r>
      <w:r w:rsidR="00F7388A">
        <w:rPr>
          <w:noProof/>
        </w:rPr>
        <w:t>2</w:t>
      </w:r>
      <w:r w:rsidR="00F7388A">
        <w:t>.</w:t>
      </w:r>
      <w:r w:rsidR="00F7388A">
        <w:rPr>
          <w:noProof/>
        </w:rPr>
        <w:t>8</w:t>
      </w:r>
      <w:r w:rsidR="00F7388A">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783ED2C0"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IzVDE0OjAzOjA4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proofErr w:type="spellStart"/>
          <w:r w:rsidR="00BE59E7">
            <w:rPr>
              <w:rFonts w:eastAsia="Garamond" w:cs="Garamond"/>
              <w:lang w:val="en-US"/>
            </w:rPr>
            <w:t>Kil</w:t>
          </w:r>
          <w:proofErr w:type="spellEnd"/>
          <w:r w:rsidR="00BE59E7">
            <w:rPr>
              <w:rFonts w:eastAsia="Garamond" w:cs="Garamond"/>
              <w:lang w:val="en-US"/>
            </w:rPr>
            <w:t xml:space="preserve">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M1QxNDowMzow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r w:rsidR="00BE59E7">
            <w:rPr>
              <w:rFonts w:eastAsia="Garamond" w:cs="Garamond"/>
              <w:lang w:val="en-US"/>
            </w:rPr>
            <w:t>(2017)</w:t>
          </w:r>
          <w:r>
            <w:rPr>
              <w:rFonts w:eastAsia="Garamond" w:cs="Garamond"/>
              <w:lang w:val="en-US"/>
            </w:rPr>
            <w:fldChar w:fldCharType="end"/>
          </w:r>
        </w:sdtContent>
      </w:sdt>
      <w:r>
        <w:rPr>
          <w:rFonts w:eastAsia="Garamond" w:cs="Garamond"/>
          <w:lang w:val="en-US"/>
        </w:rPr>
        <w:t>.</w:t>
      </w:r>
    </w:p>
    <w:p w14:paraId="1354B746" w14:textId="5DD0B784" w:rsidR="00D06E6B" w:rsidRDefault="0011577E" w:rsidP="0011577E">
      <w:pPr>
        <w:rPr>
          <w:rFonts w:eastAsia="Garamond" w:cs="Garamond"/>
          <w:lang w:val="en-US"/>
        </w:rPr>
      </w:pPr>
      <w:r w:rsidRPr="4246EA89">
        <w:rPr>
          <w:rFonts w:eastAsia="Garamond" w:cs="Garamond"/>
          <w:lang w:val="en-US"/>
        </w:rPr>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2ECD8145" w14:textId="77777777" w:rsidR="00BE59E7" w:rsidRDefault="00BE59E7" w:rsidP="00BE59E7">
      <w:pPr>
        <w:rPr>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production, and </w:t>
      </w:r>
      <w:proofErr w:type="spellStart"/>
      <w:r>
        <w:rPr>
          <w:rFonts w:eastAsia="Garamond" w:cs="Garamond"/>
          <w:color w:val="000000" w:themeColor="text1"/>
          <w:szCs w:val="24"/>
          <w:lang w:val="en-US"/>
        </w:rPr>
        <w:t>pH</w:t>
      </w:r>
      <w:r w:rsidRPr="0092238C">
        <w:rPr>
          <w:rFonts w:eastAsia="Garamond" w:cs="Garamond"/>
          <w:color w:val="000000" w:themeColor="text1"/>
          <w:szCs w:val="24"/>
          <w:lang w:val="en-US"/>
        </w:rPr>
        <w:t>.</w:t>
      </w:r>
      <w:proofErr w:type="spellEnd"/>
      <w:r>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 </w:t>
      </w:r>
    </w:p>
    <w:p w14:paraId="2B1D3C90" w14:textId="77777777" w:rsidR="00BE59E7" w:rsidRDefault="00BE59E7" w:rsidP="0011577E">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5"/>
                          <a:stretch>
                            <a:fillRect/>
                          </a:stretch>
                        </pic:blipFill>
                        <pic:spPr>
                          <a:xfrm>
                            <a:off x="0" y="0"/>
                            <a:ext cx="5733415" cy="7166610"/>
                          </a:xfrm>
                          <a:prstGeom prst="rect">
                            <a:avLst/>
                          </a:prstGeom>
                        </pic:spPr>
                      </pic:pic>
                    </a:graphicData>
                  </a:graphic>
                </wp:inline>
              </w:drawing>
            </w:r>
          </w:p>
        </w:tc>
      </w:tr>
      <w:tr w:rsidR="00D06E6B"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41F9741A" w14:textId="71D691EF" w:rsidR="00431CA9" w:rsidRDefault="00876207" w:rsidP="0011577E">
      <w:pPr>
        <w:rPr>
          <w:rFonts w:eastAsia="Garamond" w:cs="Garamond"/>
          <w:color w:val="000000" w:themeColor="text1"/>
          <w:szCs w:val="24"/>
          <w:lang w:val="en-US"/>
        </w:rPr>
      </w:pPr>
      <w:bookmarkStart w:id="66" w:name="_tkocxpr8ahno"/>
      <w:bookmarkEnd w:id="66"/>
      <w:r>
        <w:rPr>
          <w:rFonts w:eastAsia="Garamond" w:cs="Garamond"/>
          <w:color w:val="000000" w:themeColor="text1"/>
          <w:szCs w:val="24"/>
          <w:lang w:val="en-US"/>
        </w:rPr>
        <w:lastRenderedPageBreak/>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zVDE0OjAzOjA4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BE59E7">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w:t>
      </w:r>
    </w:p>
    <w:p w14:paraId="6AB7C06E" w14:textId="56A2E35E" w:rsidR="0086352B" w:rsidRDefault="00257AD2" w:rsidP="00431CA9">
      <w:pPr>
        <w:ind w:firstLine="0"/>
        <w:rPr>
          <w:rFonts w:eastAsia="Garamond" w:cs="Garamond"/>
          <w:color w:val="000000" w:themeColor="text1"/>
          <w:szCs w:val="24"/>
          <w:lang w:val="en-US"/>
        </w:rPr>
      </w:pPr>
      <w:r>
        <w:rPr>
          <w:rFonts w:eastAsia="Garamond" w:cs="Garamond"/>
          <w:color w:val="000000" w:themeColor="text1"/>
          <w:szCs w:val="24"/>
          <w:lang w:val="en-US"/>
        </w:rPr>
        <w:t xml:space="preserve">third </w:t>
      </w:r>
      <w:r w:rsidR="008C268A">
        <w:rPr>
          <w:rFonts w:eastAsia="Garamond" w:cs="Garamond"/>
          <w:color w:val="000000" w:themeColor="text1"/>
          <w:szCs w:val="24"/>
          <w:lang w:val="en-US"/>
        </w:rPr>
        <w:t>of the simulation</w:t>
      </w:r>
      <w:r w:rsidR="00425529">
        <w:rPr>
          <w:rFonts w:eastAsia="Garamond" w:cs="Garamond"/>
          <w:color w:val="000000" w:themeColor="text1"/>
          <w:szCs w:val="24"/>
          <w:lang w:val="en-US"/>
        </w:rPr>
        <w:t>,</w:t>
      </w:r>
      <w:r w:rsidR="008C268A">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5CF79E60"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BE59E7">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BE59E7">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F7388A">
        <w:t>(</w:t>
      </w:r>
      <w:r w:rsidR="00F7388A">
        <w:rPr>
          <w:noProof/>
        </w:rPr>
        <w:t>2</w:t>
      </w:r>
      <w:r w:rsidR="00F7388A">
        <w:t>.</w:t>
      </w:r>
      <w:r w:rsidR="00F7388A">
        <w:rPr>
          <w:noProof/>
        </w:rPr>
        <w:t>10</w:t>
      </w:r>
      <w:r w:rsidR="00F7388A">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1QxNDowMzow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BE59E7">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NUMTQ6MDM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BE59E7">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BE59E7">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BE59E7">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5A8AF880" w14:textId="1C448A89" w:rsidR="0011577E" w:rsidRDefault="00E73BA1" w:rsidP="00BE59E7">
      <w:pPr>
        <w:ind w:firstLine="0"/>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NUMTQ6MDM6MD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proofErr w:type="spellStart"/>
          <w:r w:rsidR="00BE59E7">
            <w:rPr>
              <w:rFonts w:eastAsia="Garamond" w:cs="Garamond"/>
              <w:color w:val="000000" w:themeColor="text1"/>
              <w:szCs w:val="24"/>
              <w:lang w:val="en-US"/>
            </w:rPr>
            <w:t>Körber</w:t>
          </w:r>
          <w:proofErr w:type="spellEnd"/>
          <w:r w:rsidR="00BE59E7">
            <w:rPr>
              <w:rFonts w:eastAsia="Garamond" w:cs="Garamond"/>
              <w:color w:val="000000" w:themeColor="text1"/>
              <w:szCs w:val="24"/>
              <w:lang w:val="en-US"/>
            </w:rPr>
            <w:t xml:space="preserve">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zVDE0OjAzOjA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BE59E7">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BE59E7">
            <w:rPr>
              <w:rFonts w:eastAsia="Garamond" w:cs="Garamond"/>
              <w:color w:val="000000" w:themeColor="text1"/>
              <w:szCs w:val="24"/>
              <w:lang w:val="en-US"/>
            </w:rPr>
            <w:t>(</w:t>
          </w:r>
          <w:proofErr w:type="spellStart"/>
          <w:r w:rsidR="00BE59E7">
            <w:rPr>
              <w:rFonts w:eastAsia="Garamond" w:cs="Garamond"/>
              <w:color w:val="000000" w:themeColor="text1"/>
              <w:szCs w:val="24"/>
              <w:lang w:val="en-US"/>
            </w:rPr>
            <w:t>Fachagentur</w:t>
          </w:r>
          <w:proofErr w:type="spellEnd"/>
          <w:r w:rsidR="00BE59E7">
            <w:rPr>
              <w:rFonts w:eastAsia="Garamond" w:cs="Garamond"/>
              <w:color w:val="000000" w:themeColor="text1"/>
              <w:szCs w:val="24"/>
              <w:lang w:val="en-US"/>
            </w:rPr>
            <w:t xml:space="preserve"> </w:t>
          </w:r>
          <w:proofErr w:type="spellStart"/>
          <w:r w:rsidR="00BE59E7">
            <w:rPr>
              <w:rFonts w:eastAsia="Garamond" w:cs="Garamond"/>
              <w:color w:val="000000" w:themeColor="text1"/>
              <w:szCs w:val="24"/>
              <w:lang w:val="en-US"/>
            </w:rPr>
            <w:t>Nachwachsende</w:t>
          </w:r>
          <w:proofErr w:type="spellEnd"/>
          <w:r w:rsidR="00BE59E7">
            <w:rPr>
              <w:rFonts w:eastAsia="Garamond" w:cs="Garamond"/>
              <w:color w:val="000000" w:themeColor="text1"/>
              <w:szCs w:val="24"/>
              <w:lang w:val="en-US"/>
            </w:rPr>
            <w:t xml:space="preserve"> </w:t>
          </w:r>
          <w:proofErr w:type="spellStart"/>
          <w:r w:rsidR="00BE59E7">
            <w:rPr>
              <w:rFonts w:eastAsia="Garamond" w:cs="Garamond"/>
              <w:color w:val="000000" w:themeColor="text1"/>
              <w:szCs w:val="24"/>
              <w:lang w:val="en-US"/>
            </w:rPr>
            <w:t>Rohstoffe</w:t>
          </w:r>
          <w:proofErr w:type="spellEnd"/>
          <w:r w:rsidR="00BE59E7">
            <w:rPr>
              <w:rFonts w:eastAsia="Garamond" w:cs="Garamond"/>
              <w:color w:val="000000" w:themeColor="text1"/>
              <w:szCs w:val="24"/>
              <w:lang w:val="en-US"/>
            </w:rPr>
            <w:t xml:space="preserv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NUMTQ6MDM6MD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proofErr w:type="spellStart"/>
          <w:r w:rsidR="00BE59E7">
            <w:rPr>
              <w:rFonts w:eastAsia="Garamond" w:cs="Garamond"/>
              <w:color w:val="000000" w:themeColor="text1"/>
              <w:szCs w:val="24"/>
              <w:lang w:val="en-US"/>
            </w:rPr>
            <w:t>Körber</w:t>
          </w:r>
          <w:proofErr w:type="spellEnd"/>
          <w:r w:rsidR="00BE59E7">
            <w:rPr>
              <w:rFonts w:eastAsia="Garamond" w:cs="Garamond"/>
              <w:color w:val="000000" w:themeColor="text1"/>
              <w:szCs w:val="24"/>
              <w:lang w:val="en-US"/>
            </w:rPr>
            <w:t xml:space="preserve">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zVDE0OjAzOjA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BE59E7">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w:t>
      </w:r>
      <w:r w:rsidR="00BE59E7">
        <w:rPr>
          <w:rFonts w:eastAsia="Garamond" w:cs="Garamond"/>
          <w:color w:val="000000" w:themeColor="text1"/>
          <w:szCs w:val="24"/>
          <w:lang w:val="en-US"/>
        </w:rPr>
        <w:t xml:space="preserve"> </w:t>
      </w:r>
    </w:p>
    <w:p w14:paraId="107F63A3" w14:textId="77777777" w:rsidR="00BE59E7" w:rsidRDefault="00BE59E7" w:rsidP="00BE59E7">
      <w:pPr>
        <w:rPr>
          <w:rFonts w:eastAsia="Garamond" w:cs="Garamond"/>
          <w:color w:val="000000" w:themeColor="text1"/>
          <w:lang w:val="en-US"/>
        </w:rPr>
      </w:pPr>
      <w:r>
        <w:rPr>
          <w:rFonts w:eastAsia="Garamond" w:cs="Garamond"/>
          <w:color w:val="000000" w:themeColor="text1"/>
          <w:szCs w:val="24"/>
          <w:lang w:val="en-US"/>
        </w:rPr>
        <w:t xml:space="preserve">Overall, stable process conditions can be maintained by the NMPC despite flexible feeding of varying substrates and disturbances, which agrees well 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6BAD733CFFFC473298C2777C9D233FE1"/>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IzVDE0OjE1OjE5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6BAD733CFFFC473298C2777C9D233FE1"/>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y0yM1QxNDoxNToxOS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F5EA11C4B8D142AC9C5898F7D86FEF2A"/>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IzVDE0OjAzOjA4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rFonts w:eastAsia="Garamond" w:cs="Garamond"/>
              <w:color w:val="000000" w:themeColor="text1"/>
              <w:szCs w:val="24"/>
              <w:lang w:val="en-US"/>
            </w:rPr>
            <w:fldChar w:fldCharType="separate"/>
          </w:r>
          <w:r>
            <w:rPr>
              <w:rFonts w:eastAsia="Garamond" w:cs="Garamond"/>
              <w:color w:val="000000" w:themeColor="text1"/>
              <w:szCs w:val="24"/>
              <w:lang w:val="en-US"/>
            </w:rPr>
            <w:t>Bonk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F5EA11C4B8D142AC9C5898F7D86FEF2A"/>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yM1QxNDowMzowO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(2018)</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p>
    <w:p w14:paraId="5668DF84"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036A69">
        <w:trPr>
          <w:gridAfter w:val="1"/>
          <w:wAfter w:w="6" w:type="dxa"/>
        </w:trPr>
        <w:tc>
          <w:tcPr>
            <w:tcW w:w="4986" w:type="dxa"/>
          </w:tcPr>
          <w:p w14:paraId="44B0AE90" w14:textId="77777777" w:rsidR="00BE59E7" w:rsidRDefault="00BE59E7" w:rsidP="00036A69">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6"/>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036A69">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7"/>
                          <a:stretch>
                            <a:fillRect/>
                          </a:stretch>
                        </pic:blipFill>
                        <pic:spPr>
                          <a:xfrm>
                            <a:off x="0" y="0"/>
                            <a:ext cx="3024000" cy="4536000"/>
                          </a:xfrm>
                          <a:prstGeom prst="rect">
                            <a:avLst/>
                          </a:prstGeom>
                        </pic:spPr>
                      </pic:pic>
                    </a:graphicData>
                  </a:graphic>
                </wp:inline>
              </w:drawing>
            </w:r>
          </w:p>
        </w:tc>
      </w:tr>
      <w:tr w:rsidR="00BE59E7" w:rsidRPr="009918C7" w14:paraId="185355B1" w14:textId="77777777" w:rsidTr="00036A69">
        <w:tc>
          <w:tcPr>
            <w:tcW w:w="9978" w:type="dxa"/>
            <w:gridSpan w:val="3"/>
          </w:tcPr>
          <w:p w14:paraId="21A37F32" w14:textId="77777777" w:rsidR="00BE59E7" w:rsidRDefault="00BE59E7" w:rsidP="00036A69">
            <w:pPr>
              <w:spacing w:after="0" w:line="360" w:lineRule="auto"/>
              <w:ind w:right="30" w:firstLine="0"/>
              <w:rPr>
                <w:lang w:val="en-US"/>
              </w:rPr>
            </w:pPr>
            <w:r w:rsidRPr="00BC3910">
              <w:rPr>
                <w:rFonts w:eastAsia="Garamond" w:cs="Garamond"/>
                <w:b/>
                <w:bCs/>
                <w:sz w:val="22"/>
                <w:lang w:val="en-US"/>
              </w:rPr>
              <w:t xml:space="preserve">Figure </w:t>
            </w:r>
            <w:commentRangeStart w:id="67"/>
            <w:r w:rsidRPr="00BC3910">
              <w:rPr>
                <w:rFonts w:eastAsia="Garamond" w:cs="Garamond"/>
                <w:b/>
                <w:bCs/>
                <w:sz w:val="22"/>
                <w:lang w:val="en-US"/>
              </w:rPr>
              <w:t>5</w:t>
            </w:r>
            <w:commentRangeEnd w:id="67"/>
            <w:r>
              <w:rPr>
                <w:rStyle w:val="Kommentarzeichen"/>
              </w:rPr>
              <w:commentReference w:id="67"/>
            </w:r>
            <w:r w:rsidRPr="00BC3910">
              <w:rPr>
                <w:rFonts w:eastAsia="Garamond" w:cs="Garamond"/>
                <w:b/>
                <w:bCs/>
                <w:sz w:val="22"/>
                <w:lang w:val="en-US"/>
              </w:rPr>
              <w:t>:</w:t>
            </w:r>
            <w:r w:rsidRPr="00670698">
              <w:rPr>
                <w:lang w:val="en-US"/>
              </w:rPr>
              <w:t xml:space="preserve"> </w:t>
            </w:r>
            <w:r w:rsidRPr="00670698">
              <w:rPr>
                <w:sz w:val="22"/>
                <w:szCs w:val="21"/>
                <w:lang w:val="en-US"/>
              </w:rPr>
              <w:t>Dynamic gas production for cogeneration with disturbance feeding and gas storage measurement noise under robust MPC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CHP on-times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36AFF5B6" w14:textId="5736FE31" w:rsidR="00BE59E7" w:rsidRDefault="00BE59E7" w:rsidP="00BE59E7">
      <w:pPr>
        <w:ind w:firstLine="0"/>
        <w:rPr>
          <w:rFonts w:eastAsia="Garamond" w:cs="Garamond"/>
          <w:lang w:val="en-US"/>
        </w:rPr>
      </w:pPr>
      <w:r>
        <w:rPr>
          <w:rFonts w:eastAsia="Garamond" w:cs="Garamond"/>
          <w:color w:val="000000" w:themeColor="text1"/>
          <w:lang w:val="en-US"/>
        </w:rPr>
        <w:lastRenderedPageBreak/>
        <w:t xml:space="preserve">the entire simulation, </w:t>
      </w:r>
      <w:commentRangeStart w:id="68"/>
      <w:r>
        <w:rPr>
          <w:rFonts w:eastAsia="Garamond" w:cs="Garamond"/>
          <w:color w:val="000000" w:themeColor="text1"/>
          <w:lang w:val="en-US"/>
        </w:rPr>
        <w:t xml:space="preserve">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3.</w:t>
      </w:r>
      <w:commentRangeEnd w:id="68"/>
      <w:r>
        <w:rPr>
          <w:rStyle w:val="Kommentarzeichen"/>
        </w:rPr>
        <w:commentReference w:id="68"/>
      </w:r>
      <w:r>
        <w:rPr>
          <w:rFonts w:eastAsia="Garamond" w:cs="Garamond"/>
          <w:color w:val="000000" w:themeColor="text1"/>
          <w:lang w:val="en-US"/>
        </w:rPr>
        <w:t xml:space="preserve"> </w:t>
      </w:r>
      <w:commentRangeStart w:id="69"/>
      <w:r>
        <w:rPr>
          <w:rFonts w:eastAsia="Garamond" w:cs="Garamond"/>
          <w:color w:val="000000" w:themeColor="text1"/>
          <w:lang w:val="en-US"/>
        </w:rPr>
        <w:t>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Pr>
          <w:rFonts w:eastAsia="Garamond" w:cs="Garamond"/>
          <w:color w:val="000000" w:themeColor="text1"/>
          <w:lang w:val="en-US"/>
        </w:rPr>
        <w:t xml:space="preserve"> </w:t>
      </w:r>
      <w:commentRangeEnd w:id="69"/>
      <w:r>
        <w:rPr>
          <w:rStyle w:val="Kommentarzeichen"/>
        </w:rPr>
        <w:commentReference w:id="69"/>
      </w:r>
      <w:r>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FF00EFC8D55243BCBF00158752D4EDBE"/>
          </w:placeholder>
        </w:sdtPr>
        <w:sdtContent>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M1QxNDowMzowO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rFonts w:eastAsia="Garamond" w:cs="Garamond"/>
              <w:lang w:val="en-US"/>
            </w:rPr>
            <w:fldChar w:fldCharType="separate"/>
          </w:r>
          <w:r>
            <w:rPr>
              <w:rFonts w:eastAsia="Garamond" w:cs="Garamond"/>
              <w:lang w:val="en-US"/>
            </w:rPr>
            <w:t>Weinrich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FF00EFC8D55243BCBF00158752D4EDBE"/>
          </w:placeholder>
        </w:sdtPr>
        <w:sdtContent>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jNUMTQ6MDM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rFonts w:eastAsia="Garamond" w:cs="Garamond"/>
              <w:lang w:val="en-US"/>
            </w:rPr>
            <w:fldChar w:fldCharType="separate"/>
          </w:r>
          <w:r>
            <w:rPr>
              <w:rFonts w:eastAsia="Garamond" w:cs="Garamond"/>
              <w:lang w:val="en-US"/>
            </w:rPr>
            <w:t>(2021)</w:t>
          </w:r>
          <w:r>
            <w:rPr>
              <w:rFonts w:eastAsia="Garamond" w:cs="Garamond"/>
              <w:lang w:val="en-US"/>
            </w:rPr>
            <w:fldChar w:fldCharType="end"/>
          </w:r>
        </w:sdtContent>
      </w:sdt>
      <w:r>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FF00EFC8D55243BCBF00158752D4EDBE"/>
          </w:placeholder>
        </w:sdtPr>
        <w:sdtContent>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3LTIzVDE0OjE1OjE5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rFonts w:eastAsia="Garamond" w:cs="Garamond"/>
              <w:lang w:val="en-US"/>
            </w:rPr>
            <w:fldChar w:fldCharType="separate"/>
          </w:r>
          <w:r>
            <w:rPr>
              <w:rFonts w:eastAsia="Garamond" w:cs="Garamond"/>
              <w:lang w:val="en-US"/>
            </w:rPr>
            <w:t>Wichern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FF00EFC8D55243BCBF00158752D4EDBE"/>
          </w:placeholder>
        </w:sdtPr>
        <w:sdtContent>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yM1QxNDoxNToxOS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rFonts w:eastAsia="Garamond" w:cs="Garamond"/>
              <w:lang w:val="en-US"/>
            </w:rPr>
            <w:fldChar w:fldCharType="separate"/>
          </w:r>
          <w:r>
            <w:rPr>
              <w:rFonts w:eastAsia="Garamond" w:cs="Garamond"/>
              <w:lang w:val="en-US"/>
            </w:rPr>
            <w:t>(2009)</w:t>
          </w:r>
          <w:r>
            <w:rPr>
              <w:rFonts w:eastAsia="Garamond" w:cs="Garamond"/>
              <w:lang w:val="en-US"/>
            </w:rPr>
            <w:fldChar w:fldCharType="end"/>
          </w:r>
        </w:sdtContent>
      </w:sdt>
      <w:r>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42389F5A" w14:textId="77777777" w:rsidR="00BE59E7" w:rsidRDefault="00BE59E7" w:rsidP="00BE59E7">
      <w:pPr>
        <w:rPr>
          <w:rFonts w:eastAsia="Garamond" w:cs="Garamond"/>
          <w:color w:val="000000" w:themeColor="text1"/>
          <w:lang w:val="en-US"/>
        </w:rPr>
      </w:pPr>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w:t>
      </w:r>
      <w:proofErr w:type="spellStart"/>
      <w:r>
        <w:rPr>
          <w:rFonts w:eastAsia="Garamond" w:cs="Garamond"/>
          <w:color w:val="000000" w:themeColor="text1"/>
          <w:lang w:val="en-US"/>
        </w:rPr>
        <w:t>acetoclastic</w:t>
      </w:r>
      <w:proofErr w:type="spellEnd"/>
      <w:r>
        <w:rPr>
          <w:rFonts w:eastAsia="Garamond" w:cs="Garamond"/>
          <w:color w:val="000000" w:themeColor="text1"/>
          <w:lang w:val="en-US"/>
        </w:rPr>
        <w:t xml:space="preserve"> methanogenesis are no longer slowed down, and consequently methane formation is accelerated, well visible in the more spiked</w:t>
      </w:r>
      <w:commentRangeStart w:id="70"/>
      <w:r>
        <w:rPr>
          <w:rFonts w:eastAsia="Garamond" w:cs="Garamond"/>
          <w:color w:val="000000" w:themeColor="text1"/>
          <w:lang w:val="en-US"/>
        </w:rPr>
        <w:t xml:space="preserve"> </w:t>
      </w:r>
      <w:commentRangeEnd w:id="70"/>
      <w:r>
        <w:rPr>
          <w:rStyle w:val="Kommentarzeichen"/>
        </w:rPr>
        <w:commentReference w:id="70"/>
      </w:r>
      <w:r>
        <w:rPr>
          <w:rFonts w:eastAsia="Garamond" w:cs="Garamond"/>
          <w:color w:val="000000" w:themeColor="text1"/>
          <w:lang w:val="en-US"/>
        </w:rPr>
        <w:t xml:space="preserve">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plant-model mismatch was introduced. </w:t>
      </w:r>
    </w:p>
    <w:p w14:paraId="11461B90" w14:textId="77777777" w:rsidR="00BE59E7" w:rsidRPr="005560BB" w:rsidRDefault="00BE59E7" w:rsidP="00BE59E7">
      <w:pPr>
        <w:rPr>
          <w:rFonts w:eastAsia="Garamond" w:cs="Garamond"/>
          <w:color w:val="000000" w:themeColor="text1"/>
          <w:szCs w:val="24"/>
          <w:lang w:val="en-US"/>
        </w:rPr>
      </w:pPr>
      <w:r>
        <w:rPr>
          <w:rFonts w:eastAsia="Garamond" w:cs="Garamond"/>
          <w:color w:val="000000" w:themeColor="text1"/>
          <w:szCs w:val="24"/>
          <w:lang w:val="en-US"/>
        </w:rPr>
        <w:t>In summary, given the hyperparameters in Tab. 1 and 2, the NMPC robustly satisfies constraints on GS filling level through discontinuous substrate feedings predominantly of manure.</w:t>
      </w:r>
    </w:p>
    <w:p w14:paraId="499C0AF3" w14:textId="77777777" w:rsidR="00BE59E7" w:rsidRDefault="00BE59E7" w:rsidP="00BE59E7">
      <w:pPr>
        <w:pStyle w:val="berschrift2"/>
        <w:rPr>
          <w:lang w:val="en-US"/>
        </w:rPr>
      </w:pPr>
      <w:r w:rsidRPr="7139F001">
        <w:rPr>
          <w:lang w:val="en-US"/>
        </w:rPr>
        <w:t>3.</w:t>
      </w:r>
      <w:r>
        <w:rPr>
          <w:lang w:val="en-US"/>
        </w:rPr>
        <w:t>4</w:t>
      </w:r>
      <w:r w:rsidRPr="7139F001">
        <w:rPr>
          <w:lang w:val="en-US"/>
        </w:rPr>
        <w:t xml:space="preserve"> Comparison </w:t>
      </w:r>
      <w:r>
        <w:rPr>
          <w:lang w:val="en-US"/>
        </w:rPr>
        <w:t>of robust and n</w:t>
      </w:r>
      <w:r w:rsidRPr="7139F001">
        <w:rPr>
          <w:lang w:val="en-US"/>
        </w:rPr>
        <w:t>ominal MPC</w:t>
      </w:r>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3F9CE86E" w14:textId="77777777" w:rsidR="00BE59E7" w:rsidRDefault="00BE59E7" w:rsidP="00BE59E7">
      <w:pPr>
        <w:rPr>
          <w:lang w:val="en-US"/>
        </w:rPr>
      </w:pPr>
      <w:r>
        <w:rPr>
          <w:lang w:val="en-US"/>
        </w:rPr>
        <w:t xml:space="preserve">Clearly, nominal MPC (Fig. 6, right) fails to ensure process stability and leads to massive constraint violations of the GS, whereas robust multi-stage MPC (Fig. 6, left) maintains safe GS filling levels and an overall stable process. The reason for the nominal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w:t>
      </w:r>
      <w:r>
        <w:rPr>
          <w:lang w:val="en-US"/>
        </w:rPr>
        <w:br/>
      </w:r>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036A69">
        <w:trPr>
          <w:gridAfter w:val="1"/>
          <w:wAfter w:w="6" w:type="dxa"/>
        </w:trPr>
        <w:tc>
          <w:tcPr>
            <w:tcW w:w="4986" w:type="dxa"/>
          </w:tcPr>
          <w:p w14:paraId="1C115533" w14:textId="77777777" w:rsidR="00BE59E7" w:rsidRDefault="00BE59E7" w:rsidP="00036A69">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8"/>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036A69">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9"/>
                          <a:stretch>
                            <a:fillRect/>
                          </a:stretch>
                        </pic:blipFill>
                        <pic:spPr>
                          <a:xfrm>
                            <a:off x="0" y="0"/>
                            <a:ext cx="3024001" cy="3780000"/>
                          </a:xfrm>
                          <a:prstGeom prst="rect">
                            <a:avLst/>
                          </a:prstGeom>
                        </pic:spPr>
                      </pic:pic>
                    </a:graphicData>
                  </a:graphic>
                </wp:inline>
              </w:drawing>
            </w:r>
          </w:p>
        </w:tc>
      </w:tr>
      <w:tr w:rsidR="00BE59E7" w14:paraId="167DFC2E" w14:textId="77777777" w:rsidTr="00036A69">
        <w:tc>
          <w:tcPr>
            <w:tcW w:w="9978" w:type="dxa"/>
            <w:gridSpan w:val="3"/>
          </w:tcPr>
          <w:p w14:paraId="7EF19F6C" w14:textId="77777777" w:rsidR="00BE59E7" w:rsidRDefault="00BE59E7" w:rsidP="00036A69">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GS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CHP on-times 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4F023FB7" w:rsidR="0011577E" w:rsidRDefault="00BE59E7" w:rsidP="00BE59E7">
      <w:pPr>
        <w:ind w:firstLine="0"/>
        <w:rPr>
          <w:lang w:val="en-US"/>
        </w:rPr>
      </w:pPr>
      <w:r>
        <w:rPr>
          <w:lang w:val="en-US"/>
        </w:rPr>
        <w:lastRenderedPageBreak/>
        <w: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t>
      </w:r>
    </w:p>
    <w:p w14:paraId="0C993354" w14:textId="706FC12E"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BE59E7">
            <w:rPr>
              <w:lang w:val="en-US"/>
            </w:rPr>
            <w:t xml:space="preserve">(Qin and </w:t>
          </w:r>
          <w:proofErr w:type="spellStart"/>
          <w:r w:rsidR="00BE59E7">
            <w:rPr>
              <w:lang w:val="en-US"/>
            </w:rPr>
            <w:t>Badgwell</w:t>
          </w:r>
          <w:proofErr w:type="spellEnd"/>
          <w:r w:rsidR="00BE59E7">
            <w:rPr>
              <w:lang w:val="en-US"/>
            </w:rPr>
            <w:t>,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w:t>
      </w:r>
      <w:commentRangeStart w:id="71"/>
      <w:r w:rsidR="006A043E">
        <w:rPr>
          <w:lang w:val="en-US"/>
        </w:rPr>
        <w:t>avoidable greenhouse gas emissions</w:t>
      </w:r>
      <w:commentRangeEnd w:id="71"/>
      <w:r w:rsidR="00C74441">
        <w:rPr>
          <w:rStyle w:val="Kommentarzeichen"/>
        </w:rPr>
        <w:commentReference w:id="71"/>
      </w:r>
      <w:r w:rsidR="006A043E">
        <w:rPr>
          <w:lang w:val="en-US"/>
        </w:rPr>
        <w:t xml:space="preserve">.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BE59E7">
            <w:rPr>
              <w:lang w:val="en-US"/>
            </w:rPr>
            <w:t xml:space="preserve">(Qin and </w:t>
          </w:r>
          <w:proofErr w:type="spellStart"/>
          <w:r w:rsidR="00BE59E7">
            <w:rPr>
              <w:lang w:val="en-US"/>
            </w:rPr>
            <w:t>Badgwell</w:t>
          </w:r>
          <w:proofErr w:type="spellEnd"/>
          <w:r w:rsidR="00BE59E7">
            <w:rPr>
              <w:lang w:val="en-US"/>
            </w:rPr>
            <w:t>,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698809C6"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5F33386"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w:t>
      </w:r>
      <w:r>
        <w:rPr>
          <w:rFonts w:eastAsia="Garamond" w:cs="Garamond"/>
          <w:color w:val="000000" w:themeColor="text1"/>
          <w:szCs w:val="24"/>
          <w:lang w:val="en-US"/>
        </w:rPr>
        <w:lastRenderedPageBreak/>
        <w:t>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F7388A">
        <w:t>(</w:t>
      </w:r>
      <w:r w:rsidR="00F7388A">
        <w:rPr>
          <w:noProof/>
        </w:rPr>
        <w:t>2</w:t>
      </w:r>
      <w:r w:rsidR="00F7388A">
        <w:t>.</w:t>
      </w:r>
      <w:r w:rsidR="00F7388A">
        <w:rPr>
          <w:noProof/>
        </w:rPr>
        <w:t>10</w:t>
      </w:r>
      <w:r w:rsidR="00F7388A">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F7388A">
        <w:t>(</w:t>
      </w:r>
      <w:r w:rsidR="00F7388A">
        <w:rPr>
          <w:noProof/>
        </w:rPr>
        <w:t>2</w:t>
      </w:r>
      <w:r w:rsidR="00F7388A">
        <w:t>.</w:t>
      </w:r>
      <w:r w:rsidR="00F7388A">
        <w:rPr>
          <w:noProof/>
        </w:rPr>
        <w:t>10</w:t>
      </w:r>
      <w:r w:rsidR="00F7388A">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5E4620A0"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the same scenario as discussed here</w:t>
      </w:r>
      <w:r w:rsidR="00B73A36">
        <w:rPr>
          <w:lang w:val="en-US"/>
        </w:rPr>
        <w:t>,</w:t>
      </w:r>
      <w:r w:rsidR="0096272D">
        <w:rPr>
          <w:lang w:val="en-US"/>
        </w:rPr>
        <w:t xml:space="preserv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commentRangeStart w:id="72"/>
      <w:r w:rsidR="003002F4" w:rsidRPr="000B3DBC">
        <w:rPr>
          <w:lang w:val="en-US"/>
        </w:rPr>
        <w:t>(plots not shown)</w:t>
      </w:r>
      <w:commentRangeEnd w:id="72"/>
      <w:r w:rsidR="00B73A36">
        <w:rPr>
          <w:rStyle w:val="Kommentarzeichen"/>
        </w:rPr>
        <w:commentReference w:id="72"/>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269</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549</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4FD3A266" w14:textId="77777777" w:rsidR="00D863FA" w:rsidRDefault="00D863FA" w:rsidP="00D863FA">
      <w:pPr>
        <w:pStyle w:val="berschrift2"/>
        <w:rPr>
          <w:lang w:val="en-US"/>
        </w:rPr>
      </w:pPr>
      <w:bookmarkStart w:id="73" w:name="_xcnexyaz5dj2"/>
      <w:bookmarkEnd w:id="73"/>
      <w:r w:rsidRPr="6A0623E8">
        <w:rPr>
          <w:lang w:val="en-US"/>
        </w:rPr>
        <w:t>3.</w:t>
      </w:r>
      <w:r>
        <w:rPr>
          <w:lang w:val="en-US"/>
        </w:rPr>
        <w:t>5</w:t>
      </w:r>
      <w:r w:rsidRPr="6A0623E8">
        <w:rPr>
          <w:lang w:val="en-US"/>
        </w:rPr>
        <w:t xml:space="preserve"> Limitations</w:t>
      </w:r>
      <w:r>
        <w:rPr>
          <w:lang w:val="en-US"/>
        </w:rPr>
        <w:t xml:space="preserve"> and outlook</w:t>
      </w:r>
    </w:p>
    <w:p w14:paraId="0509FC00" w14:textId="5592041E" w:rsidR="00D863FA" w:rsidRDefault="00D863FA" w:rsidP="00D863FA">
      <w:pPr>
        <w:rPr>
          <w:lang w:val="en-US"/>
        </w:rPr>
      </w:pPr>
      <w:r>
        <w:rPr>
          <w:lang w:val="en-US"/>
        </w:rPr>
        <w:t>The present results are based on simulations that assumed state feedback, i.e. ideal knowledge of the plant’s dynamic state. Moreover, the considered uncertainties were limited to influent macronutrients within known bounds. Further, disturbance feedings were considered predictable and of known uncertainty. Only agricultural substrates were considered, for which PR and LI were considered fully degradable. Lastly, independent</w:t>
      </w:r>
      <w:r w:rsidRPr="77A2C42C">
        <w:rPr>
          <w:lang w:val="en-US"/>
        </w:rPr>
        <w:t xml:space="preserve"> </w:t>
      </w:r>
      <w:r>
        <w:rPr>
          <w:lang w:val="en-US"/>
        </w:rPr>
        <w:t xml:space="preserve">feeding </w:t>
      </w:r>
      <w:r w:rsidRPr="77A2C42C">
        <w:rPr>
          <w:lang w:val="en-US"/>
        </w:rPr>
        <w:t xml:space="preserve">of </w:t>
      </w:r>
      <w:r>
        <w:rPr>
          <w:lang w:val="en-US"/>
        </w:rPr>
        <w:t xml:space="preserve">five substrates was assumed, which is uncommon in full scale </w:t>
      </w:r>
      <w:sdt>
        <w:sdtPr>
          <w:rPr>
            <w:lang w:val="en-US"/>
          </w:rPr>
          <w:alias w:val="To edit, see citavi.com/edit"/>
          <w:tag w:val="CitaviPlaceholder#aab03c08-94de-48ef-a2da-aa7ac9e610f6"/>
          <w:id w:val="799740561"/>
          <w:placeholder>
            <w:docPart w:val="6FC8684F03FE47E9B33934B391C8C0BA"/>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Pr>
              <w:lang w:val="en-US"/>
            </w:rPr>
            <w:fldChar w:fldCharType="separate"/>
          </w:r>
          <w:r w:rsidR="00BE59E7">
            <w:rPr>
              <w:lang w:val="en-US"/>
            </w:rPr>
            <w:t>(</w:t>
          </w:r>
          <w:proofErr w:type="spellStart"/>
          <w:r w:rsidR="00BE59E7">
            <w:rPr>
              <w:lang w:val="en-US"/>
            </w:rPr>
            <w:t>Fachagentur</w:t>
          </w:r>
          <w:proofErr w:type="spellEnd"/>
          <w:r w:rsidR="00BE59E7">
            <w:rPr>
              <w:lang w:val="en-US"/>
            </w:rPr>
            <w:t xml:space="preserve"> </w:t>
          </w:r>
          <w:proofErr w:type="spellStart"/>
          <w:r w:rsidR="00BE59E7">
            <w:rPr>
              <w:lang w:val="en-US"/>
            </w:rPr>
            <w:t>Nachwachsende</w:t>
          </w:r>
          <w:proofErr w:type="spellEnd"/>
          <w:r w:rsidR="00BE59E7">
            <w:rPr>
              <w:lang w:val="en-US"/>
            </w:rPr>
            <w:t xml:space="preserve"> </w:t>
          </w:r>
          <w:proofErr w:type="spellStart"/>
          <w:r w:rsidR="00BE59E7">
            <w:rPr>
              <w:lang w:val="en-US"/>
            </w:rPr>
            <w:t>Rohstoffe</w:t>
          </w:r>
          <w:proofErr w:type="spellEnd"/>
          <w:r w:rsidR="00BE59E7">
            <w:rPr>
              <w:lang w:val="en-US"/>
            </w:rPr>
            <w:t xml:space="preserve"> e. V., 2021)</w:t>
          </w:r>
          <w:r>
            <w:rPr>
              <w:lang w:val="en-US"/>
            </w:rPr>
            <w:fldChar w:fldCharType="end"/>
          </w:r>
        </w:sdtContent>
      </w:sdt>
      <w:r>
        <w:rPr>
          <w:lang w:val="en-US"/>
        </w:rPr>
        <w:t>, albeit technically possible.</w:t>
      </w:r>
      <w:r w:rsidRPr="77A2C42C">
        <w:rPr>
          <w:lang w:val="en-US"/>
        </w:rPr>
        <w:t xml:space="preserv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available measurements, experimental validation including non-agricultural substrates (e.g., organic wastes), and </w:t>
      </w:r>
      <w:r w:rsidRPr="29F2F358">
        <w:rPr>
          <w:lang w:val="en-US"/>
        </w:rPr>
        <w:t xml:space="preserve">analysis of </w:t>
      </w:r>
      <w:r>
        <w:rPr>
          <w:lang w:val="en-US"/>
        </w:rPr>
        <w:t>expected surplus revenues through flexible feeding</w:t>
      </w:r>
      <w:bookmarkStart w:id="74" w:name="_6gm6o7kdfala" w:colFirst="0" w:colLast="0"/>
      <w:bookmarkEnd w:id="74"/>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50672F5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lastRenderedPageBreak/>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lang w:val="en-US"/>
        </w:rPr>
        <w:tag w:val="CitaviBibliography"/>
        <w:id w:val="1000460054"/>
        <w:placeholder>
          <w:docPart w:val="181B7BB5C0A50E42B12647B8482D68E6"/>
        </w:placeholder>
      </w:sdtPr>
      <w:sdtEndPr>
        <w:rPr>
          <w:sz w:val="24"/>
          <w:szCs w:val="22"/>
        </w:rPr>
      </w:sdtEndPr>
      <w:sdtContent>
        <w:commentRangeStart w:id="75" w:displacedByCustomXml="prev"/>
        <w:p w14:paraId="60F56769" w14:textId="77777777" w:rsidR="00BE59E7" w:rsidRDefault="00026F10" w:rsidP="00BE59E7">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BE59E7">
            <w:rPr>
              <w:lang w:val="en-US"/>
            </w:rPr>
            <w:t>References</w:t>
          </w:r>
        </w:p>
        <w:p w14:paraId="350D3823" w14:textId="77777777" w:rsidR="00BE59E7" w:rsidRDefault="00BE59E7" w:rsidP="00BE59E7">
          <w:pPr>
            <w:pStyle w:val="CitaviBibliographyEntry"/>
            <w:rPr>
              <w:lang w:val="en-US"/>
            </w:rPr>
          </w:pPr>
          <w:bookmarkStart w:id="76" w:name="_CTVL001d599b102b75942ca8a0deb086b2e9395"/>
          <w:r>
            <w:rPr>
              <w:lang w:val="en-US"/>
            </w:rPr>
            <w:t xml:space="preserve">Ahmed, S.; </w:t>
          </w:r>
          <w:proofErr w:type="spellStart"/>
          <w:r>
            <w:rPr>
              <w:lang w:val="en-US"/>
            </w:rPr>
            <w:t>Einfalt</w:t>
          </w:r>
          <w:proofErr w:type="spellEnd"/>
          <w:r>
            <w:rPr>
              <w:lang w:val="en-US"/>
            </w:rPr>
            <w:t xml:space="preserve">, D.; </w:t>
          </w:r>
          <w:proofErr w:type="spellStart"/>
          <w:r>
            <w:rPr>
              <w:lang w:val="en-US"/>
            </w:rPr>
            <w:t>Kazda</w:t>
          </w:r>
          <w:proofErr w:type="spellEnd"/>
          <w:r>
            <w:rPr>
              <w:lang w:val="en-US"/>
            </w:rPr>
            <w:t>, M. (2016): Co-Digestion of Sugar Beet Silage Increases Biogas Yield from Fibrous Substrates.</w:t>
          </w:r>
          <w:bookmarkEnd w:id="76"/>
          <w:r>
            <w:rPr>
              <w:lang w:val="en-US"/>
            </w:rPr>
            <w:t xml:space="preserve"> </w:t>
          </w:r>
          <w:r w:rsidRPr="00BE59E7">
            <w:rPr>
              <w:i/>
              <w:lang w:val="en-US"/>
            </w:rPr>
            <w:t>BioMed Research International</w:t>
          </w:r>
          <w:r w:rsidRPr="00BE59E7">
            <w:rPr>
              <w:lang w:val="en-US"/>
            </w:rPr>
            <w:t>, 2147513.</w:t>
          </w:r>
        </w:p>
        <w:p w14:paraId="0DD5F67D" w14:textId="77777777" w:rsidR="00BE59E7" w:rsidRDefault="00BE59E7" w:rsidP="00BE59E7">
          <w:pPr>
            <w:pStyle w:val="CitaviBibliographyEntry"/>
            <w:rPr>
              <w:lang w:val="en-US"/>
            </w:rPr>
          </w:pPr>
          <w:bookmarkStart w:id="77" w:name="_CTVL0016bd1d4aea060468891b9514b055eff15"/>
          <w:r>
            <w:rPr>
              <w:lang w:val="en-US"/>
            </w:rPr>
            <w:t>Ahmed, W.; Rodríguez, J. (2020): A model predictive optimal control system for the practical automatic start-up of anaerobic digesters.</w:t>
          </w:r>
          <w:bookmarkEnd w:id="77"/>
          <w:r>
            <w:rPr>
              <w:lang w:val="en-US"/>
            </w:rPr>
            <w:t xml:space="preserve"> </w:t>
          </w:r>
          <w:r w:rsidRPr="00BE59E7">
            <w:rPr>
              <w:i/>
              <w:lang w:val="en-US"/>
            </w:rPr>
            <w:t xml:space="preserve">Water Research </w:t>
          </w:r>
          <w:r w:rsidRPr="00BE59E7">
            <w:rPr>
              <w:lang w:val="en-US"/>
            </w:rPr>
            <w:t>174, 115599.</w:t>
          </w:r>
        </w:p>
        <w:p w14:paraId="0967C389" w14:textId="77777777" w:rsidR="00BE59E7" w:rsidRDefault="00BE59E7" w:rsidP="00BE59E7">
          <w:pPr>
            <w:pStyle w:val="CitaviBibliographyEntry"/>
            <w:rPr>
              <w:lang w:val="en-US"/>
            </w:rPr>
          </w:pPr>
          <w:bookmarkStart w:id="78" w:name="_CTVL0012be9b1399c9b4afcba313c9d8c854c25"/>
          <w:r>
            <w:rPr>
              <w:lang w:val="en-US"/>
            </w:rPr>
            <w:t xml:space="preserve">Alcaraz-González, V.; </w:t>
          </w:r>
          <w:proofErr w:type="spellStart"/>
          <w:r>
            <w:rPr>
              <w:lang w:val="en-US"/>
            </w:rPr>
            <w:t>Fregoso</w:t>
          </w:r>
          <w:proofErr w:type="spellEnd"/>
          <w:r>
            <w:rPr>
              <w:lang w:val="en-US"/>
            </w:rPr>
            <w:t>-Sánchez, F. A.; González-Alvarez, V.; Steyer, J.-P. (2021): Multivariable Robust Regulation of Alkalinities in Continuous Anaerobic Digestion Processes.</w:t>
          </w:r>
          <w:bookmarkEnd w:id="78"/>
          <w:r>
            <w:rPr>
              <w:lang w:val="en-US"/>
            </w:rPr>
            <w:t xml:space="preserve"> </w:t>
          </w:r>
          <w:r w:rsidRPr="00BE59E7">
            <w:rPr>
              <w:i/>
              <w:lang w:val="en-US"/>
            </w:rPr>
            <w:t xml:space="preserve">Processes </w:t>
          </w:r>
          <w:r w:rsidRPr="00BE59E7">
            <w:rPr>
              <w:lang w:val="en-US"/>
            </w:rPr>
            <w:t>9 (7), 1153.</w:t>
          </w:r>
        </w:p>
        <w:p w14:paraId="282CADFD" w14:textId="77777777" w:rsidR="00BE59E7" w:rsidRDefault="00BE59E7" w:rsidP="00BE59E7">
          <w:pPr>
            <w:pStyle w:val="CitaviBibliographyEntry"/>
            <w:rPr>
              <w:lang w:val="en-US"/>
            </w:rPr>
          </w:pPr>
          <w:bookmarkStart w:id="79" w:name="_CTVL001d3b480f1dea94134bfd53e992211490b"/>
          <w:r>
            <w:rPr>
              <w:lang w:val="en-US"/>
            </w:rPr>
            <w:t xml:space="preserve">Batstone, D. J.; Keller, J.; </w:t>
          </w:r>
          <w:proofErr w:type="spellStart"/>
          <w:r>
            <w:rPr>
              <w:lang w:val="en-US"/>
            </w:rPr>
            <w:t>Angelidaki</w:t>
          </w:r>
          <w:proofErr w:type="spellEnd"/>
          <w:r>
            <w:rPr>
              <w:lang w:val="en-US"/>
            </w:rPr>
            <w:t xml:space="preserve">, I.; </w:t>
          </w:r>
          <w:proofErr w:type="spellStart"/>
          <w:r>
            <w:rPr>
              <w:lang w:val="en-US"/>
            </w:rPr>
            <w:t>Kalyuzhnyi</w:t>
          </w:r>
          <w:proofErr w:type="spellEnd"/>
          <w:r>
            <w:rPr>
              <w:lang w:val="en-US"/>
            </w:rPr>
            <w:t xml:space="preserve">, S. V.; </w:t>
          </w:r>
          <w:proofErr w:type="spellStart"/>
          <w:r>
            <w:rPr>
              <w:lang w:val="en-US"/>
            </w:rPr>
            <w:t>Pavlostathis</w:t>
          </w:r>
          <w:proofErr w:type="spellEnd"/>
          <w:r>
            <w:rPr>
              <w:lang w:val="en-US"/>
            </w:rPr>
            <w:t xml:space="preserve">, S. G.; </w:t>
          </w:r>
          <w:proofErr w:type="spellStart"/>
          <w:r>
            <w:rPr>
              <w:lang w:val="en-US"/>
            </w:rPr>
            <w:t>Rozzi</w:t>
          </w:r>
          <w:proofErr w:type="spellEnd"/>
          <w:r>
            <w:rPr>
              <w:lang w:val="en-US"/>
            </w:rPr>
            <w:t xml:space="preserve">, A.; Sanders, W.; Siegrist, H.; </w:t>
          </w:r>
          <w:proofErr w:type="spellStart"/>
          <w:r>
            <w:rPr>
              <w:lang w:val="en-US"/>
            </w:rPr>
            <w:t>Vavilin</w:t>
          </w:r>
          <w:proofErr w:type="spellEnd"/>
          <w:r>
            <w:rPr>
              <w:lang w:val="en-US"/>
            </w:rPr>
            <w:t>, V. A. (2002): The IWA Anaerobic Digestion Model No 1 (ADM1).</w:t>
          </w:r>
          <w:bookmarkEnd w:id="79"/>
          <w:r>
            <w:rPr>
              <w:lang w:val="en-US"/>
            </w:rPr>
            <w:t xml:space="preserve"> </w:t>
          </w:r>
          <w:r w:rsidRPr="00BE59E7">
            <w:rPr>
              <w:i/>
              <w:lang w:val="en-US"/>
            </w:rPr>
            <w:t xml:space="preserve">Water Science and Technology </w:t>
          </w:r>
          <w:r w:rsidRPr="00BE59E7">
            <w:rPr>
              <w:lang w:val="en-US"/>
            </w:rPr>
            <w:t>45 (10), 65–73.</w:t>
          </w:r>
        </w:p>
        <w:p w14:paraId="5F60E332" w14:textId="77777777" w:rsidR="00BE59E7" w:rsidRDefault="00BE59E7" w:rsidP="00BE59E7">
          <w:pPr>
            <w:pStyle w:val="CitaviBibliographyEntry"/>
            <w:rPr>
              <w:lang w:val="en-US"/>
            </w:rPr>
          </w:pPr>
          <w:bookmarkStart w:id="80" w:name="_CTVL001cd89f87a82494c46bff9942b710f6027"/>
          <w:r>
            <w:rPr>
              <w:lang w:val="en-US"/>
            </w:rPr>
            <w:lastRenderedPageBreak/>
            <w:t xml:space="preserve">Bernard, O.; </w:t>
          </w:r>
          <w:proofErr w:type="spellStart"/>
          <w:r>
            <w:rPr>
              <w:lang w:val="en-US"/>
            </w:rPr>
            <w:t>Hadj-Sadok</w:t>
          </w:r>
          <w:proofErr w:type="spellEnd"/>
          <w:r>
            <w:rPr>
              <w:lang w:val="en-US"/>
            </w:rPr>
            <w:t xml:space="preserve">, Z.; </w:t>
          </w:r>
          <w:proofErr w:type="spellStart"/>
          <w:r>
            <w:rPr>
              <w:lang w:val="en-US"/>
            </w:rPr>
            <w:t>Dochain</w:t>
          </w:r>
          <w:proofErr w:type="spellEnd"/>
          <w:r>
            <w:rPr>
              <w:lang w:val="en-US"/>
            </w:rPr>
            <w:t xml:space="preserve">, D.; </w:t>
          </w:r>
          <w:proofErr w:type="spellStart"/>
          <w:r>
            <w:rPr>
              <w:lang w:val="en-US"/>
            </w:rPr>
            <w:t>Genovesi</w:t>
          </w:r>
          <w:proofErr w:type="spellEnd"/>
          <w:r>
            <w:rPr>
              <w:lang w:val="en-US"/>
            </w:rPr>
            <w:t>, A.; Steyer, J. P. (2001): Dynamical model development and parameter identification for an anaerobic wastewater treatment process.</w:t>
          </w:r>
          <w:bookmarkEnd w:id="80"/>
          <w:r>
            <w:rPr>
              <w:lang w:val="en-US"/>
            </w:rPr>
            <w:t xml:space="preserve"> </w:t>
          </w:r>
          <w:r w:rsidRPr="00BE59E7">
            <w:rPr>
              <w:i/>
              <w:lang w:val="en-US"/>
            </w:rPr>
            <w:t xml:space="preserve">Biotechnology and Bioengineering </w:t>
          </w:r>
          <w:r w:rsidRPr="00BE59E7">
            <w:rPr>
              <w:lang w:val="en-US"/>
            </w:rPr>
            <w:t>75 (4), 424–438.</w:t>
          </w:r>
        </w:p>
        <w:p w14:paraId="0DA084C5" w14:textId="77777777" w:rsidR="00BE59E7" w:rsidRDefault="00BE59E7" w:rsidP="00BE59E7">
          <w:pPr>
            <w:pStyle w:val="CitaviBibliographyEntry"/>
            <w:rPr>
              <w:lang w:val="en-US"/>
            </w:rPr>
          </w:pPr>
          <w:bookmarkStart w:id="81" w:name="_CTVL0017cf08b89c4ed4dafbbf7bd199ca7af9d"/>
          <w:proofErr w:type="spellStart"/>
          <w:r>
            <w:rPr>
              <w:lang w:val="en-US"/>
            </w:rPr>
            <w:t>Biegler</w:t>
          </w:r>
          <w:proofErr w:type="spellEnd"/>
          <w:r>
            <w:rPr>
              <w:lang w:val="en-US"/>
            </w:rPr>
            <w:t>, L. T. (2010): Nonlinear programming. Concepts, algorithms, and applications to chemical processes. Philadelphia, Pa.: SIAM (MOS-SIAM series on optimization, 10). Available online at http://www.loc.gov/catdir/enhancements/fy1101/2010013645-b.html.</w:t>
          </w:r>
        </w:p>
        <w:p w14:paraId="52A118BA" w14:textId="77777777" w:rsidR="00BE59E7" w:rsidRDefault="00BE59E7" w:rsidP="00BE59E7">
          <w:pPr>
            <w:pStyle w:val="CitaviBibliographyEntry"/>
            <w:rPr>
              <w:lang w:val="en-US"/>
            </w:rPr>
          </w:pPr>
          <w:bookmarkStart w:id="82" w:name="_CTVL001f946c55861c14065a6faac3de0573d70"/>
          <w:bookmarkEnd w:id="81"/>
          <w:r>
            <w:rPr>
              <w:lang w:val="en-US"/>
            </w:rPr>
            <w:t xml:space="preserve">Bonk, F.; Popp, D.; Weinrich, S.; </w:t>
          </w:r>
          <w:proofErr w:type="spellStart"/>
          <w:r>
            <w:rPr>
              <w:lang w:val="en-US"/>
            </w:rPr>
            <w:t>Sträuber</w:t>
          </w:r>
          <w:proofErr w:type="spellEnd"/>
          <w:r>
            <w:rPr>
              <w:lang w:val="en-US"/>
            </w:rPr>
            <w:t xml:space="preserve">, H.; Kleinsteuber, S.; Harms, H.; </w:t>
          </w:r>
          <w:proofErr w:type="spellStart"/>
          <w:r>
            <w:rPr>
              <w:lang w:val="en-US"/>
            </w:rPr>
            <w:t>Centler</w:t>
          </w:r>
          <w:proofErr w:type="spellEnd"/>
          <w:r>
            <w:rPr>
              <w:lang w:val="en-US"/>
            </w:rPr>
            <w:t>, F. (2018): Intermittent fasting for microbes: how discontinuous feeding increases functional stability in anaerobic digestion.</w:t>
          </w:r>
          <w:bookmarkEnd w:id="82"/>
          <w:r>
            <w:rPr>
              <w:lang w:val="en-US"/>
            </w:rPr>
            <w:t xml:space="preserve"> </w:t>
          </w:r>
          <w:r w:rsidRPr="00BE59E7">
            <w:rPr>
              <w:i/>
              <w:lang w:val="en-US"/>
            </w:rPr>
            <w:t xml:space="preserve">Biotechnology for Biofuels and Bioproducts </w:t>
          </w:r>
          <w:r w:rsidRPr="00BE59E7">
            <w:rPr>
              <w:lang w:val="en-US"/>
            </w:rPr>
            <w:t>11, 274.</w:t>
          </w:r>
        </w:p>
        <w:p w14:paraId="1925D426" w14:textId="77777777" w:rsidR="00BE59E7" w:rsidRDefault="00BE59E7" w:rsidP="00BE59E7">
          <w:pPr>
            <w:pStyle w:val="CitaviBibliographyEntry"/>
            <w:rPr>
              <w:lang w:val="en-US"/>
            </w:rPr>
          </w:pPr>
          <w:bookmarkStart w:id="83" w:name="_CTVL001abb9dfefffdb424ba289fe6241f04073"/>
          <w:proofErr w:type="spellStart"/>
          <w:r>
            <w:rPr>
              <w:lang w:val="en-US"/>
            </w:rPr>
            <w:t>Dandikas</w:t>
          </w:r>
          <w:proofErr w:type="spellEnd"/>
          <w:r>
            <w:rPr>
              <w:lang w:val="en-US"/>
            </w:rPr>
            <w:t xml:space="preserve">, V.; </w:t>
          </w:r>
          <w:proofErr w:type="spellStart"/>
          <w:r>
            <w:rPr>
              <w:lang w:val="en-US"/>
            </w:rPr>
            <w:t>Heuwinkel</w:t>
          </w:r>
          <w:proofErr w:type="spellEnd"/>
          <w:r>
            <w:rPr>
              <w:lang w:val="en-US"/>
            </w:rPr>
            <w:t xml:space="preserve">, H.; </w:t>
          </w:r>
          <w:proofErr w:type="spellStart"/>
          <w:r>
            <w:rPr>
              <w:lang w:val="en-US"/>
            </w:rPr>
            <w:t>Lichti</w:t>
          </w:r>
          <w:proofErr w:type="spellEnd"/>
          <w:r>
            <w:rPr>
              <w:lang w:val="en-US"/>
            </w:rPr>
            <w:t xml:space="preserve">, F.; </w:t>
          </w:r>
          <w:proofErr w:type="spellStart"/>
          <w:r>
            <w:rPr>
              <w:lang w:val="en-US"/>
            </w:rPr>
            <w:t>Eckl</w:t>
          </w:r>
          <w:proofErr w:type="spellEnd"/>
          <w:r>
            <w:rPr>
              <w:lang w:val="en-US"/>
            </w:rPr>
            <w:t>, T.; Drewes, J. E.; Koch, K. (2018): Correlation between hydrolysis rate constant and chemical composition of energy crops.</w:t>
          </w:r>
          <w:bookmarkEnd w:id="83"/>
          <w:r>
            <w:rPr>
              <w:lang w:val="en-US"/>
            </w:rPr>
            <w:t xml:space="preserve"> </w:t>
          </w:r>
          <w:r w:rsidRPr="00BE59E7">
            <w:rPr>
              <w:i/>
              <w:lang w:val="en-US"/>
            </w:rPr>
            <w:t xml:space="preserve">Renewable Energy </w:t>
          </w:r>
          <w:r w:rsidRPr="00BE59E7">
            <w:rPr>
              <w:lang w:val="en-US"/>
            </w:rPr>
            <w:t>118, 34–42.</w:t>
          </w:r>
        </w:p>
        <w:p w14:paraId="2EEAC512" w14:textId="77777777" w:rsidR="00BE59E7" w:rsidRDefault="00BE59E7" w:rsidP="00BE59E7">
          <w:pPr>
            <w:pStyle w:val="CitaviBibliographyEntry"/>
            <w:rPr>
              <w:lang w:val="en-US"/>
            </w:rPr>
          </w:pPr>
          <w:bookmarkStart w:id="84" w:name="_CTVL0016a321e2a7ea74dae80122740f454d057"/>
          <w:r>
            <w:rPr>
              <w:lang w:val="en-US"/>
            </w:rPr>
            <w:t>Daniel</w:t>
          </w:r>
          <w:r>
            <w:rPr>
              <w:rFonts w:ascii="Times New Roman" w:hAnsi="Times New Roman" w:cs="Times New Roman"/>
              <w:lang w:val="en-US"/>
            </w:rPr>
            <w:t>‐</w:t>
          </w:r>
          <w:r>
            <w:rPr>
              <w:lang w:val="en-US"/>
            </w:rPr>
            <w:t xml:space="preserve">Gromke, J.; Rensberg, N.; Denysenko, V.; Stinner, W.; </w:t>
          </w:r>
          <w:proofErr w:type="spellStart"/>
          <w:r>
            <w:rPr>
              <w:lang w:val="en-US"/>
            </w:rPr>
            <w:t>Schmalfuß</w:t>
          </w:r>
          <w:proofErr w:type="spellEnd"/>
          <w:r>
            <w:rPr>
              <w:lang w:val="en-US"/>
            </w:rPr>
            <w:t xml:space="preserve">, T.; </w:t>
          </w:r>
          <w:proofErr w:type="spellStart"/>
          <w:r>
            <w:rPr>
              <w:lang w:val="en-US"/>
            </w:rPr>
            <w:t>Scheftelowitz</w:t>
          </w:r>
          <w:proofErr w:type="spellEnd"/>
          <w:r>
            <w:rPr>
              <w:lang w:val="en-US"/>
            </w:rPr>
            <w:t xml:space="preserve">, M.; Nelles, M.; </w:t>
          </w:r>
          <w:proofErr w:type="spellStart"/>
          <w:r>
            <w:rPr>
              <w:lang w:val="en-US"/>
            </w:rPr>
            <w:t>Liebetrau</w:t>
          </w:r>
          <w:proofErr w:type="spellEnd"/>
          <w:r>
            <w:rPr>
              <w:lang w:val="en-US"/>
            </w:rPr>
            <w:t>, J. (2018): Current Developments in Production and Utilization of Biogas and Biomethane in Germany.</w:t>
          </w:r>
          <w:bookmarkEnd w:id="84"/>
          <w:r>
            <w:rPr>
              <w:lang w:val="en-US"/>
            </w:rPr>
            <w:t xml:space="preserve"> </w:t>
          </w:r>
          <w:proofErr w:type="spellStart"/>
          <w:r w:rsidRPr="00BE59E7">
            <w:rPr>
              <w:i/>
              <w:lang w:val="en-US"/>
            </w:rPr>
            <w:t>Chemie</w:t>
          </w:r>
          <w:proofErr w:type="spellEnd"/>
          <w:r w:rsidRPr="00BE59E7">
            <w:rPr>
              <w:i/>
              <w:lang w:val="en-US"/>
            </w:rPr>
            <w:t xml:space="preserve"> </w:t>
          </w:r>
          <w:proofErr w:type="spellStart"/>
          <w:r w:rsidRPr="00BE59E7">
            <w:rPr>
              <w:i/>
              <w:lang w:val="en-US"/>
            </w:rPr>
            <w:t>Ingenieur</w:t>
          </w:r>
          <w:proofErr w:type="spellEnd"/>
          <w:r w:rsidRPr="00BE59E7">
            <w:rPr>
              <w:i/>
              <w:lang w:val="en-US"/>
            </w:rPr>
            <w:t xml:space="preserve"> Technik </w:t>
          </w:r>
          <w:r w:rsidRPr="00BE59E7">
            <w:rPr>
              <w:lang w:val="en-US"/>
            </w:rPr>
            <w:t>90 (1-2), 17–35.</w:t>
          </w:r>
        </w:p>
        <w:p w14:paraId="19CCC305" w14:textId="77777777" w:rsidR="00BE59E7" w:rsidRDefault="00BE59E7" w:rsidP="00BE59E7">
          <w:pPr>
            <w:pStyle w:val="CitaviBibliographyEntry"/>
            <w:rPr>
              <w:lang w:val="en-US"/>
            </w:rPr>
          </w:pPr>
          <w:bookmarkStart w:id="85" w:name="_CTVL0012b2e3149523a4957bf15cdab053b8326"/>
          <w:r>
            <w:rPr>
              <w:lang w:val="en-US"/>
            </w:rPr>
            <w:t>Delory, F.; Neubauer, P.; Weinrich, S. (2025): Uncertainty Analysis of a Simplified ADM1 Applied to Dynamic Agricultural Experimental Data.</w:t>
          </w:r>
          <w:bookmarkEnd w:id="85"/>
          <w:r>
            <w:rPr>
              <w:lang w:val="en-US"/>
            </w:rPr>
            <w:t xml:space="preserve"> </w:t>
          </w:r>
          <w:r w:rsidRPr="00BE59E7">
            <w:rPr>
              <w:i/>
              <w:lang w:val="en-US"/>
            </w:rPr>
            <w:t xml:space="preserve">Water Science &amp; Technology </w:t>
          </w:r>
          <w:r w:rsidRPr="00BE59E7">
            <w:rPr>
              <w:lang w:val="en-US"/>
            </w:rPr>
            <w:t>(Special Issue, "Anaerobic Digestion: Towards a More Sustainable Future" (in press)).</w:t>
          </w:r>
        </w:p>
        <w:p w14:paraId="186DA20C" w14:textId="77777777" w:rsidR="00BE59E7" w:rsidRPr="00BE59E7" w:rsidRDefault="00BE59E7" w:rsidP="00BE59E7">
          <w:pPr>
            <w:pStyle w:val="CitaviBibliographyEntry"/>
            <w:rPr>
              <w:lang w:val="de-DE"/>
            </w:rPr>
          </w:pPr>
          <w:bookmarkStart w:id="86" w:name="_CTVL0011527233a22f74eba9d3072e8cd87597e"/>
          <w:r>
            <w:rPr>
              <w:lang w:val="en-US"/>
            </w:rPr>
            <w:t xml:space="preserve">Dittmer, C.; </w:t>
          </w:r>
          <w:proofErr w:type="spellStart"/>
          <w:r>
            <w:rPr>
              <w:lang w:val="en-US"/>
            </w:rPr>
            <w:t>Ohnmacht</w:t>
          </w:r>
          <w:proofErr w:type="spellEnd"/>
          <w:r>
            <w:rPr>
              <w:lang w:val="en-US"/>
            </w:rPr>
            <w:t xml:space="preserve">, B.; </w:t>
          </w:r>
          <w:proofErr w:type="spellStart"/>
          <w:r>
            <w:rPr>
              <w:lang w:val="en-US"/>
            </w:rPr>
            <w:t>Krümpel</w:t>
          </w:r>
          <w:proofErr w:type="spellEnd"/>
          <w:r>
            <w:rPr>
              <w:lang w:val="en-US"/>
            </w:rPr>
            <w:t xml:space="preserve">, J.; </w:t>
          </w:r>
          <w:proofErr w:type="spellStart"/>
          <w:r>
            <w:rPr>
              <w:lang w:val="en-US"/>
            </w:rPr>
            <w:t>Lemmer</w:t>
          </w:r>
          <w:proofErr w:type="spellEnd"/>
          <w:r>
            <w:rPr>
              <w:lang w:val="en-US"/>
            </w:rPr>
            <w:t>, A. (2022): Model Predictive Control: Demand-Orientated, Load-Flexible, Full-Scale Biogas Production.</w:t>
          </w:r>
          <w:bookmarkEnd w:id="86"/>
          <w:r>
            <w:rPr>
              <w:lang w:val="en-US"/>
            </w:rPr>
            <w:t xml:space="preserve"> </w:t>
          </w:r>
          <w:proofErr w:type="spellStart"/>
          <w:r w:rsidRPr="00BE59E7">
            <w:rPr>
              <w:i/>
              <w:lang w:val="de-DE"/>
            </w:rPr>
            <w:t>Microorganisms</w:t>
          </w:r>
          <w:proofErr w:type="spellEnd"/>
          <w:r w:rsidRPr="00BE59E7">
            <w:rPr>
              <w:i/>
              <w:lang w:val="de-DE"/>
            </w:rPr>
            <w:t xml:space="preserve"> </w:t>
          </w:r>
          <w:r w:rsidRPr="00BE59E7">
            <w:rPr>
              <w:lang w:val="de-DE"/>
            </w:rPr>
            <w:t>10 (4), 804.</w:t>
          </w:r>
        </w:p>
        <w:p w14:paraId="16D0CD54" w14:textId="77777777" w:rsidR="00BE59E7" w:rsidRPr="00BE59E7" w:rsidRDefault="00BE59E7" w:rsidP="00BE59E7">
          <w:pPr>
            <w:pStyle w:val="CitaviBibliographyEntry"/>
            <w:rPr>
              <w:lang w:val="de-DE"/>
            </w:rPr>
          </w:pPr>
          <w:bookmarkStart w:id="87" w:name="_CTVL0018bb36f6f59f645808b33fe138bdbb13d"/>
          <w:r w:rsidRPr="00BE59E7">
            <w:rPr>
              <w:lang w:val="de-DE"/>
            </w:rPr>
            <w:t>Fachagentur Nachwachsende Rohstoffe e. V. (2021): Biogas-Messprogramm III. 1. Auflage. Gülzow: Fachagentur Nachwachsende Rohstoffe.</w:t>
          </w:r>
        </w:p>
        <w:p w14:paraId="666CE2EB" w14:textId="77777777" w:rsidR="00BE59E7" w:rsidRDefault="00BE59E7" w:rsidP="00BE59E7">
          <w:pPr>
            <w:pStyle w:val="CitaviBibliographyEntry"/>
            <w:rPr>
              <w:lang w:val="en-US"/>
            </w:rPr>
          </w:pPr>
          <w:bookmarkStart w:id="88" w:name="_CTVL0018b4156a579284c11956711fbe076bad0"/>
          <w:bookmarkEnd w:id="87"/>
          <w:r w:rsidRPr="00BE59E7">
            <w:rPr>
              <w:lang w:val="de-DE"/>
            </w:rPr>
            <w:t>Fiedler, F.; Karg, B.; Lüken, L.; Brandner, D.; Heinlein, M.; Brabender, F.; Lucia, S. (2023): do-</w:t>
          </w:r>
          <w:proofErr w:type="spellStart"/>
          <w:r w:rsidRPr="00BE59E7">
            <w:rPr>
              <w:lang w:val="de-DE"/>
            </w:rPr>
            <w:t>mpc</w:t>
          </w:r>
          <w:proofErr w:type="spellEnd"/>
          <w:r w:rsidRPr="00BE59E7">
            <w:rPr>
              <w:lang w:val="de-DE"/>
            </w:rPr>
            <w:t xml:space="preserve">: </w:t>
          </w:r>
          <w:proofErr w:type="spellStart"/>
          <w:r w:rsidRPr="00BE59E7">
            <w:rPr>
              <w:lang w:val="de-DE"/>
            </w:rPr>
            <w:t>Towards</w:t>
          </w:r>
          <w:proofErr w:type="spellEnd"/>
          <w:r w:rsidRPr="00BE59E7">
            <w:rPr>
              <w:lang w:val="de-DE"/>
            </w:rPr>
            <w:t xml:space="preserve"> FAIR </w:t>
          </w:r>
          <w:proofErr w:type="spellStart"/>
          <w:r w:rsidRPr="00BE59E7">
            <w:rPr>
              <w:lang w:val="de-DE"/>
            </w:rPr>
            <w:t>nonlinear</w:t>
          </w:r>
          <w:proofErr w:type="spellEnd"/>
          <w:r w:rsidRPr="00BE59E7">
            <w:rPr>
              <w:lang w:val="de-DE"/>
            </w:rPr>
            <w:t xml:space="preserve"> and robust </w:t>
          </w:r>
          <w:proofErr w:type="spellStart"/>
          <w:r w:rsidRPr="00BE59E7">
            <w:rPr>
              <w:lang w:val="de-DE"/>
            </w:rPr>
            <w:t>model</w:t>
          </w:r>
          <w:proofErr w:type="spellEnd"/>
          <w:r w:rsidRPr="00BE59E7">
            <w:rPr>
              <w:lang w:val="de-DE"/>
            </w:rPr>
            <w:t xml:space="preserve"> </w:t>
          </w:r>
          <w:proofErr w:type="spellStart"/>
          <w:r w:rsidRPr="00BE59E7">
            <w:rPr>
              <w:lang w:val="de-DE"/>
            </w:rPr>
            <w:t>predictive</w:t>
          </w:r>
          <w:proofErr w:type="spellEnd"/>
          <w:r w:rsidRPr="00BE59E7">
            <w:rPr>
              <w:lang w:val="de-DE"/>
            </w:rPr>
            <w:t xml:space="preserve"> </w:t>
          </w:r>
          <w:proofErr w:type="spellStart"/>
          <w:r w:rsidRPr="00BE59E7">
            <w:rPr>
              <w:lang w:val="de-DE"/>
            </w:rPr>
            <w:t>control</w:t>
          </w:r>
          <w:proofErr w:type="spellEnd"/>
          <w:r w:rsidRPr="00BE59E7">
            <w:rPr>
              <w:lang w:val="de-DE"/>
            </w:rPr>
            <w:t>.</w:t>
          </w:r>
          <w:bookmarkEnd w:id="88"/>
          <w:r w:rsidRPr="00BE59E7">
            <w:rPr>
              <w:lang w:val="de-DE"/>
            </w:rPr>
            <w:t xml:space="preserve"> </w:t>
          </w:r>
          <w:r w:rsidRPr="00BE59E7">
            <w:rPr>
              <w:i/>
              <w:lang w:val="en-US"/>
            </w:rPr>
            <w:t xml:space="preserve">Control Engineering Practice </w:t>
          </w:r>
          <w:r w:rsidRPr="00BE59E7">
            <w:rPr>
              <w:lang w:val="en-US"/>
            </w:rPr>
            <w:t>140, 105676.</w:t>
          </w:r>
        </w:p>
        <w:p w14:paraId="38ECF000" w14:textId="77777777" w:rsidR="00BE59E7" w:rsidRDefault="00BE59E7" w:rsidP="00BE59E7">
          <w:pPr>
            <w:pStyle w:val="CitaviBibliographyEntry"/>
            <w:rPr>
              <w:lang w:val="en-US"/>
            </w:rPr>
          </w:pPr>
          <w:bookmarkStart w:id="89" w:name="_CTVL001e48928d35d2345349c7085abe4257f69"/>
          <w:r>
            <w:rPr>
              <w:lang w:val="en-US"/>
            </w:rPr>
            <w:t>Finlayson, B. A. (1980): Orthogonal collocation on finite elements—progress and potential.</w:t>
          </w:r>
          <w:bookmarkEnd w:id="89"/>
          <w:r>
            <w:rPr>
              <w:lang w:val="en-US"/>
            </w:rPr>
            <w:t xml:space="preserve"> </w:t>
          </w:r>
          <w:r w:rsidRPr="00BE59E7">
            <w:rPr>
              <w:i/>
              <w:lang w:val="en-US"/>
            </w:rPr>
            <w:t xml:space="preserve">Mathematics and Computers in Simulation </w:t>
          </w:r>
          <w:r w:rsidRPr="00BE59E7">
            <w:rPr>
              <w:lang w:val="en-US"/>
            </w:rPr>
            <w:t>22 (1), 11–17.</w:t>
          </w:r>
        </w:p>
        <w:p w14:paraId="16FC7EF1" w14:textId="77777777" w:rsidR="00BE59E7" w:rsidRDefault="00BE59E7" w:rsidP="00BE59E7">
          <w:pPr>
            <w:pStyle w:val="CitaviBibliographyEntry"/>
            <w:rPr>
              <w:lang w:val="en-US"/>
            </w:rPr>
          </w:pPr>
          <w:bookmarkStart w:id="90" w:name="_CTVL0019a3197eb6c494dff8d212b66c5111b25"/>
          <w:proofErr w:type="spellStart"/>
          <w:r>
            <w:rPr>
              <w:lang w:val="en-US"/>
            </w:rPr>
            <w:t>Fisgativa</w:t>
          </w:r>
          <w:proofErr w:type="spellEnd"/>
          <w:r>
            <w:rPr>
              <w:lang w:val="en-US"/>
            </w:rPr>
            <w:t xml:space="preserve">, H.; </w:t>
          </w:r>
          <w:proofErr w:type="spellStart"/>
          <w:r>
            <w:rPr>
              <w:lang w:val="en-US"/>
            </w:rPr>
            <w:t>Zennaro</w:t>
          </w:r>
          <w:proofErr w:type="spellEnd"/>
          <w:r>
            <w:rPr>
              <w:lang w:val="en-US"/>
            </w:rPr>
            <w:t xml:space="preserve">, B.; </w:t>
          </w:r>
          <w:proofErr w:type="spellStart"/>
          <w:r>
            <w:rPr>
              <w:lang w:val="en-US"/>
            </w:rPr>
            <w:t>Charnier</w:t>
          </w:r>
          <w:proofErr w:type="spellEnd"/>
          <w:r>
            <w:rPr>
              <w:lang w:val="en-US"/>
            </w:rPr>
            <w:t xml:space="preserve">, C.; Richard, C.; </w:t>
          </w:r>
          <w:proofErr w:type="spellStart"/>
          <w:r>
            <w:rPr>
              <w:lang w:val="en-US"/>
            </w:rPr>
            <w:t>Accarion</w:t>
          </w:r>
          <w:proofErr w:type="spellEnd"/>
          <w:r>
            <w:rPr>
              <w:lang w:val="en-US"/>
            </w:rPr>
            <w:t xml:space="preserve">, G.; </w:t>
          </w:r>
          <w:proofErr w:type="spellStart"/>
          <w:r>
            <w:rPr>
              <w:lang w:val="en-US"/>
            </w:rPr>
            <w:t>Béline</w:t>
          </w:r>
          <w:proofErr w:type="spellEnd"/>
          <w:r>
            <w:rPr>
              <w:lang w:val="en-US"/>
            </w:rPr>
            <w:t xml:space="preserve">, F. (2020): Comprehensive determination of input state variables dataset required for anaerobic digestion modelling (ADM1) based on </w:t>
          </w:r>
          <w:proofErr w:type="spellStart"/>
          <w:r>
            <w:rPr>
              <w:lang w:val="en-US"/>
            </w:rPr>
            <w:t>characterisation</w:t>
          </w:r>
          <w:proofErr w:type="spellEnd"/>
          <w:r>
            <w:rPr>
              <w:lang w:val="en-US"/>
            </w:rPr>
            <w:t xml:space="preserve"> of organic substrates.</w:t>
          </w:r>
          <w:bookmarkEnd w:id="90"/>
          <w:r>
            <w:rPr>
              <w:lang w:val="en-US"/>
            </w:rPr>
            <w:t xml:space="preserve"> </w:t>
          </w:r>
          <w:r w:rsidRPr="00BE59E7">
            <w:rPr>
              <w:i/>
              <w:lang w:val="en-US"/>
            </w:rPr>
            <w:t xml:space="preserve">Data in Brief </w:t>
          </w:r>
          <w:r w:rsidRPr="00BE59E7">
            <w:rPr>
              <w:lang w:val="en-US"/>
            </w:rPr>
            <w:t>29, 105212.</w:t>
          </w:r>
        </w:p>
        <w:p w14:paraId="7C3885C7" w14:textId="77777777" w:rsidR="00BE59E7" w:rsidRDefault="00BE59E7" w:rsidP="00BE59E7">
          <w:pPr>
            <w:pStyle w:val="CitaviBibliographyEntry"/>
            <w:rPr>
              <w:lang w:val="en-US"/>
            </w:rPr>
          </w:pPr>
          <w:bookmarkStart w:id="91" w:name="_CTVL001a37ad25d8cc144a9b343f22d0b23a69b"/>
          <w:proofErr w:type="spellStart"/>
          <w:r>
            <w:rPr>
              <w:lang w:val="en-US"/>
            </w:rPr>
            <w:lastRenderedPageBreak/>
            <w:t>Gaida</w:t>
          </w:r>
          <w:proofErr w:type="spellEnd"/>
          <w:r>
            <w:rPr>
              <w:lang w:val="en-US"/>
            </w:rPr>
            <w:t xml:space="preserve">, D.; Wolf, C.; </w:t>
          </w:r>
          <w:proofErr w:type="spellStart"/>
          <w:r>
            <w:rPr>
              <w:lang w:val="en-US"/>
            </w:rPr>
            <w:t>Bongards</w:t>
          </w:r>
          <w:proofErr w:type="spellEnd"/>
          <w:r>
            <w:rPr>
              <w:lang w:val="en-US"/>
            </w:rPr>
            <w:t>, M. (2017): Feed control of anaerobic digestion processes for renewable energy production.</w:t>
          </w:r>
          <w:bookmarkEnd w:id="91"/>
          <w:r>
            <w:rPr>
              <w:lang w:val="en-US"/>
            </w:rPr>
            <w:t xml:space="preserve"> </w:t>
          </w:r>
          <w:r w:rsidRPr="00BE59E7">
            <w:rPr>
              <w:i/>
              <w:lang w:val="en-US"/>
            </w:rPr>
            <w:t xml:space="preserve">Renewable and Sustainable Energy Reviews </w:t>
          </w:r>
          <w:r w:rsidRPr="00BE59E7">
            <w:rPr>
              <w:lang w:val="en-US"/>
            </w:rPr>
            <w:t>68, 869–875.</w:t>
          </w:r>
        </w:p>
        <w:p w14:paraId="3C6D173A" w14:textId="77777777" w:rsidR="00BE59E7" w:rsidRDefault="00BE59E7" w:rsidP="00BE59E7">
          <w:pPr>
            <w:pStyle w:val="CitaviBibliographyEntry"/>
            <w:rPr>
              <w:lang w:val="en-US"/>
            </w:rPr>
          </w:pPr>
          <w:bookmarkStart w:id="92" w:name="_CTVL00145041b9c08e74331817b3fb33f56ae73"/>
          <w:r>
            <w:rPr>
              <w:lang w:val="en-US"/>
            </w:rPr>
            <w:t xml:space="preserve">García-Sandoval, J. P.; Méndez-Acosta, H. O.; González-Alvarez, V.; </w:t>
          </w:r>
          <w:proofErr w:type="spellStart"/>
          <w:r>
            <w:rPr>
              <w:lang w:val="en-US"/>
            </w:rPr>
            <w:t>Schaum</w:t>
          </w:r>
          <w:proofErr w:type="spellEnd"/>
          <w:r>
            <w:rPr>
              <w:lang w:val="en-US"/>
            </w:rPr>
            <w:t>, A.; Alvarez, J. (2016): VFA robust control of an anaerobic digestion pilot plant: experimental implementation.</w:t>
          </w:r>
          <w:bookmarkEnd w:id="92"/>
          <w:r>
            <w:rPr>
              <w:lang w:val="en-US"/>
            </w:rPr>
            <w:t xml:space="preserve"> </w:t>
          </w:r>
          <w:r w:rsidRPr="00BE59E7">
            <w:rPr>
              <w:i/>
              <w:lang w:val="en-US"/>
            </w:rPr>
            <w:t>IFAC-</w:t>
          </w:r>
          <w:proofErr w:type="spellStart"/>
          <w:r w:rsidRPr="00BE59E7">
            <w:rPr>
              <w:i/>
              <w:lang w:val="en-US"/>
            </w:rPr>
            <w:t>PapersOnLine</w:t>
          </w:r>
          <w:proofErr w:type="spellEnd"/>
          <w:r w:rsidRPr="00BE59E7">
            <w:rPr>
              <w:i/>
              <w:lang w:val="en-US"/>
            </w:rPr>
            <w:t xml:space="preserve"> </w:t>
          </w:r>
          <w:r w:rsidRPr="00BE59E7">
            <w:rPr>
              <w:lang w:val="en-US"/>
            </w:rPr>
            <w:t>49 (7), 973–977.</w:t>
          </w:r>
        </w:p>
        <w:p w14:paraId="2A7CA006" w14:textId="77777777" w:rsidR="00BE59E7" w:rsidRDefault="00BE59E7" w:rsidP="00BE59E7">
          <w:pPr>
            <w:pStyle w:val="CitaviBibliographyEntry"/>
            <w:rPr>
              <w:lang w:val="en-US"/>
            </w:rPr>
          </w:pPr>
          <w:bookmarkStart w:id="93" w:name="_CTVL001716f4881f40d4fffbeec3badb186409e"/>
          <w:r>
            <w:rPr>
              <w:lang w:val="en-US"/>
            </w:rPr>
            <w:t xml:space="preserve">Gehring, T.; </w:t>
          </w:r>
          <w:proofErr w:type="spellStart"/>
          <w:r>
            <w:rPr>
              <w:lang w:val="en-US"/>
            </w:rPr>
            <w:t>Lübken</w:t>
          </w:r>
          <w:proofErr w:type="spellEnd"/>
          <w:r>
            <w:rPr>
              <w:lang w:val="en-US"/>
            </w:rPr>
            <w:t>, M.; Koch, K.; Wichern, M. (2013): ADM1 simulation of the thermophilic mono-fermentation of maize silage – Use of an uncertainty analysis for substrate characterization. In</w:t>
          </w:r>
          <w:bookmarkEnd w:id="93"/>
          <w:r>
            <w:rPr>
              <w:lang w:val="en-US"/>
            </w:rPr>
            <w:t xml:space="preserve"> </w:t>
          </w:r>
          <w:r w:rsidRPr="00BE59E7">
            <w:rPr>
              <w:i/>
              <w:lang w:val="en-US"/>
            </w:rPr>
            <w:t>13th World Congress on Anaerobic Digestion: Recovering (bio)Resources for the World</w:t>
          </w:r>
          <w:r w:rsidRPr="00BE59E7">
            <w:rPr>
              <w:lang w:val="en-US"/>
            </w:rPr>
            <w:t>.</w:t>
          </w:r>
        </w:p>
        <w:p w14:paraId="3C38E746" w14:textId="77777777" w:rsidR="00BE59E7" w:rsidRDefault="00BE59E7" w:rsidP="00BE59E7">
          <w:pPr>
            <w:pStyle w:val="CitaviBibliographyEntry"/>
            <w:rPr>
              <w:lang w:val="en-US"/>
            </w:rPr>
          </w:pPr>
          <w:bookmarkStart w:id="94" w:name="_CTVL0013d51c27fb18045ab9906b368bf74c687"/>
          <w:r>
            <w:rPr>
              <w:lang w:val="en-US"/>
            </w:rPr>
            <w:t xml:space="preserve">Guo, Y.; Sauerteig, P.; </w:t>
          </w:r>
          <w:proofErr w:type="spellStart"/>
          <w:r>
            <w:rPr>
              <w:lang w:val="en-US"/>
            </w:rPr>
            <w:t>Streif</w:t>
          </w:r>
          <w:proofErr w:type="spellEnd"/>
          <w:r>
            <w:rPr>
              <w:lang w:val="en-US"/>
            </w:rPr>
            <w:t>, S. (2024): Tube-based MPC for Two-Timescale Discrete-Time Nonlinear Processes with Robust Control Contraction Metrics:</w:t>
          </w:r>
          <w:bookmarkEnd w:id="94"/>
          <w:r>
            <w:rPr>
              <w:lang w:val="en-US"/>
            </w:rPr>
            <w:t xml:space="preserve"> </w:t>
          </w:r>
          <w:r w:rsidRPr="00BE59E7">
            <w:rPr>
              <w:i/>
              <w:lang w:val="en-US"/>
            </w:rPr>
            <w:t xml:space="preserve">CDC 2024. </w:t>
          </w:r>
          <w:r w:rsidRPr="00BE59E7">
            <w:rPr>
              <w:lang w:val="en-US"/>
            </w:rPr>
            <w:t>Milan, Italy, 5527–5532.</w:t>
          </w:r>
        </w:p>
        <w:p w14:paraId="1505EB2D" w14:textId="77777777" w:rsidR="00BE59E7" w:rsidRDefault="00BE59E7" w:rsidP="00BE59E7">
          <w:pPr>
            <w:pStyle w:val="CitaviBibliographyEntry"/>
            <w:rPr>
              <w:lang w:val="en-US"/>
            </w:rPr>
          </w:pPr>
          <w:bookmarkStart w:id="95" w:name="_CTVL001dda7a75174c24a08aa2c4f6bc7c02285"/>
          <w:r>
            <w:rPr>
              <w:lang w:val="en-US"/>
            </w:rPr>
            <w:t xml:space="preserve">Hafner, S. D.; </w:t>
          </w:r>
          <w:proofErr w:type="spellStart"/>
          <w:r>
            <w:rPr>
              <w:lang w:val="en-US"/>
            </w:rPr>
            <w:t>Fruteau</w:t>
          </w:r>
          <w:proofErr w:type="spellEnd"/>
          <w:r>
            <w:rPr>
              <w:lang w:val="en-US"/>
            </w:rPr>
            <w:t xml:space="preserve"> de </w:t>
          </w:r>
          <w:proofErr w:type="spellStart"/>
          <w:r>
            <w:rPr>
              <w:lang w:val="en-US"/>
            </w:rPr>
            <w:t>Laclos</w:t>
          </w:r>
          <w:proofErr w:type="spellEnd"/>
          <w:r>
            <w:rPr>
              <w:lang w:val="en-US"/>
            </w:rPr>
            <w:t xml:space="preserve">, H.; Koch, K.; </w:t>
          </w:r>
          <w:proofErr w:type="spellStart"/>
          <w:r>
            <w:rPr>
              <w:lang w:val="en-US"/>
            </w:rPr>
            <w:t>Holliger</w:t>
          </w:r>
          <w:proofErr w:type="spellEnd"/>
          <w:r>
            <w:rPr>
              <w:lang w:val="en-US"/>
            </w:rPr>
            <w:t>, C. (2020): Improving Inter-Laboratory Reproducibility in Measurement of Biochemical Methane Potential (BMP).</w:t>
          </w:r>
          <w:bookmarkEnd w:id="95"/>
          <w:r>
            <w:rPr>
              <w:lang w:val="en-US"/>
            </w:rPr>
            <w:t xml:space="preserve"> </w:t>
          </w:r>
          <w:r w:rsidRPr="00BE59E7">
            <w:rPr>
              <w:i/>
              <w:lang w:val="en-US"/>
            </w:rPr>
            <w:t xml:space="preserve">Water </w:t>
          </w:r>
          <w:r w:rsidRPr="00BE59E7">
            <w:rPr>
              <w:lang w:val="en-US"/>
            </w:rPr>
            <w:t>12 (6), 1752.</w:t>
          </w:r>
        </w:p>
        <w:p w14:paraId="145066AE" w14:textId="77777777" w:rsidR="00BE59E7" w:rsidRDefault="00BE59E7" w:rsidP="00BE59E7">
          <w:pPr>
            <w:pStyle w:val="CitaviBibliographyEntry"/>
            <w:rPr>
              <w:lang w:val="en-US"/>
            </w:rPr>
          </w:pPr>
          <w:bookmarkStart w:id="96" w:name="_CTVL0012bd31ee52dd149399037a277cf967998"/>
          <w:r>
            <w:rPr>
              <w:lang w:val="en-US"/>
            </w:rPr>
            <w:t xml:space="preserve">Hahn, H.; </w:t>
          </w:r>
          <w:proofErr w:type="spellStart"/>
          <w:r>
            <w:rPr>
              <w:lang w:val="en-US"/>
            </w:rPr>
            <w:t>Ganagin</w:t>
          </w:r>
          <w:proofErr w:type="spellEnd"/>
          <w:r>
            <w:rPr>
              <w:lang w:val="en-US"/>
            </w:rPr>
            <w:t xml:space="preserve">, W.; Hartmann, K.; </w:t>
          </w:r>
          <w:proofErr w:type="spellStart"/>
          <w:r>
            <w:rPr>
              <w:lang w:val="en-US"/>
            </w:rPr>
            <w:t>Wachendorf</w:t>
          </w:r>
          <w:proofErr w:type="spellEnd"/>
          <w:r>
            <w:rPr>
              <w:lang w:val="en-US"/>
            </w:rPr>
            <w:t xml:space="preserve">, M. (2014): Cost analysis of concepts for a </w:t>
          </w:r>
          <w:proofErr w:type="gramStart"/>
          <w:r>
            <w:rPr>
              <w:lang w:val="en-US"/>
            </w:rPr>
            <w:t>demand oriented</w:t>
          </w:r>
          <w:proofErr w:type="gramEnd"/>
          <w:r>
            <w:rPr>
              <w:lang w:val="en-US"/>
            </w:rPr>
            <w:t xml:space="preserve"> biogas supply for flexible power generation.</w:t>
          </w:r>
          <w:bookmarkEnd w:id="96"/>
          <w:r>
            <w:rPr>
              <w:lang w:val="en-US"/>
            </w:rPr>
            <w:t xml:space="preserve"> </w:t>
          </w:r>
          <w:r w:rsidRPr="00BE59E7">
            <w:rPr>
              <w:i/>
              <w:lang w:val="en-US"/>
            </w:rPr>
            <w:t xml:space="preserve">Bioresource Technology </w:t>
          </w:r>
          <w:r w:rsidRPr="00BE59E7">
            <w:rPr>
              <w:lang w:val="en-US"/>
            </w:rPr>
            <w:t>170, 211–220.</w:t>
          </w:r>
        </w:p>
        <w:p w14:paraId="585F3C7A" w14:textId="77777777" w:rsidR="00BE59E7" w:rsidRDefault="00BE59E7" w:rsidP="00BE59E7">
          <w:pPr>
            <w:pStyle w:val="CitaviBibliographyEntry"/>
            <w:rPr>
              <w:lang w:val="en-US"/>
            </w:rPr>
          </w:pPr>
          <w:bookmarkStart w:id="97" w:name="_CTVL00154f7876cf736462b9517e60db455cde9"/>
          <w:proofErr w:type="spellStart"/>
          <w:r>
            <w:rPr>
              <w:lang w:val="en-US"/>
            </w:rPr>
            <w:t>Heidarzadeh</w:t>
          </w:r>
          <w:proofErr w:type="spellEnd"/>
          <w:r>
            <w:rPr>
              <w:lang w:val="en-US"/>
            </w:rPr>
            <w:t xml:space="preserve"> </w:t>
          </w:r>
          <w:proofErr w:type="spellStart"/>
          <w:r>
            <w:rPr>
              <w:lang w:val="en-US"/>
            </w:rPr>
            <w:t>Vazifehkhoran</w:t>
          </w:r>
          <w:proofErr w:type="spellEnd"/>
          <w:r>
            <w:rPr>
              <w:lang w:val="en-US"/>
            </w:rPr>
            <w:t xml:space="preserve">, A.; </w:t>
          </w:r>
          <w:proofErr w:type="spellStart"/>
          <w:r>
            <w:rPr>
              <w:lang w:val="en-US"/>
            </w:rPr>
            <w:t>Triolo</w:t>
          </w:r>
          <w:proofErr w:type="spellEnd"/>
          <w:r>
            <w:rPr>
              <w:lang w:val="en-US"/>
            </w:rPr>
            <w:t xml:space="preserve">, J.; Larsen, S.; </w:t>
          </w:r>
          <w:proofErr w:type="spellStart"/>
          <w:r>
            <w:rPr>
              <w:lang w:val="en-US"/>
            </w:rPr>
            <w:t>Stefanek</w:t>
          </w:r>
          <w:proofErr w:type="spellEnd"/>
          <w:r>
            <w:rPr>
              <w:lang w:val="en-US"/>
            </w:rPr>
            <w:t>, K.; Sommer, S. (2016): Assessment of the Variability of Biogas Production from Sugar Beet Silage as Affected by Movement and Loss of the Produced Alcohols and Organic Acids.</w:t>
          </w:r>
          <w:bookmarkEnd w:id="97"/>
          <w:r>
            <w:rPr>
              <w:lang w:val="en-US"/>
            </w:rPr>
            <w:t xml:space="preserve"> </w:t>
          </w:r>
          <w:r w:rsidRPr="00BE59E7">
            <w:rPr>
              <w:i/>
              <w:lang w:val="en-US"/>
            </w:rPr>
            <w:t xml:space="preserve">Energies </w:t>
          </w:r>
          <w:r w:rsidRPr="00BE59E7">
            <w:rPr>
              <w:lang w:val="en-US"/>
            </w:rPr>
            <w:t>9 (5), 368.</w:t>
          </w:r>
        </w:p>
        <w:p w14:paraId="6247F95B" w14:textId="77777777" w:rsidR="00BE59E7" w:rsidRDefault="00BE59E7" w:rsidP="00BE59E7">
          <w:pPr>
            <w:pStyle w:val="CitaviBibliographyEntry"/>
            <w:rPr>
              <w:lang w:val="en-US"/>
            </w:rPr>
          </w:pPr>
          <w:bookmarkStart w:id="98" w:name="_CTVL00162194bb43f664366b430ad14f4eeee4e"/>
          <w:r>
            <w:rPr>
              <w:lang w:val="en-US"/>
            </w:rPr>
            <w:t xml:space="preserve">Jimenez, J.; </w:t>
          </w:r>
          <w:proofErr w:type="spellStart"/>
          <w:r>
            <w:rPr>
              <w:lang w:val="en-US"/>
            </w:rPr>
            <w:t>Latrille</w:t>
          </w:r>
          <w:proofErr w:type="spellEnd"/>
          <w:r>
            <w:rPr>
              <w:lang w:val="en-US"/>
            </w:rPr>
            <w:t xml:space="preserve">, E.; </w:t>
          </w:r>
          <w:proofErr w:type="spellStart"/>
          <w:r>
            <w:rPr>
              <w:lang w:val="en-US"/>
            </w:rPr>
            <w:t>Harmand</w:t>
          </w:r>
          <w:proofErr w:type="spellEnd"/>
          <w:r>
            <w:rPr>
              <w:lang w:val="en-US"/>
            </w:rPr>
            <w:t>, J.; Robles, A.; Ferrer, J.; Steyer, J.-P. (2015): Instrumentation and control of anaerobic digestion processes.</w:t>
          </w:r>
          <w:bookmarkEnd w:id="98"/>
          <w:r>
            <w:rPr>
              <w:lang w:val="en-US"/>
            </w:rPr>
            <w:t xml:space="preserve"> </w:t>
          </w:r>
          <w:r w:rsidRPr="00BE59E7">
            <w:rPr>
              <w:i/>
              <w:lang w:val="en-US"/>
            </w:rPr>
            <w:t xml:space="preserve">Reviews in Environmental Science and Bio/Technology </w:t>
          </w:r>
          <w:r w:rsidRPr="00BE59E7">
            <w:rPr>
              <w:lang w:val="en-US"/>
            </w:rPr>
            <w:t>14 (4), 615–648.</w:t>
          </w:r>
        </w:p>
        <w:p w14:paraId="20B49B88" w14:textId="77777777" w:rsidR="00BE59E7" w:rsidRDefault="00BE59E7" w:rsidP="00BE59E7">
          <w:pPr>
            <w:pStyle w:val="CitaviBibliographyEntry"/>
            <w:rPr>
              <w:lang w:val="en-US"/>
            </w:rPr>
          </w:pPr>
          <w:bookmarkStart w:id="99" w:name="_CTVL001e3c2c8d0f2cb456197d9e1e30abd288b"/>
          <w:proofErr w:type="spellStart"/>
          <w:r>
            <w:rPr>
              <w:lang w:val="en-US"/>
            </w:rPr>
            <w:t>Jønson</w:t>
          </w:r>
          <w:proofErr w:type="spellEnd"/>
          <w:r>
            <w:rPr>
              <w:lang w:val="en-US"/>
            </w:rPr>
            <w:t xml:space="preserve">, B.; Mortensen, L.; Schmidt, J.; Jeppesen, M.; </w:t>
          </w:r>
          <w:proofErr w:type="spellStart"/>
          <w:r>
            <w:rPr>
              <w:lang w:val="en-US"/>
            </w:rPr>
            <w:t>Bastidas-Oyanedel</w:t>
          </w:r>
          <w:proofErr w:type="spellEnd"/>
          <w:r>
            <w:rPr>
              <w:lang w:val="en-US"/>
            </w:rPr>
            <w:t xml:space="preserve">, J.-R. (2022): Flexibility as the Key to Stability: Optimization of Temperature and Gas Feed during Downtime towards Effective Integration of </w:t>
          </w:r>
          <w:proofErr w:type="spellStart"/>
          <w:r>
            <w:rPr>
              <w:lang w:val="en-US"/>
            </w:rPr>
            <w:t>Biomethanation</w:t>
          </w:r>
          <w:proofErr w:type="spellEnd"/>
          <w:r>
            <w:rPr>
              <w:lang w:val="en-US"/>
            </w:rPr>
            <w:t xml:space="preserve"> in an Intermittent Energy System.</w:t>
          </w:r>
          <w:bookmarkEnd w:id="99"/>
          <w:r>
            <w:rPr>
              <w:lang w:val="en-US"/>
            </w:rPr>
            <w:t xml:space="preserve"> </w:t>
          </w:r>
          <w:r w:rsidRPr="00BE59E7">
            <w:rPr>
              <w:i/>
              <w:lang w:val="en-US"/>
            </w:rPr>
            <w:t xml:space="preserve">Energies </w:t>
          </w:r>
          <w:r w:rsidRPr="00BE59E7">
            <w:rPr>
              <w:lang w:val="en-US"/>
            </w:rPr>
            <w:t>15 (16), 5827.</w:t>
          </w:r>
        </w:p>
        <w:p w14:paraId="18EA8803" w14:textId="77777777" w:rsidR="00BE59E7" w:rsidRDefault="00BE59E7" w:rsidP="00BE59E7">
          <w:pPr>
            <w:pStyle w:val="CitaviBibliographyEntry"/>
            <w:rPr>
              <w:lang w:val="en-US"/>
            </w:rPr>
          </w:pPr>
          <w:bookmarkStart w:id="100" w:name="_CTVL00110280bd6c11742f5ac2978cf0b531132"/>
          <w:r>
            <w:rPr>
              <w:lang w:val="en-US"/>
            </w:rPr>
            <w:t xml:space="preserve">Jordan, M.; Meisel, K.; Dotzauer, M.; </w:t>
          </w:r>
          <w:proofErr w:type="spellStart"/>
          <w:r>
            <w:rPr>
              <w:lang w:val="en-US"/>
            </w:rPr>
            <w:t>Schröder</w:t>
          </w:r>
          <w:proofErr w:type="spellEnd"/>
          <w:r>
            <w:rPr>
              <w:lang w:val="en-US"/>
            </w:rPr>
            <w:t xml:space="preserve">, J.; </w:t>
          </w:r>
          <w:proofErr w:type="spellStart"/>
          <w:r>
            <w:rPr>
              <w:lang w:val="en-US"/>
            </w:rPr>
            <w:t>Cyffka</w:t>
          </w:r>
          <w:proofErr w:type="spellEnd"/>
          <w:r>
            <w:rPr>
              <w:lang w:val="en-US"/>
            </w:rPr>
            <w:t xml:space="preserve">, K.-F.; </w:t>
          </w:r>
          <w:proofErr w:type="spellStart"/>
          <w:r>
            <w:rPr>
              <w:lang w:val="en-US"/>
            </w:rPr>
            <w:t>Dögnitz</w:t>
          </w:r>
          <w:proofErr w:type="spellEnd"/>
          <w:r>
            <w:rPr>
              <w:lang w:val="en-US"/>
            </w:rPr>
            <w:t xml:space="preserve">, N.; Schmid, C.; Lenz, V.; Naumann, K.; Daniel-Gromke, J.; Paiva, G. C. de; Schindler, H.; </w:t>
          </w:r>
          <w:proofErr w:type="spellStart"/>
          <w:r>
            <w:rPr>
              <w:lang w:val="en-US"/>
            </w:rPr>
            <w:t>Aliabadi</w:t>
          </w:r>
          <w:proofErr w:type="spellEnd"/>
          <w:r>
            <w:rPr>
              <w:lang w:val="en-US"/>
            </w:rPr>
            <w:t xml:space="preserve">, D. E.; </w:t>
          </w:r>
          <w:proofErr w:type="spellStart"/>
          <w:r>
            <w:rPr>
              <w:lang w:val="en-US"/>
            </w:rPr>
            <w:t>Szarka</w:t>
          </w:r>
          <w:proofErr w:type="spellEnd"/>
          <w:r>
            <w:rPr>
              <w:lang w:val="en-US"/>
            </w:rPr>
            <w:t xml:space="preserve">, N.; </w:t>
          </w:r>
          <w:proofErr w:type="spellStart"/>
          <w:r>
            <w:rPr>
              <w:lang w:val="en-US"/>
            </w:rPr>
            <w:t>Thrän</w:t>
          </w:r>
          <w:proofErr w:type="spellEnd"/>
          <w:r>
            <w:rPr>
              <w:lang w:val="en-US"/>
            </w:rPr>
            <w:t xml:space="preserve">, D. (2023): The controversial role of energy crops in the future German energy system: The </w:t>
          </w:r>
          <w:proofErr w:type="spellStart"/>
          <w:r>
            <w:rPr>
              <w:lang w:val="en-US"/>
            </w:rPr>
            <w:t>trade offs</w:t>
          </w:r>
          <w:proofErr w:type="spellEnd"/>
          <w:r>
            <w:rPr>
              <w:lang w:val="en-US"/>
            </w:rPr>
            <w:t xml:space="preserve"> of a phase-out and allocation priorities of the remaining biomass residues.</w:t>
          </w:r>
          <w:bookmarkEnd w:id="100"/>
          <w:r>
            <w:rPr>
              <w:lang w:val="en-US"/>
            </w:rPr>
            <w:t xml:space="preserve"> </w:t>
          </w:r>
          <w:r w:rsidRPr="00BE59E7">
            <w:rPr>
              <w:i/>
              <w:lang w:val="en-US"/>
            </w:rPr>
            <w:t xml:space="preserve">Energy Reports </w:t>
          </w:r>
          <w:r w:rsidRPr="00BE59E7">
            <w:rPr>
              <w:lang w:val="en-US"/>
            </w:rPr>
            <w:t>10, 3848–3858.</w:t>
          </w:r>
        </w:p>
        <w:p w14:paraId="74F7B579" w14:textId="77777777" w:rsidR="00BE59E7" w:rsidRDefault="00BE59E7" w:rsidP="00BE59E7">
          <w:pPr>
            <w:pStyle w:val="CitaviBibliographyEntry"/>
            <w:rPr>
              <w:lang w:val="en-US"/>
            </w:rPr>
          </w:pPr>
          <w:bookmarkStart w:id="101" w:name="_CTVL00109d29270eb9947939a5023fd459758f8"/>
          <w:proofErr w:type="spellStart"/>
          <w:r>
            <w:rPr>
              <w:lang w:val="en-US"/>
            </w:rPr>
            <w:lastRenderedPageBreak/>
            <w:t>Kegl</w:t>
          </w:r>
          <w:proofErr w:type="spellEnd"/>
          <w:r>
            <w:rPr>
              <w:lang w:val="en-US"/>
            </w:rPr>
            <w:t xml:space="preserve">, T.; Torres Jiménez, E.; </w:t>
          </w:r>
          <w:proofErr w:type="spellStart"/>
          <w:r>
            <w:rPr>
              <w:lang w:val="en-US"/>
            </w:rPr>
            <w:t>Kegl</w:t>
          </w:r>
          <w:proofErr w:type="spellEnd"/>
          <w:r>
            <w:rPr>
              <w:lang w:val="en-US"/>
            </w:rPr>
            <w:t xml:space="preserve">, B.; </w:t>
          </w:r>
          <w:proofErr w:type="spellStart"/>
          <w:r>
            <w:rPr>
              <w:lang w:val="en-US"/>
            </w:rPr>
            <w:t>Kovač</w:t>
          </w:r>
          <w:proofErr w:type="spellEnd"/>
          <w:r>
            <w:rPr>
              <w:lang w:val="en-US"/>
            </w:rPr>
            <w:t xml:space="preserve"> </w:t>
          </w:r>
          <w:proofErr w:type="spellStart"/>
          <w:r>
            <w:rPr>
              <w:lang w:val="en-US"/>
            </w:rPr>
            <w:t>Kralj</w:t>
          </w:r>
          <w:proofErr w:type="spellEnd"/>
          <w:r>
            <w:rPr>
              <w:lang w:val="en-US"/>
            </w:rPr>
            <w:t xml:space="preserve">, A.; </w:t>
          </w:r>
          <w:proofErr w:type="spellStart"/>
          <w:r>
            <w:rPr>
              <w:lang w:val="en-US"/>
            </w:rPr>
            <w:t>Kegl</w:t>
          </w:r>
          <w:proofErr w:type="spellEnd"/>
          <w:r>
            <w:rPr>
              <w:lang w:val="en-US"/>
            </w:rPr>
            <w:t>, M. (2025): Modeling and optimization of anaerobic digestion technology: Current status and future outlook.</w:t>
          </w:r>
          <w:bookmarkEnd w:id="101"/>
          <w:r>
            <w:rPr>
              <w:lang w:val="en-US"/>
            </w:rPr>
            <w:t xml:space="preserve"> </w:t>
          </w:r>
          <w:r w:rsidRPr="00BE59E7">
            <w:rPr>
              <w:i/>
              <w:lang w:val="en-US"/>
            </w:rPr>
            <w:t xml:space="preserve">Progress in Energy and Combustion Science </w:t>
          </w:r>
          <w:r w:rsidRPr="00BE59E7">
            <w:rPr>
              <w:lang w:val="en-US"/>
            </w:rPr>
            <w:t>106, 101199.</w:t>
          </w:r>
        </w:p>
        <w:p w14:paraId="34C781C0" w14:textId="77777777" w:rsidR="00BE59E7" w:rsidRDefault="00BE59E7" w:rsidP="00BE59E7">
          <w:pPr>
            <w:pStyle w:val="CitaviBibliographyEntry"/>
            <w:rPr>
              <w:lang w:val="en-US"/>
            </w:rPr>
          </w:pPr>
          <w:bookmarkStart w:id="102" w:name="_CTVL001ff6d8e1f22924ae3a8c00567caf17d62"/>
          <w:proofErr w:type="spellStart"/>
          <w:r>
            <w:rPr>
              <w:lang w:val="en-US"/>
            </w:rPr>
            <w:t>Kil</w:t>
          </w:r>
          <w:proofErr w:type="spellEnd"/>
          <w:r>
            <w:rPr>
              <w:lang w:val="en-US"/>
            </w:rPr>
            <w:t>, H.; Li, D.; Xi, Y.; Li, J. (2017): Model predictive control with on-line model identification for anaerobic digestion processes.</w:t>
          </w:r>
          <w:bookmarkEnd w:id="102"/>
          <w:r>
            <w:rPr>
              <w:lang w:val="en-US"/>
            </w:rPr>
            <w:t xml:space="preserve"> </w:t>
          </w:r>
          <w:r w:rsidRPr="00BE59E7">
            <w:rPr>
              <w:i/>
              <w:lang w:val="en-US"/>
            </w:rPr>
            <w:t xml:space="preserve">Biochemical Engineering Journal </w:t>
          </w:r>
          <w:r w:rsidRPr="00BE59E7">
            <w:rPr>
              <w:lang w:val="en-US"/>
            </w:rPr>
            <w:t>128 (9), 63–75.</w:t>
          </w:r>
        </w:p>
        <w:p w14:paraId="2920CFD7" w14:textId="77777777" w:rsidR="00BE59E7" w:rsidRDefault="00BE59E7" w:rsidP="00BE59E7">
          <w:pPr>
            <w:pStyle w:val="CitaviBibliographyEntry"/>
            <w:rPr>
              <w:lang w:val="en-US"/>
            </w:rPr>
          </w:pPr>
          <w:bookmarkStart w:id="103" w:name="_CTVL001c709e85c77024936b9d07f9ccb35b455"/>
          <w:r>
            <w:rPr>
              <w:lang w:val="en-US"/>
            </w:rPr>
            <w:t xml:space="preserve">Kim, J. W.; </w:t>
          </w:r>
          <w:proofErr w:type="spellStart"/>
          <w:r>
            <w:rPr>
              <w:lang w:val="en-US"/>
            </w:rPr>
            <w:t>Krausch</w:t>
          </w:r>
          <w:proofErr w:type="spellEnd"/>
          <w:r>
            <w:rPr>
              <w:lang w:val="en-US"/>
            </w:rPr>
            <w:t xml:space="preserve">, N.; </w:t>
          </w:r>
          <w:proofErr w:type="spellStart"/>
          <w:r>
            <w:rPr>
              <w:lang w:val="en-US"/>
            </w:rPr>
            <w:t>Aizpuru</w:t>
          </w:r>
          <w:proofErr w:type="spellEnd"/>
          <w:r>
            <w:rPr>
              <w:lang w:val="en-US"/>
            </w:rPr>
            <w:t xml:space="preserve">, J.; </w:t>
          </w:r>
          <w:proofErr w:type="spellStart"/>
          <w:r>
            <w:rPr>
              <w:lang w:val="en-US"/>
            </w:rPr>
            <w:t>Barz</w:t>
          </w:r>
          <w:proofErr w:type="spellEnd"/>
          <w:r>
            <w:rPr>
              <w:lang w:val="en-US"/>
            </w:rPr>
            <w:t xml:space="preserve">, T.; Lucia, S.; Neubauer, P.; Cruz </w:t>
          </w:r>
          <w:proofErr w:type="spellStart"/>
          <w:r>
            <w:rPr>
              <w:lang w:val="en-US"/>
            </w:rPr>
            <w:t>Bournazou</w:t>
          </w:r>
          <w:proofErr w:type="spellEnd"/>
          <w:r>
            <w:rPr>
              <w:lang w:val="en-US"/>
            </w:rPr>
            <w:t>, M. N. (2023): Model predictive control and moving horizon estimation for adaptive optimal bolus feeding in high-throughput cultivation of</w:t>
          </w:r>
          <w:bookmarkEnd w:id="103"/>
          <w:r>
            <w:rPr>
              <w:lang w:val="en-US"/>
            </w:rPr>
            <w:t xml:space="preserve"> </w:t>
          </w:r>
          <w:r w:rsidRPr="00BE59E7">
            <w:rPr>
              <w:i/>
              <w:lang w:val="en-US"/>
            </w:rPr>
            <w:t>E. coli</w:t>
          </w:r>
          <w:r w:rsidRPr="00BE59E7">
            <w:rPr>
              <w:lang w:val="en-US"/>
            </w:rPr>
            <w:t xml:space="preserve">. </w:t>
          </w:r>
          <w:r w:rsidRPr="00BE59E7">
            <w:rPr>
              <w:i/>
              <w:lang w:val="en-US"/>
            </w:rPr>
            <w:t xml:space="preserve">Computers &amp; Chemical Engineering </w:t>
          </w:r>
          <w:r w:rsidRPr="00BE59E7">
            <w:rPr>
              <w:lang w:val="en-US"/>
            </w:rPr>
            <w:t>172, 108158.</w:t>
          </w:r>
        </w:p>
        <w:p w14:paraId="2B01A0BA" w14:textId="77777777" w:rsidR="00BE59E7" w:rsidRDefault="00BE59E7" w:rsidP="00BE59E7">
          <w:pPr>
            <w:pStyle w:val="CitaviBibliographyEntry"/>
            <w:rPr>
              <w:lang w:val="en-US"/>
            </w:rPr>
          </w:pPr>
          <w:bookmarkStart w:id="104" w:name="_CTVL00138d43eeeeb8144698dbf90b5a413db7f"/>
          <w:r>
            <w:rPr>
              <w:lang w:val="en-US"/>
            </w:rPr>
            <w:t xml:space="preserve">Koch, K.; Hafner, S. D.; Weinrich, S.; </w:t>
          </w:r>
          <w:proofErr w:type="spellStart"/>
          <w:r>
            <w:rPr>
              <w:lang w:val="en-US"/>
            </w:rPr>
            <w:t>Astals</w:t>
          </w:r>
          <w:proofErr w:type="spellEnd"/>
          <w:r>
            <w:rPr>
              <w:lang w:val="en-US"/>
            </w:rPr>
            <w:t xml:space="preserve">, S.; </w:t>
          </w:r>
          <w:proofErr w:type="spellStart"/>
          <w:r>
            <w:rPr>
              <w:lang w:val="en-US"/>
            </w:rPr>
            <w:t>Holliger</w:t>
          </w:r>
          <w:proofErr w:type="spellEnd"/>
          <w:r>
            <w:rPr>
              <w:lang w:val="en-US"/>
            </w:rPr>
            <w:t>, C. (2020): Power and Limitations of Biochemical Methane Potential (BMP) Tests.</w:t>
          </w:r>
          <w:bookmarkEnd w:id="104"/>
          <w:r>
            <w:rPr>
              <w:lang w:val="en-US"/>
            </w:rPr>
            <w:t xml:space="preserve"> </w:t>
          </w:r>
          <w:r w:rsidRPr="00BE59E7">
            <w:rPr>
              <w:i/>
              <w:lang w:val="en-US"/>
            </w:rPr>
            <w:t xml:space="preserve">Frontiers in Energy Research </w:t>
          </w:r>
          <w:r w:rsidRPr="00BE59E7">
            <w:rPr>
              <w:lang w:val="en-US"/>
            </w:rPr>
            <w:t>8, 63.</w:t>
          </w:r>
        </w:p>
        <w:p w14:paraId="5B38EAFB" w14:textId="77777777" w:rsidR="00BE59E7" w:rsidRDefault="00BE59E7" w:rsidP="00BE59E7">
          <w:pPr>
            <w:pStyle w:val="CitaviBibliographyEntry"/>
            <w:rPr>
              <w:lang w:val="en-US"/>
            </w:rPr>
          </w:pPr>
          <w:bookmarkStart w:id="105" w:name="_CTVL00183734d8d74ed4a239bcf1c4dc098da8f"/>
          <w:proofErr w:type="spellStart"/>
          <w:r>
            <w:rPr>
              <w:lang w:val="en-US"/>
            </w:rPr>
            <w:t>Körber</w:t>
          </w:r>
          <w:proofErr w:type="spellEnd"/>
          <w:r>
            <w:rPr>
              <w:lang w:val="en-US"/>
            </w:rPr>
            <w:t>, M.; Weinrich, S.; Span, R.; Gerber, M. (2022): Demand-oriented biogas production to cover residual load of an electricity self-sufficient community using a simple kinetic model.</w:t>
          </w:r>
          <w:bookmarkEnd w:id="105"/>
          <w:r>
            <w:rPr>
              <w:lang w:val="en-US"/>
            </w:rPr>
            <w:t xml:space="preserve"> </w:t>
          </w:r>
          <w:r w:rsidRPr="00BE59E7">
            <w:rPr>
              <w:i/>
              <w:lang w:val="en-US"/>
            </w:rPr>
            <w:t xml:space="preserve">Bioresource Technology </w:t>
          </w:r>
          <w:r w:rsidRPr="00BE59E7">
            <w:rPr>
              <w:lang w:val="en-US"/>
            </w:rPr>
            <w:t>361, 127664.</w:t>
          </w:r>
        </w:p>
        <w:p w14:paraId="1E3CAFB9" w14:textId="77777777" w:rsidR="00BE59E7" w:rsidRDefault="00BE59E7" w:rsidP="00BE59E7">
          <w:pPr>
            <w:pStyle w:val="CitaviBibliographyEntry"/>
            <w:rPr>
              <w:lang w:val="en-US"/>
            </w:rPr>
          </w:pPr>
          <w:bookmarkStart w:id="106" w:name="_CTVL001c56319509a044d07a266baf2807cc4d6"/>
          <w:proofErr w:type="spellStart"/>
          <w:r>
            <w:rPr>
              <w:lang w:val="en-US"/>
            </w:rPr>
            <w:t>Kryvoruchko</w:t>
          </w:r>
          <w:proofErr w:type="spellEnd"/>
          <w:r>
            <w:rPr>
              <w:lang w:val="en-US"/>
            </w:rPr>
            <w:t xml:space="preserve">, V.; </w:t>
          </w:r>
          <w:proofErr w:type="spellStart"/>
          <w:r>
            <w:rPr>
              <w:lang w:val="en-US"/>
            </w:rPr>
            <w:t>Machmüller</w:t>
          </w:r>
          <w:proofErr w:type="spellEnd"/>
          <w:r>
            <w:rPr>
              <w:lang w:val="en-US"/>
            </w:rPr>
            <w:t xml:space="preserve">, A.; </w:t>
          </w:r>
          <w:proofErr w:type="spellStart"/>
          <w:r>
            <w:rPr>
              <w:lang w:val="en-US"/>
            </w:rPr>
            <w:t>Bodiroza</w:t>
          </w:r>
          <w:proofErr w:type="spellEnd"/>
          <w:r>
            <w:rPr>
              <w:lang w:val="en-US"/>
            </w:rPr>
            <w:t>, V.; Amon, B.; Amon, T. (2009): Anaerobic digestion of by-products of sugar beet and starch potato processing.</w:t>
          </w:r>
          <w:bookmarkEnd w:id="106"/>
          <w:r>
            <w:rPr>
              <w:lang w:val="en-US"/>
            </w:rPr>
            <w:t xml:space="preserve"> </w:t>
          </w:r>
          <w:r w:rsidRPr="00BE59E7">
            <w:rPr>
              <w:i/>
              <w:lang w:val="en-US"/>
            </w:rPr>
            <w:t xml:space="preserve">Biomass and Bioenergy </w:t>
          </w:r>
          <w:r w:rsidRPr="00BE59E7">
            <w:rPr>
              <w:lang w:val="en-US"/>
            </w:rPr>
            <w:t>33 (4), 620–627.</w:t>
          </w:r>
        </w:p>
        <w:p w14:paraId="06F8D409" w14:textId="77777777" w:rsidR="00BE59E7" w:rsidRDefault="00BE59E7" w:rsidP="00BE59E7">
          <w:pPr>
            <w:pStyle w:val="CitaviBibliographyEntry"/>
            <w:rPr>
              <w:lang w:val="en-US"/>
            </w:rPr>
          </w:pPr>
          <w:bookmarkStart w:id="107" w:name="_CTVL001f846f4f7d3934acb9097be2341ee47a0"/>
          <w:r>
            <w:rPr>
              <w:lang w:val="en-US"/>
            </w:rPr>
            <w:t>Ku, H. H. (1966): Notes on the use of propagation of error formulas.</w:t>
          </w:r>
          <w:bookmarkEnd w:id="107"/>
          <w:r>
            <w:rPr>
              <w:lang w:val="en-US"/>
            </w:rPr>
            <w:t xml:space="preserve"> </w:t>
          </w:r>
          <w:r w:rsidRPr="00BE59E7">
            <w:rPr>
              <w:i/>
              <w:lang w:val="en-US"/>
            </w:rPr>
            <w:t xml:space="preserve">Journal of Research of the National Bureau of Standards, Section C: Engineering and Instrumentation </w:t>
          </w:r>
          <w:r w:rsidRPr="00BE59E7">
            <w:rPr>
              <w:lang w:val="en-US"/>
            </w:rPr>
            <w:t>70C (4), 263.</w:t>
          </w:r>
        </w:p>
        <w:p w14:paraId="0C83503A" w14:textId="77777777" w:rsidR="00BE59E7" w:rsidRDefault="00BE59E7" w:rsidP="00BE59E7">
          <w:pPr>
            <w:pStyle w:val="CitaviBibliographyEntry"/>
            <w:rPr>
              <w:lang w:val="en-US"/>
            </w:rPr>
          </w:pPr>
          <w:bookmarkStart w:id="108" w:name="_CTVL001c3b78bc64261460886accb7573639093"/>
          <w:r w:rsidRPr="00BE59E7">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02DD3FA5" w14:textId="77777777" w:rsidR="00BE59E7" w:rsidRDefault="00BE59E7" w:rsidP="00BE59E7">
          <w:pPr>
            <w:pStyle w:val="CitaviBibliographyEntry"/>
            <w:rPr>
              <w:lang w:val="en-US"/>
            </w:rPr>
          </w:pPr>
          <w:bookmarkStart w:id="109" w:name="_CTVL001aa10622fc825473c887011dc382fbeeb"/>
          <w:bookmarkEnd w:id="108"/>
          <w:proofErr w:type="spellStart"/>
          <w:r>
            <w:rPr>
              <w:lang w:val="en-US"/>
            </w:rPr>
            <w:t>Lübken</w:t>
          </w:r>
          <w:proofErr w:type="spellEnd"/>
          <w:r>
            <w:rPr>
              <w:lang w:val="en-US"/>
            </w:rPr>
            <w:t xml:space="preserve">, M.; </w:t>
          </w:r>
          <w:proofErr w:type="spellStart"/>
          <w:r>
            <w:rPr>
              <w:lang w:val="en-US"/>
            </w:rPr>
            <w:t>Kosse</w:t>
          </w:r>
          <w:proofErr w:type="spellEnd"/>
          <w:r>
            <w:rPr>
              <w:lang w:val="en-US"/>
            </w:rPr>
            <w:t xml:space="preserve">, P.; Koch, K.; Gehring, T.; Wichern, M. (2015): Influent Fractionation for Modeling Continuous Anaerobic Digestion Processes. In </w:t>
          </w:r>
          <w:proofErr w:type="spellStart"/>
          <w:r>
            <w:rPr>
              <w:lang w:val="en-US"/>
            </w:rPr>
            <w:t>Gübitz</w:t>
          </w:r>
          <w:proofErr w:type="spellEnd"/>
          <w:r>
            <w:rPr>
              <w:lang w:val="en-US"/>
            </w:rPr>
            <w:t>, G., Bauer, A. et al. (Eds.):</w:t>
          </w:r>
          <w:bookmarkEnd w:id="109"/>
          <w:r>
            <w:rPr>
              <w:lang w:val="en-US"/>
            </w:rPr>
            <w:t xml:space="preserve"> </w:t>
          </w:r>
          <w:r w:rsidRPr="00BE59E7">
            <w:rPr>
              <w:i/>
              <w:lang w:val="en-US"/>
            </w:rPr>
            <w:t>Biogas Science and Technology</w:t>
          </w:r>
          <w:r w:rsidRPr="00BE59E7">
            <w:rPr>
              <w:lang w:val="en-US"/>
            </w:rPr>
            <w:t>. Cham: Springer International Publishing Switzerland (Advances in Biochemical Engineering/Biotechnology, 151), 137–169.</w:t>
          </w:r>
        </w:p>
        <w:p w14:paraId="2CCD80D2" w14:textId="77777777" w:rsidR="00BE59E7" w:rsidRDefault="00BE59E7" w:rsidP="00BE59E7">
          <w:pPr>
            <w:pStyle w:val="CitaviBibliographyEntry"/>
            <w:rPr>
              <w:lang w:val="en-US"/>
            </w:rPr>
          </w:pPr>
          <w:bookmarkStart w:id="110" w:name="_CTVL0017baf63e5af284abfbcbb4b1f236fe958"/>
          <w:r>
            <w:rPr>
              <w:lang w:val="en-US"/>
            </w:rPr>
            <w:t xml:space="preserve">Lucia, S.; </w:t>
          </w:r>
          <w:proofErr w:type="spellStart"/>
          <w:r>
            <w:rPr>
              <w:lang w:val="en-US"/>
            </w:rPr>
            <w:t>Engell</w:t>
          </w:r>
          <w:proofErr w:type="spellEnd"/>
          <w:r>
            <w:rPr>
              <w:lang w:val="en-US"/>
            </w:rPr>
            <w:t>, S. (2014): Control of towing kites under uncertainty using robust economic nonlinear model predictive control:</w:t>
          </w:r>
          <w:bookmarkEnd w:id="110"/>
          <w:r>
            <w:rPr>
              <w:lang w:val="en-US"/>
            </w:rPr>
            <w:t xml:space="preserve"> </w:t>
          </w:r>
          <w:r w:rsidRPr="00BE59E7">
            <w:rPr>
              <w:i/>
              <w:lang w:val="en-US"/>
            </w:rPr>
            <w:t xml:space="preserve">ECC 2014. </w:t>
          </w:r>
          <w:r w:rsidRPr="00BE59E7">
            <w:rPr>
              <w:lang w:val="en-US"/>
            </w:rPr>
            <w:t>Strasbourg, France, 1158–1163.</w:t>
          </w:r>
        </w:p>
        <w:p w14:paraId="0E313262" w14:textId="77777777" w:rsidR="00BE59E7" w:rsidRDefault="00BE59E7" w:rsidP="00BE59E7">
          <w:pPr>
            <w:pStyle w:val="CitaviBibliographyEntry"/>
            <w:rPr>
              <w:lang w:val="en-US"/>
            </w:rPr>
          </w:pPr>
          <w:bookmarkStart w:id="111" w:name="_CTVL0015c34a15e3a6541d0899b329ba07ee9d2"/>
          <w:r>
            <w:rPr>
              <w:lang w:val="en-US"/>
            </w:rPr>
            <w:t xml:space="preserve">Lucia, S.; </w:t>
          </w:r>
          <w:proofErr w:type="spellStart"/>
          <w:r>
            <w:rPr>
              <w:lang w:val="en-US"/>
            </w:rPr>
            <w:t>Finkler</w:t>
          </w:r>
          <w:proofErr w:type="spellEnd"/>
          <w:r>
            <w:rPr>
              <w:lang w:val="en-US"/>
            </w:rPr>
            <w:t xml:space="preserve">, T.; </w:t>
          </w:r>
          <w:proofErr w:type="spellStart"/>
          <w:r>
            <w:rPr>
              <w:lang w:val="en-US"/>
            </w:rPr>
            <w:t>Engell</w:t>
          </w:r>
          <w:proofErr w:type="spellEnd"/>
          <w:r>
            <w:rPr>
              <w:lang w:val="en-US"/>
            </w:rPr>
            <w:t>, S. (2013): Multi-stage nonlinear model predictive control applied to a semi-batch polymerization reactor under uncertainty.</w:t>
          </w:r>
          <w:bookmarkEnd w:id="111"/>
          <w:r>
            <w:rPr>
              <w:lang w:val="en-US"/>
            </w:rPr>
            <w:t xml:space="preserve"> </w:t>
          </w:r>
          <w:r w:rsidRPr="00BE59E7">
            <w:rPr>
              <w:i/>
              <w:lang w:val="en-US"/>
            </w:rPr>
            <w:t xml:space="preserve">Journal of Process Control </w:t>
          </w:r>
          <w:r w:rsidRPr="00BE59E7">
            <w:rPr>
              <w:lang w:val="en-US"/>
            </w:rPr>
            <w:t>23 (9), 1306–1319.</w:t>
          </w:r>
        </w:p>
        <w:p w14:paraId="38CD2A8D" w14:textId="77777777" w:rsidR="00BE59E7" w:rsidRDefault="00BE59E7" w:rsidP="00BE59E7">
          <w:pPr>
            <w:pStyle w:val="CitaviBibliographyEntry"/>
            <w:rPr>
              <w:lang w:val="en-US"/>
            </w:rPr>
          </w:pPr>
          <w:bookmarkStart w:id="112" w:name="_CTVL001977d69209d6a4035ae06308c16491874"/>
          <w:r>
            <w:rPr>
              <w:lang w:val="en-US"/>
            </w:rPr>
            <w:lastRenderedPageBreak/>
            <w:t xml:space="preserve">Mauky, E.; Weinrich, S.; Jacobi, H.-F.; </w:t>
          </w:r>
          <w:proofErr w:type="spellStart"/>
          <w:r>
            <w:rPr>
              <w:lang w:val="en-US"/>
            </w:rPr>
            <w:t>Nägele</w:t>
          </w:r>
          <w:proofErr w:type="spellEnd"/>
          <w:r>
            <w:rPr>
              <w:lang w:val="en-US"/>
            </w:rPr>
            <w:t xml:space="preserve">, H.-J.; </w:t>
          </w:r>
          <w:proofErr w:type="spellStart"/>
          <w:r>
            <w:rPr>
              <w:lang w:val="en-US"/>
            </w:rPr>
            <w:t>Liebetrau</w:t>
          </w:r>
          <w:proofErr w:type="spellEnd"/>
          <w:r>
            <w:rPr>
              <w:lang w:val="en-US"/>
            </w:rPr>
            <w:t>, J.; Nelles, M. (2017): Demand-driven biogas production by flexible feeding in full-scale - Process stability and flexibility potentials.</w:t>
          </w:r>
          <w:bookmarkEnd w:id="112"/>
          <w:r>
            <w:rPr>
              <w:lang w:val="en-US"/>
            </w:rPr>
            <w:t xml:space="preserve"> </w:t>
          </w:r>
          <w:r w:rsidRPr="00BE59E7">
            <w:rPr>
              <w:i/>
              <w:lang w:val="en-US"/>
            </w:rPr>
            <w:t xml:space="preserve">Anaerobe </w:t>
          </w:r>
          <w:r w:rsidRPr="00BE59E7">
            <w:rPr>
              <w:lang w:val="en-US"/>
            </w:rPr>
            <w:t>46, 86–95.</w:t>
          </w:r>
        </w:p>
        <w:p w14:paraId="5E02BCE8" w14:textId="77777777" w:rsidR="00BE59E7" w:rsidRDefault="00BE59E7" w:rsidP="00BE59E7">
          <w:pPr>
            <w:pStyle w:val="CitaviBibliographyEntry"/>
            <w:rPr>
              <w:lang w:val="en-US"/>
            </w:rPr>
          </w:pPr>
          <w:bookmarkStart w:id="113" w:name="_CTVL00125a47e44351c41d8814ac7303d06f6e1"/>
          <w:r>
            <w:rPr>
              <w:lang w:val="en-US"/>
            </w:rPr>
            <w:t xml:space="preserve">Mauky, E.; Weinrich, S.; </w:t>
          </w:r>
          <w:proofErr w:type="spellStart"/>
          <w:r>
            <w:rPr>
              <w:lang w:val="en-US"/>
            </w:rPr>
            <w:t>Nägele</w:t>
          </w:r>
          <w:proofErr w:type="spellEnd"/>
          <w:r>
            <w:rPr>
              <w:lang w:val="en-US"/>
            </w:rPr>
            <w:t xml:space="preserve">, H.-J.; Jacobi, H. F.; </w:t>
          </w:r>
          <w:proofErr w:type="spellStart"/>
          <w:r>
            <w:rPr>
              <w:lang w:val="en-US"/>
            </w:rPr>
            <w:t>Liebetrau</w:t>
          </w:r>
          <w:proofErr w:type="spellEnd"/>
          <w:r>
            <w:rPr>
              <w:lang w:val="en-US"/>
            </w:rPr>
            <w:t>, J.; Nelles, M. (2016): Model Predictive Control for Demand-Driven Biogas Production in Full Scale.</w:t>
          </w:r>
          <w:bookmarkEnd w:id="113"/>
          <w:r>
            <w:rPr>
              <w:lang w:val="en-US"/>
            </w:rPr>
            <w:t xml:space="preserve"> </w:t>
          </w:r>
          <w:r w:rsidRPr="00BE59E7">
            <w:rPr>
              <w:i/>
              <w:lang w:val="en-US"/>
            </w:rPr>
            <w:t xml:space="preserve">Chemical Engineering &amp; Technology </w:t>
          </w:r>
          <w:r w:rsidRPr="00BE59E7">
            <w:rPr>
              <w:lang w:val="en-US"/>
            </w:rPr>
            <w:t>39 (4), 652–664.</w:t>
          </w:r>
        </w:p>
        <w:p w14:paraId="1AC16239" w14:textId="77777777" w:rsidR="00BE59E7" w:rsidRDefault="00BE59E7" w:rsidP="00BE59E7">
          <w:pPr>
            <w:pStyle w:val="CitaviBibliographyEntry"/>
            <w:rPr>
              <w:lang w:val="en-US"/>
            </w:rPr>
          </w:pPr>
          <w:bookmarkStart w:id="114" w:name="_CTVL0013051c0cddf4f42568eae54078ad0bd70"/>
          <w:r>
            <w:rPr>
              <w:lang w:val="en-US"/>
            </w:rPr>
            <w:t>Mayne, D. Q. (2014): Model predictive control: Recent developments and future promise.</w:t>
          </w:r>
          <w:bookmarkEnd w:id="114"/>
          <w:r>
            <w:rPr>
              <w:lang w:val="en-US"/>
            </w:rPr>
            <w:t xml:space="preserve"> </w:t>
          </w:r>
          <w:proofErr w:type="spellStart"/>
          <w:r w:rsidRPr="00BE59E7">
            <w:rPr>
              <w:i/>
              <w:lang w:val="en-US"/>
            </w:rPr>
            <w:t>Automatica</w:t>
          </w:r>
          <w:proofErr w:type="spellEnd"/>
          <w:r w:rsidRPr="00BE59E7">
            <w:rPr>
              <w:i/>
              <w:lang w:val="en-US"/>
            </w:rPr>
            <w:t xml:space="preserve"> </w:t>
          </w:r>
          <w:r w:rsidRPr="00BE59E7">
            <w:rPr>
              <w:lang w:val="en-US"/>
            </w:rPr>
            <w:t>50 (12), 2967–2986.</w:t>
          </w:r>
        </w:p>
        <w:p w14:paraId="77A46951" w14:textId="77777777" w:rsidR="00BE59E7" w:rsidRDefault="00BE59E7" w:rsidP="00BE59E7">
          <w:pPr>
            <w:pStyle w:val="CitaviBibliographyEntry"/>
            <w:rPr>
              <w:lang w:val="en-US"/>
            </w:rPr>
          </w:pPr>
          <w:bookmarkStart w:id="115" w:name="_CTVL0019836156639df4933b501911f3c806a05"/>
          <w:r>
            <w:rPr>
              <w:lang w:val="en-US"/>
            </w:rPr>
            <w:t xml:space="preserve">Méndez-Acosta, H. O.; Palacios-Ruiz, B.; Alcaraz-González, V.; Steyer, J.-P.; González-Álvarez, V.; </w:t>
          </w:r>
          <w:proofErr w:type="spellStart"/>
          <w:r>
            <w:rPr>
              <w:lang w:val="en-US"/>
            </w:rPr>
            <w:t>Latrille</w:t>
          </w:r>
          <w:proofErr w:type="spellEnd"/>
          <w:r>
            <w:rPr>
              <w:lang w:val="en-US"/>
            </w:rPr>
            <w:t>, E. (2008): Robust Control of Volatile Fatty Acids in Anaerobic Digestion Processes.</w:t>
          </w:r>
          <w:bookmarkEnd w:id="115"/>
          <w:r>
            <w:rPr>
              <w:lang w:val="en-US"/>
            </w:rPr>
            <w:t xml:space="preserve"> </w:t>
          </w:r>
          <w:r w:rsidRPr="00BE59E7">
            <w:rPr>
              <w:i/>
              <w:lang w:val="en-US"/>
            </w:rPr>
            <w:t xml:space="preserve">Industrial &amp; Engineering Chemistry Research </w:t>
          </w:r>
          <w:r w:rsidRPr="00BE59E7">
            <w:rPr>
              <w:lang w:val="en-US"/>
            </w:rPr>
            <w:t>47 (20), 7715–7720.</w:t>
          </w:r>
        </w:p>
        <w:p w14:paraId="3DD93F62" w14:textId="77777777" w:rsidR="00BE59E7" w:rsidRDefault="00BE59E7" w:rsidP="00BE59E7">
          <w:pPr>
            <w:pStyle w:val="CitaviBibliographyEntry"/>
            <w:rPr>
              <w:lang w:val="en-US"/>
            </w:rPr>
          </w:pPr>
          <w:bookmarkStart w:id="116" w:name="_CTVL0016eced3bdb1264e2587d3636fa6b5d195"/>
          <w:r>
            <w:rPr>
              <w:lang w:val="en-US"/>
            </w:rPr>
            <w:t xml:space="preserve">Mesbah, A.; </w:t>
          </w:r>
          <w:proofErr w:type="spellStart"/>
          <w:r>
            <w:rPr>
              <w:lang w:val="en-US"/>
            </w:rPr>
            <w:t>Streif</w:t>
          </w:r>
          <w:proofErr w:type="spellEnd"/>
          <w:r>
            <w:rPr>
              <w:lang w:val="en-US"/>
            </w:rPr>
            <w:t xml:space="preserve">, S.; </w:t>
          </w:r>
          <w:proofErr w:type="spellStart"/>
          <w:r>
            <w:rPr>
              <w:lang w:val="en-US"/>
            </w:rPr>
            <w:t>Findeisen</w:t>
          </w:r>
          <w:proofErr w:type="spellEnd"/>
          <w:r>
            <w:rPr>
              <w:lang w:val="en-US"/>
            </w:rPr>
            <w:t xml:space="preserve">, R.; </w:t>
          </w:r>
          <w:proofErr w:type="spellStart"/>
          <w:r>
            <w:rPr>
              <w:lang w:val="en-US"/>
            </w:rPr>
            <w:t>Braatz</w:t>
          </w:r>
          <w:proofErr w:type="spellEnd"/>
          <w:r>
            <w:rPr>
              <w:lang w:val="en-US"/>
            </w:rPr>
            <w:t>, R. D. (2014): Stochastic nonlinear model predictive control with probabilistic constraints:</w:t>
          </w:r>
          <w:bookmarkEnd w:id="116"/>
          <w:r>
            <w:rPr>
              <w:lang w:val="en-US"/>
            </w:rPr>
            <w:t xml:space="preserve"> </w:t>
          </w:r>
          <w:r w:rsidRPr="00BE59E7">
            <w:rPr>
              <w:i/>
              <w:lang w:val="en-US"/>
            </w:rPr>
            <w:t xml:space="preserve">ACC 2014. </w:t>
          </w:r>
          <w:r w:rsidRPr="00BE59E7">
            <w:rPr>
              <w:lang w:val="en-US"/>
            </w:rPr>
            <w:t>Portland, OR, USA, 2413–2419.</w:t>
          </w:r>
        </w:p>
        <w:p w14:paraId="2D09727C" w14:textId="77777777" w:rsidR="00BE59E7" w:rsidRDefault="00BE59E7" w:rsidP="00BE59E7">
          <w:pPr>
            <w:pStyle w:val="CitaviBibliographyEntry"/>
            <w:rPr>
              <w:lang w:val="en-US"/>
            </w:rPr>
          </w:pPr>
          <w:bookmarkStart w:id="117" w:name="_CTVL001b3c753199fa1416c82e8912240005fe1"/>
          <w:r>
            <w:rPr>
              <w:lang w:val="en-US"/>
            </w:rPr>
            <w:t xml:space="preserve">Piceno-Díaz, E. R.; </w:t>
          </w:r>
          <w:proofErr w:type="spellStart"/>
          <w:r>
            <w:rPr>
              <w:lang w:val="en-US"/>
            </w:rPr>
            <w:t>Ricardez</w:t>
          </w:r>
          <w:proofErr w:type="spellEnd"/>
          <w:r>
            <w:rPr>
              <w:lang w:val="en-US"/>
            </w:rPr>
            <w:t>-Sandoval, L. A.; Gutierrez-Limon, M. A.; Méndez-Acosta, H. O.; Puebla, H. (2020): Robust Nonlinear Model Predictive Control for Two-Stage Anaerobic Digesters.</w:t>
          </w:r>
          <w:bookmarkEnd w:id="117"/>
          <w:r>
            <w:rPr>
              <w:lang w:val="en-US"/>
            </w:rPr>
            <w:t xml:space="preserve"> </w:t>
          </w:r>
          <w:r w:rsidRPr="00BE59E7">
            <w:rPr>
              <w:i/>
              <w:lang w:val="en-US"/>
            </w:rPr>
            <w:t xml:space="preserve">Industrial &amp; Engineering Chemistry Research </w:t>
          </w:r>
          <w:r w:rsidRPr="00BE59E7">
            <w:rPr>
              <w:lang w:val="en-US"/>
            </w:rPr>
            <w:t>59 (52), 22559–22572.</w:t>
          </w:r>
        </w:p>
        <w:p w14:paraId="361999D1" w14:textId="77777777" w:rsidR="00BE59E7" w:rsidRDefault="00BE59E7" w:rsidP="00BE59E7">
          <w:pPr>
            <w:pStyle w:val="CitaviBibliographyEntry"/>
            <w:rPr>
              <w:lang w:val="en-US"/>
            </w:rPr>
          </w:pPr>
          <w:bookmarkStart w:id="118" w:name="_CTVL0013b7c108e22d14344b8b01c1afa7d8d02"/>
          <w:proofErr w:type="spellStart"/>
          <w:r>
            <w:rPr>
              <w:lang w:val="en-US"/>
            </w:rPr>
            <w:t>Purkus</w:t>
          </w:r>
          <w:proofErr w:type="spellEnd"/>
          <w:r>
            <w:rPr>
              <w:lang w:val="en-US"/>
            </w:rPr>
            <w:t xml:space="preserve">, A.; </w:t>
          </w:r>
          <w:proofErr w:type="spellStart"/>
          <w:r>
            <w:rPr>
              <w:lang w:val="en-US"/>
            </w:rPr>
            <w:t>Gawel</w:t>
          </w:r>
          <w:proofErr w:type="spellEnd"/>
          <w:r>
            <w:rPr>
              <w:lang w:val="en-US"/>
            </w:rPr>
            <w:t xml:space="preserve">, E.; </w:t>
          </w:r>
          <w:proofErr w:type="spellStart"/>
          <w:r>
            <w:rPr>
              <w:lang w:val="en-US"/>
            </w:rPr>
            <w:t>Szarka</w:t>
          </w:r>
          <w:proofErr w:type="spellEnd"/>
          <w:r>
            <w:rPr>
              <w:lang w:val="en-US"/>
            </w:rPr>
            <w:t xml:space="preserve">, N.; Lauer, M.; Lenz, V.; Ortwein, A.; </w:t>
          </w:r>
          <w:proofErr w:type="spellStart"/>
          <w:r>
            <w:rPr>
              <w:lang w:val="en-US"/>
            </w:rPr>
            <w:t>Tafarte</w:t>
          </w:r>
          <w:proofErr w:type="spellEnd"/>
          <w:r>
            <w:rPr>
              <w:lang w:val="en-US"/>
            </w:rPr>
            <w:t xml:space="preserve">, P.; Eichhorn, M.; </w:t>
          </w:r>
          <w:proofErr w:type="spellStart"/>
          <w:r>
            <w:rPr>
              <w:lang w:val="en-US"/>
            </w:rPr>
            <w:t>Thrän</w:t>
          </w:r>
          <w:proofErr w:type="spellEnd"/>
          <w:r>
            <w:rPr>
              <w:lang w:val="en-US"/>
            </w:rPr>
            <w:t>, D. (2018): Contributions of flexible power generation from biomass to a secure and cost-effective electricity supply—a review of potentials, incentives and obstacles in Germany.</w:t>
          </w:r>
          <w:bookmarkEnd w:id="118"/>
          <w:r>
            <w:rPr>
              <w:lang w:val="en-US"/>
            </w:rPr>
            <w:t xml:space="preserve"> </w:t>
          </w:r>
          <w:r w:rsidRPr="00BE59E7">
            <w:rPr>
              <w:i/>
              <w:lang w:val="en-US"/>
            </w:rPr>
            <w:t xml:space="preserve">Energy, Sustainability and Society </w:t>
          </w:r>
          <w:r w:rsidRPr="00BE59E7">
            <w:rPr>
              <w:lang w:val="en-US"/>
            </w:rPr>
            <w:t>8 (1), 18.</w:t>
          </w:r>
        </w:p>
        <w:p w14:paraId="46AF81FF" w14:textId="77777777" w:rsidR="00BE59E7" w:rsidRDefault="00BE59E7" w:rsidP="00BE59E7">
          <w:pPr>
            <w:pStyle w:val="CitaviBibliographyEntry"/>
            <w:rPr>
              <w:lang w:val="en-US"/>
            </w:rPr>
          </w:pPr>
          <w:bookmarkStart w:id="119" w:name="_CTVL001613817b73b44408b87fd77151cc11fc5"/>
          <w:r>
            <w:rPr>
              <w:lang w:val="en-US"/>
            </w:rPr>
            <w:t xml:space="preserve">Qin, S.; </w:t>
          </w:r>
          <w:proofErr w:type="spellStart"/>
          <w:r>
            <w:rPr>
              <w:lang w:val="en-US"/>
            </w:rPr>
            <w:t>Badgwell</w:t>
          </w:r>
          <w:proofErr w:type="spellEnd"/>
          <w:r>
            <w:rPr>
              <w:lang w:val="en-US"/>
            </w:rPr>
            <w:t>, T. A. (2003): A survey of industrial model predictive control technology.</w:t>
          </w:r>
          <w:bookmarkEnd w:id="119"/>
          <w:r>
            <w:rPr>
              <w:lang w:val="en-US"/>
            </w:rPr>
            <w:t xml:space="preserve"> </w:t>
          </w:r>
          <w:r w:rsidRPr="00BE59E7">
            <w:rPr>
              <w:i/>
              <w:lang w:val="en-US"/>
            </w:rPr>
            <w:t xml:space="preserve">Control Engineering Practice </w:t>
          </w:r>
          <w:r w:rsidRPr="00BE59E7">
            <w:rPr>
              <w:lang w:val="en-US"/>
            </w:rPr>
            <w:t>11 (7), 733–764.</w:t>
          </w:r>
        </w:p>
        <w:p w14:paraId="332D3898" w14:textId="77777777" w:rsidR="00BE59E7" w:rsidRDefault="00BE59E7" w:rsidP="00BE59E7">
          <w:pPr>
            <w:pStyle w:val="CitaviBibliographyEntry"/>
            <w:rPr>
              <w:lang w:val="en-US"/>
            </w:rPr>
          </w:pPr>
          <w:bookmarkStart w:id="120" w:name="_CTVL00135a7796cceac458e9e0ceb102a610b4c"/>
          <w:proofErr w:type="spellStart"/>
          <w:r>
            <w:rPr>
              <w:lang w:val="en-US"/>
            </w:rPr>
            <w:t>Raeyatdoost</w:t>
          </w:r>
          <w:proofErr w:type="spellEnd"/>
          <w:r>
            <w:rPr>
              <w:lang w:val="en-US"/>
            </w:rPr>
            <w:t xml:space="preserve">, N.; </w:t>
          </w:r>
          <w:proofErr w:type="spellStart"/>
          <w:r>
            <w:rPr>
              <w:lang w:val="en-US"/>
            </w:rPr>
            <w:t>Bongards</w:t>
          </w:r>
          <w:proofErr w:type="spellEnd"/>
          <w:r>
            <w:rPr>
              <w:lang w:val="en-US"/>
            </w:rPr>
            <w:t xml:space="preserve">, M.; </w:t>
          </w:r>
          <w:proofErr w:type="spellStart"/>
          <w:r>
            <w:rPr>
              <w:lang w:val="en-US"/>
            </w:rPr>
            <w:t>Bäck</w:t>
          </w:r>
          <w:proofErr w:type="spellEnd"/>
          <w:r>
            <w:rPr>
              <w:lang w:val="en-US"/>
            </w:rPr>
            <w:t>, T.; Wolf, C. (2023): Robust state estimation of the anaerobic digestion process for municipal organic waste using an unscented Kalman filter.</w:t>
          </w:r>
          <w:bookmarkEnd w:id="120"/>
          <w:r>
            <w:rPr>
              <w:lang w:val="en-US"/>
            </w:rPr>
            <w:t xml:space="preserve"> </w:t>
          </w:r>
          <w:r w:rsidRPr="00BE59E7">
            <w:rPr>
              <w:i/>
              <w:lang w:val="en-US"/>
            </w:rPr>
            <w:t xml:space="preserve">Journal of Process Control </w:t>
          </w:r>
          <w:r w:rsidRPr="00BE59E7">
            <w:rPr>
              <w:lang w:val="en-US"/>
            </w:rPr>
            <w:t>121 (1), 50–59.</w:t>
          </w:r>
        </w:p>
        <w:p w14:paraId="32AD4A7E" w14:textId="77777777" w:rsidR="00BE59E7" w:rsidRDefault="00BE59E7" w:rsidP="00BE59E7">
          <w:pPr>
            <w:pStyle w:val="CitaviBibliographyEntry"/>
            <w:rPr>
              <w:lang w:val="en-US"/>
            </w:rPr>
          </w:pPr>
          <w:bookmarkStart w:id="121" w:name="_CTVL0011f46e661315044e7b7e4ebff727a66ca"/>
          <w:r>
            <w:rPr>
              <w:lang w:val="en-US"/>
            </w:rPr>
            <w:t xml:space="preserve">Schmid, C.; </w:t>
          </w:r>
          <w:proofErr w:type="spellStart"/>
          <w:r>
            <w:rPr>
              <w:lang w:val="en-US"/>
            </w:rPr>
            <w:t>Horschig</w:t>
          </w:r>
          <w:proofErr w:type="spellEnd"/>
          <w:r>
            <w:rPr>
              <w:lang w:val="en-US"/>
            </w:rPr>
            <w:t xml:space="preserve">, T.; Pfeiffer, A.; </w:t>
          </w:r>
          <w:proofErr w:type="spellStart"/>
          <w:r>
            <w:rPr>
              <w:lang w:val="en-US"/>
            </w:rPr>
            <w:t>Szarka</w:t>
          </w:r>
          <w:proofErr w:type="spellEnd"/>
          <w:r>
            <w:rPr>
              <w:lang w:val="en-US"/>
            </w:rPr>
            <w:t xml:space="preserve">, N.; </w:t>
          </w:r>
          <w:proofErr w:type="spellStart"/>
          <w:r>
            <w:rPr>
              <w:lang w:val="en-US"/>
            </w:rPr>
            <w:t>Thrän</w:t>
          </w:r>
          <w:proofErr w:type="spellEnd"/>
          <w:r>
            <w:rPr>
              <w:lang w:val="en-US"/>
            </w:rPr>
            <w:t>, D. (2019): Biogas Upgrading: A Review of National Biomethane Strategies and Support Policies in Selected Countries.</w:t>
          </w:r>
          <w:bookmarkEnd w:id="121"/>
          <w:r>
            <w:rPr>
              <w:lang w:val="en-US"/>
            </w:rPr>
            <w:t xml:space="preserve"> </w:t>
          </w:r>
          <w:r w:rsidRPr="00BE59E7">
            <w:rPr>
              <w:i/>
              <w:lang w:val="en-US"/>
            </w:rPr>
            <w:t xml:space="preserve">Energies </w:t>
          </w:r>
          <w:r w:rsidRPr="00BE59E7">
            <w:rPr>
              <w:lang w:val="en-US"/>
            </w:rPr>
            <w:t>12 (19), 3803.</w:t>
          </w:r>
        </w:p>
        <w:p w14:paraId="1B418C55" w14:textId="77777777" w:rsidR="00BE59E7" w:rsidRDefault="00BE59E7" w:rsidP="00BE59E7">
          <w:pPr>
            <w:pStyle w:val="CitaviBibliographyEntry"/>
            <w:rPr>
              <w:lang w:val="en-US"/>
            </w:rPr>
          </w:pPr>
          <w:bookmarkStart w:id="122" w:name="_CTVL001a90bcad64d4a4f9097d99eb568681a63"/>
          <w:r>
            <w:rPr>
              <w:lang w:val="en-US"/>
            </w:rPr>
            <w:t xml:space="preserve">Segura, T.; </w:t>
          </w:r>
          <w:proofErr w:type="spellStart"/>
          <w:r>
            <w:rPr>
              <w:lang w:val="en-US"/>
            </w:rPr>
            <w:t>Zanoni</w:t>
          </w:r>
          <w:proofErr w:type="spellEnd"/>
          <w:r>
            <w:rPr>
              <w:lang w:val="en-US"/>
            </w:rPr>
            <w:t xml:space="preserve">, P.; </w:t>
          </w:r>
          <w:proofErr w:type="spellStart"/>
          <w:r>
            <w:rPr>
              <w:lang w:val="en-US"/>
            </w:rPr>
            <w:t>Brémond</w:t>
          </w:r>
          <w:proofErr w:type="spellEnd"/>
          <w:r>
            <w:rPr>
              <w:lang w:val="en-US"/>
            </w:rPr>
            <w:t xml:space="preserve">, U.; </w:t>
          </w:r>
          <w:proofErr w:type="spellStart"/>
          <w:r>
            <w:rPr>
              <w:lang w:val="en-US"/>
            </w:rPr>
            <w:t>Lucet-Bérille</w:t>
          </w:r>
          <w:proofErr w:type="spellEnd"/>
          <w:r>
            <w:rPr>
              <w:lang w:val="en-US"/>
            </w:rPr>
            <w:t xml:space="preserve">, C.; </w:t>
          </w:r>
          <w:proofErr w:type="spellStart"/>
          <w:r>
            <w:rPr>
              <w:lang w:val="en-US"/>
            </w:rPr>
            <w:t>Pradel</w:t>
          </w:r>
          <w:proofErr w:type="spellEnd"/>
          <w:r>
            <w:rPr>
              <w:lang w:val="en-US"/>
            </w:rPr>
            <w:t xml:space="preserve">, A.; </w:t>
          </w:r>
          <w:proofErr w:type="spellStart"/>
          <w:r>
            <w:rPr>
              <w:lang w:val="en-US"/>
            </w:rPr>
            <w:t>Escudié</w:t>
          </w:r>
          <w:proofErr w:type="spellEnd"/>
          <w:r>
            <w:rPr>
              <w:lang w:val="en-US"/>
            </w:rPr>
            <w:t>, R.; Steyer, J.-P. (2025): Modelling anaerobic digestion of agricultural waste: From lab to full scale.</w:t>
          </w:r>
          <w:bookmarkEnd w:id="122"/>
          <w:r>
            <w:rPr>
              <w:lang w:val="en-US"/>
            </w:rPr>
            <w:t xml:space="preserve"> </w:t>
          </w:r>
          <w:r w:rsidRPr="00BE59E7">
            <w:rPr>
              <w:i/>
              <w:lang w:val="en-US"/>
            </w:rPr>
            <w:t xml:space="preserve">Waste Management </w:t>
          </w:r>
          <w:r w:rsidRPr="00BE59E7">
            <w:rPr>
              <w:lang w:val="en-US"/>
            </w:rPr>
            <w:t>200, 114739.</w:t>
          </w:r>
        </w:p>
        <w:p w14:paraId="71A719E9" w14:textId="77777777" w:rsidR="00BE59E7" w:rsidRDefault="00BE59E7" w:rsidP="00BE59E7">
          <w:pPr>
            <w:pStyle w:val="CitaviBibliographyEntry"/>
            <w:rPr>
              <w:lang w:val="en-US"/>
            </w:rPr>
          </w:pPr>
          <w:bookmarkStart w:id="123" w:name="_CTVL0016898c431e65640d492a95a80bb1e400c"/>
          <w:proofErr w:type="spellStart"/>
          <w:r>
            <w:rPr>
              <w:lang w:val="en-US"/>
            </w:rPr>
            <w:lastRenderedPageBreak/>
            <w:t>Steindl</w:t>
          </w:r>
          <w:proofErr w:type="spellEnd"/>
          <w:r>
            <w:rPr>
              <w:lang w:val="en-US"/>
            </w:rPr>
            <w:t>, M.; Venus, T. J.; Koch, K. (2025): A new framework for the technical biogas potential: Concept design, method development, and analytical application in a case study from Germany.</w:t>
          </w:r>
          <w:bookmarkEnd w:id="123"/>
          <w:r>
            <w:rPr>
              <w:lang w:val="en-US"/>
            </w:rPr>
            <w:t xml:space="preserve"> </w:t>
          </w:r>
          <w:r w:rsidRPr="00BE59E7">
            <w:rPr>
              <w:i/>
              <w:lang w:val="en-US"/>
            </w:rPr>
            <w:t xml:space="preserve">Renewable and Sustainable Energy Reviews </w:t>
          </w:r>
          <w:r w:rsidRPr="00BE59E7">
            <w:rPr>
              <w:lang w:val="en-US"/>
            </w:rPr>
            <w:t>216, 115645.</w:t>
          </w:r>
        </w:p>
        <w:p w14:paraId="39DBB960" w14:textId="77777777" w:rsidR="00BE59E7" w:rsidRDefault="00BE59E7" w:rsidP="00BE59E7">
          <w:pPr>
            <w:pStyle w:val="CitaviBibliographyEntry"/>
            <w:rPr>
              <w:lang w:val="en-US"/>
            </w:rPr>
          </w:pPr>
          <w:bookmarkStart w:id="124" w:name="_CTVL001ce24aa14885f4936b489a97cce8cd787"/>
          <w:r>
            <w:rPr>
              <w:lang w:val="en-US"/>
            </w:rPr>
            <w:t xml:space="preserve">Stur, M.; Pohl, M.; Krebs, C.; Mauky, E. (2022): </w:t>
          </w:r>
          <w:proofErr w:type="spellStart"/>
          <w:r>
            <w:rPr>
              <w:lang w:val="en-US"/>
            </w:rPr>
            <w:t>Characterisation</w:t>
          </w:r>
          <w:proofErr w:type="spellEnd"/>
          <w:r>
            <w:rPr>
              <w:lang w:val="en-US"/>
            </w:rPr>
            <w:t xml:space="preserve"> of biogas storages: influences and comparison of methods.</w:t>
          </w:r>
          <w:bookmarkEnd w:id="124"/>
          <w:r>
            <w:rPr>
              <w:lang w:val="en-US"/>
            </w:rPr>
            <w:t xml:space="preserve"> </w:t>
          </w:r>
          <w:r w:rsidRPr="00BE59E7">
            <w:rPr>
              <w:i/>
              <w:lang w:val="en-US"/>
            </w:rPr>
            <w:t xml:space="preserve">Agricultural Engineering </w:t>
          </w:r>
          <w:r w:rsidRPr="00BE59E7">
            <w:rPr>
              <w:lang w:val="en-US"/>
            </w:rPr>
            <w:t>77 (1), 21–45.</w:t>
          </w:r>
        </w:p>
        <w:p w14:paraId="72F3EABD" w14:textId="77777777" w:rsidR="00BE59E7" w:rsidRDefault="00BE59E7" w:rsidP="00BE59E7">
          <w:pPr>
            <w:pStyle w:val="CitaviBibliographyEntry"/>
            <w:rPr>
              <w:lang w:val="en-US"/>
            </w:rPr>
          </w:pPr>
          <w:bookmarkStart w:id="125" w:name="_CTVL00145abb379c65c4fa2be432c706bc9c886"/>
          <w:proofErr w:type="spellStart"/>
          <w:r>
            <w:rPr>
              <w:lang w:val="en-US"/>
            </w:rPr>
            <w:t>Theuerl</w:t>
          </w:r>
          <w:proofErr w:type="spellEnd"/>
          <w:r>
            <w:rPr>
              <w:lang w:val="en-US"/>
            </w:rPr>
            <w:t xml:space="preserve">, S.; Herrmann, C.; </w:t>
          </w:r>
          <w:proofErr w:type="spellStart"/>
          <w:r>
            <w:rPr>
              <w:lang w:val="en-US"/>
            </w:rPr>
            <w:t>Heiermann</w:t>
          </w:r>
          <w:proofErr w:type="spellEnd"/>
          <w:r>
            <w:rPr>
              <w:lang w:val="en-US"/>
            </w:rPr>
            <w:t xml:space="preserve">, M.; </w:t>
          </w:r>
          <w:proofErr w:type="spellStart"/>
          <w:r>
            <w:rPr>
              <w:lang w:val="en-US"/>
            </w:rPr>
            <w:t>Grundmann</w:t>
          </w:r>
          <w:proofErr w:type="spellEnd"/>
          <w:r>
            <w:rPr>
              <w:lang w:val="en-US"/>
            </w:rPr>
            <w:t xml:space="preserve">, P.; Landwehr, N.; </w:t>
          </w:r>
          <w:proofErr w:type="spellStart"/>
          <w:r>
            <w:rPr>
              <w:lang w:val="en-US"/>
            </w:rPr>
            <w:t>Kreidenweis</w:t>
          </w:r>
          <w:proofErr w:type="spellEnd"/>
          <w:r>
            <w:rPr>
              <w:lang w:val="en-US"/>
            </w:rPr>
            <w:t xml:space="preserve">, U.; </w:t>
          </w:r>
          <w:proofErr w:type="spellStart"/>
          <w:r>
            <w:rPr>
              <w:lang w:val="en-US"/>
            </w:rPr>
            <w:t>Prochnow</w:t>
          </w:r>
          <w:proofErr w:type="spellEnd"/>
          <w:r>
            <w:rPr>
              <w:lang w:val="en-US"/>
            </w:rPr>
            <w:t>, A. (2019): The Future Agricultural Biogas Plant in Germany.</w:t>
          </w:r>
          <w:bookmarkEnd w:id="125"/>
          <w:r>
            <w:rPr>
              <w:lang w:val="en-US"/>
            </w:rPr>
            <w:t xml:space="preserve"> </w:t>
          </w:r>
          <w:r w:rsidRPr="00BE59E7">
            <w:rPr>
              <w:i/>
              <w:lang w:val="en-US"/>
            </w:rPr>
            <w:t xml:space="preserve">Energies </w:t>
          </w:r>
          <w:r w:rsidRPr="00BE59E7">
            <w:rPr>
              <w:lang w:val="en-US"/>
            </w:rPr>
            <w:t>12 (3), 396.</w:t>
          </w:r>
        </w:p>
        <w:p w14:paraId="23C2E397" w14:textId="77777777" w:rsidR="00BE59E7" w:rsidRDefault="00BE59E7" w:rsidP="00BE59E7">
          <w:pPr>
            <w:pStyle w:val="CitaviBibliographyEntry"/>
            <w:rPr>
              <w:lang w:val="en-US"/>
            </w:rPr>
          </w:pPr>
          <w:bookmarkStart w:id="126" w:name="_CTVL0010fd60b7558314efbb8aa4629189e2aff"/>
          <w:proofErr w:type="spellStart"/>
          <w:r>
            <w:rPr>
              <w:lang w:val="en-US"/>
            </w:rPr>
            <w:t>Tisocco</w:t>
          </w:r>
          <w:proofErr w:type="spellEnd"/>
          <w:r>
            <w:rPr>
              <w:lang w:val="en-US"/>
            </w:rPr>
            <w:t xml:space="preserve">, S.; Weinrich, S.; Lyons, G.; Wills, M.; Zhan, X.; </w:t>
          </w:r>
          <w:proofErr w:type="spellStart"/>
          <w:r>
            <w:rPr>
              <w:lang w:val="en-US"/>
            </w:rPr>
            <w:t>Crosson</w:t>
          </w:r>
          <w:proofErr w:type="spellEnd"/>
          <w:r>
            <w:rPr>
              <w:lang w:val="en-US"/>
            </w:rPr>
            <w:t>, P. (2024): Application of a simplified ADM1 for full-scale anaerobic co-digestion of cattle slurry and grass silage: assessment of input variability.</w:t>
          </w:r>
          <w:bookmarkEnd w:id="126"/>
          <w:r>
            <w:rPr>
              <w:lang w:val="en-US"/>
            </w:rPr>
            <w:t xml:space="preserve"> </w:t>
          </w:r>
          <w:r w:rsidRPr="00BE59E7">
            <w:rPr>
              <w:i/>
              <w:lang w:val="en-US"/>
            </w:rPr>
            <w:t xml:space="preserve">Frontiers of Environmental Science &amp; Engineering </w:t>
          </w:r>
          <w:r w:rsidRPr="00BE59E7">
            <w:rPr>
              <w:lang w:val="en-US"/>
            </w:rPr>
            <w:t>18 (4).</w:t>
          </w:r>
        </w:p>
        <w:p w14:paraId="68060174" w14:textId="77777777" w:rsidR="00BE59E7" w:rsidRDefault="00BE59E7" w:rsidP="00BE59E7">
          <w:pPr>
            <w:pStyle w:val="CitaviBibliographyEntry"/>
            <w:rPr>
              <w:lang w:val="en-US"/>
            </w:rPr>
          </w:pPr>
          <w:bookmarkStart w:id="127" w:name="_CTVL001a6c19f5ed0b04d3a96021ade56571554"/>
          <w:proofErr w:type="spellStart"/>
          <w:r>
            <w:rPr>
              <w:lang w:val="en-US"/>
            </w:rPr>
            <w:t>Wächter</w:t>
          </w:r>
          <w:proofErr w:type="spellEnd"/>
          <w:r>
            <w:rPr>
              <w:lang w:val="en-US"/>
            </w:rPr>
            <w:t xml:space="preserve">, A.; </w:t>
          </w:r>
          <w:proofErr w:type="spellStart"/>
          <w:r>
            <w:rPr>
              <w:lang w:val="en-US"/>
            </w:rPr>
            <w:t>Biegler</w:t>
          </w:r>
          <w:proofErr w:type="spellEnd"/>
          <w:r>
            <w:rPr>
              <w:lang w:val="en-US"/>
            </w:rPr>
            <w:t>, L. T. (2006): On the implementation of an interior-point filter line-search algorithm for large-scale nonlinear programming.</w:t>
          </w:r>
          <w:bookmarkEnd w:id="127"/>
          <w:r>
            <w:rPr>
              <w:lang w:val="en-US"/>
            </w:rPr>
            <w:t xml:space="preserve"> </w:t>
          </w:r>
          <w:r w:rsidRPr="00BE59E7">
            <w:rPr>
              <w:i/>
              <w:lang w:val="en-US"/>
            </w:rPr>
            <w:t xml:space="preserve">Mathematical Programming </w:t>
          </w:r>
          <w:r w:rsidRPr="00BE59E7">
            <w:rPr>
              <w:lang w:val="en-US"/>
            </w:rPr>
            <w:t>106 (1), 25–57.</w:t>
          </w:r>
        </w:p>
        <w:p w14:paraId="02E86E81" w14:textId="77777777" w:rsidR="00BE59E7" w:rsidRDefault="00BE59E7" w:rsidP="00BE59E7">
          <w:pPr>
            <w:pStyle w:val="CitaviBibliographyEntry"/>
            <w:rPr>
              <w:lang w:val="en-US"/>
            </w:rPr>
          </w:pPr>
          <w:bookmarkStart w:id="128" w:name="_CTVL0016df8aa821b7747acb1edb4d9183c161a"/>
          <w:r>
            <w:rPr>
              <w:lang w:val="en-US"/>
            </w:rPr>
            <w:t xml:space="preserve">Weinrich, S.; Mauky, E.; Schmidt, T.; Krebs, C.; </w:t>
          </w:r>
          <w:proofErr w:type="spellStart"/>
          <w:r>
            <w:rPr>
              <w:lang w:val="en-US"/>
            </w:rPr>
            <w:t>Liebetrau</w:t>
          </w:r>
          <w:proofErr w:type="spellEnd"/>
          <w:r>
            <w:rPr>
              <w:lang w:val="en-US"/>
            </w:rPr>
            <w:t>, J.; Nelles, M. (2021): Systematic simplification of the Anaerobic Digestion Model No. 1 (ADM1) - Laboratory experiments and model application.</w:t>
          </w:r>
          <w:bookmarkEnd w:id="128"/>
          <w:r>
            <w:rPr>
              <w:lang w:val="en-US"/>
            </w:rPr>
            <w:t xml:space="preserve"> </w:t>
          </w:r>
          <w:r w:rsidRPr="00BE59E7">
            <w:rPr>
              <w:i/>
              <w:lang w:val="en-US"/>
            </w:rPr>
            <w:t xml:space="preserve">Bioresource Technology </w:t>
          </w:r>
          <w:r w:rsidRPr="00BE59E7">
            <w:rPr>
              <w:lang w:val="en-US"/>
            </w:rPr>
            <w:t>333, 125104.</w:t>
          </w:r>
        </w:p>
        <w:p w14:paraId="02711210" w14:textId="77777777" w:rsidR="00BE59E7" w:rsidRDefault="00BE59E7" w:rsidP="00BE59E7">
          <w:pPr>
            <w:pStyle w:val="CitaviBibliographyEntry"/>
            <w:rPr>
              <w:lang w:val="en-US"/>
            </w:rPr>
          </w:pPr>
          <w:bookmarkStart w:id="129" w:name="_CTVL0011ab1625a1f8746d89116961d23d09cb8"/>
          <w:r>
            <w:rPr>
              <w:lang w:val="en-US"/>
            </w:rPr>
            <w:t>Weinrich, S.; Nelles, M. (2021): Systematic simplification of the Anaerobic Digestion Model No. 1 (ADM1) - Model development and stoichiometric analysis.</w:t>
          </w:r>
          <w:bookmarkEnd w:id="129"/>
          <w:r>
            <w:rPr>
              <w:lang w:val="en-US"/>
            </w:rPr>
            <w:t xml:space="preserve"> </w:t>
          </w:r>
          <w:r w:rsidRPr="00BE59E7">
            <w:rPr>
              <w:i/>
              <w:lang w:val="en-US"/>
            </w:rPr>
            <w:t xml:space="preserve">Bioresource Technology </w:t>
          </w:r>
          <w:r w:rsidRPr="00BE59E7">
            <w:rPr>
              <w:lang w:val="en-US"/>
            </w:rPr>
            <w:t>333, 125124.</w:t>
          </w:r>
        </w:p>
        <w:p w14:paraId="6462C322" w14:textId="77777777" w:rsidR="00BE59E7" w:rsidRDefault="00BE59E7" w:rsidP="00BE59E7">
          <w:pPr>
            <w:pStyle w:val="CitaviBibliographyEntry"/>
            <w:rPr>
              <w:lang w:val="en-US"/>
            </w:rPr>
          </w:pPr>
          <w:bookmarkStart w:id="130"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27D7A86B" w14:textId="77777777" w:rsidR="00BE59E7" w:rsidRDefault="00BE59E7" w:rsidP="00BE59E7">
          <w:pPr>
            <w:pStyle w:val="CitaviBibliographyEntry"/>
            <w:rPr>
              <w:lang w:val="en-US"/>
            </w:rPr>
          </w:pPr>
          <w:bookmarkStart w:id="131" w:name="_CTVL0014ef1520487f946ef83e55681391d9ca8"/>
          <w:bookmarkEnd w:id="130"/>
          <w:proofErr w:type="spellStart"/>
          <w:r>
            <w:rPr>
              <w:lang w:val="en-US"/>
            </w:rPr>
            <w:t>Weißbach</w:t>
          </w:r>
          <w:proofErr w:type="spellEnd"/>
          <w:r>
            <w:rPr>
              <w:lang w:val="en-US"/>
            </w:rPr>
            <w:t>, F. (2008): On Assessing the Gas Production Potential of Renewable Primary Product.</w:t>
          </w:r>
          <w:bookmarkEnd w:id="131"/>
          <w:r>
            <w:rPr>
              <w:lang w:val="en-US"/>
            </w:rPr>
            <w:t xml:space="preserve"> </w:t>
          </w:r>
          <w:r w:rsidRPr="00BE59E7">
            <w:rPr>
              <w:i/>
              <w:lang w:val="en-US"/>
            </w:rPr>
            <w:t xml:space="preserve">Agricultural Engineering </w:t>
          </w:r>
          <w:r w:rsidRPr="00BE59E7">
            <w:rPr>
              <w:lang w:val="en-US"/>
            </w:rPr>
            <w:t>63 (6), 356–358.</w:t>
          </w:r>
        </w:p>
        <w:p w14:paraId="633D46B3" w14:textId="77777777" w:rsidR="00BE59E7" w:rsidRDefault="00BE59E7" w:rsidP="00BE59E7">
          <w:pPr>
            <w:pStyle w:val="CitaviBibliographyEntry"/>
            <w:rPr>
              <w:lang w:val="en-US"/>
            </w:rPr>
          </w:pPr>
          <w:bookmarkStart w:id="132" w:name="_CTVL001d161db80b0484e89b63cc8a7402f653a"/>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(2008a): Correcting the Dry Matter Content of Grass Silages as a Substrate for Biogas Production.</w:t>
          </w:r>
          <w:bookmarkEnd w:id="132"/>
          <w:r>
            <w:rPr>
              <w:lang w:val="en-US"/>
            </w:rPr>
            <w:t xml:space="preserve"> </w:t>
          </w:r>
          <w:r w:rsidRPr="00BE59E7">
            <w:rPr>
              <w:i/>
              <w:lang w:val="en-US"/>
            </w:rPr>
            <w:t xml:space="preserve">Agricultural Engineering </w:t>
          </w:r>
          <w:r w:rsidRPr="00BE59E7">
            <w:rPr>
              <w:lang w:val="en-US"/>
            </w:rPr>
            <w:t>63 (4), 210–211.</w:t>
          </w:r>
        </w:p>
        <w:p w14:paraId="3962F361" w14:textId="77777777" w:rsidR="00BE59E7" w:rsidRDefault="00BE59E7" w:rsidP="00BE59E7">
          <w:pPr>
            <w:pStyle w:val="CitaviBibliographyEntry"/>
            <w:rPr>
              <w:lang w:val="en-US"/>
            </w:rPr>
          </w:pPr>
          <w:bookmarkStart w:id="133" w:name="_CTVL001f9b5c747b038492e9f48c128844d030f"/>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(2008b): Correcting the Dry Matter Content of Maize Silages as a Substrate for Biogas Production.</w:t>
          </w:r>
          <w:bookmarkEnd w:id="133"/>
          <w:r>
            <w:rPr>
              <w:lang w:val="en-US"/>
            </w:rPr>
            <w:t xml:space="preserve"> </w:t>
          </w:r>
          <w:r w:rsidRPr="00BE59E7">
            <w:rPr>
              <w:i/>
              <w:lang w:val="en-US"/>
            </w:rPr>
            <w:t xml:space="preserve">Agricultural Engineering </w:t>
          </w:r>
          <w:r w:rsidRPr="00BE59E7">
            <w:rPr>
              <w:lang w:val="en-US"/>
            </w:rPr>
            <w:t>63 (2), 82–83.</w:t>
          </w:r>
        </w:p>
        <w:p w14:paraId="6D9BB76B" w14:textId="77777777" w:rsidR="00BE59E7" w:rsidRDefault="00BE59E7" w:rsidP="00BE59E7">
          <w:pPr>
            <w:pStyle w:val="CitaviBibliographyEntry"/>
            <w:rPr>
              <w:lang w:val="en-US"/>
            </w:rPr>
          </w:pPr>
          <w:bookmarkStart w:id="134" w:name="_CTVL0013b3a74e421b54e41aa1cd75eb414af95"/>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(2008c): Correcting the Dry Matter Content of Sugar Beet Silages as a Substrate for Biogas Production.</w:t>
          </w:r>
          <w:bookmarkEnd w:id="134"/>
          <w:r>
            <w:rPr>
              <w:lang w:val="en-US"/>
            </w:rPr>
            <w:t xml:space="preserve"> </w:t>
          </w:r>
          <w:r w:rsidRPr="00BE59E7">
            <w:rPr>
              <w:i/>
              <w:lang w:val="en-US"/>
            </w:rPr>
            <w:t xml:space="preserve">Agricultural Engineering </w:t>
          </w:r>
          <w:r w:rsidRPr="00BE59E7">
            <w:rPr>
              <w:lang w:val="en-US"/>
            </w:rPr>
            <w:t>63 (6), 354–355.</w:t>
          </w:r>
        </w:p>
        <w:p w14:paraId="0738BF60" w14:textId="2E6A5098" w:rsidR="00D5169A" w:rsidRPr="00670698" w:rsidRDefault="00BE59E7" w:rsidP="00BE59E7">
          <w:pPr>
            <w:pStyle w:val="CitaviBibliographyEntry"/>
            <w:rPr>
              <w:lang w:val="en-US"/>
            </w:rPr>
          </w:pPr>
          <w:bookmarkStart w:id="135" w:name="_CTVL001814785b0950c494f9cfced3b0e9edcd3"/>
          <w:r>
            <w:rPr>
              <w:lang w:val="en-US"/>
            </w:rPr>
            <w:t xml:space="preserve">Wichern, M.; Gehring, T.; Fischer, K.; Andrade, D.; </w:t>
          </w:r>
          <w:proofErr w:type="spellStart"/>
          <w:r>
            <w:rPr>
              <w:lang w:val="en-US"/>
            </w:rPr>
            <w:t>Lübken</w:t>
          </w:r>
          <w:proofErr w:type="spellEnd"/>
          <w:r>
            <w:rPr>
              <w:lang w:val="en-US"/>
            </w:rPr>
            <w:t xml:space="preserve">, M.; Koch, K.; </w:t>
          </w:r>
          <w:proofErr w:type="spellStart"/>
          <w:r>
            <w:rPr>
              <w:lang w:val="en-US"/>
            </w:rPr>
            <w:t>Gronauer</w:t>
          </w:r>
          <w:proofErr w:type="spellEnd"/>
          <w:r>
            <w:rPr>
              <w:lang w:val="en-US"/>
            </w:rPr>
            <w:t xml:space="preserve">, A.; Horn, H. (2009): </w:t>
          </w:r>
          <w:proofErr w:type="spellStart"/>
          <w:r>
            <w:rPr>
              <w:lang w:val="en-US"/>
            </w:rPr>
            <w:t>Monofermentation</w:t>
          </w:r>
          <w:proofErr w:type="spellEnd"/>
          <w:r>
            <w:rPr>
              <w:lang w:val="en-US"/>
            </w:rPr>
            <w:t xml:space="preserve"> of grass silage under mesophilic conditions: measurements and mathematical modeling with ADM 1.</w:t>
          </w:r>
          <w:bookmarkEnd w:id="135"/>
          <w:r>
            <w:rPr>
              <w:lang w:val="en-US"/>
            </w:rPr>
            <w:t xml:space="preserve"> </w:t>
          </w:r>
          <w:r w:rsidRPr="00BE59E7">
            <w:rPr>
              <w:i/>
              <w:lang w:val="en-US"/>
            </w:rPr>
            <w:t xml:space="preserve">Bioresource Technology </w:t>
          </w:r>
          <w:r w:rsidRPr="00BE59E7">
            <w:rPr>
              <w:lang w:val="en-US"/>
            </w:rPr>
            <w:t>100 (4), 1675–1681.</w:t>
          </w:r>
          <w:r w:rsidR="00026F10" w:rsidRPr="00670698">
            <w:rPr>
              <w:lang w:val="en-US"/>
            </w:rPr>
            <w:fldChar w:fldCharType="end"/>
          </w:r>
          <w:commentRangeEnd w:id="75"/>
          <w:r w:rsidR="00E37C78">
            <w:rPr>
              <w:rStyle w:val="Kommentarzeichen"/>
            </w:rPr>
            <w:commentReference w:id="75"/>
          </w:r>
        </w:p>
      </w:sdtContent>
    </w:sdt>
    <w:p w14:paraId="22DF3B7F" w14:textId="77777777" w:rsidR="00F7388A" w:rsidRDefault="00F7388A" w:rsidP="00F7388A">
      <w:pPr>
        <w:pStyle w:val="berschrift2"/>
        <w:rPr>
          <w:lang w:val="en-US"/>
        </w:rPr>
      </w:pPr>
      <w:r w:rsidRPr="6293A840">
        <w:rPr>
          <w:lang w:val="en-US"/>
        </w:rPr>
        <w:lastRenderedPageBreak/>
        <w:t xml:space="preserve">Supplementary </w:t>
      </w:r>
      <w:r>
        <w:rPr>
          <w:lang w:val="en-US"/>
        </w:rPr>
        <w:t>F</w:t>
      </w:r>
      <w:r w:rsidRPr="6293A840">
        <w:rPr>
          <w:lang w:val="en-US"/>
        </w:rPr>
        <w:t>igures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F7388A" w14:paraId="62D99CD5" w14:textId="77777777" w:rsidTr="00036A69">
        <w:tc>
          <w:tcPr>
            <w:tcW w:w="9019" w:type="dxa"/>
            <w:vAlign w:val="center"/>
          </w:tcPr>
          <w:p w14:paraId="68FA3BEB" w14:textId="77777777" w:rsidR="00F7388A" w:rsidRDefault="00F7388A" w:rsidP="00036A69">
            <w:pPr>
              <w:ind w:firstLine="0"/>
              <w:jc w:val="center"/>
              <w:rPr>
                <w:lang w:val="en-US"/>
              </w:rPr>
            </w:pPr>
            <w:r>
              <w:rPr>
                <w:lang w:val="en-US"/>
              </w:rPr>
              <w:br w:type="page"/>
            </w:r>
            <w:r>
              <w:rPr>
                <w:noProof/>
              </w:rPr>
              <w:drawing>
                <wp:inline distT="0" distB="0" distL="0" distR="0" wp14:anchorId="1469BD08" wp14:editId="3785868B">
                  <wp:extent cx="3839632" cy="2723103"/>
                  <wp:effectExtent l="0" t="0" r="8890" b="127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a:srcRect b="5439"/>
                          <a:stretch/>
                        </pic:blipFill>
                        <pic:spPr bwMode="auto">
                          <a:xfrm>
                            <a:off x="0" y="0"/>
                            <a:ext cx="3839999" cy="2723363"/>
                          </a:xfrm>
                          <a:prstGeom prst="rect">
                            <a:avLst/>
                          </a:prstGeom>
                          <a:ln>
                            <a:noFill/>
                          </a:ln>
                          <a:extLst>
                            <a:ext uri="{53640926-AAD7-44D8-BBD7-CCE9431645EC}">
                              <a14:shadowObscured xmlns:a14="http://schemas.microsoft.com/office/drawing/2010/main"/>
                            </a:ext>
                          </a:extLst>
                        </pic:spPr>
                      </pic:pic>
                    </a:graphicData>
                  </a:graphic>
                </wp:inline>
              </w:drawing>
            </w:r>
          </w:p>
        </w:tc>
      </w:tr>
      <w:tr w:rsidR="00F7388A" w14:paraId="499E1781" w14:textId="77777777" w:rsidTr="00036A69">
        <w:tc>
          <w:tcPr>
            <w:tcW w:w="9019" w:type="dxa"/>
            <w:vAlign w:val="center"/>
          </w:tcPr>
          <w:p w14:paraId="516277E3" w14:textId="77777777" w:rsidR="00F7388A" w:rsidRDefault="00F7388A" w:rsidP="00036A69">
            <w:pPr>
              <w:ind w:firstLine="0"/>
              <w:jc w:val="center"/>
              <w:rPr>
                <w:lang w:val="en-US"/>
              </w:rPr>
            </w:pPr>
            <w:r>
              <w:rPr>
                <w:noProof/>
              </w:rPr>
              <w:drawing>
                <wp:inline distT="0" distB="0" distL="0" distR="0" wp14:anchorId="18874389" wp14:editId="1836ABB9">
                  <wp:extent cx="3839210" cy="1619250"/>
                  <wp:effectExtent l="0" t="0" r="889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a:srcRect t="38208" b="5556"/>
                          <a:stretch/>
                        </pic:blipFill>
                        <pic:spPr bwMode="auto">
                          <a:xfrm>
                            <a:off x="0" y="0"/>
                            <a:ext cx="3840000" cy="1619583"/>
                          </a:xfrm>
                          <a:prstGeom prst="rect">
                            <a:avLst/>
                          </a:prstGeom>
                          <a:ln>
                            <a:noFill/>
                          </a:ln>
                          <a:extLst>
                            <a:ext uri="{53640926-AAD7-44D8-BBD7-CCE9431645EC}">
                              <a14:shadowObscured xmlns:a14="http://schemas.microsoft.com/office/drawing/2010/main"/>
                            </a:ext>
                          </a:extLst>
                        </pic:spPr>
                      </pic:pic>
                    </a:graphicData>
                  </a:graphic>
                </wp:inline>
              </w:drawing>
            </w:r>
          </w:p>
        </w:tc>
      </w:tr>
      <w:tr w:rsidR="00F7388A" w14:paraId="6C3D13BD" w14:textId="77777777" w:rsidTr="00036A69">
        <w:tc>
          <w:tcPr>
            <w:tcW w:w="9019" w:type="dxa"/>
            <w:vAlign w:val="center"/>
          </w:tcPr>
          <w:p w14:paraId="50F89A1C" w14:textId="77777777" w:rsidR="00F7388A" w:rsidRDefault="00F7388A" w:rsidP="00036A69">
            <w:pPr>
              <w:ind w:firstLine="0"/>
              <w:jc w:val="center"/>
              <w:rPr>
                <w:lang w:val="en-US"/>
              </w:rPr>
            </w:pPr>
            <w:r>
              <w:rPr>
                <w:noProof/>
              </w:rPr>
              <w:drawing>
                <wp:inline distT="0" distB="0" distL="0" distR="0" wp14:anchorId="0466A097" wp14:editId="702B8629">
                  <wp:extent cx="3839633" cy="1789113"/>
                  <wp:effectExtent l="0" t="0" r="8890" b="190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a:srcRect t="37872"/>
                          <a:stretch/>
                        </pic:blipFill>
                        <pic:spPr bwMode="auto">
                          <a:xfrm>
                            <a:off x="0" y="0"/>
                            <a:ext cx="3840000" cy="1789284"/>
                          </a:xfrm>
                          <a:prstGeom prst="rect">
                            <a:avLst/>
                          </a:prstGeom>
                          <a:ln>
                            <a:noFill/>
                          </a:ln>
                          <a:extLst>
                            <a:ext uri="{53640926-AAD7-44D8-BBD7-CCE9431645EC}">
                              <a14:shadowObscured xmlns:a14="http://schemas.microsoft.com/office/drawing/2010/main"/>
                            </a:ext>
                          </a:extLst>
                        </pic:spPr>
                      </pic:pic>
                    </a:graphicData>
                  </a:graphic>
                </wp:inline>
              </w:drawing>
            </w:r>
          </w:p>
        </w:tc>
      </w:tr>
      <w:tr w:rsidR="00F7388A" w:rsidRPr="009918C7" w14:paraId="58412885" w14:textId="77777777" w:rsidTr="00036A69">
        <w:tc>
          <w:tcPr>
            <w:tcW w:w="9019" w:type="dxa"/>
          </w:tcPr>
          <w:p w14:paraId="7E2B2541" w14:textId="77777777" w:rsidR="00F7388A" w:rsidRDefault="00F7388A" w:rsidP="00036A69">
            <w:pPr>
              <w:ind w:firstLine="0"/>
              <w:rPr>
                <w:lang w:val="en-US"/>
              </w:rPr>
            </w:pPr>
            <w:r w:rsidRPr="00BC0157">
              <w:rPr>
                <w:rFonts w:eastAsia="Garamond" w:cs="Garamond"/>
                <w:b/>
                <w:bCs/>
                <w:sz w:val="22"/>
                <w:lang w:val="en-US"/>
              </w:rPr>
              <w:t xml:space="preserve">Figure SI </w:t>
            </w:r>
            <w:r>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Pr>
                <w:rFonts w:eastAsia="Garamond" w:cs="Garamond"/>
                <w:sz w:val="22"/>
                <w:lang w:val="en-US"/>
              </w:rPr>
              <w:t xml:space="preserve">(top: CH, center: PR, bottom: LI)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Pr>
                <w:rFonts w:eastAsia="Garamond" w:cs="Garamond"/>
                <w:sz w:val="22"/>
                <w:lang w:val="en-US"/>
              </w:rPr>
              <w:t>Solid lines are based on elevated values (Simulator/Plant), and dotted lines on nominal values (Simulator 2), cf. Fig. 1d.</w:t>
            </w:r>
          </w:p>
        </w:tc>
      </w:tr>
    </w:tbl>
    <w:p w14:paraId="56BC6489" w14:textId="77777777" w:rsidR="00F7388A" w:rsidRDefault="00F7388A" w:rsidP="00F7388A">
      <w:pPr>
        <w:rPr>
          <w:lang w:val="en-US"/>
        </w:rPr>
      </w:pPr>
    </w:p>
    <w:p w14:paraId="3B0EDD75" w14:textId="77777777" w:rsidR="00F7388A" w:rsidRDefault="00F7388A">
      <w:pPr>
        <w:spacing w:after="0" w:line="276" w:lineRule="auto"/>
        <w:ind w:right="0" w:firstLine="0"/>
        <w:jc w:val="left"/>
        <w:rPr>
          <w:sz w:val="32"/>
          <w:szCs w:val="32"/>
          <w:lang w:val="en-US"/>
        </w:rPr>
      </w:pPr>
      <w:r>
        <w:rPr>
          <w:lang w:val="en-US"/>
        </w:rPr>
        <w:br w:type="page"/>
      </w:r>
    </w:p>
    <w:p w14:paraId="7678905A" w14:textId="16EA7172" w:rsidR="00531490" w:rsidDel="00E843BA" w:rsidRDefault="00EF7374" w:rsidP="00670698">
      <w:pPr>
        <w:pStyle w:val="berschrift2"/>
        <w:ind w:left="0" w:firstLine="0"/>
        <w:rPr>
          <w:moveFrom w:id="136" w:author="Hellmann, Simon" w:date="2025-07-21T11:09:00Z"/>
          <w:lang w:val="en-US"/>
        </w:rPr>
      </w:pPr>
      <w:moveFromRangeStart w:id="137" w:author="Hellmann, Simon" w:date="2025-07-21T11:09:00Z" w:name="move203988567"/>
      <w:moveFrom w:id="138" w:author="Hellmann, Simon" w:date="2025-07-21T11:09:00Z">
        <w:r w:rsidDel="00E843BA">
          <w:rPr>
            <w:noProof/>
            <w:lang w:val="en-US"/>
          </w:rPr>
          <w:lastRenderedPageBreak/>
          <w:drawing>
            <wp:anchor distT="0" distB="0" distL="114300" distR="114300" simplePos="0" relativeHeight="251694080" behindDoc="0" locked="0" layoutInCell="1" allowOverlap="1" wp14:anchorId="0E70236E" wp14:editId="0E752DFD">
              <wp:simplePos x="0" y="0"/>
              <wp:positionH relativeFrom="column">
                <wp:posOffset>44450</wp:posOffset>
              </wp:positionH>
              <wp:positionV relativeFrom="paragraph">
                <wp:posOffset>311150</wp:posOffset>
              </wp:positionV>
              <wp:extent cx="5730240" cy="2506980"/>
              <wp:effectExtent l="0" t="0" r="3810" b="762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3">
                        <a:extLst>
                          <a:ext uri="{96DAC541-7B7A-43D3-8B79-37D633B846F1}">
                            <asvg:svgBlip xmlns:asvg="http://schemas.microsoft.com/office/drawing/2016/SVG/main" r:embed="rId24"/>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00531490" w:rsidDel="00E843BA">
          <w:rPr>
            <w:lang w:val="en-US"/>
          </w:rPr>
          <w:t>Graphical Abstract</w:t>
        </w:r>
      </w:moveFrom>
    </w:p>
    <w:moveFromRangeEnd w:id="137"/>
    <w:p w14:paraId="0538F7E7" w14:textId="656038E6" w:rsidR="00467477" w:rsidRPr="001A45BE" w:rsidRDefault="00467477" w:rsidP="008A0775">
      <w:pPr>
        <w:pStyle w:val="berschrift2"/>
        <w:rPr>
          <w:lang w:val="en-US"/>
        </w:rPr>
      </w:pPr>
      <w:r>
        <w:rPr>
          <w:lang w:val="en-US"/>
        </w:rPr>
        <w:t xml:space="preserve">Supplementary </w:t>
      </w:r>
      <w:r w:rsidR="00CF1BBF">
        <w:rPr>
          <w:lang w:val="en-US"/>
        </w:rPr>
        <w:t>T</w:t>
      </w:r>
      <w:r>
        <w:rPr>
          <w:lang w:val="en-US"/>
        </w:rPr>
        <w:t>ables</w:t>
      </w:r>
    </w:p>
    <w:p w14:paraId="422AAA50" w14:textId="30754353" w:rsidR="00CD7403" w:rsidRDefault="00CD7403" w:rsidP="009918C7">
      <w:pPr>
        <w:ind w:right="-610"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 xml:space="preserve">and </w:t>
      </w:r>
      <w:proofErr w:type="spellStart"/>
      <w:r>
        <w:rPr>
          <w:sz w:val="22"/>
          <w:lang w:val="en-US"/>
        </w:rPr>
        <w:t>GS</w:t>
      </w:r>
      <w:r w:rsidR="00CE41E6">
        <w:rPr>
          <w:sz w:val="22"/>
          <w:vertAlign w:val="superscript"/>
          <w:lang w:val="en-US"/>
        </w:rPr>
        <w:t>h</w:t>
      </w:r>
      <w:proofErr w:type="spellEnd"/>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660"/>
        <w:gridCol w:w="831"/>
        <w:gridCol w:w="1605"/>
        <w:gridCol w:w="1628"/>
        <w:gridCol w:w="1602"/>
        <w:gridCol w:w="1559"/>
      </w:tblGrid>
      <w:tr w:rsidR="002670A1" w14:paraId="6607C883" w14:textId="77777777" w:rsidTr="00CE41E6">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660"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605" w:type="dxa"/>
            <w:tcBorders>
              <w:bottom w:val="single" w:sz="4" w:space="0" w:color="auto"/>
            </w:tcBorders>
            <w:vAlign w:val="center"/>
          </w:tcPr>
          <w:p w14:paraId="34E99E91" w14:textId="2FCBA7F6" w:rsidR="00147B8F" w:rsidRDefault="00CE41E6" w:rsidP="00147B8F">
            <w:pPr>
              <w:spacing w:after="0" w:line="276" w:lineRule="auto"/>
              <w:ind w:right="0" w:firstLine="0"/>
              <w:jc w:val="left"/>
              <w:rPr>
                <w:lang w:val="en-US"/>
              </w:rPr>
            </w:pPr>
            <w:proofErr w:type="spellStart"/>
            <w:proofErr w:type="gramStart"/>
            <w:r>
              <w:rPr>
                <w:lang w:val="en-US"/>
              </w:rPr>
              <w:t>MS</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c>
          <w:tcPr>
            <w:tcW w:w="1628" w:type="dxa"/>
            <w:tcBorders>
              <w:bottom w:val="single" w:sz="4" w:space="0" w:color="auto"/>
            </w:tcBorders>
            <w:vAlign w:val="center"/>
          </w:tcPr>
          <w:p w14:paraId="0174E65D" w14:textId="71A9FB0A" w:rsidR="00147B8F" w:rsidRDefault="00147B8F" w:rsidP="00147B8F">
            <w:pPr>
              <w:spacing w:after="0" w:line="276" w:lineRule="auto"/>
              <w:ind w:right="0" w:firstLine="0"/>
              <w:jc w:val="left"/>
              <w:rPr>
                <w:lang w:val="en-US"/>
              </w:rPr>
            </w:pPr>
            <w:proofErr w:type="spellStart"/>
            <w:proofErr w:type="gramStart"/>
            <w:r>
              <w:rPr>
                <w:lang w:val="en-US"/>
              </w:rPr>
              <w:t>G</w:t>
            </w:r>
            <w:r w:rsidRPr="00531DBF">
              <w:rPr>
                <w:lang w:val="en-US"/>
              </w:rPr>
              <w:t>r</w:t>
            </w:r>
            <w:r w:rsidR="00CE41E6">
              <w:rPr>
                <w:lang w:val="en-US"/>
              </w:rPr>
              <w:t>S</w:t>
            </w:r>
            <w:r w:rsidR="00620F7A">
              <w:rPr>
                <w:vertAlign w:val="superscript"/>
                <w:lang w:val="en-US"/>
              </w:rPr>
              <w:t>d</w:t>
            </w:r>
            <w:r>
              <w:rPr>
                <w:vertAlign w:val="superscript"/>
                <w:lang w:val="en-US"/>
              </w:rPr>
              <w:t>,</w:t>
            </w:r>
            <w:r w:rsidR="00620F7A">
              <w:rPr>
                <w:vertAlign w:val="superscript"/>
                <w:lang w:val="en-US"/>
              </w:rPr>
              <w:t>e</w:t>
            </w:r>
            <w:proofErr w:type="gramEnd"/>
            <w:r w:rsidR="00CE41E6">
              <w:rPr>
                <w:vertAlign w:val="superscript"/>
                <w:lang w:val="en-US"/>
              </w:rPr>
              <w:t>,h</w:t>
            </w:r>
            <w:proofErr w:type="spellEnd"/>
          </w:p>
        </w:tc>
        <w:tc>
          <w:tcPr>
            <w:tcW w:w="1602" w:type="dxa"/>
            <w:tcBorders>
              <w:bottom w:val="single" w:sz="4" w:space="0" w:color="auto"/>
            </w:tcBorders>
            <w:vAlign w:val="center"/>
          </w:tcPr>
          <w:p w14:paraId="7CB62E69" w14:textId="1ECB57D6" w:rsidR="00147B8F" w:rsidRDefault="00CE41E6" w:rsidP="00147B8F">
            <w:pPr>
              <w:spacing w:after="0" w:line="276" w:lineRule="auto"/>
              <w:ind w:right="0" w:firstLine="0"/>
              <w:jc w:val="left"/>
              <w:rPr>
                <w:lang w:val="en-US"/>
              </w:rPr>
            </w:pPr>
            <w:proofErr w:type="spellStart"/>
            <w:proofErr w:type="gramStart"/>
            <w:r>
              <w:rPr>
                <w:lang w:val="en-US"/>
              </w:rPr>
              <w:t>SBS</w:t>
            </w:r>
            <w:r w:rsidR="00620F7A">
              <w:rPr>
                <w:vertAlign w:val="superscript"/>
                <w:lang w:val="en-US"/>
              </w:rPr>
              <w:t>d,e</w:t>
            </w:r>
            <w:proofErr w:type="gramEnd"/>
            <w:r>
              <w:rPr>
                <w:vertAlign w:val="superscript"/>
                <w:lang w:val="en-US"/>
              </w:rPr>
              <w:t>,h</w:t>
            </w:r>
            <w:proofErr w:type="spellEnd"/>
          </w:p>
        </w:tc>
        <w:tc>
          <w:tcPr>
            <w:tcW w:w="1559" w:type="dxa"/>
            <w:tcBorders>
              <w:bottom w:val="single" w:sz="4" w:space="0" w:color="auto"/>
            </w:tcBorders>
            <w:vAlign w:val="center"/>
          </w:tcPr>
          <w:p w14:paraId="741F6DED" w14:textId="74E15A27" w:rsidR="00147B8F" w:rsidRDefault="00CE41E6" w:rsidP="00147B8F">
            <w:pPr>
              <w:spacing w:after="0" w:line="276" w:lineRule="auto"/>
              <w:ind w:right="0" w:firstLine="0"/>
              <w:jc w:val="left"/>
              <w:rPr>
                <w:lang w:val="en-US"/>
              </w:rPr>
            </w:pPr>
            <w:proofErr w:type="spellStart"/>
            <w:proofErr w:type="gramStart"/>
            <w:r>
              <w:rPr>
                <w:lang w:val="en-US"/>
              </w:rPr>
              <w:t>CM</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r>
      <w:tr w:rsidR="002670A1" w14:paraId="0E5C5EC0" w14:textId="77777777" w:rsidTr="00CE41E6">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660" w:type="dxa"/>
            <w:tcBorders>
              <w:top w:val="single" w:sz="4" w:space="0" w:color="auto"/>
            </w:tcBorders>
            <w:vAlign w:val="center"/>
          </w:tcPr>
          <w:p w14:paraId="2B43167C" w14:textId="14D307B2"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628"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602"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559"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CE41E6">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660" w:type="dxa"/>
            <w:vAlign w:val="center"/>
          </w:tcPr>
          <w:p w14:paraId="084B24B8" w14:textId="523692C5"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605"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CE41E6">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660" w:type="dxa"/>
            <w:vAlign w:val="center"/>
          </w:tcPr>
          <w:p w14:paraId="6C3F1FD2" w14:textId="12A97612"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605"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CE41E6">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660" w:type="dxa"/>
            <w:vAlign w:val="center"/>
          </w:tcPr>
          <w:p w14:paraId="0A216D34" w14:textId="0A23569A"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605"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628"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602"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559"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CE41E6">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660" w:type="dxa"/>
            <w:vAlign w:val="center"/>
          </w:tcPr>
          <w:p w14:paraId="561B3D64" w14:textId="08BDFF0E"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605"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628"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602"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559"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CE41E6">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660" w:type="dxa"/>
            <w:vAlign w:val="center"/>
          </w:tcPr>
          <w:p w14:paraId="34DC65EF" w14:textId="7BEE7CE5"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628"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602"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559"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CE41E6">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660" w:type="dxa"/>
            <w:vAlign w:val="center"/>
          </w:tcPr>
          <w:p w14:paraId="7D763F1D" w14:textId="073A61F8"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628"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602"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559"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CE41E6">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660" w:type="dxa"/>
            <w:vAlign w:val="center"/>
          </w:tcPr>
          <w:p w14:paraId="3D609389" w14:textId="65CD1579"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605"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628"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602"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559"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CE41E6">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660" w:type="dxa"/>
            <w:vAlign w:val="center"/>
          </w:tcPr>
          <w:p w14:paraId="6508FC5B" w14:textId="07BDAD82"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605"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628"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602"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559"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CE41E6">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660" w:type="dxa"/>
            <w:vAlign w:val="center"/>
          </w:tcPr>
          <w:p w14:paraId="71A5310C" w14:textId="12B612F2"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605"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628"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602"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559"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CE41E6">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660" w:type="dxa"/>
            <w:vAlign w:val="center"/>
          </w:tcPr>
          <w:p w14:paraId="7FD3E906" w14:textId="21D3009C"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605"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628"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602"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59"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CE41E6">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660" w:type="dxa"/>
            <w:vAlign w:val="center"/>
          </w:tcPr>
          <w:p w14:paraId="5A123EA7" w14:textId="77D4F031"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605"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628"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602"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559"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CE41E6">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660" w:type="dxa"/>
            <w:vAlign w:val="center"/>
          </w:tcPr>
          <w:p w14:paraId="5A75F54E" w14:textId="3F0F8502"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628"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602"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559"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CE41E6">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660" w:type="dxa"/>
            <w:vAlign w:val="center"/>
          </w:tcPr>
          <w:p w14:paraId="5416EFFF" w14:textId="42E88D66"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628"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602"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559"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CE41E6">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660" w:type="dxa"/>
            <w:vAlign w:val="center"/>
          </w:tcPr>
          <w:p w14:paraId="4AA32407" w14:textId="6E8567F4"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605"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CE41E6">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660" w:type="dxa"/>
            <w:vAlign w:val="center"/>
          </w:tcPr>
          <w:p w14:paraId="0B0C31D6" w14:textId="0EF1FD0C"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605"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28"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02"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59"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CE41E6">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660" w:type="dxa"/>
            <w:vAlign w:val="center"/>
          </w:tcPr>
          <w:p w14:paraId="47F3AA27" w14:textId="74855D25"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605"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CE41E6">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660" w:type="dxa"/>
            <w:tcBorders>
              <w:bottom w:val="dotted" w:sz="4" w:space="0" w:color="auto"/>
            </w:tcBorders>
            <w:vAlign w:val="center"/>
          </w:tcPr>
          <w:p w14:paraId="506D75B7" w14:textId="3B533F97" w:rsidR="00B4603E" w:rsidRDefault="003A0A0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605"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628"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602"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559"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CE41E6">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660" w:type="dxa"/>
            <w:tcBorders>
              <w:top w:val="dotted" w:sz="4" w:space="0" w:color="auto"/>
            </w:tcBorders>
            <w:vAlign w:val="center"/>
          </w:tcPr>
          <w:p w14:paraId="09F28E5E" w14:textId="03BB53F5" w:rsidR="00B4603E" w:rsidRDefault="003A0A02"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605"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628"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602"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559"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CE41E6">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660" w:type="dxa"/>
            <w:tcBorders>
              <w:bottom w:val="dotted" w:sz="4" w:space="0" w:color="auto"/>
            </w:tcBorders>
            <w:vAlign w:val="center"/>
          </w:tcPr>
          <w:p w14:paraId="5FAA9354" w14:textId="44909826" w:rsidR="00B4603E" w:rsidRDefault="003A0A02"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605"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628"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602"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559"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CE41E6">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660"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605"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628"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602"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559"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Pr="009918C7" w:rsidRDefault="00CD7403" w:rsidP="009918C7">
      <w:pPr>
        <w:ind w:right="-610" w:firstLine="0"/>
        <w:rPr>
          <w:sz w:val="18"/>
          <w:szCs w:val="18"/>
          <w:lang w:val="en-US"/>
        </w:rPr>
      </w:pPr>
      <w:proofErr w:type="spellStart"/>
      <w:proofErr w:type="gramStart"/>
      <w:r w:rsidRPr="009918C7">
        <w:rPr>
          <w:sz w:val="18"/>
          <w:szCs w:val="18"/>
          <w:vertAlign w:val="superscript"/>
          <w:lang w:val="en-US"/>
        </w:rPr>
        <w:t>a</w:t>
      </w:r>
      <w:proofErr w:type="spellEnd"/>
      <w:proofErr w:type="gramEnd"/>
      <w:r w:rsidRPr="009918C7">
        <w:rPr>
          <w:sz w:val="18"/>
          <w:szCs w:val="18"/>
          <w:lang w:val="en-US"/>
        </w:rPr>
        <w:t xml:space="preserve"> Initial conditions before transition into steady-state (SS). Dynamic simulations start from SS conditions (except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Pr="009918C7">
        <w:rPr>
          <w:sz w:val="18"/>
          <w:szCs w:val="18"/>
          <w:lang w:val="en-US"/>
        </w:rPr>
        <w:t>).</w:t>
      </w:r>
    </w:p>
    <w:p w14:paraId="731E9A1C" w14:textId="23AEB956" w:rsidR="005C1BAB" w:rsidRPr="009918C7" w:rsidRDefault="005C1BAB" w:rsidP="009918C7">
      <w:pPr>
        <w:ind w:right="-610" w:firstLine="0"/>
        <w:rPr>
          <w:sz w:val="18"/>
          <w:szCs w:val="18"/>
          <w:lang w:val="en-US"/>
        </w:rPr>
      </w:pPr>
      <w:r w:rsidRPr="009918C7">
        <w:rPr>
          <w:sz w:val="18"/>
          <w:szCs w:val="18"/>
          <w:vertAlign w:val="superscript"/>
          <w:lang w:val="en-US"/>
        </w:rPr>
        <w:t>b</w:t>
      </w:r>
      <w:r w:rsidRPr="009918C7">
        <w:rPr>
          <w:sz w:val="18"/>
          <w:szCs w:val="18"/>
          <w:lang w:val="en-US"/>
        </w:rPr>
        <w:t xml:space="preserve"> Influent concentrations are based on substrate characterization in Tab. 1</w:t>
      </w:r>
      <w:r w:rsidR="00100F54" w:rsidRPr="009918C7">
        <w:rPr>
          <w:sz w:val="18"/>
          <w:szCs w:val="18"/>
          <w:lang w:val="en-US"/>
        </w:rPr>
        <w:t xml:space="preserve"> and further substrate analyses at DBFZ. C</w:t>
      </w:r>
      <w:r w:rsidRPr="009918C7">
        <w:rPr>
          <w:sz w:val="18"/>
          <w:szCs w:val="18"/>
          <w:lang w:val="en-US"/>
        </w:rPr>
        <w:t xml:space="preserve">omputations </w:t>
      </w:r>
      <w:r w:rsidR="00100F54" w:rsidRPr="009918C7">
        <w:rPr>
          <w:sz w:val="18"/>
          <w:szCs w:val="18"/>
          <w:lang w:val="en-US"/>
        </w:rPr>
        <w:t xml:space="preserve">were done </w:t>
      </w:r>
      <w:r w:rsidRPr="009918C7">
        <w:rPr>
          <w:sz w:val="18"/>
          <w:szCs w:val="18"/>
          <w:lang w:val="en-US"/>
        </w:rPr>
        <w:t>according to Delory et al. (2025).</w:t>
      </w:r>
    </w:p>
    <w:p w14:paraId="336E7A67" w14:textId="6D28FDE0" w:rsidR="00CD7403" w:rsidRPr="009918C7" w:rsidRDefault="005C1BAB" w:rsidP="009918C7">
      <w:pPr>
        <w:ind w:right="-610" w:firstLine="0"/>
        <w:rPr>
          <w:sz w:val="18"/>
          <w:szCs w:val="18"/>
          <w:lang w:val="en-US"/>
        </w:rPr>
      </w:pPr>
      <w:r w:rsidRPr="009918C7">
        <w:rPr>
          <w:sz w:val="18"/>
          <w:szCs w:val="18"/>
          <w:vertAlign w:val="superscript"/>
          <w:lang w:val="en-US"/>
        </w:rPr>
        <w:t>c</w:t>
      </w:r>
      <w:r w:rsidR="00CD7403" w:rsidRPr="009918C7">
        <w:rPr>
          <w:sz w:val="18"/>
          <w:szCs w:val="18"/>
          <w:lang w:val="en-US"/>
        </w:rPr>
        <w:t xml:space="preserve"> States 19 and 20 are only used in cogeneration case study. Given initial values are also used to initialize dynamic simulations.</w:t>
      </w:r>
    </w:p>
    <w:p w14:paraId="5FC97DD8" w14:textId="58A069CB" w:rsidR="00CD7403" w:rsidRPr="009918C7" w:rsidRDefault="00620F7A" w:rsidP="009918C7">
      <w:pPr>
        <w:ind w:right="-610" w:firstLine="0"/>
        <w:rPr>
          <w:sz w:val="18"/>
          <w:szCs w:val="18"/>
          <w:lang w:val="en-US"/>
        </w:rPr>
      </w:pPr>
      <w:r w:rsidRPr="009918C7">
        <w:rPr>
          <w:sz w:val="18"/>
          <w:szCs w:val="18"/>
          <w:vertAlign w:val="superscript"/>
          <w:lang w:val="en-US"/>
        </w:rPr>
        <w:t>d</w:t>
      </w:r>
      <w:r w:rsidR="00CD7403" w:rsidRPr="009918C7">
        <w:rPr>
          <w:sz w:val="18"/>
          <w:szCs w:val="18"/>
          <w:lang w:val="en-US"/>
        </w:rPr>
        <w:t xml:space="preserve"> Concentrations in kg m</w:t>
      </w:r>
      <w:r w:rsidR="00CD7403" w:rsidRPr="009918C7">
        <w:rPr>
          <w:sz w:val="18"/>
          <w:szCs w:val="18"/>
          <w:vertAlign w:val="superscript"/>
          <w:lang w:val="en-US"/>
        </w:rPr>
        <w:t>-3</w:t>
      </w:r>
      <w:r w:rsidR="00CD7403" w:rsidRPr="009918C7">
        <w:rPr>
          <w:sz w:val="18"/>
          <w:szCs w:val="18"/>
          <w:lang w:val="en-US"/>
        </w:rPr>
        <w:t xml:space="preserve"> except </w:t>
      </w:r>
      <m:oMath>
        <m:sSub>
          <m:sSubPr>
            <m:ctrlPr>
              <w:rPr>
                <w:rFonts w:ascii="Cambria Math" w:hAnsi="Cambria Math"/>
                <w:i/>
                <w:sz w:val="18"/>
                <w:szCs w:val="18"/>
                <w:lang w:val="en-US"/>
              </w:rPr>
            </m:ctrlPr>
          </m:sSubPr>
          <m:e>
            <m:r>
              <w:rPr>
                <w:rFonts w:ascii="Cambria Math" w:hAnsi="Cambria Math"/>
                <w:sz w:val="18"/>
                <w:szCs w:val="18"/>
                <w:lang w:val="en-US"/>
              </w:rPr>
              <m:t>S</m:t>
            </m:r>
          </m:e>
          <m:sub>
            <m:r>
              <m:rPr>
                <m:nor/>
              </m:rPr>
              <w:rPr>
                <w:rFonts w:ascii="Cambria Math" w:hAnsi="Cambria Math"/>
                <w:sz w:val="18"/>
                <w:szCs w:val="18"/>
                <w:lang w:val="en-US"/>
              </w:rPr>
              <m:t>ion</m:t>
            </m:r>
          </m:sub>
        </m:sSub>
      </m:oMath>
      <w:r w:rsidR="00CD7403" w:rsidRPr="009918C7">
        <w:rPr>
          <w:sz w:val="18"/>
          <w:szCs w:val="18"/>
          <w:lang w:val="en-US"/>
        </w:rPr>
        <w:t xml:space="preserve"> in </w:t>
      </w:r>
      <w:proofErr w:type="spellStart"/>
      <w:r w:rsidR="00CD7403" w:rsidRPr="009918C7">
        <w:rPr>
          <w:sz w:val="18"/>
          <w:szCs w:val="18"/>
          <w:lang w:val="en-US"/>
        </w:rPr>
        <w:t>kmol</w:t>
      </w:r>
      <w:proofErr w:type="spellEnd"/>
      <w:r w:rsidR="00CD7403" w:rsidRPr="009918C7">
        <w:rPr>
          <w:sz w:val="18"/>
          <w:szCs w:val="18"/>
          <w:lang w:val="en-US"/>
        </w:rPr>
        <w:t xml:space="preserve"> m</w:t>
      </w:r>
      <w:r w:rsidR="00CD7403" w:rsidRPr="009918C7">
        <w:rPr>
          <w:sz w:val="18"/>
          <w:szCs w:val="18"/>
          <w:vertAlign w:val="superscript"/>
          <w:lang w:val="en-US"/>
        </w:rPr>
        <w:t>-3</w:t>
      </w:r>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00CD7403" w:rsidRPr="009918C7">
        <w:rPr>
          <w:sz w:val="18"/>
          <w:szCs w:val="18"/>
          <w:lang w:val="en-US"/>
        </w:rPr>
        <w:t xml:space="preserve"> in m</w:t>
      </w:r>
      <w:r w:rsidR="00CD7403" w:rsidRPr="009918C7">
        <w:rPr>
          <w:sz w:val="18"/>
          <w:szCs w:val="18"/>
          <w:vertAlign w:val="superscript"/>
          <w:lang w:val="en-US"/>
        </w:rPr>
        <w:t>3</w:t>
      </w:r>
      <w:r w:rsidR="00CD7403" w:rsidRPr="009918C7">
        <w:rPr>
          <w:sz w:val="18"/>
          <w:szCs w:val="18"/>
          <w:lang w:val="en-US"/>
        </w:rPr>
        <w:t>.</w:t>
      </w:r>
    </w:p>
    <w:p w14:paraId="4A1F367A" w14:textId="1D076E7C" w:rsidR="00CD7403" w:rsidRPr="009918C7" w:rsidRDefault="00620F7A" w:rsidP="009918C7">
      <w:pPr>
        <w:ind w:right="-610" w:firstLine="0"/>
        <w:rPr>
          <w:sz w:val="18"/>
          <w:szCs w:val="18"/>
          <w:lang w:val="en-US"/>
        </w:rPr>
      </w:pPr>
      <w:r w:rsidRPr="009918C7">
        <w:rPr>
          <w:sz w:val="18"/>
          <w:szCs w:val="18"/>
          <w:vertAlign w:val="superscript"/>
          <w:lang w:val="en-US"/>
        </w:rPr>
        <w:t>e</w:t>
      </w:r>
      <w:r w:rsidR="00CD7403" w:rsidRPr="009918C7">
        <w:rPr>
          <w:sz w:val="18"/>
          <w:szCs w:val="18"/>
          <w:lang w:val="en-US"/>
        </w:rPr>
        <w:t xml:space="preserve"> pH of silages taken from </w:t>
      </w:r>
      <w:proofErr w:type="spellStart"/>
      <w:r w:rsidR="00CD7403" w:rsidRPr="009918C7">
        <w:rPr>
          <w:sz w:val="18"/>
          <w:szCs w:val="18"/>
          <w:lang w:val="en-US"/>
        </w:rPr>
        <w:t>Weißbach</w:t>
      </w:r>
      <w:proofErr w:type="spellEnd"/>
      <w:r w:rsidR="00CD7403" w:rsidRPr="009918C7">
        <w:rPr>
          <w:sz w:val="18"/>
          <w:szCs w:val="18"/>
          <w:lang w:val="en-US"/>
        </w:rPr>
        <w:t xml:space="preserve"> (2008), for manure from </w:t>
      </w:r>
      <w:proofErr w:type="spellStart"/>
      <w:r w:rsidR="00CD7403" w:rsidRPr="009918C7">
        <w:rPr>
          <w:sz w:val="18"/>
          <w:szCs w:val="18"/>
          <w:lang w:val="en-US"/>
        </w:rPr>
        <w:t>Fisgativa</w:t>
      </w:r>
      <w:proofErr w:type="spellEnd"/>
      <w:r w:rsidR="00CD7403" w:rsidRPr="009918C7">
        <w:rPr>
          <w:sz w:val="18"/>
          <w:szCs w:val="18"/>
          <w:lang w:val="en-US"/>
        </w:rPr>
        <w:t xml:space="preserve"> (2020).</w:t>
      </w:r>
    </w:p>
    <w:p w14:paraId="6A629E6E" w14:textId="41264770" w:rsidR="00CD7403" w:rsidRPr="009918C7" w:rsidRDefault="00620F7A" w:rsidP="009918C7">
      <w:pPr>
        <w:ind w:right="-610" w:firstLine="0"/>
        <w:rPr>
          <w:sz w:val="18"/>
          <w:szCs w:val="18"/>
          <w:lang w:val="en-US"/>
        </w:rPr>
      </w:pPr>
      <w:r w:rsidRPr="009918C7">
        <w:rPr>
          <w:sz w:val="18"/>
          <w:szCs w:val="18"/>
          <w:vertAlign w:val="superscript"/>
          <w:lang w:val="en-US"/>
        </w:rPr>
        <w:t>f</w:t>
      </w:r>
      <w:r w:rsidR="00CD7403" w:rsidRPr="009918C7">
        <w:rPr>
          <w:sz w:val="18"/>
          <w:szCs w:val="18"/>
          <w:lang w:val="en-US"/>
        </w:rPr>
        <w:t xml:space="preserve"> State 13 is the residual free ion concentration </w:t>
      </w:r>
      <m:oMath>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ion</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cat+</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an-</m:t>
            </m:r>
          </m:sub>
        </m:sSub>
      </m:oMath>
      <w:r w:rsidR="00CD7403" w:rsidRPr="009918C7">
        <w:rPr>
          <w:sz w:val="18"/>
          <w:szCs w:val="18"/>
          <w:lang w:val="en-US"/>
        </w:rPr>
        <w:t xml:space="preserve">. Influent concentrations </w:t>
      </w:r>
      <w:r w:rsidR="00CA29E1" w:rsidRPr="009918C7">
        <w:rPr>
          <w:sz w:val="18"/>
          <w:szCs w:val="18"/>
          <w:lang w:val="en-US"/>
        </w:rPr>
        <w:t>were</w:t>
      </w:r>
      <w:r w:rsidR="00CD7403" w:rsidRPr="009918C7">
        <w:rPr>
          <w:sz w:val="18"/>
          <w:szCs w:val="18"/>
          <w:lang w:val="en-US"/>
        </w:rPr>
        <w:t xml:space="preserve"> computed via ionic states (14-16) and pH of substrates. </w:t>
      </w:r>
    </w:p>
    <w:p w14:paraId="57A9B138" w14:textId="700E3610" w:rsidR="00F02317" w:rsidRPr="009918C7" w:rsidRDefault="00620F7A" w:rsidP="009918C7">
      <w:pPr>
        <w:ind w:right="-610" w:firstLine="0"/>
        <w:rPr>
          <w:sz w:val="18"/>
          <w:szCs w:val="18"/>
          <w:lang w:val="en-US"/>
        </w:rPr>
      </w:pPr>
      <w:r w:rsidRPr="009918C7">
        <w:rPr>
          <w:sz w:val="18"/>
          <w:szCs w:val="18"/>
          <w:vertAlign w:val="superscript"/>
          <w:lang w:val="en-US"/>
        </w:rPr>
        <w:t>g</w:t>
      </w:r>
      <w:r w:rsidR="00CD7403" w:rsidRPr="009918C7">
        <w:rPr>
          <w:sz w:val="18"/>
          <w:szCs w:val="18"/>
          <w:lang w:val="en-US"/>
        </w:rPr>
        <w:t xml:space="preserve"> </w:t>
      </w:r>
      <w:r w:rsidRPr="009918C7">
        <w:rPr>
          <w:sz w:val="18"/>
          <w:szCs w:val="18"/>
          <w:lang w:val="en-US"/>
        </w:rPr>
        <w:t>I</w:t>
      </w:r>
      <w:r w:rsidR="00CD7403" w:rsidRPr="009918C7">
        <w:rPr>
          <w:sz w:val="18"/>
          <w:szCs w:val="18"/>
          <w:lang w:val="en-US"/>
        </w:rPr>
        <w:t xml:space="preserve">onic states were assumed to be in dissociation equilibrium with their non-dissociated counterpart at the </w:t>
      </w:r>
      <w:r w:rsidR="00DA26CF" w:rsidRPr="009918C7">
        <w:rPr>
          <w:sz w:val="18"/>
          <w:szCs w:val="18"/>
          <w:lang w:val="en-US"/>
        </w:rPr>
        <w:t xml:space="preserve">respective pH of the </w:t>
      </w:r>
      <w:r w:rsidR="00CD7403" w:rsidRPr="009918C7">
        <w:rPr>
          <w:sz w:val="18"/>
          <w:szCs w:val="18"/>
          <w:lang w:val="en-US"/>
        </w:rPr>
        <w:t>substrate</w:t>
      </w:r>
      <w:r w:rsidRPr="009918C7">
        <w:rPr>
          <w:sz w:val="18"/>
          <w:szCs w:val="18"/>
          <w:lang w:val="en-US"/>
        </w:rPr>
        <w:t>.</w:t>
      </w:r>
    </w:p>
    <w:p w14:paraId="6C3CF840" w14:textId="3AAA0E9A" w:rsidR="00CE41E6" w:rsidRPr="009918C7" w:rsidRDefault="00CE41E6" w:rsidP="009918C7">
      <w:pPr>
        <w:ind w:right="-610" w:firstLine="0"/>
        <w:rPr>
          <w:sz w:val="18"/>
          <w:szCs w:val="18"/>
          <w:lang w:val="en-US"/>
        </w:rPr>
      </w:pPr>
      <w:r w:rsidRPr="009918C7">
        <w:rPr>
          <w:sz w:val="18"/>
          <w:szCs w:val="18"/>
          <w:vertAlign w:val="superscript"/>
          <w:lang w:val="en-US"/>
        </w:rPr>
        <w:t>h</w:t>
      </w:r>
      <w:r w:rsidRPr="009918C7">
        <w:rPr>
          <w:sz w:val="18"/>
          <w:szCs w:val="18"/>
          <w:lang w:val="en-US"/>
        </w:rPr>
        <w:t xml:space="preserve"> GS: gas storage, MS: maize silage, </w:t>
      </w:r>
      <w:proofErr w:type="spellStart"/>
      <w:r w:rsidRPr="009918C7">
        <w:rPr>
          <w:sz w:val="18"/>
          <w:szCs w:val="18"/>
          <w:lang w:val="en-US"/>
        </w:rPr>
        <w:t>GrS</w:t>
      </w:r>
      <w:proofErr w:type="spellEnd"/>
      <w:r w:rsidRPr="009918C7">
        <w:rPr>
          <w:sz w:val="18"/>
          <w:szCs w:val="18"/>
          <w:lang w:val="en-US"/>
        </w:rPr>
        <w:t>: grass silage, SBS: sugar beet silage, CM: cattle manure</w:t>
      </w:r>
    </w:p>
    <w:p w14:paraId="68AC78CB" w14:textId="36CAE143" w:rsidR="006A6755" w:rsidRPr="00F7388A" w:rsidRDefault="00CE41E6">
      <w:pPr>
        <w:spacing w:after="0" w:line="276" w:lineRule="auto"/>
        <w:ind w:right="0" w:firstLine="0"/>
        <w:jc w:val="left"/>
        <w:rPr>
          <w:sz w:val="32"/>
          <w:szCs w:val="32"/>
          <w:lang w:val="en-US"/>
        </w:rPr>
      </w:pPr>
      <w:r w:rsidRPr="00CE41E6">
        <w:rPr>
          <w:lang w:val="en-US"/>
        </w:rPr>
        <w:br w:type="page"/>
      </w:r>
      <w:bookmarkStart w:id="139" w:name="_GoBack"/>
      <w:bookmarkEnd w:id="139"/>
    </w:p>
    <w:p w14:paraId="725A73BB" w14:textId="31487A40" w:rsidR="006A6755" w:rsidRDefault="006A6755" w:rsidP="006A6755">
      <w:pPr>
        <w:pStyle w:val="berschrift2"/>
        <w:rPr>
          <w:lang w:val="en-US"/>
        </w:rPr>
      </w:pPr>
      <w:r>
        <w:rPr>
          <w:lang w:val="en-US"/>
        </w:rPr>
        <w:lastRenderedPageBreak/>
        <w:t>Derivation of gas storage model equations</w:t>
      </w:r>
    </w:p>
    <w:p w14:paraId="2D254160" w14:textId="77777777" w:rsidR="006A6755" w:rsidRPr="00D75CBB" w:rsidRDefault="006A6755" w:rsidP="006A6755">
      <w:pPr>
        <w:rPr>
          <w:lang w:val="en-US"/>
        </w:rPr>
      </w:pPr>
      <w:r>
        <w:rPr>
          <w:lang w:val="en-US"/>
        </w:rPr>
        <w:t>The volume flow of CH</w:t>
      </w:r>
      <w:r w:rsidRPr="00454DEF">
        <w:rPr>
          <w:vertAlign w:val="subscript"/>
          <w:lang w:val="en-US"/>
        </w:rPr>
        <w:t>4</w:t>
      </w:r>
      <w:r>
        <w:rPr>
          <w:lang w:val="en-US"/>
        </w:rPr>
        <w:t xml:space="preserve"> to the CHP unit can be derived via the </w:t>
      </w:r>
      <w:r w:rsidRPr="5C5F6251">
        <w:rPr>
          <w:lang w:val="en-US"/>
        </w:rPr>
        <w:t xml:space="preserve">specific gas constant </w:t>
      </w:r>
      <w:r>
        <w:rPr>
          <w:lang w:val="en-US"/>
        </w:rPr>
        <w:t xml:space="preserve">of </w:t>
      </w:r>
      <w:r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6A6755" w14:paraId="73B1C921" w14:textId="77777777" w:rsidTr="00055B45">
        <w:tc>
          <w:tcPr>
            <w:tcW w:w="354" w:type="pct"/>
            <w:vAlign w:val="center"/>
          </w:tcPr>
          <w:p w14:paraId="0949B813" w14:textId="77777777" w:rsidR="006A6755" w:rsidRDefault="006A6755" w:rsidP="00055B45">
            <w:pPr>
              <w:ind w:firstLine="0"/>
              <w:jc w:val="right"/>
              <w:rPr>
                <w:lang w:val="en-US"/>
              </w:rPr>
            </w:pPr>
          </w:p>
        </w:tc>
        <w:tc>
          <w:tcPr>
            <w:tcW w:w="4343" w:type="pct"/>
            <w:vAlign w:val="center"/>
          </w:tcPr>
          <w:p w14:paraId="6C276D38" w14:textId="77777777" w:rsidR="006A6755" w:rsidRPr="001F4FEB" w:rsidRDefault="006A6755" w:rsidP="00055B45">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F95DFA6" w14:textId="6388FF45"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1</w:t>
            </w:r>
            <w:r>
              <w:fldChar w:fldCharType="end"/>
            </w:r>
            <w:r>
              <w:t>)</w:t>
            </w:r>
            <w:r w:rsidDel="00665080">
              <w:t xml:space="preserve"> </w:t>
            </w:r>
          </w:p>
        </w:tc>
      </w:tr>
    </w:tbl>
    <w:p w14:paraId="067DF16D" w14:textId="77777777" w:rsidR="006A6755" w:rsidRPr="002E7629" w:rsidRDefault="006A6755" w:rsidP="006A6755">
      <w:pPr>
        <w:rPr>
          <w:lang w:val="en-US"/>
        </w:rPr>
      </w:pP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w:t>
      </w:r>
      <w:r w:rsidRPr="0EF766E9">
        <w:rPr>
          <w:lang w:val="en-US"/>
        </w:rPr>
        <w:t xml:space="preserve"> An additional </w:t>
      </w:r>
      <w:r>
        <w:rPr>
          <w:lang w:val="en-US"/>
        </w:rPr>
        <w:t xml:space="preserve">GS </w:t>
      </w:r>
      <w:r w:rsidRPr="0EF766E9">
        <w:rPr>
          <w:lang w:val="en-US"/>
        </w:rPr>
        <w:t xml:space="preserve">state </w:t>
      </w:r>
      <w:r>
        <w:rPr>
          <w:lang w:val="en-US"/>
        </w:rPr>
        <w:t xml:space="preserve">for 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Pr>
          <w:lang w:val="en-US"/>
        </w:rPr>
        <w:t xml:space="preserve"> Under </w:t>
      </w:r>
      <w:r w:rsidRPr="77CCFEC8">
        <w:rPr>
          <w:lang w:val="en-US"/>
        </w:rPr>
        <w:t xml:space="preserve">isobaric </w:t>
      </w:r>
      <w:r>
        <w:rPr>
          <w:lang w:val="en-US"/>
        </w:rPr>
        <w:t xml:space="preserve">and isothermal </w:t>
      </w:r>
      <w:r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3A77ADB2" w14:textId="77777777" w:rsidTr="00055B45">
        <w:tc>
          <w:tcPr>
            <w:tcW w:w="293" w:type="pct"/>
            <w:vAlign w:val="center"/>
          </w:tcPr>
          <w:p w14:paraId="28A38E95" w14:textId="77777777" w:rsidR="006A6755" w:rsidRDefault="006A6755" w:rsidP="00055B45">
            <w:pPr>
              <w:ind w:firstLine="0"/>
              <w:jc w:val="right"/>
              <w:rPr>
                <w:lang w:val="en-US"/>
              </w:rPr>
            </w:pPr>
          </w:p>
        </w:tc>
        <w:tc>
          <w:tcPr>
            <w:tcW w:w="4283" w:type="pct"/>
            <w:vAlign w:val="center"/>
          </w:tcPr>
          <w:p w14:paraId="25A1B582" w14:textId="77777777" w:rsidR="006A6755" w:rsidRPr="001F4FEB" w:rsidRDefault="006A6755" w:rsidP="00055B45">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47BD0BBA" w14:textId="681C549B" w:rsidR="006A6755" w:rsidRDefault="006A6755" w:rsidP="00055B45">
            <w:pPr>
              <w:pStyle w:val="Beschriftung"/>
              <w:jc w:val="right"/>
              <w:rPr>
                <w:lang w:val="en-US"/>
              </w:rPr>
            </w:pPr>
            <w:bookmarkStart w:id="140" w:name="_Ref187941920"/>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2</w:t>
            </w:r>
            <w:r>
              <w:fldChar w:fldCharType="end"/>
            </w:r>
            <w:r>
              <w:t>)</w:t>
            </w:r>
            <w:bookmarkEnd w:id="140"/>
          </w:p>
        </w:tc>
      </w:tr>
    </w:tbl>
    <w:p w14:paraId="1C4F5850" w14:textId="77777777" w:rsidR="006A6755" w:rsidRDefault="006A6755" w:rsidP="006A6755">
      <w:pPr>
        <w:rPr>
          <w:lang w:val="en-US"/>
        </w:rPr>
      </w:pPr>
      <w:r>
        <w:rPr>
          <w:lang w:val="en-US"/>
        </w:rPr>
        <w:t xml:space="preserve">The volume flow </w:t>
      </w:r>
      <w:r w:rsidRPr="77CCFEC8">
        <w:rPr>
          <w:lang w:val="en-US"/>
        </w:rPr>
        <w:t xml:space="preserve">of </w:t>
      </w:r>
      <w:r>
        <w:rPr>
          <w:lang w:val="en-US"/>
        </w:rPr>
        <w:t>CH</w:t>
      </w:r>
      <w:r>
        <w:rPr>
          <w:vertAlign w:val="subscript"/>
          <w:lang w:val="en-US"/>
        </w:rPr>
        <w:t>4</w:t>
      </w:r>
      <w:r w:rsidRPr="77CCFEC8">
        <w:rPr>
          <w:lang w:val="en-US"/>
        </w:rPr>
        <w:t xml:space="preserve"> </w:t>
      </w:r>
      <w:r>
        <w:rPr>
          <w:lang w:val="en-US"/>
        </w:rPr>
        <w:t xml:space="preserve">required for a specific electrical CHP output entails </w:t>
      </w:r>
      <w:r w:rsidRPr="77CCFEC8">
        <w:rPr>
          <w:lang w:val="en-US"/>
        </w:rPr>
        <w:t>the outflow of the remaining gases proportionate to the</w:t>
      </w:r>
      <w:r>
        <w:rPr>
          <w:lang w:val="en-US"/>
        </w:rPr>
        <w:t>ir</w:t>
      </w:r>
      <w:r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78DD6A96" w14:textId="77777777" w:rsidTr="00055B45">
        <w:tc>
          <w:tcPr>
            <w:tcW w:w="209" w:type="pct"/>
            <w:vAlign w:val="center"/>
          </w:tcPr>
          <w:p w14:paraId="2AFBB5F4" w14:textId="77777777" w:rsidR="006A6755" w:rsidRDefault="006A6755" w:rsidP="00055B45">
            <w:pPr>
              <w:ind w:firstLine="0"/>
              <w:jc w:val="right"/>
              <w:rPr>
                <w:lang w:val="en-US"/>
              </w:rPr>
            </w:pPr>
          </w:p>
        </w:tc>
        <w:tc>
          <w:tcPr>
            <w:tcW w:w="4200" w:type="pct"/>
            <w:vAlign w:val="center"/>
          </w:tcPr>
          <w:p w14:paraId="158010A9" w14:textId="77777777" w:rsidR="006A6755" w:rsidRPr="004574DA" w:rsidRDefault="006A6755"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Pr="004574DA">
              <w:rPr>
                <w:rFonts w:eastAsia="Garamond" w:cs="Garamond"/>
                <w:sz w:val="22"/>
                <w:lang w:val="en-US"/>
              </w:rPr>
              <w:t>,</w:t>
            </w:r>
          </w:p>
        </w:tc>
        <w:tc>
          <w:tcPr>
            <w:tcW w:w="591" w:type="pct"/>
            <w:vAlign w:val="center"/>
          </w:tcPr>
          <w:p w14:paraId="6D0BCDA7" w14:textId="0B915CDD" w:rsidR="006A6755" w:rsidRDefault="006A6755" w:rsidP="00055B45">
            <w:pPr>
              <w:pStyle w:val="Beschriftung"/>
              <w:jc w:val="right"/>
              <w:rPr>
                <w:lang w:val="en-US"/>
              </w:rPr>
            </w:pPr>
            <w:bookmarkStart w:id="141" w:name="_Ref18794186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3</w:t>
            </w:r>
            <w:r>
              <w:fldChar w:fldCharType="end"/>
            </w:r>
            <w:r>
              <w:t>)</w:t>
            </w:r>
            <w:bookmarkEnd w:id="141"/>
          </w:p>
        </w:tc>
      </w:tr>
      <w:tr w:rsidR="006A6755" w14:paraId="56203A0E" w14:textId="77777777" w:rsidTr="00055B45">
        <w:tc>
          <w:tcPr>
            <w:tcW w:w="208" w:type="pct"/>
          </w:tcPr>
          <w:p w14:paraId="614F047C" w14:textId="77777777" w:rsidR="006A6755" w:rsidRDefault="006A6755" w:rsidP="00055B45">
            <w:pPr>
              <w:ind w:firstLine="0"/>
              <w:jc w:val="right"/>
              <w:rPr>
                <w:lang w:val="en-US"/>
              </w:rPr>
            </w:pPr>
          </w:p>
        </w:tc>
        <w:tc>
          <w:tcPr>
            <w:tcW w:w="4195" w:type="pct"/>
            <w:vAlign w:val="center"/>
          </w:tcPr>
          <w:p w14:paraId="2F6BFCF6" w14:textId="77777777" w:rsidR="006A6755" w:rsidRPr="004574DA" w:rsidRDefault="006A6755"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Pr="004574DA">
              <w:rPr>
                <w:rFonts w:eastAsia="Garamond" w:cs="Garamond"/>
                <w:sz w:val="22"/>
                <w:lang w:val="en-US"/>
              </w:rPr>
              <w:t>,</w:t>
            </w:r>
          </w:p>
        </w:tc>
        <w:tc>
          <w:tcPr>
            <w:tcW w:w="591" w:type="pct"/>
          </w:tcPr>
          <w:p w14:paraId="5CD44321" w14:textId="610AEA95" w:rsidR="006A6755" w:rsidRDefault="006A6755" w:rsidP="00055B45">
            <w:pPr>
              <w:pStyle w:val="Beschriftung"/>
              <w:jc w:val="right"/>
              <w:rPr>
                <w:lang w:val="en-US"/>
              </w:rPr>
            </w:pPr>
            <w:bookmarkStart w:id="142" w:name="_Ref187941851"/>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142"/>
          </w:p>
        </w:tc>
      </w:tr>
    </w:tbl>
    <w:p w14:paraId="2D600899" w14:textId="7704A335" w:rsidR="006A6755" w:rsidRDefault="006A6755" w:rsidP="006A6755">
      <w:pPr>
        <w:spacing w:line="416" w:lineRule="auto"/>
        <w:ind w:right="30" w:firstLine="0"/>
        <w:rPr>
          <w:rFonts w:eastAsia="Garamond" w:cs="Garamond"/>
          <w:lang w:val="en-US"/>
        </w:rPr>
      </w:pPr>
      <w:r>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 </w:t>
      </w:r>
      <m:oMath>
        <m:r>
          <w:rPr>
            <w:rFonts w:ascii="Cambria Math" w:eastAsia="Garamond" w:hAnsi="Cambria Math" w:cs="Garamond"/>
            <w:lang w:val="en-US"/>
          </w:rPr>
          <m:t>i</m:t>
        </m:r>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Pr>
          <w:rFonts w:eastAsia="Garamond" w:cs="Garamond"/>
          <w:lang w:val="en-US"/>
        </w:rPr>
        <w:t xml:space="preserve">) in the total GS volume. </w:t>
      </w:r>
      <w:r w:rsidRPr="77CCFEC8">
        <w:rPr>
          <w:rFonts w:eastAsia="Garamond" w:cs="Garamond"/>
          <w:lang w:val="en-US"/>
        </w:rPr>
        <w:t xml:space="preserve">Inserting </w:t>
      </w:r>
      <w:r>
        <w:rPr>
          <w:rFonts w:eastAsia="Garamond" w:cs="Garamond"/>
          <w:lang w:val="en-US"/>
        </w:rPr>
        <w:fldChar w:fldCharType="begin"/>
      </w:r>
      <w:r>
        <w:rPr>
          <w:rFonts w:eastAsia="Garamond" w:cs="Garamond"/>
          <w:lang w:val="en-US"/>
        </w:rPr>
        <w:instrText xml:space="preserve"> REF _Ref187941851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4</w:t>
      </w:r>
      <w:r w:rsidR="00F7388A" w:rsidRPr="00F7388A">
        <w:rPr>
          <w:lang w:val="en-US"/>
        </w:rPr>
        <w:t>)</w:t>
      </w:r>
      <w:r>
        <w:rPr>
          <w:rFonts w:eastAsia="Garamond" w:cs="Garamond"/>
          <w:lang w:val="en-US"/>
        </w:rPr>
        <w:fldChar w:fldCharType="end"/>
      </w:r>
      <w:r w:rsidRPr="77CCFEC8">
        <w:rPr>
          <w:rFonts w:eastAsia="Garamond" w:cs="Garamond"/>
          <w:lang w:val="en-US"/>
        </w:rPr>
        <w:t xml:space="preserve"> into </w:t>
      </w:r>
      <w:r>
        <w:rPr>
          <w:rFonts w:eastAsia="Garamond" w:cs="Garamond"/>
          <w:lang w:val="en-US"/>
        </w:rPr>
        <w:fldChar w:fldCharType="begin"/>
      </w:r>
      <w:r>
        <w:rPr>
          <w:rFonts w:eastAsia="Garamond" w:cs="Garamond"/>
          <w:lang w:val="en-US"/>
        </w:rPr>
        <w:instrText xml:space="preserve"> REF _Ref187941867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3</w:t>
      </w:r>
      <w:r w:rsidR="00F7388A" w:rsidRPr="00F7388A">
        <w:rPr>
          <w:lang w:val="en-US"/>
        </w:rPr>
        <w:t>)</w:t>
      </w:r>
      <w:r>
        <w:rPr>
          <w:rFonts w:eastAsia="Garamond" w:cs="Garamond"/>
          <w:lang w:val="en-US"/>
        </w:rPr>
        <w:fldChar w:fldCharType="end"/>
      </w:r>
      <w:r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5E9CE844" w14:textId="77777777" w:rsidTr="00055B45">
        <w:tc>
          <w:tcPr>
            <w:tcW w:w="293" w:type="pct"/>
            <w:vAlign w:val="center"/>
          </w:tcPr>
          <w:p w14:paraId="5836A36E" w14:textId="77777777" w:rsidR="006A6755" w:rsidRDefault="006A6755" w:rsidP="00055B45">
            <w:pPr>
              <w:ind w:firstLine="0"/>
              <w:jc w:val="right"/>
              <w:rPr>
                <w:lang w:val="en-US"/>
              </w:rPr>
            </w:pPr>
          </w:p>
        </w:tc>
        <w:tc>
          <w:tcPr>
            <w:tcW w:w="4283" w:type="pct"/>
            <w:vAlign w:val="center"/>
          </w:tcPr>
          <w:p w14:paraId="4328A899" w14:textId="77777777" w:rsidR="006A6755" w:rsidRPr="00870D06" w:rsidRDefault="006A6755" w:rsidP="00055B45">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Pr="00870D06">
              <w:rPr>
                <w:rFonts w:eastAsia="Garamond" w:cs="Garamond"/>
                <w:sz w:val="22"/>
                <w:lang w:val="en-US"/>
              </w:rPr>
              <w:t>.</w:t>
            </w:r>
          </w:p>
        </w:tc>
        <w:tc>
          <w:tcPr>
            <w:tcW w:w="424" w:type="pct"/>
            <w:vAlign w:val="center"/>
          </w:tcPr>
          <w:p w14:paraId="09D8D62B" w14:textId="120E23BD"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bl>
    <w:p w14:paraId="44875ED5" w14:textId="77777777" w:rsidR="006A6755" w:rsidRDefault="006A6755" w:rsidP="006A6755">
      <w:pPr>
        <w:spacing w:line="416" w:lineRule="auto"/>
        <w:ind w:right="30" w:firstLine="0"/>
        <w:rPr>
          <w:rFonts w:eastAsia="Garamond" w:cs="Garamond"/>
          <w:lang w:val="en-US"/>
        </w:rPr>
      </w:pPr>
      <w:r w:rsidRPr="00723AE3">
        <w:rPr>
          <w:lang w:val="en-US"/>
        </w:rPr>
        <w:t xml:space="preserve">It </w:t>
      </w:r>
      <w:r>
        <w:rPr>
          <w:lang w:val="en-US"/>
        </w:rPr>
        <w:t>was</w:t>
      </w:r>
      <w:r w:rsidRPr="00723AE3">
        <w:rPr>
          <w:lang w:val="en-US"/>
        </w:rPr>
        <w:t xml:space="preserve"> assumed that </w:t>
      </w:r>
      <w:r>
        <w:rPr>
          <w:lang w:val="en-US"/>
        </w:rPr>
        <w:t xml:space="preserve">the </w:t>
      </w:r>
      <w:r w:rsidRPr="00723AE3">
        <w:rPr>
          <w:lang w:val="en-US"/>
        </w:rPr>
        <w:t>volume flow from the AD</w:t>
      </w:r>
      <w:r>
        <w:rPr>
          <w:lang w:val="en-US"/>
        </w:rPr>
        <w:t xml:space="preserve"> </w:t>
      </w:r>
      <w:r w:rsidRPr="00723AE3">
        <w:rPr>
          <w:lang w:val="en-US"/>
        </w:rPr>
        <w:t xml:space="preserve">process into </w:t>
      </w:r>
      <w:r>
        <w:rPr>
          <w:lang w:val="en-US"/>
        </w:rPr>
        <w:t xml:space="preserve">the GS </w:t>
      </w:r>
      <w:r w:rsidRPr="00723AE3">
        <w:rPr>
          <w:lang w:val="en-US"/>
        </w:rPr>
        <w:t>change</w:t>
      </w:r>
      <w:r>
        <w:rPr>
          <w:lang w:val="en-US"/>
        </w:rPr>
        <w:t xml:space="preserve">s </w:t>
      </w:r>
      <w:r w:rsidRPr="00723AE3">
        <w:rPr>
          <w:lang w:val="en-US"/>
        </w:rPr>
        <w:t>pressure and temperature instantaneously</w:t>
      </w:r>
      <w:r>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w:t>
      </w:r>
      <w:r w:rsidRPr="00723AE3">
        <w:rPr>
          <w:lang w:val="en-US"/>
        </w:rPr>
        <w:t xml:space="preserve">. </w:t>
      </w:r>
      <w:r>
        <w:rPr>
          <w:lang w:val="en-US"/>
        </w:rPr>
        <w:t>C</w:t>
      </w:r>
      <w:r w:rsidRPr="00723AE3">
        <w:rPr>
          <w:lang w:val="en-US"/>
        </w:rPr>
        <w:t>onservation of mass</w:t>
      </w:r>
      <w:r>
        <w:rPr>
          <w:lang w:val="en-US"/>
        </w:rPr>
        <w:t xml:space="preserve"> requires </w:t>
      </w:r>
      <w:r w:rsidRPr="00723AE3">
        <w:rPr>
          <w:lang w:val="en-US"/>
        </w:rPr>
        <w:t xml:space="preserve">the </w:t>
      </w:r>
      <w:r>
        <w:rPr>
          <w:lang w:val="en-US"/>
        </w:rPr>
        <w:t xml:space="preserve">outflow of </w:t>
      </w:r>
      <w:r w:rsidRPr="00723AE3">
        <w:rPr>
          <w:lang w:val="en-US"/>
        </w:rPr>
        <w:t xml:space="preserve">the AD process </w:t>
      </w:r>
      <w:r>
        <w:rPr>
          <w:lang w:val="en-US"/>
        </w:rPr>
        <w:t xml:space="preserve">to match </w:t>
      </w:r>
      <w:r w:rsidRPr="00723AE3">
        <w:rPr>
          <w:lang w:val="en-US"/>
        </w:rPr>
        <w:t xml:space="preserve">the </w:t>
      </w:r>
      <w:r>
        <w:rPr>
          <w:lang w:val="en-US"/>
        </w:rPr>
        <w:t xml:space="preserve">inflow </w:t>
      </w:r>
      <w:r w:rsidRPr="00723AE3">
        <w:rPr>
          <w:lang w:val="en-US"/>
        </w:rPr>
        <w:t xml:space="preserve">into the </w:t>
      </w:r>
      <w:r>
        <w:rPr>
          <w:lang w:val="en-US"/>
        </w:rPr>
        <w:t xml:space="preserve">GS. Applying the </w:t>
      </w:r>
      <w:r w:rsidRPr="77CCFEC8">
        <w:rPr>
          <w:rFonts w:eastAsia="Garamond" w:cs="Garamond"/>
          <w:lang w:val="en-US"/>
        </w:rPr>
        <w:t xml:space="preserve">ideal gas law </w:t>
      </w:r>
      <w:r>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62EE97B1" w14:textId="77777777" w:rsidTr="00055B45">
        <w:tc>
          <w:tcPr>
            <w:tcW w:w="293" w:type="pct"/>
            <w:vAlign w:val="center"/>
          </w:tcPr>
          <w:p w14:paraId="184DDAF6" w14:textId="77777777" w:rsidR="006A6755" w:rsidRDefault="006A6755" w:rsidP="00055B45">
            <w:pPr>
              <w:ind w:firstLine="0"/>
              <w:jc w:val="right"/>
              <w:rPr>
                <w:lang w:val="en-US"/>
              </w:rPr>
            </w:pPr>
          </w:p>
        </w:tc>
        <w:tc>
          <w:tcPr>
            <w:tcW w:w="4283" w:type="pct"/>
            <w:vAlign w:val="center"/>
          </w:tcPr>
          <w:p w14:paraId="7DD5D113" w14:textId="77777777" w:rsidR="006A6755" w:rsidRPr="00BE086A" w:rsidRDefault="006A6755" w:rsidP="00055B45">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m:t>
                    </m:r>
                    <w:proofErr w:type="spellStart"/>
                    <m:r>
                      <m:rPr>
                        <m:nor/>
                      </m:rPr>
                      <w:rPr>
                        <w:rFonts w:ascii="Cambria Math" w:hAnsi="Cambria Math"/>
                        <w:sz w:val="22"/>
                        <w:lang w:val="en-US"/>
                      </w:rPr>
                      <m:t>GS,in</m:t>
                    </m:r>
                    <w:proofErr w:type="spellEnd"/>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0EC2D192" w14:textId="0E4ADBCF" w:rsidR="006A6755" w:rsidRDefault="006A6755" w:rsidP="00055B45">
            <w:pPr>
              <w:pStyle w:val="Beschriftung"/>
              <w:jc w:val="right"/>
              <w:rPr>
                <w:lang w:val="en-US"/>
              </w:rPr>
            </w:pPr>
            <w:bookmarkStart w:id="143" w:name="_Ref18794189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6</w:t>
            </w:r>
            <w:r>
              <w:fldChar w:fldCharType="end"/>
            </w:r>
            <w:r>
              <w:t>)</w:t>
            </w:r>
            <w:bookmarkEnd w:id="143"/>
          </w:p>
        </w:tc>
      </w:tr>
    </w:tbl>
    <w:p w14:paraId="763E5057" w14:textId="27C6CD87" w:rsidR="006A6755" w:rsidRDefault="006A6755" w:rsidP="006A6755">
      <w:pPr>
        <w:ind w:firstLine="0"/>
        <w:rPr>
          <w:lang w:val="en-US"/>
        </w:rPr>
      </w:pPr>
      <w:r w:rsidRPr="77CCFEC8">
        <w:rPr>
          <w:lang w:val="en-US"/>
        </w:rPr>
        <w:t xml:space="preserve">Inserting </w:t>
      </w:r>
      <w:r>
        <w:rPr>
          <w:lang w:val="en-US"/>
        </w:rPr>
        <w:fldChar w:fldCharType="begin"/>
      </w:r>
      <w:r>
        <w:rPr>
          <w:lang w:val="en-US"/>
        </w:rPr>
        <w:instrText xml:space="preserve"> REF _Ref187941897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6</w:t>
      </w:r>
      <w:r w:rsidR="00F7388A" w:rsidRPr="00F7388A">
        <w:rPr>
          <w:lang w:val="en-US"/>
        </w:rPr>
        <w:t>)</w:t>
      </w:r>
      <w:r>
        <w:rPr>
          <w:lang w:val="en-US"/>
        </w:rPr>
        <w:fldChar w:fldCharType="end"/>
      </w:r>
      <w:r w:rsidRPr="77CCFEC8">
        <w:rPr>
          <w:lang w:val="en-US"/>
        </w:rPr>
        <w:t xml:space="preserve"> into </w:t>
      </w:r>
      <w:r>
        <w:rPr>
          <w:lang w:val="en-US"/>
        </w:rPr>
        <w:fldChar w:fldCharType="begin"/>
      </w:r>
      <w:r>
        <w:rPr>
          <w:lang w:val="en-US"/>
        </w:rPr>
        <w:instrText xml:space="preserve"> REF _Ref187941920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2</w:t>
      </w:r>
      <w:r w:rsidR="00F7388A" w:rsidRPr="00F7388A">
        <w:rPr>
          <w:lang w:val="en-US"/>
        </w:rPr>
        <w:t>)</w:t>
      </w:r>
      <w:r>
        <w:rPr>
          <w:lang w:val="en-US"/>
        </w:rPr>
        <w:fldChar w:fldCharType="end"/>
      </w:r>
      <w:r w:rsidRPr="77CCFEC8">
        <w:rPr>
          <w:lang w:val="en-US"/>
        </w:rPr>
        <w:t xml:space="preserve"> </w:t>
      </w:r>
      <w:r>
        <w:rPr>
          <w:lang w:val="en-US"/>
        </w:rPr>
        <w:t xml:space="preserve">delivers </w:t>
      </w:r>
      <w:r w:rsidRPr="77CCFEC8">
        <w:rPr>
          <w:lang w:val="en-US"/>
        </w:rPr>
        <w:t xml:space="preserve">the </w:t>
      </w:r>
      <w:r>
        <w:rPr>
          <w:lang w:val="en-US"/>
        </w:rPr>
        <w:t>ordinary differential equations (ODEs)</w:t>
      </w:r>
      <w:r w:rsidRPr="77CCFEC8">
        <w:rPr>
          <w:lang w:val="en-US"/>
        </w:rPr>
        <w:t xml:space="preserve"> </w:t>
      </w:r>
      <w:r>
        <w:rPr>
          <w:lang w:val="en-US"/>
        </w:rPr>
        <w:t xml:space="preserve">of </w:t>
      </w:r>
      <w:r w:rsidRPr="77CCFEC8">
        <w:rPr>
          <w:lang w:val="en-US"/>
        </w:rPr>
        <w:t xml:space="preserve">the two </w:t>
      </w:r>
      <w:r>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6A6755" w14:paraId="57A40C8E" w14:textId="77777777" w:rsidTr="00055B45">
        <w:tc>
          <w:tcPr>
            <w:tcW w:w="4396" w:type="pct"/>
          </w:tcPr>
          <w:p w14:paraId="4F9D2126" w14:textId="77777777" w:rsidR="006A6755" w:rsidRPr="00220152" w:rsidRDefault="006A6755"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5A0D9F45" w14:textId="3D79DC71" w:rsidR="006A6755" w:rsidRDefault="006A6755" w:rsidP="00055B45">
            <w:pPr>
              <w:pStyle w:val="Beschriftung"/>
              <w:jc w:val="right"/>
              <w:rPr>
                <w:lang w:val="en-US"/>
              </w:rPr>
            </w:pPr>
            <w:bookmarkStart w:id="144" w:name="_Ref194921478"/>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7</w:t>
            </w:r>
            <w:r>
              <w:fldChar w:fldCharType="end"/>
            </w:r>
            <w:bookmarkEnd w:id="144"/>
            <w:r>
              <w:t>)</w:t>
            </w:r>
          </w:p>
        </w:tc>
      </w:tr>
      <w:tr w:rsidR="006A6755" w14:paraId="483951D7" w14:textId="77777777" w:rsidTr="00055B45">
        <w:tc>
          <w:tcPr>
            <w:tcW w:w="4396" w:type="pct"/>
          </w:tcPr>
          <w:p w14:paraId="4B829268" w14:textId="77777777" w:rsidR="006A6755" w:rsidRPr="00220152" w:rsidRDefault="006A6755"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6B376C0E" w14:textId="57079000" w:rsidR="006A6755" w:rsidRDefault="006A6755" w:rsidP="00055B45">
            <w:pPr>
              <w:pStyle w:val="Beschriftung"/>
              <w:jc w:val="right"/>
              <w:rPr>
                <w:lang w:val="en-US"/>
              </w:rPr>
            </w:pPr>
            <w:bookmarkStart w:id="145" w:name="_Ref194921482"/>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145"/>
            <w:r>
              <w:t>)</w:t>
            </w:r>
          </w:p>
        </w:tc>
      </w:tr>
    </w:tbl>
    <w:p w14:paraId="4486B0BB" w14:textId="77777777" w:rsidR="006A6755" w:rsidRPr="006A6755" w:rsidRDefault="006A6755" w:rsidP="006A6755">
      <w:pPr>
        <w:rPr>
          <w:lang w:val="en-US"/>
        </w:rPr>
      </w:pPr>
    </w:p>
    <w:sectPr w:rsidR="006A6755" w:rsidRPr="006A6755" w:rsidSect="00E56C4F">
      <w:headerReference w:type="default" r:id="rId25"/>
      <w:footerReference w:type="default" r:id="rId26"/>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onrad Koch" w:date="2025-07-10T11:16:00Z" w:initials="KK">
    <w:p w14:paraId="012E8504" w14:textId="77777777" w:rsidR="00055B45" w:rsidRDefault="00055B45" w:rsidP="00CB3FAD">
      <w:pPr>
        <w:pStyle w:val="Kommentartext"/>
        <w:ind w:firstLine="0"/>
        <w:jc w:val="left"/>
      </w:pPr>
      <w:r>
        <w:rPr>
          <w:rStyle w:val="Kommentarzeichen"/>
        </w:rPr>
        <w:annotationRef/>
      </w:r>
      <w:r>
        <w:t xml:space="preserve">Schau nochmal genau, welche Limitierungen es bei BITE gibt. Mir fällt da z.B. die Limitierung bezüglich der Seitenzahl ein: „Research </w:t>
      </w:r>
      <w:proofErr w:type="spellStart"/>
      <w:r>
        <w:t>articles</w:t>
      </w:r>
      <w:proofErr w:type="spellEnd"/>
      <w:r>
        <w:t xml:space="preserve"> </w:t>
      </w:r>
      <w:proofErr w:type="spellStart"/>
      <w:r>
        <w:t>should</w:t>
      </w:r>
      <w:proofErr w:type="spellEnd"/>
      <w:r>
        <w:t xml:space="preserve"> not </w:t>
      </w:r>
      <w:proofErr w:type="spellStart"/>
      <w:r>
        <w:t>exceed</w:t>
      </w:r>
      <w:proofErr w:type="spellEnd"/>
      <w:r>
        <w:t xml:space="preserve"> 35 </w:t>
      </w:r>
      <w:proofErr w:type="spellStart"/>
      <w:r>
        <w:t>pages</w:t>
      </w:r>
      <w:proofErr w:type="spellEnd"/>
      <w:r>
        <w:t xml:space="preserve">, </w:t>
      </w:r>
      <w:proofErr w:type="spellStart"/>
      <w:r>
        <w:t>including</w:t>
      </w:r>
      <w:proofErr w:type="spellEnd"/>
      <w:r>
        <w:t xml:space="preserve"> </w:t>
      </w:r>
      <w:proofErr w:type="spellStart"/>
      <w:r>
        <w:t>tables</w:t>
      </w:r>
      <w:proofErr w:type="spellEnd"/>
      <w:r>
        <w:t xml:space="preserve"> and </w:t>
      </w:r>
      <w:proofErr w:type="spellStart"/>
      <w:r>
        <w:t>figures</w:t>
      </w:r>
      <w:proofErr w:type="spellEnd"/>
      <w:r>
        <w:t xml:space="preserve">, </w:t>
      </w:r>
      <w:proofErr w:type="spellStart"/>
      <w:r>
        <w:t>with</w:t>
      </w:r>
      <w:proofErr w:type="spellEnd"/>
      <w:r>
        <w:t xml:space="preserve"> a </w:t>
      </w:r>
      <w:proofErr w:type="spellStart"/>
      <w:r>
        <w:t>font</w:t>
      </w:r>
      <w:proofErr w:type="spellEnd"/>
      <w:r>
        <w:t xml:space="preserve"> </w:t>
      </w:r>
      <w:proofErr w:type="spellStart"/>
      <w:r>
        <w:t>size</w:t>
      </w:r>
      <w:proofErr w:type="spellEnd"/>
      <w:r>
        <w:t xml:space="preserve"> 12.</w:t>
      </w:r>
      <w:proofErr w:type="gramStart"/>
      <w:r>
        <w:t>„ Wäre</w:t>
      </w:r>
      <w:proofErr w:type="gramEnd"/>
      <w:r>
        <w:t xml:space="preserve"> schade, wenn es aus formellen Gründen </w:t>
      </w:r>
      <w:proofErr w:type="spellStart"/>
      <w:r>
        <w:t>rejected</w:t>
      </w:r>
      <w:proofErr w:type="spellEnd"/>
      <w:r>
        <w:t xml:space="preserve"> wird. Aber vielleicht fällt es auch nicht auf, denn die Editoren haben immer viel zu tun … 😉</w:t>
      </w:r>
    </w:p>
  </w:comment>
  <w:comment w:id="8" w:author="Konrad Koch" w:date="2025-07-10T11:10:00Z" w:initials="KK">
    <w:p w14:paraId="1960CE93" w14:textId="18F4C733" w:rsidR="00055B45" w:rsidRDefault="00055B45" w:rsidP="00CB3FAD">
      <w:pPr>
        <w:pStyle w:val="Kommentartext"/>
        <w:ind w:firstLine="0"/>
        <w:jc w:val="left"/>
      </w:pPr>
      <w:r>
        <w:rPr>
          <w:rStyle w:val="Kommentarzeichen"/>
        </w:rPr>
        <w:annotationRef/>
      </w:r>
      <w:r>
        <w:t xml:space="preserve">Keine nicht allgemein anerkannten Abkürzungen in den Highlights. Einfach noch ein zusätzliches Highlight </w:t>
      </w:r>
      <w:proofErr w:type="gramStart"/>
      <w:r>
        <w:t>davor setzen</w:t>
      </w:r>
      <w:proofErr w:type="gramEnd"/>
      <w:r>
        <w:t>, in dem Du das kurz einführst.</w:t>
      </w:r>
    </w:p>
  </w:comment>
  <w:comment w:id="14" w:author="Konrad Koch" w:date="2025-07-10T11:12:00Z" w:initials="KK">
    <w:p w14:paraId="7A7CD5B3" w14:textId="77777777" w:rsidR="00055B45" w:rsidRDefault="00055B45" w:rsidP="00CB3FAD">
      <w:pPr>
        <w:pStyle w:val="Kommentartext"/>
        <w:ind w:firstLine="0"/>
        <w:jc w:val="left"/>
      </w:pPr>
      <w:r>
        <w:rPr>
          <w:rStyle w:val="Kommentarzeichen"/>
        </w:rPr>
        <w:annotationRef/>
      </w:r>
      <w:r>
        <w:t xml:space="preserve">Der </w:t>
      </w:r>
      <w:proofErr w:type="spellStart"/>
      <w:r>
        <w:t>Graphical</w:t>
      </w:r>
      <w:proofErr w:type="spellEnd"/>
      <w:r>
        <w:t xml:space="preserve"> Abstract </w:t>
      </w:r>
      <w:proofErr w:type="spellStart"/>
      <w:r>
        <w:t>is</w:t>
      </w:r>
      <w:proofErr w:type="spellEnd"/>
      <w:r>
        <w:t xml:space="preserve"> unten total versteckt. Den würde ich schon hier mit hinziehen. Außerdem würde ich die Abbildungen in den Text integrieren, weil sich das als Gutachter viel besser lesen lässt, auch wenn Du sowieso alle Abbildungen und Tabellen separat hochladen musst.</w:t>
      </w:r>
    </w:p>
  </w:comment>
  <w:comment w:id="16" w:author="Konrad Koch" w:date="2025-07-10T11:25:00Z" w:initials="KK">
    <w:p w14:paraId="2D4E2F7E" w14:textId="77777777" w:rsidR="00055B45" w:rsidRDefault="00055B45" w:rsidP="00E145CE">
      <w:pPr>
        <w:pStyle w:val="Kommentartext"/>
        <w:ind w:firstLine="0"/>
        <w:jc w:val="left"/>
      </w:pPr>
      <w:r>
        <w:rPr>
          <w:rStyle w:val="Kommentarzeichen"/>
        </w:rPr>
        <w:annotationRef/>
      </w:r>
      <w:r>
        <w:t>Sorry, ich bin Beamter! Aber manchmal schreibst Du „</w:t>
      </w:r>
      <w:proofErr w:type="spellStart"/>
      <w:r>
        <w:t>full</w:t>
      </w:r>
      <w:proofErr w:type="spellEnd"/>
      <w:r>
        <w:t xml:space="preserve"> </w:t>
      </w:r>
      <w:proofErr w:type="spellStart"/>
      <w:r>
        <w:t>scale</w:t>
      </w:r>
      <w:proofErr w:type="spellEnd"/>
      <w:r>
        <w:t>“ und dann wieder „</w:t>
      </w:r>
      <w:proofErr w:type="spellStart"/>
      <w:r>
        <w:t>full-scale</w:t>
      </w:r>
      <w:proofErr w:type="spellEnd"/>
      <w:r>
        <w:t>“. Gern einheitlich. ☺️</w:t>
      </w:r>
    </w:p>
  </w:comment>
  <w:comment w:id="17" w:author="Konrad Koch" w:date="2025-07-10T11:26:00Z" w:initials="KK">
    <w:p w14:paraId="25E0BF88" w14:textId="77777777" w:rsidR="00055B45" w:rsidRDefault="00055B45" w:rsidP="00E145CE">
      <w:pPr>
        <w:pStyle w:val="Kommentartext"/>
        <w:ind w:firstLine="0"/>
        <w:jc w:val="left"/>
      </w:pPr>
      <w:r>
        <w:rPr>
          <w:rStyle w:val="Kommentarzeichen"/>
        </w:rPr>
        <w:annotationRef/>
      </w:r>
      <w:r>
        <w:t>Wie auch das ADM1, wie Du ja im nächsten Satz schreibst.</w:t>
      </w:r>
    </w:p>
  </w:comment>
  <w:comment w:id="18" w:author="Konrad Koch" w:date="2025-07-10T11:38:00Z" w:initials="KK">
    <w:p w14:paraId="5E46BC44" w14:textId="77777777" w:rsidR="00055B45" w:rsidRDefault="00055B45" w:rsidP="00B71FF6">
      <w:pPr>
        <w:pStyle w:val="Kommentartext"/>
        <w:ind w:firstLine="0"/>
        <w:jc w:val="left"/>
      </w:pPr>
      <w:r>
        <w:rPr>
          <w:rStyle w:val="Kommentarzeichen"/>
        </w:rPr>
        <w:annotationRef/>
      </w:r>
      <w:r>
        <w:t>Wäre gut, hier mal 2-3 von diesen zahlreichen Anwendungen zu benennen.</w:t>
      </w:r>
    </w:p>
  </w:comment>
  <w:comment w:id="20" w:author="Konrad Koch" w:date="2025-07-10T15:10:00Z" w:initials="KK">
    <w:p w14:paraId="5F2C2025" w14:textId="77777777" w:rsidR="00055B45" w:rsidRDefault="00055B45" w:rsidP="00BF2B3B">
      <w:pPr>
        <w:pStyle w:val="Kommentartext"/>
        <w:ind w:firstLine="0"/>
        <w:jc w:val="left"/>
      </w:pPr>
      <w:r>
        <w:rPr>
          <w:rStyle w:val="Kommentarzeichen"/>
        </w:rPr>
        <w:annotationRef/>
      </w:r>
      <w:r>
        <w:t xml:space="preserve">Das Kapitel ist mit weit über 200 Zeilen recht umfangreich. Wenn Du noch irgendwo kürzen kannst bzw. willst, dann hier. Man könnte auch Teile von hier in das </w:t>
      </w:r>
      <w:proofErr w:type="spellStart"/>
      <w:r>
        <w:t>Supplementary</w:t>
      </w:r>
      <w:proofErr w:type="spellEnd"/>
      <w:r>
        <w:t xml:space="preserve"> </w:t>
      </w:r>
      <w:proofErr w:type="spellStart"/>
      <w:r>
        <w:t>Materiial</w:t>
      </w:r>
      <w:proofErr w:type="spellEnd"/>
      <w:r>
        <w:t xml:space="preserve"> auslagern.</w:t>
      </w:r>
    </w:p>
  </w:comment>
  <w:comment w:id="21" w:author="Konrad Koch" w:date="2025-07-10T15:17:00Z" w:initials="KK">
    <w:p w14:paraId="1CC78BAD" w14:textId="77777777" w:rsidR="00055B45" w:rsidRDefault="00055B45" w:rsidP="00541139">
      <w:pPr>
        <w:pStyle w:val="Kommentartext"/>
        <w:ind w:firstLine="0"/>
        <w:jc w:val="left"/>
      </w:pPr>
      <w:r>
        <w:rPr>
          <w:rStyle w:val="Kommentarzeichen"/>
        </w:rPr>
        <w:annotationRef/>
      </w:r>
      <w:r>
        <w:t>Nur mal so. Zu den ganzen Angaben in den nachfolgenden Absätzen gibt es ja keine konkreten Zahlenwerte, also hier z.B. für P und n. Falls das aber mal jemand nachvollziehen mag, wäre es gut, wenn man das irgendwo finden könnte. Eventuell habe ich das noch nicht gefunden. Falls es das aber noch nicht gibt, wäre ggf. eine große Tabelle im SI mit allen Daten eine Überlegung wert.</w:t>
      </w:r>
    </w:p>
  </w:comment>
  <w:comment w:id="22" w:author="Konrad Koch" w:date="2025-07-10T15:22:00Z" w:initials="KK">
    <w:p w14:paraId="4A28C154" w14:textId="77777777" w:rsidR="00055B45" w:rsidRDefault="00055B45" w:rsidP="0011577E">
      <w:pPr>
        <w:pStyle w:val="Kommentartext"/>
        <w:ind w:firstLine="0"/>
        <w:jc w:val="left"/>
      </w:pPr>
      <w:r>
        <w:rPr>
          <w:rStyle w:val="Kommentarzeichen"/>
        </w:rPr>
        <w:annotationRef/>
      </w:r>
      <w:r>
        <w:t xml:space="preserve">Im Endeffekt ist dann aber auch die </w:t>
      </w:r>
      <w:proofErr w:type="spellStart"/>
      <w:r>
        <w:t>Inertfraktion</w:t>
      </w:r>
      <w:proofErr w:type="spellEnd"/>
      <w:r>
        <w:t xml:space="preserve"> entsprechend der Unsicherheit der anderen variiert, denn die ergibt sich ja nun mal aus der Differenz zum TS bzw. </w:t>
      </w:r>
      <w:proofErr w:type="spellStart"/>
      <w:r>
        <w:t>oTS</w:t>
      </w:r>
      <w:proofErr w:type="spellEnd"/>
      <w:r>
        <w:t>.</w:t>
      </w:r>
    </w:p>
  </w:comment>
  <w:comment w:id="23" w:author="Hellmann, Simon" w:date="2025-07-21T12:09:00Z" w:initials="HS">
    <w:p w14:paraId="188D9753" w14:textId="77777777" w:rsidR="00055B45" w:rsidRDefault="00055B45" w:rsidP="0011577E">
      <w:pPr>
        <w:pStyle w:val="Kommentartext"/>
      </w:pPr>
      <w:r>
        <w:rPr>
          <w:rStyle w:val="Kommentarzeichen"/>
        </w:rPr>
        <w:annotationRef/>
      </w:r>
      <w:r>
        <w:t>korrekt!</w:t>
      </w:r>
    </w:p>
  </w:comment>
  <w:comment w:id="24" w:author="Konrad Koch" w:date="2025-07-10T16:43:00Z" w:initials="KK">
    <w:p w14:paraId="3802F1EF" w14:textId="77777777" w:rsidR="00055B45" w:rsidRDefault="00055B45" w:rsidP="0011577E">
      <w:pPr>
        <w:pStyle w:val="Kommentartext"/>
        <w:ind w:firstLine="0"/>
        <w:jc w:val="left"/>
      </w:pPr>
      <w:r>
        <w:rPr>
          <w:rStyle w:val="Kommentarzeichen"/>
        </w:rPr>
        <w:annotationRef/>
      </w:r>
      <w:r>
        <w:t>Ich würde hier in Klammern auch nochmal die verwendeten Abkürzungen ergänzen.</w:t>
      </w:r>
    </w:p>
  </w:comment>
  <w:comment w:id="25" w:author="Konrad Koch" w:date="2025-07-10T16:45:00Z" w:initials="KK">
    <w:p w14:paraId="64082E5F" w14:textId="77777777" w:rsidR="00055B45" w:rsidRDefault="00055B45" w:rsidP="0011577E">
      <w:pPr>
        <w:pStyle w:val="Kommentartext"/>
        <w:ind w:firstLine="0"/>
        <w:jc w:val="left"/>
      </w:pPr>
      <w:r>
        <w:rPr>
          <w:rStyle w:val="Kommentarzeichen"/>
        </w:rPr>
        <w:annotationRef/>
      </w:r>
      <w:r>
        <w:t>Hier fehlen die Kohlenhydrate und - wie schon erwähnt - auch Lignin.</w:t>
      </w:r>
    </w:p>
  </w:comment>
  <w:comment w:id="26" w:author="Konrad Koch" w:date="2025-07-11T12:50:00Z" w:initials="KK">
    <w:p w14:paraId="18AD147C" w14:textId="77777777" w:rsidR="00055B45" w:rsidRDefault="00055B45" w:rsidP="0011577E">
      <w:pPr>
        <w:pStyle w:val="Kommentartext"/>
        <w:ind w:firstLine="0"/>
        <w:jc w:val="left"/>
      </w:pPr>
      <w:r>
        <w:rPr>
          <w:rStyle w:val="Kommentarzeichen"/>
        </w:rPr>
        <w:annotationRef/>
      </w:r>
      <w:r>
        <w:t xml:space="preserve">Wie schon erwähnt, würde ich in Tabellen und Abbildungen den Anfangsbuchstaben der Wörter immer </w:t>
      </w:r>
      <w:proofErr w:type="gramStart"/>
      <w:r>
        <w:t>groß schreiben</w:t>
      </w:r>
      <w:proofErr w:type="gramEnd"/>
      <w:r>
        <w:t>. Das ist bei Dir nicht einheitlich. Warum schreibst Du z.B. „</w:t>
      </w:r>
      <w:proofErr w:type="spellStart"/>
      <w:r>
        <w:t>Controler</w:t>
      </w:r>
      <w:proofErr w:type="spellEnd"/>
      <w:r>
        <w:t xml:space="preserve">“, aber „gas </w:t>
      </w:r>
      <w:proofErr w:type="spellStart"/>
      <w:r>
        <w:t>grid</w:t>
      </w:r>
      <w:proofErr w:type="spellEnd"/>
      <w:r>
        <w:t>“?</w:t>
      </w:r>
    </w:p>
  </w:comment>
  <w:comment w:id="30" w:author="Konrad Koch" w:date="2025-07-10T15:25:00Z" w:initials="KK">
    <w:p w14:paraId="245B2654" w14:textId="77777777" w:rsidR="00055B45" w:rsidRDefault="00055B45" w:rsidP="00006D6F">
      <w:pPr>
        <w:pStyle w:val="Kommentartext"/>
        <w:ind w:firstLine="0"/>
        <w:jc w:val="left"/>
      </w:pPr>
      <w:r>
        <w:rPr>
          <w:rStyle w:val="Kommentarzeichen"/>
        </w:rPr>
        <w:annotationRef/>
      </w:r>
      <w:r>
        <w:t>Aber was ist mit Lignin? Das ist ja bekanntermaßen anaerob nicht abbaubar. Damit passt es weder zu XA noch zu XCs.</w:t>
      </w:r>
    </w:p>
  </w:comment>
  <w:comment w:id="31" w:author="Hellmann, Simon" w:date="2025-07-21T12:10:00Z" w:initials="HS">
    <w:p w14:paraId="569EC567" w14:textId="44CDF7AC" w:rsidR="00055B45" w:rsidRDefault="00055B45">
      <w:pPr>
        <w:pStyle w:val="Kommentartext"/>
      </w:pPr>
      <w:r>
        <w:rPr>
          <w:rStyle w:val="Kommentarzeichen"/>
        </w:rPr>
        <w:annotationRef/>
      </w:r>
      <w:r>
        <w:t>Ggf. erwähnen, dass Lignin hier nicht berücksichtigt wird und das ja erstmal nur die Roh-CHs sein sollen</w:t>
      </w:r>
    </w:p>
  </w:comment>
  <w:comment w:id="34" w:author="Konrad Koch" w:date="2025-07-10T15:30:00Z" w:initials="KK">
    <w:p w14:paraId="757E322B" w14:textId="77777777" w:rsidR="00055B45" w:rsidRDefault="00055B45" w:rsidP="00080EB1">
      <w:pPr>
        <w:pStyle w:val="Kommentartext"/>
        <w:ind w:firstLine="0"/>
        <w:jc w:val="left"/>
      </w:pPr>
      <w:r>
        <w:rPr>
          <w:rStyle w:val="Kommentarzeichen"/>
        </w:rPr>
        <w:annotationRef/>
      </w:r>
      <w:r>
        <w:t xml:space="preserve">Es ist also allgemein anerkannt, dass alle landwirtschaftlichen Substrate den gleichen BMP von 420 L/kg haben? </w:t>
      </w:r>
      <w:proofErr w:type="gramStart"/>
      <w:r>
        <w:t>Interessant .</w:t>
      </w:r>
      <w:proofErr w:type="gramEnd"/>
    </w:p>
    <w:p w14:paraId="055790EC" w14:textId="77777777" w:rsidR="00055B45" w:rsidRDefault="00055B45" w:rsidP="00080EB1">
      <w:pPr>
        <w:pStyle w:val="Kommentartext"/>
        <w:ind w:firstLine="0"/>
        <w:jc w:val="left"/>
      </w:pPr>
    </w:p>
    <w:p w14:paraId="516E72DA" w14:textId="77777777" w:rsidR="00055B45" w:rsidRDefault="00055B45" w:rsidP="00080EB1">
      <w:pPr>
        <w:pStyle w:val="Kommentartext"/>
        <w:ind w:firstLine="0"/>
        <w:jc w:val="left"/>
      </w:pPr>
      <w:r>
        <w:t>Rath et al. (</w:t>
      </w:r>
      <w:hyperlink r:id="rId1" w:history="1">
        <w:r w:rsidRPr="00B95C45">
          <w:rPr>
            <w:rStyle w:val="Hyperlink"/>
          </w:rPr>
          <w:t>https://link.springer.com/article/10.1007/s12155-013-9318-3</w:t>
        </w:r>
      </w:hyperlink>
      <w:r>
        <w:t>) hat z.B. das BMP von 96 Maissorten getestet und kam im Schnitt auf 373 L/kg. Das ist weniger als 90% von dem was Du angibst ...</w:t>
      </w:r>
    </w:p>
  </w:comment>
  <w:comment w:id="38" w:author="Konrad Koch" w:date="2025-07-10T15:52:00Z" w:initials="KK">
    <w:p w14:paraId="133B0E33" w14:textId="77777777" w:rsidR="00055B45" w:rsidRDefault="00055B45" w:rsidP="001F00E0">
      <w:pPr>
        <w:pStyle w:val="Kommentartext"/>
        <w:ind w:firstLine="0"/>
        <w:jc w:val="left"/>
      </w:pPr>
      <w:r>
        <w:rPr>
          <w:rStyle w:val="Kommentarzeichen"/>
        </w:rPr>
        <w:annotationRef/>
      </w:r>
      <w:r>
        <w:t>Das ist auch nicht verwunderlich, wenn man sich überlegt, dass Kohlenhydrate nun mal mit Abstand den größten Anteil haben.</w:t>
      </w:r>
    </w:p>
  </w:comment>
  <w:comment w:id="40" w:author="Konrad Koch" w:date="2025-07-10T15:57:00Z" w:initials="KK">
    <w:p w14:paraId="1F597B97" w14:textId="77777777" w:rsidR="00055B45" w:rsidRDefault="00055B45" w:rsidP="00C016F4">
      <w:pPr>
        <w:pStyle w:val="Kommentartext"/>
        <w:ind w:firstLine="0"/>
        <w:jc w:val="left"/>
      </w:pPr>
      <w:r>
        <w:rPr>
          <w:rStyle w:val="Kommentarzeichen"/>
        </w:rPr>
        <w:annotationRef/>
      </w:r>
      <w:r>
        <w:t>Nachdem diese Beobachtung ja nur theoretischer Natur ist und das ganze ja nicht getestet wurde, ist wohl hier „</w:t>
      </w:r>
      <w:proofErr w:type="spellStart"/>
      <w:r>
        <w:t>would</w:t>
      </w:r>
      <w:proofErr w:type="spellEnd"/>
      <w:r>
        <w:t xml:space="preserve">“ </w:t>
      </w:r>
      <w:proofErr w:type="gramStart"/>
      <w:r>
        <w:t>das besser Wort</w:t>
      </w:r>
      <w:proofErr w:type="gramEnd"/>
      <w:r>
        <w:t>, oder?</w:t>
      </w:r>
    </w:p>
  </w:comment>
  <w:comment w:id="49" w:author="Konrad Koch" w:date="2025-07-10T16:09:00Z" w:initials="KK">
    <w:p w14:paraId="740B9419" w14:textId="77777777" w:rsidR="00055B45" w:rsidRDefault="00055B45" w:rsidP="005A7223">
      <w:pPr>
        <w:pStyle w:val="Kommentartext"/>
        <w:ind w:firstLine="0"/>
        <w:jc w:val="left"/>
      </w:pPr>
      <w:r>
        <w:rPr>
          <w:rStyle w:val="Kommentarzeichen"/>
        </w:rPr>
        <w:annotationRef/>
      </w:r>
      <w:r>
        <w:t>Inwiefern auf landwirtschaftlichen Biogasanlagen in Deutschland mal eben nebenbei Bioabfall mit gefüttert wird, würde ich mal in Frage stellen. Da gibt es nicht nur genehmigungstechnisch einige Hürden. Daher würde ich hier eher auf „</w:t>
      </w:r>
      <w:proofErr w:type="spellStart"/>
      <w:r>
        <w:t>byproducts</w:t>
      </w:r>
      <w:proofErr w:type="spellEnd"/>
      <w:r>
        <w:t>“ oder auch „</w:t>
      </w:r>
      <w:proofErr w:type="spellStart"/>
      <w:r>
        <w:t>residues</w:t>
      </w:r>
      <w:proofErr w:type="spellEnd"/>
      <w:r>
        <w:t>“ gehen.</w:t>
      </w:r>
    </w:p>
  </w:comment>
  <w:comment w:id="53" w:author="Konrad Koch" w:date="2025-07-10T16:14:00Z" w:initials="KK">
    <w:p w14:paraId="745B05C5" w14:textId="77777777" w:rsidR="00055B45" w:rsidRDefault="00055B45" w:rsidP="004964F0">
      <w:pPr>
        <w:pStyle w:val="Kommentartext"/>
        <w:ind w:firstLine="0"/>
        <w:jc w:val="left"/>
      </w:pPr>
      <w:r>
        <w:rPr>
          <w:rStyle w:val="Kommentarzeichen"/>
        </w:rPr>
        <w:annotationRef/>
      </w:r>
      <w:r>
        <w:t>Nach meinem Verständnis ist das „kg“ die physikalische Einheit, während in dem Fall „VS“ diese physikalische Einheit weiter konkretisiert. Daher würde ich das „VS“ dann auch dem kg als Index tiefstellen. Also so: „</w:t>
      </w:r>
      <w:proofErr w:type="spellStart"/>
      <w:r>
        <w:t>kg</w:t>
      </w:r>
      <w:r>
        <w:rPr>
          <w:vertAlign w:val="subscript"/>
        </w:rPr>
        <w:t>VS</w:t>
      </w:r>
      <w:proofErr w:type="spellEnd"/>
      <w:r>
        <w:t xml:space="preserve">“. Ansonsten sieht es so aus, als wäre das „VS“ eine eigene physikalische Einheit. </w:t>
      </w:r>
    </w:p>
  </w:comment>
  <w:comment w:id="59" w:author="Konrad Koch" w:date="2025-07-11T12:53:00Z" w:initials="KK">
    <w:p w14:paraId="1220C3A2" w14:textId="77777777" w:rsidR="00055B45" w:rsidRDefault="00055B45" w:rsidP="00D06E6B">
      <w:pPr>
        <w:pStyle w:val="Kommentartext"/>
        <w:ind w:firstLine="0"/>
        <w:jc w:val="left"/>
      </w:pPr>
      <w:r>
        <w:rPr>
          <w:rStyle w:val="Kommentarzeichen"/>
        </w:rPr>
        <w:annotationRef/>
      </w:r>
      <w:r>
        <w:t xml:space="preserve">Hier komme ich auch wieder </w:t>
      </w:r>
      <w:proofErr w:type="gramStart"/>
      <w:r>
        <w:t>mit meine Großschreibung</w:t>
      </w:r>
      <w:proofErr w:type="gramEnd"/>
      <w:r>
        <w:t>. Außerdem würde ich zwischen „g“ und „L</w:t>
      </w:r>
      <w:r>
        <w:rPr>
          <w:vertAlign w:val="superscript"/>
        </w:rPr>
        <w:t>-1</w:t>
      </w:r>
      <w:r>
        <w:t>“ zumindest noch ein Leerzeichen setzen.</w:t>
      </w:r>
    </w:p>
    <w:p w14:paraId="0DFDD467" w14:textId="77777777" w:rsidR="00055B45" w:rsidRDefault="00055B45" w:rsidP="00D06E6B">
      <w:pPr>
        <w:pStyle w:val="Kommentartext"/>
        <w:ind w:firstLine="0"/>
        <w:jc w:val="left"/>
      </w:pPr>
      <w:r>
        <w:t xml:space="preserve">Ich weiß nicht, wer sich das ausgedacht hat, aber meines Wissens kürzt man die Anzahl bzw. im Englischen </w:t>
      </w:r>
      <w:proofErr w:type="spellStart"/>
      <w:r>
        <w:t>number</w:t>
      </w:r>
      <w:proofErr w:type="spellEnd"/>
      <w:r>
        <w:t xml:space="preserve"> mit einem kleinen „n“ und nicht mit einem großen „N“ ab.</w:t>
      </w:r>
    </w:p>
  </w:comment>
  <w:comment w:id="60" w:author="Konrad Koch" w:date="2025-07-11T13:06:00Z" w:initials="KK">
    <w:p w14:paraId="69FC4758" w14:textId="77777777" w:rsidR="00055B45" w:rsidRDefault="00055B45" w:rsidP="00FC180C">
      <w:pPr>
        <w:pStyle w:val="Kommentartext"/>
        <w:ind w:firstLine="0"/>
        <w:jc w:val="left"/>
      </w:pPr>
      <w:r>
        <w:rPr>
          <w:rStyle w:val="Kommentarzeichen"/>
        </w:rPr>
        <w:annotationRef/>
      </w:r>
      <w:r>
        <w:t>Naja, im Endeffekt hat natürlich auch das Substrat selber einen großen Einfluss. „Gras“ ist eben nicht gleich „Gras“. Das ist ja nur ein Sammelbegriff für alles auf der grünen Wiese und ja nachdem ob es eher Süßgräser (z.B. (Alice)Weidelgras), Leguminosen (also z.B. Klee) oder andere Sachen sind, kommen da schon große Unterschiede zusammen. Auch Mais ist nicht gleich Mais, sondern unterscheidet sich ja nach Sorte, den örtlichen Rahmenbedingungen (Witterungsverhältnisse, Höhe, Boden, etc.) und dem Erntezeitpunkt.</w:t>
      </w:r>
    </w:p>
    <w:p w14:paraId="0E49DCE7" w14:textId="77777777" w:rsidR="00055B45" w:rsidRDefault="00055B45" w:rsidP="00FC180C">
      <w:pPr>
        <w:pStyle w:val="Kommentartext"/>
        <w:ind w:firstLine="0"/>
        <w:jc w:val="left"/>
      </w:pPr>
      <w:r>
        <w:t>Mit Klärschlamm, Bioabfall etc. ist es ja genau das gleiche ...</w:t>
      </w:r>
    </w:p>
    <w:p w14:paraId="3D8DA2AB" w14:textId="77777777" w:rsidR="00055B45" w:rsidRDefault="00055B45" w:rsidP="00FC180C">
      <w:pPr>
        <w:pStyle w:val="Kommentartext"/>
        <w:ind w:firstLine="0"/>
        <w:jc w:val="left"/>
      </w:pPr>
      <w:r>
        <w:t>Das wäre eventuell auch noch etwas, was man in dem Zusammenhang betonen könnte.</w:t>
      </w:r>
    </w:p>
  </w:comment>
  <w:comment w:id="61" w:author="Konrad Koch" w:date="2025-07-11T13:08:00Z" w:initials="KK">
    <w:p w14:paraId="6E72BD9D" w14:textId="77777777" w:rsidR="00055B45" w:rsidRDefault="00055B45" w:rsidP="00B73646">
      <w:pPr>
        <w:pStyle w:val="Kommentartext"/>
        <w:ind w:firstLine="0"/>
        <w:jc w:val="left"/>
      </w:pPr>
      <w:r>
        <w:rPr>
          <w:rStyle w:val="Kommentarzeichen"/>
        </w:rPr>
        <w:annotationRef/>
      </w:r>
      <w:r>
        <w:t>Für die beobachteten Unterschiede bzw. Unsicherheiten würde ich nicht allein die Analytik (auch auf die Wichtigkeit der repräsentativen Probenahme könnte man verweisen) verantwortlich machen.</w:t>
      </w:r>
    </w:p>
  </w:comment>
  <w:comment w:id="62" w:author="Konrad Koch" w:date="2025-07-11T13:12:00Z" w:initials="KK">
    <w:p w14:paraId="21CF2E77" w14:textId="77777777" w:rsidR="00055B45" w:rsidRDefault="00055B45" w:rsidP="008771C8">
      <w:pPr>
        <w:pStyle w:val="Kommentartext"/>
        <w:ind w:firstLine="0"/>
        <w:jc w:val="left"/>
      </w:pPr>
      <w:r>
        <w:rPr>
          <w:rStyle w:val="Kommentarzeichen"/>
        </w:rPr>
        <w:annotationRef/>
      </w:r>
      <w:r>
        <w:t>Wenn ich das mal übersetze, dann ist das doch 124*10</w:t>
      </w:r>
      <w:r>
        <w:rPr>
          <w:vertAlign w:val="superscript"/>
        </w:rPr>
        <w:t>-3</w:t>
      </w:r>
      <w:r>
        <w:t>, oder? Das wären dann 0,124, richtig. Ich finde die Darstellung mit dem „E“ (vermutlich für Exponent) nicht wirklich glücklich, da es gern mit der Eulerzahl „e“ verwechselt wird. Aber Deine Entscheidung.</w:t>
      </w:r>
    </w:p>
  </w:comment>
  <w:comment w:id="63" w:author="Konrad Koch" w:date="2025-07-11T13:14:00Z" w:initials="KK">
    <w:p w14:paraId="0415028A" w14:textId="77777777" w:rsidR="00055B45" w:rsidRDefault="00055B45" w:rsidP="008771C8">
      <w:pPr>
        <w:pStyle w:val="Kommentartext"/>
        <w:ind w:firstLine="0"/>
        <w:jc w:val="left"/>
      </w:pPr>
      <w:r>
        <w:rPr>
          <w:rStyle w:val="Kommentarzeichen"/>
        </w:rPr>
        <w:annotationRef/>
      </w:r>
      <w:r>
        <w:t>Das mag für die 124E-3 stimmen, aber nicht für die 6.1E-3. Das ist ja das gleich wie 6.0E-3.</w:t>
      </w:r>
    </w:p>
  </w:comment>
  <w:comment w:id="64" w:author="Konrad Koch" w:date="2025-07-11T13:16:00Z" w:initials="KK">
    <w:p w14:paraId="4D8C18CD" w14:textId="77777777" w:rsidR="00055B45" w:rsidRDefault="00055B45" w:rsidP="008771C8">
      <w:pPr>
        <w:pStyle w:val="Kommentartext"/>
        <w:ind w:firstLine="0"/>
        <w:jc w:val="left"/>
      </w:pPr>
      <w:r>
        <w:rPr>
          <w:rStyle w:val="Kommentarzeichen"/>
        </w:rPr>
        <w:annotationRef/>
      </w:r>
      <w:r>
        <w:t>Du stellst das hier so dar, als wäre das eine neue Erkenntnis. Aus meiner Sicht ist aber erwartbar, da nun mal CH den mit Abstand größten Wert hat. Dementsprechend hat auch dessen Variation einen großen Einfluss.</w:t>
      </w:r>
    </w:p>
  </w:comment>
  <w:comment w:id="67" w:author="Konrad Koch" w:date="2025-07-11T12:56:00Z" w:initials="KK">
    <w:p w14:paraId="35B96986" w14:textId="77777777" w:rsidR="00BE59E7" w:rsidRDefault="00BE59E7" w:rsidP="00BE59E7">
      <w:pPr>
        <w:pStyle w:val="Kommentartext"/>
        <w:ind w:firstLine="0"/>
        <w:jc w:val="left"/>
      </w:pPr>
      <w:r>
        <w:rPr>
          <w:rStyle w:val="Kommentarzeichen"/>
        </w:rPr>
        <w:annotationRef/>
      </w:r>
      <w:r>
        <w:t>Die beiden Abbildungen 5 und 6 sind kaum zu erkennen. Die müssten deutlich größer sein. Ich weiß, dass BITE nur maximal 6 Abbildungen zulässt, sonst könnte man die jeweils splitten. So eine richtig gute Idee habe ich jetzt leider nicht, wie man das verbessern kann. Spätestens wenn es angenommen wird, musst Du beim Proof unbedingt darauf achten, dass es entsprechend groß ist (ggf. auf eine separate Seite).</w:t>
      </w:r>
    </w:p>
  </w:comment>
  <w:comment w:id="68" w:author="Konrad Koch" w:date="2025-07-11T13:26:00Z" w:initials="KK">
    <w:p w14:paraId="17720A2E" w14:textId="77777777" w:rsidR="00BE59E7" w:rsidRDefault="00BE59E7" w:rsidP="00BE59E7">
      <w:pPr>
        <w:pStyle w:val="Kommentartext"/>
        <w:ind w:firstLine="0"/>
        <w:jc w:val="left"/>
      </w:pPr>
      <w:r>
        <w:rPr>
          <w:rStyle w:val="Kommentarzeichen"/>
        </w:rPr>
        <w:annotationRef/>
      </w:r>
      <w:r>
        <w:t>Was hat es damit auf sich?</w:t>
      </w:r>
    </w:p>
    <w:p w14:paraId="0CFD4FFF" w14:textId="77777777" w:rsidR="00BE59E7" w:rsidRDefault="00BE59E7" w:rsidP="00BE59E7">
      <w:pPr>
        <w:pStyle w:val="Kommentartext"/>
        <w:ind w:firstLine="0"/>
        <w:jc w:val="left"/>
      </w:pPr>
      <w:r>
        <w:t>Insbesondere, wenn in erster Linie Rindergülle gefüttert wird, sollte doch der Stickstoffanteil und damit der Wahrscheinlichkeit einer Hemmung durch Ammoniak doch schon recht hoch sein.</w:t>
      </w:r>
    </w:p>
  </w:comment>
  <w:comment w:id="69" w:author="Konrad Koch" w:date="2025-07-11T13:27:00Z" w:initials="KK">
    <w:p w14:paraId="6CF28F79" w14:textId="77777777" w:rsidR="00BE59E7" w:rsidRDefault="00BE59E7" w:rsidP="00BE59E7">
      <w:pPr>
        <w:pStyle w:val="Kommentartext"/>
        <w:ind w:firstLine="0"/>
        <w:jc w:val="left"/>
      </w:pPr>
      <w:r>
        <w:rPr>
          <w:rStyle w:val="Kommentarzeichen"/>
        </w:rPr>
        <w:annotationRef/>
      </w:r>
      <w:r>
        <w:t>Verstehe ich nicht. Wenn etwas gehemmt wird, ist dann der Faktor höher oder niedriger?</w:t>
      </w:r>
    </w:p>
  </w:comment>
  <w:comment w:id="70" w:author="Konrad Koch" w:date="2025-07-11T13:28:00Z" w:initials="KK">
    <w:p w14:paraId="417638C0" w14:textId="77777777" w:rsidR="00BE59E7" w:rsidRDefault="00BE59E7" w:rsidP="00BE59E7">
      <w:pPr>
        <w:pStyle w:val="Kommentartext"/>
        <w:ind w:firstLine="0"/>
        <w:jc w:val="left"/>
      </w:pPr>
      <w:r>
        <w:rPr>
          <w:rStyle w:val="Kommentarzeichen"/>
        </w:rPr>
        <w:annotationRef/>
      </w:r>
      <w:r>
        <w:t>Was soll das sein? Eher „</w:t>
      </w:r>
      <w:proofErr w:type="spellStart"/>
      <w:r>
        <w:t>spiked</w:t>
      </w:r>
      <w:proofErr w:type="spellEnd"/>
      <w:r>
        <w:t>“, oder?</w:t>
      </w:r>
    </w:p>
  </w:comment>
  <w:comment w:id="71" w:author="Konrad Koch" w:date="2025-07-11T13:33:00Z" w:initials="KK">
    <w:p w14:paraId="3B5631DF" w14:textId="77777777" w:rsidR="00055B45" w:rsidRDefault="00055B45" w:rsidP="00C74441">
      <w:pPr>
        <w:pStyle w:val="Kommentartext"/>
        <w:ind w:firstLine="0"/>
        <w:jc w:val="left"/>
      </w:pPr>
      <w:r>
        <w:rPr>
          <w:rStyle w:val="Kommentarzeichen"/>
        </w:rPr>
        <w:annotationRef/>
      </w:r>
      <w:r>
        <w:t>Naja, wenn wir das Biogas abfackeln, dann ist es ja kein Treibhausgas mehr.</w:t>
      </w:r>
    </w:p>
  </w:comment>
  <w:comment w:id="72" w:author="Konrad Koch" w:date="2025-07-11T13:38:00Z" w:initials="KK">
    <w:p w14:paraId="34F3AE83" w14:textId="77777777" w:rsidR="00055B45" w:rsidRDefault="00055B45" w:rsidP="00B73A36">
      <w:pPr>
        <w:pStyle w:val="Kommentartext"/>
        <w:ind w:firstLine="0"/>
        <w:jc w:val="left"/>
      </w:pPr>
      <w:r>
        <w:rPr>
          <w:rStyle w:val="Kommentarzeichen"/>
        </w:rPr>
        <w:annotationRef/>
      </w:r>
      <w:r>
        <w:t>Du hast ja für die Studie offenbar einen großen Aufwand betrieben und am Ende hast Du einige Ergebnisse, die Du im Text nur kurz andiskutierst, aber dessen Plots Du nicht zeigst. Natürlich hat BITE die Limitierung mit den 6 Abbildungen, aber es spricht nichts dagegen, zumindest ausgewählte Plots noch in den SI zu schieben. Dann war die Mühe nicht ganz vergebens. ☺️</w:t>
      </w:r>
    </w:p>
  </w:comment>
  <w:comment w:id="75" w:author="Konrad Koch" w:date="2025-07-10T10:57:00Z" w:initials="KK">
    <w:p w14:paraId="7D20821A" w14:textId="1219A708" w:rsidR="00055B45" w:rsidRDefault="00055B45" w:rsidP="00E37C78">
      <w:pPr>
        <w:pStyle w:val="Kommentartext"/>
        <w:ind w:firstLine="0"/>
        <w:jc w:val="left"/>
      </w:pPr>
      <w:r>
        <w:rPr>
          <w:rStyle w:val="Kommentarzeichen"/>
        </w:rPr>
        <w:annotationRef/>
      </w:r>
      <w:r>
        <w:t>Ich finde es immer gut, wenn die DOIs dabei sind, aber das ist Geschmackssache.</w:t>
      </w:r>
    </w:p>
    <w:p w14:paraId="632C2D5C" w14:textId="77777777" w:rsidR="00055B45" w:rsidRDefault="00055B45" w:rsidP="00E37C78">
      <w:pPr>
        <w:pStyle w:val="Kommentartext"/>
        <w:ind w:firstLine="0"/>
        <w:jc w:val="left"/>
      </w:pPr>
    </w:p>
    <w:p w14:paraId="30D4FD76" w14:textId="77777777" w:rsidR="00055B45" w:rsidRDefault="00055B45" w:rsidP="00E37C78">
      <w:pPr>
        <w:pStyle w:val="Kommentartext"/>
        <w:ind w:firstLine="0"/>
        <w:jc w:val="left"/>
      </w:pPr>
      <w:r>
        <w:t>Außerdem würde ich hier im Literaturverzeichnis auch nie Autoren mit „et al.“ abkürzen. Stell Dir vor Du stehst oft an letzter Stelle, 😉</w:t>
      </w:r>
    </w:p>
    <w:p w14:paraId="760C65F1" w14:textId="77777777" w:rsidR="00055B45" w:rsidRDefault="00055B45" w:rsidP="00E37C78">
      <w:pPr>
        <w:pStyle w:val="Kommentartext"/>
        <w:ind w:firstLine="0"/>
        <w:jc w:val="left"/>
      </w:pPr>
    </w:p>
    <w:p w14:paraId="30A850AC" w14:textId="77777777" w:rsidR="00055B45" w:rsidRDefault="00055B45" w:rsidP="00E37C78">
      <w:pPr>
        <w:pStyle w:val="Kommentartext"/>
        <w:ind w:firstLine="0"/>
        <w:jc w:val="left"/>
      </w:pPr>
      <w:r>
        <w:t>Ein paar Kleinigkeiten sind mir auch noch aufgefallen, die ich direkt angepasst habe. Bitte entsprechend in Deiner Literaturverwaltungssoftware anpassen.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2E8504" w15:done="0"/>
  <w15:commentEx w15:paraId="1960CE93" w15:done="1"/>
  <w15:commentEx w15:paraId="7A7CD5B3" w15:done="1"/>
  <w15:commentEx w15:paraId="2D4E2F7E" w15:done="1"/>
  <w15:commentEx w15:paraId="25E0BF88" w15:done="1"/>
  <w15:commentEx w15:paraId="5E46BC44" w15:done="1"/>
  <w15:commentEx w15:paraId="5F2C2025" w15:done="1"/>
  <w15:commentEx w15:paraId="1CC78BAD" w15:done="1"/>
  <w15:commentEx w15:paraId="4A28C154" w15:done="1"/>
  <w15:commentEx w15:paraId="188D9753" w15:paraIdParent="4A28C154" w15:done="1"/>
  <w15:commentEx w15:paraId="3802F1EF" w15:done="1"/>
  <w15:commentEx w15:paraId="64082E5F" w15:done="1"/>
  <w15:commentEx w15:paraId="18AD147C" w15:done="1"/>
  <w15:commentEx w15:paraId="245B2654" w15:done="0"/>
  <w15:commentEx w15:paraId="569EC567" w15:paraIdParent="245B2654" w15:done="0"/>
  <w15:commentEx w15:paraId="516E72DA" w15:done="0"/>
  <w15:commentEx w15:paraId="133B0E33" w15:done="0"/>
  <w15:commentEx w15:paraId="1F597B97" w15:done="1"/>
  <w15:commentEx w15:paraId="740B9419" w15:done="1"/>
  <w15:commentEx w15:paraId="745B05C5" w15:done="0"/>
  <w15:commentEx w15:paraId="0DFDD467" w15:done="1"/>
  <w15:commentEx w15:paraId="3D8DA2AB" w15:done="0"/>
  <w15:commentEx w15:paraId="6E72BD9D" w15:done="0"/>
  <w15:commentEx w15:paraId="21CF2E77" w15:done="0"/>
  <w15:commentEx w15:paraId="0415028A" w15:done="0"/>
  <w15:commentEx w15:paraId="4D8C18CD" w15:done="0"/>
  <w15:commentEx w15:paraId="35B96986" w15:done="1"/>
  <w15:commentEx w15:paraId="0CFD4FFF" w15:done="0"/>
  <w15:commentEx w15:paraId="6CF28F79" w15:done="0"/>
  <w15:commentEx w15:paraId="417638C0" w15:done="1"/>
  <w15:commentEx w15:paraId="3B5631DF" w15:done="1"/>
  <w15:commentEx w15:paraId="34F3AE83" w15:done="0"/>
  <w15:commentEx w15:paraId="30A850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E8504" w16cid:durableId="7309D3F6"/>
  <w16cid:commentId w16cid:paraId="1960CE93" w16cid:durableId="7793D0DB"/>
  <w16cid:commentId w16cid:paraId="7A7CD5B3" w16cid:durableId="24B40292"/>
  <w16cid:commentId w16cid:paraId="2D4E2F7E" w16cid:durableId="72F880D5"/>
  <w16cid:commentId w16cid:paraId="25E0BF88" w16cid:durableId="724ED552"/>
  <w16cid:commentId w16cid:paraId="5E46BC44" w16cid:durableId="617A05F1"/>
  <w16cid:commentId w16cid:paraId="5F2C2025" w16cid:durableId="5A649F9F"/>
  <w16cid:commentId w16cid:paraId="1CC78BAD" w16cid:durableId="72C38F44"/>
  <w16cid:commentId w16cid:paraId="3802F1EF" w16cid:durableId="2C2B4F7F"/>
  <w16cid:commentId w16cid:paraId="64082E5F" w16cid:durableId="2C2B4F7E"/>
  <w16cid:commentId w16cid:paraId="18AD147C" w16cid:durableId="03B29A7B"/>
  <w16cid:commentId w16cid:paraId="245B2654" w16cid:durableId="5F334F04"/>
  <w16cid:commentId w16cid:paraId="569EC567" w16cid:durableId="2C28ACC2"/>
  <w16cid:commentId w16cid:paraId="516E72DA" w16cid:durableId="71857ACE"/>
  <w16cid:commentId w16cid:paraId="133B0E33" w16cid:durableId="217C5E7A"/>
  <w16cid:commentId w16cid:paraId="1F597B97" w16cid:durableId="3EEEA82E"/>
  <w16cid:commentId w16cid:paraId="740B9419" w16cid:durableId="20CC9557"/>
  <w16cid:commentId w16cid:paraId="745B05C5" w16cid:durableId="13E5033B"/>
  <w16cid:commentId w16cid:paraId="0DFDD467" w16cid:durableId="5F4D02E9"/>
  <w16cid:commentId w16cid:paraId="3D8DA2AB" w16cid:durableId="090EBFD1"/>
  <w16cid:commentId w16cid:paraId="6E72BD9D" w16cid:durableId="06184099"/>
  <w16cid:commentId w16cid:paraId="21CF2E77" w16cid:durableId="1EF96305"/>
  <w16cid:commentId w16cid:paraId="0415028A" w16cid:durableId="5FC4ED1A"/>
  <w16cid:commentId w16cid:paraId="4D8C18CD" w16cid:durableId="7321A0AE"/>
  <w16cid:commentId w16cid:paraId="35B96986" w16cid:durableId="5982DB62"/>
  <w16cid:commentId w16cid:paraId="0CFD4FFF" w16cid:durableId="755CC7D7"/>
  <w16cid:commentId w16cid:paraId="6CF28F79" w16cid:durableId="41F4F53B"/>
  <w16cid:commentId w16cid:paraId="417638C0" w16cid:durableId="6F06121C"/>
  <w16cid:commentId w16cid:paraId="3B5631DF" w16cid:durableId="260D87DE"/>
  <w16cid:commentId w16cid:paraId="34F3AE83" w16cid:durableId="3B1E4E03"/>
  <w16cid:commentId w16cid:paraId="30A850AC" w16cid:durableId="6C1E1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901FD" w14:textId="77777777" w:rsidR="000F6A68" w:rsidRDefault="000F6A68" w:rsidP="006F58A8">
      <w:pPr>
        <w:spacing w:after="0" w:line="240" w:lineRule="auto"/>
      </w:pPr>
      <w:r>
        <w:separator/>
      </w:r>
    </w:p>
  </w:endnote>
  <w:endnote w:type="continuationSeparator" w:id="0">
    <w:p w14:paraId="2887C038" w14:textId="77777777" w:rsidR="000F6A68" w:rsidRDefault="000F6A68" w:rsidP="006F58A8">
      <w:pPr>
        <w:spacing w:after="0" w:line="240" w:lineRule="auto"/>
      </w:pPr>
      <w:r>
        <w:continuationSeparator/>
      </w:r>
    </w:p>
  </w:endnote>
  <w:endnote w:type="continuationNotice" w:id="1">
    <w:p w14:paraId="6044918F" w14:textId="77777777" w:rsidR="000F6A68" w:rsidRDefault="000F6A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055B45" w:rsidRDefault="00055B45">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055B45" w:rsidRDefault="00055B4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5DB3DE" w14:textId="77777777" w:rsidR="000F6A68" w:rsidRDefault="000F6A68" w:rsidP="006F58A8">
      <w:pPr>
        <w:spacing w:after="0" w:line="240" w:lineRule="auto"/>
      </w:pPr>
      <w:r>
        <w:separator/>
      </w:r>
    </w:p>
  </w:footnote>
  <w:footnote w:type="continuationSeparator" w:id="0">
    <w:p w14:paraId="0276D6C5" w14:textId="77777777" w:rsidR="000F6A68" w:rsidRDefault="000F6A68" w:rsidP="006F58A8">
      <w:pPr>
        <w:spacing w:after="0" w:line="240" w:lineRule="auto"/>
      </w:pPr>
      <w:r>
        <w:continuationSeparator/>
      </w:r>
    </w:p>
  </w:footnote>
  <w:footnote w:type="continuationNotice" w:id="1">
    <w:p w14:paraId="15159C6E" w14:textId="77777777" w:rsidR="000F6A68" w:rsidRDefault="000F6A68">
      <w:pPr>
        <w:spacing w:after="0" w:line="240" w:lineRule="auto"/>
      </w:pPr>
    </w:p>
  </w:footnote>
  <w:footnote w:id="2">
    <w:p w14:paraId="2E463534" w14:textId="77777777" w:rsidR="00055B45" w:rsidRPr="00EF6799" w:rsidRDefault="00055B45" w:rsidP="00541139">
      <w:pPr>
        <w:pStyle w:val="Funotentext"/>
        <w:rPr>
          <w:lang w:val="en-US"/>
        </w:rPr>
      </w:pPr>
      <w:r>
        <w:rPr>
          <w:rStyle w:val="Funotenzeichen"/>
        </w:rPr>
        <w:footnoteRef/>
      </w:r>
      <w:r w:rsidRPr="00EF6799">
        <w:rPr>
          <w:lang w:val="en-US"/>
        </w:rPr>
        <w:t xml:space="preserve"> Numerical values of all introduced v</w:t>
      </w:r>
      <w:r>
        <w:rPr>
          <w:lang w:val="en-US"/>
        </w:rPr>
        <w:t>ariables are summarized in Tab.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E978641" w:rsidR="00055B45" w:rsidRPr="00CF5B9B" w:rsidRDefault="00055B45"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25</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rad Koch">
    <w15:presenceInfo w15:providerId="AD" w15:userId="S::k.koch@tum.de::324ba297-43c4-42a1-9e95-9d8924db84d1"/>
  </w15:person>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5D6"/>
    <w:rsid w:val="00003BB1"/>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74DD"/>
    <w:rsid w:val="004403A0"/>
    <w:rsid w:val="004404BA"/>
    <w:rsid w:val="00440BE7"/>
    <w:rsid w:val="00440D25"/>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474"/>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0C7E"/>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ink.springer.com/article/10.1007/s12155-013-9318-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sv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000000"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000000"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000000" w:rsidRDefault="00AE4CF6" w:rsidP="00AE4CF6">
          <w:pPr>
            <w:pStyle w:val="517C8566587D4543B7C6698C155F66A3"/>
          </w:pPr>
          <w:r w:rsidRPr="00DC578D">
            <w:rPr>
              <w:rStyle w:val="Platzhaltertext"/>
            </w:rPr>
            <w:t>Klicken oder tippen Sie hier, um Text einzugeben.</w:t>
          </w:r>
        </w:p>
      </w:docPartBody>
    </w:docPart>
    <w:docPart>
      <w:docPartPr>
        <w:name w:val="6BAD733CFFFC473298C2777C9D233FE1"/>
        <w:category>
          <w:name w:val="Allgemein"/>
          <w:gallery w:val="placeholder"/>
        </w:category>
        <w:types>
          <w:type w:val="bbPlcHdr"/>
        </w:types>
        <w:behaviors>
          <w:behavior w:val="content"/>
        </w:behaviors>
        <w:guid w:val="{255A0FB7-796F-438B-AC75-8ABFF98017E5}"/>
      </w:docPartPr>
      <w:docPartBody>
        <w:p w:rsidR="00000000" w:rsidRDefault="00AE4CF6" w:rsidP="00AE4CF6">
          <w:pPr>
            <w:pStyle w:val="6BAD733CFFFC473298C2777C9D233FE1"/>
          </w:pPr>
          <w:r w:rsidRPr="009A5574">
            <w:rPr>
              <w:rStyle w:val="Platzhaltertext"/>
            </w:rPr>
            <w:t>Klicken oder tippen Sie hier, um Text einzugeben.</w:t>
          </w:r>
        </w:p>
      </w:docPartBody>
    </w:docPart>
    <w:docPart>
      <w:docPartPr>
        <w:name w:val="F5EA11C4B8D142AC9C5898F7D86FEF2A"/>
        <w:category>
          <w:name w:val="Allgemein"/>
          <w:gallery w:val="placeholder"/>
        </w:category>
        <w:types>
          <w:type w:val="bbPlcHdr"/>
        </w:types>
        <w:behaviors>
          <w:behavior w:val="content"/>
        </w:behaviors>
        <w:guid w:val="{2517B5ED-6645-4465-8B86-0409A74FBF76}"/>
      </w:docPartPr>
      <w:docPartBody>
        <w:p w:rsidR="00000000" w:rsidRDefault="00AE4CF6" w:rsidP="00AE4CF6">
          <w:pPr>
            <w:pStyle w:val="F5EA11C4B8D142AC9C5898F7D86FEF2A"/>
          </w:pPr>
          <w:r w:rsidRPr="009A5574">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000000" w:rsidRDefault="00AE4CF6" w:rsidP="00AE4CF6">
          <w:pPr>
            <w:pStyle w:val="FF00EFC8D55243BCBF00158752D4EDBE"/>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649D3"/>
    <w:rsid w:val="00696F55"/>
    <w:rsid w:val="006C5BFE"/>
    <w:rsid w:val="006F3041"/>
    <w:rsid w:val="006F70BA"/>
    <w:rsid w:val="00701468"/>
    <w:rsid w:val="00703CFE"/>
    <w:rsid w:val="00706875"/>
    <w:rsid w:val="007303B3"/>
    <w:rsid w:val="0073676F"/>
    <w:rsid w:val="00795B42"/>
    <w:rsid w:val="007A0D9B"/>
    <w:rsid w:val="007B2CA8"/>
    <w:rsid w:val="007B7304"/>
    <w:rsid w:val="007C3B17"/>
    <w:rsid w:val="00802101"/>
    <w:rsid w:val="00822D7A"/>
    <w:rsid w:val="008514B4"/>
    <w:rsid w:val="00880AD8"/>
    <w:rsid w:val="00890B14"/>
    <w:rsid w:val="008F5309"/>
    <w:rsid w:val="008F6437"/>
    <w:rsid w:val="00901688"/>
    <w:rsid w:val="00927A33"/>
    <w:rsid w:val="00956CCC"/>
    <w:rsid w:val="009974D7"/>
    <w:rsid w:val="009D4483"/>
    <w:rsid w:val="00A62385"/>
    <w:rsid w:val="00A64EE5"/>
    <w:rsid w:val="00A94EF2"/>
    <w:rsid w:val="00A97175"/>
    <w:rsid w:val="00AA2BFA"/>
    <w:rsid w:val="00AE4CF6"/>
    <w:rsid w:val="00B12124"/>
    <w:rsid w:val="00B3658C"/>
    <w:rsid w:val="00B45E25"/>
    <w:rsid w:val="00B46C79"/>
    <w:rsid w:val="00B55F3C"/>
    <w:rsid w:val="00B6141B"/>
    <w:rsid w:val="00B638C3"/>
    <w:rsid w:val="00B821B5"/>
    <w:rsid w:val="00BB0D78"/>
    <w:rsid w:val="00BB330B"/>
    <w:rsid w:val="00BE43B0"/>
    <w:rsid w:val="00C00A21"/>
    <w:rsid w:val="00C06E48"/>
    <w:rsid w:val="00C348A3"/>
    <w:rsid w:val="00CA2CAD"/>
    <w:rsid w:val="00CC454B"/>
    <w:rsid w:val="00CC7412"/>
    <w:rsid w:val="00CF003F"/>
    <w:rsid w:val="00D324F7"/>
    <w:rsid w:val="00D32CC0"/>
    <w:rsid w:val="00D34218"/>
    <w:rsid w:val="00D40835"/>
    <w:rsid w:val="00D776B7"/>
    <w:rsid w:val="00D91C8A"/>
    <w:rsid w:val="00DA69A2"/>
    <w:rsid w:val="00DB3A20"/>
    <w:rsid w:val="00DC03B0"/>
    <w:rsid w:val="00E00CE9"/>
    <w:rsid w:val="00E61273"/>
    <w:rsid w:val="00E80F86"/>
    <w:rsid w:val="00E95849"/>
    <w:rsid w:val="00EA2F97"/>
    <w:rsid w:val="00EA6E12"/>
    <w:rsid w:val="00ED6FDB"/>
    <w:rsid w:val="00EF0BBF"/>
    <w:rsid w:val="00F23498"/>
    <w:rsid w:val="00F3562C"/>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E4CF6"/>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E01E8-975F-4D5E-A4D3-10A26092F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183721</Words>
  <Characters>1157443</Characters>
  <Application>Microsoft Office Word</Application>
  <DocSecurity>0</DocSecurity>
  <Lines>9645</Lines>
  <Paragraphs>2676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25</cp:revision>
  <cp:lastPrinted>2025-06-24T15:08:00Z</cp:lastPrinted>
  <dcterms:created xsi:type="dcterms:W3CDTF">2025-07-21T09:01:00Z</dcterms:created>
  <dcterms:modified xsi:type="dcterms:W3CDTF">2025-07-23T12:22:00Z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CitaviDocumentProperty_6">
    <vt:lpwstr>True</vt:lpwstr>
  </property>
  <property fmtid="{D5CDD505-2E9C-101B-9397-08002B2CF9AE}" pid="13" name="GrammarlyDocumentId">
    <vt:lpwstr>546e3942-b21e-4591-9f9d-a6a6f371a79d</vt:lpwstr>
  </property>
  <property fmtid="{D5CDD505-2E9C-101B-9397-08002B2CF9AE}" pid="14" name="CitaviDocumentProperty_8">
    <vt:lpwstr>Data Source=DBFZ-CLU01-DB;Initial Catalog=CitaviDB;Integrated Security=True;Schema Name="NFG Bibliothek"</vt:lpwstr>
  </property>
  <property fmtid="{D5CDD505-2E9C-101B-9397-08002B2CF9AE}" pid="15" name="CitaviDocumentProperty_1">
    <vt:lpwstr>6.19.2.1</vt:lpwstr>
  </property>
</Properties>
</file>