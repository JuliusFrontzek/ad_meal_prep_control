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commentRangeStart w:id="1"/>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Multi</w:t>
      </w:r>
      <w:commentRangeEnd w:id="1"/>
      <w:r w:rsidR="00CB3FAD">
        <w:rPr>
          <w:rStyle w:val="Kommentarzeichen"/>
        </w:rPr>
        <w:commentReference w:id="1"/>
      </w:r>
      <w:r w:rsidR="00004913" w:rsidRPr="00F51CBB">
        <w:rPr>
          <w:rFonts w:eastAsia="Garamond" w:cs="Garamond"/>
          <w:sz w:val="32"/>
          <w:szCs w:val="30"/>
          <w:lang w:val="en-US"/>
        </w:rPr>
        <w:t xml:space="preserve">-stage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E843BA" w:rsidRDefault="007976C5" w:rsidP="00E56C4F">
      <w:pPr>
        <w:pStyle w:val="berschrift1"/>
        <w:rPr>
          <w:sz w:val="36"/>
          <w:lang w:val="en-US"/>
          <w:rPrChange w:id="2" w:author="Hellmann, Simon" w:date="2025-07-21T11:09:00Z">
            <w:rPr>
              <w:lang w:val="en-US"/>
            </w:rPr>
          </w:rPrChange>
        </w:rPr>
      </w:pPr>
      <w:r w:rsidRPr="00E843BA">
        <w:rPr>
          <w:sz w:val="36"/>
          <w:lang w:val="en-US"/>
          <w:rPrChange w:id="3" w:author="Hellmann, Simon" w:date="2025-07-21T11:09:00Z">
            <w:rPr>
              <w:lang w:val="en-US"/>
            </w:rPr>
          </w:rPrChange>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7797F574" w:rsidR="000312E2" w:rsidRDefault="00E843BA" w:rsidP="00670698">
      <w:pPr>
        <w:numPr>
          <w:ilvl w:val="0"/>
          <w:numId w:val="2"/>
        </w:numPr>
        <w:spacing w:line="360" w:lineRule="auto"/>
        <w:rPr>
          <w:ins w:id="4" w:author="Hellmann, Simon" w:date="2025-07-21T11:06:00Z"/>
          <w:lang w:val="en-US"/>
        </w:rPr>
      </w:pPr>
      <w:ins w:id="5" w:author="Hellmann, Simon" w:date="2025-07-21T11:06:00Z">
        <w:r>
          <w:rPr>
            <w:lang w:val="en-US"/>
          </w:rPr>
          <w:t>Model predictive control (MPC)</w:t>
        </w:r>
      </w:ins>
      <w:ins w:id="6" w:author="Hellmann, Simon" w:date="2025-07-21T11:07:00Z">
        <w:r>
          <w:rPr>
            <w:lang w:val="en-US"/>
          </w:rPr>
          <w:t xml:space="preserve"> for optimization</w:t>
        </w:r>
      </w:ins>
      <w:ins w:id="7" w:author="Hellmann, Simon" w:date="2025-07-21T11:08:00Z">
        <w:r>
          <w:rPr>
            <w:lang w:val="en-US"/>
          </w:rPr>
          <w:t xml:space="preserve"> of substrate feeding</w:t>
        </w:r>
      </w:ins>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8"/>
      <w:r w:rsidRPr="42E16D65">
        <w:rPr>
          <w:lang w:val="en-US"/>
        </w:rPr>
        <w:t xml:space="preserve">MPC </w:t>
      </w:r>
      <w:commentRangeEnd w:id="8"/>
      <w:r w:rsidR="00CB3FAD">
        <w:rPr>
          <w:rStyle w:val="Kommentarzeichen"/>
        </w:rPr>
        <w:commentReference w:id="8"/>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77777777" w:rsidR="00E843BA" w:rsidRDefault="00E843BA">
      <w:pPr>
        <w:pStyle w:val="berschrift1"/>
        <w:rPr>
          <w:moveTo w:id="9" w:author="Hellmann, Simon" w:date="2025-07-21T11:09:00Z"/>
          <w:lang w:val="en-US"/>
        </w:rPr>
        <w:pPrChange w:id="10" w:author="Hellmann, Simon" w:date="2025-07-21T11:09:00Z">
          <w:pPr>
            <w:pStyle w:val="berschrift2"/>
            <w:ind w:left="0" w:firstLine="0"/>
          </w:pPr>
        </w:pPrChange>
      </w:pPr>
      <w:moveToRangeStart w:id="11" w:author="Hellmann, Simon" w:date="2025-07-21T11:09:00Z" w:name="move203988567"/>
      <w:moveTo w:id="12" w:author="Hellmann, Simon" w:date="2025-07-21T11:09:00Z">
        <w:r w:rsidRPr="00E843BA">
          <w:rPr>
            <w:noProof/>
            <w:lang w:val="en-US"/>
          </w:rPr>
          <w:drawing>
            <wp:anchor distT="0" distB="0" distL="114300" distR="114300" simplePos="0" relativeHeight="251696128" behindDoc="0" locked="0" layoutInCell="1" allowOverlap="1" wp14:anchorId="0616A4C1" wp14:editId="74BD2B13">
              <wp:simplePos x="0" y="0"/>
              <wp:positionH relativeFrom="column">
                <wp:posOffset>69215</wp:posOffset>
              </wp:positionH>
              <wp:positionV relativeFrom="paragraph">
                <wp:posOffset>309880</wp:posOffset>
              </wp:positionV>
              <wp:extent cx="5675630" cy="2506980"/>
              <wp:effectExtent l="0" t="0" r="1270" b="762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5675630" cy="2506980"/>
                      </a:xfrm>
                      <a:prstGeom prst="rect">
                        <a:avLst/>
                      </a:prstGeom>
                    </pic:spPr>
                  </pic:pic>
                </a:graphicData>
              </a:graphic>
              <wp14:sizeRelH relativeFrom="page">
                <wp14:pctWidth>0</wp14:pctWidth>
              </wp14:sizeRelH>
              <wp14:sizeRelV relativeFrom="page">
                <wp14:pctHeight>0</wp14:pctHeight>
              </wp14:sizeRelV>
            </wp:anchor>
          </w:drawing>
        </w:r>
        <w:r w:rsidRPr="00E843BA">
          <w:rPr>
            <w:lang w:val="en-US"/>
          </w:rPr>
          <w:t>Graphical Abstract</w:t>
        </w:r>
      </w:moveTo>
    </w:p>
    <w:moveToRangeEnd w:id="11"/>
    <w:p w14:paraId="7CBFD60A" w14:textId="6ECA1300" w:rsidR="00B02161" w:rsidRDefault="0EF766E9" w:rsidP="009A7C91">
      <w:pPr>
        <w:pStyle w:val="berschrift1"/>
        <w:rPr>
          <w:lang w:val="en-US"/>
        </w:rPr>
      </w:pPr>
      <w:commentRangeStart w:id="13"/>
      <w:r w:rsidRPr="0EF766E9">
        <w:rPr>
          <w:lang w:val="en-US"/>
        </w:rPr>
        <w:t>Abstract</w:t>
      </w:r>
      <w:commentRangeEnd w:id="13"/>
      <w:r w:rsidR="00CB3FAD">
        <w:rPr>
          <w:rStyle w:val="Kommentarzeichen"/>
        </w:rPr>
        <w:commentReference w:id="13"/>
      </w:r>
    </w:p>
    <w:p w14:paraId="49283762" w14:textId="1A0619EF"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w:t>
      </w:r>
      <w:r w:rsidR="42E16D65" w:rsidRPr="42E16D65">
        <w:rPr>
          <w:lang w:val="en-US"/>
        </w:rPr>
        <w:lastRenderedPageBreak/>
        <w:t>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4" w:name="_3znysh7"/>
      <w:bookmarkEnd w:id="14"/>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15309AC3" w:rsidR="008E15D6" w:rsidRPr="00220152"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FUMTI6NDg6MDA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3LTIxVDEyOjQ4OjAw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9E57A2" w:rsidRPr="009E57A2">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3LTIxVDEyOjQ4OjAw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D76A55">
            <w:rPr>
              <w:lang w:val="de-DE"/>
            </w:rPr>
            <w:t>(Jordan et al., 2023; Daniel</w:t>
          </w:r>
          <w:r w:rsidR="00D76A55">
            <w:rPr>
              <w:rFonts w:ascii="Times New Roman" w:hAnsi="Times New Roman" w:cs="Times New Roman"/>
              <w:lang w:val="de-DE"/>
            </w:rPr>
            <w:t>‐</w:t>
          </w:r>
          <w:r w:rsidR="00D76A55">
            <w:rPr>
              <w:lang w:val="de-DE"/>
            </w:rPr>
            <w:t>Gromke et al., 2018; Theuerl et al., 2019)</w:t>
          </w:r>
          <w:r w:rsidR="00EF4003">
            <w:rPr>
              <w:lang w:val="en-US"/>
            </w:rPr>
            <w:fldChar w:fldCharType="end"/>
          </w:r>
        </w:sdtContent>
      </w:sdt>
      <w:r w:rsidR="00EF4003">
        <w:rPr>
          <w:lang w:val="de-DE"/>
        </w:rPr>
        <w:t>.</w:t>
      </w:r>
    </w:p>
    <w:p w14:paraId="3671B507" w14:textId="1434BE99"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}</w:instrText>
          </w:r>
          <w:r w:rsidR="00576E3F">
            <w:rPr>
              <w:lang w:val="en-US"/>
            </w:rPr>
            <w:fldChar w:fldCharType="separate"/>
          </w:r>
          <w:r w:rsidR="00D76A55">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42E16D65" w:rsidRPr="42E16D65">
        <w:rPr>
          <w:lang w:val="en-US"/>
        </w:rPr>
        <w:lastRenderedPageBreak/>
        <w:t>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D76A55">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commentRangeStart w:id="15"/>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are required</w:t>
      </w:r>
      <w:commentRangeEnd w:id="15"/>
      <w:r w:rsidR="0086266C">
        <w:rPr>
          <w:rStyle w:val="Kommentarzeichen"/>
        </w:rPr>
        <w:commentReference w:id="15"/>
      </w:r>
      <w:r w:rsidR="42E16D65" w:rsidRPr="00210A81">
        <w:rPr>
          <w:lang w:val="en-US"/>
        </w:rPr>
        <w:t>.</w:t>
      </w:r>
    </w:p>
    <w:p w14:paraId="1B97E275" w14:textId="095AB72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D76A55">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D76A55">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633AC9C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FUMTI6NDg6MDA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D76A55">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MVQxMjo0ODow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D76A55">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37FA696F"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MVQxMjo0ODow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D76A55">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FUMTI6NDg6MD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D76A55">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D76A55">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commentRangeStart w:id="16"/>
      <w:r w:rsidR="3775BB1F" w:rsidRPr="3775BB1F">
        <w:rPr>
          <w:lang w:val="en-US"/>
        </w:rPr>
        <w:t>full</w:t>
      </w:r>
      <w:r w:rsidR="00663103">
        <w:rPr>
          <w:lang w:val="en-US"/>
        </w:rPr>
        <w:t xml:space="preserve"> </w:t>
      </w:r>
      <w:r w:rsidR="3775BB1F" w:rsidRPr="3775BB1F">
        <w:rPr>
          <w:lang w:val="en-US"/>
        </w:rPr>
        <w:t xml:space="preserve">scale </w:t>
      </w:r>
      <w:commentRangeEnd w:id="16"/>
      <w:r w:rsidR="00E145CE">
        <w:rPr>
          <w:rStyle w:val="Kommentarzeichen"/>
        </w:rPr>
        <w:commentReference w:id="16"/>
      </w:r>
      <w:r w:rsidR="3775BB1F" w:rsidRPr="3775BB1F">
        <w:rPr>
          <w:lang w:val="en-US"/>
        </w:rPr>
        <w:t>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FUMTI6NDg6MD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D76A55">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D76A55">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D76A55">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MVQxMjo0ODow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D76A55">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D76A55">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D76A55">
            <w:rPr>
              <w:lang w:val="en-US"/>
            </w:rPr>
            <w:t>(2001)</w:t>
          </w:r>
          <w:r w:rsidR="009C04C9">
            <w:rPr>
              <w:lang w:val="en-US"/>
            </w:rPr>
            <w:fldChar w:fldCharType="end"/>
          </w:r>
        </w:sdtContent>
      </w:sdt>
      <w:r w:rsidR="009C04C9">
        <w:rPr>
          <w:lang w:val="en-US"/>
        </w:rPr>
        <w:t xml:space="preserve"> </w:t>
      </w:r>
      <w:r w:rsidR="3775BB1F" w:rsidRPr="3775BB1F">
        <w:rPr>
          <w:lang w:val="en-US"/>
        </w:rPr>
        <w:t xml:space="preserve">lacks a clear stoichiometry foundation (compared to the ADM1) and </w:t>
      </w:r>
      <w:commentRangeStart w:id="17"/>
      <w:r w:rsidR="3775BB1F" w:rsidRPr="3775BB1F">
        <w:rPr>
          <w:lang w:val="en-US"/>
        </w:rPr>
        <w:t>is based</w:t>
      </w:r>
      <w:r w:rsidR="227D4B47" w:rsidRPr="227D4B47">
        <w:rPr>
          <w:lang w:val="en-US"/>
        </w:rPr>
        <w:t xml:space="preserve"> on chemical oxygen demand (COD)</w:t>
      </w:r>
      <w:commentRangeEnd w:id="17"/>
      <w:r w:rsidR="00E145CE">
        <w:rPr>
          <w:rStyle w:val="Kommentarzeichen"/>
        </w:rPr>
        <w:commentReference w:id="17"/>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D76A55">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D76A55">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FUMTI6NDg6MD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VQxMjo0ODow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D76A55">
            <w:rPr>
              <w:lang w:val="en-US"/>
            </w:rPr>
            <w:t>(Tisocco et al., 2024; Weinrich et al., 2021)</w:t>
          </w:r>
          <w:r w:rsidR="00E52B52">
            <w:rPr>
              <w:lang w:val="en-US"/>
            </w:rPr>
            <w:fldChar w:fldCharType="end"/>
          </w:r>
        </w:sdtContent>
      </w:sdt>
      <w:r w:rsidR="227D4B47" w:rsidRPr="227D4B47">
        <w:rPr>
          <w:lang w:val="en-US"/>
        </w:rPr>
        <w:t>.</w:t>
      </w:r>
    </w:p>
    <w:p w14:paraId="6748BA4F" w14:textId="765161DF" w:rsidR="0EF766E9" w:rsidRDefault="00EB4FE6">
      <w:pPr>
        <w:rPr>
          <w:lang w:val="en-US"/>
        </w:rPr>
      </w:pPr>
      <w:r w:rsidRPr="00EB4FE6">
        <w:rPr>
          <w:lang w:val="en-US"/>
        </w:rPr>
        <w:lastRenderedPageBreak/>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VQxMjo0ODow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FUMTI6NDg6MD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xVDEyOjQ4OjA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D76A55">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D76A55">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D76A55">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MVQxMjo0ODow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D76A55">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FUMTI6NDg6MD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D76A55">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xVDEyOjQ4OjA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D76A55">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xVDEyOjQ4OjA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D76A55">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MVQxMjo0ODow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D76A55">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D76A55">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319F687"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D76A55">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xVDEyOjQ4OjA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D76A55">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D76A55">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xVDEyOjQ4OjA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D76A55">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D76A55">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D76A55">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D76A55">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D76A55">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47F010FE" w:rsidR="00FB6B98" w:rsidRPr="00220152" w:rsidRDefault="00505847">
      <w:pPr>
        <w:rPr>
          <w:lang w:val="en-US"/>
        </w:rPr>
      </w:pPr>
      <w:r w:rsidRPr="42E16D65">
        <w:rPr>
          <w:lang w:val="en-US"/>
        </w:rPr>
        <w:lastRenderedPageBreak/>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D76A55">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D76A55">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D76A55">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D76A55">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xVDEyOjQ4OjA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D76A55">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MVQxMjo0ODow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D76A55">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18"/>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18"/>
      <w:r w:rsidR="00B71FF6">
        <w:rPr>
          <w:rStyle w:val="Kommentarzeichen"/>
        </w:rPr>
        <w:commentReference w:id="18"/>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D76A55">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D76A55">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19" w:name="_dfhmt4ji2fxx"/>
      <w:bookmarkEnd w:id="19"/>
      <w:commentRangeStart w:id="20"/>
      <w:r w:rsidRPr="6A0623E8">
        <w:rPr>
          <w:lang w:val="en-US"/>
        </w:rPr>
        <w:t>Materials and methods</w:t>
      </w:r>
      <w:commentRangeEnd w:id="20"/>
      <w:r w:rsidR="00BF2B3B">
        <w:rPr>
          <w:rStyle w:val="Kommentarzeichen"/>
        </w:rPr>
        <w:commentReference w:id="20"/>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1E2FECE5"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D76A55">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D76A55">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D76A55">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lastRenderedPageBreak/>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057D567D"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D76A55">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D76A55">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 xml:space="preserve">In accordance </w:t>
      </w:r>
      <w:r w:rsidR="00805F88">
        <w:rPr>
          <w:lang w:val="en-US"/>
        </w:rPr>
        <w:t xml:space="preserve">with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002F1EBF">
            <w:rPr>
              <w:lang w:val="en-US"/>
            </w:rPr>
            <w:fldChar w:fldCharType="separate"/>
          </w:r>
          <w:r w:rsidR="00D76A55">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002F1EBF">
            <w:rPr>
              <w:lang w:val="en-US"/>
            </w:rPr>
            <w:fldChar w:fldCharType="separate"/>
          </w:r>
          <w:r w:rsidR="00D76A55">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w:t>
      </w:r>
      <w:r w:rsidR="00805F88">
        <w:rPr>
          <w:lang w:val="en-US"/>
        </w:rPr>
        <w:t xml:space="preserve">a </w:t>
      </w:r>
      <w:r w:rsidR="00A717C9">
        <w:rPr>
          <w:lang w:val="en-US"/>
        </w:rPr>
        <w:t xml:space="preserve">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w:t>
      </w:r>
      <w:r w:rsidR="007A3F1C">
        <w:rPr>
          <w:lang w:val="en-US"/>
        </w:rPr>
        <w:t xml:space="preserve">50 °C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D76A55">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1E0DA63D"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w:t>
      </w:r>
      <w:commentRangeStart w:id="21"/>
      <w:r>
        <w:rPr>
          <w:lang w:val="en-US"/>
        </w:rPr>
        <w:t xml:space="preserve">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w:t>
      </w:r>
      <w:commentRangeEnd w:id="21"/>
      <w:r w:rsidR="00BF2B3B">
        <w:rPr>
          <w:rStyle w:val="Kommentarzeichen"/>
        </w:rPr>
        <w:commentReference w:id="21"/>
      </w:r>
      <w:r>
        <w:rPr>
          <w:lang w:val="en-US"/>
        </w:rPr>
        <w:t xml:space="preserve">as well as the lower heating value (LHV) of </w:t>
      </w:r>
      <w:r w:rsidR="00454DEF">
        <w:rPr>
          <w:lang w:val="en-US"/>
        </w:rPr>
        <w:t>CH</w:t>
      </w:r>
      <w:r w:rsidR="00454DEF" w:rsidRPr="00454DEF">
        <w:rPr>
          <w:vertAlign w:val="subscript"/>
          <w:lang w:val="en-US"/>
        </w:rPr>
        <w:t>4</w:t>
      </w:r>
      <w:r w:rsidR="00AF5F34">
        <w:rPr>
          <w:lang w:val="en-US"/>
        </w:rPr>
        <w:t>.</w:t>
      </w:r>
      <w:r w:rsidR="00EF6799">
        <w:rPr>
          <w:rStyle w:val="Funotenzeichen"/>
          <w:lang w:val="en-US"/>
        </w:rPr>
        <w:footnoteReference w:id="2"/>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D863FA"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D863FA"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22"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22"/>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D863FA"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23"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23"/>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D863FA"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24"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24"/>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4</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3</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D863FA"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D863FA"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25"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25"/>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6</w:t>
      </w:r>
      <w:r w:rsidR="00AC5FD3" w:rsidRPr="00433F36">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2</w:t>
      </w:r>
      <w:r w:rsidR="00AC5FD3" w:rsidRPr="00433F36">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D863FA"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26"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26"/>
            <w:r>
              <w:t>)</w:t>
            </w:r>
          </w:p>
        </w:tc>
      </w:tr>
      <w:tr w:rsidR="00E6406E" w14:paraId="60B37789" w14:textId="77777777" w:rsidTr="00E6406E">
        <w:tc>
          <w:tcPr>
            <w:tcW w:w="4396" w:type="pct"/>
          </w:tcPr>
          <w:p w14:paraId="49594B2F" w14:textId="38B078FC" w:rsidR="00E6406E" w:rsidRPr="00220152" w:rsidRDefault="00D863FA"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27"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27"/>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6028D82E"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D76A55">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D76A55">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00A60AA0">
            <w:rPr>
              <w:lang w:val="en-US"/>
            </w:rPr>
            <w:fldChar w:fldCharType="separate"/>
          </w:r>
          <w:r w:rsidR="00D76A55">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00A60AA0">
            <w:rPr>
              <w:lang w:val="en-US"/>
            </w:rPr>
            <w:fldChar w:fldCharType="separate"/>
          </w:r>
          <w:r w:rsidR="00D76A55">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28" w:name="_5bqn32glp415"/>
      <w:bookmarkStart w:id="29" w:name="_b20llt1pm978"/>
      <w:bookmarkEnd w:id="28"/>
      <w:bookmarkEnd w:id="29"/>
      <w:r w:rsidRPr="0EF766E9">
        <w:rPr>
          <w:lang w:val="en-US"/>
        </w:rPr>
        <w:t>2.2 Uncertain substrate characterization</w:t>
      </w:r>
    </w:p>
    <w:p w14:paraId="635E3B16" w14:textId="7FDC7EB4"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D76A55">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D76A55">
            <w:rPr>
              <w:lang w:val="en-US"/>
            </w:rPr>
            <w:t>(Jimenez et al., 2015)</w:t>
          </w:r>
          <w:r>
            <w:rPr>
              <w:lang w:val="en-US"/>
            </w:rPr>
            <w:fldChar w:fldCharType="end"/>
          </w:r>
        </w:sdtContent>
      </w:sdt>
      <w:r w:rsidR="00AA10A7" w:rsidRPr="00AA10A7">
        <w:rPr>
          <w:lang w:val="en-US"/>
        </w:rPr>
        <w:t xml:space="preserve">. </w:t>
      </w:r>
      <w:commentRangeStart w:id="30"/>
      <w:commentRangeStart w:id="31"/>
      <w:r w:rsidR="00AA10A7" w:rsidRPr="00AA10A7">
        <w:rPr>
          <w:lang w:val="en-US"/>
        </w:rPr>
        <w:t>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8C6973">
        <w:rPr>
          <w:lang w:val="en-US"/>
        </w:rPr>
        <w:t xml:space="preserve">the ADM1-R3 </w:t>
      </w:r>
      <w:r w:rsidR="00BF7150">
        <w:rPr>
          <w:lang w:val="en-US"/>
        </w:rPr>
        <w:t xml:space="preserve">only </w:t>
      </w:r>
      <w:r w:rsidR="008C6973">
        <w:rPr>
          <w:lang w:val="en-US"/>
        </w:rPr>
        <w:t xml:space="preserve">considers the anaerobically degradable shares </w:t>
      </w:r>
      <w:r w:rsidR="00AA10A7" w:rsidRPr="00AA10A7">
        <w:rPr>
          <w:lang w:val="en-US"/>
        </w:rPr>
        <w:t>of raw macronutrient</w:t>
      </w:r>
      <w:r w:rsidR="00A157F0">
        <w:rPr>
          <w:lang w:val="en-US"/>
        </w:rPr>
        <w:t xml:space="preserve">s </w:t>
      </w:r>
      <w:commentRangeEnd w:id="30"/>
      <w:r w:rsidR="00CF0076">
        <w:rPr>
          <w:rStyle w:val="Kommentarzeichen"/>
        </w:rPr>
        <w:commentReference w:id="30"/>
      </w:r>
      <w:commentRangeEnd w:id="31"/>
      <w:r w:rsidR="00BF7150">
        <w:rPr>
          <w:rStyle w:val="Kommentarzeichen"/>
        </w:rPr>
        <w:commentReference w:id="31"/>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xVDEyOjQ4OjA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D76A55">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Content>
          <w:r w:rsidR="00A157F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xVDEyOjQ4OjA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FUMTI6NDg6MD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D76A55">
            <w:rPr>
              <w:lang w:val="en-US"/>
            </w:rPr>
            <w:t>(Ahmed et al., 2016; Segura et al., 2025; Hahn et al., 2014)</w:t>
          </w:r>
          <w:r w:rsidR="00A157F0">
            <w:rPr>
              <w:lang w:val="en-US"/>
            </w:rPr>
            <w:fldChar w:fldCharType="end"/>
          </w:r>
        </w:sdtContent>
      </w:sdt>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32" w:name="_3saj0h2cz42i" w:colFirst="0" w:colLast="0"/>
      <w:bookmarkEnd w:id="32"/>
      <w:r>
        <w:rPr>
          <w:lang w:val="en-US"/>
        </w:rPr>
        <w:lastRenderedPageBreak/>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17AAFE54"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D76A55">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D76A55">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D76A5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ctMjFUMTM6MDQ6MjA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ctMjFUMTM6MDQ6MzE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D76A55">
            <w:rPr>
              <w:lang w:val="en-US"/>
            </w:rPr>
            <w:t>(</w:t>
          </w:r>
          <w:proofErr w:type="spellStart"/>
          <w:r w:rsidR="00D76A55">
            <w:rPr>
              <w:lang w:val="en-US"/>
            </w:rPr>
            <w:t>Weißbach</w:t>
          </w:r>
          <w:proofErr w:type="spellEnd"/>
          <w:r w:rsidR="00D76A55">
            <w:rPr>
              <w:lang w:val="en-US"/>
            </w:rPr>
            <w:t xml:space="preserve"> and </w:t>
          </w:r>
          <w:proofErr w:type="spellStart"/>
          <w:r w:rsidR="00D76A55">
            <w:rPr>
              <w:lang w:val="en-US"/>
            </w:rPr>
            <w:t>Strubelt</w:t>
          </w:r>
          <w:proofErr w:type="spellEnd"/>
          <w:r w:rsidR="00D76A55">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D76A55">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D76A55">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752A72FD" w:rsidR="00C2149D" w:rsidRDefault="00C2149D" w:rsidP="006E55F9">
      <w:pPr>
        <w:rPr>
          <w:lang w:val="en-US"/>
        </w:rPr>
      </w:pPr>
      <w:commentRangeStart w:id="33"/>
      <w:commentRangeStart w:id="34"/>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 xml:space="preserve">in </w:t>
      </w:r>
      <w:r w:rsidR="001B5836">
        <w:rPr>
          <w:lang w:val="en-US"/>
        </w:rPr>
        <w:t>percentage of</w:t>
      </w:r>
      <w:r w:rsidR="00FC036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xVDEyOjQ4OjA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D76A55">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D863FA"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commentRangeEnd w:id="33"/>
    <w:p w14:paraId="6E5E4B6E" w14:textId="301A8F89" w:rsidR="00EF63E2" w:rsidRDefault="00006D6F" w:rsidP="008177C5">
      <w:pPr>
        <w:ind w:firstLine="0"/>
        <w:rPr>
          <w:lang w:val="en-US"/>
        </w:rPr>
      </w:pPr>
      <w:r>
        <w:rPr>
          <w:rStyle w:val="Kommentarzeichen"/>
        </w:rPr>
        <w:commentReference w:id="33"/>
      </w:r>
      <w:commentRangeEnd w:id="34"/>
      <w:r w:rsidR="00BF7150">
        <w:rPr>
          <w:rStyle w:val="Kommentarzeichen"/>
        </w:rPr>
        <w:commentReference w:id="34"/>
      </w:r>
      <w:r w:rsidR="00177C0F">
        <w:rPr>
          <w:lang w:val="en-US"/>
        </w:rPr>
        <w:t>I</w:t>
      </w:r>
      <w:r w:rsidR="0016215A">
        <w:rPr>
          <w:lang w:val="en-US"/>
        </w:rPr>
        <w:t>nfluent</w:t>
      </w:r>
      <w:r w:rsidR="00EF63E2" w:rsidRPr="00723AE3">
        <w:rPr>
          <w:lang w:val="en-US"/>
        </w:rPr>
        <w:t xml:space="preserve"> concentration</w:t>
      </w:r>
      <w:r w:rsidR="00177C0F">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D76A55">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D863FA"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D863FA">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35"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35"/>
          </w:p>
        </w:tc>
      </w:tr>
    </w:tbl>
    <w:p w14:paraId="55802794" w14:textId="12710C7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9E57A2">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D76A55">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D863FA">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36"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36"/>
          </w:p>
        </w:tc>
      </w:tr>
    </w:tbl>
    <w:p w14:paraId="71C845DA" w14:textId="1DF2E98C" w:rsidR="00A737A4" w:rsidRDefault="0009130B" w:rsidP="00DE2A92">
      <w:pPr>
        <w:ind w:firstLine="0"/>
        <w:rPr>
          <w:rFonts w:eastAsia="Garamond" w:cs="Garamond"/>
          <w:lang w:val="en-US"/>
        </w:rPr>
      </w:pPr>
      <w:commentRangeStart w:id="37"/>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37"/>
      <w:r w:rsidR="00080EB1">
        <w:rPr>
          <w:rStyle w:val="Kommentarzeichen"/>
        </w:rPr>
        <w:commentReference w:id="37"/>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D76A5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iIsIk9yZ2FuaXphdGlvbnMiOltdLCJPdGhlcnNJbnZvbHZlZCI6W10sIlBhZ2VSYW5nZSI6IjxzcD5cclxuICA8bj4zNTY8L24+XHJcbiAgPGluPnRydWU8L2luPlxyXG4gIDxvcz4zNTY8L29zPlxyXG4gIDxwcz4zNTY8L3BzPlxyXG48L3NwPlxyXG48ZXA+XHJcbiAgPG4+MzU4PC9uPlxyXG4gIDxpbj50cnVlPC9pbj5cclxuICA8b3M+MzU4PC9vcz5cclxuICA8cHM+MzU4PC9wcz5cclxuPC9lcD5cclxuPG9zPjM1NuKAkzM1OD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D76A55">
            <w:rPr>
              <w:rFonts w:eastAsia="Garamond" w:cs="Garamond"/>
              <w:lang w:val="en-US"/>
            </w:rPr>
            <w:t>(Weißbach,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2E87B467"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D76A55">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t>
      </w:r>
      <w:r w:rsidR="005636C5" w:rsidRPr="00440D25">
        <w:rPr>
          <w:lang w:val="en-US"/>
        </w:rPr>
        <w:t>which</w:t>
      </w:r>
      <w:r w:rsidR="005636C5">
        <w:rPr>
          <w:lang w:val="en-US"/>
        </w:rPr>
        <w:t xml:space="preserve">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38" w:name="_tr7vlxibcbb3"/>
            <w:bookmarkEnd w:id="38"/>
          </w:p>
        </w:tc>
        <w:tc>
          <w:tcPr>
            <w:tcW w:w="4283" w:type="pct"/>
            <w:vAlign w:val="center"/>
          </w:tcPr>
          <w:p w14:paraId="107FB2EC" w14:textId="7AC379B2" w:rsidR="0045757C" w:rsidRPr="00E667F4" w:rsidRDefault="00D863FA"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39"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39"/>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D863FA"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D863FA"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D863FA"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66627C6E"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D76A55">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76FE2D73"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D76A55">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w:t>
      </w:r>
      <w:r w:rsidRPr="32AF646F">
        <w:rPr>
          <w:lang w:val="en-US"/>
        </w:rPr>
        <w:lastRenderedPageBreak/>
        <w:t>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0EC56CB8" w:rsidR="00E3538A" w:rsidRDefault="00D863FA"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D76A55">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D76A55">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033A75F4"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4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4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D76A55">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5121D094"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commentRangeStart w:id="41"/>
      <w:r w:rsidR="32AF646F" w:rsidRPr="32AF646F">
        <w:rPr>
          <w:lang w:val="en-US"/>
        </w:rPr>
        <w:t>revealed 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w:t>
      </w:r>
      <w:commentRangeEnd w:id="41"/>
      <w:r w:rsidR="001F00E0">
        <w:rPr>
          <w:rStyle w:val="Kommentarzeichen"/>
        </w:rPr>
        <w:commentReference w:id="41"/>
      </w:r>
      <w:r w:rsidR="32AF646F" w:rsidRPr="32AF646F">
        <w:rPr>
          <w:lang w:val="en-US"/>
        </w:rPr>
        <w:t xml:space="preserve">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23A4BCEA"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D76A55">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5EB81D5B"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D76A55">
            <w:rPr>
              <w:lang w:val="en-US"/>
            </w:rPr>
            <w:t xml:space="preserve">(Jønson et al., </w:t>
          </w:r>
          <w:r w:rsidR="00D76A55">
            <w:rPr>
              <w:lang w:val="en-US"/>
            </w:rPr>
            <w:lastRenderedPageBreak/>
            <w:t>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42" w:name="_u5p8oevj25wv"/>
      <w:bookmarkEnd w:id="42"/>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644D150"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commentRangeStart w:id="43"/>
      <w:r w:rsidR="00206D1D" w:rsidRPr="32AF646F">
        <w:rPr>
          <w:lang w:val="en-US"/>
        </w:rPr>
        <w:t xml:space="preserve"> </w:t>
      </w:r>
      <w:commentRangeEnd w:id="43"/>
      <w:r w:rsidR="00C016F4">
        <w:rPr>
          <w:rStyle w:val="Kommentarzeichen"/>
        </w:rPr>
        <w:commentReference w:id="43"/>
      </w:r>
      <w:r w:rsidR="00206D1D" w:rsidRPr="32AF646F">
        <w:rPr>
          <w:lang w:val="en-US"/>
        </w:rPr>
        <w:t>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C5FD3" w:rsidRPr="00092FDD">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44" w:name="_Ref194920531"/>
            <w:bookmarkStart w:id="45"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44"/>
            <w:r>
              <w:t>)</w:t>
            </w:r>
            <w:bookmarkEnd w:id="45"/>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D863FA"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D863FA"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46" w:name="_Ref194920594"/>
            <w:bookmarkStart w:id="47"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46"/>
            <w:r>
              <w:t>)</w:t>
            </w:r>
            <w:bookmarkEnd w:id="47"/>
          </w:p>
        </w:tc>
      </w:tr>
    </w:tbl>
    <w:p w14:paraId="75D20111" w14:textId="337C853A" w:rsidR="00510AB0" w:rsidRPr="00692A81" w:rsidRDefault="32AF646F" w:rsidP="008B6E95">
      <w:pPr>
        <w:pStyle w:val="berschrift3"/>
        <w:ind w:left="0" w:firstLine="0"/>
        <w:rPr>
          <w:lang w:val="en-US"/>
        </w:rPr>
      </w:pPr>
      <w:bookmarkStart w:id="48" w:name="_2bb10dj2xkze"/>
      <w:bookmarkEnd w:id="48"/>
      <w:r w:rsidRPr="32AF646F">
        <w:rPr>
          <w:lang w:val="en-US"/>
        </w:rPr>
        <w:t>2.4.2 Cogeneration (case study 2)</w:t>
      </w:r>
    </w:p>
    <w:p w14:paraId="2316DAA8" w14:textId="444132E9"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D76A55">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D76A55">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0BC64267"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D76A55">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5309A44"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D76A55">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19</w:t>
      </w:r>
      <w:r w:rsidR="00AC5FD3" w:rsidRPr="00433F36">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49" w:name="_Ref195099090"/>
            <w:bookmarkStart w:id="50"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49"/>
            <w:r>
              <w:t>)</w:t>
            </w:r>
            <w:bookmarkEnd w:id="50"/>
          </w:p>
        </w:tc>
      </w:tr>
      <w:tr w:rsidR="00A10A25" w:rsidRPr="00FE05FF" w14:paraId="0C2FF144" w14:textId="77777777" w:rsidTr="00A10A25">
        <w:tc>
          <w:tcPr>
            <w:tcW w:w="4315" w:type="pct"/>
            <w:vAlign w:val="center"/>
          </w:tcPr>
          <w:p w14:paraId="2A77B3DE" w14:textId="18116B92" w:rsidR="00A10A25" w:rsidRPr="008B21A5" w:rsidRDefault="00D863FA">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D863FA">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51" w:name="_Ref188110672"/>
            <w:r>
              <w:lastRenderedPageBreak/>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51"/>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29070C1B"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w:t>
      </w:r>
      <w:commentRangeStart w:id="52"/>
      <w:r w:rsidR="006C0F70">
        <w:rPr>
          <w:lang w:val="en-US"/>
        </w:rPr>
        <w:t xml:space="preserve">organic </w:t>
      </w:r>
      <w:r w:rsidR="00840DD0">
        <w:rPr>
          <w:lang w:val="en-US"/>
        </w:rPr>
        <w:t>residues</w:t>
      </w:r>
      <w:r w:rsidR="00EA1073">
        <w:rPr>
          <w:lang w:val="en-US"/>
        </w:rPr>
        <w:t xml:space="preserve"> </w:t>
      </w:r>
      <w:commentRangeEnd w:id="52"/>
      <w:r w:rsidR="005A7223">
        <w:rPr>
          <w:rStyle w:val="Kommentarzeichen"/>
        </w:rPr>
        <w:commentReference w:id="52"/>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D76A55">
            <w:rPr>
              <w:lang w:val="en-US"/>
            </w:rPr>
            <w:t>(Daniel</w:t>
          </w:r>
          <w:r w:rsidR="00D76A55">
            <w:rPr>
              <w:rFonts w:ascii="Times New Roman" w:hAnsi="Times New Roman" w:cs="Times New Roman"/>
              <w:lang w:val="en-US"/>
            </w:rPr>
            <w:t>‐</w:t>
          </w:r>
          <w:r w:rsidR="00D76A55">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77894CE4" w:rsidR="001046F1" w:rsidRPr="00220152" w:rsidRDefault="42E16D65" w:rsidP="00A372CF">
      <w:pPr>
        <w:rPr>
          <w:b/>
          <w:bCs/>
          <w:color w:val="000000" w:themeColor="text1"/>
          <w:lang w:val="en-US"/>
        </w:rPr>
      </w:pPr>
      <w:bookmarkStart w:id="53" w:name="_6wli8o1hcesq"/>
      <w:bookmarkStart w:id="54" w:name="_csd3dl2lh67e"/>
      <w:bookmarkStart w:id="55" w:name="_z8yjp0j8q7kp"/>
      <w:bookmarkEnd w:id="53"/>
      <w:bookmarkEnd w:id="54"/>
      <w:bookmarkEnd w:id="55"/>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D76A55">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48306D5D"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D76A55">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xVDEyOjQ4OjA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D76A55">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6D234DF"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D76A55">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w:t>
      </w:r>
      <w:commentRangeStart w:id="56"/>
      <w:r w:rsidR="00882435">
        <w:rPr>
          <w:lang w:val="en-US"/>
        </w:rPr>
        <w:t xml:space="preserve">kg </w:t>
      </w:r>
      <w:r w:rsidR="0016171B">
        <w:rPr>
          <w:lang w:val="en-US"/>
        </w:rPr>
        <w:t>V</w:t>
      </w:r>
      <w:r w:rsidR="00882435">
        <w:rPr>
          <w:lang w:val="en-US"/>
        </w:rPr>
        <w:t>S</w:t>
      </w:r>
      <w:commentRangeEnd w:id="56"/>
      <w:r w:rsidR="004964F0">
        <w:rPr>
          <w:rStyle w:val="Kommentarzeichen"/>
        </w:rPr>
        <w:commentReference w:id="56"/>
      </w:r>
      <w:r w:rsidR="00882435">
        <w:rPr>
          <w:lang w:val="en-US"/>
        </w:rPr>
        <w:t xml:space="preserve">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5120DA2F"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D76A55">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D76A55">
            <w:rPr>
              <w:lang w:val="en-US"/>
            </w:rPr>
            <w:t>(</w:t>
          </w:r>
          <w:proofErr w:type="spellStart"/>
          <w:r w:rsidR="00D76A55">
            <w:rPr>
              <w:lang w:val="en-US"/>
            </w:rPr>
            <w:t>Wächter</w:t>
          </w:r>
          <w:proofErr w:type="spellEnd"/>
          <w:r w:rsidR="00D76A55">
            <w:rPr>
              <w:lang w:val="en-US"/>
            </w:rPr>
            <w:t xml:space="preserve"> and </w:t>
          </w:r>
          <w:proofErr w:type="spellStart"/>
          <w:r w:rsidR="00D76A55">
            <w:rPr>
              <w:lang w:val="en-US"/>
            </w:rPr>
            <w:t>Biegler</w:t>
          </w:r>
          <w:proofErr w:type="spellEnd"/>
          <w:r w:rsidR="00D76A55">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7" w:name="_b7m87sheak1f" w:colFirst="0" w:colLast="0"/>
      <w:bookmarkStart w:id="58" w:name="_4kzhpmsxgjvl" w:colFirst="0" w:colLast="0"/>
      <w:bookmarkStart w:id="59" w:name="_adadbgaji2o" w:colFirst="0" w:colLast="0"/>
      <w:bookmarkStart w:id="60" w:name="_vgp82lc94sgj" w:colFirst="0" w:colLast="0"/>
      <w:bookmarkStart w:id="61" w:name="_wp42dokx11nb" w:colFirst="0" w:colLast="0"/>
      <w:bookmarkEnd w:id="57"/>
      <w:bookmarkEnd w:id="58"/>
      <w:bookmarkEnd w:id="59"/>
      <w:bookmarkEnd w:id="60"/>
      <w:bookmarkEnd w:id="61"/>
    </w:p>
    <w:p w14:paraId="26F5B826" w14:textId="11B96416" w:rsidR="00B02161" w:rsidRPr="00770191" w:rsidRDefault="6293A840" w:rsidP="001F4FEB">
      <w:pPr>
        <w:pStyle w:val="berschrift1"/>
        <w:numPr>
          <w:ilvl w:val="0"/>
          <w:numId w:val="6"/>
        </w:numPr>
        <w:rPr>
          <w:lang w:val="en-US"/>
        </w:rPr>
      </w:pPr>
      <w:r w:rsidRPr="6293A840">
        <w:rPr>
          <w:lang w:val="en-US"/>
        </w:rPr>
        <w:lastRenderedPageBreak/>
        <w:t>Results and discussion</w:t>
      </w:r>
    </w:p>
    <w:p w14:paraId="64D04F11" w14:textId="4D3D9524"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5C6EFC00"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Content>
          <w:r w:rsidR="008E7B8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xVDEyOjQ4OjA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D76A55">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Content>
          <w:r w:rsidR="008E7B8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FUMTI6NDg6MD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sidR="008E7B80">
            <w:rPr>
              <w:lang w:val="en-US"/>
            </w:rPr>
            <w:fldChar w:fldCharType="separate"/>
          </w:r>
          <w:r w:rsidR="00D76A55">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Content>
          <w:r w:rsidR="00A62736">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FUMTI6NDg6MD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D76A55">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Content>
          <w:r w:rsidR="00A62736">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xVDEyOjQ4OjA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D76A55">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3E27E2D0"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sidR="005C16AB">
        <w:rPr>
          <w:lang w:val="en-US"/>
        </w:rPr>
        <w:t>(</w:t>
      </w:r>
      <w:r w:rsidRPr="100FEDD3">
        <w:rPr>
          <w:lang w:val="en-US"/>
        </w:rPr>
        <w:t>Tab</w:t>
      </w:r>
      <w:r w:rsidR="0016171B">
        <w:rPr>
          <w:lang w:val="en-US"/>
        </w:rPr>
        <w:t>. </w:t>
      </w:r>
      <w:r w:rsidRPr="100FEDD3">
        <w:rPr>
          <w:lang w:val="en-US"/>
        </w:rPr>
        <w:t>1</w:t>
      </w:r>
      <w:r w:rsidR="005C16AB">
        <w:rPr>
          <w:lang w:val="en-US"/>
        </w:rPr>
        <w:t>)</w:t>
      </w:r>
      <w:r w:rsidRPr="100FEDD3">
        <w:rPr>
          <w:lang w:val="en-US"/>
        </w:rPr>
        <w:t xml:space="preserve">.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sidR="005C16AB">
        <w:rPr>
          <w:lang w:val="en-US"/>
        </w:rPr>
        <w:t>theoretical</w:t>
      </w:r>
      <w:r w:rsidR="005C16AB" w:rsidRPr="100FEDD3">
        <w:rPr>
          <w:lang w:val="en-US"/>
        </w:rPr>
        <w:t xml:space="preserve"> </w:t>
      </w:r>
      <w:r w:rsidRPr="100FEDD3">
        <w:rPr>
          <w:lang w:val="en-US"/>
        </w:rPr>
        <w:t>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7CED790A"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w:t>
      </w:r>
      <w:r w:rsidR="00FC180C">
        <w:rPr>
          <w:lang w:val="en-US"/>
        </w:rPr>
        <w:t xml:space="preserve">the </w:t>
      </w:r>
      <w:r w:rsidRPr="100FEDD3">
        <w:rPr>
          <w:lang w:val="en-US"/>
        </w:rPr>
        <w:t>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1A1A5418"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w:t>
      </w:r>
      <w:r w:rsidRPr="100FEDD3">
        <w:rPr>
          <w:lang w:val="en-US"/>
        </w:rPr>
        <w:lastRenderedPageBreak/>
        <w:t xml:space="preserve">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FUMTI6NDg6MD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xVDEyOjQ4OjA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xVDEyOjQ4OjA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D76A55">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D76A55">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D76A55">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D76A55">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D76A55">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9A57617"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62"/>
      <w:r w:rsidR="100FEDD3" w:rsidRPr="100FEDD3">
        <w:rPr>
          <w:lang w:val="en-US"/>
        </w:rPr>
        <w:t>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D76A55">
            <w:rPr>
              <w:lang w:val="en-US"/>
            </w:rPr>
            <w:t>(Liebetrau and Pfeiffer, 2020)</w:t>
          </w:r>
          <w:r w:rsidR="00203B3A">
            <w:rPr>
              <w:lang w:val="en-US"/>
            </w:rPr>
            <w:fldChar w:fldCharType="end"/>
          </w:r>
        </w:sdtContent>
      </w:sdt>
      <w:r w:rsidR="100FEDD3" w:rsidRPr="100FEDD3">
        <w:rPr>
          <w:lang w:val="en-US"/>
        </w:rPr>
        <w:t>.</w:t>
      </w:r>
      <w:commentRangeEnd w:id="62"/>
      <w:r w:rsidR="00FC180C">
        <w:rPr>
          <w:rStyle w:val="Kommentarzeichen"/>
        </w:rPr>
        <w:commentReference w:id="62"/>
      </w:r>
      <w:r w:rsidR="100FEDD3" w:rsidRPr="100FEDD3">
        <w:rPr>
          <w:lang w:val="en-US"/>
        </w:rPr>
        <w:t xml:space="preserve"> Linear</w:t>
      </w:r>
      <w:r w:rsidR="00F606DE">
        <w:rPr>
          <w:lang w:val="en-US"/>
        </w:rPr>
        <w:t xml:space="preserve"> </w:t>
      </w:r>
      <w:commentRangeStart w:id="63"/>
      <w:r w:rsidR="00F606DE">
        <w:rPr>
          <w:lang w:val="en-US"/>
        </w:rPr>
        <w:t>uncertainty propagation based on measurement uncertainties</w:t>
      </w:r>
      <w:commentRangeEnd w:id="63"/>
      <w:r w:rsidR="00B73646">
        <w:rPr>
          <w:rStyle w:val="Kommentarzeichen"/>
        </w:rPr>
        <w:commentReference w:id="63"/>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commentRangeStart w:id="64"/>
      <w:r w:rsidR="009F4AA6" w:rsidRPr="007824D1">
        <w:rPr>
          <w:lang w:val="en-US"/>
        </w:rPr>
        <w:t>124</w:t>
      </w:r>
      <w:r w:rsidR="00D04506" w:rsidRPr="007824D1">
        <w:rPr>
          <w:lang w:val="en-US"/>
        </w:rPr>
        <w:t>E-3</w:t>
      </w:r>
      <w:commentRangeEnd w:id="64"/>
      <w:r w:rsidR="008771C8">
        <w:rPr>
          <w:rStyle w:val="Kommentarzeichen"/>
        </w:rPr>
        <w:commentReference w:id="64"/>
      </w:r>
      <w:r w:rsidR="00C05FB7" w:rsidRPr="007824D1">
        <w:rPr>
          <w:lang w:val="en-US"/>
        </w:rPr>
        <w:t xml:space="preserve"> and </w:t>
      </w:r>
      <w:commentRangeStart w:id="65"/>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lastRenderedPageBreak/>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commentRangeEnd w:id="65"/>
      <w:r w:rsidR="008771C8">
        <w:rPr>
          <w:rStyle w:val="Kommentarzeichen"/>
        </w:rPr>
        <w:commentReference w:id="65"/>
      </w:r>
    </w:p>
    <w:p w14:paraId="40352FA4" w14:textId="38D994E1" w:rsidR="001B10E5" w:rsidRDefault="004374DD" w:rsidP="00E20419">
      <w:pPr>
        <w:rPr>
          <w:lang w:val="en-US"/>
        </w:rPr>
      </w:pPr>
      <w:commentRangeStart w:id="66"/>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commentRangeEnd w:id="66"/>
      <w:r w:rsidR="008771C8">
        <w:rPr>
          <w:rStyle w:val="Kommentarzeichen"/>
        </w:rPr>
        <w:commentReference w:id="66"/>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7"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7"/>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745A4534"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D76A55">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FUMTI6NDg6MD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D76A55">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AE343E">
        <w:rPr>
          <w:rFonts w:eastAsia="Garamond" w:cs="Garamond"/>
          <w:lang w:val="en-US"/>
        </w:rPr>
        <w:lastRenderedPageBreak/>
        <w:t xml:space="preserve">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Content>
          <w:r w:rsidR="001064BD">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D76A55">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Content>
          <w:r w:rsidR="00911051">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FUMTI6NDg6MD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VQxMjo0ODow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911051">
            <w:rPr>
              <w:rFonts w:eastAsia="Garamond" w:cs="Garamond"/>
              <w:lang w:val="en-US"/>
            </w:rPr>
            <w:fldChar w:fldCharType="separate"/>
          </w:r>
          <w:r w:rsidR="00D76A55">
            <w:rPr>
              <w:rFonts w:eastAsia="Garamond" w:cs="Garamond"/>
              <w:lang w:val="en-US"/>
            </w:rPr>
            <w:t>(Ahmed and Rodríguez, 2020; Kil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2913FC04"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Content>
          <w:r w:rsidR="00F35D50">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xVDEyOjQ4OjA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D76A55">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r w:rsidR="00F35D50">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VQxMjo0ODow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D76A55">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68" w:name="_tkocxpr8ahno"/>
      <w:bookmarkEnd w:id="68"/>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Uncertainty values of controller and plant were 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proofErr w:type="spellEnd"/>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4650CDE4"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FUMTI6NTY6NDk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Pr>
              <w:rFonts w:eastAsia="Garamond" w:cs="Garamond"/>
              <w:color w:val="000000" w:themeColor="text1"/>
              <w:szCs w:val="24"/>
              <w:lang w:val="en-US"/>
            </w:rPr>
            <w:fldChar w:fldCharType="separate"/>
          </w:r>
          <w:r w:rsidR="00D76A55">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r w:rsidR="00257AD2">
        <w:rPr>
          <w:rFonts w:eastAsia="Garamond" w:cs="Garamond"/>
          <w:color w:val="000000" w:themeColor="text1"/>
          <w:szCs w:val="24"/>
          <w:lang w:val="en-US"/>
        </w:rPr>
        <w:lastRenderedPageBreak/>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7BFAE527"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D76A55">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698E1E79" w14:textId="6AD9D747"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D76A55">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 xml:space="preserve">more pronounced </w:t>
      </w:r>
      <w:r w:rsidR="007F3234">
        <w:rPr>
          <w:rFonts w:eastAsia="Garamond" w:cs="Garamond"/>
          <w:color w:val="000000" w:themeColor="text1"/>
          <w:szCs w:val="24"/>
          <w:lang w:val="en-US"/>
        </w:rPr>
        <w:t>peaks</w:t>
      </w:r>
      <w:r w:rsidR="002F39E2">
        <w:rPr>
          <w:rFonts w:eastAsia="Garamond" w:cs="Garamond"/>
          <w:color w:val="000000" w:themeColor="text1"/>
          <w:szCs w:val="24"/>
          <w:lang w:val="en-US"/>
        </w:rPr>
        <w:t xml:space="preserve"> in gas production.</w:t>
      </w:r>
      <w:r w:rsidR="00B7360D">
        <w:rPr>
          <w:rFonts w:eastAsia="Garamond" w:cs="Garamond"/>
          <w:color w:val="000000" w:themeColor="text1"/>
          <w:szCs w:val="24"/>
          <w:lang w:val="en-US"/>
        </w:rPr>
        <w:t xml:space="preserve"> Mind the different scales of </w:t>
      </w:r>
      <w:r w:rsidR="00E863B1">
        <w:rPr>
          <w:rFonts w:eastAsia="Garamond" w:cs="Garamond"/>
          <w:color w:val="000000" w:themeColor="text1"/>
          <w:szCs w:val="24"/>
          <w:lang w:val="en-US"/>
        </w:rPr>
        <w:t xml:space="preserve">the </w:t>
      </w:r>
      <w:r w:rsidR="00B7360D">
        <w:rPr>
          <w:rFonts w:eastAsia="Garamond" w:cs="Garamond"/>
          <w:color w:val="000000" w:themeColor="text1"/>
          <w:szCs w:val="24"/>
          <w:lang w:val="en-US"/>
        </w:rPr>
        <w:t>y-ax</w:t>
      </w:r>
      <w:r w:rsidR="00E863B1">
        <w:rPr>
          <w:rFonts w:eastAsia="Garamond" w:cs="Garamond"/>
          <w:color w:val="000000" w:themeColor="text1"/>
          <w:szCs w:val="24"/>
          <w:lang w:val="en-US"/>
        </w:rPr>
        <w:t>i</w:t>
      </w:r>
      <w:r w:rsidR="00B7360D">
        <w:rPr>
          <w:rFonts w:eastAsia="Garamond" w:cs="Garamond"/>
          <w:color w:val="000000" w:themeColor="text1"/>
          <w:szCs w:val="24"/>
          <w:lang w:val="en-US"/>
        </w:rPr>
        <w:t>s for silages and manure.</w:t>
      </w:r>
    </w:p>
    <w:p w14:paraId="1C2C76DA" w14:textId="4853881E" w:rsidR="00796CF9" w:rsidRPr="00670698" w:rsidRDefault="00610C24">
      <w:pPr>
        <w:rPr>
          <w:rFonts w:eastAsia="Garamond" w:cs="Garamond"/>
          <w:lang w:val="en-US"/>
        </w:rPr>
      </w:pPr>
      <w:r>
        <w:rPr>
          <w:rFonts w:eastAsia="Garamond" w:cs="Garamond"/>
          <w:color w:val="000000" w:themeColor="text1"/>
          <w:szCs w:val="24"/>
          <w:lang w:val="en-US"/>
        </w:rPr>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r w:rsidR="00B7360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xVDEyOjQ4OjA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sidR="00B7360D">
            <w:rPr>
              <w:rFonts w:eastAsia="Garamond" w:cs="Garamond"/>
              <w:color w:val="000000" w:themeColor="text1"/>
              <w:szCs w:val="24"/>
              <w:lang w:val="en-US"/>
            </w:rPr>
            <w:fldChar w:fldCharType="separate"/>
          </w:r>
          <w:r w:rsidR="00D76A55">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r w:rsidR="00B7360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MVQxMjo0ODow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sidR="00B7360D">
            <w:rPr>
              <w:rFonts w:eastAsia="Garamond" w:cs="Garamond"/>
              <w:color w:val="000000" w:themeColor="text1"/>
              <w:szCs w:val="24"/>
              <w:lang w:val="en-US"/>
            </w:rPr>
            <w:fldChar w:fldCharType="separate"/>
          </w:r>
          <w:r w:rsidR="00D76A55">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commentRangeStart w:id="69"/>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w:t>
      </w:r>
      <w:commentRangeEnd w:id="69"/>
      <w:r w:rsidR="00E863B1">
        <w:rPr>
          <w:rStyle w:val="Kommentarzeichen"/>
        </w:rPr>
        <w:commentReference w:id="69"/>
      </w:r>
      <w:r w:rsidR="00AB1F8C">
        <w:rPr>
          <w:rFonts w:eastAsia="Garamond" w:cs="Garamond"/>
          <w:color w:val="000000" w:themeColor="text1"/>
          <w:lang w:val="en-US"/>
        </w:rPr>
        <w:t xml:space="preserve"> </w:t>
      </w:r>
      <w:commentRangeStart w:id="70"/>
      <w:r w:rsidR="00AB1F8C">
        <w:rPr>
          <w:rFonts w:eastAsia="Garamond" w:cs="Garamond"/>
          <w:color w:val="000000" w:themeColor="text1"/>
          <w:lang w:val="en-US"/>
        </w:rPr>
        <w:t>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commentRangeEnd w:id="70"/>
      <w:r w:rsidR="00A6755D">
        <w:rPr>
          <w:rStyle w:val="Kommentarzeichen"/>
        </w:rPr>
        <w:commentReference w:id="70"/>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sidR="00AB1F8C">
            <w:rPr>
              <w:rFonts w:eastAsia="Garamond" w:cs="Garamond"/>
              <w:lang w:val="en-US"/>
            </w:rPr>
            <w:fldChar w:fldCharType="separate"/>
          </w:r>
          <w:r w:rsidR="00D76A55">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sidR="00AB1F8C">
            <w:rPr>
              <w:rFonts w:eastAsia="Garamond" w:cs="Garamond"/>
              <w:lang w:val="en-US"/>
            </w:rPr>
            <w:fldChar w:fldCharType="separate"/>
          </w:r>
          <w:r w:rsidR="00D76A55">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xVDEyOjQ4OjA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sidR="00AB1F8C">
            <w:rPr>
              <w:rFonts w:eastAsia="Garamond" w:cs="Garamond"/>
              <w:lang w:val="en-US"/>
            </w:rPr>
            <w:fldChar w:fldCharType="separate"/>
          </w:r>
          <w:r w:rsidR="00D76A55">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MVQxMjo0ODow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sidR="00AB1F8C">
            <w:rPr>
              <w:rFonts w:eastAsia="Garamond" w:cs="Garamond"/>
              <w:lang w:val="en-US"/>
            </w:rPr>
            <w:fldChar w:fldCharType="separate"/>
          </w:r>
          <w:r w:rsidR="00D76A55">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xml:space="preserve">. However, multiple different </w:t>
      </w:r>
      <w:r w:rsidR="00AB1F8C">
        <w:rPr>
          <w:rFonts w:eastAsia="Garamond" w:cs="Garamond"/>
          <w:lang w:val="en-US"/>
        </w:rPr>
        <w:lastRenderedPageBreak/>
        <w:t>realizations of kinetic parameters (Tab. 1) can describe similar process states, which are hence difficult to distinguish without more detailed investigation or state estimation.</w:t>
      </w:r>
    </w:p>
    <w:p w14:paraId="6FFBE777" w14:textId="4EB7EE9B"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xml:space="preserve">, well visible in the </w:t>
      </w:r>
      <w:r w:rsidR="00324A88">
        <w:rPr>
          <w:rFonts w:eastAsia="Garamond" w:cs="Garamond"/>
          <w:color w:val="000000" w:themeColor="text1"/>
          <w:lang w:val="en-US"/>
        </w:rPr>
        <w:t>more spiked</w:t>
      </w:r>
      <w:commentRangeStart w:id="71"/>
      <w:r w:rsidR="007609E6">
        <w:rPr>
          <w:rFonts w:eastAsia="Garamond" w:cs="Garamond"/>
          <w:color w:val="000000" w:themeColor="text1"/>
          <w:lang w:val="en-US"/>
        </w:rPr>
        <w:t xml:space="preserve"> </w:t>
      </w:r>
      <w:commentRangeEnd w:id="71"/>
      <w:r w:rsidR="00A6755D">
        <w:rPr>
          <w:rStyle w:val="Kommentarzeichen"/>
        </w:rPr>
        <w:commentReference w:id="71"/>
      </w:r>
      <w:r w:rsidR="007609E6">
        <w:rPr>
          <w:rFonts w:eastAsia="Garamond" w:cs="Garamond"/>
          <w:color w:val="000000" w:themeColor="text1"/>
          <w:lang w:val="en-US"/>
        </w:rPr>
        <w:t>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4CA0FDE3"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 xml:space="preserve">otal </w:t>
      </w:r>
      <w:r w:rsidR="00C74441">
        <w:rPr>
          <w:lang w:val="en-US"/>
        </w:rPr>
        <w:t xml:space="preserve">of </w:t>
      </w:r>
      <w:r w:rsidR="00573F08">
        <w:rPr>
          <w:lang w:val="en-US"/>
        </w:rPr>
        <w:t>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324A88">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C74441">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1464F551"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w:t>
      </w:r>
      <w:r w:rsidR="00C74441">
        <w:rPr>
          <w:lang w:val="en-US"/>
        </w:rPr>
        <w:t>o</w:t>
      </w:r>
      <w:r w:rsidR="00324A88">
        <w:rPr>
          <w:lang w:val="en-US"/>
        </w:rPr>
        <w:t>n</w:t>
      </w:r>
      <w:r w:rsidR="00C74441">
        <w:rPr>
          <w:lang w:val="en-US"/>
        </w:rPr>
        <w:t xml:space="preserve"> </w:t>
      </w:r>
      <w:r w:rsidR="00836688">
        <w:rPr>
          <w:lang w:val="en-US"/>
        </w:rPr>
        <w:t xml:space="preserve">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2.3</w:t>
      </w:r>
      <w:r w:rsidR="00C74441">
        <w:rPr>
          <w:lang w:val="en-US"/>
        </w:rPr>
        <w:t>,</w:t>
      </w:r>
      <w:r w:rsidR="0088398F">
        <w:rPr>
          <w:lang w:val="en-US"/>
        </w:rPr>
        <w:t xml:space="preserve"> the GS soft constraint (grey </w:t>
      </w:r>
      <w:r w:rsidR="0088398F">
        <w:rPr>
          <w:lang w:val="en-US"/>
        </w:rPr>
        <w:lastRenderedPageBreak/>
        <w:t xml:space="preserve">dashed line) is violated for the first time, and on day </w:t>
      </w:r>
      <w:r w:rsidR="00171E56">
        <w:rPr>
          <w:lang w:val="en-US"/>
        </w:rPr>
        <w:t>3</w:t>
      </w:r>
      <w:r w:rsidR="0088398F">
        <w:rPr>
          <w:lang w:val="en-US"/>
        </w:rPr>
        <w:t>.5</w:t>
      </w:r>
      <w:r w:rsidR="00C74441">
        <w:rPr>
          <w:lang w:val="en-US"/>
        </w:rPr>
        <w:t>,</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189AC747"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D76A55">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w:t>
      </w:r>
      <w:commentRangeStart w:id="72"/>
      <w:r w:rsidR="006A043E">
        <w:rPr>
          <w:lang w:val="en-US"/>
        </w:rPr>
        <w:t>avoidable greenhouse gas emissions</w:t>
      </w:r>
      <w:commentRangeEnd w:id="72"/>
      <w:r w:rsidR="00C74441">
        <w:rPr>
          <w:rStyle w:val="Kommentarzeichen"/>
        </w:rPr>
        <w:commentReference w:id="72"/>
      </w:r>
      <w:r w:rsidR="006A043E">
        <w:rPr>
          <w:lang w:val="en-US"/>
        </w:rPr>
        <w:t xml:space="preserve">.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D76A55">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D6F64CE"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w:t>
      </w:r>
      <w:r>
        <w:rPr>
          <w:rFonts w:eastAsia="Garamond" w:cs="Garamond"/>
          <w:color w:val="000000" w:themeColor="text1"/>
          <w:szCs w:val="24"/>
          <w:lang w:val="en-US"/>
        </w:rPr>
        <w:lastRenderedPageBreak/>
        <w:t xml:space="preserve">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5E4620A0"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73"/>
      <w:r w:rsidR="003002F4" w:rsidRPr="000B3DBC">
        <w:rPr>
          <w:lang w:val="en-US"/>
        </w:rPr>
        <w:t>(plots not shown)</w:t>
      </w:r>
      <w:commentRangeEnd w:id="73"/>
      <w:r w:rsidR="00B73A36">
        <w:rPr>
          <w:rStyle w:val="Kommentarzeichen"/>
        </w:rPr>
        <w:commentReference w:id="73"/>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74" w:name="_xcnexyaz5dj2"/>
      <w:bookmarkEnd w:id="74"/>
      <w:r w:rsidRPr="6A0623E8">
        <w:rPr>
          <w:lang w:val="en-US"/>
        </w:rPr>
        <w:t>3.</w:t>
      </w:r>
      <w:r>
        <w:rPr>
          <w:lang w:val="en-US"/>
        </w:rPr>
        <w:t>5</w:t>
      </w:r>
      <w:r w:rsidRPr="6A0623E8">
        <w:rPr>
          <w:lang w:val="en-US"/>
        </w:rPr>
        <w:t xml:space="preserve"> Limitations</w:t>
      </w:r>
      <w:r>
        <w:rPr>
          <w:lang w:val="en-US"/>
        </w:rPr>
        <w:t xml:space="preserve"> and outlook</w:t>
      </w:r>
    </w:p>
    <w:p w14:paraId="0509FC00" w14:textId="77777777"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75" w:name="_6gm6o7kdfala" w:colFirst="0" w:colLast="0"/>
      <w:bookmarkEnd w:id="75"/>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lastRenderedPageBreak/>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Content>
        <w:commentRangeStart w:id="76" w:displacedByCustomXml="prev"/>
        <w:p w14:paraId="2378C70C" w14:textId="77777777" w:rsidR="00D76A55" w:rsidRDefault="00026F10" w:rsidP="00D76A55">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D76A55">
            <w:rPr>
              <w:lang w:val="en-US"/>
            </w:rPr>
            <w:t>References</w:t>
          </w:r>
        </w:p>
        <w:p w14:paraId="24737405" w14:textId="77777777" w:rsidR="00D76A55" w:rsidRDefault="00D76A55" w:rsidP="00D76A55">
          <w:pPr>
            <w:pStyle w:val="CitaviBibliographyEntry"/>
            <w:rPr>
              <w:lang w:val="en-US"/>
            </w:rPr>
          </w:pPr>
          <w:bookmarkStart w:id="77" w:name="_CTVL001d599b102b75942ca8a0deb086b2e9395"/>
          <w:r>
            <w:rPr>
              <w:lang w:val="en-US"/>
            </w:rPr>
            <w:t>Ahmed, S.; Einfalt, D.; Kazda, M. (2016): Co-Digestion of Sugar Beet Silage Increases Biogas Yield from Fibrous Substrates.</w:t>
          </w:r>
          <w:bookmarkEnd w:id="77"/>
          <w:r>
            <w:rPr>
              <w:lang w:val="en-US"/>
            </w:rPr>
            <w:t xml:space="preserve"> </w:t>
          </w:r>
          <w:r w:rsidRPr="00D76A55">
            <w:rPr>
              <w:i/>
              <w:lang w:val="en-US"/>
            </w:rPr>
            <w:t>BioMed Research International</w:t>
          </w:r>
          <w:r w:rsidRPr="00D76A55">
            <w:rPr>
              <w:lang w:val="en-US"/>
            </w:rPr>
            <w:t>, 2147513.</w:t>
          </w:r>
        </w:p>
        <w:p w14:paraId="331D6308" w14:textId="77777777" w:rsidR="00D76A55" w:rsidRDefault="00D76A55" w:rsidP="00D76A55">
          <w:pPr>
            <w:pStyle w:val="CitaviBibliographyEntry"/>
            <w:rPr>
              <w:lang w:val="en-US"/>
            </w:rPr>
          </w:pPr>
          <w:bookmarkStart w:id="78" w:name="_CTVL0016bd1d4aea060468891b9514b055eff15"/>
          <w:r>
            <w:rPr>
              <w:lang w:val="en-US"/>
            </w:rPr>
            <w:t>Ahmed, W.; Rodríguez, J. (2020): A model predictive optimal control system for the practical automatic start-up of anaerobic digesters.</w:t>
          </w:r>
          <w:bookmarkEnd w:id="78"/>
          <w:r>
            <w:rPr>
              <w:lang w:val="en-US"/>
            </w:rPr>
            <w:t xml:space="preserve"> </w:t>
          </w:r>
          <w:r w:rsidRPr="00D76A55">
            <w:rPr>
              <w:i/>
              <w:lang w:val="en-US"/>
            </w:rPr>
            <w:t xml:space="preserve">Water Research </w:t>
          </w:r>
          <w:r w:rsidRPr="00D76A55">
            <w:rPr>
              <w:lang w:val="en-US"/>
            </w:rPr>
            <w:t>174, 115599.</w:t>
          </w:r>
        </w:p>
        <w:p w14:paraId="389ABB42" w14:textId="77777777" w:rsidR="00D76A55" w:rsidRDefault="00D76A55" w:rsidP="00D76A55">
          <w:pPr>
            <w:pStyle w:val="CitaviBibliographyEntry"/>
            <w:rPr>
              <w:lang w:val="en-US"/>
            </w:rPr>
          </w:pPr>
          <w:bookmarkStart w:id="79" w:name="_CTVL0012be9b1399c9b4afcba313c9d8c854c25"/>
          <w:r>
            <w:rPr>
              <w:lang w:val="en-US"/>
            </w:rPr>
            <w:t>Alcaraz-González, V.; Fregoso-Sánchez, F. A.; González-Alvarez, V.; Steyer, J.-P. (2021): Multivariable Robust Regulation of Alkalinities in Continuous Anaerobic Digestion Processes.</w:t>
          </w:r>
          <w:bookmarkEnd w:id="79"/>
          <w:r>
            <w:rPr>
              <w:lang w:val="en-US"/>
            </w:rPr>
            <w:t xml:space="preserve"> </w:t>
          </w:r>
          <w:r w:rsidRPr="00D76A55">
            <w:rPr>
              <w:i/>
              <w:lang w:val="en-US"/>
            </w:rPr>
            <w:t xml:space="preserve">Processes </w:t>
          </w:r>
          <w:r w:rsidRPr="00D76A55">
            <w:rPr>
              <w:lang w:val="en-US"/>
            </w:rPr>
            <w:t>9 (7), 1153.</w:t>
          </w:r>
        </w:p>
        <w:p w14:paraId="7B0F0AA8" w14:textId="77777777" w:rsidR="00D76A55" w:rsidRDefault="00D76A55" w:rsidP="00D76A55">
          <w:pPr>
            <w:pStyle w:val="CitaviBibliographyEntry"/>
            <w:rPr>
              <w:lang w:val="en-US"/>
            </w:rPr>
          </w:pPr>
          <w:bookmarkStart w:id="80" w:name="_CTVL001d3b480f1dea94134bfd53e992211490b"/>
          <w:r>
            <w:rPr>
              <w:lang w:val="en-US"/>
            </w:rPr>
            <w:t>Batstone, D. J.; Keller, J.; Angelidaki, I.; Kalyuzhnyi, S. V.; Pavlostathis, S. G.; Rozzi, A.; Sanders, W.; Siegrist, H.; Vavilin, V. A. (2002): The IWA Anaerobic Digestion Model No 1 (ADM1).</w:t>
          </w:r>
          <w:bookmarkEnd w:id="80"/>
          <w:r>
            <w:rPr>
              <w:lang w:val="en-US"/>
            </w:rPr>
            <w:t xml:space="preserve"> </w:t>
          </w:r>
          <w:r w:rsidRPr="00D76A55">
            <w:rPr>
              <w:i/>
              <w:lang w:val="en-US"/>
            </w:rPr>
            <w:t xml:space="preserve">Water Science and Technology </w:t>
          </w:r>
          <w:r w:rsidRPr="00D76A55">
            <w:rPr>
              <w:lang w:val="en-US"/>
            </w:rPr>
            <w:t>45 (10), 65–73.</w:t>
          </w:r>
        </w:p>
        <w:p w14:paraId="0842CC73" w14:textId="77777777" w:rsidR="00D76A55" w:rsidRDefault="00D76A55" w:rsidP="00D76A55">
          <w:pPr>
            <w:pStyle w:val="CitaviBibliographyEntry"/>
            <w:rPr>
              <w:lang w:val="en-US"/>
            </w:rPr>
          </w:pPr>
          <w:bookmarkStart w:id="81" w:name="_CTVL001cd89f87a82494c46bff9942b710f6027"/>
          <w:r>
            <w:rPr>
              <w:lang w:val="en-US"/>
            </w:rPr>
            <w:t>Bernard, O.; Hadj-Sadok, Z.; Dochain, D.; Genovesi, A.; Steyer, J. P. (2001): Dynamical model development and parameter identification for an anaerobic wastewater treatment process.</w:t>
          </w:r>
          <w:bookmarkEnd w:id="81"/>
          <w:r>
            <w:rPr>
              <w:lang w:val="en-US"/>
            </w:rPr>
            <w:t xml:space="preserve"> </w:t>
          </w:r>
          <w:r w:rsidRPr="00D76A55">
            <w:rPr>
              <w:i/>
              <w:lang w:val="en-US"/>
            </w:rPr>
            <w:t xml:space="preserve">Biotechnology and Bioengineering </w:t>
          </w:r>
          <w:r w:rsidRPr="00D76A55">
            <w:rPr>
              <w:lang w:val="en-US"/>
            </w:rPr>
            <w:t>75 (4), 424–438.</w:t>
          </w:r>
        </w:p>
        <w:p w14:paraId="7F88B866" w14:textId="77777777" w:rsidR="00D76A55" w:rsidRDefault="00D76A55" w:rsidP="00D76A55">
          <w:pPr>
            <w:pStyle w:val="CitaviBibliographyEntry"/>
            <w:rPr>
              <w:lang w:val="en-US"/>
            </w:rPr>
          </w:pPr>
          <w:bookmarkStart w:id="82" w:name="_CTVL0017cf08b89c4ed4dafbbf7bd199ca7af9d"/>
          <w:r>
            <w:rPr>
              <w:lang w:val="en-US"/>
            </w:rPr>
            <w:lastRenderedPageBreak/>
            <w:t>Biegler, L. T. (2010): Nonlinear programming. Concepts, algorithms, and applications to chemical processes. Philadelphia, Pa.: SIAM (MOS-SIAM series on optimization, 10). Available online at http://www.loc.gov/catdir/enhancements/fy1101/2010013645-b.html.</w:t>
          </w:r>
        </w:p>
        <w:p w14:paraId="262A99B5" w14:textId="77777777" w:rsidR="00D76A55" w:rsidRDefault="00D76A55" w:rsidP="00D76A55">
          <w:pPr>
            <w:pStyle w:val="CitaviBibliographyEntry"/>
            <w:rPr>
              <w:lang w:val="en-US"/>
            </w:rPr>
          </w:pPr>
          <w:bookmarkStart w:id="83" w:name="_CTVL001f946c55861c14065a6faac3de0573d70"/>
          <w:bookmarkEnd w:id="82"/>
          <w:r>
            <w:rPr>
              <w:lang w:val="en-US"/>
            </w:rPr>
            <w:t>Bonk, F.; Popp, D.; Weinrich, S.; Sträuber, H.; Kleinsteuber, S.; Harms, H.; Centler, F. (2018): Intermittent fasting for microbes: how discontinuous feeding increases functional stability in anaerobic digestion.</w:t>
          </w:r>
          <w:bookmarkEnd w:id="83"/>
          <w:r>
            <w:rPr>
              <w:lang w:val="en-US"/>
            </w:rPr>
            <w:t xml:space="preserve"> </w:t>
          </w:r>
          <w:r w:rsidRPr="00D76A55">
            <w:rPr>
              <w:i/>
              <w:lang w:val="en-US"/>
            </w:rPr>
            <w:t xml:space="preserve">Biotechnology for Biofuels and Bioproducts </w:t>
          </w:r>
          <w:r w:rsidRPr="00D76A55">
            <w:rPr>
              <w:lang w:val="en-US"/>
            </w:rPr>
            <w:t>11, 274.</w:t>
          </w:r>
        </w:p>
        <w:p w14:paraId="2329A6D5" w14:textId="77777777" w:rsidR="00D76A55" w:rsidRDefault="00D76A55" w:rsidP="00D76A55">
          <w:pPr>
            <w:pStyle w:val="CitaviBibliographyEntry"/>
            <w:rPr>
              <w:lang w:val="en-US"/>
            </w:rPr>
          </w:pPr>
          <w:bookmarkStart w:id="84" w:name="_CTVL001abb9dfefffdb424ba289fe6241f04073"/>
          <w:r>
            <w:rPr>
              <w:lang w:val="en-US"/>
            </w:rPr>
            <w:t>Dandikas, V.; Heuwinkel, H.; Lichti, F.; Eckl, T.; Drewes, J. E.; Koch, K. (2018): Correlation between hydrolysis rate constant and chemical composition of energy crops.</w:t>
          </w:r>
          <w:bookmarkEnd w:id="84"/>
          <w:r>
            <w:rPr>
              <w:lang w:val="en-US"/>
            </w:rPr>
            <w:t xml:space="preserve"> </w:t>
          </w:r>
          <w:r w:rsidRPr="00D76A55">
            <w:rPr>
              <w:i/>
              <w:lang w:val="en-US"/>
            </w:rPr>
            <w:t xml:space="preserve">Renewable Energy </w:t>
          </w:r>
          <w:r w:rsidRPr="00D76A55">
            <w:rPr>
              <w:lang w:val="en-US"/>
            </w:rPr>
            <w:t>118, 34–42.</w:t>
          </w:r>
        </w:p>
        <w:p w14:paraId="01B2B68D" w14:textId="77777777" w:rsidR="00D76A55" w:rsidRDefault="00D76A55" w:rsidP="00D76A55">
          <w:pPr>
            <w:pStyle w:val="CitaviBibliographyEntry"/>
            <w:rPr>
              <w:lang w:val="en-US"/>
            </w:rPr>
          </w:pPr>
          <w:bookmarkStart w:id="85" w:name="_CTVL0016a321e2a7ea74dae80122740f454d057"/>
          <w:r>
            <w:rPr>
              <w:lang w:val="en-US"/>
            </w:rPr>
            <w:t>Daniel</w:t>
          </w:r>
          <w:r>
            <w:rPr>
              <w:rFonts w:ascii="Times New Roman" w:hAnsi="Times New Roman" w:cs="Times New Roman"/>
              <w:lang w:val="en-US"/>
            </w:rPr>
            <w:t>‐</w:t>
          </w:r>
          <w:r>
            <w:rPr>
              <w:lang w:val="en-US"/>
            </w:rPr>
            <w:t>Gromke, J.; Rensberg, N.; Denysenko, V.; Stinner, W.; Schmalfu</w:t>
          </w:r>
          <w:r>
            <w:rPr>
              <w:rFonts w:cs="Garamond"/>
              <w:lang w:val="en-US"/>
            </w:rPr>
            <w:t>ß</w:t>
          </w:r>
          <w:r>
            <w:rPr>
              <w:lang w:val="en-US"/>
            </w:rPr>
            <w:t>, T.; Scheftelowitz, M.; Nelles, M.; Liebetrau, J. (2018): Current Developments in Production and Utilization of Biogas and Biomethane in Germany.</w:t>
          </w:r>
          <w:bookmarkEnd w:id="85"/>
          <w:r>
            <w:rPr>
              <w:lang w:val="en-US"/>
            </w:rPr>
            <w:t xml:space="preserve"> </w:t>
          </w:r>
          <w:r w:rsidRPr="00D76A55">
            <w:rPr>
              <w:i/>
              <w:lang w:val="en-US"/>
            </w:rPr>
            <w:t xml:space="preserve">Chemie Ingenieur Technik </w:t>
          </w:r>
          <w:r w:rsidRPr="00D76A55">
            <w:rPr>
              <w:lang w:val="en-US"/>
            </w:rPr>
            <w:t>90 (1-2), 17–35.</w:t>
          </w:r>
        </w:p>
        <w:p w14:paraId="3D8BE135" w14:textId="77777777" w:rsidR="00D76A55" w:rsidRDefault="00D76A55" w:rsidP="00D76A55">
          <w:pPr>
            <w:pStyle w:val="CitaviBibliographyEntry"/>
            <w:rPr>
              <w:lang w:val="en-US"/>
            </w:rPr>
          </w:pPr>
          <w:bookmarkStart w:id="86" w:name="_CTVL0012b2e3149523a4957bf15cdab053b8326"/>
          <w:r>
            <w:rPr>
              <w:lang w:val="en-US"/>
            </w:rPr>
            <w:t>Delory, F.; Neubauer, P.; Weinrich, S. (2025): Uncertainty Analysis of a Simplified ADM1 Applied to Dynamic Agricultural Experimental Data.</w:t>
          </w:r>
          <w:bookmarkEnd w:id="86"/>
          <w:r>
            <w:rPr>
              <w:lang w:val="en-US"/>
            </w:rPr>
            <w:t xml:space="preserve"> </w:t>
          </w:r>
          <w:r w:rsidRPr="00D76A55">
            <w:rPr>
              <w:i/>
              <w:lang w:val="en-US"/>
            </w:rPr>
            <w:t xml:space="preserve">Water Science &amp; Technology </w:t>
          </w:r>
          <w:r w:rsidRPr="00D76A55">
            <w:rPr>
              <w:lang w:val="en-US"/>
            </w:rPr>
            <w:t>(Special Issue, "Anaerobic Digestion: Towards a More Sustainable Future" (in press)).</w:t>
          </w:r>
        </w:p>
        <w:p w14:paraId="0DFD3C31" w14:textId="77777777" w:rsidR="00D76A55" w:rsidRPr="006E7A8E" w:rsidRDefault="00D76A55" w:rsidP="00D76A55">
          <w:pPr>
            <w:pStyle w:val="CitaviBibliographyEntry"/>
            <w:rPr>
              <w:lang w:val="de-DE"/>
            </w:rPr>
          </w:pPr>
          <w:bookmarkStart w:id="87" w:name="_CTVL0011527233a22f74eba9d3072e8cd87597e"/>
          <w:r>
            <w:rPr>
              <w:lang w:val="en-US"/>
            </w:rPr>
            <w:t>Dittmer, C.; Ohnmacht, B.; Krümpel, J.; Lemmer, A. (2022): Model Predictive Control: Demand-Orientated, Load-Flexible, Full-Scale Biogas Production.</w:t>
          </w:r>
          <w:bookmarkEnd w:id="87"/>
          <w:r>
            <w:rPr>
              <w:lang w:val="en-US"/>
            </w:rPr>
            <w:t xml:space="preserve"> </w:t>
          </w:r>
          <w:r w:rsidRPr="006E7A8E">
            <w:rPr>
              <w:i/>
              <w:lang w:val="de-DE"/>
            </w:rPr>
            <w:t xml:space="preserve">Microorganisms </w:t>
          </w:r>
          <w:r w:rsidRPr="006E7A8E">
            <w:rPr>
              <w:lang w:val="de-DE"/>
            </w:rPr>
            <w:t>10 (4), 804.</w:t>
          </w:r>
        </w:p>
        <w:p w14:paraId="07521BAD" w14:textId="77777777" w:rsidR="00D76A55" w:rsidRPr="006E7A8E" w:rsidRDefault="00D76A55" w:rsidP="00D76A55">
          <w:pPr>
            <w:pStyle w:val="CitaviBibliographyEntry"/>
            <w:rPr>
              <w:lang w:val="de-DE"/>
            </w:rPr>
          </w:pPr>
          <w:bookmarkStart w:id="88" w:name="_CTVL0018bb36f6f59f645808b33fe138bdbb13d"/>
          <w:r w:rsidRPr="006E7A8E">
            <w:rPr>
              <w:lang w:val="de-DE"/>
            </w:rPr>
            <w:t>Fachagentur Nachwachsende Rohstoffe e. V. (2021): Biogas-Messprogramm III. 1. Auflage. Gülzow: Fachagentur Nachwachsende Rohstoffe.</w:t>
          </w:r>
        </w:p>
        <w:p w14:paraId="667D463D" w14:textId="77777777" w:rsidR="00D76A55" w:rsidRDefault="00D76A55" w:rsidP="00D76A55">
          <w:pPr>
            <w:pStyle w:val="CitaviBibliographyEntry"/>
            <w:rPr>
              <w:lang w:val="en-US"/>
            </w:rPr>
          </w:pPr>
          <w:bookmarkStart w:id="89" w:name="_CTVL0018b4156a579284c11956711fbe076bad0"/>
          <w:bookmarkEnd w:id="88"/>
          <w:r w:rsidRPr="006E7A8E">
            <w:rPr>
              <w:lang w:val="de-DE"/>
            </w:rPr>
            <w:t>Fiedler, F.; Karg, B.; Lüken, L.; Brandner, D.; Heinlein, M.; Brabender, F.; Lucia, S. (2023): do-mpc: Towards FAIR nonlinear and robust model predictive control.</w:t>
          </w:r>
          <w:bookmarkEnd w:id="89"/>
          <w:r w:rsidRPr="006E7A8E">
            <w:rPr>
              <w:lang w:val="de-DE"/>
            </w:rPr>
            <w:t xml:space="preserve"> </w:t>
          </w:r>
          <w:r w:rsidRPr="00D76A55">
            <w:rPr>
              <w:i/>
              <w:lang w:val="en-US"/>
            </w:rPr>
            <w:t xml:space="preserve">Control Engineering Practice </w:t>
          </w:r>
          <w:r w:rsidRPr="00D76A55">
            <w:rPr>
              <w:lang w:val="en-US"/>
            </w:rPr>
            <w:t>140, 105676.</w:t>
          </w:r>
        </w:p>
        <w:p w14:paraId="2A378519" w14:textId="77777777" w:rsidR="00D76A55" w:rsidRDefault="00D76A55" w:rsidP="00D76A55">
          <w:pPr>
            <w:pStyle w:val="CitaviBibliographyEntry"/>
            <w:rPr>
              <w:lang w:val="en-US"/>
            </w:rPr>
          </w:pPr>
          <w:bookmarkStart w:id="90" w:name="_CTVL001e48928d35d2345349c7085abe4257f69"/>
          <w:r>
            <w:rPr>
              <w:lang w:val="en-US"/>
            </w:rPr>
            <w:t>Finlayson, B. A. (1980): Orthogonal collocation on finite elements—progress and potential.</w:t>
          </w:r>
          <w:bookmarkEnd w:id="90"/>
          <w:r>
            <w:rPr>
              <w:lang w:val="en-US"/>
            </w:rPr>
            <w:t xml:space="preserve"> </w:t>
          </w:r>
          <w:r w:rsidRPr="00D76A55">
            <w:rPr>
              <w:i/>
              <w:lang w:val="en-US"/>
            </w:rPr>
            <w:t xml:space="preserve">Mathematics and Computers in Simulation </w:t>
          </w:r>
          <w:r w:rsidRPr="00D76A55">
            <w:rPr>
              <w:lang w:val="en-US"/>
            </w:rPr>
            <w:t>22 (1), 11–17.</w:t>
          </w:r>
        </w:p>
        <w:p w14:paraId="612A4856" w14:textId="77777777" w:rsidR="00D76A55" w:rsidRDefault="00D76A55" w:rsidP="00D76A55">
          <w:pPr>
            <w:pStyle w:val="CitaviBibliographyEntry"/>
            <w:rPr>
              <w:lang w:val="en-US"/>
            </w:rPr>
          </w:pPr>
          <w:bookmarkStart w:id="91"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91"/>
          <w:r>
            <w:rPr>
              <w:lang w:val="en-US"/>
            </w:rPr>
            <w:t xml:space="preserve"> </w:t>
          </w:r>
          <w:r w:rsidRPr="00D76A55">
            <w:rPr>
              <w:i/>
              <w:lang w:val="en-US"/>
            </w:rPr>
            <w:t xml:space="preserve">Data in Brief </w:t>
          </w:r>
          <w:r w:rsidRPr="00D76A55">
            <w:rPr>
              <w:lang w:val="en-US"/>
            </w:rPr>
            <w:t>29, 105212.</w:t>
          </w:r>
        </w:p>
        <w:p w14:paraId="0F3D3434" w14:textId="77777777" w:rsidR="00D76A55" w:rsidRDefault="00D76A55" w:rsidP="00D76A55">
          <w:pPr>
            <w:pStyle w:val="CitaviBibliographyEntry"/>
            <w:rPr>
              <w:lang w:val="en-US"/>
            </w:rPr>
          </w:pPr>
          <w:bookmarkStart w:id="92" w:name="_CTVL001a37ad25d8cc144a9b343f22d0b23a69b"/>
          <w:r>
            <w:rPr>
              <w:lang w:val="en-US"/>
            </w:rPr>
            <w:t>Gaida, D.; Wolf, C.; Bongards, M. (2017): Feed control of anaerobic digestion processes for renewable energy production.</w:t>
          </w:r>
          <w:bookmarkEnd w:id="92"/>
          <w:r>
            <w:rPr>
              <w:lang w:val="en-US"/>
            </w:rPr>
            <w:t xml:space="preserve"> </w:t>
          </w:r>
          <w:r w:rsidRPr="00D76A55">
            <w:rPr>
              <w:i/>
              <w:lang w:val="en-US"/>
            </w:rPr>
            <w:t xml:space="preserve">Renewable and Sustainable Energy Reviews </w:t>
          </w:r>
          <w:r w:rsidRPr="00D76A55">
            <w:rPr>
              <w:lang w:val="en-US"/>
            </w:rPr>
            <w:t>68, 869–875.</w:t>
          </w:r>
        </w:p>
        <w:p w14:paraId="0DA06B84" w14:textId="77777777" w:rsidR="00D76A55" w:rsidRDefault="00D76A55" w:rsidP="00D76A55">
          <w:pPr>
            <w:pStyle w:val="CitaviBibliographyEntry"/>
            <w:rPr>
              <w:lang w:val="en-US"/>
            </w:rPr>
          </w:pPr>
          <w:bookmarkStart w:id="93" w:name="_CTVL00145041b9c08e74331817b3fb33f56ae73"/>
          <w:r>
            <w:rPr>
              <w:lang w:val="en-US"/>
            </w:rPr>
            <w:lastRenderedPageBreak/>
            <w:t>García-Sandoval, J. P.; Méndez-Acosta, H. O.; González-Alvarez, V.; Schaum, A.; Alvarez, J. (2016): VFA robust control of an anaerobic digestion pilot plant: experimental implementation.</w:t>
          </w:r>
          <w:bookmarkEnd w:id="93"/>
          <w:r>
            <w:rPr>
              <w:lang w:val="en-US"/>
            </w:rPr>
            <w:t xml:space="preserve"> </w:t>
          </w:r>
          <w:r w:rsidRPr="00D76A55">
            <w:rPr>
              <w:i/>
              <w:lang w:val="en-US"/>
            </w:rPr>
            <w:t xml:space="preserve">IFAC-PapersOnLine </w:t>
          </w:r>
          <w:r w:rsidRPr="00D76A55">
            <w:rPr>
              <w:lang w:val="en-US"/>
            </w:rPr>
            <w:t>49 (7), 973–977.</w:t>
          </w:r>
        </w:p>
        <w:p w14:paraId="2B0F5C08" w14:textId="77777777" w:rsidR="00D76A55" w:rsidRDefault="00D76A55" w:rsidP="00D76A55">
          <w:pPr>
            <w:pStyle w:val="CitaviBibliographyEntry"/>
            <w:rPr>
              <w:lang w:val="en-US"/>
            </w:rPr>
          </w:pPr>
          <w:bookmarkStart w:id="94" w:name="_CTVL001716f4881f40d4fffbeec3badb186409e"/>
          <w:r>
            <w:rPr>
              <w:lang w:val="en-US"/>
            </w:rPr>
            <w:t>Gehring, T.; Lübken, M.; Koch, K.; Wichern, M. (2013): ADM1 simulation of the thermophilic mono-fermentation of maize silage – Use of an uncertainty analysis for substrate characterization. In</w:t>
          </w:r>
          <w:bookmarkEnd w:id="94"/>
          <w:r>
            <w:rPr>
              <w:lang w:val="en-US"/>
            </w:rPr>
            <w:t xml:space="preserve"> </w:t>
          </w:r>
          <w:r w:rsidRPr="00D76A55">
            <w:rPr>
              <w:i/>
              <w:lang w:val="en-US"/>
            </w:rPr>
            <w:t>13th World Congress on Anaerobic Digestion: Recovering (bio)Resources for the World</w:t>
          </w:r>
          <w:r w:rsidRPr="00D76A55">
            <w:rPr>
              <w:lang w:val="en-US"/>
            </w:rPr>
            <w:t>.</w:t>
          </w:r>
        </w:p>
        <w:p w14:paraId="254C828D" w14:textId="77777777" w:rsidR="00D76A55" w:rsidRDefault="00D76A55" w:rsidP="00D76A55">
          <w:pPr>
            <w:pStyle w:val="CitaviBibliographyEntry"/>
            <w:rPr>
              <w:lang w:val="en-US"/>
            </w:rPr>
          </w:pPr>
          <w:bookmarkStart w:id="95" w:name="_CTVL0013d51c27fb18045ab9906b368bf74c687"/>
          <w:r>
            <w:rPr>
              <w:lang w:val="en-US"/>
            </w:rPr>
            <w:t>Guo, Y.; Sauerteig, P.; Streif, S. (2024): Tube-based MPC for Two-Timescale Discrete-Time Nonlinear Processes with Robust Control Contraction Metrics*:</w:t>
          </w:r>
          <w:bookmarkEnd w:id="95"/>
          <w:r>
            <w:rPr>
              <w:lang w:val="en-US"/>
            </w:rPr>
            <w:t xml:space="preserve"> </w:t>
          </w:r>
          <w:r w:rsidRPr="00D76A55">
            <w:rPr>
              <w:i/>
              <w:lang w:val="en-US"/>
            </w:rPr>
            <w:t xml:space="preserve">CDC 2024 Milano. </w:t>
          </w:r>
          <w:r w:rsidRPr="00D76A55">
            <w:rPr>
              <w:lang w:val="en-US"/>
            </w:rPr>
            <w:t>Milan, Italy, 5527–5532.</w:t>
          </w:r>
        </w:p>
        <w:p w14:paraId="1C42AE22" w14:textId="77777777" w:rsidR="00D76A55" w:rsidRDefault="00D76A55" w:rsidP="00D76A55">
          <w:pPr>
            <w:pStyle w:val="CitaviBibliographyEntry"/>
            <w:rPr>
              <w:lang w:val="en-US"/>
            </w:rPr>
          </w:pPr>
          <w:bookmarkStart w:id="96" w:name="_CTVL001dda7a75174c24a08aa2c4f6bc7c02285"/>
          <w:r>
            <w:rPr>
              <w:lang w:val="en-US"/>
            </w:rPr>
            <w:t>Hafner, S. D.; Fruteau de Laclos, H.; Koch, K.; Holliger, C. (2020): Improving Inter-Laboratory Reproducibility in Measurement of Biochemical Methane Potential (BMP).</w:t>
          </w:r>
          <w:bookmarkEnd w:id="96"/>
          <w:r>
            <w:rPr>
              <w:lang w:val="en-US"/>
            </w:rPr>
            <w:t xml:space="preserve"> </w:t>
          </w:r>
          <w:r w:rsidRPr="00D76A55">
            <w:rPr>
              <w:i/>
              <w:lang w:val="en-US"/>
            </w:rPr>
            <w:t xml:space="preserve">Water </w:t>
          </w:r>
          <w:r w:rsidRPr="00D76A55">
            <w:rPr>
              <w:lang w:val="en-US"/>
            </w:rPr>
            <w:t>12 (6), 1752.</w:t>
          </w:r>
        </w:p>
        <w:p w14:paraId="3F670456" w14:textId="77777777" w:rsidR="00D76A55" w:rsidRDefault="00D76A55" w:rsidP="00D76A55">
          <w:pPr>
            <w:pStyle w:val="CitaviBibliographyEntry"/>
            <w:rPr>
              <w:lang w:val="en-US"/>
            </w:rPr>
          </w:pPr>
          <w:bookmarkStart w:id="97" w:name="_CTVL0012bd31ee52dd149399037a277cf967998"/>
          <w:r>
            <w:rPr>
              <w:lang w:val="en-US"/>
            </w:rPr>
            <w:t>Hahn, H.; Ganagin, W.; Hartmann, K.; Wachendorf, M. (2014): Cost analysis of concepts for a demand oriented biogas supply for flexible power generation.</w:t>
          </w:r>
          <w:bookmarkEnd w:id="97"/>
          <w:r>
            <w:rPr>
              <w:lang w:val="en-US"/>
            </w:rPr>
            <w:t xml:space="preserve"> </w:t>
          </w:r>
          <w:r w:rsidRPr="00D76A55">
            <w:rPr>
              <w:i/>
              <w:lang w:val="en-US"/>
            </w:rPr>
            <w:t xml:space="preserve">Bioresource Technology </w:t>
          </w:r>
          <w:r w:rsidRPr="00D76A55">
            <w:rPr>
              <w:lang w:val="en-US"/>
            </w:rPr>
            <w:t>170, 211–220.</w:t>
          </w:r>
        </w:p>
        <w:p w14:paraId="03632A3D" w14:textId="77777777" w:rsidR="00D76A55" w:rsidRDefault="00D76A55" w:rsidP="00D76A55">
          <w:pPr>
            <w:pStyle w:val="CitaviBibliographyEntry"/>
            <w:rPr>
              <w:lang w:val="en-US"/>
            </w:rPr>
          </w:pPr>
          <w:bookmarkStart w:id="98"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98"/>
          <w:r>
            <w:rPr>
              <w:lang w:val="en-US"/>
            </w:rPr>
            <w:t xml:space="preserve"> </w:t>
          </w:r>
          <w:r w:rsidRPr="00D76A55">
            <w:rPr>
              <w:i/>
              <w:lang w:val="en-US"/>
            </w:rPr>
            <w:t xml:space="preserve">Energies </w:t>
          </w:r>
          <w:r w:rsidRPr="00D76A55">
            <w:rPr>
              <w:lang w:val="en-US"/>
            </w:rPr>
            <w:t>9 (5), 368.</w:t>
          </w:r>
        </w:p>
        <w:p w14:paraId="507A2BA8" w14:textId="77777777" w:rsidR="00D76A55" w:rsidRDefault="00D76A55" w:rsidP="00D76A55">
          <w:pPr>
            <w:pStyle w:val="CitaviBibliographyEntry"/>
            <w:rPr>
              <w:lang w:val="en-US"/>
            </w:rPr>
          </w:pPr>
          <w:bookmarkStart w:id="99" w:name="_CTVL00162194bb43f664366b430ad14f4eeee4e"/>
          <w:r>
            <w:rPr>
              <w:lang w:val="en-US"/>
            </w:rPr>
            <w:t>Jimenez, J.; Latrille, E.; Harmand, J.; Robles, A.; Ferrer, J.; Steyer, J.-P. (2015): Instrumentation and control of anaerobic digestion processes.</w:t>
          </w:r>
          <w:bookmarkEnd w:id="99"/>
          <w:r>
            <w:rPr>
              <w:lang w:val="en-US"/>
            </w:rPr>
            <w:t xml:space="preserve"> </w:t>
          </w:r>
          <w:r w:rsidRPr="00D76A55">
            <w:rPr>
              <w:i/>
              <w:lang w:val="en-US"/>
            </w:rPr>
            <w:t xml:space="preserve">Reviews in Environmental Science and Bio/Technology </w:t>
          </w:r>
          <w:r w:rsidRPr="00D76A55">
            <w:rPr>
              <w:lang w:val="en-US"/>
            </w:rPr>
            <w:t>14 (4), 615–648.</w:t>
          </w:r>
        </w:p>
        <w:p w14:paraId="41993EBB" w14:textId="77777777" w:rsidR="00D76A55" w:rsidRDefault="00D76A55" w:rsidP="00D76A55">
          <w:pPr>
            <w:pStyle w:val="CitaviBibliographyEntry"/>
            <w:rPr>
              <w:lang w:val="en-US"/>
            </w:rPr>
          </w:pPr>
          <w:bookmarkStart w:id="100"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100"/>
          <w:r>
            <w:rPr>
              <w:lang w:val="en-US"/>
            </w:rPr>
            <w:t xml:space="preserve"> </w:t>
          </w:r>
          <w:r w:rsidRPr="00D76A55">
            <w:rPr>
              <w:i/>
              <w:lang w:val="en-US"/>
            </w:rPr>
            <w:t xml:space="preserve">Energies </w:t>
          </w:r>
          <w:r w:rsidRPr="00D76A55">
            <w:rPr>
              <w:lang w:val="en-US"/>
            </w:rPr>
            <w:t>15 (16), 5827.</w:t>
          </w:r>
        </w:p>
        <w:p w14:paraId="6C6D902B" w14:textId="77777777" w:rsidR="00D76A55" w:rsidRDefault="00D76A55" w:rsidP="00D76A55">
          <w:pPr>
            <w:pStyle w:val="CitaviBibliographyEntry"/>
            <w:rPr>
              <w:lang w:val="en-US"/>
            </w:rPr>
          </w:pPr>
          <w:bookmarkStart w:id="101" w:name="_CTVL00110280bd6c11742f5ac2978cf0b531132"/>
          <w:r>
            <w:rPr>
              <w:lang w:val="en-US"/>
            </w:rPr>
            <w:t>Jordan, M.; Meisel, K.; Dotzauer, M.; Schröder, J.; Cyffka, K.-F.; Dögnitz, N.; Schmid, C.; Lenz, V.; Naumann, K.; Daniel-Gromke, J.; Paiva, G. C. de; Schindler, H.; Aliabadi, D. E.; Szarka, N.; Thrän, D. (2023): The controversial role of energy crops in the future German energy system: The trade offs of a phase-out and allocation priorities of the remaining biomass residues.</w:t>
          </w:r>
          <w:bookmarkEnd w:id="101"/>
          <w:r>
            <w:rPr>
              <w:lang w:val="en-US"/>
            </w:rPr>
            <w:t xml:space="preserve"> </w:t>
          </w:r>
          <w:r w:rsidRPr="00D76A55">
            <w:rPr>
              <w:i/>
              <w:lang w:val="en-US"/>
            </w:rPr>
            <w:t xml:space="preserve">Energy Reports </w:t>
          </w:r>
          <w:r w:rsidRPr="00D76A55">
            <w:rPr>
              <w:lang w:val="en-US"/>
            </w:rPr>
            <w:t>10, 3848–3858.</w:t>
          </w:r>
        </w:p>
        <w:p w14:paraId="40D0EF17" w14:textId="77777777" w:rsidR="00D76A55" w:rsidRDefault="00D76A55" w:rsidP="00D76A55">
          <w:pPr>
            <w:pStyle w:val="CitaviBibliographyEntry"/>
            <w:rPr>
              <w:lang w:val="en-US"/>
            </w:rPr>
          </w:pPr>
          <w:bookmarkStart w:id="102" w:name="_CTVL00109d29270eb9947939a5023fd459758f8"/>
          <w:r>
            <w:rPr>
              <w:lang w:val="en-US"/>
            </w:rPr>
            <w:t>Kegl, T.; Torres Jiménez, E.; Kegl, B.; Kovač Kralj, A.; Kegl, M. (2025): Modeling and optimization of anaerobic digestion technology: Current status and future outlook.</w:t>
          </w:r>
          <w:bookmarkEnd w:id="102"/>
          <w:r>
            <w:rPr>
              <w:lang w:val="en-US"/>
            </w:rPr>
            <w:t xml:space="preserve"> </w:t>
          </w:r>
          <w:r w:rsidRPr="00D76A55">
            <w:rPr>
              <w:i/>
              <w:lang w:val="en-US"/>
            </w:rPr>
            <w:t xml:space="preserve">Progress in Energy and Combustion Science </w:t>
          </w:r>
          <w:r w:rsidRPr="00D76A55">
            <w:rPr>
              <w:lang w:val="en-US"/>
            </w:rPr>
            <w:t>106, 101199.</w:t>
          </w:r>
        </w:p>
        <w:p w14:paraId="66570031" w14:textId="77777777" w:rsidR="00D76A55" w:rsidRDefault="00D76A55" w:rsidP="00D76A55">
          <w:pPr>
            <w:pStyle w:val="CitaviBibliographyEntry"/>
            <w:rPr>
              <w:lang w:val="en-US"/>
            </w:rPr>
          </w:pPr>
          <w:bookmarkStart w:id="103" w:name="_CTVL001ff6d8e1f22924ae3a8c00567caf17d62"/>
          <w:r>
            <w:rPr>
              <w:lang w:val="en-US"/>
            </w:rPr>
            <w:lastRenderedPageBreak/>
            <w:t>Kil, H.; Li, D.; Xi, Y.; Li, J. (2017): Model predictive control with on-line model identification for anaerobic digestion processes.</w:t>
          </w:r>
          <w:bookmarkEnd w:id="103"/>
          <w:r>
            <w:rPr>
              <w:lang w:val="en-US"/>
            </w:rPr>
            <w:t xml:space="preserve"> </w:t>
          </w:r>
          <w:r w:rsidRPr="00D76A55">
            <w:rPr>
              <w:i/>
              <w:lang w:val="en-US"/>
            </w:rPr>
            <w:t xml:space="preserve">Biochemical Engineering Journal </w:t>
          </w:r>
          <w:r w:rsidRPr="00D76A55">
            <w:rPr>
              <w:lang w:val="en-US"/>
            </w:rPr>
            <w:t>128 (9), 63–75.</w:t>
          </w:r>
        </w:p>
        <w:p w14:paraId="7852A977" w14:textId="77777777" w:rsidR="00D76A55" w:rsidRDefault="00D76A55" w:rsidP="00D76A55">
          <w:pPr>
            <w:pStyle w:val="CitaviBibliographyEntry"/>
            <w:rPr>
              <w:lang w:val="en-US"/>
            </w:rPr>
          </w:pPr>
          <w:bookmarkStart w:id="104"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104"/>
          <w:r>
            <w:rPr>
              <w:lang w:val="en-US"/>
            </w:rPr>
            <w:t xml:space="preserve"> </w:t>
          </w:r>
          <w:r w:rsidRPr="00D76A55">
            <w:rPr>
              <w:i/>
              <w:lang w:val="en-US"/>
            </w:rPr>
            <w:t>E. coli</w:t>
          </w:r>
          <w:r w:rsidRPr="00D76A55">
            <w:rPr>
              <w:lang w:val="en-US"/>
            </w:rPr>
            <w:t xml:space="preserve">. </w:t>
          </w:r>
          <w:r w:rsidRPr="00D76A55">
            <w:rPr>
              <w:i/>
              <w:lang w:val="en-US"/>
            </w:rPr>
            <w:t xml:space="preserve">Computers &amp; Chemical Engineering </w:t>
          </w:r>
          <w:r w:rsidRPr="00D76A55">
            <w:rPr>
              <w:lang w:val="en-US"/>
            </w:rPr>
            <w:t>172, 108158.</w:t>
          </w:r>
        </w:p>
        <w:p w14:paraId="6D00461F" w14:textId="77777777" w:rsidR="00D76A55" w:rsidRDefault="00D76A55" w:rsidP="00D76A55">
          <w:pPr>
            <w:pStyle w:val="CitaviBibliographyEntry"/>
            <w:rPr>
              <w:lang w:val="en-US"/>
            </w:rPr>
          </w:pPr>
          <w:bookmarkStart w:id="105" w:name="_CTVL00138d43eeeeb8144698dbf90b5a413db7f"/>
          <w:r>
            <w:rPr>
              <w:lang w:val="en-US"/>
            </w:rPr>
            <w:t>Koch, K.; Hafner, S. D.; Weinrich, S.; Astals, S.; Holliger, C. (2020): Power and Limitations of Biochemical Methane Potential (BMP) Tests.</w:t>
          </w:r>
          <w:bookmarkEnd w:id="105"/>
          <w:r>
            <w:rPr>
              <w:lang w:val="en-US"/>
            </w:rPr>
            <w:t xml:space="preserve"> </w:t>
          </w:r>
          <w:r w:rsidRPr="00D76A55">
            <w:rPr>
              <w:i/>
              <w:lang w:val="en-US"/>
            </w:rPr>
            <w:t xml:space="preserve">Frontiers in Energy Research </w:t>
          </w:r>
          <w:r w:rsidRPr="00D76A55">
            <w:rPr>
              <w:lang w:val="en-US"/>
            </w:rPr>
            <w:t>8, 63.</w:t>
          </w:r>
        </w:p>
        <w:p w14:paraId="26754764" w14:textId="77777777" w:rsidR="00D76A55" w:rsidRDefault="00D76A55" w:rsidP="00D76A55">
          <w:pPr>
            <w:pStyle w:val="CitaviBibliographyEntry"/>
            <w:rPr>
              <w:lang w:val="en-US"/>
            </w:rPr>
          </w:pPr>
          <w:bookmarkStart w:id="106" w:name="_CTVL00183734d8d74ed4a239bcf1c4dc098da8f"/>
          <w:r>
            <w:rPr>
              <w:lang w:val="en-US"/>
            </w:rPr>
            <w:t>Körber, M.; Weinrich, S.; Span, R.; Gerber, M. (2022): Demand-oriented biogas production to cover residual load of an electricity self-sufficient community using a simple kinetic model.</w:t>
          </w:r>
          <w:bookmarkEnd w:id="106"/>
          <w:r>
            <w:rPr>
              <w:lang w:val="en-US"/>
            </w:rPr>
            <w:t xml:space="preserve"> </w:t>
          </w:r>
          <w:r w:rsidRPr="00D76A55">
            <w:rPr>
              <w:i/>
              <w:lang w:val="en-US"/>
            </w:rPr>
            <w:t xml:space="preserve">Bioresource Technology </w:t>
          </w:r>
          <w:r w:rsidRPr="00D76A55">
            <w:rPr>
              <w:lang w:val="en-US"/>
            </w:rPr>
            <w:t>361, 127664.</w:t>
          </w:r>
        </w:p>
        <w:p w14:paraId="38BB7CE3" w14:textId="77777777" w:rsidR="00D76A55" w:rsidRDefault="00D76A55" w:rsidP="00D76A55">
          <w:pPr>
            <w:pStyle w:val="CitaviBibliographyEntry"/>
            <w:rPr>
              <w:lang w:val="en-US"/>
            </w:rPr>
          </w:pPr>
          <w:bookmarkStart w:id="107" w:name="_CTVL001c56319509a044d07a266baf2807cc4d6"/>
          <w:r>
            <w:rPr>
              <w:lang w:val="en-US"/>
            </w:rPr>
            <w:t>Kryvoruchko, V.; Machmüller, A.; Bodiroza, V.; Amon, B.; Amon, T. (2009): Anaerobic digestion of by-products of sugar beet and starch potato processing.</w:t>
          </w:r>
          <w:bookmarkEnd w:id="107"/>
          <w:r>
            <w:rPr>
              <w:lang w:val="en-US"/>
            </w:rPr>
            <w:t xml:space="preserve"> </w:t>
          </w:r>
          <w:r w:rsidRPr="00D76A55">
            <w:rPr>
              <w:i/>
              <w:lang w:val="en-US"/>
            </w:rPr>
            <w:t xml:space="preserve">Biomass and Bioenergy </w:t>
          </w:r>
          <w:r w:rsidRPr="00D76A55">
            <w:rPr>
              <w:lang w:val="en-US"/>
            </w:rPr>
            <w:t>33 (4), 620–627.</w:t>
          </w:r>
        </w:p>
        <w:p w14:paraId="5B8A130D" w14:textId="77777777" w:rsidR="00D76A55" w:rsidRDefault="00D76A55" w:rsidP="00D76A55">
          <w:pPr>
            <w:pStyle w:val="CitaviBibliographyEntry"/>
            <w:rPr>
              <w:lang w:val="en-US"/>
            </w:rPr>
          </w:pPr>
          <w:bookmarkStart w:id="108" w:name="_CTVL001f846f4f7d3934acb9097be2341ee47a0"/>
          <w:r>
            <w:rPr>
              <w:lang w:val="en-US"/>
            </w:rPr>
            <w:t>Ku, H. H. (1966): Notes on the use of propagation of error formulas.</w:t>
          </w:r>
          <w:bookmarkEnd w:id="108"/>
          <w:r>
            <w:rPr>
              <w:lang w:val="en-US"/>
            </w:rPr>
            <w:t xml:space="preserve"> </w:t>
          </w:r>
          <w:r w:rsidRPr="00D76A55">
            <w:rPr>
              <w:i/>
              <w:lang w:val="en-US"/>
            </w:rPr>
            <w:t xml:space="preserve">Journal of Research of the National Bureau of Standards, Section C: Engineering and Instrumentation </w:t>
          </w:r>
          <w:r w:rsidRPr="00D76A55">
            <w:rPr>
              <w:lang w:val="en-US"/>
            </w:rPr>
            <w:t>70C (4), 263.</w:t>
          </w:r>
        </w:p>
        <w:p w14:paraId="2883210A" w14:textId="77777777" w:rsidR="00D76A55" w:rsidRDefault="00D76A55" w:rsidP="00D76A55">
          <w:pPr>
            <w:pStyle w:val="CitaviBibliographyEntry"/>
            <w:rPr>
              <w:lang w:val="en-US"/>
            </w:rPr>
          </w:pPr>
          <w:bookmarkStart w:id="109" w:name="_CTVL001c3b78bc64261460886accb7573639093"/>
          <w:r w:rsidRPr="006E7A8E">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54A483A" w14:textId="77777777" w:rsidR="00D76A55" w:rsidRDefault="00D76A55" w:rsidP="00D76A55">
          <w:pPr>
            <w:pStyle w:val="CitaviBibliographyEntry"/>
            <w:rPr>
              <w:lang w:val="en-US"/>
            </w:rPr>
          </w:pPr>
          <w:bookmarkStart w:id="110" w:name="_CTVL001aa10622fc825473c887011dc382fbeeb"/>
          <w:bookmarkEnd w:id="109"/>
          <w:r>
            <w:rPr>
              <w:lang w:val="en-US"/>
            </w:rPr>
            <w:t>Lübken, M.; Kosse, P.; Koch, K.; Gehring, T.; Wichern, M. (2015): Influent Fractionation for Modeling Continuous Anaerobic Digestion Processes. In Gübitz, G., Bauer, A. et al. (Eds.):</w:t>
          </w:r>
          <w:bookmarkEnd w:id="110"/>
          <w:r>
            <w:rPr>
              <w:lang w:val="en-US"/>
            </w:rPr>
            <w:t xml:space="preserve"> </w:t>
          </w:r>
          <w:r w:rsidRPr="00D76A55">
            <w:rPr>
              <w:i/>
              <w:lang w:val="en-US"/>
            </w:rPr>
            <w:t>Biogas Science and Technology</w:t>
          </w:r>
          <w:r w:rsidRPr="00D76A55">
            <w:rPr>
              <w:lang w:val="en-US"/>
            </w:rPr>
            <w:t>. Cham: Springer International Publishing Switzerland (Advances in Biochemical Engineering/Biotechnology, 151), 137–169.</w:t>
          </w:r>
        </w:p>
        <w:p w14:paraId="5A9A389C" w14:textId="77777777" w:rsidR="00D76A55" w:rsidRDefault="00D76A55" w:rsidP="00D76A55">
          <w:pPr>
            <w:pStyle w:val="CitaviBibliographyEntry"/>
            <w:rPr>
              <w:lang w:val="en-US"/>
            </w:rPr>
          </w:pPr>
          <w:bookmarkStart w:id="111" w:name="_CTVL0017baf63e5af284abfbcbb4b1f236fe958"/>
          <w:r>
            <w:rPr>
              <w:lang w:val="en-US"/>
            </w:rPr>
            <w:t>Lucia, S.; Engell, S. (2014): Control of towing kites under uncertainty using robust economic nonlinear model predictive control:</w:t>
          </w:r>
          <w:bookmarkEnd w:id="111"/>
          <w:r>
            <w:rPr>
              <w:lang w:val="en-US"/>
            </w:rPr>
            <w:t xml:space="preserve"> </w:t>
          </w:r>
          <w:r w:rsidRPr="00D76A55">
            <w:rPr>
              <w:i/>
              <w:lang w:val="en-US"/>
            </w:rPr>
            <w:t xml:space="preserve">European Control Conference (ECC), 2014. </w:t>
          </w:r>
          <w:r w:rsidRPr="00D76A55">
            <w:rPr>
              <w:lang w:val="en-US"/>
            </w:rPr>
            <w:t>Strasbourg, France, 1158–1163.</w:t>
          </w:r>
        </w:p>
        <w:p w14:paraId="670A3376" w14:textId="77777777" w:rsidR="00D76A55" w:rsidRDefault="00D76A55" w:rsidP="00D76A55">
          <w:pPr>
            <w:pStyle w:val="CitaviBibliographyEntry"/>
            <w:rPr>
              <w:lang w:val="en-US"/>
            </w:rPr>
          </w:pPr>
          <w:bookmarkStart w:id="112" w:name="_CTVL0015c34a15e3a6541d0899b329ba07ee9d2"/>
          <w:r>
            <w:rPr>
              <w:lang w:val="en-US"/>
            </w:rPr>
            <w:t>Lucia, S.; Finkler, T.; Engell, S. (2013): Multi-stage nonlinear model predictive control applied to a semi-batch polymerization reactor under uncertainty.</w:t>
          </w:r>
          <w:bookmarkEnd w:id="112"/>
          <w:r>
            <w:rPr>
              <w:lang w:val="en-US"/>
            </w:rPr>
            <w:t xml:space="preserve"> </w:t>
          </w:r>
          <w:r w:rsidRPr="00D76A55">
            <w:rPr>
              <w:i/>
              <w:lang w:val="en-US"/>
            </w:rPr>
            <w:t xml:space="preserve">Journal of Process Control </w:t>
          </w:r>
          <w:r w:rsidRPr="00D76A55">
            <w:rPr>
              <w:lang w:val="en-US"/>
            </w:rPr>
            <w:t>23 (9), 1306–1319.</w:t>
          </w:r>
        </w:p>
        <w:p w14:paraId="37C25AB1" w14:textId="77777777" w:rsidR="00D76A55" w:rsidRDefault="00D76A55" w:rsidP="00D76A55">
          <w:pPr>
            <w:pStyle w:val="CitaviBibliographyEntry"/>
            <w:rPr>
              <w:lang w:val="en-US"/>
            </w:rPr>
          </w:pPr>
          <w:bookmarkStart w:id="113" w:name="_CTVL001977d69209d6a4035ae06308c16491874"/>
          <w:r>
            <w:rPr>
              <w:lang w:val="en-US"/>
            </w:rPr>
            <w:t>Mauky, E.; Weinrich, S.; Jacobi, H.-F.; Nägele, H.-J.; Liebetrau, J.; Nelles, M. (2017): Demand-driven biogas production by flexible feeding in full-scale - Process stability and flexibility potentials.</w:t>
          </w:r>
          <w:bookmarkEnd w:id="113"/>
          <w:r>
            <w:rPr>
              <w:lang w:val="en-US"/>
            </w:rPr>
            <w:t xml:space="preserve"> </w:t>
          </w:r>
          <w:r w:rsidRPr="00D76A55">
            <w:rPr>
              <w:i/>
              <w:lang w:val="en-US"/>
            </w:rPr>
            <w:t xml:space="preserve">Anaerobe </w:t>
          </w:r>
          <w:r w:rsidRPr="00D76A55">
            <w:rPr>
              <w:lang w:val="en-US"/>
            </w:rPr>
            <w:t>46, 86–95.</w:t>
          </w:r>
        </w:p>
        <w:p w14:paraId="3510EF96" w14:textId="77777777" w:rsidR="00D76A55" w:rsidRDefault="00D76A55" w:rsidP="00D76A55">
          <w:pPr>
            <w:pStyle w:val="CitaviBibliographyEntry"/>
            <w:rPr>
              <w:lang w:val="en-US"/>
            </w:rPr>
          </w:pPr>
          <w:bookmarkStart w:id="114" w:name="_CTVL00125a47e44351c41d8814ac7303d06f6e1"/>
          <w:r>
            <w:rPr>
              <w:lang w:val="en-US"/>
            </w:rPr>
            <w:lastRenderedPageBreak/>
            <w:t>Mauky, E.; Weinrich, S.; Nägele, H.-J.; Jacobi, H. F.; Liebetrau, J.; Nelles, M. (2016): Model Predictive Control for Demand-Driven Biogas Production in Full Scale.</w:t>
          </w:r>
          <w:bookmarkEnd w:id="114"/>
          <w:r>
            <w:rPr>
              <w:lang w:val="en-US"/>
            </w:rPr>
            <w:t xml:space="preserve"> </w:t>
          </w:r>
          <w:r w:rsidRPr="00D76A55">
            <w:rPr>
              <w:i/>
              <w:lang w:val="en-US"/>
            </w:rPr>
            <w:t xml:space="preserve">Chemical Engineering &amp; Technology </w:t>
          </w:r>
          <w:r w:rsidRPr="00D76A55">
            <w:rPr>
              <w:lang w:val="en-US"/>
            </w:rPr>
            <w:t>39 (4), 652–664.</w:t>
          </w:r>
        </w:p>
        <w:p w14:paraId="3E2E1C39" w14:textId="77777777" w:rsidR="00D76A55" w:rsidRDefault="00D76A55" w:rsidP="00D76A55">
          <w:pPr>
            <w:pStyle w:val="CitaviBibliographyEntry"/>
            <w:rPr>
              <w:lang w:val="en-US"/>
            </w:rPr>
          </w:pPr>
          <w:bookmarkStart w:id="115" w:name="_CTVL0013051c0cddf4f42568eae54078ad0bd70"/>
          <w:r>
            <w:rPr>
              <w:lang w:val="en-US"/>
            </w:rPr>
            <w:t>Mayne, D. Q. (2014): Model predictive control: Recent developments and future promise.</w:t>
          </w:r>
          <w:bookmarkEnd w:id="115"/>
          <w:r>
            <w:rPr>
              <w:lang w:val="en-US"/>
            </w:rPr>
            <w:t xml:space="preserve"> </w:t>
          </w:r>
          <w:r w:rsidRPr="00D76A55">
            <w:rPr>
              <w:i/>
              <w:lang w:val="en-US"/>
            </w:rPr>
            <w:t xml:space="preserve">Automatica </w:t>
          </w:r>
          <w:r w:rsidRPr="00D76A55">
            <w:rPr>
              <w:lang w:val="en-US"/>
            </w:rPr>
            <w:t>50 (12), 2967–2986.</w:t>
          </w:r>
        </w:p>
        <w:p w14:paraId="1400B630" w14:textId="77777777" w:rsidR="00D76A55" w:rsidRDefault="00D76A55" w:rsidP="00D76A55">
          <w:pPr>
            <w:pStyle w:val="CitaviBibliographyEntry"/>
            <w:rPr>
              <w:lang w:val="en-US"/>
            </w:rPr>
          </w:pPr>
          <w:bookmarkStart w:id="116" w:name="_CTVL0019836156639df4933b501911f3c806a05"/>
          <w:r>
            <w:rPr>
              <w:lang w:val="en-US"/>
            </w:rPr>
            <w:t>Méndez-Acosta, H. O.; Palacios-Ruiz, B.; Alcaraz-González, V.; Steyer, J.-P.; González-Álvarez, V.; Latrille, E. (2008): Robust Control of Volatile Fatty Acids in Anaerobic Digestion Processes.</w:t>
          </w:r>
          <w:bookmarkEnd w:id="116"/>
          <w:r>
            <w:rPr>
              <w:lang w:val="en-US"/>
            </w:rPr>
            <w:t xml:space="preserve"> </w:t>
          </w:r>
          <w:r w:rsidRPr="00D76A55">
            <w:rPr>
              <w:i/>
              <w:lang w:val="en-US"/>
            </w:rPr>
            <w:t xml:space="preserve">Industrial &amp; Engineering Chemistry Research </w:t>
          </w:r>
          <w:r w:rsidRPr="00D76A55">
            <w:rPr>
              <w:lang w:val="en-US"/>
            </w:rPr>
            <w:t>47 (20), 7715–7720.</w:t>
          </w:r>
        </w:p>
        <w:p w14:paraId="6B2B603B" w14:textId="77777777" w:rsidR="00D76A55" w:rsidRDefault="00D76A55" w:rsidP="00D76A55">
          <w:pPr>
            <w:pStyle w:val="CitaviBibliographyEntry"/>
            <w:rPr>
              <w:lang w:val="en-US"/>
            </w:rPr>
          </w:pPr>
          <w:bookmarkStart w:id="117" w:name="_CTVL0016eced3bdb1264e2587d3636fa6b5d195"/>
          <w:r>
            <w:rPr>
              <w:lang w:val="en-US"/>
            </w:rPr>
            <w:t>Mesbah, A.; Streif, S.; Findeisen, R.; Braatz, R. D. (2014): Stochastic nonlinear model predictive control with probabilistic constraints:</w:t>
          </w:r>
          <w:bookmarkEnd w:id="117"/>
          <w:r>
            <w:rPr>
              <w:lang w:val="en-US"/>
            </w:rPr>
            <w:t xml:space="preserve"> </w:t>
          </w:r>
          <w:r w:rsidRPr="00D76A55">
            <w:rPr>
              <w:i/>
              <w:lang w:val="en-US"/>
            </w:rPr>
            <w:t xml:space="preserve">2014 American Control Conference (ACC 2014). </w:t>
          </w:r>
          <w:r w:rsidRPr="00D76A55">
            <w:rPr>
              <w:lang w:val="en-US"/>
            </w:rPr>
            <w:t>Portland, OR, USA, 2413–2419.</w:t>
          </w:r>
        </w:p>
        <w:p w14:paraId="4AC7BAFF" w14:textId="77777777" w:rsidR="00D76A55" w:rsidRDefault="00D76A55" w:rsidP="00D76A55">
          <w:pPr>
            <w:pStyle w:val="CitaviBibliographyEntry"/>
            <w:rPr>
              <w:lang w:val="en-US"/>
            </w:rPr>
          </w:pPr>
          <w:bookmarkStart w:id="118" w:name="_CTVL001b3c753199fa1416c82e8912240005fe1"/>
          <w:r>
            <w:rPr>
              <w:lang w:val="en-US"/>
            </w:rPr>
            <w:t>Piceno-Díaz, E. R.; Ricardez-Sandoval, L. A.; Gutierrez-Limon, M. A.; Méndez-Acosta, H. O.; Puebla, H. (2020): Robust Nonlinear Model Predictive Control for Two-Stage Anaerobic Digesters.</w:t>
          </w:r>
          <w:bookmarkEnd w:id="118"/>
          <w:r>
            <w:rPr>
              <w:lang w:val="en-US"/>
            </w:rPr>
            <w:t xml:space="preserve"> </w:t>
          </w:r>
          <w:r w:rsidRPr="00D76A55">
            <w:rPr>
              <w:i/>
              <w:lang w:val="en-US"/>
            </w:rPr>
            <w:t xml:space="preserve">Industrial &amp; Engineering Chemistry Research </w:t>
          </w:r>
          <w:r w:rsidRPr="00D76A55">
            <w:rPr>
              <w:lang w:val="en-US"/>
            </w:rPr>
            <w:t>59 (52), 22559–22572.</w:t>
          </w:r>
        </w:p>
        <w:p w14:paraId="40EFA348" w14:textId="77777777" w:rsidR="00D76A55" w:rsidRDefault="00D76A55" w:rsidP="00D76A55">
          <w:pPr>
            <w:pStyle w:val="CitaviBibliographyEntry"/>
            <w:rPr>
              <w:lang w:val="en-US"/>
            </w:rPr>
          </w:pPr>
          <w:bookmarkStart w:id="119"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119"/>
          <w:r>
            <w:rPr>
              <w:lang w:val="en-US"/>
            </w:rPr>
            <w:t xml:space="preserve"> </w:t>
          </w:r>
          <w:r w:rsidRPr="00D76A55">
            <w:rPr>
              <w:i/>
              <w:lang w:val="en-US"/>
            </w:rPr>
            <w:t xml:space="preserve">Energy, Sustainability and Society </w:t>
          </w:r>
          <w:r w:rsidRPr="00D76A55">
            <w:rPr>
              <w:lang w:val="en-US"/>
            </w:rPr>
            <w:t>8 (1), 18.</w:t>
          </w:r>
        </w:p>
        <w:p w14:paraId="303295FD" w14:textId="77777777" w:rsidR="00D76A55" w:rsidRDefault="00D76A55" w:rsidP="00D76A55">
          <w:pPr>
            <w:pStyle w:val="CitaviBibliographyEntry"/>
            <w:rPr>
              <w:lang w:val="en-US"/>
            </w:rPr>
          </w:pPr>
          <w:bookmarkStart w:id="120" w:name="_CTVL001613817b73b44408b87fd77151cc11fc5"/>
          <w:r>
            <w:rPr>
              <w:lang w:val="en-US"/>
            </w:rPr>
            <w:t>Qin, S.; Badgwell, T. A. (2003): A survey of industrial model predictive control technology.</w:t>
          </w:r>
          <w:bookmarkEnd w:id="120"/>
          <w:r>
            <w:rPr>
              <w:lang w:val="en-US"/>
            </w:rPr>
            <w:t xml:space="preserve"> </w:t>
          </w:r>
          <w:r w:rsidRPr="00D76A55">
            <w:rPr>
              <w:i/>
              <w:lang w:val="en-US"/>
            </w:rPr>
            <w:t xml:space="preserve">Control Engineering Practice </w:t>
          </w:r>
          <w:r w:rsidRPr="00D76A55">
            <w:rPr>
              <w:lang w:val="en-US"/>
            </w:rPr>
            <w:t>11 (7), 733–764.</w:t>
          </w:r>
        </w:p>
        <w:p w14:paraId="4B1C9042" w14:textId="77777777" w:rsidR="00D76A55" w:rsidRDefault="00D76A55" w:rsidP="00D76A55">
          <w:pPr>
            <w:pStyle w:val="CitaviBibliographyEntry"/>
            <w:rPr>
              <w:lang w:val="en-US"/>
            </w:rPr>
          </w:pPr>
          <w:bookmarkStart w:id="121" w:name="_CTVL00135a7796cceac458e9e0ceb102a610b4c"/>
          <w:r>
            <w:rPr>
              <w:lang w:val="en-US"/>
            </w:rPr>
            <w:t>Raeyatdoost, N.; Bongards, M.; Bäck, T.; Wolf, C. (2023): Robust state estimation of the anaerobic digestion process for municipal organic waste using an unscented Kalman filter.</w:t>
          </w:r>
          <w:bookmarkEnd w:id="121"/>
          <w:r>
            <w:rPr>
              <w:lang w:val="en-US"/>
            </w:rPr>
            <w:t xml:space="preserve"> </w:t>
          </w:r>
          <w:r w:rsidRPr="00D76A55">
            <w:rPr>
              <w:i/>
              <w:lang w:val="en-US"/>
            </w:rPr>
            <w:t xml:space="preserve">Journal of Process Control </w:t>
          </w:r>
          <w:r w:rsidRPr="00D76A55">
            <w:rPr>
              <w:lang w:val="en-US"/>
            </w:rPr>
            <w:t>121 (1), 50–59.</w:t>
          </w:r>
        </w:p>
        <w:p w14:paraId="0AEA7DC8" w14:textId="77777777" w:rsidR="00D76A55" w:rsidRDefault="00D76A55" w:rsidP="00D76A55">
          <w:pPr>
            <w:pStyle w:val="CitaviBibliographyEntry"/>
            <w:rPr>
              <w:lang w:val="en-US"/>
            </w:rPr>
          </w:pPr>
          <w:bookmarkStart w:id="122" w:name="_CTVL0011f46e661315044e7b7e4ebff727a66ca"/>
          <w:r>
            <w:rPr>
              <w:lang w:val="en-US"/>
            </w:rPr>
            <w:t>Schmid, C.; Horschig, T.; Pfeiffer, A.; Szarka, N.; Thrän, D. (2019): Biogas Upgrading: A Review of National Biomethane Strategies and Support Policies in Selected Countries.</w:t>
          </w:r>
          <w:bookmarkEnd w:id="122"/>
          <w:r>
            <w:rPr>
              <w:lang w:val="en-US"/>
            </w:rPr>
            <w:t xml:space="preserve"> </w:t>
          </w:r>
          <w:r w:rsidRPr="00D76A55">
            <w:rPr>
              <w:i/>
              <w:lang w:val="en-US"/>
            </w:rPr>
            <w:t xml:space="preserve">Energies </w:t>
          </w:r>
          <w:r w:rsidRPr="00D76A55">
            <w:rPr>
              <w:lang w:val="en-US"/>
            </w:rPr>
            <w:t>12 (19), 3803.</w:t>
          </w:r>
        </w:p>
        <w:p w14:paraId="73EFB458" w14:textId="77777777" w:rsidR="00D76A55" w:rsidRDefault="00D76A55" w:rsidP="00D76A55">
          <w:pPr>
            <w:pStyle w:val="CitaviBibliographyEntry"/>
            <w:rPr>
              <w:lang w:val="en-US"/>
            </w:rPr>
          </w:pPr>
          <w:bookmarkStart w:id="123" w:name="_CTVL001a90bcad64d4a4f9097d99eb568681a63"/>
          <w:r>
            <w:rPr>
              <w:lang w:val="en-US"/>
            </w:rPr>
            <w:t>Segura, T.; Zanoni, P.; Brémond, U.; Lucet-Bérille, C.; Pradel, A.; Escudié, R.; Steyer, J.-P. (2025): Modelling anaerobic digestion of agricultural waste: From lab to full scale.</w:t>
          </w:r>
          <w:bookmarkEnd w:id="123"/>
          <w:r>
            <w:rPr>
              <w:lang w:val="en-US"/>
            </w:rPr>
            <w:t xml:space="preserve"> </w:t>
          </w:r>
          <w:r w:rsidRPr="00D76A55">
            <w:rPr>
              <w:i/>
              <w:lang w:val="en-US"/>
            </w:rPr>
            <w:t xml:space="preserve">Waste Management </w:t>
          </w:r>
          <w:r w:rsidRPr="00D76A55">
            <w:rPr>
              <w:lang w:val="en-US"/>
            </w:rPr>
            <w:t>200, 114739.</w:t>
          </w:r>
        </w:p>
        <w:p w14:paraId="21DD6424" w14:textId="77777777" w:rsidR="00D76A55" w:rsidRDefault="00D76A55" w:rsidP="00D76A55">
          <w:pPr>
            <w:pStyle w:val="CitaviBibliographyEntry"/>
            <w:rPr>
              <w:lang w:val="en-US"/>
            </w:rPr>
          </w:pPr>
          <w:bookmarkStart w:id="124"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124"/>
          <w:r>
            <w:rPr>
              <w:lang w:val="en-US"/>
            </w:rPr>
            <w:t xml:space="preserve"> </w:t>
          </w:r>
          <w:r w:rsidRPr="00D76A55">
            <w:rPr>
              <w:i/>
              <w:lang w:val="en-US"/>
            </w:rPr>
            <w:t xml:space="preserve">Renewable and Sustainable Energy Reviews </w:t>
          </w:r>
          <w:r w:rsidRPr="00D76A55">
            <w:rPr>
              <w:lang w:val="en-US"/>
            </w:rPr>
            <w:t>216, 115645.</w:t>
          </w:r>
        </w:p>
        <w:p w14:paraId="3C8AE141" w14:textId="77777777" w:rsidR="00D76A55" w:rsidRDefault="00D76A55" w:rsidP="00D76A55">
          <w:pPr>
            <w:pStyle w:val="CitaviBibliographyEntry"/>
            <w:rPr>
              <w:lang w:val="en-US"/>
            </w:rPr>
          </w:pPr>
          <w:bookmarkStart w:id="125" w:name="_CTVL001ce24aa14885f4936b489a97cce8cd787"/>
          <w:r>
            <w:rPr>
              <w:lang w:val="en-US"/>
            </w:rPr>
            <w:t>Stur, M.; Pohl, M.; Krebs, C.; Mauky, E. (2022): Characterisation of biogas storages: influences and comparison of methods.</w:t>
          </w:r>
          <w:bookmarkEnd w:id="125"/>
          <w:r>
            <w:rPr>
              <w:lang w:val="en-US"/>
            </w:rPr>
            <w:t xml:space="preserve"> </w:t>
          </w:r>
          <w:r w:rsidRPr="00D76A55">
            <w:rPr>
              <w:i/>
              <w:lang w:val="en-US"/>
            </w:rPr>
            <w:t xml:space="preserve">Agricultural Engineering </w:t>
          </w:r>
          <w:r w:rsidRPr="00D76A55">
            <w:rPr>
              <w:lang w:val="en-US"/>
            </w:rPr>
            <w:t>77 (1), 21–45.</w:t>
          </w:r>
        </w:p>
        <w:p w14:paraId="3ACD664F" w14:textId="77777777" w:rsidR="00D76A55" w:rsidRDefault="00D76A55" w:rsidP="00D76A55">
          <w:pPr>
            <w:pStyle w:val="CitaviBibliographyEntry"/>
            <w:rPr>
              <w:lang w:val="en-US"/>
            </w:rPr>
          </w:pPr>
          <w:bookmarkStart w:id="126" w:name="_CTVL00145abb379c65c4fa2be432c706bc9c886"/>
          <w:r>
            <w:rPr>
              <w:lang w:val="en-US"/>
            </w:rPr>
            <w:t>Theuerl, S.; Herrmann, C.; Heiermann, M.; Grundmann, P.; Landwehr, N.; Kreidenweis, U.; Prochnow, A. (2019): The Future Agricultural Biogas Plant in Germany.</w:t>
          </w:r>
          <w:bookmarkEnd w:id="126"/>
          <w:r>
            <w:rPr>
              <w:lang w:val="en-US"/>
            </w:rPr>
            <w:t xml:space="preserve"> </w:t>
          </w:r>
          <w:r w:rsidRPr="00D76A55">
            <w:rPr>
              <w:i/>
              <w:lang w:val="en-US"/>
            </w:rPr>
            <w:t xml:space="preserve">Energies </w:t>
          </w:r>
          <w:r w:rsidRPr="00D76A55">
            <w:rPr>
              <w:lang w:val="en-US"/>
            </w:rPr>
            <w:t>12 (3), 396.</w:t>
          </w:r>
        </w:p>
        <w:p w14:paraId="243497DF" w14:textId="77777777" w:rsidR="00D76A55" w:rsidRDefault="00D76A55" w:rsidP="00D76A55">
          <w:pPr>
            <w:pStyle w:val="CitaviBibliographyEntry"/>
            <w:rPr>
              <w:lang w:val="en-US"/>
            </w:rPr>
          </w:pPr>
          <w:bookmarkStart w:id="127"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27"/>
          <w:r>
            <w:rPr>
              <w:lang w:val="en-US"/>
            </w:rPr>
            <w:t xml:space="preserve"> </w:t>
          </w:r>
          <w:r w:rsidRPr="00D76A55">
            <w:rPr>
              <w:i/>
              <w:lang w:val="en-US"/>
            </w:rPr>
            <w:t xml:space="preserve">Frontiers of Environmental Science &amp; Engineering </w:t>
          </w:r>
          <w:r w:rsidRPr="00D76A55">
            <w:rPr>
              <w:lang w:val="en-US"/>
            </w:rPr>
            <w:t>18 (4).</w:t>
          </w:r>
        </w:p>
        <w:p w14:paraId="7275B6EB" w14:textId="77777777" w:rsidR="00D76A55" w:rsidRDefault="00D76A55" w:rsidP="00D76A55">
          <w:pPr>
            <w:pStyle w:val="CitaviBibliographyEntry"/>
            <w:rPr>
              <w:lang w:val="en-US"/>
            </w:rPr>
          </w:pPr>
          <w:bookmarkStart w:id="128" w:name="_CTVL001a6c19f5ed0b04d3a96021ade56571554"/>
          <w:r>
            <w:rPr>
              <w:lang w:val="en-US"/>
            </w:rPr>
            <w:t>Wächter, A.; Biegler, L. T. (2006): On the implementation of an interior-point filter line-search algorithm for large-scale nonlinear programming.</w:t>
          </w:r>
          <w:bookmarkEnd w:id="128"/>
          <w:r>
            <w:rPr>
              <w:lang w:val="en-US"/>
            </w:rPr>
            <w:t xml:space="preserve"> </w:t>
          </w:r>
          <w:r w:rsidRPr="00D76A55">
            <w:rPr>
              <w:i/>
              <w:lang w:val="en-US"/>
            </w:rPr>
            <w:t xml:space="preserve">Mathematical Programming </w:t>
          </w:r>
          <w:r w:rsidRPr="00D76A55">
            <w:rPr>
              <w:lang w:val="en-US"/>
            </w:rPr>
            <w:t>106 (1), 25–57.</w:t>
          </w:r>
        </w:p>
        <w:p w14:paraId="2B84228A" w14:textId="77777777" w:rsidR="00D76A55" w:rsidRDefault="00D76A55" w:rsidP="00D76A55">
          <w:pPr>
            <w:pStyle w:val="CitaviBibliographyEntry"/>
            <w:rPr>
              <w:lang w:val="en-US"/>
            </w:rPr>
          </w:pPr>
          <w:bookmarkStart w:id="129" w:name="_CTVL0016df8aa821b7747acb1edb4d9183c161a"/>
          <w:r>
            <w:rPr>
              <w:lang w:val="en-US"/>
            </w:rPr>
            <w:t>Weinrich, S.; Mauky, E.; Schmidt, T.; Krebs, C.; Liebetrau, J.; Nelles, M. (2021): Systematic simplification of the Anaerobic Digestion Model No. 1 (ADM1) - Laboratory experiments and model application.</w:t>
          </w:r>
          <w:bookmarkEnd w:id="129"/>
          <w:r>
            <w:rPr>
              <w:lang w:val="en-US"/>
            </w:rPr>
            <w:t xml:space="preserve"> </w:t>
          </w:r>
          <w:r w:rsidRPr="00D76A55">
            <w:rPr>
              <w:i/>
              <w:lang w:val="en-US"/>
            </w:rPr>
            <w:t xml:space="preserve">Bioresource Technology </w:t>
          </w:r>
          <w:r w:rsidRPr="00D76A55">
            <w:rPr>
              <w:lang w:val="en-US"/>
            </w:rPr>
            <w:t>333, 125104.</w:t>
          </w:r>
        </w:p>
        <w:p w14:paraId="275550D0" w14:textId="77777777" w:rsidR="00D76A55" w:rsidRDefault="00D76A55" w:rsidP="00D76A55">
          <w:pPr>
            <w:pStyle w:val="CitaviBibliographyEntry"/>
            <w:rPr>
              <w:lang w:val="en-US"/>
            </w:rPr>
          </w:pPr>
          <w:bookmarkStart w:id="130" w:name="_CTVL0011ab1625a1f8746d89116961d23d09cb8"/>
          <w:r>
            <w:rPr>
              <w:lang w:val="en-US"/>
            </w:rPr>
            <w:t>Weinrich, S.; Nelles, M. (2021): Systematic simplification of the Anaerobic Digestion Model No. 1 (ADM1) - Model development and stoichiometric analysis.</w:t>
          </w:r>
          <w:bookmarkEnd w:id="130"/>
          <w:r>
            <w:rPr>
              <w:lang w:val="en-US"/>
            </w:rPr>
            <w:t xml:space="preserve"> </w:t>
          </w:r>
          <w:r w:rsidRPr="00D76A55">
            <w:rPr>
              <w:i/>
              <w:lang w:val="en-US"/>
            </w:rPr>
            <w:t xml:space="preserve">Bioresource Technology </w:t>
          </w:r>
          <w:r w:rsidRPr="00D76A55">
            <w:rPr>
              <w:lang w:val="en-US"/>
            </w:rPr>
            <w:t>333, 125124.</w:t>
          </w:r>
        </w:p>
        <w:p w14:paraId="48D66375" w14:textId="77777777" w:rsidR="00D76A55" w:rsidRDefault="00D76A55" w:rsidP="00D76A55">
          <w:pPr>
            <w:pStyle w:val="CitaviBibliographyEntry"/>
            <w:rPr>
              <w:lang w:val="en-US"/>
            </w:rPr>
          </w:pPr>
          <w:bookmarkStart w:id="131"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64F34A4F" w14:textId="77777777" w:rsidR="00D76A55" w:rsidRDefault="00D76A55" w:rsidP="00D76A55">
          <w:pPr>
            <w:pStyle w:val="CitaviBibliographyEntry"/>
            <w:rPr>
              <w:lang w:val="en-US"/>
            </w:rPr>
          </w:pPr>
          <w:bookmarkStart w:id="132" w:name="_CTVL0014ef1520487f946ef83e55681391d9ca8"/>
          <w:bookmarkEnd w:id="131"/>
          <w:r>
            <w:rPr>
              <w:lang w:val="en-US"/>
            </w:rPr>
            <w:t>Weißbach, F. (2008): On Assessing the Gas Production Potential of Renewable Primary Product.</w:t>
          </w:r>
          <w:bookmarkEnd w:id="132"/>
          <w:r>
            <w:rPr>
              <w:lang w:val="en-US"/>
            </w:rPr>
            <w:t xml:space="preserve"> </w:t>
          </w:r>
          <w:r w:rsidRPr="00D76A55">
            <w:rPr>
              <w:i/>
              <w:lang w:val="en-US"/>
            </w:rPr>
            <w:t xml:space="preserve">Agricultural Engineering </w:t>
          </w:r>
          <w:r w:rsidRPr="00D76A55">
            <w:rPr>
              <w:lang w:val="en-US"/>
            </w:rPr>
            <w:t>63 (6), 356–358.</w:t>
          </w:r>
        </w:p>
        <w:p w14:paraId="75B054B1" w14:textId="77777777" w:rsidR="00D76A55" w:rsidRDefault="00D76A55" w:rsidP="00D76A55">
          <w:pPr>
            <w:pStyle w:val="CitaviBibliographyEntry"/>
            <w:rPr>
              <w:lang w:val="en-US"/>
            </w:rPr>
          </w:pPr>
          <w:bookmarkStart w:id="133" w:name="_CTVL001d161db80b0484e89b63cc8a7402f653a"/>
          <w:r>
            <w:rPr>
              <w:lang w:val="en-US"/>
            </w:rPr>
            <w:t>Weißbach, F.; Strubelt, C. (2008a): Correcting the Dry Matter Content of Grass Silages as a Substrate for Biogas Production.</w:t>
          </w:r>
          <w:bookmarkEnd w:id="133"/>
          <w:r>
            <w:rPr>
              <w:lang w:val="en-US"/>
            </w:rPr>
            <w:t xml:space="preserve"> </w:t>
          </w:r>
          <w:r w:rsidRPr="00D76A55">
            <w:rPr>
              <w:i/>
              <w:lang w:val="en-US"/>
            </w:rPr>
            <w:t xml:space="preserve">Agricultural Engineering </w:t>
          </w:r>
          <w:r w:rsidRPr="00D76A55">
            <w:rPr>
              <w:lang w:val="en-US"/>
            </w:rPr>
            <w:t>63 (4), 210–211.</w:t>
          </w:r>
        </w:p>
        <w:p w14:paraId="2DA728C2" w14:textId="77777777" w:rsidR="00D76A55" w:rsidRDefault="00D76A55" w:rsidP="00D76A55">
          <w:pPr>
            <w:pStyle w:val="CitaviBibliographyEntry"/>
            <w:rPr>
              <w:lang w:val="en-US"/>
            </w:rPr>
          </w:pPr>
          <w:bookmarkStart w:id="134" w:name="_CTVL001f9b5c747b038492e9f48c128844d030f"/>
          <w:r>
            <w:rPr>
              <w:lang w:val="en-US"/>
            </w:rPr>
            <w:t>Weißbach, F.; Strubelt, C. (2008b): Correcting the Dry Matter Content of Maize Silages as a Substrate for Biogas Production.</w:t>
          </w:r>
          <w:bookmarkEnd w:id="134"/>
          <w:r>
            <w:rPr>
              <w:lang w:val="en-US"/>
            </w:rPr>
            <w:t xml:space="preserve"> </w:t>
          </w:r>
          <w:r w:rsidRPr="00D76A55">
            <w:rPr>
              <w:i/>
              <w:lang w:val="en-US"/>
            </w:rPr>
            <w:t xml:space="preserve">Agricultural Engineering </w:t>
          </w:r>
          <w:r w:rsidRPr="00D76A55">
            <w:rPr>
              <w:lang w:val="en-US"/>
            </w:rPr>
            <w:t>63 (2), 82–83.</w:t>
          </w:r>
        </w:p>
        <w:p w14:paraId="5A30D8DF" w14:textId="77777777" w:rsidR="00D76A55" w:rsidRDefault="00D76A55" w:rsidP="00D76A55">
          <w:pPr>
            <w:pStyle w:val="CitaviBibliographyEntry"/>
            <w:rPr>
              <w:lang w:val="en-US"/>
            </w:rPr>
          </w:pPr>
          <w:bookmarkStart w:id="135" w:name="_CTVL0013b3a74e421b54e41aa1cd75eb414af95"/>
          <w:r>
            <w:rPr>
              <w:lang w:val="en-US"/>
            </w:rPr>
            <w:t>Weißbach, F.; Strubelt, C. (2008c): Correcting the Dry Matter Content of Sugar Beet Silages as a Substrate for Biogas Production.</w:t>
          </w:r>
          <w:bookmarkEnd w:id="135"/>
          <w:r>
            <w:rPr>
              <w:lang w:val="en-US"/>
            </w:rPr>
            <w:t xml:space="preserve"> </w:t>
          </w:r>
          <w:r w:rsidRPr="00D76A55">
            <w:rPr>
              <w:i/>
              <w:lang w:val="en-US"/>
            </w:rPr>
            <w:t xml:space="preserve">Agricultural Engineering </w:t>
          </w:r>
          <w:r w:rsidRPr="00D76A55">
            <w:rPr>
              <w:lang w:val="en-US"/>
            </w:rPr>
            <w:t>63 (6), 354–355.</w:t>
          </w:r>
        </w:p>
        <w:p w14:paraId="0738BF60" w14:textId="79AE03A7" w:rsidR="00D5169A" w:rsidRPr="00670698" w:rsidRDefault="00D76A55" w:rsidP="00D76A55">
          <w:pPr>
            <w:pStyle w:val="CitaviBibliographyEntry"/>
            <w:rPr>
              <w:lang w:val="en-US"/>
            </w:rPr>
          </w:pPr>
          <w:bookmarkStart w:id="136"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36"/>
          <w:r>
            <w:rPr>
              <w:lang w:val="en-US"/>
            </w:rPr>
            <w:t xml:space="preserve"> </w:t>
          </w:r>
          <w:r w:rsidRPr="00D76A55">
            <w:rPr>
              <w:i/>
              <w:lang w:val="en-US"/>
            </w:rPr>
            <w:t xml:space="preserve">Bioresource Technology </w:t>
          </w:r>
          <w:r w:rsidRPr="00D76A55">
            <w:rPr>
              <w:lang w:val="en-US"/>
            </w:rPr>
            <w:t>100 (4), 1675–1681.</w:t>
          </w:r>
          <w:r w:rsidR="00026F10" w:rsidRPr="00670698">
            <w:rPr>
              <w:lang w:val="en-US"/>
            </w:rPr>
            <w:fldChar w:fldCharType="end"/>
          </w:r>
          <w:commentRangeEnd w:id="76"/>
          <w:r w:rsidR="00E37C78">
            <w:rPr>
              <w:rStyle w:val="Kommentarzeichen"/>
            </w:rPr>
            <w:commentReference w:id="76"/>
          </w:r>
        </w:p>
      </w:sdtContent>
    </w:sdt>
    <w:p w14:paraId="12AD691C" w14:textId="6209DD97"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630EDF" w:rsidRPr="00964375" w14:paraId="38BB99B4" w14:textId="76F28ED2" w:rsidTr="00FA2328">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right w:val="dotted"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left w:val="dotted"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FA2328">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D863FA"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D863FA"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FA2328">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D863FA"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D863FA"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FA2328">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D863FA"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D863FA"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D863FA"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D863FA"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D863FA"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D863FA"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FA2328">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D863FA"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Borders>
              <w:right w:val="dotted" w:sz="4" w:space="0" w:color="auto"/>
            </w:tcBorders>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tcBorders>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D863FA"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FA2328">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D863FA"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tcBorders>
              <w:left w:val="dotted" w:sz="4" w:space="0" w:color="auto"/>
            </w:tcBorders>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D863FA"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D863FA"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D863FA"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D863FA"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D863FA"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FA2328">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D863FA"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D863FA"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gridSpan w:val="2"/>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FA2328">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D863FA"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gridSpan w:val="2"/>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EF679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commentRangeStart w:id="137"/>
            <w:r>
              <w:rPr>
                <w:rFonts w:eastAsia="Garamond" w:cs="Garamond"/>
                <w:szCs w:val="24"/>
                <w:lang w:val="en-US"/>
              </w:rPr>
              <w:t>S</w:t>
            </w:r>
            <w:r w:rsidRPr="00E363D1">
              <w:rPr>
                <w:rFonts w:eastAsia="Garamond" w:cs="Garamond"/>
                <w:szCs w:val="24"/>
                <w:lang w:val="en-US"/>
              </w:rPr>
              <w:t>ubstrate</w:t>
            </w:r>
            <w:commentRangeEnd w:id="137"/>
            <w:r w:rsidR="00D446E6">
              <w:rPr>
                <w:rStyle w:val="Kommentarzeichen"/>
              </w:rPr>
              <w:commentReference w:id="137"/>
            </w:r>
            <w:r w:rsidRPr="00E363D1">
              <w:rPr>
                <w:rFonts w:eastAsia="Garamond" w:cs="Garamond"/>
                <w:szCs w:val="24"/>
                <w:lang w:val="en-US"/>
              </w:rPr>
              <w:t>/</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w:commentRangeStart w:id="138"/>
            <m:oMath>
              <m:r>
                <w:rPr>
                  <w:rFonts w:ascii="Cambria Math" w:eastAsia="Garamond" w:hAnsi="Cambria Math" w:cs="Garamond"/>
                  <w:lang w:val="en-US"/>
                </w:rPr>
                <m:t>XL</m:t>
              </m:r>
            </m:oMath>
            <w:r w:rsidR="0066698B">
              <w:rPr>
                <w:rFonts w:eastAsia="Garamond" w:cs="Garamond"/>
                <w:szCs w:val="24"/>
                <w:vertAlign w:val="superscript"/>
                <w:lang w:val="en-US"/>
              </w:rPr>
              <w:t>a</w:t>
            </w:r>
            <w:commentRangeEnd w:id="138"/>
            <w:r w:rsidR="00D446E6">
              <w:rPr>
                <w:rStyle w:val="Kommentarzeichen"/>
              </w:rPr>
              <w:commentReference w:id="138"/>
            </w:r>
            <w:r w:rsidR="0066698B">
              <w:rPr>
                <w:rFonts w:eastAsia="Garamond" w:cs="Garamond"/>
                <w:szCs w:val="24"/>
                <w:vertAlign w:val="superscript"/>
                <w:lang w:val="en-US"/>
              </w:rPr>
              <w:t>,</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7EEACB11" w14:textId="77777777" w:rsidR="0066698B" w:rsidRDefault="00EF6799" w:rsidP="00EF6799">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0066698B">
              <w:rPr>
                <w:rStyle w:val="Kommentarzeichen"/>
              </w:rPr>
              <w:t xml:space="preserve"> </w:t>
            </w:r>
          </w:p>
          <w:p w14:paraId="2A7E88E3" w14:textId="2440717A" w:rsidR="00EF6799" w:rsidRPr="005F0CBB" w:rsidRDefault="00EF6799" w:rsidP="00EF679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66698B" w:rsidRPr="00964375" w14:paraId="1C0296E9" w14:textId="77777777" w:rsidTr="00EF6799">
        <w:trPr>
          <w:trHeight w:val="300"/>
          <w:jc w:val="center"/>
        </w:trPr>
        <w:tc>
          <w:tcPr>
            <w:tcW w:w="2552" w:type="dxa"/>
            <w:gridSpan w:val="2"/>
            <w:tcBorders>
              <w:top w:val="single" w:sz="4" w:space="0" w:color="auto"/>
            </w:tcBorders>
            <w:tcMar>
              <w:top w:w="15" w:type="dxa"/>
              <w:left w:w="15" w:type="dxa"/>
              <w:bottom w:w="15" w:type="dxa"/>
              <w:right w:w="15" w:type="dxa"/>
            </w:tcMar>
          </w:tcPr>
          <w:p w14:paraId="0AAB9465" w14:textId="421D6583" w:rsidR="0066698B" w:rsidRDefault="00D446E6" w:rsidP="0066698B">
            <w:pPr>
              <w:spacing w:line="360" w:lineRule="auto"/>
              <w:jc w:val="left"/>
            </w:pPr>
            <w:r>
              <w:rPr>
                <w:rFonts w:eastAsia="Garamond" w:cs="Garamond"/>
                <w:lang w:val="en-US"/>
              </w:rPr>
              <w:t>M</w:t>
            </w:r>
            <w:r w:rsidR="00EC4CB8">
              <w:rPr>
                <w:rFonts w:eastAsia="Garamond" w:cs="Garamond"/>
                <w:lang w:val="en-US"/>
              </w:rPr>
              <w:t>aize</w:t>
            </w:r>
            <w:r w:rsidR="00EC4CB8" w:rsidRPr="00E363D1">
              <w:rPr>
                <w:rFonts w:eastAsia="Garamond" w:cs="Garamond"/>
                <w:lang w:val="en-US"/>
              </w:rPr>
              <w:t xml:space="preserve"> </w:t>
            </w:r>
            <w:r w:rsidR="0066698B" w:rsidRPr="00E363D1">
              <w:rPr>
                <w:rFonts w:eastAsia="Garamond" w:cs="Garamond"/>
                <w:lang w:val="en-US"/>
              </w:rPr>
              <w:t>silage</w:t>
            </w:r>
            <w:r w:rsidR="00EF6799">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EF6799">
        <w:trPr>
          <w:trHeight w:val="300"/>
          <w:jc w:val="center"/>
        </w:trPr>
        <w:tc>
          <w:tcPr>
            <w:tcW w:w="2552" w:type="dxa"/>
            <w:gridSpan w:val="2"/>
            <w:tcMar>
              <w:top w:w="15" w:type="dxa"/>
              <w:left w:w="15" w:type="dxa"/>
              <w:bottom w:w="15" w:type="dxa"/>
              <w:right w:w="15" w:type="dxa"/>
            </w:tcMar>
          </w:tcPr>
          <w:p w14:paraId="35C65A15" w14:textId="78D19085" w:rsidR="0066698B" w:rsidRDefault="00D446E6" w:rsidP="0066698B">
            <w:pPr>
              <w:spacing w:line="360" w:lineRule="auto"/>
              <w:jc w:val="left"/>
            </w:pPr>
            <w:r>
              <w:rPr>
                <w:rFonts w:eastAsia="Garamond" w:cs="Garamond"/>
                <w:lang w:val="en-US"/>
              </w:rPr>
              <w:t>G</w:t>
            </w:r>
            <w:r w:rsidR="0066698B" w:rsidRPr="00E363D1">
              <w:rPr>
                <w:rFonts w:eastAsia="Garamond" w:cs="Garamond"/>
                <w:lang w:val="en-US"/>
              </w:rPr>
              <w:t>rass silage</w:t>
            </w:r>
            <w:r w:rsidR="00EF6799">
              <w:rPr>
                <w:rFonts w:eastAsia="Garamond" w:cs="Garamond"/>
                <w:lang w:val="en-US"/>
              </w:rPr>
              <w:t xml:space="preserve"> (</w:t>
            </w:r>
            <w:proofErr w:type="spellStart"/>
            <w:r w:rsidR="00EF6799">
              <w:rPr>
                <w:rFonts w:eastAsia="Garamond" w:cs="Garamond"/>
                <w:lang w:val="en-US"/>
              </w:rPr>
              <w:t>G</w:t>
            </w:r>
            <w:r w:rsidR="006E7A8E">
              <w:rPr>
                <w:rFonts w:eastAsia="Garamond" w:cs="Garamond"/>
                <w:lang w:val="en-US"/>
              </w:rPr>
              <w:t>r</w:t>
            </w:r>
            <w:r w:rsidR="00EF6799">
              <w:rPr>
                <w:rFonts w:eastAsia="Garamond" w:cs="Garamond"/>
                <w:lang w:val="en-US"/>
              </w:rPr>
              <w:t>S</w:t>
            </w:r>
            <w:proofErr w:type="spellEnd"/>
            <w:r w:rsidR="00EF6799">
              <w:rPr>
                <w:rFonts w:eastAsia="Garamond" w:cs="Garamond"/>
                <w:lang w:val="en-US"/>
              </w:rPr>
              <w:t>)</w:t>
            </w:r>
          </w:p>
        </w:tc>
        <w:tc>
          <w:tcPr>
            <w:tcW w:w="1559" w:type="dxa"/>
            <w:gridSpan w:val="3"/>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EF6799">
        <w:trPr>
          <w:trHeight w:val="300"/>
          <w:jc w:val="center"/>
        </w:trPr>
        <w:tc>
          <w:tcPr>
            <w:tcW w:w="2552" w:type="dxa"/>
            <w:gridSpan w:val="2"/>
            <w:tcMar>
              <w:top w:w="15" w:type="dxa"/>
              <w:left w:w="15" w:type="dxa"/>
              <w:bottom w:w="15" w:type="dxa"/>
              <w:right w:w="15" w:type="dxa"/>
            </w:tcMar>
          </w:tcPr>
          <w:p w14:paraId="3FDB7F33" w14:textId="3F97174B" w:rsidR="0066698B" w:rsidRDefault="00D446E6" w:rsidP="0066698B">
            <w:pPr>
              <w:spacing w:line="360" w:lineRule="auto"/>
              <w:jc w:val="left"/>
            </w:pPr>
            <w:r>
              <w:rPr>
                <w:rFonts w:eastAsia="Garamond" w:cs="Garamond"/>
                <w:lang w:val="en-US"/>
              </w:rPr>
              <w:t>S</w:t>
            </w:r>
            <w:r w:rsidR="0066698B" w:rsidRPr="00E363D1">
              <w:rPr>
                <w:rFonts w:eastAsia="Garamond" w:cs="Garamond"/>
                <w:lang w:val="en-US"/>
              </w:rPr>
              <w:t>ugar beet silage</w:t>
            </w:r>
            <w:r w:rsidR="00EF6799">
              <w:rPr>
                <w:rFonts w:eastAsia="Garamond" w:cs="Garamond"/>
                <w:lang w:val="en-US"/>
              </w:rPr>
              <w:t xml:space="preserve"> (SBS)</w:t>
            </w:r>
          </w:p>
        </w:tc>
        <w:tc>
          <w:tcPr>
            <w:tcW w:w="1559" w:type="dxa"/>
            <w:gridSpan w:val="3"/>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EF6799">
        <w:trPr>
          <w:trHeight w:val="300"/>
          <w:jc w:val="center"/>
        </w:trPr>
        <w:tc>
          <w:tcPr>
            <w:tcW w:w="2552" w:type="dxa"/>
            <w:gridSpan w:val="2"/>
            <w:tcBorders>
              <w:bottom w:val="dotted" w:sz="4" w:space="0" w:color="auto"/>
            </w:tcBorders>
            <w:tcMar>
              <w:top w:w="15" w:type="dxa"/>
              <w:left w:w="15" w:type="dxa"/>
              <w:bottom w:w="15" w:type="dxa"/>
              <w:right w:w="15" w:type="dxa"/>
            </w:tcMar>
          </w:tcPr>
          <w:p w14:paraId="15A30495" w14:textId="66653E50" w:rsidR="0066698B" w:rsidRDefault="00D446E6" w:rsidP="0066698B">
            <w:pPr>
              <w:spacing w:line="360" w:lineRule="auto"/>
              <w:jc w:val="left"/>
            </w:pPr>
            <w:r>
              <w:rPr>
                <w:rFonts w:eastAsia="Garamond" w:cs="Garamond"/>
                <w:lang w:val="en-US"/>
              </w:rPr>
              <w:t>C</w:t>
            </w:r>
            <w:r w:rsidR="0066698B" w:rsidRPr="00E363D1">
              <w:rPr>
                <w:rFonts w:eastAsia="Garamond" w:cs="Garamond"/>
                <w:lang w:val="en-US"/>
              </w:rPr>
              <w:t>attle manure</w:t>
            </w:r>
            <w:r w:rsidR="00EF6799">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EF6799">
        <w:trPr>
          <w:trHeight w:val="300"/>
          <w:jc w:val="center"/>
        </w:trPr>
        <w:tc>
          <w:tcPr>
            <w:tcW w:w="2552"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559" w:type="dxa"/>
            <w:gridSpan w:val="3"/>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19339461"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VC: variation coefficient, BMP: biochemical</w:t>
      </w:r>
      <w:r w:rsidR="00EF6799">
        <w:rPr>
          <w:rFonts w:eastAsia="Garamond" w:cs="Garamond"/>
          <w:color w:val="000000" w:themeColor="text1"/>
          <w:sz w:val="18"/>
          <w:szCs w:val="18"/>
          <w:lang w:val="en-GB"/>
        </w:rPr>
        <w:t xml:space="preserve"> </w:t>
      </w:r>
      <w:r w:rsidR="00BB611D">
        <w:rPr>
          <w:rFonts w:eastAsia="Garamond" w:cs="Garamond"/>
          <w:color w:val="000000" w:themeColor="text1"/>
          <w:sz w:val="18"/>
          <w:szCs w:val="18"/>
          <w:lang w:val="en-GB"/>
        </w:rPr>
        <w:t xml:space="preserve">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r w:rsidR="00EF6799">
        <w:rPr>
          <w:rFonts w:eastAsia="Garamond" w:cs="Garamond"/>
          <w:color w:val="000000" w:themeColor="text1"/>
          <w:sz w:val="18"/>
          <w:szCs w:val="18"/>
          <w:lang w:val="en-GB"/>
        </w:rPr>
        <w:t xml:space="preserve">, </w:t>
      </w:r>
      <m:oMath>
        <m:r>
          <w:rPr>
            <w:rFonts w:ascii="Cambria Math" w:eastAsia="Garamond" w:hAnsi="Cambria Math" w:cs="Garamond"/>
            <w:color w:val="000000" w:themeColor="text1"/>
            <w:sz w:val="18"/>
            <w:szCs w:val="18"/>
            <w:lang w:val="en-GB"/>
          </w:rPr>
          <m:t>n</m:t>
        </m:r>
      </m:oMath>
      <w:r w:rsidR="00EF6799">
        <w:rPr>
          <w:rFonts w:eastAsia="Garamond" w:cs="Garamond"/>
          <w:color w:val="000000" w:themeColor="text1"/>
          <w:sz w:val="18"/>
          <w:szCs w:val="18"/>
          <w:lang w:val="en-GB"/>
        </w:rPr>
        <w:t>: n</w:t>
      </w:r>
      <w:r w:rsidR="00EF6799" w:rsidRPr="00EF6799">
        <w:rPr>
          <w:rFonts w:eastAsia="Garamond" w:cs="Garamond"/>
          <w:sz w:val="18"/>
          <w:szCs w:val="24"/>
          <w:lang w:val="en-US"/>
        </w:rPr>
        <w:t>umber of samples</w:t>
      </w:r>
      <w:r w:rsidR="00EF6799">
        <w:rPr>
          <w:rFonts w:eastAsia="Garamond" w:cs="Garamond"/>
          <w:sz w:val="18"/>
          <w:szCs w:val="24"/>
          <w:lang w:val="en-US"/>
        </w:rPr>
        <w:t>.</w:t>
      </w:r>
    </w:p>
    <w:p w14:paraId="1AD9BD31" w14:textId="30FBF5DD"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00EC3AAE">
            <w:rPr>
              <w:rFonts w:eastAsia="Garamond" w:cs="Garamond"/>
              <w:sz w:val="18"/>
              <w:szCs w:val="24"/>
              <w:lang w:val="en-US"/>
            </w:rPr>
            <w:fldChar w:fldCharType="separate"/>
          </w:r>
          <w:r w:rsidR="00D76A55">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00EC3AAE">
            <w:rPr>
              <w:rFonts w:eastAsia="Garamond" w:cs="Garamond"/>
              <w:sz w:val="18"/>
              <w:szCs w:val="24"/>
              <w:lang w:val="en-US"/>
            </w:rPr>
            <w:fldChar w:fldCharType="separate"/>
          </w:r>
          <w:r w:rsidR="00D76A55">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48EC72A9"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D76A55">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xVDEyOjQ4OjA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D76A55">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50142984"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EF6799">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29A5D0C7" w14:textId="5726FCDA" w:rsidR="00CC6CC8" w:rsidRPr="006E7A8E"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xVDEyOjQ4OjA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D76A55">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MVQxMjo0ODow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D76A55">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D76A55">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D76A55">
            <w:rPr>
              <w:sz w:val="18"/>
              <w:lang w:val="en-US"/>
            </w:rPr>
            <w:t>(2025)</w:t>
          </w:r>
          <w:r w:rsidR="001D3BAC" w:rsidRPr="00220152">
            <w:rPr>
              <w:sz w:val="18"/>
              <w:lang w:val="en-US"/>
            </w:rPr>
            <w:fldChar w:fldCharType="end"/>
          </w:r>
        </w:sdtContent>
      </w:sdt>
      <w:r w:rsidR="001D3BAC">
        <w:rPr>
          <w:sz w:val="18"/>
          <w:lang w:val="en-US"/>
        </w:rPr>
        <w:t>.</w:t>
      </w:r>
    </w:p>
    <w:p w14:paraId="32E6C3C5" w14:textId="40401326" w:rsidR="0CD80FEA" w:rsidRPr="00BC0157" w:rsidRDefault="0CD80FEA" w:rsidP="006E7A8E">
      <w:pPr>
        <w:spacing w:after="200" w:line="360" w:lineRule="auto"/>
        <w:ind w:right="30" w:firstLine="341"/>
        <w:jc w:val="left"/>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8605C6" w:rsidRPr="00FF12B8" w14:paraId="7C608B34" w14:textId="77777777" w:rsidTr="006E7A8E">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2247" w:type="dxa"/>
            <w:gridSpan w:val="2"/>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E7A8E">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6E7A8E">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770A9F">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CEFA3A9" w14:textId="7DAED04C"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r w:rsidR="006E7A8E">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E7A8E">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110B438A" w14:textId="154D7BCF" w:rsidR="008605C6" w:rsidRPr="00220152" w:rsidRDefault="008605C6" w:rsidP="00AE45FC">
            <w:pPr>
              <w:spacing w:after="0" w:line="360" w:lineRule="auto"/>
              <w:ind w:firstLine="0"/>
              <w:jc w:val="left"/>
              <w:rPr>
                <w:lang w:val="en-US"/>
              </w:rPr>
            </w:pPr>
            <w:r w:rsidRPr="00220152">
              <w:rPr>
                <w:lang w:val="en-US"/>
              </w:rPr>
              <w:t>Grass silage</w:t>
            </w:r>
            <w:r w:rsidR="006E7A8E">
              <w:rPr>
                <w:lang w:val="en-US"/>
              </w:rPr>
              <w:t xml:space="preserve"> (</w:t>
            </w:r>
            <w:proofErr w:type="spellStart"/>
            <w:r w:rsidR="006E7A8E">
              <w:rPr>
                <w:lang w:val="en-US"/>
              </w:rPr>
              <w:t>GrS</w:t>
            </w:r>
            <w:proofErr w:type="spellEnd"/>
            <w:r w:rsidR="006E7A8E">
              <w:rPr>
                <w:lang w:val="en-US"/>
              </w:rPr>
              <w:t>)</w:t>
            </w:r>
          </w:p>
        </w:tc>
        <w:tc>
          <w:tcPr>
            <w:tcW w:w="3402"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E7A8E">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75C8E9E7" w14:textId="06C08F06" w:rsidR="008605C6" w:rsidRPr="00220152" w:rsidRDefault="008605C6" w:rsidP="00AE45FC">
            <w:pPr>
              <w:spacing w:after="0" w:line="360" w:lineRule="auto"/>
              <w:ind w:firstLine="0"/>
              <w:jc w:val="left"/>
              <w:rPr>
                <w:lang w:val="en-US"/>
              </w:rPr>
            </w:pPr>
            <w:r w:rsidRPr="00220152">
              <w:rPr>
                <w:lang w:val="en-US"/>
              </w:rPr>
              <w:t>Sugar beet silage</w:t>
            </w:r>
            <w:r w:rsidR="006E7A8E">
              <w:rPr>
                <w:lang w:val="en-US"/>
              </w:rPr>
              <w:t xml:space="preserve"> (SBS)</w:t>
            </w:r>
          </w:p>
        </w:tc>
        <w:tc>
          <w:tcPr>
            <w:tcW w:w="3402"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E7A8E">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66B99546" w14:textId="3665A581" w:rsidR="008605C6" w:rsidRPr="00220152" w:rsidRDefault="008605C6" w:rsidP="00AE45FC">
            <w:pPr>
              <w:spacing w:after="0" w:line="360" w:lineRule="auto"/>
              <w:ind w:firstLine="0"/>
              <w:jc w:val="left"/>
              <w:rPr>
                <w:lang w:val="en-US"/>
              </w:rPr>
            </w:pPr>
            <w:r w:rsidRPr="00220152">
              <w:rPr>
                <w:lang w:val="en-US"/>
              </w:rPr>
              <w:t>Cattle manure</w:t>
            </w:r>
            <w:r w:rsidR="006E7A8E">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6E7A8E">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6E7A8E">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35CA5E1B" w14:textId="2988B0D2" w:rsidR="006E0097" w:rsidRDefault="00D863FA"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276"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6E7A8E">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964"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276"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6E7A8E">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964" w:type="dxa"/>
            <w:tcMar>
              <w:top w:w="15" w:type="dxa"/>
              <w:left w:w="15" w:type="dxa"/>
              <w:bottom w:w="15" w:type="dxa"/>
              <w:right w:w="15" w:type="dxa"/>
            </w:tcMar>
            <w:vAlign w:val="center"/>
          </w:tcPr>
          <w:p w14:paraId="79B5AA5A" w14:textId="36AE7CD5" w:rsidR="006E0097" w:rsidRDefault="00D863FA"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6E7A8E">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3F91181" w14:textId="21248B6A" w:rsidR="006E0097" w:rsidRPr="00220152" w:rsidRDefault="00D863FA"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6E7A8E">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A790317" w14:textId="156CE925" w:rsidR="006E0097" w:rsidRDefault="00D863FA"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6E7A8E">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ABAD9CA" w14:textId="3C8913B8" w:rsidR="006E0097" w:rsidRPr="00220152" w:rsidRDefault="00D863FA"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6E7A8E">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7834DFA" w14:textId="0DBEE367" w:rsidR="006E0097" w:rsidRPr="00AE030B" w:rsidRDefault="00D863FA"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6E7A8E">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D863FA"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E7A8E">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r w:rsidR="006E0097">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4D8945DD" w14:textId="76B3B9EE" w:rsidR="007A0B56" w:rsidRPr="00220152" w:rsidRDefault="00DB07F7" w:rsidP="007A0B56">
            <w:pPr>
              <w:spacing w:line="360" w:lineRule="auto"/>
              <w:ind w:firstLine="0"/>
              <w:jc w:val="left"/>
              <w:rPr>
                <w:lang w:val="en-US"/>
              </w:rPr>
            </w:pPr>
            <w:r>
              <w:rPr>
                <w:lang w:val="en-US"/>
              </w:rPr>
              <w:t>T</w:t>
            </w:r>
            <w:r w:rsidR="007A0B56"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E7A8E">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964" w:type="dxa"/>
            <w:tcMar>
              <w:top w:w="15" w:type="dxa"/>
              <w:left w:w="15" w:type="dxa"/>
              <w:bottom w:w="15" w:type="dxa"/>
              <w:right w:w="15" w:type="dxa"/>
            </w:tcMar>
            <w:vAlign w:val="center"/>
          </w:tcPr>
          <w:p w14:paraId="4B47FDF7" w14:textId="67F0E652" w:rsidR="007A0B56" w:rsidRPr="00220152" w:rsidRDefault="00DB07F7" w:rsidP="007A0B56">
            <w:pPr>
              <w:spacing w:line="360" w:lineRule="auto"/>
              <w:ind w:firstLine="0"/>
              <w:jc w:val="left"/>
              <w:rPr>
                <w:lang w:val="en-US"/>
              </w:rPr>
            </w:pPr>
            <w:r>
              <w:rPr>
                <w:lang w:val="en-US"/>
              </w:rPr>
              <w:t>V</w:t>
            </w:r>
            <w:r w:rsidR="007A0B56" w:rsidRPr="00220152">
              <w:rPr>
                <w:lang w:val="en-US"/>
              </w:rPr>
              <w:t>olume flow</w:t>
            </w:r>
          </w:p>
        </w:tc>
        <w:tc>
          <w:tcPr>
            <w:tcW w:w="3685" w:type="dxa"/>
            <w:gridSpan w:val="4"/>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E7A8E">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964" w:type="dxa"/>
            <w:tcBorders>
              <w:bottom w:val="single" w:sz="4" w:space="0" w:color="auto"/>
            </w:tcBorders>
            <w:tcMar>
              <w:top w:w="15" w:type="dxa"/>
              <w:left w:w="15" w:type="dxa"/>
              <w:bottom w:w="15" w:type="dxa"/>
              <w:right w:w="15" w:type="dxa"/>
            </w:tcMar>
            <w:vAlign w:val="center"/>
          </w:tcPr>
          <w:p w14:paraId="03CBC6E4" w14:textId="22AB15BD" w:rsidR="007A0B56" w:rsidRPr="00220152" w:rsidRDefault="00DB07F7" w:rsidP="007A0B56">
            <w:pPr>
              <w:spacing w:line="360" w:lineRule="auto"/>
              <w:ind w:firstLine="0"/>
              <w:jc w:val="left"/>
              <w:rPr>
                <w:lang w:val="en-US"/>
              </w:rPr>
            </w:pPr>
            <w:r>
              <w:rPr>
                <w:lang w:val="en-US"/>
              </w:rPr>
              <w:t>A</w:t>
            </w:r>
            <w:r w:rsidR="007A0B56" w:rsidRPr="00220152">
              <w:rPr>
                <w:lang w:val="en-US"/>
              </w:rPr>
              <w:t>dditional OLR</w:t>
            </w:r>
          </w:p>
        </w:tc>
        <w:tc>
          <w:tcPr>
            <w:tcW w:w="3685" w:type="dxa"/>
            <w:gridSpan w:val="4"/>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24482B0B" w:rsidR="005730D1" w:rsidRDefault="005730D1" w:rsidP="005730D1">
      <w:pPr>
        <w:spacing w:after="0"/>
        <w:ind w:left="284" w:right="24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Content>
          <w:r w:rsidR="006E0097">
            <w:rPr>
              <w:rFonts w:eastAsia="Garamond" w:cs="Garamond"/>
              <w:color w:val="000000" w:themeColor="text1"/>
              <w:sz w:val="18"/>
              <w:szCs w:val="18"/>
              <w:lang w:val="en-GB"/>
            </w:rPr>
            <w:fldChar w:fldCharType="begin"/>
          </w:r>
          <w:r w:rsidR="009E57A2">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xVDEyOjQ4OjA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6E0097">
            <w:rPr>
              <w:rFonts w:eastAsia="Garamond" w:cs="Garamond"/>
              <w:color w:val="000000" w:themeColor="text1"/>
              <w:sz w:val="18"/>
              <w:szCs w:val="18"/>
              <w:lang w:val="en-GB"/>
            </w:rPr>
            <w:fldChar w:fldCharType="separate"/>
          </w:r>
          <w:r w:rsidR="00D76A55">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Content>
          <w:r w:rsidR="006E0097">
            <w:rPr>
              <w:rFonts w:eastAsia="Garamond" w:cs="Garamond"/>
              <w:color w:val="000000" w:themeColor="text1"/>
              <w:sz w:val="18"/>
              <w:szCs w:val="18"/>
              <w:lang w:val="en-GB"/>
            </w:rPr>
            <w:fldChar w:fldCharType="begin"/>
          </w:r>
          <w:r w:rsidR="009E57A2">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MVQxMjo0ODow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6E0097">
            <w:rPr>
              <w:rFonts w:eastAsia="Garamond" w:cs="Garamond"/>
              <w:color w:val="000000" w:themeColor="text1"/>
              <w:sz w:val="18"/>
              <w:szCs w:val="18"/>
              <w:lang w:val="en-GB"/>
            </w:rPr>
            <w:fldChar w:fldCharType="separate"/>
          </w:r>
          <w:r w:rsidR="00D76A55">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A26A2" w:rsidRPr="00FF12B8" w14:paraId="2DF82917" w14:textId="77777777" w:rsidTr="002F1EBF">
        <w:trPr>
          <w:trHeight w:val="1561"/>
        </w:trPr>
        <w:tc>
          <w:tcPr>
            <w:tcW w:w="9029" w:type="dxa"/>
            <w:vAlign w:val="center"/>
          </w:tcPr>
          <w:p w14:paraId="5FB7EC7C" w14:textId="4BAC93B2" w:rsidR="001A26A2" w:rsidRPr="00DC5B0F" w:rsidRDefault="00811DBF" w:rsidP="00811DBF">
            <w:pPr>
              <w:ind w:firstLine="0"/>
              <w:jc w:val="center"/>
              <w:rPr>
                <w:b/>
                <w:bCs/>
                <w:noProof/>
                <w:sz w:val="18"/>
                <w:lang w:val="en-US"/>
              </w:rPr>
            </w:pPr>
            <w:commentRangeStart w:id="139"/>
            <w:r>
              <w:rPr>
                <w:b/>
                <w:bCs/>
                <w:noProof/>
                <w:sz w:val="18"/>
                <w:lang w:val="en-US"/>
              </w:rPr>
              <w:drawing>
                <wp:inline distT="0" distB="0" distL="0" distR="0" wp14:anchorId="36AAF3CC" wp14:editId="409DA102">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commentRangeEnd w:id="139"/>
            <w:r w:rsidR="00DB07F7">
              <w:rPr>
                <w:rStyle w:val="Kommentarzeichen"/>
              </w:rPr>
              <w:commentReference w:id="139"/>
            </w:r>
          </w:p>
        </w:tc>
      </w:tr>
      <w:tr w:rsidR="00AA0E86" w:rsidRPr="00D863FA" w14:paraId="5BFFEA0E" w14:textId="77777777" w:rsidTr="00220152">
        <w:trPr>
          <w:trHeight w:val="300"/>
        </w:trPr>
        <w:tc>
          <w:tcPr>
            <w:tcW w:w="9029" w:type="dxa"/>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bl>
    <w:p w14:paraId="2B0D169C" w14:textId="73A159B3" w:rsidR="00D863FA" w:rsidRDefault="00D863FA" w:rsidP="00220152">
      <w:pPr>
        <w:ind w:firstLine="0"/>
        <w:rPr>
          <w:u w:val="single"/>
          <w:lang w:val="en-US"/>
        </w:rPr>
      </w:pPr>
    </w:p>
    <w:p w14:paraId="0FFB192C" w14:textId="24328CC7" w:rsidR="00D863FA" w:rsidRDefault="00D863FA" w:rsidP="00220152">
      <w:pPr>
        <w:ind w:firstLine="0"/>
        <w:rPr>
          <w:u w:val="single"/>
          <w:lang w:val="en-US"/>
        </w:rPr>
      </w:pPr>
    </w:p>
    <w:p w14:paraId="424F6A03" w14:textId="007C227B" w:rsidR="00D863FA" w:rsidRDefault="00D863FA"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863FA" w14:paraId="71461479" w14:textId="77777777" w:rsidTr="00EA45F7">
        <w:tc>
          <w:tcPr>
            <w:tcW w:w="9019" w:type="dxa"/>
          </w:tcPr>
          <w:p w14:paraId="63E55DA3" w14:textId="339A355E" w:rsidR="00D863FA" w:rsidRPr="00D863FA" w:rsidRDefault="004360B9" w:rsidP="00220152">
            <w:pPr>
              <w:ind w:firstLine="0"/>
              <w:rPr>
                <w:lang w:val="en-US"/>
              </w:rPr>
            </w:pPr>
            <w:r>
              <w:rPr>
                <w:noProof/>
                <w:lang w:val="en-US"/>
              </w:rPr>
              <w:drawing>
                <wp:inline distT="0" distB="0" distL="0" distR="0" wp14:anchorId="4592A9F4" wp14:editId="1778FAF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D863FA" w14:paraId="2A5DE57E" w14:textId="77777777" w:rsidTr="00EA45F7">
        <w:tc>
          <w:tcPr>
            <w:tcW w:w="9019" w:type="dxa"/>
          </w:tcPr>
          <w:p w14:paraId="288C5321" w14:textId="2102C6F1" w:rsidR="00D863FA" w:rsidRDefault="00D863FA" w:rsidP="00220152">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sidR="0035010E">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w:t>
            </w:r>
            <w:r w:rsidR="000F29BC">
              <w:rPr>
                <w:rFonts w:eastAsia="Garamond" w:cs="Garamond"/>
                <w:sz w:val="22"/>
                <w:lang w:val="en-US"/>
              </w:rPr>
              <w:t xml:space="preserve"> as well as robust and prediction horizons</w:t>
            </w:r>
            <w:r>
              <w:rPr>
                <w:rFonts w:eastAsia="Garamond" w:cs="Garamond"/>
                <w:sz w:val="22"/>
                <w:lang w:val="en-US"/>
              </w:rPr>
              <w:t>.</w:t>
            </w:r>
          </w:p>
        </w:tc>
      </w:tr>
    </w:tbl>
    <w:p w14:paraId="354379FD" w14:textId="2BDE449C" w:rsidR="00EA45F7" w:rsidRDefault="00EA45F7" w:rsidP="00220152">
      <w:pPr>
        <w:ind w:firstLine="0"/>
        <w:rPr>
          <w:lang w:val="en-US"/>
        </w:rPr>
      </w:pPr>
    </w:p>
    <w:p w14:paraId="08FADF87" w14:textId="77777777" w:rsidR="00EA45F7" w:rsidRDefault="00EA45F7">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EA45F7" w:rsidRPr="00F511F7" w14:paraId="70EA3842" w14:textId="77777777" w:rsidTr="00EA45F7">
        <w:trPr>
          <w:trHeight w:val="300"/>
        </w:trPr>
        <w:tc>
          <w:tcPr>
            <w:tcW w:w="9029" w:type="dxa"/>
          </w:tcPr>
          <w:p w14:paraId="2B477F45" w14:textId="77777777" w:rsidR="00EA45F7" w:rsidRDefault="00EA45F7" w:rsidP="00036A69">
            <w:pPr>
              <w:ind w:firstLine="0"/>
              <w:jc w:val="center"/>
              <w:rPr>
                <w:lang w:val="en-US"/>
              </w:rPr>
            </w:pPr>
            <w:commentRangeStart w:id="140"/>
            <w:r>
              <w:rPr>
                <w:noProof/>
              </w:rPr>
              <w:lastRenderedPageBreak/>
              <w:drawing>
                <wp:inline distT="0" distB="0" distL="0" distR="0" wp14:anchorId="7157D63B" wp14:editId="61BFBB20">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commentRangeEnd w:id="140"/>
            <w:r>
              <w:rPr>
                <w:rStyle w:val="Kommentarzeichen"/>
              </w:rPr>
              <w:commentReference w:id="140"/>
            </w:r>
          </w:p>
        </w:tc>
      </w:tr>
      <w:tr w:rsidR="00EA45F7" w:rsidRPr="008B622F" w14:paraId="2FCE8CAC" w14:textId="77777777" w:rsidTr="00EA45F7">
        <w:trPr>
          <w:trHeight w:val="300"/>
        </w:trPr>
        <w:tc>
          <w:tcPr>
            <w:tcW w:w="9029" w:type="dxa"/>
          </w:tcPr>
          <w:p w14:paraId="647D23AD" w14:textId="77777777" w:rsidR="00EA45F7" w:rsidRDefault="00EA45F7" w:rsidP="00036A6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7D39A97" w14:textId="691E37D5" w:rsidR="00EA45F7" w:rsidRDefault="00EA45F7" w:rsidP="00220152">
      <w:pPr>
        <w:ind w:firstLine="0"/>
        <w:rPr>
          <w:lang w:val="en-US"/>
        </w:rPr>
      </w:pPr>
    </w:p>
    <w:p w14:paraId="4750E23D" w14:textId="77777777" w:rsidR="00EA45F7" w:rsidRDefault="00EA45F7">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EA45F7" w14:paraId="378EC027" w14:textId="77777777" w:rsidTr="00EA45F7">
        <w:tc>
          <w:tcPr>
            <w:tcW w:w="9019" w:type="dxa"/>
          </w:tcPr>
          <w:p w14:paraId="0D5601C6" w14:textId="2F068979" w:rsidR="00EA45F7" w:rsidRDefault="00EA45F7" w:rsidP="00220152">
            <w:pPr>
              <w:ind w:firstLine="0"/>
              <w:rPr>
                <w:lang w:val="en-US"/>
              </w:rPr>
            </w:pPr>
            <w:r>
              <w:rPr>
                <w:noProof/>
                <w:lang w:val="en-US"/>
              </w:rPr>
              <w:lastRenderedPageBreak/>
              <w:drawing>
                <wp:inline distT="0" distB="0" distL="0" distR="0" wp14:anchorId="28D4C332" wp14:editId="0332B50E">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EA45F7" w14:paraId="7957F10F" w14:textId="77777777" w:rsidTr="00EA45F7">
        <w:tc>
          <w:tcPr>
            <w:tcW w:w="9019" w:type="dxa"/>
          </w:tcPr>
          <w:p w14:paraId="7A6E6CFC" w14:textId="2B6111A3" w:rsidR="00EA45F7" w:rsidRDefault="00EA45F7" w:rsidP="00220152">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003E17A8" w14:textId="77777777" w:rsidR="00D863FA" w:rsidRDefault="00D863FA" w:rsidP="00220152">
      <w:pPr>
        <w:ind w:firstLine="0"/>
        <w:rPr>
          <w:lang w:val="en-US"/>
        </w:rPr>
      </w:pPr>
    </w:p>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0249E0" w14:paraId="344F5608" w14:textId="77777777" w:rsidTr="00670698">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0C06B38B">
                  <wp:extent cx="2832000" cy="4247999"/>
                  <wp:effectExtent l="0" t="0" r="6985" b="63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2832000" cy="4247999"/>
                          </a:xfrm>
                          <a:prstGeom prst="rect">
                            <a:avLst/>
                          </a:prstGeom>
                        </pic:spPr>
                      </pic:pic>
                    </a:graphicData>
                  </a:graphic>
                </wp:inline>
              </w:drawing>
            </w:r>
          </w:p>
        </w:tc>
        <w:tc>
          <w:tcPr>
            <w:tcW w:w="4510" w:type="dxa"/>
          </w:tcPr>
          <w:p w14:paraId="55C2FC21" w14:textId="38A004DD" w:rsidR="000249E0" w:rsidRDefault="000249E0">
            <w:pPr>
              <w:spacing w:after="0" w:line="276" w:lineRule="auto"/>
              <w:ind w:right="0" w:firstLine="0"/>
              <w:jc w:val="left"/>
              <w:rPr>
                <w:lang w:val="en-US"/>
              </w:rPr>
            </w:pPr>
            <w:r>
              <w:rPr>
                <w:noProof/>
                <w:lang w:val="en-US"/>
              </w:rPr>
              <w:drawing>
                <wp:inline distT="0" distB="0" distL="0" distR="0" wp14:anchorId="0911D864" wp14:editId="36F9F918">
                  <wp:extent cx="2832000" cy="4248000"/>
                  <wp:effectExtent l="0" t="0" r="6985" b="63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2832000" cy="4248000"/>
                          </a:xfrm>
                          <a:prstGeom prst="rect">
                            <a:avLst/>
                          </a:prstGeom>
                        </pic:spPr>
                      </pic:pic>
                    </a:graphicData>
                  </a:graphic>
                </wp:inline>
              </w:drawing>
            </w:r>
          </w:p>
        </w:tc>
      </w:tr>
      <w:tr w:rsidR="000249E0" w:rsidRPr="00D863FA" w14:paraId="508A18F3" w14:textId="77777777" w:rsidTr="00670698">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 xml:space="preserve">Figure </w:t>
            </w:r>
            <w:commentRangeStart w:id="141"/>
            <w:r w:rsidRPr="00BC3910">
              <w:rPr>
                <w:rFonts w:eastAsia="Garamond" w:cs="Garamond"/>
                <w:b/>
                <w:bCs/>
                <w:sz w:val="22"/>
                <w:lang w:val="en-US"/>
              </w:rPr>
              <w:t>5</w:t>
            </w:r>
            <w:commentRangeEnd w:id="141"/>
            <w:r w:rsidR="00B96822">
              <w:rPr>
                <w:rStyle w:val="Kommentarzeichen"/>
              </w:rPr>
              <w:commentReference w:id="141"/>
            </w:r>
            <w:r w:rsidRPr="00BC3910">
              <w:rPr>
                <w:rFonts w:eastAsia="Garamond" w:cs="Garamond"/>
                <w:b/>
                <w:bCs/>
                <w:sz w:val="22"/>
                <w:lang w:val="en-US"/>
              </w:rPr>
              <w:t>:</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w:t>
            </w:r>
            <w:proofErr w:type="gramStart"/>
            <w:r w:rsidRPr="00670698">
              <w:rPr>
                <w:sz w:val="22"/>
                <w:szCs w:val="21"/>
                <w:lang w:val="en-US"/>
              </w:rPr>
              <w:t>4</w:t>
            </w:r>
            <w:r w:rsidR="00FD5409">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30AA591D">
                  <wp:extent cx="2836800" cy="3545999"/>
                  <wp:effectExtent l="0" t="0" r="1905"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2836800" cy="3545999"/>
                          </a:xfrm>
                          <a:prstGeom prst="rect">
                            <a:avLst/>
                          </a:prstGeom>
                        </pic:spPr>
                      </pic:pic>
                    </a:graphicData>
                  </a:graphic>
                </wp:inline>
              </w:drawing>
            </w:r>
          </w:p>
        </w:tc>
        <w:tc>
          <w:tcPr>
            <w:tcW w:w="2500" w:type="pct"/>
          </w:tcPr>
          <w:p w14:paraId="52AB4714" w14:textId="59631244" w:rsidR="00B5401B" w:rsidRDefault="002A0A4A" w:rsidP="001A45BE">
            <w:pPr>
              <w:ind w:firstLine="0"/>
              <w:rPr>
                <w:lang w:val="en-US"/>
              </w:rPr>
            </w:pPr>
            <w:r>
              <w:rPr>
                <w:noProof/>
                <w:lang w:val="en-US"/>
              </w:rPr>
              <w:drawing>
                <wp:inline distT="0" distB="0" distL="0" distR="0" wp14:anchorId="4ECD20E2" wp14:editId="5986D5BC">
                  <wp:extent cx="2836800" cy="3545999"/>
                  <wp:effectExtent l="0" t="0" r="1905"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2836800" cy="3545999"/>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2"/>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w:t>
            </w:r>
            <w:proofErr w:type="gramEnd"/>
            <w:r w:rsidR="003E5D26" w:rsidRPr="00BC3910">
              <w:rPr>
                <w:rFonts w:eastAsia="Garamond" w:cs="Garamond"/>
                <w:sz w:val="22"/>
                <w:lang w:val="en-US"/>
              </w:rPr>
              <w:t xml:space="preserv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5E093B33" w:rsidR="00531490" w:rsidDel="00E843BA" w:rsidRDefault="00EF7374" w:rsidP="00670698">
      <w:pPr>
        <w:pStyle w:val="berschrift2"/>
        <w:ind w:left="0" w:firstLine="0"/>
        <w:rPr>
          <w:moveFrom w:id="142" w:author="Hellmann, Simon" w:date="2025-07-21T11:09:00Z"/>
          <w:lang w:val="en-US"/>
        </w:rPr>
      </w:pPr>
      <w:moveFromRangeStart w:id="143" w:author="Hellmann, Simon" w:date="2025-07-21T11:09:00Z" w:name="move203988567"/>
      <w:moveFrom w:id="144" w:author="Hellmann, Simon" w:date="2025-07-21T11:09:00Z">
        <w:r w:rsidDel="00E843BA">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0">
                        <a:extLst>
                          <a:ext uri="{96DAC541-7B7A-43D3-8B79-37D633B846F1}">
                            <asvg:svgBlip xmlns:asvg="http://schemas.microsoft.com/office/drawing/2016/SVG/main" r:embed="rId21"/>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sidDel="00E843BA">
          <w:rPr>
            <w:lang w:val="en-US"/>
          </w:rPr>
          <w:t>Graphical Abstract</w:t>
        </w:r>
      </w:moveFrom>
    </w:p>
    <w:moveFromRangeEnd w:id="143"/>
    <w:p w14:paraId="0538F7E7" w14:textId="656038E6" w:rsidR="00467477" w:rsidRPr="001A45BE" w:rsidRDefault="00467477" w:rsidP="008A0775">
      <w:pPr>
        <w:pStyle w:val="berschrift2"/>
        <w:rPr>
          <w:lang w:val="en-US"/>
        </w:rPr>
      </w:pPr>
      <w:r>
        <w:rPr>
          <w:lang w:val="en-US"/>
        </w:rPr>
        <w:t xml:space="preserve">Supplementary </w:t>
      </w:r>
      <w:r w:rsidR="00CF1BBF">
        <w:rPr>
          <w:lang w:val="en-US"/>
        </w:rPr>
        <w:t>T</w:t>
      </w:r>
      <w:r>
        <w:rPr>
          <w:lang w:val="en-US"/>
        </w:rPr>
        <w:t>ables</w:t>
      </w:r>
    </w:p>
    <w:p w14:paraId="422AAA50" w14:textId="30754353"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D863FA"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D863FA"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D863FA"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proofErr w:type="spellStart"/>
      <w:proofErr w:type="gramStart"/>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700E3610"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 xml:space="preserve">onic states were assumed to be in dissociation equilibrium with their non-dissociated counterpart at the </w:t>
      </w:r>
      <w:r w:rsidR="00DA26CF">
        <w:rPr>
          <w:sz w:val="18"/>
          <w:lang w:val="en-US"/>
        </w:rPr>
        <w:t xml:space="preserve">respective pH of the </w:t>
      </w:r>
      <w:r w:rsidR="00CD7403">
        <w:rPr>
          <w:sz w:val="18"/>
          <w:lang w:val="en-US"/>
        </w:rPr>
        <w:t>substrate</w:t>
      </w:r>
      <w:r>
        <w:rPr>
          <w:lang w:val="en-US"/>
        </w:rPr>
        <w:t>.</w:t>
      </w:r>
    </w:p>
    <w:p w14:paraId="6C3CF840" w14:textId="3AAA0E9A" w:rsidR="00CE41E6" w:rsidRPr="00CE41E6" w:rsidRDefault="00CE41E6">
      <w:pPr>
        <w:spacing w:line="240" w:lineRule="auto"/>
        <w:ind w:right="-610" w:firstLine="0"/>
        <w:rPr>
          <w:lang w:val="en-US"/>
        </w:rPr>
      </w:pPr>
      <w:r w:rsidRPr="00CE41E6">
        <w:rPr>
          <w:sz w:val="18"/>
          <w:vertAlign w:val="superscript"/>
          <w:lang w:val="en-US"/>
        </w:rPr>
        <w:t>h</w:t>
      </w:r>
      <w:r w:rsidRPr="00CE41E6">
        <w:rPr>
          <w:sz w:val="18"/>
          <w:lang w:val="en-US"/>
        </w:rPr>
        <w:t xml:space="preserve"> </w:t>
      </w:r>
      <w:r>
        <w:rPr>
          <w:sz w:val="18"/>
          <w:lang w:val="en-US"/>
        </w:rPr>
        <w:t xml:space="preserve">GS: </w:t>
      </w:r>
      <w:bookmarkStart w:id="145" w:name="_GoBack"/>
      <w:bookmarkEnd w:id="145"/>
      <w:r>
        <w:rPr>
          <w:sz w:val="18"/>
          <w:lang w:val="en-US"/>
        </w:rPr>
        <w:t xml:space="preserve">gas storage, </w:t>
      </w:r>
      <w:r w:rsidRPr="00CE41E6">
        <w:rPr>
          <w:sz w:val="18"/>
          <w:lang w:val="en-US"/>
        </w:rPr>
        <w:t xml:space="preserve">MS: maize silage, </w:t>
      </w:r>
      <w:proofErr w:type="spellStart"/>
      <w:r w:rsidRPr="00CE41E6">
        <w:rPr>
          <w:sz w:val="18"/>
          <w:lang w:val="en-US"/>
        </w:rPr>
        <w:t>GrS</w:t>
      </w:r>
      <w:proofErr w:type="spellEnd"/>
      <w:r w:rsidRPr="00CE41E6">
        <w:rPr>
          <w:sz w:val="18"/>
          <w:lang w:val="en-US"/>
        </w:rPr>
        <w:t>: grass silage, SBS: sugar beet s</w:t>
      </w:r>
      <w:r>
        <w:rPr>
          <w:sz w:val="18"/>
          <w:lang w:val="en-US"/>
        </w:rPr>
        <w:t>ilage, CM: cattle manure</w:t>
      </w:r>
    </w:p>
    <w:p w14:paraId="2E1FFFC5" w14:textId="77777777" w:rsidR="00CE41E6" w:rsidRPr="00CE41E6" w:rsidRDefault="00CE41E6">
      <w:pPr>
        <w:spacing w:after="0" w:line="276" w:lineRule="auto"/>
        <w:ind w:right="0" w:firstLine="0"/>
        <w:jc w:val="left"/>
        <w:rPr>
          <w:sz w:val="32"/>
          <w:szCs w:val="32"/>
          <w:lang w:val="en-US"/>
        </w:rPr>
      </w:pPr>
      <w:r w:rsidRPr="00CE41E6">
        <w:rPr>
          <w:lang w:val="en-US"/>
        </w:rPr>
        <w:br w:type="page"/>
      </w:r>
    </w:p>
    <w:p w14:paraId="2763B2F9" w14:textId="5459FA9C" w:rsidR="00CE41E6" w:rsidRDefault="008A0775" w:rsidP="00CE41E6">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CE41E6" w14:paraId="05573589" w14:textId="77777777" w:rsidTr="00CE41E6">
        <w:tc>
          <w:tcPr>
            <w:tcW w:w="9019" w:type="dxa"/>
            <w:vAlign w:val="center"/>
          </w:tcPr>
          <w:p w14:paraId="42139C12" w14:textId="7E16749A" w:rsidR="00CE41E6" w:rsidRDefault="00CE41E6" w:rsidP="00CE41E6">
            <w:pPr>
              <w:ind w:firstLine="0"/>
              <w:jc w:val="center"/>
              <w:rPr>
                <w:lang w:val="en-US"/>
              </w:rPr>
            </w:pPr>
            <w:r>
              <w:rPr>
                <w:lang w:val="en-US"/>
              </w:rPr>
              <w:br w:type="page"/>
            </w:r>
            <w:r>
              <w:rPr>
                <w:noProof/>
              </w:rPr>
              <w:drawing>
                <wp:inline distT="0" distB="0" distL="0" distR="0" wp14:anchorId="1B0698BC" wp14:editId="2E87C856">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2"/>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tc>
      </w:tr>
      <w:tr w:rsidR="00CE41E6" w14:paraId="02DAB631" w14:textId="77777777" w:rsidTr="00CE41E6">
        <w:tc>
          <w:tcPr>
            <w:tcW w:w="9019" w:type="dxa"/>
            <w:vAlign w:val="center"/>
          </w:tcPr>
          <w:p w14:paraId="7DAD77D2" w14:textId="63E1442B" w:rsidR="00CE41E6" w:rsidRDefault="00CE41E6" w:rsidP="00CE41E6">
            <w:pPr>
              <w:ind w:firstLine="0"/>
              <w:jc w:val="center"/>
              <w:rPr>
                <w:lang w:val="en-US"/>
              </w:rPr>
            </w:pPr>
            <w:r>
              <w:rPr>
                <w:noProof/>
              </w:rPr>
              <w:drawing>
                <wp:inline distT="0" distB="0" distL="0" distR="0" wp14:anchorId="54010348" wp14:editId="5DA7E465">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3"/>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tc>
      </w:tr>
      <w:tr w:rsidR="00CE41E6" w14:paraId="6CFB44BD" w14:textId="77777777" w:rsidTr="00CE41E6">
        <w:tc>
          <w:tcPr>
            <w:tcW w:w="9019" w:type="dxa"/>
            <w:vAlign w:val="center"/>
          </w:tcPr>
          <w:p w14:paraId="1B8C35DE" w14:textId="35298E7C" w:rsidR="00CE41E6" w:rsidRDefault="00CE41E6" w:rsidP="00CE41E6">
            <w:pPr>
              <w:ind w:firstLine="0"/>
              <w:jc w:val="center"/>
              <w:rPr>
                <w:lang w:val="en-US"/>
              </w:rPr>
            </w:pPr>
            <w:r>
              <w:rPr>
                <w:noProof/>
              </w:rPr>
              <w:drawing>
                <wp:inline distT="0" distB="0" distL="0" distR="0" wp14:anchorId="164BEFC2" wp14:editId="2F274055">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4"/>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tc>
      </w:tr>
      <w:tr w:rsidR="00CE41E6" w14:paraId="67359C59" w14:textId="77777777" w:rsidTr="00CE41E6">
        <w:tc>
          <w:tcPr>
            <w:tcW w:w="9019" w:type="dxa"/>
          </w:tcPr>
          <w:p w14:paraId="7E88F540" w14:textId="7EA06DE7" w:rsidR="00CE41E6" w:rsidRDefault="00CE41E6" w:rsidP="00CE41E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 xml:space="preserve">(top: CH, center: PR, bottom: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37D771AB" w14:textId="77777777" w:rsidR="00CE41E6" w:rsidRPr="00CE41E6" w:rsidRDefault="00CE41E6" w:rsidP="00CE41E6">
      <w:pPr>
        <w:rPr>
          <w:lang w:val="en-US"/>
        </w:rPr>
      </w:pPr>
    </w:p>
    <w:sectPr w:rsidR="00CE41E6" w:rsidRPr="00CE41E6" w:rsidSect="00E56C4F">
      <w:headerReference w:type="default" r:id="rId25"/>
      <w:footerReference w:type="default" r:id="rId26"/>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onrad Koch" w:date="2025-07-10T11:16:00Z" w:initials="KK">
    <w:p w14:paraId="012E8504" w14:textId="77777777" w:rsidR="00D863FA" w:rsidRDefault="00D863FA" w:rsidP="00CB3FAD">
      <w:pPr>
        <w:pStyle w:val="Kommentartext"/>
        <w:ind w:firstLine="0"/>
        <w:jc w:val="left"/>
      </w:pPr>
      <w:r>
        <w:rPr>
          <w:rStyle w:val="Kommentarzeichen"/>
        </w:rPr>
        <w:annotationRef/>
      </w:r>
      <w:r>
        <w:t xml:space="preserve">Schau nochmal genau, welche Limitierungen es bei BITE gibt. Mir fällt da z.B. die Limitierung bezüglich der Seitenzahl ein: „Research </w:t>
      </w:r>
      <w:proofErr w:type="spellStart"/>
      <w:r>
        <w:t>articles</w:t>
      </w:r>
      <w:proofErr w:type="spellEnd"/>
      <w:r>
        <w:t xml:space="preserve"> </w:t>
      </w:r>
      <w:proofErr w:type="spellStart"/>
      <w:r>
        <w:t>should</w:t>
      </w:r>
      <w:proofErr w:type="spellEnd"/>
      <w:r>
        <w:t xml:space="preserve"> not </w:t>
      </w:r>
      <w:proofErr w:type="spellStart"/>
      <w:r>
        <w:t>exceed</w:t>
      </w:r>
      <w:proofErr w:type="spellEnd"/>
      <w:r>
        <w:t xml:space="preserve"> 35 </w:t>
      </w:r>
      <w:proofErr w:type="spellStart"/>
      <w:r>
        <w:t>pages</w:t>
      </w:r>
      <w:proofErr w:type="spellEnd"/>
      <w:r>
        <w:t xml:space="preserve">, </w:t>
      </w:r>
      <w:proofErr w:type="spellStart"/>
      <w:r>
        <w:t>including</w:t>
      </w:r>
      <w:proofErr w:type="spellEnd"/>
      <w:r>
        <w:t xml:space="preserve"> </w:t>
      </w:r>
      <w:proofErr w:type="spellStart"/>
      <w:r>
        <w:t>tables</w:t>
      </w:r>
      <w:proofErr w:type="spellEnd"/>
      <w:r>
        <w:t xml:space="preserve"> and </w:t>
      </w:r>
      <w:proofErr w:type="spellStart"/>
      <w:r>
        <w:t>figures</w:t>
      </w:r>
      <w:proofErr w:type="spellEnd"/>
      <w:r>
        <w:t xml:space="preserve">, </w:t>
      </w:r>
      <w:proofErr w:type="spellStart"/>
      <w:r>
        <w:t>with</w:t>
      </w:r>
      <w:proofErr w:type="spellEnd"/>
      <w:r>
        <w:t xml:space="preserve"> a </w:t>
      </w:r>
      <w:proofErr w:type="spellStart"/>
      <w:r>
        <w:t>font</w:t>
      </w:r>
      <w:proofErr w:type="spellEnd"/>
      <w:r>
        <w:t xml:space="preserve"> </w:t>
      </w:r>
      <w:proofErr w:type="spellStart"/>
      <w:r>
        <w:t>size</w:t>
      </w:r>
      <w:proofErr w:type="spellEnd"/>
      <w:r>
        <w:t xml:space="preserve"> 12.</w:t>
      </w:r>
      <w:proofErr w:type="gramStart"/>
      <w:r>
        <w:t>„ Wäre</w:t>
      </w:r>
      <w:proofErr w:type="gramEnd"/>
      <w:r>
        <w:t xml:space="preserve"> schade, wenn es aus formellen Gründen </w:t>
      </w:r>
      <w:proofErr w:type="spellStart"/>
      <w:r>
        <w:t>rejected</w:t>
      </w:r>
      <w:proofErr w:type="spellEnd"/>
      <w:r>
        <w:t xml:space="preserve"> wird. Aber vielleicht fällt es auch nicht auf, denn die Editoren haben immer viel zu tun … 😉</w:t>
      </w:r>
    </w:p>
  </w:comment>
  <w:comment w:id="8" w:author="Konrad Koch" w:date="2025-07-10T11:10:00Z" w:initials="KK">
    <w:p w14:paraId="1960CE93" w14:textId="18F4C733" w:rsidR="00D863FA" w:rsidRDefault="00D863FA"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13" w:author="Konrad Koch" w:date="2025-07-10T11:12:00Z" w:initials="KK">
    <w:p w14:paraId="7A7CD5B3" w14:textId="77777777" w:rsidR="00D863FA" w:rsidRDefault="00D863FA"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15" w:author="Konrad Koch" w:date="2025-07-10T11:22:00Z" w:initials="KK">
    <w:p w14:paraId="4CE7AC7E" w14:textId="77777777" w:rsidR="00D863FA" w:rsidRDefault="00D863FA" w:rsidP="0086266C">
      <w:pPr>
        <w:pStyle w:val="Kommentartext"/>
        <w:ind w:firstLine="0"/>
        <w:jc w:val="left"/>
      </w:pPr>
      <w:r>
        <w:rPr>
          <w:rStyle w:val="Kommentarzeichen"/>
        </w:rPr>
        <w:annotationRef/>
      </w:r>
      <w:r>
        <w:t>Die wiederum nur so gut sind, wie die Informationen zur Inputcharakterisierung („</w:t>
      </w:r>
      <w:proofErr w:type="spellStart"/>
      <w:r>
        <w:t>garbage</w:t>
      </w:r>
      <w:proofErr w:type="spellEnd"/>
      <w:r>
        <w:t xml:space="preserve"> in, </w:t>
      </w:r>
      <w:proofErr w:type="spellStart"/>
      <w:r>
        <w:t>garbage</w:t>
      </w:r>
      <w:proofErr w:type="spellEnd"/>
      <w:r>
        <w:t xml:space="preserve"> out“)!</w:t>
      </w:r>
    </w:p>
  </w:comment>
  <w:comment w:id="16" w:author="Konrad Koch" w:date="2025-07-10T11:25:00Z" w:initials="KK">
    <w:p w14:paraId="2D4E2F7E" w14:textId="77777777" w:rsidR="00D863FA" w:rsidRDefault="00D863FA" w:rsidP="00E145CE">
      <w:pPr>
        <w:pStyle w:val="Kommentartext"/>
        <w:ind w:firstLine="0"/>
        <w:jc w:val="left"/>
      </w:pPr>
      <w:r>
        <w:rPr>
          <w:rStyle w:val="Kommentarzeichen"/>
        </w:rPr>
        <w:annotationRef/>
      </w:r>
      <w:r>
        <w:t>Sorry, ich bin Beamter! Aber manchmal schreibst Du „</w:t>
      </w:r>
      <w:proofErr w:type="spellStart"/>
      <w:r>
        <w:t>full</w:t>
      </w:r>
      <w:proofErr w:type="spellEnd"/>
      <w:r>
        <w:t xml:space="preserve"> </w:t>
      </w:r>
      <w:proofErr w:type="spellStart"/>
      <w:r>
        <w:t>scale</w:t>
      </w:r>
      <w:proofErr w:type="spellEnd"/>
      <w:r>
        <w:t>“ und dann wieder „</w:t>
      </w:r>
      <w:proofErr w:type="spellStart"/>
      <w:r>
        <w:t>full-scale</w:t>
      </w:r>
      <w:proofErr w:type="spellEnd"/>
      <w:r>
        <w:t>“. Gern einheitlich. ☺️</w:t>
      </w:r>
    </w:p>
  </w:comment>
  <w:comment w:id="17" w:author="Konrad Koch" w:date="2025-07-10T11:26:00Z" w:initials="KK">
    <w:p w14:paraId="25E0BF88" w14:textId="77777777" w:rsidR="00D863FA" w:rsidRDefault="00D863FA" w:rsidP="00E145CE">
      <w:pPr>
        <w:pStyle w:val="Kommentartext"/>
        <w:ind w:firstLine="0"/>
        <w:jc w:val="left"/>
      </w:pPr>
      <w:r>
        <w:rPr>
          <w:rStyle w:val="Kommentarzeichen"/>
        </w:rPr>
        <w:annotationRef/>
      </w:r>
      <w:r>
        <w:t>Wie auch das ADM1, wie Du ja im nächsten Satz schreibst.</w:t>
      </w:r>
    </w:p>
  </w:comment>
  <w:comment w:id="18" w:author="Konrad Koch" w:date="2025-07-10T11:38:00Z" w:initials="KK">
    <w:p w14:paraId="5E46BC44" w14:textId="77777777" w:rsidR="00D863FA" w:rsidRDefault="00D863FA" w:rsidP="00B71FF6">
      <w:pPr>
        <w:pStyle w:val="Kommentartext"/>
        <w:ind w:firstLine="0"/>
        <w:jc w:val="left"/>
      </w:pPr>
      <w:r>
        <w:rPr>
          <w:rStyle w:val="Kommentarzeichen"/>
        </w:rPr>
        <w:annotationRef/>
      </w:r>
      <w:r>
        <w:t>Wäre gut, hier mal 2-3 von diesen zahlreichen Anwendungen zu benennen.</w:t>
      </w:r>
    </w:p>
  </w:comment>
  <w:comment w:id="20" w:author="Konrad Koch" w:date="2025-07-10T15:10:00Z" w:initials="KK">
    <w:p w14:paraId="5F2C2025" w14:textId="77777777" w:rsidR="00D863FA" w:rsidRDefault="00D863FA"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21" w:author="Konrad Koch" w:date="2025-07-10T15:17:00Z" w:initials="KK">
    <w:p w14:paraId="19E9B2BD" w14:textId="77777777" w:rsidR="00D863FA" w:rsidRDefault="00D863FA" w:rsidP="00BF2B3B">
      <w:pPr>
        <w:pStyle w:val="Kommentartext"/>
        <w:ind w:firstLine="0"/>
        <w:jc w:val="left"/>
      </w:pPr>
      <w:r>
        <w:rPr>
          <w:rStyle w:val="Kommentarzeichen"/>
        </w:rPr>
        <w:annotationRef/>
      </w:r>
      <w:r>
        <w:t>Nur mal so. Zu den ganzen Angaben in den nachfolgenden Absätzen gibt es ja keine konkreten Zahlenwerte, also hier z.B. für P und n. Falls das aber mal jemand nachvollziehen mag, wäre es gut, wenn man das irgendwo finden könnte. Eventuell habe ich das noch nicht gefunden. Falls es das aber noch nicht gibt, wäre ggf. eine große Tabelle im SI mit allen Daten eine Überlegung wert.</w:t>
      </w:r>
    </w:p>
  </w:comment>
  <w:comment w:id="30" w:author="Konrad Koch" w:date="2025-07-10T15:22:00Z" w:initials="KK">
    <w:p w14:paraId="1CE1B143" w14:textId="77777777" w:rsidR="00D863FA" w:rsidRDefault="00D863FA" w:rsidP="00CF0076">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31" w:author="Hellmann, Simon" w:date="2025-07-21T12:09:00Z" w:initials="HS">
    <w:p w14:paraId="2BAB09F5" w14:textId="54DE6E66" w:rsidR="00D863FA" w:rsidRDefault="00D863FA">
      <w:pPr>
        <w:pStyle w:val="Kommentartext"/>
      </w:pPr>
      <w:r>
        <w:rPr>
          <w:rStyle w:val="Kommentarzeichen"/>
        </w:rPr>
        <w:annotationRef/>
      </w:r>
      <w:r>
        <w:t>korrekt!</w:t>
      </w:r>
    </w:p>
  </w:comment>
  <w:comment w:id="33" w:author="Konrad Koch" w:date="2025-07-10T15:25:00Z" w:initials="KK">
    <w:p w14:paraId="245B2654" w14:textId="77777777" w:rsidR="00D863FA" w:rsidRDefault="00D863FA" w:rsidP="00006D6F">
      <w:pPr>
        <w:pStyle w:val="Kommentartext"/>
        <w:ind w:firstLine="0"/>
        <w:jc w:val="left"/>
      </w:pPr>
      <w:r>
        <w:rPr>
          <w:rStyle w:val="Kommentarzeichen"/>
        </w:rPr>
        <w:annotationRef/>
      </w:r>
      <w:r>
        <w:t>Aber was ist mit Lignin? Das ist ja bekanntermaßen anaerob nicht abbaubar. Damit passt es weder zu XA noch zu XCs.</w:t>
      </w:r>
    </w:p>
  </w:comment>
  <w:comment w:id="34" w:author="Hellmann, Simon" w:date="2025-07-21T12:10:00Z" w:initials="HS">
    <w:p w14:paraId="569EC567" w14:textId="44CDF7AC" w:rsidR="00D863FA" w:rsidRDefault="00D863FA">
      <w:pPr>
        <w:pStyle w:val="Kommentartext"/>
      </w:pPr>
      <w:r>
        <w:rPr>
          <w:rStyle w:val="Kommentarzeichen"/>
        </w:rPr>
        <w:annotationRef/>
      </w:r>
      <w:r>
        <w:t>Ggf. erwähnen, dass Lignin hier nicht berücksichtigt wird und das ja erstmal nur die Roh-CHs sein sollen</w:t>
      </w:r>
    </w:p>
  </w:comment>
  <w:comment w:id="37" w:author="Konrad Koch" w:date="2025-07-10T15:30:00Z" w:initials="KK">
    <w:p w14:paraId="757E322B" w14:textId="77777777" w:rsidR="00D863FA" w:rsidRDefault="00D863FA"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D863FA" w:rsidRDefault="00D863FA" w:rsidP="00080EB1">
      <w:pPr>
        <w:pStyle w:val="Kommentartext"/>
        <w:ind w:firstLine="0"/>
        <w:jc w:val="left"/>
      </w:pPr>
    </w:p>
    <w:p w14:paraId="516E72DA" w14:textId="77777777" w:rsidR="00D863FA" w:rsidRDefault="00D863FA"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41" w:author="Konrad Koch" w:date="2025-07-10T15:52:00Z" w:initials="KK">
    <w:p w14:paraId="133B0E33" w14:textId="77777777" w:rsidR="00D863FA" w:rsidRDefault="00D863FA" w:rsidP="001F00E0">
      <w:pPr>
        <w:pStyle w:val="Kommentartext"/>
        <w:ind w:firstLine="0"/>
        <w:jc w:val="left"/>
      </w:pPr>
      <w:r>
        <w:rPr>
          <w:rStyle w:val="Kommentarzeichen"/>
        </w:rPr>
        <w:annotationRef/>
      </w:r>
      <w:r>
        <w:t>Das ist auch nicht verwunderlich, wenn man sich überlegt, dass Kohlenhydrate nun mal mit Abstand den größten Anteil haben.</w:t>
      </w:r>
    </w:p>
  </w:comment>
  <w:comment w:id="43" w:author="Konrad Koch" w:date="2025-07-10T15:57:00Z" w:initials="KK">
    <w:p w14:paraId="1F597B97" w14:textId="77777777" w:rsidR="00D863FA" w:rsidRDefault="00D863FA" w:rsidP="00C016F4">
      <w:pPr>
        <w:pStyle w:val="Kommentartext"/>
        <w:ind w:firstLine="0"/>
        <w:jc w:val="left"/>
      </w:pPr>
      <w:r>
        <w:rPr>
          <w:rStyle w:val="Kommentarzeichen"/>
        </w:rPr>
        <w:annotationRef/>
      </w:r>
      <w:r>
        <w:t>Nachdem diese Beobachtung ja nur theoretischer Natur ist und das ganze ja nicht getestet wurde, ist wohl hier „</w:t>
      </w:r>
      <w:proofErr w:type="spellStart"/>
      <w:r>
        <w:t>would</w:t>
      </w:r>
      <w:proofErr w:type="spellEnd"/>
      <w:r>
        <w:t xml:space="preserve">“ </w:t>
      </w:r>
      <w:proofErr w:type="gramStart"/>
      <w:r>
        <w:t>das besser Wort</w:t>
      </w:r>
      <w:proofErr w:type="gramEnd"/>
      <w:r>
        <w:t>, oder?</w:t>
      </w:r>
    </w:p>
  </w:comment>
  <w:comment w:id="52" w:author="Konrad Koch" w:date="2025-07-10T16:09:00Z" w:initials="KK">
    <w:p w14:paraId="740B9419" w14:textId="77777777" w:rsidR="00D863FA" w:rsidRDefault="00D863FA" w:rsidP="005A7223">
      <w:pPr>
        <w:pStyle w:val="Kommentartext"/>
        <w:ind w:firstLine="0"/>
        <w:jc w:val="left"/>
      </w:pPr>
      <w:r>
        <w:rPr>
          <w:rStyle w:val="Kommentarzeichen"/>
        </w:rPr>
        <w:annotationRef/>
      </w:r>
      <w:r>
        <w:t>Inwiefern auf landwirtschaftlichen Biogasanlagen in Deutschland mal eben nebenbei Bioabfall mit gefüttert wird, würde ich mal in Frage stellen. Da gibt es nicht nur genehmigungstechnisch einige Hürden. Daher würde ich hier eher auf „</w:t>
      </w:r>
      <w:proofErr w:type="spellStart"/>
      <w:r>
        <w:t>byproducts</w:t>
      </w:r>
      <w:proofErr w:type="spellEnd"/>
      <w:r>
        <w:t>“ oder auch „</w:t>
      </w:r>
      <w:proofErr w:type="spellStart"/>
      <w:r>
        <w:t>residues</w:t>
      </w:r>
      <w:proofErr w:type="spellEnd"/>
      <w:r>
        <w:t>“ gehen.</w:t>
      </w:r>
    </w:p>
  </w:comment>
  <w:comment w:id="56" w:author="Konrad Koch" w:date="2025-07-10T16:14:00Z" w:initials="KK">
    <w:p w14:paraId="745B05C5" w14:textId="77777777" w:rsidR="00D863FA" w:rsidRDefault="00D863FA" w:rsidP="004964F0">
      <w:pPr>
        <w:pStyle w:val="Kommentartext"/>
        <w:ind w:firstLine="0"/>
        <w:jc w:val="left"/>
      </w:pPr>
      <w:r>
        <w:rPr>
          <w:rStyle w:val="Kommentarzeichen"/>
        </w:rPr>
        <w:annotationRef/>
      </w:r>
      <w:r>
        <w:t>Nach meinem Verständnis ist das „kg“ die physikalische Einheit, während in dem Fall „VS“ diese physikalische Einheit weiter konkretisiert. Daher würde ich das „VS“ dann auch dem kg als Index tiefstellen. Also so: „</w:t>
      </w:r>
      <w:proofErr w:type="spellStart"/>
      <w:r>
        <w:t>kg</w:t>
      </w:r>
      <w:r>
        <w:rPr>
          <w:vertAlign w:val="subscript"/>
        </w:rPr>
        <w:t>VS</w:t>
      </w:r>
      <w:proofErr w:type="spellEnd"/>
      <w:r>
        <w:t xml:space="preserve">“. Ansonsten sieht es so aus, als wäre das „VS“ eine eigene physikalische Einheit. </w:t>
      </w:r>
    </w:p>
  </w:comment>
  <w:comment w:id="62" w:author="Konrad Koch" w:date="2025-07-11T13:06:00Z" w:initials="KK">
    <w:p w14:paraId="69FC4758" w14:textId="77777777" w:rsidR="00D863FA" w:rsidRDefault="00D863FA"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D863FA" w:rsidRDefault="00D863FA" w:rsidP="00FC180C">
      <w:pPr>
        <w:pStyle w:val="Kommentartext"/>
        <w:ind w:firstLine="0"/>
        <w:jc w:val="left"/>
      </w:pPr>
      <w:r>
        <w:t>Mit Klärschlamm, Bioabfall etc. ist es ja genau das gleiche ...</w:t>
      </w:r>
    </w:p>
    <w:p w14:paraId="3D8DA2AB" w14:textId="77777777" w:rsidR="00D863FA" w:rsidRDefault="00D863FA" w:rsidP="00FC180C">
      <w:pPr>
        <w:pStyle w:val="Kommentartext"/>
        <w:ind w:firstLine="0"/>
        <w:jc w:val="left"/>
      </w:pPr>
      <w:r>
        <w:t>Das wäre eventuell auch noch etwas, was man in dem Zusammenhang betonen könnte.</w:t>
      </w:r>
    </w:p>
  </w:comment>
  <w:comment w:id="63" w:author="Konrad Koch" w:date="2025-07-11T13:08:00Z" w:initials="KK">
    <w:p w14:paraId="6E72BD9D" w14:textId="77777777" w:rsidR="00D863FA" w:rsidRDefault="00D863FA"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64" w:author="Konrad Koch" w:date="2025-07-11T13:12:00Z" w:initials="KK">
    <w:p w14:paraId="21CF2E77" w14:textId="77777777" w:rsidR="00D863FA" w:rsidRDefault="00D863FA" w:rsidP="008771C8">
      <w:pPr>
        <w:pStyle w:val="Kommentartext"/>
        <w:ind w:firstLine="0"/>
        <w:jc w:val="left"/>
      </w:pPr>
      <w:r>
        <w:rPr>
          <w:rStyle w:val="Kommentarzeichen"/>
        </w:rPr>
        <w:annotationRef/>
      </w:r>
      <w:r>
        <w:t>Wenn ich das mal übersetze, dann ist das doch 124*10</w:t>
      </w:r>
      <w:r>
        <w:rPr>
          <w:vertAlign w:val="superscript"/>
        </w:rPr>
        <w:t>-3</w:t>
      </w:r>
      <w:r>
        <w:t>, oder? Das wären dann 0,124, richtig. Ich finde die Darstellung mit dem „E“ (vermutlich für Exponent) nicht wirklich glücklich, da es gern mit der Eulerzahl „e“ verwechselt wird. Aber Deine Entscheidung.</w:t>
      </w:r>
    </w:p>
  </w:comment>
  <w:comment w:id="65" w:author="Konrad Koch" w:date="2025-07-11T13:14:00Z" w:initials="KK">
    <w:p w14:paraId="0415028A" w14:textId="77777777" w:rsidR="00D863FA" w:rsidRDefault="00D863FA" w:rsidP="008771C8">
      <w:pPr>
        <w:pStyle w:val="Kommentartext"/>
        <w:ind w:firstLine="0"/>
        <w:jc w:val="left"/>
      </w:pPr>
      <w:r>
        <w:rPr>
          <w:rStyle w:val="Kommentarzeichen"/>
        </w:rPr>
        <w:annotationRef/>
      </w:r>
      <w:r>
        <w:t>Das mag für die 124E-3 stimmen, aber nicht für die 6.1E-3. Das ist ja das gleich wie 6.0E-3.</w:t>
      </w:r>
    </w:p>
  </w:comment>
  <w:comment w:id="66" w:author="Konrad Koch" w:date="2025-07-11T13:16:00Z" w:initials="KK">
    <w:p w14:paraId="4D8C18CD" w14:textId="77777777" w:rsidR="00D863FA" w:rsidRDefault="00D863FA"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69" w:author="Konrad Koch" w:date="2025-07-11T13:26:00Z" w:initials="KK">
    <w:p w14:paraId="4636730E" w14:textId="77777777" w:rsidR="00D863FA" w:rsidRDefault="00D863FA" w:rsidP="00E863B1">
      <w:pPr>
        <w:pStyle w:val="Kommentartext"/>
        <w:ind w:firstLine="0"/>
        <w:jc w:val="left"/>
      </w:pPr>
      <w:r>
        <w:rPr>
          <w:rStyle w:val="Kommentarzeichen"/>
        </w:rPr>
        <w:annotationRef/>
      </w:r>
      <w:r>
        <w:t>Was hat es damit auf sich?</w:t>
      </w:r>
    </w:p>
    <w:p w14:paraId="0DC499B7" w14:textId="77777777" w:rsidR="00D863FA" w:rsidRDefault="00D863FA" w:rsidP="00E863B1">
      <w:pPr>
        <w:pStyle w:val="Kommentartext"/>
        <w:ind w:firstLine="0"/>
        <w:jc w:val="left"/>
      </w:pPr>
      <w:r>
        <w:t>Insbesondere, wenn in erster Linie Rindergülle gefüttert wird, sollte doch der Stickstoffanteil und damit der Wahrscheinlichkeit einer Hemmung durch Ammoniak doch schon recht hoch sein.</w:t>
      </w:r>
    </w:p>
  </w:comment>
  <w:comment w:id="70" w:author="Konrad Koch" w:date="2025-07-11T13:27:00Z" w:initials="KK">
    <w:p w14:paraId="247AB7F9" w14:textId="77777777" w:rsidR="00D863FA" w:rsidRDefault="00D863FA" w:rsidP="00A6755D">
      <w:pPr>
        <w:pStyle w:val="Kommentartext"/>
        <w:ind w:firstLine="0"/>
        <w:jc w:val="left"/>
      </w:pPr>
      <w:r>
        <w:rPr>
          <w:rStyle w:val="Kommentarzeichen"/>
        </w:rPr>
        <w:annotationRef/>
      </w:r>
      <w:r>
        <w:t>Verstehe ich nicht. Wenn etwas gehemmt wird, ist dann der Faktor höher oder niedriger?</w:t>
      </w:r>
    </w:p>
  </w:comment>
  <w:comment w:id="71" w:author="Konrad Koch" w:date="2025-07-11T13:28:00Z" w:initials="KK">
    <w:p w14:paraId="61F575A6" w14:textId="77777777" w:rsidR="00D863FA" w:rsidRDefault="00D863FA" w:rsidP="00A6755D">
      <w:pPr>
        <w:pStyle w:val="Kommentartext"/>
        <w:ind w:firstLine="0"/>
        <w:jc w:val="left"/>
      </w:pPr>
      <w:r>
        <w:rPr>
          <w:rStyle w:val="Kommentarzeichen"/>
        </w:rPr>
        <w:annotationRef/>
      </w:r>
      <w:r>
        <w:t>Was soll das sein? Eher „</w:t>
      </w:r>
      <w:proofErr w:type="spellStart"/>
      <w:r>
        <w:t>spiked</w:t>
      </w:r>
      <w:proofErr w:type="spellEnd"/>
      <w:r>
        <w:t>“, oder?</w:t>
      </w:r>
    </w:p>
  </w:comment>
  <w:comment w:id="72" w:author="Konrad Koch" w:date="2025-07-11T13:33:00Z" w:initials="KK">
    <w:p w14:paraId="3B5631DF" w14:textId="77777777" w:rsidR="00D863FA" w:rsidRDefault="00D863FA" w:rsidP="00C74441">
      <w:pPr>
        <w:pStyle w:val="Kommentartext"/>
        <w:ind w:firstLine="0"/>
        <w:jc w:val="left"/>
      </w:pPr>
      <w:r>
        <w:rPr>
          <w:rStyle w:val="Kommentarzeichen"/>
        </w:rPr>
        <w:annotationRef/>
      </w:r>
      <w:r>
        <w:t>Naja, wenn wir das Biogas abfackeln, dann ist es ja kein Treibhausgas mehr.</w:t>
      </w:r>
    </w:p>
  </w:comment>
  <w:comment w:id="73" w:author="Konrad Koch" w:date="2025-07-11T13:38:00Z" w:initials="KK">
    <w:p w14:paraId="34F3AE83" w14:textId="77777777" w:rsidR="00D863FA" w:rsidRDefault="00D863FA"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76" w:author="Konrad Koch" w:date="2025-07-10T10:57:00Z" w:initials="KK">
    <w:p w14:paraId="7D20821A" w14:textId="1219A708" w:rsidR="00D863FA" w:rsidRDefault="00D863FA" w:rsidP="00E37C78">
      <w:pPr>
        <w:pStyle w:val="Kommentartext"/>
        <w:ind w:firstLine="0"/>
        <w:jc w:val="left"/>
      </w:pPr>
      <w:r>
        <w:rPr>
          <w:rStyle w:val="Kommentarzeichen"/>
        </w:rPr>
        <w:annotationRef/>
      </w:r>
      <w:r>
        <w:t>Ich finde es immer gut, wenn die DOIs dabei sind, aber das ist Geschmackssache.</w:t>
      </w:r>
    </w:p>
    <w:p w14:paraId="632C2D5C" w14:textId="77777777" w:rsidR="00D863FA" w:rsidRDefault="00D863FA" w:rsidP="00E37C78">
      <w:pPr>
        <w:pStyle w:val="Kommentartext"/>
        <w:ind w:firstLine="0"/>
        <w:jc w:val="left"/>
      </w:pPr>
    </w:p>
    <w:p w14:paraId="30D4FD76" w14:textId="77777777" w:rsidR="00D863FA" w:rsidRDefault="00D863FA" w:rsidP="00E37C78">
      <w:pPr>
        <w:pStyle w:val="Kommentartext"/>
        <w:ind w:firstLine="0"/>
        <w:jc w:val="left"/>
      </w:pPr>
      <w:r>
        <w:t>Außerdem würde ich hier im Literaturverzeichnis auch nie Autoren mit „et al.“ abkürzen. Stell Dir vor Du stehst oft an letzter Stelle, 😉</w:t>
      </w:r>
    </w:p>
    <w:p w14:paraId="760C65F1" w14:textId="77777777" w:rsidR="00D863FA" w:rsidRDefault="00D863FA" w:rsidP="00E37C78">
      <w:pPr>
        <w:pStyle w:val="Kommentartext"/>
        <w:ind w:firstLine="0"/>
        <w:jc w:val="left"/>
      </w:pPr>
    </w:p>
    <w:p w14:paraId="30A850AC" w14:textId="77777777" w:rsidR="00D863FA" w:rsidRDefault="00D863FA" w:rsidP="00E37C78">
      <w:pPr>
        <w:pStyle w:val="Kommentartext"/>
        <w:ind w:firstLine="0"/>
        <w:jc w:val="left"/>
      </w:pPr>
      <w:r>
        <w:t>Ein paar Kleinigkeiten sind mir auch noch aufgefallen, die ich direkt angepasst habe. Bitte entsprechend in Deiner Literaturverwaltungssoftware anpassen.</w:t>
      </w:r>
    </w:p>
  </w:comment>
  <w:comment w:id="137" w:author="Konrad Koch" w:date="2025-07-10T16:43:00Z" w:initials="KK">
    <w:p w14:paraId="0D3242C1" w14:textId="77777777" w:rsidR="00D863FA" w:rsidRDefault="00D863FA" w:rsidP="00D446E6">
      <w:pPr>
        <w:pStyle w:val="Kommentartext"/>
        <w:ind w:firstLine="0"/>
        <w:jc w:val="left"/>
      </w:pPr>
      <w:r>
        <w:rPr>
          <w:rStyle w:val="Kommentarzeichen"/>
        </w:rPr>
        <w:annotationRef/>
      </w:r>
      <w:r>
        <w:t>Ich würde hier in Klammern auch nochmal die verwendeten Abkürzungen ergänzen.</w:t>
      </w:r>
    </w:p>
  </w:comment>
  <w:comment w:id="138" w:author="Konrad Koch" w:date="2025-07-10T16:45:00Z" w:initials="KK">
    <w:p w14:paraId="1E12D75D" w14:textId="77777777" w:rsidR="00D863FA" w:rsidRDefault="00D863FA" w:rsidP="00D446E6">
      <w:pPr>
        <w:pStyle w:val="Kommentartext"/>
        <w:ind w:firstLine="0"/>
        <w:jc w:val="left"/>
      </w:pPr>
      <w:r>
        <w:rPr>
          <w:rStyle w:val="Kommentarzeichen"/>
        </w:rPr>
        <w:annotationRef/>
      </w:r>
      <w:r>
        <w:t>Hier fehlen die Kohlenhydrate und - wie schon erwähnt - auch Lignin.</w:t>
      </w:r>
    </w:p>
  </w:comment>
  <w:comment w:id="139" w:author="Konrad Koch" w:date="2025-07-11T12:50:00Z" w:initials="KK">
    <w:p w14:paraId="6417A0E4" w14:textId="77777777" w:rsidR="00D863FA" w:rsidRDefault="00D863FA" w:rsidP="00DB07F7">
      <w:pPr>
        <w:pStyle w:val="Kommentartext"/>
        <w:ind w:firstLine="0"/>
        <w:jc w:val="left"/>
      </w:pPr>
      <w:r>
        <w:rPr>
          <w:rStyle w:val="Kommentarzeichen"/>
        </w:rPr>
        <w:annotationRef/>
      </w:r>
      <w:r>
        <w:t xml:space="preserve">Wie schon erwähnt, würde ich in Tabellen und Abbildungen den Anfangsbuchstaben der Wörter immer </w:t>
      </w:r>
      <w:proofErr w:type="gramStart"/>
      <w:r>
        <w:t>groß schreiben</w:t>
      </w:r>
      <w:proofErr w:type="gramEnd"/>
      <w:r>
        <w:t>. Das ist bei Dir nicht einheitlich. Warum schreibst Du z.B. „</w:t>
      </w:r>
      <w:proofErr w:type="spellStart"/>
      <w:r>
        <w:t>Controler</w:t>
      </w:r>
      <w:proofErr w:type="spellEnd"/>
      <w:r>
        <w:t xml:space="preserve">“, aber „gas </w:t>
      </w:r>
      <w:proofErr w:type="spellStart"/>
      <w:r>
        <w:t>grid</w:t>
      </w:r>
      <w:proofErr w:type="spellEnd"/>
      <w:r>
        <w:t>“?</w:t>
      </w:r>
    </w:p>
  </w:comment>
  <w:comment w:id="140" w:author="Konrad Koch" w:date="2025-07-11T12:53:00Z" w:initials="KK">
    <w:p w14:paraId="64F0DB09" w14:textId="77777777" w:rsidR="00EA45F7" w:rsidRDefault="00EA45F7" w:rsidP="00EA45F7">
      <w:pPr>
        <w:pStyle w:val="Kommentartext"/>
        <w:ind w:firstLine="0"/>
        <w:jc w:val="left"/>
      </w:pPr>
      <w:r>
        <w:rPr>
          <w:rStyle w:val="Kommentarzeichen"/>
        </w:rPr>
        <w:annotationRef/>
      </w:r>
      <w:r>
        <w:t xml:space="preserve">Hier komme ich auch wieder </w:t>
      </w:r>
      <w:proofErr w:type="gramStart"/>
      <w:r>
        <w:t>mit meine Großschreibung</w:t>
      </w:r>
      <w:proofErr w:type="gramEnd"/>
      <w:r>
        <w:t>. Außerdem würde ich zwischen „g“ und „L</w:t>
      </w:r>
      <w:r>
        <w:rPr>
          <w:vertAlign w:val="superscript"/>
        </w:rPr>
        <w:t>-1</w:t>
      </w:r>
      <w:r>
        <w:t>“ zumindest noch ein Leerzeichen setzen.</w:t>
      </w:r>
    </w:p>
    <w:p w14:paraId="070FDF2F" w14:textId="77777777" w:rsidR="00EA45F7" w:rsidRDefault="00EA45F7" w:rsidP="00EA45F7">
      <w:pPr>
        <w:pStyle w:val="Kommentartext"/>
        <w:ind w:firstLine="0"/>
        <w:jc w:val="left"/>
      </w:pPr>
      <w:r>
        <w:t xml:space="preserve">Ich weiß nicht, wer sich das ausgedacht hat, aber meines Wissens kürzt man die Anzahl bzw. im Englischen </w:t>
      </w:r>
      <w:proofErr w:type="spellStart"/>
      <w:r>
        <w:t>number</w:t>
      </w:r>
      <w:proofErr w:type="spellEnd"/>
      <w:r>
        <w:t xml:space="preserve"> mit einem kleinen „n“ und nicht mit einem großen „N“ ab.</w:t>
      </w:r>
    </w:p>
  </w:comment>
  <w:comment w:id="141" w:author="Konrad Koch" w:date="2025-07-11T12:56:00Z" w:initials="KK">
    <w:p w14:paraId="6F4271C0" w14:textId="77777777" w:rsidR="00D863FA" w:rsidRDefault="00D863FA" w:rsidP="00B96822">
      <w:pPr>
        <w:pStyle w:val="Kommentartext"/>
        <w:ind w:firstLine="0"/>
        <w:jc w:val="left"/>
      </w:pPr>
      <w:r>
        <w:rPr>
          <w:rStyle w:val="Kommentarzeichen"/>
        </w:rPr>
        <w:annotationRef/>
      </w:r>
      <w:r>
        <w:t>Die beiden Abbildungen 5 und 6 sind kaum zu erkennen. Die müssten deutlich größer sein. Ich weiß, dass BITE nur maximal 6 Abbildungen zulässt, sonst könnte man die jeweils splitten. So eine richtig gute Idee habe ich jetzt leider nicht, wie man das verbessern kann. Spätestens wenn es angenommen wird, musst Du beim Proof unbedingt darauf achten, dass es entsprechend groß ist (ggf. auf eine separate Seite).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E8504" w15:done="0"/>
  <w15:commentEx w15:paraId="1960CE93" w15:done="1"/>
  <w15:commentEx w15:paraId="7A7CD5B3" w15:done="0"/>
  <w15:commentEx w15:paraId="4CE7AC7E" w15:done="1"/>
  <w15:commentEx w15:paraId="2D4E2F7E" w15:done="1"/>
  <w15:commentEx w15:paraId="25E0BF88" w15:done="1"/>
  <w15:commentEx w15:paraId="5E46BC44" w15:done="1"/>
  <w15:commentEx w15:paraId="5F2C2025" w15:done="0"/>
  <w15:commentEx w15:paraId="19E9B2BD" w15:done="1"/>
  <w15:commentEx w15:paraId="1CE1B143" w15:done="1"/>
  <w15:commentEx w15:paraId="2BAB09F5" w15:paraIdParent="1CE1B143" w15:done="1"/>
  <w15:commentEx w15:paraId="245B2654" w15:done="0"/>
  <w15:commentEx w15:paraId="569EC567" w15:paraIdParent="245B2654" w15:done="0"/>
  <w15:commentEx w15:paraId="516E72DA" w15:done="0"/>
  <w15:commentEx w15:paraId="133B0E33" w15:done="0"/>
  <w15:commentEx w15:paraId="1F597B97" w15:done="1"/>
  <w15:commentEx w15:paraId="740B9419" w15:done="1"/>
  <w15:commentEx w15:paraId="745B05C5" w15:done="0"/>
  <w15:commentEx w15:paraId="3D8DA2AB" w15:done="0"/>
  <w15:commentEx w15:paraId="6E72BD9D" w15:done="0"/>
  <w15:commentEx w15:paraId="21CF2E77" w15:done="0"/>
  <w15:commentEx w15:paraId="0415028A" w15:done="0"/>
  <w15:commentEx w15:paraId="4D8C18CD" w15:done="0"/>
  <w15:commentEx w15:paraId="0DC499B7" w15:done="0"/>
  <w15:commentEx w15:paraId="247AB7F9" w15:done="0"/>
  <w15:commentEx w15:paraId="61F575A6" w15:done="1"/>
  <w15:commentEx w15:paraId="3B5631DF" w15:done="1"/>
  <w15:commentEx w15:paraId="34F3AE83" w15:done="0"/>
  <w15:commentEx w15:paraId="30A850AC" w15:done="0"/>
  <w15:commentEx w15:paraId="0D3242C1" w15:done="1"/>
  <w15:commentEx w15:paraId="1E12D75D" w15:done="1"/>
  <w15:commentEx w15:paraId="6417A0E4" w15:done="1"/>
  <w15:commentEx w15:paraId="070FDF2F" w15:done="1"/>
  <w15:commentEx w15:paraId="6F427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E8504" w16cid:durableId="7309D3F6"/>
  <w16cid:commentId w16cid:paraId="1960CE93" w16cid:durableId="7793D0DB"/>
  <w16cid:commentId w16cid:paraId="7A7CD5B3" w16cid:durableId="24B40292"/>
  <w16cid:commentId w16cid:paraId="4CE7AC7E" w16cid:durableId="740DB734"/>
  <w16cid:commentId w16cid:paraId="2D4E2F7E" w16cid:durableId="72F880D5"/>
  <w16cid:commentId w16cid:paraId="25E0BF88" w16cid:durableId="724ED552"/>
  <w16cid:commentId w16cid:paraId="5E46BC44" w16cid:durableId="617A05F1"/>
  <w16cid:commentId w16cid:paraId="5F2C2025" w16cid:durableId="5A649F9F"/>
  <w16cid:commentId w16cid:paraId="19E9B2BD" w16cid:durableId="72C38F44"/>
  <w16cid:commentId w16cid:paraId="1CE1B143" w16cid:durableId="1E12ACFC"/>
  <w16cid:commentId w16cid:paraId="2BAB09F5" w16cid:durableId="2C28AC70"/>
  <w16cid:commentId w16cid:paraId="245B2654" w16cid:durableId="5F334F04"/>
  <w16cid:commentId w16cid:paraId="569EC567" w16cid:durableId="2C28ACC2"/>
  <w16cid:commentId w16cid:paraId="516E72DA" w16cid:durableId="71857ACE"/>
  <w16cid:commentId w16cid:paraId="133B0E33" w16cid:durableId="217C5E7A"/>
  <w16cid:commentId w16cid:paraId="1F597B97" w16cid:durableId="3EEEA82E"/>
  <w16cid:commentId w16cid:paraId="740B9419" w16cid:durableId="20CC9557"/>
  <w16cid:commentId w16cid:paraId="745B05C5" w16cid:durableId="13E5033B"/>
  <w16cid:commentId w16cid:paraId="3D8DA2AB" w16cid:durableId="090EBFD1"/>
  <w16cid:commentId w16cid:paraId="6E72BD9D" w16cid:durableId="06184099"/>
  <w16cid:commentId w16cid:paraId="21CF2E77" w16cid:durableId="1EF96305"/>
  <w16cid:commentId w16cid:paraId="0415028A" w16cid:durableId="5FC4ED1A"/>
  <w16cid:commentId w16cid:paraId="4D8C18CD" w16cid:durableId="7321A0AE"/>
  <w16cid:commentId w16cid:paraId="0DC499B7" w16cid:durableId="755CC7D7"/>
  <w16cid:commentId w16cid:paraId="247AB7F9" w16cid:durableId="41F4F53B"/>
  <w16cid:commentId w16cid:paraId="61F575A6" w16cid:durableId="6F06121C"/>
  <w16cid:commentId w16cid:paraId="3B5631DF" w16cid:durableId="260D87DE"/>
  <w16cid:commentId w16cid:paraId="34F3AE83" w16cid:durableId="3B1E4E03"/>
  <w16cid:commentId w16cid:paraId="30A850AC" w16cid:durableId="6C1E1BE1"/>
  <w16cid:commentId w16cid:paraId="0D3242C1" w16cid:durableId="52FE18D0"/>
  <w16cid:commentId w16cid:paraId="1E12D75D" w16cid:durableId="074CD878"/>
  <w16cid:commentId w16cid:paraId="6417A0E4" w16cid:durableId="03B29A7B"/>
  <w16cid:commentId w16cid:paraId="070FDF2F" w16cid:durableId="5F4D02E9"/>
  <w16cid:commentId w16cid:paraId="6F4271C0" w16cid:durableId="5982DB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3FEB8" w14:textId="77777777" w:rsidR="009774FE" w:rsidRDefault="009774FE" w:rsidP="006F58A8">
      <w:pPr>
        <w:spacing w:after="0" w:line="240" w:lineRule="auto"/>
      </w:pPr>
      <w:r>
        <w:separator/>
      </w:r>
    </w:p>
  </w:endnote>
  <w:endnote w:type="continuationSeparator" w:id="0">
    <w:p w14:paraId="2B414660" w14:textId="77777777" w:rsidR="009774FE" w:rsidRDefault="009774FE" w:rsidP="006F58A8">
      <w:pPr>
        <w:spacing w:after="0" w:line="240" w:lineRule="auto"/>
      </w:pPr>
      <w:r>
        <w:continuationSeparator/>
      </w:r>
    </w:p>
  </w:endnote>
  <w:endnote w:type="continuationNotice" w:id="1">
    <w:p w14:paraId="5DC97856" w14:textId="77777777" w:rsidR="009774FE" w:rsidRDefault="009774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D863FA" w:rsidRDefault="00D863FA">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D863FA" w:rsidRDefault="00D863F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F0B6A" w14:textId="77777777" w:rsidR="009774FE" w:rsidRDefault="009774FE" w:rsidP="006F58A8">
      <w:pPr>
        <w:spacing w:after="0" w:line="240" w:lineRule="auto"/>
      </w:pPr>
      <w:r>
        <w:separator/>
      </w:r>
    </w:p>
  </w:footnote>
  <w:footnote w:type="continuationSeparator" w:id="0">
    <w:p w14:paraId="72BF4698" w14:textId="77777777" w:rsidR="009774FE" w:rsidRDefault="009774FE" w:rsidP="006F58A8">
      <w:pPr>
        <w:spacing w:after="0" w:line="240" w:lineRule="auto"/>
      </w:pPr>
      <w:r>
        <w:continuationSeparator/>
      </w:r>
    </w:p>
  </w:footnote>
  <w:footnote w:type="continuationNotice" w:id="1">
    <w:p w14:paraId="4CBF21CB" w14:textId="77777777" w:rsidR="009774FE" w:rsidRDefault="009774FE">
      <w:pPr>
        <w:spacing w:after="0" w:line="240" w:lineRule="auto"/>
      </w:pPr>
    </w:p>
  </w:footnote>
  <w:footnote w:id="2">
    <w:p w14:paraId="0CAF2291" w14:textId="72C70900" w:rsidR="00D863FA" w:rsidRPr="00EF6799" w:rsidRDefault="00D863FA">
      <w:pPr>
        <w:pStyle w:val="Funotentext"/>
        <w:rPr>
          <w:lang w:val="en-US"/>
        </w:rPr>
      </w:pPr>
      <w:r>
        <w:rPr>
          <w:rStyle w:val="Funotenzeichen"/>
        </w:rPr>
        <w:footnoteRef/>
      </w:r>
      <w:r w:rsidRPr="00EF6799">
        <w:rPr>
          <w:lang w:val="en-US"/>
        </w:rPr>
        <w:t xml:space="preserve"> Numerical values of all introduced v</w:t>
      </w:r>
      <w:r>
        <w:rPr>
          <w:lang w:val="en-US"/>
        </w:rPr>
        <w:t>ariables are summarized in Tab.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D863FA" w:rsidRPr="00CF5B9B" w:rsidRDefault="00D863FA"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94EF2"/>
    <w:rsid w:val="00A97175"/>
    <w:rsid w:val="00AA2BFA"/>
    <w:rsid w:val="00B12124"/>
    <w:rsid w:val="00B3658C"/>
    <w:rsid w:val="00B45E25"/>
    <w:rsid w:val="00B46C79"/>
    <w:rsid w:val="00B55F3C"/>
    <w:rsid w:val="00B6141B"/>
    <w:rsid w:val="00B638C3"/>
    <w:rsid w:val="00B821B5"/>
    <w:rsid w:val="00BB0D78"/>
    <w:rsid w:val="00BB330B"/>
    <w:rsid w:val="00BE43B0"/>
    <w:rsid w:val="00C00A21"/>
    <w:rsid w:val="00C06E48"/>
    <w:rsid w:val="00C348A3"/>
    <w:rsid w:val="00CA2CAD"/>
    <w:rsid w:val="00CC454B"/>
    <w:rsid w:val="00CC7412"/>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27A33"/>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A2EBA-E40B-4AA2-B314-DFD10B675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183782</Words>
  <Characters>1157833</Characters>
  <Application>Microsoft Office Word</Application>
  <DocSecurity>0</DocSecurity>
  <Lines>9648</Lines>
  <Paragraphs>2677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18</cp:revision>
  <cp:lastPrinted>2025-06-24T15:08:00Z</cp:lastPrinted>
  <dcterms:created xsi:type="dcterms:W3CDTF">2025-07-21T09:01:00Z</dcterms:created>
  <dcterms:modified xsi:type="dcterms:W3CDTF">2025-07-23T09:46:00Z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6">
    <vt:lpwstr>True</vt:lpwstr>
  </property>
  <property fmtid="{D5CDD505-2E9C-101B-9397-08002B2CF9AE}" pid="14" name="GrammarlyDocumentId">
    <vt:lpwstr>546e3942-b21e-4591-9f9d-a6a6f371a79d</vt:lpwstr>
  </property>
  <property fmtid="{D5CDD505-2E9C-101B-9397-08002B2CF9AE}" pid="15" name="CitaviDocumentProperty_1">
    <vt:lpwstr>6.19.2.1</vt:lpwstr>
  </property>
</Properties>
</file>