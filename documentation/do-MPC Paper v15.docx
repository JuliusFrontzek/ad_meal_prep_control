
<file path=[Content_Types].xml><?xml version="1.0" encoding="utf-8"?>
<Types xmlns="http://schemas.openxmlformats.org/package/2006/content-types">
  <Default Extension="png" ContentType="image/png"/>
  <Default Extension="svg" ContentType="image/svg+xml"/>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85BD45C" w14:textId="1CB1C628" w:rsidR="00004913" w:rsidRPr="00670698" w:rsidRDefault="00F2602B" w:rsidP="00670698">
      <w:pPr>
        <w:spacing w:line="360" w:lineRule="auto"/>
        <w:ind w:left="426" w:right="670" w:hanging="10"/>
        <w:jc w:val="center"/>
        <w:rPr>
          <w:rFonts w:eastAsia="Garamond" w:cs="Garamond"/>
          <w:sz w:val="30"/>
          <w:szCs w:val="30"/>
          <w:lang w:val="en-US"/>
        </w:rPr>
      </w:pPr>
      <w:bookmarkStart w:id="0" w:name="_30j0zll" w:colFirst="0" w:colLast="0"/>
      <w:bookmarkEnd w:id="0"/>
      <w:commentRangeStart w:id="1"/>
      <w:r w:rsidRPr="00F51CBB">
        <w:rPr>
          <w:rFonts w:eastAsia="Garamond" w:cs="Garamond"/>
          <w:sz w:val="32"/>
          <w:szCs w:val="30"/>
          <w:lang w:val="en-US"/>
        </w:rPr>
        <w:softHyphen/>
      </w:r>
      <w:r w:rsidRPr="00F51CBB">
        <w:rPr>
          <w:rFonts w:eastAsia="Garamond" w:cs="Garamond"/>
          <w:sz w:val="32"/>
          <w:szCs w:val="30"/>
          <w:lang w:val="en-US"/>
        </w:rPr>
        <w:softHyphen/>
      </w:r>
      <w:r w:rsidRPr="00F51CBB">
        <w:rPr>
          <w:rFonts w:eastAsia="Garamond" w:cs="Garamond"/>
          <w:sz w:val="32"/>
          <w:szCs w:val="30"/>
          <w:lang w:val="en-US"/>
        </w:rPr>
        <w:softHyphen/>
      </w:r>
      <w:r w:rsidR="00004913" w:rsidRPr="00F51CBB">
        <w:rPr>
          <w:rFonts w:eastAsia="Garamond" w:cs="Garamond"/>
          <w:sz w:val="32"/>
          <w:szCs w:val="30"/>
          <w:lang w:val="en-US"/>
        </w:rPr>
        <w:t>Multi</w:t>
      </w:r>
      <w:commentRangeEnd w:id="1"/>
      <w:r w:rsidR="00CB3FAD">
        <w:rPr>
          <w:rStyle w:val="Kommentarzeichen"/>
        </w:rPr>
        <w:commentReference w:id="1"/>
      </w:r>
      <w:r w:rsidR="00004913" w:rsidRPr="00F51CBB">
        <w:rPr>
          <w:rFonts w:eastAsia="Garamond" w:cs="Garamond"/>
          <w:sz w:val="32"/>
          <w:szCs w:val="30"/>
          <w:lang w:val="en-US"/>
        </w:rPr>
        <w:t xml:space="preserve">-stage Model Predictive Control of Agricultural </w:t>
      </w:r>
      <w:r w:rsidR="00946077" w:rsidRPr="00D41519">
        <w:rPr>
          <w:rFonts w:eastAsia="Garamond" w:cs="Garamond"/>
          <w:sz w:val="32"/>
          <w:szCs w:val="30"/>
          <w:lang w:val="en-US"/>
        </w:rPr>
        <w:t xml:space="preserve">Anaerobic Digestion </w:t>
      </w:r>
      <w:r w:rsidR="00004913" w:rsidRPr="008B35E7">
        <w:rPr>
          <w:rFonts w:eastAsia="Garamond" w:cs="Garamond"/>
          <w:sz w:val="32"/>
          <w:szCs w:val="30"/>
          <w:lang w:val="en-US"/>
        </w:rPr>
        <w:t>Plant with Uncertain Substrate Characterization</w:t>
      </w:r>
    </w:p>
    <w:p w14:paraId="13FA37A3" w14:textId="3AA7F194" w:rsidR="00B02161" w:rsidRPr="00723AE3" w:rsidRDefault="0077435B" w:rsidP="001F19C2">
      <w:pPr>
        <w:spacing w:line="360" w:lineRule="auto"/>
        <w:ind w:left="650" w:right="670" w:hanging="10"/>
        <w:jc w:val="center"/>
        <w:rPr>
          <w:rFonts w:eastAsia="Garamond" w:cs="Garamond"/>
          <w:szCs w:val="24"/>
          <w:lang w:val="en-US"/>
        </w:rPr>
      </w:pPr>
      <w:r w:rsidRPr="00723AE3">
        <w:rPr>
          <w:rFonts w:eastAsia="Garamond" w:cs="Garamond"/>
          <w:szCs w:val="24"/>
          <w:lang w:val="en-US"/>
        </w:rPr>
        <w:t xml:space="preserve">Simon </w:t>
      </w:r>
      <w:proofErr w:type="spellStart"/>
      <w:proofErr w:type="gramStart"/>
      <w:r w:rsidRPr="00723AE3">
        <w:rPr>
          <w:rFonts w:eastAsia="Garamond" w:cs="Garamond"/>
          <w:szCs w:val="24"/>
          <w:lang w:val="en-US"/>
        </w:rPr>
        <w:t>Hellmann</w:t>
      </w:r>
      <w:r w:rsidRPr="00723AE3">
        <w:rPr>
          <w:rFonts w:eastAsia="Garamond" w:cs="Garamond"/>
          <w:szCs w:val="24"/>
          <w:vertAlign w:val="superscript"/>
          <w:lang w:val="en-US"/>
        </w:rPr>
        <w:t>a,b</w:t>
      </w:r>
      <w:proofErr w:type="spellEnd"/>
      <w:proofErr w:type="gramEnd"/>
      <w:r w:rsidRPr="00723AE3">
        <w:rPr>
          <w:rFonts w:eastAsia="Garamond" w:cs="Garamond"/>
          <w:szCs w:val="24"/>
          <w:lang w:val="en-US"/>
        </w:rPr>
        <w:t xml:space="preserve">, Julius </w:t>
      </w:r>
      <w:proofErr w:type="spellStart"/>
      <w:r w:rsidRPr="00723AE3">
        <w:rPr>
          <w:rFonts w:eastAsia="Garamond" w:cs="Garamond"/>
          <w:szCs w:val="24"/>
          <w:lang w:val="en-US"/>
        </w:rPr>
        <w:t>Frontzek</w:t>
      </w:r>
      <w:r w:rsidRPr="00723AE3">
        <w:rPr>
          <w:rFonts w:eastAsia="Garamond" w:cs="Garamond"/>
          <w:szCs w:val="24"/>
          <w:vertAlign w:val="superscript"/>
          <w:lang w:val="en-US"/>
        </w:rPr>
        <w:t>b</w:t>
      </w:r>
      <w:proofErr w:type="spellEnd"/>
      <w:r w:rsidRPr="00723AE3">
        <w:rPr>
          <w:rFonts w:eastAsia="Garamond" w:cs="Garamond"/>
          <w:szCs w:val="24"/>
          <w:lang w:val="en-US"/>
        </w:rPr>
        <w:t xml:space="preserve">, David </w:t>
      </w:r>
      <w:r w:rsidR="00845013">
        <w:rPr>
          <w:rFonts w:eastAsia="Garamond" w:cs="Garamond"/>
          <w:szCs w:val="24"/>
          <w:lang w:val="en-US"/>
        </w:rPr>
        <w:t>M.</w:t>
      </w:r>
      <w:r w:rsidRPr="00723AE3">
        <w:rPr>
          <w:rFonts w:eastAsia="Garamond" w:cs="Garamond"/>
          <w:szCs w:val="24"/>
          <w:lang w:val="en-US"/>
        </w:rPr>
        <w:t xml:space="preserve"> </w:t>
      </w:r>
      <w:proofErr w:type="spellStart"/>
      <w:r w:rsidRPr="00723AE3">
        <w:rPr>
          <w:rFonts w:eastAsia="Garamond" w:cs="Garamond"/>
          <w:szCs w:val="24"/>
          <w:lang w:val="en-US"/>
        </w:rPr>
        <w:t>Zarate</w:t>
      </w:r>
      <w:r w:rsidRPr="00723AE3">
        <w:rPr>
          <w:rFonts w:eastAsia="Garamond" w:cs="Garamond"/>
          <w:szCs w:val="24"/>
          <w:vertAlign w:val="superscript"/>
          <w:lang w:val="en-US"/>
        </w:rPr>
        <w:t>c</w:t>
      </w:r>
      <w:proofErr w:type="spellEnd"/>
      <w:r w:rsidRPr="00723AE3">
        <w:rPr>
          <w:rFonts w:eastAsia="Garamond" w:cs="Garamond"/>
          <w:szCs w:val="24"/>
          <w:lang w:val="en-US"/>
        </w:rPr>
        <w:t xml:space="preserve">, Terrance </w:t>
      </w:r>
      <w:proofErr w:type="spellStart"/>
      <w:r w:rsidRPr="00723AE3">
        <w:rPr>
          <w:rFonts w:eastAsia="Garamond" w:cs="Garamond"/>
          <w:szCs w:val="24"/>
          <w:lang w:val="en-US"/>
        </w:rPr>
        <w:t>Wilms</w:t>
      </w:r>
      <w:r w:rsidRPr="00723AE3">
        <w:rPr>
          <w:rFonts w:eastAsia="Garamond" w:cs="Garamond"/>
          <w:szCs w:val="24"/>
          <w:vertAlign w:val="superscript"/>
          <w:lang w:val="en-US"/>
        </w:rPr>
        <w:t>d</w:t>
      </w:r>
      <w:proofErr w:type="spellEnd"/>
      <w:r w:rsidRPr="00723AE3">
        <w:rPr>
          <w:rFonts w:eastAsia="Garamond" w:cs="Garamond"/>
          <w:szCs w:val="24"/>
          <w:lang w:val="en-US"/>
        </w:rPr>
        <w:t xml:space="preserve">, </w:t>
      </w:r>
      <w:r w:rsidRPr="00723AE3">
        <w:rPr>
          <w:rFonts w:eastAsia="Garamond" w:cs="Garamond"/>
          <w:szCs w:val="24"/>
          <w:lang w:val="en-US"/>
        </w:rPr>
        <w:br/>
      </w:r>
      <w:r w:rsidR="00086C77">
        <w:rPr>
          <w:rFonts w:eastAsia="Garamond" w:cs="Garamond"/>
          <w:szCs w:val="24"/>
          <w:lang w:val="en-US"/>
        </w:rPr>
        <w:t xml:space="preserve">Konrad </w:t>
      </w:r>
      <w:proofErr w:type="spellStart"/>
      <w:r w:rsidR="00086C77">
        <w:rPr>
          <w:rFonts w:eastAsia="Garamond" w:cs="Garamond"/>
          <w:szCs w:val="24"/>
          <w:lang w:val="en-US"/>
        </w:rPr>
        <w:t>Koch</w:t>
      </w:r>
      <w:r w:rsidR="00086C77">
        <w:rPr>
          <w:rFonts w:eastAsia="Garamond" w:cs="Garamond"/>
          <w:szCs w:val="24"/>
          <w:vertAlign w:val="superscript"/>
          <w:lang w:val="en-US"/>
        </w:rPr>
        <w:t>c</w:t>
      </w:r>
      <w:proofErr w:type="spellEnd"/>
      <w:r w:rsidR="00086C77">
        <w:rPr>
          <w:rFonts w:eastAsia="Garamond" w:cs="Garamond"/>
          <w:szCs w:val="24"/>
          <w:lang w:val="en-US"/>
        </w:rPr>
        <w:t xml:space="preserve">, </w:t>
      </w:r>
      <w:r w:rsidRPr="00723AE3">
        <w:rPr>
          <w:rFonts w:eastAsia="Garamond" w:cs="Garamond"/>
          <w:szCs w:val="24"/>
          <w:lang w:val="en-US"/>
        </w:rPr>
        <w:t xml:space="preserve">Steffi </w:t>
      </w:r>
      <w:proofErr w:type="spellStart"/>
      <w:r w:rsidRPr="00723AE3">
        <w:rPr>
          <w:rFonts w:eastAsia="Garamond" w:cs="Garamond"/>
          <w:szCs w:val="24"/>
          <w:lang w:val="en-US"/>
        </w:rPr>
        <w:t>Knorn</w:t>
      </w:r>
      <w:r w:rsidRPr="00723AE3">
        <w:rPr>
          <w:rFonts w:eastAsia="Garamond" w:cs="Garamond"/>
          <w:szCs w:val="24"/>
          <w:vertAlign w:val="superscript"/>
          <w:lang w:val="en-US"/>
        </w:rPr>
        <w:t>d</w:t>
      </w:r>
      <w:proofErr w:type="spellEnd"/>
      <w:r w:rsidRPr="00723AE3">
        <w:rPr>
          <w:rFonts w:eastAsia="Garamond" w:cs="Garamond"/>
          <w:szCs w:val="24"/>
          <w:lang w:val="en-US"/>
        </w:rPr>
        <w:t xml:space="preserve">, Stefan </w:t>
      </w:r>
      <w:proofErr w:type="spellStart"/>
      <w:r w:rsidRPr="00723AE3">
        <w:rPr>
          <w:rFonts w:eastAsia="Garamond" w:cs="Garamond"/>
          <w:szCs w:val="24"/>
          <w:lang w:val="en-US"/>
        </w:rPr>
        <w:t>Streif</w:t>
      </w:r>
      <w:r w:rsidRPr="00723AE3">
        <w:rPr>
          <w:rFonts w:eastAsia="Garamond" w:cs="Garamond"/>
          <w:szCs w:val="24"/>
          <w:vertAlign w:val="superscript"/>
          <w:lang w:val="en-US"/>
        </w:rPr>
        <w:t>b</w:t>
      </w:r>
      <w:proofErr w:type="spellEnd"/>
      <w:r w:rsidRPr="00723AE3">
        <w:rPr>
          <w:rFonts w:eastAsia="Garamond" w:cs="Garamond"/>
          <w:szCs w:val="24"/>
          <w:lang w:val="en-US"/>
        </w:rPr>
        <w:t xml:space="preserve">, Sören </w:t>
      </w:r>
      <w:proofErr w:type="spellStart"/>
      <w:r w:rsidRPr="00723AE3">
        <w:rPr>
          <w:rFonts w:eastAsia="Garamond" w:cs="Garamond"/>
          <w:szCs w:val="24"/>
          <w:lang w:val="en-US"/>
        </w:rPr>
        <w:t>Weinrich</w:t>
      </w:r>
      <w:r w:rsidRPr="00723AE3">
        <w:rPr>
          <w:rFonts w:eastAsia="Garamond" w:cs="Garamond"/>
          <w:szCs w:val="24"/>
          <w:vertAlign w:val="superscript"/>
          <w:lang w:val="en-US"/>
        </w:rPr>
        <w:t>a,e</w:t>
      </w:r>
      <w:proofErr w:type="spellEnd"/>
      <w:r w:rsidR="00B34DFC" w:rsidRPr="00723AE3">
        <w:rPr>
          <w:rFonts w:ascii="Cambria Math" w:eastAsia="Cambria Math" w:hAnsi="Cambria Math" w:cs="Cambria Math"/>
          <w:szCs w:val="24"/>
          <w:vertAlign w:val="superscript"/>
          <w:lang w:val="en-US"/>
        </w:rPr>
        <w:t>∗</w:t>
      </w:r>
    </w:p>
    <w:p w14:paraId="0257C15E" w14:textId="5AF7EB65" w:rsidR="00B02161" w:rsidRPr="00E363D1" w:rsidRDefault="77CCFEC8" w:rsidP="00E363D1">
      <w:pPr>
        <w:spacing w:line="360" w:lineRule="auto"/>
        <w:ind w:right="574" w:hanging="10"/>
        <w:jc w:val="center"/>
        <w:rPr>
          <w:rFonts w:eastAsia="Garamond" w:cs="Garamond"/>
          <w:i/>
          <w:iCs/>
          <w:sz w:val="18"/>
          <w:szCs w:val="19"/>
          <w:lang w:val="de-DE"/>
        </w:rPr>
      </w:pPr>
      <w:proofErr w:type="spellStart"/>
      <w:r w:rsidRPr="00E363D1">
        <w:rPr>
          <w:rFonts w:eastAsia="Garamond" w:cs="Garamond"/>
          <w:i/>
          <w:iCs/>
          <w:sz w:val="22"/>
          <w:szCs w:val="19"/>
          <w:vertAlign w:val="superscript"/>
          <w:lang w:val="de-DE"/>
        </w:rPr>
        <w:t>a</w:t>
      </w:r>
      <w:r w:rsidRPr="00E363D1">
        <w:rPr>
          <w:rFonts w:eastAsia="Garamond" w:cs="Garamond"/>
          <w:i/>
          <w:iCs/>
          <w:sz w:val="18"/>
          <w:szCs w:val="19"/>
          <w:lang w:val="de-DE"/>
        </w:rPr>
        <w:t>DBFZ</w:t>
      </w:r>
      <w:proofErr w:type="spellEnd"/>
      <w:r w:rsidRPr="00E363D1">
        <w:rPr>
          <w:rFonts w:eastAsia="Garamond" w:cs="Garamond"/>
          <w:i/>
          <w:iCs/>
          <w:sz w:val="18"/>
          <w:szCs w:val="19"/>
          <w:lang w:val="de-DE"/>
        </w:rPr>
        <w:t>, Deutsches Biomasseforschungszentrum, Torgauer Str</w:t>
      </w:r>
      <w:r w:rsidR="00530D4B" w:rsidRPr="00E363D1">
        <w:rPr>
          <w:rFonts w:eastAsia="Garamond" w:cs="Garamond"/>
          <w:i/>
          <w:iCs/>
          <w:sz w:val="18"/>
          <w:szCs w:val="19"/>
          <w:lang w:val="de-DE"/>
        </w:rPr>
        <w:t>.</w:t>
      </w:r>
      <w:r w:rsidRPr="00E363D1">
        <w:rPr>
          <w:rFonts w:eastAsia="Garamond" w:cs="Garamond"/>
          <w:i/>
          <w:iCs/>
          <w:sz w:val="18"/>
          <w:szCs w:val="19"/>
          <w:lang w:val="de-DE"/>
        </w:rPr>
        <w:t xml:space="preserve"> 116, Leipzig, 04347, Germany</w:t>
      </w:r>
    </w:p>
    <w:p w14:paraId="44AF9EDA" w14:textId="5FED1CD2" w:rsidR="00B02161" w:rsidRPr="00E363D1" w:rsidRDefault="0077435B" w:rsidP="00E363D1">
      <w:pPr>
        <w:spacing w:line="360" w:lineRule="auto"/>
        <w:ind w:right="574" w:hanging="10"/>
        <w:jc w:val="center"/>
        <w:rPr>
          <w:rFonts w:eastAsia="Garamond" w:cs="Garamond"/>
          <w:i/>
          <w:sz w:val="18"/>
          <w:szCs w:val="19"/>
          <w:lang w:val="en-US"/>
        </w:rPr>
      </w:pPr>
      <w:proofErr w:type="spellStart"/>
      <w:r w:rsidRPr="00E363D1">
        <w:rPr>
          <w:rFonts w:eastAsia="Garamond" w:cs="Garamond"/>
          <w:i/>
          <w:sz w:val="22"/>
          <w:szCs w:val="19"/>
          <w:vertAlign w:val="superscript"/>
          <w:lang w:val="en-US"/>
        </w:rPr>
        <w:t>b</w:t>
      </w:r>
      <w:r w:rsidRPr="00E363D1">
        <w:rPr>
          <w:rFonts w:eastAsia="Garamond" w:cs="Garamond"/>
          <w:i/>
          <w:sz w:val="18"/>
          <w:szCs w:val="19"/>
          <w:lang w:val="en-US"/>
        </w:rPr>
        <w:t>Chemnitz</w:t>
      </w:r>
      <w:proofErr w:type="spellEnd"/>
      <w:r w:rsidRPr="00E363D1">
        <w:rPr>
          <w:rFonts w:eastAsia="Garamond" w:cs="Garamond"/>
          <w:i/>
          <w:sz w:val="18"/>
          <w:szCs w:val="19"/>
          <w:lang w:val="en-US"/>
        </w:rPr>
        <w:t xml:space="preserve"> University of Technology, </w:t>
      </w:r>
      <w:r w:rsidR="00577F63">
        <w:rPr>
          <w:rFonts w:eastAsia="Garamond" w:cs="Garamond"/>
          <w:i/>
          <w:sz w:val="18"/>
          <w:szCs w:val="19"/>
          <w:lang w:val="en-US"/>
        </w:rPr>
        <w:t>Chair</w:t>
      </w:r>
      <w:r w:rsidRPr="00E363D1">
        <w:rPr>
          <w:rFonts w:eastAsia="Garamond" w:cs="Garamond"/>
          <w:i/>
          <w:sz w:val="18"/>
          <w:szCs w:val="19"/>
          <w:lang w:val="en-US"/>
        </w:rPr>
        <w:t xml:space="preserve"> </w:t>
      </w:r>
      <w:r w:rsidR="00577F63">
        <w:rPr>
          <w:rFonts w:eastAsia="Garamond" w:cs="Garamond"/>
          <w:i/>
          <w:sz w:val="18"/>
          <w:szCs w:val="19"/>
          <w:lang w:val="en-US"/>
        </w:rPr>
        <w:t>o</w:t>
      </w:r>
      <w:r w:rsidRPr="00E363D1">
        <w:rPr>
          <w:rFonts w:eastAsia="Garamond" w:cs="Garamond"/>
          <w:i/>
          <w:sz w:val="18"/>
          <w:szCs w:val="19"/>
          <w:lang w:val="en-US"/>
        </w:rPr>
        <w:t>f</w:t>
      </w:r>
      <w:r w:rsidR="00577F63">
        <w:rPr>
          <w:rFonts w:eastAsia="Garamond" w:cs="Garamond"/>
          <w:i/>
          <w:sz w:val="18"/>
          <w:szCs w:val="19"/>
          <w:lang w:val="en-US"/>
        </w:rPr>
        <w:t xml:space="preserve"> </w:t>
      </w:r>
      <w:r w:rsidRPr="00E363D1">
        <w:rPr>
          <w:rFonts w:eastAsia="Garamond" w:cs="Garamond"/>
          <w:i/>
          <w:sz w:val="18"/>
          <w:szCs w:val="19"/>
          <w:lang w:val="en-US"/>
        </w:rPr>
        <w:t xml:space="preserve">Automatic Control and System Dynamics, </w:t>
      </w:r>
      <w:proofErr w:type="spellStart"/>
      <w:r w:rsidRPr="00E363D1">
        <w:rPr>
          <w:rFonts w:eastAsia="Garamond" w:cs="Garamond"/>
          <w:i/>
          <w:sz w:val="18"/>
          <w:szCs w:val="19"/>
          <w:lang w:val="en-US"/>
        </w:rPr>
        <w:t>Reichenhainer</w:t>
      </w:r>
      <w:proofErr w:type="spellEnd"/>
      <w:r w:rsidRPr="00E363D1">
        <w:rPr>
          <w:rFonts w:eastAsia="Garamond" w:cs="Garamond"/>
          <w:i/>
          <w:sz w:val="18"/>
          <w:szCs w:val="19"/>
          <w:lang w:val="en-US"/>
        </w:rPr>
        <w:t xml:space="preserve"> Str</w:t>
      </w:r>
      <w:r w:rsidR="00530D4B" w:rsidRPr="00E363D1">
        <w:rPr>
          <w:rFonts w:eastAsia="Garamond" w:cs="Garamond"/>
          <w:i/>
          <w:sz w:val="18"/>
          <w:szCs w:val="19"/>
          <w:lang w:val="en-US"/>
        </w:rPr>
        <w:t>.</w:t>
      </w:r>
      <w:r w:rsidRPr="00E363D1">
        <w:rPr>
          <w:rFonts w:eastAsia="Garamond" w:cs="Garamond"/>
          <w:i/>
          <w:sz w:val="18"/>
          <w:szCs w:val="19"/>
          <w:lang w:val="en-US"/>
        </w:rPr>
        <w:t xml:space="preserve"> 70, </w:t>
      </w:r>
      <w:r w:rsidR="00E363D1" w:rsidRPr="00E363D1">
        <w:rPr>
          <w:rFonts w:eastAsia="Garamond" w:cs="Garamond"/>
          <w:i/>
          <w:sz w:val="18"/>
          <w:szCs w:val="19"/>
          <w:lang w:val="en-US"/>
        </w:rPr>
        <w:t>D-</w:t>
      </w:r>
      <w:r w:rsidRPr="00E363D1">
        <w:rPr>
          <w:rFonts w:eastAsia="Garamond" w:cs="Garamond"/>
          <w:i/>
          <w:sz w:val="18"/>
          <w:szCs w:val="19"/>
          <w:lang w:val="en-US"/>
        </w:rPr>
        <w:t>09126 Chemnitz</w:t>
      </w:r>
    </w:p>
    <w:p w14:paraId="6D2110D6" w14:textId="2F4FB1CC" w:rsidR="00B02161" w:rsidRPr="00E363D1" w:rsidRDefault="0077435B" w:rsidP="00E363D1">
      <w:pPr>
        <w:spacing w:line="360" w:lineRule="auto"/>
        <w:ind w:right="574" w:hanging="10"/>
        <w:jc w:val="center"/>
        <w:rPr>
          <w:rFonts w:eastAsia="Garamond" w:cs="Garamond"/>
          <w:i/>
          <w:sz w:val="18"/>
          <w:szCs w:val="19"/>
          <w:lang w:val="en-US"/>
        </w:rPr>
      </w:pPr>
      <w:proofErr w:type="spellStart"/>
      <w:r w:rsidRPr="00E363D1">
        <w:rPr>
          <w:rFonts w:eastAsia="Garamond" w:cs="Garamond"/>
          <w:i/>
          <w:sz w:val="22"/>
          <w:szCs w:val="19"/>
          <w:vertAlign w:val="superscript"/>
          <w:lang w:val="en-US"/>
        </w:rPr>
        <w:t>c</w:t>
      </w:r>
      <w:r w:rsidRPr="00E363D1">
        <w:rPr>
          <w:rFonts w:eastAsia="Garamond" w:cs="Garamond"/>
          <w:i/>
          <w:sz w:val="18"/>
          <w:szCs w:val="19"/>
          <w:lang w:val="en-US"/>
        </w:rPr>
        <w:t>Technical</w:t>
      </w:r>
      <w:proofErr w:type="spellEnd"/>
      <w:r w:rsidRPr="00E363D1">
        <w:rPr>
          <w:rFonts w:eastAsia="Garamond" w:cs="Garamond"/>
          <w:i/>
          <w:sz w:val="18"/>
          <w:szCs w:val="19"/>
          <w:lang w:val="en-US"/>
        </w:rPr>
        <w:t xml:space="preserve"> University of Munich, Chair of Urban Water Systems Engineering, Am </w:t>
      </w:r>
      <w:proofErr w:type="spellStart"/>
      <w:r w:rsidRPr="00E363D1">
        <w:rPr>
          <w:rFonts w:eastAsia="Garamond" w:cs="Garamond"/>
          <w:i/>
          <w:sz w:val="18"/>
          <w:szCs w:val="19"/>
          <w:lang w:val="en-US"/>
        </w:rPr>
        <w:t>Coulombwall</w:t>
      </w:r>
      <w:proofErr w:type="spellEnd"/>
      <w:r w:rsidRPr="00E363D1">
        <w:rPr>
          <w:rFonts w:eastAsia="Garamond" w:cs="Garamond"/>
          <w:i/>
          <w:sz w:val="18"/>
          <w:szCs w:val="19"/>
          <w:lang w:val="en-US"/>
        </w:rPr>
        <w:t xml:space="preserve"> 3, </w:t>
      </w:r>
      <w:r w:rsidR="00E363D1" w:rsidRPr="00E363D1">
        <w:rPr>
          <w:rFonts w:eastAsia="Garamond" w:cs="Garamond"/>
          <w:i/>
          <w:sz w:val="18"/>
          <w:szCs w:val="19"/>
          <w:lang w:val="en-US"/>
        </w:rPr>
        <w:t>D-</w:t>
      </w:r>
      <w:r w:rsidRPr="00E363D1">
        <w:rPr>
          <w:rFonts w:eastAsia="Garamond" w:cs="Garamond"/>
          <w:i/>
          <w:sz w:val="18"/>
          <w:szCs w:val="19"/>
          <w:lang w:val="en-US"/>
        </w:rPr>
        <w:t xml:space="preserve">85748 </w:t>
      </w:r>
      <w:proofErr w:type="spellStart"/>
      <w:r w:rsidRPr="00E363D1">
        <w:rPr>
          <w:rFonts w:eastAsia="Garamond" w:cs="Garamond"/>
          <w:i/>
          <w:sz w:val="18"/>
          <w:szCs w:val="19"/>
          <w:lang w:val="en-US"/>
        </w:rPr>
        <w:t>Garching</w:t>
      </w:r>
      <w:proofErr w:type="spellEnd"/>
    </w:p>
    <w:p w14:paraId="2B23596A" w14:textId="77777777" w:rsidR="00B02161" w:rsidRPr="00E363D1" w:rsidRDefault="0077435B" w:rsidP="00E363D1">
      <w:pPr>
        <w:spacing w:line="360" w:lineRule="auto"/>
        <w:ind w:right="574" w:hanging="10"/>
        <w:jc w:val="center"/>
        <w:rPr>
          <w:rFonts w:eastAsia="Garamond" w:cs="Garamond"/>
          <w:i/>
          <w:sz w:val="18"/>
          <w:szCs w:val="19"/>
          <w:lang w:val="en-US"/>
        </w:rPr>
      </w:pPr>
      <w:proofErr w:type="spellStart"/>
      <w:r w:rsidRPr="00E363D1">
        <w:rPr>
          <w:rFonts w:eastAsia="Garamond" w:cs="Garamond"/>
          <w:i/>
          <w:sz w:val="22"/>
          <w:szCs w:val="19"/>
          <w:vertAlign w:val="superscript"/>
          <w:lang w:val="en-US"/>
        </w:rPr>
        <w:t>d</w:t>
      </w:r>
      <w:r w:rsidRPr="00E363D1">
        <w:rPr>
          <w:rFonts w:eastAsia="Garamond" w:cs="Garamond"/>
          <w:i/>
          <w:sz w:val="18"/>
          <w:szCs w:val="19"/>
          <w:lang w:val="en-US"/>
        </w:rPr>
        <w:t>Technische</w:t>
      </w:r>
      <w:proofErr w:type="spellEnd"/>
      <w:r w:rsidRPr="00E363D1">
        <w:rPr>
          <w:rFonts w:eastAsia="Garamond" w:cs="Garamond"/>
          <w:i/>
          <w:sz w:val="18"/>
          <w:szCs w:val="19"/>
          <w:lang w:val="en-US"/>
        </w:rPr>
        <w:t xml:space="preserve"> Universität Berlin, Chair of Control, </w:t>
      </w:r>
      <w:proofErr w:type="spellStart"/>
      <w:r w:rsidRPr="00E363D1">
        <w:rPr>
          <w:rFonts w:eastAsia="Garamond" w:cs="Garamond"/>
          <w:i/>
          <w:sz w:val="18"/>
          <w:szCs w:val="19"/>
          <w:lang w:val="en-US"/>
        </w:rPr>
        <w:t>Hardenbergstr</w:t>
      </w:r>
      <w:proofErr w:type="spellEnd"/>
      <w:r w:rsidRPr="00E363D1">
        <w:rPr>
          <w:rFonts w:eastAsia="Garamond" w:cs="Garamond"/>
          <w:i/>
          <w:sz w:val="18"/>
          <w:szCs w:val="19"/>
          <w:lang w:val="en-US"/>
        </w:rPr>
        <w:t>. 36a, 10623 Berlin, Germany</w:t>
      </w:r>
    </w:p>
    <w:p w14:paraId="7069D52D" w14:textId="48996F6F" w:rsidR="00B02161" w:rsidRPr="00E363D1" w:rsidRDefault="0077435B" w:rsidP="00E363D1">
      <w:pPr>
        <w:spacing w:line="360" w:lineRule="auto"/>
        <w:ind w:right="574" w:hanging="10"/>
        <w:jc w:val="center"/>
        <w:rPr>
          <w:rFonts w:eastAsia="Garamond" w:cs="Garamond"/>
          <w:sz w:val="18"/>
          <w:szCs w:val="19"/>
          <w:lang w:val="en-US"/>
        </w:rPr>
      </w:pPr>
      <w:proofErr w:type="spellStart"/>
      <w:r w:rsidRPr="00E363D1">
        <w:rPr>
          <w:rFonts w:eastAsia="Garamond" w:cs="Garamond"/>
          <w:i/>
          <w:sz w:val="22"/>
          <w:szCs w:val="19"/>
          <w:vertAlign w:val="superscript"/>
          <w:lang w:val="en-US"/>
        </w:rPr>
        <w:t>e</w:t>
      </w:r>
      <w:r w:rsidR="00433F36">
        <w:rPr>
          <w:rFonts w:eastAsia="Garamond" w:cs="Garamond"/>
          <w:i/>
          <w:sz w:val="18"/>
          <w:szCs w:val="19"/>
          <w:lang w:val="en-US"/>
        </w:rPr>
        <w:t>FH</w:t>
      </w:r>
      <w:proofErr w:type="spellEnd"/>
      <w:r w:rsidR="00433F36">
        <w:rPr>
          <w:rFonts w:eastAsia="Garamond" w:cs="Garamond"/>
          <w:i/>
          <w:sz w:val="18"/>
          <w:szCs w:val="19"/>
          <w:lang w:val="en-US"/>
        </w:rPr>
        <w:t xml:space="preserve"> Münster</w:t>
      </w:r>
      <w:r w:rsidRPr="00E363D1">
        <w:rPr>
          <w:rFonts w:eastAsia="Garamond" w:cs="Garamond"/>
          <w:i/>
          <w:sz w:val="18"/>
          <w:szCs w:val="19"/>
          <w:lang w:val="en-US"/>
        </w:rPr>
        <w:t xml:space="preserve">, Faculty of Energy, Building Service, Environmental Engineering, </w:t>
      </w:r>
      <w:proofErr w:type="spellStart"/>
      <w:r w:rsidRPr="00E363D1">
        <w:rPr>
          <w:rFonts w:eastAsia="Garamond" w:cs="Garamond"/>
          <w:i/>
          <w:sz w:val="18"/>
          <w:szCs w:val="19"/>
          <w:lang w:val="en-US"/>
        </w:rPr>
        <w:t>Stegerwaldstr</w:t>
      </w:r>
      <w:proofErr w:type="spellEnd"/>
      <w:r w:rsidRPr="00E363D1">
        <w:rPr>
          <w:rFonts w:eastAsia="Garamond" w:cs="Garamond"/>
          <w:i/>
          <w:sz w:val="18"/>
          <w:szCs w:val="19"/>
          <w:lang w:val="en-US"/>
        </w:rPr>
        <w:t xml:space="preserve">. 39, </w:t>
      </w:r>
      <w:r w:rsidR="00E363D1" w:rsidRPr="00E363D1">
        <w:rPr>
          <w:rFonts w:eastAsia="Garamond" w:cs="Garamond"/>
          <w:i/>
          <w:sz w:val="18"/>
          <w:szCs w:val="19"/>
          <w:lang w:val="en-US"/>
        </w:rPr>
        <w:t>D-</w:t>
      </w:r>
      <w:r w:rsidRPr="00E363D1">
        <w:rPr>
          <w:rFonts w:eastAsia="Garamond" w:cs="Garamond"/>
          <w:i/>
          <w:sz w:val="18"/>
          <w:szCs w:val="19"/>
          <w:lang w:val="en-US"/>
        </w:rPr>
        <w:t xml:space="preserve">48565 </w:t>
      </w:r>
      <w:proofErr w:type="spellStart"/>
      <w:r w:rsidRPr="00E363D1">
        <w:rPr>
          <w:rFonts w:eastAsia="Garamond" w:cs="Garamond"/>
          <w:i/>
          <w:sz w:val="18"/>
          <w:szCs w:val="19"/>
          <w:lang w:val="en-US"/>
        </w:rPr>
        <w:t>Steinfurt</w:t>
      </w:r>
      <w:proofErr w:type="spellEnd"/>
    </w:p>
    <w:p w14:paraId="1E569A7E" w14:textId="41BA9F3B" w:rsidR="007976C5" w:rsidRPr="00E843BA" w:rsidRDefault="007976C5" w:rsidP="00E56C4F">
      <w:pPr>
        <w:pStyle w:val="berschrift1"/>
        <w:rPr>
          <w:sz w:val="36"/>
          <w:lang w:val="en-US"/>
          <w:rPrChange w:id="2" w:author="Hellmann, Simon" w:date="2025-07-21T11:09:00Z">
            <w:rPr>
              <w:lang w:val="en-US"/>
            </w:rPr>
          </w:rPrChange>
        </w:rPr>
      </w:pPr>
      <w:r w:rsidRPr="00E843BA">
        <w:rPr>
          <w:sz w:val="36"/>
          <w:lang w:val="en-US"/>
          <w:rPrChange w:id="3" w:author="Hellmann, Simon" w:date="2025-07-21T11:09:00Z">
            <w:rPr>
              <w:lang w:val="en-US"/>
            </w:rPr>
          </w:rPrChange>
        </w:rPr>
        <w:t>Highlights</w:t>
      </w:r>
    </w:p>
    <w:p w14:paraId="137180CC" w14:textId="67EE9918" w:rsidR="0EF766E9" w:rsidRDefault="00FD5409" w:rsidP="00670698">
      <w:pPr>
        <w:numPr>
          <w:ilvl w:val="0"/>
          <w:numId w:val="2"/>
        </w:numPr>
        <w:spacing w:line="360" w:lineRule="auto"/>
        <w:rPr>
          <w:lang w:val="en-US"/>
        </w:rPr>
      </w:pPr>
      <w:r>
        <w:rPr>
          <w:lang w:val="en-US"/>
        </w:rPr>
        <w:t xml:space="preserve">Demand-oriented operation of </w:t>
      </w:r>
      <w:r w:rsidR="0EF766E9" w:rsidRPr="0EF766E9">
        <w:rPr>
          <w:lang w:val="en-US"/>
        </w:rPr>
        <w:t xml:space="preserve">AD process despite uncertain influent </w:t>
      </w:r>
      <w:r w:rsidR="00CE744A">
        <w:rPr>
          <w:lang w:val="en-US"/>
        </w:rPr>
        <w:t>concentrations</w:t>
      </w:r>
    </w:p>
    <w:p w14:paraId="40C93163" w14:textId="7797F574" w:rsidR="000312E2" w:rsidRDefault="00E843BA" w:rsidP="00670698">
      <w:pPr>
        <w:numPr>
          <w:ilvl w:val="0"/>
          <w:numId w:val="2"/>
        </w:numPr>
        <w:spacing w:line="360" w:lineRule="auto"/>
        <w:rPr>
          <w:ins w:id="4" w:author="Hellmann, Simon" w:date="2025-07-21T11:06:00Z"/>
          <w:lang w:val="en-US"/>
        </w:rPr>
      </w:pPr>
      <w:ins w:id="5" w:author="Hellmann, Simon" w:date="2025-07-21T11:06:00Z">
        <w:r>
          <w:rPr>
            <w:lang w:val="en-US"/>
          </w:rPr>
          <w:t>Model predictive control (MPC)</w:t>
        </w:r>
      </w:ins>
      <w:ins w:id="6" w:author="Hellmann, Simon" w:date="2025-07-21T11:07:00Z">
        <w:r>
          <w:rPr>
            <w:lang w:val="en-US"/>
          </w:rPr>
          <w:t xml:space="preserve"> for optimization</w:t>
        </w:r>
      </w:ins>
      <w:ins w:id="7" w:author="Hellmann, Simon" w:date="2025-07-21T11:08:00Z">
        <w:r>
          <w:rPr>
            <w:lang w:val="en-US"/>
          </w:rPr>
          <w:t xml:space="preserve"> of substrate feeding</w:t>
        </w:r>
      </w:ins>
    </w:p>
    <w:p w14:paraId="30463F77" w14:textId="393EFEFE" w:rsidR="007976C5" w:rsidRPr="009A7C91" w:rsidRDefault="42E16D65" w:rsidP="00670698">
      <w:pPr>
        <w:numPr>
          <w:ilvl w:val="0"/>
          <w:numId w:val="2"/>
        </w:numPr>
        <w:spacing w:line="360" w:lineRule="auto"/>
        <w:rPr>
          <w:lang w:val="en-US"/>
        </w:rPr>
      </w:pPr>
      <w:r w:rsidRPr="42E16D65">
        <w:rPr>
          <w:lang w:val="en-US"/>
        </w:rPr>
        <w:t xml:space="preserve">Multi-stage </w:t>
      </w:r>
      <w:commentRangeStart w:id="8"/>
      <w:r w:rsidRPr="42E16D65">
        <w:rPr>
          <w:lang w:val="en-US"/>
        </w:rPr>
        <w:t xml:space="preserve">MPC </w:t>
      </w:r>
      <w:commentRangeEnd w:id="8"/>
      <w:r w:rsidR="00CB3FAD">
        <w:rPr>
          <w:rStyle w:val="Kommentarzeichen"/>
        </w:rPr>
        <w:commentReference w:id="8"/>
      </w:r>
      <w:r w:rsidRPr="42E16D65">
        <w:rPr>
          <w:lang w:val="en-US"/>
        </w:rPr>
        <w:t xml:space="preserve">control satisfies </w:t>
      </w:r>
      <w:r w:rsidR="00621CD4" w:rsidRPr="42E16D65">
        <w:rPr>
          <w:lang w:val="en-US"/>
        </w:rPr>
        <w:t xml:space="preserve">operational </w:t>
      </w:r>
      <w:r w:rsidR="00621CD4">
        <w:rPr>
          <w:lang w:val="en-US"/>
        </w:rPr>
        <w:t xml:space="preserve">limits of </w:t>
      </w:r>
      <w:r w:rsidRPr="42E16D65">
        <w:rPr>
          <w:lang w:val="en-US"/>
        </w:rPr>
        <w:t>gas storage filling levels</w:t>
      </w:r>
    </w:p>
    <w:p w14:paraId="4EB1EE25" w14:textId="1413DCE9" w:rsidR="007976C5" w:rsidRDefault="0EF766E9" w:rsidP="00670698">
      <w:pPr>
        <w:pStyle w:val="Listenabsatz"/>
        <w:numPr>
          <w:ilvl w:val="0"/>
          <w:numId w:val="2"/>
        </w:numPr>
        <w:spacing w:line="360" w:lineRule="auto"/>
        <w:rPr>
          <w:lang w:val="en-US"/>
        </w:rPr>
      </w:pPr>
      <w:r w:rsidRPr="0EF766E9">
        <w:rPr>
          <w:lang w:val="en-US"/>
        </w:rPr>
        <w:t>Time-variant setpoints of methane production are tracked and disturbances rejected</w:t>
      </w:r>
    </w:p>
    <w:p w14:paraId="504B1D95" w14:textId="45D7CF71" w:rsidR="007976C5" w:rsidRDefault="0EF766E9" w:rsidP="00670698">
      <w:pPr>
        <w:pStyle w:val="Listenabsatz"/>
        <w:numPr>
          <w:ilvl w:val="0"/>
          <w:numId w:val="2"/>
        </w:numPr>
        <w:spacing w:line="360" w:lineRule="auto"/>
        <w:rPr>
          <w:lang w:val="en-US"/>
        </w:rPr>
      </w:pPr>
      <w:r w:rsidRPr="0EF766E9">
        <w:rPr>
          <w:lang w:val="en-US"/>
        </w:rPr>
        <w:t xml:space="preserve">Orthogonal collocation enables </w:t>
      </w:r>
      <w:r w:rsidR="00C8026B">
        <w:rPr>
          <w:lang w:val="en-US"/>
        </w:rPr>
        <w:t>fast</w:t>
      </w:r>
      <w:r w:rsidRPr="0EF766E9">
        <w:rPr>
          <w:lang w:val="en-US"/>
        </w:rPr>
        <w:t xml:space="preserve"> comput</w:t>
      </w:r>
      <w:r w:rsidR="00C8026B">
        <w:rPr>
          <w:lang w:val="en-US"/>
        </w:rPr>
        <w:t>ation</w:t>
      </w:r>
      <w:r w:rsidRPr="0EF766E9">
        <w:rPr>
          <w:lang w:val="en-US"/>
        </w:rPr>
        <w:t xml:space="preserve"> for real-time application</w:t>
      </w:r>
      <w:r w:rsidR="00CE744A">
        <w:rPr>
          <w:lang w:val="en-US"/>
        </w:rPr>
        <w:t xml:space="preserve"> of MPC</w:t>
      </w:r>
    </w:p>
    <w:p w14:paraId="0582CD9D" w14:textId="77777777" w:rsidR="00E843BA" w:rsidRDefault="00E843BA">
      <w:pPr>
        <w:pStyle w:val="berschrift1"/>
        <w:rPr>
          <w:moveTo w:id="9" w:author="Hellmann, Simon" w:date="2025-07-21T11:09:00Z"/>
          <w:lang w:val="en-US"/>
        </w:rPr>
        <w:pPrChange w:id="10" w:author="Hellmann, Simon" w:date="2025-07-21T11:09:00Z">
          <w:pPr>
            <w:pStyle w:val="berschrift2"/>
            <w:ind w:left="0" w:firstLine="0"/>
          </w:pPr>
        </w:pPrChange>
      </w:pPr>
      <w:moveToRangeStart w:id="11" w:author="Hellmann, Simon" w:date="2025-07-21T11:09:00Z" w:name="move203988567"/>
      <w:moveTo w:id="12" w:author="Hellmann, Simon" w:date="2025-07-21T11:09:00Z">
        <w:r w:rsidRPr="00E843BA">
          <w:rPr>
            <w:noProof/>
            <w:lang w:val="en-US"/>
          </w:rPr>
          <w:drawing>
            <wp:anchor distT="0" distB="0" distL="114300" distR="114300" simplePos="0" relativeHeight="251696128" behindDoc="0" locked="0" layoutInCell="1" allowOverlap="1" wp14:anchorId="0616A4C1" wp14:editId="2DBB33BE">
              <wp:simplePos x="0" y="0"/>
              <wp:positionH relativeFrom="column">
                <wp:posOffset>44450</wp:posOffset>
              </wp:positionH>
              <wp:positionV relativeFrom="paragraph">
                <wp:posOffset>311150</wp:posOffset>
              </wp:positionV>
              <wp:extent cx="5730240" cy="2506980"/>
              <wp:effectExtent l="0" t="0" r="3810" b="7620"/>
              <wp:wrapSquare wrapText="bothSides"/>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5"/>
                      <pic:cNvPicPr/>
                    </pic:nvPicPr>
                    <pic:blipFill>
                      <a:blip r:embed="rId11">
                        <a:extLst>
                          <a:ext uri="{96DAC541-7B7A-43D3-8B79-37D633B846F1}">
                            <asvg:svgBlip xmlns:asvg="http://schemas.microsoft.com/office/drawing/2016/SVG/main" r:embed="rId12"/>
                          </a:ext>
                        </a:extLst>
                      </a:blip>
                      <a:stretch>
                        <a:fillRect/>
                      </a:stretch>
                    </pic:blipFill>
                    <pic:spPr>
                      <a:xfrm>
                        <a:off x="0" y="0"/>
                        <a:ext cx="5730240" cy="2506980"/>
                      </a:xfrm>
                      <a:prstGeom prst="rect">
                        <a:avLst/>
                      </a:prstGeom>
                    </pic:spPr>
                  </pic:pic>
                </a:graphicData>
              </a:graphic>
              <wp14:sizeRelH relativeFrom="page">
                <wp14:pctWidth>0</wp14:pctWidth>
              </wp14:sizeRelH>
              <wp14:sizeRelV relativeFrom="page">
                <wp14:pctHeight>0</wp14:pctHeight>
              </wp14:sizeRelV>
            </wp:anchor>
          </w:drawing>
        </w:r>
        <w:r w:rsidRPr="00E843BA">
          <w:rPr>
            <w:lang w:val="en-US"/>
          </w:rPr>
          <w:t>Graphical Abstract</w:t>
        </w:r>
      </w:moveTo>
    </w:p>
    <w:moveToRangeEnd w:id="11"/>
    <w:p w14:paraId="7CBFD60A" w14:textId="6ECA1300" w:rsidR="00B02161" w:rsidRDefault="0EF766E9" w:rsidP="009A7C91">
      <w:pPr>
        <w:pStyle w:val="berschrift1"/>
        <w:rPr>
          <w:lang w:val="en-US"/>
        </w:rPr>
      </w:pPr>
      <w:commentRangeStart w:id="13"/>
      <w:r w:rsidRPr="0EF766E9">
        <w:rPr>
          <w:lang w:val="en-US"/>
        </w:rPr>
        <w:t>Abstract</w:t>
      </w:r>
      <w:commentRangeEnd w:id="13"/>
      <w:r w:rsidR="00CB3FAD">
        <w:rPr>
          <w:rStyle w:val="Kommentarzeichen"/>
        </w:rPr>
        <w:commentReference w:id="13"/>
      </w:r>
    </w:p>
    <w:p w14:paraId="49283762" w14:textId="1A0619EF" w:rsidR="0077435B" w:rsidRDefault="00AB7749">
      <w:pPr>
        <w:rPr>
          <w:lang w:val="en-US"/>
        </w:rPr>
      </w:pPr>
      <w:r>
        <w:rPr>
          <w:lang w:val="en-US"/>
        </w:rPr>
        <w:t>R</w:t>
      </w:r>
      <w:r w:rsidR="00A54FA0">
        <w:rPr>
          <w:lang w:val="en-US"/>
        </w:rPr>
        <w:t>evenues</w:t>
      </w:r>
      <w:r w:rsidR="00A54FA0" w:rsidRPr="42E16D65">
        <w:rPr>
          <w:lang w:val="en-US"/>
        </w:rPr>
        <w:t xml:space="preserve"> </w:t>
      </w:r>
      <w:r w:rsidR="00A54FA0">
        <w:rPr>
          <w:lang w:val="en-US"/>
        </w:rPr>
        <w:t xml:space="preserve">of </w:t>
      </w:r>
      <w:r w:rsidR="00F51CBB">
        <w:rPr>
          <w:lang w:val="en-US"/>
        </w:rPr>
        <w:t>anaerobic digestion (</w:t>
      </w:r>
      <w:r w:rsidR="00A54FA0">
        <w:rPr>
          <w:lang w:val="en-US"/>
        </w:rPr>
        <w:t>AD</w:t>
      </w:r>
      <w:r w:rsidR="00F51CBB">
        <w:rPr>
          <w:lang w:val="en-US"/>
        </w:rPr>
        <w:t>)</w:t>
      </w:r>
      <w:r w:rsidR="00A54FA0">
        <w:rPr>
          <w:lang w:val="en-US"/>
        </w:rPr>
        <w:t xml:space="preserve"> plants</w:t>
      </w:r>
      <w:r w:rsidR="00A54FA0" w:rsidRPr="42E16D65">
        <w:rPr>
          <w:lang w:val="en-US"/>
        </w:rPr>
        <w:t xml:space="preserve"> </w:t>
      </w:r>
      <w:r>
        <w:rPr>
          <w:lang w:val="en-US"/>
        </w:rPr>
        <w:t xml:space="preserve">can be increased by </w:t>
      </w:r>
      <w:r w:rsidR="003D4190">
        <w:rPr>
          <w:lang w:val="en-US"/>
        </w:rPr>
        <w:t>generat</w:t>
      </w:r>
      <w:r>
        <w:rPr>
          <w:lang w:val="en-US"/>
        </w:rPr>
        <w:t xml:space="preserve">ing </w:t>
      </w:r>
      <w:r w:rsidR="008F4B0D">
        <w:rPr>
          <w:lang w:val="en-US"/>
        </w:rPr>
        <w:t xml:space="preserve">biogas and </w:t>
      </w:r>
      <w:r w:rsidR="42E16D65" w:rsidRPr="42E16D65">
        <w:rPr>
          <w:lang w:val="en-US"/>
        </w:rPr>
        <w:t xml:space="preserve">electricity </w:t>
      </w:r>
      <w:r w:rsidR="00D27363">
        <w:rPr>
          <w:lang w:val="en-US"/>
        </w:rPr>
        <w:t xml:space="preserve">on demand </w:t>
      </w:r>
      <w:r w:rsidR="00ED491B">
        <w:rPr>
          <w:lang w:val="en-US"/>
        </w:rPr>
        <w:t xml:space="preserve">or </w:t>
      </w:r>
      <w:r w:rsidR="00130404">
        <w:rPr>
          <w:lang w:val="en-US"/>
        </w:rPr>
        <w:t xml:space="preserve">through </w:t>
      </w:r>
      <w:r w:rsidR="00ED491B">
        <w:rPr>
          <w:lang w:val="en-US"/>
        </w:rPr>
        <w:t>biogas upgrading</w:t>
      </w:r>
      <w:r w:rsidR="42E16D65" w:rsidRPr="42E16D65">
        <w:rPr>
          <w:lang w:val="en-US"/>
        </w:rPr>
        <w:t>.</w:t>
      </w:r>
      <w:r w:rsidR="00D27363">
        <w:rPr>
          <w:lang w:val="en-US"/>
        </w:rPr>
        <w:t xml:space="preserve"> </w:t>
      </w:r>
      <w:r w:rsidR="00CE744A">
        <w:rPr>
          <w:lang w:val="en-US"/>
        </w:rPr>
        <w:t>However, suitable control procedures for individual applications are required to guarantee optimal process conditions.</w:t>
      </w:r>
      <w:r w:rsidR="00F51CBB">
        <w:rPr>
          <w:lang w:val="en-US"/>
        </w:rPr>
        <w:t xml:space="preserve"> Moreover, substrate characterization </w:t>
      </w:r>
      <w:r w:rsidR="00CB3FAD">
        <w:rPr>
          <w:lang w:val="en-US"/>
        </w:rPr>
        <w:t xml:space="preserve">at </w:t>
      </w:r>
      <w:r w:rsidR="00F51CBB">
        <w:rPr>
          <w:lang w:val="en-US"/>
        </w:rPr>
        <w:t>full</w:t>
      </w:r>
      <w:r w:rsidR="00034535">
        <w:rPr>
          <w:lang w:val="en-US"/>
        </w:rPr>
        <w:t xml:space="preserve"> </w:t>
      </w:r>
      <w:r w:rsidR="00F51CBB">
        <w:rPr>
          <w:lang w:val="en-US"/>
        </w:rPr>
        <w:t xml:space="preserve">scale </w:t>
      </w:r>
      <w:r w:rsidR="00CB3FAD">
        <w:rPr>
          <w:lang w:val="en-US"/>
        </w:rPr>
        <w:t xml:space="preserve">plants </w:t>
      </w:r>
      <w:r w:rsidR="00F51CBB">
        <w:rPr>
          <w:lang w:val="en-US"/>
        </w:rPr>
        <w:t>is often subject to large uncertainties.</w:t>
      </w:r>
      <w:r w:rsidR="00CE744A">
        <w:rPr>
          <w:lang w:val="en-US"/>
        </w:rPr>
        <w:t xml:space="preserve"> </w:t>
      </w:r>
      <w:r w:rsidR="42E16D65" w:rsidRPr="42E16D65">
        <w:rPr>
          <w:lang w:val="en-US"/>
        </w:rPr>
        <w:t xml:space="preserve">In this contribution, a </w:t>
      </w:r>
      <w:r w:rsidR="00946077">
        <w:rPr>
          <w:lang w:val="en-US"/>
        </w:rPr>
        <w:t xml:space="preserve">multi-stage </w:t>
      </w:r>
      <w:r w:rsidR="00CE744A" w:rsidRPr="42E16D65">
        <w:rPr>
          <w:lang w:val="en-US"/>
        </w:rPr>
        <w:t>nonlinear model predictive contro</w:t>
      </w:r>
      <w:r w:rsidR="009C501C">
        <w:rPr>
          <w:lang w:val="en-US"/>
        </w:rPr>
        <w:t>l</w:t>
      </w:r>
      <w:r w:rsidR="00CE744A" w:rsidRPr="42E16D65">
        <w:rPr>
          <w:lang w:val="en-US"/>
        </w:rPr>
        <w:t>l</w:t>
      </w:r>
      <w:r w:rsidR="006E78F2">
        <w:rPr>
          <w:lang w:val="en-US"/>
        </w:rPr>
        <w:t>er</w:t>
      </w:r>
      <w:r w:rsidR="00CE744A">
        <w:rPr>
          <w:lang w:val="en-US"/>
        </w:rPr>
        <w:t xml:space="preserve"> </w:t>
      </w:r>
      <w:r w:rsidR="00CE744A" w:rsidRPr="42E16D65">
        <w:rPr>
          <w:lang w:val="en-US"/>
        </w:rPr>
        <w:t>(NMPC)</w:t>
      </w:r>
      <w:r w:rsidR="42E16D65" w:rsidRPr="42E16D65">
        <w:rPr>
          <w:lang w:val="en-US"/>
        </w:rPr>
        <w:t xml:space="preserve"> was designed to optimize substrate </w:t>
      </w:r>
      <w:r w:rsidR="42E16D65" w:rsidRPr="42E16D65">
        <w:rPr>
          <w:lang w:val="en-US"/>
        </w:rPr>
        <w:lastRenderedPageBreak/>
        <w:t>feedings under uncertain substrate characterization. Simulation</w:t>
      </w:r>
      <w:r w:rsidR="00034535">
        <w:rPr>
          <w:lang w:val="en-US"/>
        </w:rPr>
        <w:t>s</w:t>
      </w:r>
      <w:r w:rsidR="42E16D65" w:rsidRPr="42E16D65">
        <w:rPr>
          <w:lang w:val="en-US"/>
        </w:rPr>
        <w:t xml:space="preserve"> demonstrate </w:t>
      </w:r>
      <w:r w:rsidR="00946077">
        <w:rPr>
          <w:lang w:val="en-US"/>
        </w:rPr>
        <w:t xml:space="preserve">that </w:t>
      </w:r>
      <w:r w:rsidR="008D38E5">
        <w:rPr>
          <w:lang w:val="en-US"/>
        </w:rPr>
        <w:t xml:space="preserve">multi-stage </w:t>
      </w:r>
      <w:r w:rsidR="42E16D65" w:rsidRPr="42E16D65">
        <w:rPr>
          <w:lang w:val="en-US"/>
        </w:rPr>
        <w:t xml:space="preserve">NMPC </w:t>
      </w:r>
      <w:r w:rsidR="00034535">
        <w:rPr>
          <w:lang w:val="en-US"/>
        </w:rPr>
        <w:t xml:space="preserve">provides </w:t>
      </w:r>
      <w:r w:rsidR="42E16D65" w:rsidRPr="42E16D65">
        <w:rPr>
          <w:lang w:val="en-US"/>
        </w:rPr>
        <w:t xml:space="preserve">biogas </w:t>
      </w:r>
      <w:r w:rsidR="00946077">
        <w:rPr>
          <w:lang w:val="en-US"/>
        </w:rPr>
        <w:t xml:space="preserve">on demand to </w:t>
      </w:r>
      <w:r w:rsidR="42E16D65" w:rsidRPr="42E16D65">
        <w:rPr>
          <w:lang w:val="en-US"/>
        </w:rPr>
        <w:t>flexibly operate</w:t>
      </w:r>
      <w:r w:rsidR="00946077">
        <w:rPr>
          <w:lang w:val="en-US"/>
        </w:rPr>
        <w:t xml:space="preserve"> a</w:t>
      </w:r>
      <w:r w:rsidR="42E16D65" w:rsidRPr="42E16D65">
        <w:rPr>
          <w:lang w:val="en-US"/>
        </w:rPr>
        <w:t xml:space="preserve"> combined heat and power </w:t>
      </w:r>
      <w:r w:rsidR="00CC09A4">
        <w:rPr>
          <w:lang w:val="en-US"/>
        </w:rPr>
        <w:t>unit</w:t>
      </w:r>
      <w:r w:rsidR="42E16D65" w:rsidRPr="42E16D65">
        <w:rPr>
          <w:lang w:val="en-US"/>
        </w:rPr>
        <w:t xml:space="preserve">, while </w:t>
      </w:r>
      <w:r w:rsidR="00C35509">
        <w:rPr>
          <w:lang w:val="en-US"/>
        </w:rPr>
        <w:t xml:space="preserve">save </w:t>
      </w:r>
      <w:r w:rsidR="42E16D65" w:rsidRPr="42E16D65">
        <w:rPr>
          <w:lang w:val="en-US"/>
        </w:rPr>
        <w:t xml:space="preserve">gas storage </w:t>
      </w:r>
      <w:r w:rsidR="00C35509">
        <w:rPr>
          <w:lang w:val="en-US"/>
        </w:rPr>
        <w:t>filling limits</w:t>
      </w:r>
      <w:r w:rsidR="00946077">
        <w:rPr>
          <w:lang w:val="en-US"/>
        </w:rPr>
        <w:t xml:space="preserve"> </w:t>
      </w:r>
      <w:r w:rsidR="00034535">
        <w:rPr>
          <w:lang w:val="en-US"/>
        </w:rPr>
        <w:t xml:space="preserve">are ensured (20% safety margin) </w:t>
      </w:r>
      <w:r w:rsidR="00946077">
        <w:rPr>
          <w:lang w:val="en-US"/>
        </w:rPr>
        <w:t>despite uncertain influent concentrations</w:t>
      </w:r>
      <w:r w:rsidR="42E16D65" w:rsidRPr="42E16D65">
        <w:rPr>
          <w:lang w:val="en-US"/>
        </w:rPr>
        <w:t xml:space="preserve">. Additionally, </w:t>
      </w:r>
      <w:r w:rsidR="00034535">
        <w:rPr>
          <w:lang w:val="en-US"/>
        </w:rPr>
        <w:t xml:space="preserve">multi-stage </w:t>
      </w:r>
      <w:r w:rsidR="00E90DB7">
        <w:rPr>
          <w:lang w:val="en-US"/>
        </w:rPr>
        <w:t xml:space="preserve">NMPC </w:t>
      </w:r>
      <w:r w:rsidR="002F1EA5">
        <w:rPr>
          <w:lang w:val="en-US"/>
        </w:rPr>
        <w:t xml:space="preserve">successfully tracked </w:t>
      </w:r>
      <w:r w:rsidR="42E16D65" w:rsidRPr="42E16D65">
        <w:rPr>
          <w:lang w:val="en-US"/>
        </w:rPr>
        <w:t xml:space="preserve">changing setpoints of </w:t>
      </w:r>
      <w:r w:rsidR="00634574">
        <w:rPr>
          <w:lang w:val="en-US"/>
        </w:rPr>
        <w:t xml:space="preserve">constant </w:t>
      </w:r>
      <w:r w:rsidR="42E16D65" w:rsidRPr="42E16D65">
        <w:rPr>
          <w:lang w:val="en-US"/>
        </w:rPr>
        <w:t xml:space="preserve">methane production </w:t>
      </w:r>
      <w:r w:rsidR="00634574">
        <w:rPr>
          <w:lang w:val="en-US"/>
        </w:rPr>
        <w:t>for biogas upgrading</w:t>
      </w:r>
      <w:r w:rsidR="00034535">
        <w:rPr>
          <w:lang w:val="en-US"/>
        </w:rPr>
        <w:t xml:space="preserve"> within 12 h</w:t>
      </w:r>
      <w:r w:rsidR="00E63174">
        <w:rPr>
          <w:lang w:val="en-US"/>
        </w:rPr>
        <w:t>,</w:t>
      </w:r>
      <w:r w:rsidR="00634574">
        <w:rPr>
          <w:lang w:val="en-US"/>
        </w:rPr>
        <w:t xml:space="preserve"> </w:t>
      </w:r>
      <w:r w:rsidR="42E16D65" w:rsidRPr="42E16D65">
        <w:rPr>
          <w:lang w:val="en-US"/>
        </w:rPr>
        <w:t xml:space="preserve">and </w:t>
      </w:r>
      <w:r w:rsidR="004B5ADF">
        <w:rPr>
          <w:lang w:val="en-US"/>
        </w:rPr>
        <w:t xml:space="preserve">rejected </w:t>
      </w:r>
      <w:r w:rsidR="42E16D65" w:rsidRPr="42E16D65">
        <w:rPr>
          <w:lang w:val="en-US"/>
        </w:rPr>
        <w:t xml:space="preserve">disturbances posed by disturbing feedings </w:t>
      </w:r>
      <w:r w:rsidR="004B5ADF">
        <w:rPr>
          <w:lang w:val="en-US"/>
        </w:rPr>
        <w:t xml:space="preserve">of very </w:t>
      </w:r>
      <w:r w:rsidR="42E16D65" w:rsidRPr="42E16D65">
        <w:rPr>
          <w:lang w:val="en-US"/>
        </w:rPr>
        <w:t>high uncertainty. By exemplifying demand-</w:t>
      </w:r>
      <w:r w:rsidR="00C8026B">
        <w:rPr>
          <w:lang w:val="en-US"/>
        </w:rPr>
        <w:t>oriented</w:t>
      </w:r>
      <w:r w:rsidR="42E16D65" w:rsidRPr="42E16D65">
        <w:rPr>
          <w:lang w:val="en-US"/>
        </w:rPr>
        <w:t xml:space="preserve"> operation of AD plants despite uncertain substrate characterization, </w:t>
      </w:r>
      <w:r w:rsidR="00034535">
        <w:rPr>
          <w:lang w:val="en-US"/>
        </w:rPr>
        <w:t>this</w:t>
      </w:r>
      <w:r w:rsidR="42E16D65" w:rsidRPr="42E16D65">
        <w:rPr>
          <w:lang w:val="en-US"/>
        </w:rPr>
        <w:t xml:space="preserve"> study </w:t>
      </w:r>
      <w:r w:rsidR="00412406">
        <w:rPr>
          <w:lang w:val="en-US"/>
        </w:rPr>
        <w:t>showcases</w:t>
      </w:r>
      <w:r w:rsidR="42E16D65" w:rsidRPr="42E16D65">
        <w:rPr>
          <w:lang w:val="en-US"/>
        </w:rPr>
        <w:t xml:space="preserve"> ecologically and economically sustainable </w:t>
      </w:r>
      <w:r w:rsidR="00E63174">
        <w:rPr>
          <w:lang w:val="en-US"/>
        </w:rPr>
        <w:t>strategies</w:t>
      </w:r>
      <w:r w:rsidR="00E63174" w:rsidRPr="42E16D65">
        <w:rPr>
          <w:lang w:val="en-US"/>
        </w:rPr>
        <w:t xml:space="preserve"> </w:t>
      </w:r>
      <w:r w:rsidR="00E63174">
        <w:rPr>
          <w:lang w:val="en-US"/>
        </w:rPr>
        <w:t xml:space="preserve">for </w:t>
      </w:r>
      <w:r w:rsidR="42E16D65" w:rsidRPr="42E16D65">
        <w:rPr>
          <w:lang w:val="en-US"/>
        </w:rPr>
        <w:t>AD plant operation</w:t>
      </w:r>
      <w:r w:rsidR="002F1EA5">
        <w:rPr>
          <w:lang w:val="en-US"/>
        </w:rPr>
        <w:t>.</w:t>
      </w:r>
      <w:r w:rsidR="42E16D65" w:rsidRPr="42E16D65">
        <w:rPr>
          <w:lang w:val="en-US"/>
        </w:rPr>
        <w:t xml:space="preserve"> </w:t>
      </w:r>
    </w:p>
    <w:p w14:paraId="22A5495F" w14:textId="4A1E65F0" w:rsidR="0EF766E9" w:rsidRDefault="0EF766E9" w:rsidP="0EF766E9">
      <w:pPr>
        <w:spacing w:line="480" w:lineRule="auto"/>
        <w:ind w:left="-15" w:right="25"/>
        <w:rPr>
          <w:rFonts w:eastAsia="Garamond" w:cs="Garamond"/>
          <w:lang w:val="en-US"/>
        </w:rPr>
      </w:pPr>
      <w:r w:rsidRPr="0EF766E9">
        <w:rPr>
          <w:rFonts w:eastAsia="Garamond" w:cs="Garamond"/>
          <w:i/>
          <w:iCs/>
          <w:lang w:val="en-US"/>
        </w:rPr>
        <w:t xml:space="preserve">Keywords: </w:t>
      </w:r>
      <w:r w:rsidRPr="0EF766E9">
        <w:rPr>
          <w:rFonts w:eastAsia="Garamond" w:cs="Garamond"/>
          <w:lang w:val="en-US"/>
        </w:rPr>
        <w:t>Biogas Technology, ADM</w:t>
      </w:r>
      <w:r w:rsidR="001F19C2">
        <w:rPr>
          <w:rFonts w:eastAsia="Garamond" w:cs="Garamond"/>
          <w:lang w:val="en-US"/>
        </w:rPr>
        <w:t>1</w:t>
      </w:r>
      <w:r w:rsidRPr="0EF766E9">
        <w:rPr>
          <w:rFonts w:eastAsia="Garamond" w:cs="Garamond"/>
          <w:lang w:val="en-US"/>
        </w:rPr>
        <w:t>, Robust Control, Influent Uncertainty, Flexibilization, Gas Storage, Demand-</w:t>
      </w:r>
      <w:r w:rsidR="00C8026B">
        <w:rPr>
          <w:rFonts w:eastAsia="Garamond" w:cs="Garamond"/>
          <w:lang w:val="en-US"/>
        </w:rPr>
        <w:t>oriented</w:t>
      </w:r>
      <w:r w:rsidRPr="0EF766E9">
        <w:rPr>
          <w:rFonts w:eastAsia="Garamond" w:cs="Garamond"/>
          <w:lang w:val="en-US"/>
        </w:rPr>
        <w:t xml:space="preserve"> operation</w:t>
      </w:r>
    </w:p>
    <w:p w14:paraId="19A9AC3B" w14:textId="39046F4B" w:rsidR="00B02161" w:rsidRPr="00492526" w:rsidRDefault="31B087A0" w:rsidP="31B087A0">
      <w:pPr>
        <w:spacing w:line="480" w:lineRule="auto"/>
        <w:ind w:left="330"/>
        <w:rPr>
          <w:lang w:val="en-US"/>
        </w:rPr>
      </w:pPr>
      <w:bookmarkStart w:id="14" w:name="_3znysh7"/>
      <w:bookmarkEnd w:id="14"/>
      <w:r w:rsidRPr="31B087A0">
        <w:rPr>
          <w:rFonts w:eastAsia="Garamond" w:cs="Garamond"/>
          <w:sz w:val="20"/>
          <w:szCs w:val="20"/>
          <w:lang w:val="en-US"/>
        </w:rPr>
        <w:t xml:space="preserve">*Corresponding author. </w:t>
      </w:r>
      <w:r w:rsidRPr="00492526">
        <w:rPr>
          <w:rFonts w:eastAsia="Garamond" w:cs="Garamond"/>
          <w:sz w:val="20"/>
          <w:szCs w:val="20"/>
          <w:lang w:val="en-US"/>
        </w:rPr>
        <w:t xml:space="preserve">E-mail: </w:t>
      </w:r>
      <w:r w:rsidR="00B34DFC" w:rsidRPr="00492526">
        <w:rPr>
          <w:rFonts w:eastAsia="Garamond" w:cs="Garamond"/>
          <w:sz w:val="20"/>
          <w:szCs w:val="20"/>
          <w:lang w:val="en-US"/>
        </w:rPr>
        <w:t>weinrich</w:t>
      </w:r>
      <w:r w:rsidRPr="00492526">
        <w:rPr>
          <w:rFonts w:eastAsia="Garamond" w:cs="Garamond"/>
          <w:sz w:val="20"/>
          <w:szCs w:val="20"/>
          <w:lang w:val="en-US"/>
        </w:rPr>
        <w:t>@</w:t>
      </w:r>
      <w:r w:rsidR="00B34DFC" w:rsidRPr="00492526">
        <w:rPr>
          <w:rFonts w:eastAsia="Garamond" w:cs="Garamond"/>
          <w:sz w:val="20"/>
          <w:szCs w:val="20"/>
          <w:lang w:val="en-US"/>
        </w:rPr>
        <w:t>fh-muenster</w:t>
      </w:r>
      <w:r w:rsidRPr="00492526">
        <w:rPr>
          <w:rFonts w:eastAsia="Garamond" w:cs="Garamond"/>
          <w:sz w:val="20"/>
          <w:szCs w:val="20"/>
          <w:lang w:val="en-US"/>
        </w:rPr>
        <w:t>.de</w:t>
      </w:r>
    </w:p>
    <w:p w14:paraId="32A36C38" w14:textId="799B4F51" w:rsidR="00723AE3" w:rsidRPr="002A4361" w:rsidRDefault="6293A840" w:rsidP="001F4FEB">
      <w:pPr>
        <w:pStyle w:val="berschrift1"/>
        <w:numPr>
          <w:ilvl w:val="0"/>
          <w:numId w:val="6"/>
        </w:numPr>
        <w:rPr>
          <w:lang w:val="en-US"/>
        </w:rPr>
      </w:pPr>
      <w:r w:rsidRPr="6293A840">
        <w:rPr>
          <w:lang w:val="en-US"/>
        </w:rPr>
        <w:t>Introduction</w:t>
      </w:r>
    </w:p>
    <w:p w14:paraId="33687863" w14:textId="480E7A5A" w:rsidR="227D4B47" w:rsidRDefault="008864EF" w:rsidP="227D4B47">
      <w:pPr>
        <w:rPr>
          <w:lang w:val="en-US"/>
        </w:rPr>
      </w:pPr>
      <w:r>
        <w:rPr>
          <w:lang w:val="en-US"/>
        </w:rPr>
        <w:t>To achieve</w:t>
      </w:r>
      <w:r w:rsidRPr="227D4B47">
        <w:rPr>
          <w:lang w:val="en-US"/>
        </w:rPr>
        <w:t xml:space="preserve"> </w:t>
      </w:r>
      <w:r w:rsidR="006B01B7">
        <w:rPr>
          <w:lang w:val="en-US"/>
        </w:rPr>
        <w:t xml:space="preserve">the United Nations’ </w:t>
      </w:r>
      <w:r w:rsidR="227D4B47" w:rsidRPr="227D4B47">
        <w:rPr>
          <w:lang w:val="en-US"/>
        </w:rPr>
        <w:t xml:space="preserve">ambitious goals </w:t>
      </w:r>
      <w:r w:rsidR="006B01B7">
        <w:rPr>
          <w:lang w:val="en-US"/>
        </w:rPr>
        <w:t xml:space="preserve">of the Paris agreement </w:t>
      </w:r>
      <w:r w:rsidR="00820147">
        <w:rPr>
          <w:lang w:val="en-US"/>
        </w:rPr>
        <w:t>and</w:t>
      </w:r>
      <w:r w:rsidR="00820147" w:rsidRPr="227D4B47">
        <w:rPr>
          <w:lang w:val="en-US"/>
        </w:rPr>
        <w:t xml:space="preserve"> </w:t>
      </w:r>
      <w:r w:rsidR="227D4B47" w:rsidRPr="227D4B47">
        <w:rPr>
          <w:lang w:val="en-US"/>
        </w:rPr>
        <w:t xml:space="preserve">shift towards renewable energy sources, </w:t>
      </w:r>
      <w:r w:rsidR="27FB7F9B" w:rsidRPr="27FB7F9B">
        <w:rPr>
          <w:lang w:val="en-US"/>
        </w:rPr>
        <w:t>anaerobic digestion (</w:t>
      </w:r>
      <w:r w:rsidR="227D4B47" w:rsidRPr="227D4B47">
        <w:rPr>
          <w:lang w:val="en-US"/>
        </w:rPr>
        <w:t>AD</w:t>
      </w:r>
      <w:r w:rsidR="27FB7F9B" w:rsidRPr="27FB7F9B">
        <w:rPr>
          <w:lang w:val="en-US"/>
        </w:rPr>
        <w:t>)</w:t>
      </w:r>
      <w:r w:rsidR="227D4B47" w:rsidRPr="227D4B47">
        <w:rPr>
          <w:lang w:val="en-US"/>
        </w:rPr>
        <w:t xml:space="preserve"> </w:t>
      </w:r>
      <w:r w:rsidR="00E42EFE">
        <w:rPr>
          <w:lang w:val="en-US"/>
        </w:rPr>
        <w:t>play</w:t>
      </w:r>
      <w:r w:rsidR="00C1157C">
        <w:rPr>
          <w:lang w:val="en-US"/>
        </w:rPr>
        <w:t>s</w:t>
      </w:r>
      <w:r w:rsidR="227D4B47" w:rsidRPr="227D4B47">
        <w:rPr>
          <w:lang w:val="en-US"/>
        </w:rPr>
        <w:t xml:space="preserve"> an important role in ensuring electricity grid stability</w:t>
      </w:r>
      <w:r w:rsidR="00DB5BE7">
        <w:rPr>
          <w:lang w:val="en-US"/>
        </w:rPr>
        <w:t xml:space="preserve"> </w:t>
      </w:r>
      <w:r w:rsidR="00DB5BE7">
        <w:rPr>
          <w:lang w:val="en-US"/>
        </w:rPr>
        <w:fldChar w:fldCharType="begin"/>
      </w:r>
      <w:r w:rsidR="004324EF">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4NTBhMmQ2LWRiMzgtNGY4ZS1iMGFjLTNmNzlkY2M2NjdmNiIsIlJhbmdlTGVuZ3RoIjoyMSwiUmVmZXJlbmNlSWQiOiIzYjdjMTA4ZS0yMmQxLTQzNDQtYjhiMC0xYzFhZmE3ZDhkMD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4IiwiJHR5cGUiOiJTd2lzc0FjYWRlbWljLkNpdGF2aS5Mb2NhdGlvbiwgU3dpc3NBY2FkZW1pYy5DaXRhdmkiLCJBZGRyZXNzIjp7IiRpZCI6IjE5IiwiJHR5cGUiOiJTd2lzc0FjYWRlbWljLkNpdGF2aS5MaW5rZWRSZXNvdXJjZSwgU3dpc3NBY2FkZW1pYy5DaXRhdmkiLCJMaW5rZWRSZXNvdXJjZVR5cGUiOjUsIk9yaWdpbmFsU3RyaW5nIjoiMTAuMTE4Ni9zMTM3MDUtMDE4LTAxNTctMCIsIlVyaVN0cmluZyI6Imh0dHBzOi8vZG9pLm9yZy8xMC4xMTg2L3MxMzcwNS0wMTgtMDE1Ny0w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}</w:instrText>
      </w:r>
      <w:r w:rsidR="00DB5BE7">
        <w:rPr>
          <w:lang w:val="en-US"/>
        </w:rPr>
        <w:fldChar w:fldCharType="separate"/>
      </w:r>
      <w:r w:rsidR="00A85550">
        <w:rPr>
          <w:lang w:val="en-US"/>
        </w:rPr>
        <w:t>(Purkus et al., 2018)</w:t>
      </w:r>
      <w:r w:rsidR="00DB5BE7">
        <w:rPr>
          <w:lang w:val="en-US"/>
        </w:rPr>
        <w:fldChar w:fldCharType="end"/>
      </w:r>
      <w:r w:rsidR="227D4B47" w:rsidRPr="227D4B47">
        <w:rPr>
          <w:lang w:val="en-US"/>
        </w:rPr>
        <w:t xml:space="preserve">. Unlike wind and solar energy, power generated from </w:t>
      </w:r>
      <w:r w:rsidR="00B34DFC">
        <w:rPr>
          <w:lang w:val="en-US"/>
        </w:rPr>
        <w:t>biogas</w:t>
      </w:r>
      <w:r w:rsidR="00B34DFC" w:rsidRPr="227D4B47">
        <w:rPr>
          <w:lang w:val="en-US"/>
        </w:rPr>
        <w:t xml:space="preserve"> </w:t>
      </w:r>
      <w:r w:rsidR="227D4B47" w:rsidRPr="227D4B47">
        <w:rPr>
          <w:lang w:val="en-US"/>
        </w:rPr>
        <w:t xml:space="preserve">through AD is not dependent on fluctuating weather conditions. Instead, </w:t>
      </w:r>
      <w:r>
        <w:rPr>
          <w:lang w:val="en-US"/>
        </w:rPr>
        <w:t>the AD process</w:t>
      </w:r>
      <w:r w:rsidRPr="227D4B47">
        <w:rPr>
          <w:lang w:val="en-US"/>
        </w:rPr>
        <w:t xml:space="preserve"> </w:t>
      </w:r>
      <w:r w:rsidR="00820147">
        <w:rPr>
          <w:lang w:val="en-US"/>
        </w:rPr>
        <w:t xml:space="preserve">can </w:t>
      </w:r>
      <w:r w:rsidR="227D4B47" w:rsidRPr="227D4B47">
        <w:rPr>
          <w:lang w:val="en-US"/>
        </w:rPr>
        <w:t xml:space="preserve">produce and buffer biogas for demand-oriented generation of sustainable electricity and heat </w:t>
      </w:r>
      <w:r w:rsidR="00DB5BE7">
        <w:rPr>
          <w:lang w:val="en-US"/>
        </w:rPr>
        <w:fldChar w:fldCharType="begin"/>
      </w:r>
      <w:r w:rsidR="004324EF">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wZmVjOTM0LTI2NjEtNGE4Ny04MWFjLWFkOTYzNTM0MDcxNiIsIlJhbmdlTGVuZ3RoIjoyMiwiUmVmZXJlbmNlSWQiOiI0NWFiYjM3OS1jNjVjLTRmYTItYmU0My0yYzcwNmJjOWM4ODY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ciLCIkdHlwZSI6IlN3aXNzQWNhZGVtaWMuQ2l0YXZpLkxvY2F0aW9uLCBTd2lzc0FjYWRlbWljLkNpdGF2aSIsIkFkZHJlc3MiOnsiJGlkIjoiMTgiLCIkdHlwZSI6IlN3aXNzQWNhZGVtaWMuQ2l0YXZpLkxpbmtlZFJlc291cmNlLCBTd2lzc0FjYWRlbWljLkNpdGF2aSIsIkxpbmtlZFJlc291cmNlVHlwZSI6NSwiT3JpZ2luYWxTdHJpbmciOiIxMC4zMzkwL2VuMTIwMzAzOTYiLCJVcmlTdHJpbmciOiJodHRwczovL2RvaS5vcmcvMTAuMzM5MC9lbjEyMDMwMzk2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}</w:instrText>
      </w:r>
      <w:r w:rsidR="00DB5BE7">
        <w:rPr>
          <w:lang w:val="en-US"/>
        </w:rPr>
        <w:fldChar w:fldCharType="separate"/>
      </w:r>
      <w:r w:rsidR="00A85550">
        <w:rPr>
          <w:lang w:val="en-US"/>
        </w:rPr>
        <w:t>(Theuerl et al., 2019)</w:t>
      </w:r>
      <w:r w:rsidR="00DB5BE7">
        <w:rPr>
          <w:lang w:val="en-US"/>
        </w:rPr>
        <w:fldChar w:fldCharType="end"/>
      </w:r>
      <w:r w:rsidR="227D4B47" w:rsidRPr="227D4B47">
        <w:rPr>
          <w:lang w:val="en-US"/>
        </w:rPr>
        <w:t>.</w:t>
      </w:r>
    </w:p>
    <w:p w14:paraId="4FB4CD39" w14:textId="15309AC3" w:rsidR="008E15D6" w:rsidRPr="00220152" w:rsidRDefault="227D4B47" w:rsidP="008E15D6">
      <w:pPr>
        <w:rPr>
          <w:lang w:val="de-DE"/>
        </w:rPr>
      </w:pPr>
      <w:r w:rsidRPr="227D4B47">
        <w:rPr>
          <w:lang w:val="en-US"/>
        </w:rPr>
        <w:t>To remain competitive</w:t>
      </w:r>
      <w:r w:rsidR="00FA3D1C">
        <w:rPr>
          <w:lang w:val="en-US"/>
        </w:rPr>
        <w:t xml:space="preserve"> with other renewable energy</w:t>
      </w:r>
      <w:r w:rsidR="00426BC2" w:rsidRPr="00426BC2">
        <w:rPr>
          <w:lang w:val="en-US"/>
        </w:rPr>
        <w:t xml:space="preserve"> </w:t>
      </w:r>
      <w:r w:rsidR="00426BC2">
        <w:rPr>
          <w:lang w:val="en-US"/>
        </w:rPr>
        <w:t>sources</w:t>
      </w:r>
      <w:r w:rsidRPr="227D4B47">
        <w:rPr>
          <w:lang w:val="en-US"/>
        </w:rPr>
        <w:t>, AD plants must adopt innovative strategies to increase revenue</w:t>
      </w:r>
      <w:r w:rsidR="008864EF">
        <w:rPr>
          <w:lang w:val="en-US"/>
        </w:rPr>
        <w:t>s</w:t>
      </w:r>
      <w:r w:rsidRPr="227D4B47">
        <w:rPr>
          <w:lang w:val="en-US"/>
        </w:rPr>
        <w:t xml:space="preserve"> and </w:t>
      </w:r>
      <w:r w:rsidR="00E843BA">
        <w:rPr>
          <w:lang w:val="en-US"/>
        </w:rPr>
        <w:t>lower</w:t>
      </w:r>
      <w:r w:rsidRPr="227D4B47">
        <w:rPr>
          <w:lang w:val="en-US"/>
        </w:rPr>
        <w:t xml:space="preserve"> operational costs</w:t>
      </w:r>
      <w:r w:rsidR="00426BC2">
        <w:rPr>
          <w:lang w:val="en-US"/>
        </w:rPr>
        <w:t xml:space="preserve">, especially as state </w:t>
      </w:r>
      <w:r w:rsidR="00FA3D1C" w:rsidRPr="227D4B47">
        <w:rPr>
          <w:lang w:val="en-US"/>
        </w:rPr>
        <w:t xml:space="preserve">subsidies are fading out </w:t>
      </w:r>
      <w:r w:rsidR="00FA3D1C">
        <w:rPr>
          <w:lang w:val="en-US"/>
        </w:rPr>
        <w:fldChar w:fldCharType="begin"/>
      </w:r>
      <w:r w:rsidR="00FA3D1C">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yZTNlMjYxLTY5NzgtNDA1NS04ZmRmLWMxODFmOTE5YjllZiIsIlJhbmdlTGVuZ3RoIjoyOCwiUmVmZXJlbmNlSWQiOiI2YTMyMWUyYS03ZWE3LTRkYWUtODAxMi0yNzQwZjQ1NGQwNTc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3IiwiJHR5cGUiOiJTd2lzc0FjYWRlbWljLkNpdGF2aS5Mb2NhdGlvbiwgU3dpc3NBY2FkZW1pYy5DaXRhdmkiLCJBZGRyZXNzIjp7IiRpZCI6IjE4IiwiJHR5cGUiOiJTd2lzc0FjYWRlbWljLkNpdGF2aS5MaW5rZWRSZXNvdXJjZSwgU3dpc3NBY2FkZW1pYy5DaXRhdmkiLCJMaW5rZWRSZXNvdXJjZVR5cGUiOjUsIk9yaWdpbmFsU3RyaW5nIjoiMTAuMTAwMi9jaXRlLjIwMTcwMDA3NyIsIlVyaVN0cmluZyI6Imh0dHBzOi8vZG9pLm9yZy8xMC4xMDAyL2NpdGUuMjAxNzAwMDc3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}</w:instrText>
      </w:r>
      <w:r w:rsidR="00FA3D1C">
        <w:rPr>
          <w:lang w:val="en-US"/>
        </w:rPr>
        <w:fldChar w:fldCharType="separate"/>
      </w:r>
      <w:r w:rsidR="00FA3D1C">
        <w:rPr>
          <w:lang w:val="en-US"/>
        </w:rPr>
        <w:t>(Daniel</w:t>
      </w:r>
      <w:r w:rsidR="00FA3D1C">
        <w:rPr>
          <w:rFonts w:ascii="Times New Roman" w:hAnsi="Times New Roman" w:cs="Times New Roman"/>
          <w:lang w:val="en-US"/>
        </w:rPr>
        <w:t>‐</w:t>
      </w:r>
      <w:r w:rsidR="00FA3D1C">
        <w:rPr>
          <w:lang w:val="en-US"/>
        </w:rPr>
        <w:t>Gromke et al., 2018)</w:t>
      </w:r>
      <w:r w:rsidR="00FA3D1C">
        <w:rPr>
          <w:lang w:val="en-US"/>
        </w:rPr>
        <w:fldChar w:fldCharType="end"/>
      </w:r>
      <w:r w:rsidR="00FA3D1C">
        <w:rPr>
          <w:lang w:val="en-US"/>
        </w:rPr>
        <w:t>.</w:t>
      </w:r>
      <w:r w:rsidRPr="227D4B47">
        <w:rPr>
          <w:lang w:val="en-US"/>
        </w:rPr>
        <w:t xml:space="preserve"> </w:t>
      </w:r>
      <w:r w:rsidR="00E843BA">
        <w:rPr>
          <w:lang w:val="en-US"/>
        </w:rPr>
        <w:t>To</w:t>
      </w:r>
      <w:r w:rsidR="00426BC2">
        <w:rPr>
          <w:lang w:val="en-US"/>
        </w:rPr>
        <w:t xml:space="preserve"> this </w:t>
      </w:r>
      <w:r w:rsidR="00E843BA">
        <w:rPr>
          <w:lang w:val="en-US"/>
        </w:rPr>
        <w:t>end</w:t>
      </w:r>
      <w:r w:rsidR="00426BC2">
        <w:rPr>
          <w:lang w:val="en-US"/>
        </w:rPr>
        <w:t>, t</w:t>
      </w:r>
      <w:r w:rsidRPr="227D4B47">
        <w:rPr>
          <w:lang w:val="en-US"/>
        </w:rPr>
        <w:t>hree promising strategies are (</w:t>
      </w:r>
      <w:proofErr w:type="spellStart"/>
      <w:r w:rsidRPr="227D4B47">
        <w:rPr>
          <w:lang w:val="en-US"/>
        </w:rPr>
        <w:t>i</w:t>
      </w:r>
      <w:proofErr w:type="spellEnd"/>
      <w:r w:rsidRPr="227D4B47">
        <w:rPr>
          <w:lang w:val="en-US"/>
        </w:rPr>
        <w:t xml:space="preserve">) </w:t>
      </w:r>
      <w:r w:rsidR="00C8026B">
        <w:rPr>
          <w:lang w:val="en-US"/>
        </w:rPr>
        <w:t>demand-oriented</w:t>
      </w:r>
      <w:r w:rsidRPr="227D4B47">
        <w:rPr>
          <w:lang w:val="en-US"/>
        </w:rPr>
        <w:t xml:space="preserve"> cogeneration</w:t>
      </w:r>
      <w:r w:rsidR="008864EF">
        <w:rPr>
          <w:lang w:val="en-US"/>
        </w:rPr>
        <w:t xml:space="preserve"> of power and heat</w:t>
      </w:r>
      <w:r w:rsidRPr="227D4B47">
        <w:rPr>
          <w:lang w:val="en-US"/>
        </w:rPr>
        <w:t xml:space="preserve">, (ii) biogas upgrading </w:t>
      </w:r>
      <w:r w:rsidR="008864EF">
        <w:rPr>
          <w:lang w:val="en-US"/>
        </w:rPr>
        <w:t>to biomethane</w:t>
      </w:r>
      <w:r w:rsidR="0086266C">
        <w:rPr>
          <w:lang w:val="en-US"/>
        </w:rPr>
        <w:t>,</w:t>
      </w:r>
      <w:r w:rsidR="008864EF">
        <w:rPr>
          <w:lang w:val="en-US"/>
        </w:rPr>
        <w:t xml:space="preserve"> </w:t>
      </w:r>
      <w:r w:rsidRPr="227D4B47">
        <w:rPr>
          <w:lang w:val="en-US"/>
        </w:rPr>
        <w:t>and (iii) flexibility</w:t>
      </w:r>
      <w:r w:rsidR="008B1A5F">
        <w:rPr>
          <w:lang w:val="en-US"/>
        </w:rPr>
        <w:t xml:space="preserve"> to </w:t>
      </w:r>
      <w:r w:rsidR="00DF5E88">
        <w:rPr>
          <w:lang w:val="en-US"/>
        </w:rPr>
        <w:t xml:space="preserve">utilize </w:t>
      </w:r>
      <w:r w:rsidR="008B1A5F">
        <w:rPr>
          <w:lang w:val="en-US"/>
        </w:rPr>
        <w:t>alternative substrates</w:t>
      </w:r>
      <w:r w:rsidR="00EF4003">
        <w:rPr>
          <w:lang w:val="en-US"/>
        </w:rPr>
        <w:t xml:space="preserve"> </w:t>
      </w:r>
      <w:sdt>
        <w:sdtPr>
          <w:rPr>
            <w:lang w:val="en-US"/>
          </w:rPr>
          <w:alias w:val="To edit, see citavi.com/edit"/>
          <w:tag w:val="CitaviPlaceholder#12a31a56-4421-48e4-b0ca-0ea8be64274a"/>
          <w:id w:val="1544256432"/>
          <w:placeholder>
            <w:docPart w:val="DefaultPlaceholder_-1854013440"/>
          </w:placeholder>
        </w:sdtPr>
        <w:sdtContent>
          <w:r w:rsidR="00EF4003">
            <w:rPr>
              <w:lang w:val="en-US"/>
            </w:rPr>
            <w:fldChar w:fldCharType="begin"/>
          </w:r>
          <w:r w:rsidR="009E57A2">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ZmOTBjNWEzLWM2NDEtNDBlYy1hMGM2LTRiYmJmMzMzYzMxMCIsIlJhbmdlTGVuZ3RoIjoyMCwiUmVmZXJlbmNlSWQiOiIxMDI4MGJkNi1jMTE3LTQyZjUtYWMyOS03OGNmMGI1MzExMz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jQiLCIkdHlwZSI6IlN3aXNzQWNhZGVtaWMuQ2l0YXZpLkxvY2F0aW9uLCBTd2lzc0FjYWRlbWljLkNpdGF2aSIsIkFkZHJlc3MiOnsiJGlkIjoiMjUiLCIkdHlwZSI6IlN3aXNzQWNhZGVtaWMuQ2l0YXZpLkxpbmtlZFJlc291cmNlLCBTd2lzc0FjYWRlbWljLkNpdGF2aSIsIkxpbmtlZFJlc291cmNlVHlwZSI6NSwiT3JpZ2luYWxTdHJpbmciOiIxMC4xMDE2L2ouZWd5ci4yMDIzLjEwLjA1NSIsIlVyaVN0cmluZyI6Imh0dHBzOi8vZG9pLm9yZy8xMC4xMDE2L2ouZWd5ci4yMDIzLjEwLjA1NSIsIkxpbmtlZFJlc291cmNlU3RhdHVzIjo4LCJQcm9wZXJ0aWVzIjp7IiRpZCI6IjI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</w:instrText>
          </w:r>
          <w:r w:rsidR="009E57A2" w:rsidRPr="009E57A2">
            <w:rPr>
              <w:lang w:val="de-DE"/>
            </w:rPr>
            <w:instrText>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}</w:instrText>
          </w:r>
          <w:r w:rsidR="00EF4003">
            <w:rPr>
              <w:lang w:val="en-US"/>
            </w:rPr>
            <w:fldChar w:fldCharType="separate"/>
          </w:r>
          <w:r w:rsidR="00D76A55">
            <w:rPr>
              <w:lang w:val="de-DE"/>
            </w:rPr>
            <w:t>(Jordan et al., 2023; Daniel</w:t>
          </w:r>
          <w:r w:rsidR="00D76A55">
            <w:rPr>
              <w:rFonts w:ascii="Times New Roman" w:hAnsi="Times New Roman" w:cs="Times New Roman"/>
              <w:lang w:val="de-DE"/>
            </w:rPr>
            <w:t>‐</w:t>
          </w:r>
          <w:r w:rsidR="00D76A55">
            <w:rPr>
              <w:lang w:val="de-DE"/>
            </w:rPr>
            <w:t>Gromke et al., 2018; Theuerl et al., 2019)</w:t>
          </w:r>
          <w:r w:rsidR="00EF4003">
            <w:rPr>
              <w:lang w:val="en-US"/>
            </w:rPr>
            <w:fldChar w:fldCharType="end"/>
          </w:r>
        </w:sdtContent>
      </w:sdt>
      <w:r w:rsidR="00EF4003">
        <w:rPr>
          <w:lang w:val="de-DE"/>
        </w:rPr>
        <w:t>.</w:t>
      </w:r>
    </w:p>
    <w:p w14:paraId="3671B507" w14:textId="1434BE99" w:rsidR="00B02161" w:rsidRPr="00723AE3" w:rsidRDefault="00426BC2">
      <w:pPr>
        <w:rPr>
          <w:lang w:val="en-US"/>
        </w:rPr>
      </w:pPr>
      <w:r>
        <w:rPr>
          <w:lang w:val="en-US"/>
        </w:rPr>
        <w:t>In d</w:t>
      </w:r>
      <w:r w:rsidR="00C8026B">
        <w:rPr>
          <w:lang w:val="en-US"/>
        </w:rPr>
        <w:t>emand-oriented</w:t>
      </w:r>
      <w:r w:rsidR="42E16D65" w:rsidRPr="42E16D65">
        <w:rPr>
          <w:lang w:val="en-US"/>
        </w:rPr>
        <w:t xml:space="preserve"> cogeneration</w:t>
      </w:r>
      <w:r w:rsidR="0086266C">
        <w:rPr>
          <w:lang w:val="en-US"/>
        </w:rPr>
        <w:t>,</w:t>
      </w:r>
      <w:r w:rsidR="42E16D65" w:rsidRPr="42E16D65">
        <w:rPr>
          <w:lang w:val="en-US"/>
        </w:rPr>
        <w:t xml:space="preserve"> biogas </w:t>
      </w:r>
      <w:r>
        <w:rPr>
          <w:lang w:val="en-US"/>
        </w:rPr>
        <w:t xml:space="preserve">is converted </w:t>
      </w:r>
      <w:r w:rsidR="42E16D65" w:rsidRPr="42E16D65">
        <w:rPr>
          <w:lang w:val="en-US"/>
        </w:rPr>
        <w:t xml:space="preserve">to electricity during peak load times, </w:t>
      </w:r>
      <w:r>
        <w:rPr>
          <w:lang w:val="en-US"/>
        </w:rPr>
        <w:t xml:space="preserve">offering </w:t>
      </w:r>
      <w:r w:rsidR="42E16D65" w:rsidRPr="42E16D65">
        <w:rPr>
          <w:lang w:val="en-US"/>
        </w:rPr>
        <w:t xml:space="preserve">higher </w:t>
      </w:r>
      <w:r w:rsidR="006C739D">
        <w:rPr>
          <w:lang w:val="en-US"/>
        </w:rPr>
        <w:t>selling</w:t>
      </w:r>
      <w:r w:rsidR="006C739D" w:rsidRPr="42E16D65">
        <w:rPr>
          <w:lang w:val="en-US"/>
        </w:rPr>
        <w:t xml:space="preserve"> </w:t>
      </w:r>
      <w:r w:rsidR="42E16D65" w:rsidRPr="42E16D65">
        <w:rPr>
          <w:lang w:val="en-US"/>
        </w:rPr>
        <w:t xml:space="preserve">prices </w:t>
      </w:r>
      <w:r w:rsidR="227D4B47" w:rsidRPr="227D4B47">
        <w:rPr>
          <w:lang w:val="en-US"/>
        </w:rPr>
        <w:t xml:space="preserve">but </w:t>
      </w:r>
      <w:r w:rsidR="0080223C">
        <w:rPr>
          <w:lang w:val="en-US"/>
        </w:rPr>
        <w:t xml:space="preserve">also </w:t>
      </w:r>
      <w:r w:rsidR="227D4B47" w:rsidRPr="227D4B47">
        <w:rPr>
          <w:lang w:val="en-US"/>
        </w:rPr>
        <w:t>entail</w:t>
      </w:r>
      <w:r>
        <w:rPr>
          <w:lang w:val="en-US"/>
        </w:rPr>
        <w:t xml:space="preserve">ing </w:t>
      </w:r>
      <w:r w:rsidR="227D4B47" w:rsidRPr="227D4B47">
        <w:rPr>
          <w:lang w:val="en-US"/>
        </w:rPr>
        <w:t>high investment costs</w:t>
      </w:r>
      <w:r w:rsidR="00576E3F">
        <w:rPr>
          <w:lang w:val="en-US"/>
        </w:rPr>
        <w:t xml:space="preserve"> </w:t>
      </w:r>
      <w:sdt>
        <w:sdtPr>
          <w:rPr>
            <w:lang w:val="en-US"/>
          </w:rPr>
          <w:alias w:val="To edit, see citavi.com/edit"/>
          <w:tag w:val="CitaviPlaceholder#c6e3b54e-2f22-4aa7-9f27-46e9b59e5738"/>
          <w:id w:val="-2129915693"/>
          <w:placeholder>
            <w:docPart w:val="0FC6267662215D48902434A16B8CACD1"/>
          </w:placeholder>
        </w:sdtPr>
        <w:sdtContent>
          <w:r w:rsidR="00576E3F">
            <w:rPr>
              <w:lang w:val="en-US"/>
            </w:rPr>
            <w:fldChar w:fldCharType="begin"/>
          </w:r>
          <w:r w:rsidR="0079674B">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4M2Q4NmVlLTU0OWEtNGIzZS1iYjdiLTUwZGY3ZTNkYWQxMCIsIlJhbmdlTGVuZ3RoIjoyMSwiUmVmZXJlbmNlSWQiOiIzYjdjMTA4ZS0yMmQxLTQzNDQtYjhiMC0xYzFhZmE3ZDhkMD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4IiwiJHR5cGUiOiJTd2lzc0FjYWRlbWljLkNpdGF2aS5Mb2NhdGlvbiwgU3dpc3NBY2FkZW1pYy5DaXRhdmkiLCJBZGRyZXNzIjp7IiRpZCI6IjE5IiwiJHR5cGUiOiJTd2lzc0FjYWRlbWljLkNpdGF2aS5MaW5rZWRSZXNvdXJjZSwgU3dpc3NBY2FkZW1pYy5DaXRhdmkiLCJMaW5rZWRSZXNvdXJjZVR5cGUiOjUsIk9yaWdpbmFsU3RyaW5nIjoiMTAuMTE4Ni9zMTM3MDUtMDE4LTAxNTctMCIsIlVyaVN0cmluZyI6Imh0dHBzOi8vZG9pLm9yZy8xMC4xMTg2L3MxMzcwNS0wMTgtMDE1Ny0w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}</w:instrText>
          </w:r>
          <w:r w:rsidR="00576E3F">
            <w:rPr>
              <w:lang w:val="en-US"/>
            </w:rPr>
            <w:fldChar w:fldCharType="separate"/>
          </w:r>
          <w:r w:rsidR="00D76A55">
            <w:rPr>
              <w:lang w:val="en-US"/>
            </w:rPr>
            <w:t>(Purkus et al., 2018)</w:t>
          </w:r>
          <w:r w:rsidR="00576E3F">
            <w:rPr>
              <w:lang w:val="en-US"/>
            </w:rPr>
            <w:fldChar w:fldCharType="end"/>
          </w:r>
        </w:sdtContent>
      </w:sdt>
      <w:r w:rsidR="227D4B47" w:rsidRPr="227D4B47">
        <w:rPr>
          <w:lang w:val="en-US"/>
        </w:rPr>
        <w:t xml:space="preserve">. </w:t>
      </w:r>
      <w:r w:rsidR="00C35AE1">
        <w:rPr>
          <w:lang w:val="en-US"/>
        </w:rPr>
        <w:t>Th</w:t>
      </w:r>
      <w:r w:rsidR="00010898">
        <w:rPr>
          <w:lang w:val="en-US"/>
        </w:rPr>
        <w:t>is is</w:t>
      </w:r>
      <w:r w:rsidR="00C35AE1">
        <w:rPr>
          <w:lang w:val="en-US"/>
        </w:rPr>
        <w:t xml:space="preserve"> c</w:t>
      </w:r>
      <w:r w:rsidR="42E16D65" w:rsidRPr="42E16D65">
        <w:rPr>
          <w:lang w:val="en-US"/>
        </w:rPr>
        <w:t>onventional</w:t>
      </w:r>
      <w:r w:rsidR="00010898">
        <w:rPr>
          <w:lang w:val="en-US"/>
        </w:rPr>
        <w:t>ly</w:t>
      </w:r>
      <w:r w:rsidR="42E16D65" w:rsidRPr="42E16D65">
        <w:rPr>
          <w:lang w:val="en-US"/>
        </w:rPr>
        <w:t xml:space="preserve"> </w:t>
      </w:r>
      <w:r w:rsidR="00010898">
        <w:rPr>
          <w:lang w:val="en-US"/>
        </w:rPr>
        <w:t>pursued by</w:t>
      </w:r>
      <w:r w:rsidR="00703F99">
        <w:rPr>
          <w:lang w:val="en-US"/>
        </w:rPr>
        <w:t xml:space="preserve"> </w:t>
      </w:r>
      <w:r w:rsidR="227D4B47" w:rsidRPr="227D4B47">
        <w:rPr>
          <w:lang w:val="en-US"/>
        </w:rPr>
        <w:t>increas</w:t>
      </w:r>
      <w:r w:rsidR="00010898">
        <w:rPr>
          <w:lang w:val="en-US"/>
        </w:rPr>
        <w:t>ing</w:t>
      </w:r>
      <w:r w:rsidR="42E16D65" w:rsidRPr="42E16D65">
        <w:rPr>
          <w:lang w:val="en-US"/>
        </w:rPr>
        <w:t xml:space="preserve"> </w:t>
      </w:r>
      <w:r w:rsidR="005A5B0C">
        <w:rPr>
          <w:lang w:val="en-US"/>
        </w:rPr>
        <w:t xml:space="preserve">installed </w:t>
      </w:r>
      <w:r w:rsidR="227D4B47" w:rsidRPr="227D4B47">
        <w:rPr>
          <w:lang w:val="en-US"/>
        </w:rPr>
        <w:t xml:space="preserve">capacities of </w:t>
      </w:r>
      <w:r w:rsidR="42E16D65" w:rsidRPr="42E16D65">
        <w:rPr>
          <w:lang w:val="en-US"/>
        </w:rPr>
        <w:t>combined heat and power (CHP)</w:t>
      </w:r>
      <w:r w:rsidR="005A5B0C">
        <w:rPr>
          <w:lang w:val="en-US"/>
        </w:rPr>
        <w:t xml:space="preserve"> units and expanding gas storage </w:t>
      </w:r>
      <w:r w:rsidR="007338B8">
        <w:rPr>
          <w:lang w:val="en-US"/>
        </w:rPr>
        <w:t xml:space="preserve">(GS) </w:t>
      </w:r>
      <w:r w:rsidR="005A5B0C">
        <w:rPr>
          <w:lang w:val="en-US"/>
        </w:rPr>
        <w:t>volumes</w:t>
      </w:r>
      <w:r w:rsidR="227D4B47" w:rsidRPr="227D4B47">
        <w:rPr>
          <w:lang w:val="en-US"/>
        </w:rPr>
        <w:t>.</w:t>
      </w:r>
      <w:r w:rsidR="005A5B0C">
        <w:rPr>
          <w:lang w:val="en-US"/>
        </w:rPr>
        <w:t xml:space="preserve"> </w:t>
      </w:r>
      <w:r w:rsidR="42E16D65" w:rsidRPr="42E16D65">
        <w:rPr>
          <w:lang w:val="en-US"/>
        </w:rPr>
        <w:t xml:space="preserve">Alternatively, </w:t>
      </w:r>
      <w:r w:rsidR="004C4D0C">
        <w:rPr>
          <w:lang w:val="en-US"/>
        </w:rPr>
        <w:t>demand-oriented</w:t>
      </w:r>
      <w:r w:rsidR="004C4D0C" w:rsidRPr="5720AB77">
        <w:rPr>
          <w:lang w:val="en-US"/>
        </w:rPr>
        <w:t xml:space="preserve"> </w:t>
      </w:r>
      <w:r w:rsidR="004C4D0C" w:rsidRPr="42E16D65">
        <w:rPr>
          <w:lang w:val="en-US"/>
        </w:rPr>
        <w:t xml:space="preserve">feed optimization </w:t>
      </w:r>
      <w:r w:rsidR="004C4D0C">
        <w:rPr>
          <w:lang w:val="en-US"/>
        </w:rPr>
        <w:t xml:space="preserve">optimally controls </w:t>
      </w:r>
      <w:r w:rsidR="006E78F2">
        <w:rPr>
          <w:lang w:val="en-US"/>
        </w:rPr>
        <w:t>the amount and composition of utilized substrates</w:t>
      </w:r>
      <w:r w:rsidR="002564CB">
        <w:rPr>
          <w:lang w:val="en-US"/>
        </w:rPr>
        <w:t>. T</w:t>
      </w:r>
      <w:r w:rsidR="006020C5">
        <w:rPr>
          <w:lang w:val="en-US"/>
        </w:rPr>
        <w:t>hereby</w:t>
      </w:r>
      <w:r w:rsidR="0086266C">
        <w:rPr>
          <w:lang w:val="en-US"/>
        </w:rPr>
        <w:t>,</w:t>
      </w:r>
      <w:r w:rsidR="006020C5">
        <w:rPr>
          <w:lang w:val="en-US"/>
        </w:rPr>
        <w:t xml:space="preserve"> </w:t>
      </w:r>
      <w:r w:rsidR="5720AB77" w:rsidRPr="5720AB77">
        <w:rPr>
          <w:lang w:val="en-US"/>
        </w:rPr>
        <w:t xml:space="preserve">biogas and electricity </w:t>
      </w:r>
      <w:r w:rsidR="42E16D65" w:rsidRPr="42E16D65">
        <w:rPr>
          <w:lang w:val="en-US"/>
        </w:rPr>
        <w:t xml:space="preserve">production </w:t>
      </w:r>
      <w:r w:rsidR="002564CB">
        <w:rPr>
          <w:lang w:val="en-US"/>
        </w:rPr>
        <w:t xml:space="preserve">can be aligned </w:t>
      </w:r>
      <w:r w:rsidR="42E16D65" w:rsidRPr="42E16D65">
        <w:rPr>
          <w:lang w:val="en-US"/>
        </w:rPr>
        <w:t>with anticipated electricity prices</w:t>
      </w:r>
      <w:r w:rsidR="002564CB">
        <w:rPr>
          <w:lang w:val="en-US"/>
        </w:rPr>
        <w:t xml:space="preserve">, which reduces </w:t>
      </w:r>
      <w:r w:rsidR="42E16D65" w:rsidRPr="42E16D65">
        <w:rPr>
          <w:lang w:val="en-US"/>
        </w:rPr>
        <w:t xml:space="preserve">the need for </w:t>
      </w:r>
      <w:r w:rsidR="42E16D65" w:rsidRPr="42E16D65">
        <w:rPr>
          <w:lang w:val="en-US"/>
        </w:rPr>
        <w:lastRenderedPageBreak/>
        <w:t>additional</w:t>
      </w:r>
      <w:r w:rsidR="006020C5">
        <w:rPr>
          <w:lang w:val="en-US"/>
        </w:rPr>
        <w:t xml:space="preserve"> </w:t>
      </w:r>
      <w:r w:rsidR="005C4C9C">
        <w:rPr>
          <w:lang w:val="en-US"/>
        </w:rPr>
        <w:t>GS</w:t>
      </w:r>
      <w:r w:rsidR="42E16D65" w:rsidRPr="42E16D65">
        <w:rPr>
          <w:lang w:val="en-US"/>
        </w:rPr>
        <w:t xml:space="preserve"> </w:t>
      </w:r>
      <w:r w:rsidR="005A5B0C">
        <w:rPr>
          <w:lang w:val="en-US"/>
        </w:rPr>
        <w:t xml:space="preserve">capacities </w:t>
      </w:r>
      <w:sdt>
        <w:sdtPr>
          <w:rPr>
            <w:lang w:val="en-US"/>
          </w:rPr>
          <w:alias w:val="To edit, see citavi.com/edit"/>
          <w:tag w:val="CitaviPlaceholder#37d990fb-86de-484b-8a5c-ed3022998e75"/>
          <w:id w:val="-14004920"/>
          <w:placeholder>
            <w:docPart w:val="232A24E754032F4AB56685C09F2F4216"/>
          </w:placeholder>
        </w:sdtPr>
        <w:sdtContent>
          <w:r w:rsidR="00C66A81">
            <w:rPr>
              <w:lang w:val="en-US"/>
            </w:rPr>
            <w:fldChar w:fldCharType="begin"/>
          </w:r>
          <w:r w:rsidR="00EC3AAE">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xNjU3ODQ3LTVlMWMtNGRlMS1iNzJjLTFlYzc2ZGIyYWYxZiIsIlJhbmdlTGVuZ3RoIjoyMCwiUmVmZXJlbmNlSWQiOiIyNWE0N2U0NC0zNTFjLTQxZDgtODE0YS1jNzMwM2QwNmY2ZT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1IiwiJHR5cGUiOiJTd2lzc0FjYWRlbWljLkNpdGF2aS5Mb2NhdGlvbiwgU3dpc3NBY2FkZW1pYy5DaXRhdmkiLCJBZGRyZXNzIjp7IiRpZCI6IjE2IiwiJHR5cGUiOiJTd2lzc0FjYWRlbWljLkNpdGF2aS5MaW5rZWRSZXNvdXJjZSwgU3dpc3NBY2FkZW1pYy5DaXRhdmkiLCJMaW5rZWRSZXNvdXJjZVR5cGUiOjUsIk9yaWdpbmFsU3RyaW5nIjoiMTAuMTAwMi9jZWF0LjIwMTUwMDQxMiIsIlVyaVN0cmluZyI6Imh0dHBzOi8vZG9pLm9yZy8xMC4xMDAyL2NlYXQuMjAxNTAwNDEyIiwiTGlua2VkUmVzb3VyY2VTdGF0dXMiOjgsIlByb3BlcnRpZXMiOnsiJGlkIjoiMT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}</w:instrText>
          </w:r>
          <w:r w:rsidR="00C66A81">
            <w:rPr>
              <w:lang w:val="en-US"/>
            </w:rPr>
            <w:fldChar w:fldCharType="separate"/>
          </w:r>
          <w:r w:rsidR="00D76A55">
            <w:rPr>
              <w:lang w:val="en-US"/>
            </w:rPr>
            <w:t>(Mauky et al., 2016)</w:t>
          </w:r>
          <w:r w:rsidR="00C66A81">
            <w:rPr>
              <w:lang w:val="en-US"/>
            </w:rPr>
            <w:fldChar w:fldCharType="end"/>
          </w:r>
        </w:sdtContent>
      </w:sdt>
      <w:r w:rsidR="00B95A92">
        <w:rPr>
          <w:lang w:val="en-US"/>
        </w:rPr>
        <w:t xml:space="preserve">. </w:t>
      </w:r>
      <w:r w:rsidR="00E843BA">
        <w:rPr>
          <w:lang w:val="en-US"/>
        </w:rPr>
        <w:t>Yet</w:t>
      </w:r>
      <w:r w:rsidR="00B95A92" w:rsidRPr="00210A81">
        <w:rPr>
          <w:lang w:val="en-US"/>
        </w:rPr>
        <w:t xml:space="preserve">, </w:t>
      </w:r>
      <w:r w:rsidR="00CC09A4" w:rsidRPr="00210A81">
        <w:rPr>
          <w:lang w:val="en-US"/>
        </w:rPr>
        <w:t xml:space="preserve">to </w:t>
      </w:r>
      <w:r w:rsidR="000A15A2" w:rsidRPr="00210A81">
        <w:rPr>
          <w:lang w:val="en-US"/>
        </w:rPr>
        <w:t xml:space="preserve">accurately </w:t>
      </w:r>
      <w:r w:rsidR="00CC09A4" w:rsidRPr="00210A81">
        <w:rPr>
          <w:lang w:val="en-US"/>
        </w:rPr>
        <w:t xml:space="preserve">predict </w:t>
      </w:r>
      <w:r w:rsidR="006C739D" w:rsidRPr="00210A81">
        <w:rPr>
          <w:lang w:val="en-US"/>
        </w:rPr>
        <w:t>biogas production</w:t>
      </w:r>
      <w:r w:rsidR="00CA7E83">
        <w:rPr>
          <w:lang w:val="en-US"/>
        </w:rPr>
        <w:t xml:space="preserve"> and the nonlinear behavior of the AD process, </w:t>
      </w:r>
      <w:commentRangeStart w:id="15"/>
      <w:r w:rsidR="00CA7E83" w:rsidRPr="00210A81">
        <w:rPr>
          <w:lang w:val="en-US"/>
        </w:rPr>
        <w:t>reliable process models</w:t>
      </w:r>
      <w:r w:rsidR="00CA7E83">
        <w:rPr>
          <w:lang w:val="en-US"/>
        </w:rPr>
        <w:t xml:space="preserve"> </w:t>
      </w:r>
      <w:r w:rsidR="00E843BA">
        <w:rPr>
          <w:lang w:val="en-US"/>
        </w:rPr>
        <w:t xml:space="preserve">and input characterization </w:t>
      </w:r>
      <w:r w:rsidR="00CA7E83">
        <w:rPr>
          <w:lang w:val="en-US"/>
        </w:rPr>
        <w:t>are required</w:t>
      </w:r>
      <w:commentRangeEnd w:id="15"/>
      <w:r w:rsidR="0086266C">
        <w:rPr>
          <w:rStyle w:val="Kommentarzeichen"/>
        </w:rPr>
        <w:commentReference w:id="15"/>
      </w:r>
      <w:r w:rsidR="42E16D65" w:rsidRPr="00210A81">
        <w:rPr>
          <w:lang w:val="en-US"/>
        </w:rPr>
        <w:t>.</w:t>
      </w:r>
    </w:p>
    <w:p w14:paraId="1B97E275" w14:textId="095AB727" w:rsidR="009D3C99" w:rsidRDefault="00433661" w:rsidP="0EF766E9">
      <w:pPr>
        <w:rPr>
          <w:lang w:val="en-US"/>
        </w:rPr>
      </w:pPr>
      <w:r>
        <w:rPr>
          <w:lang w:val="en-US"/>
        </w:rPr>
        <w:t xml:space="preserve">The second strategy </w:t>
      </w:r>
      <w:r w:rsidR="00AD4F4A">
        <w:rPr>
          <w:lang w:val="en-US"/>
        </w:rPr>
        <w:t xml:space="preserve">is to equip </w:t>
      </w:r>
      <w:r w:rsidR="42E16D65" w:rsidRPr="42E16D65">
        <w:rPr>
          <w:lang w:val="en-US"/>
        </w:rPr>
        <w:t>existing AD plants with biogas upgrading units to produce biomethane for direct injection into the natural gas grid</w:t>
      </w:r>
      <w:r>
        <w:rPr>
          <w:lang w:val="en-US"/>
        </w:rPr>
        <w:t xml:space="preserve">, which is </w:t>
      </w:r>
      <w:r w:rsidR="42E16D65" w:rsidRPr="42E16D65">
        <w:rPr>
          <w:lang w:val="en-US"/>
        </w:rPr>
        <w:t xml:space="preserve">increasingly pursued </w:t>
      </w:r>
      <w:r w:rsidR="00E210D2">
        <w:rPr>
          <w:lang w:val="en-US"/>
        </w:rPr>
        <w:t xml:space="preserve">internationally </w:t>
      </w:r>
      <w:sdt>
        <w:sdtPr>
          <w:rPr>
            <w:lang w:val="en-US"/>
          </w:rPr>
          <w:alias w:val="To edit, see citavi.com/edit"/>
          <w:tag w:val="CitaviPlaceholder#0b9bc1eb-d200-4937-9289-452b6b514b20"/>
          <w:id w:val="-415937615"/>
          <w:placeholder>
            <w:docPart w:val="6BEA17657418DA4CAED7CE8A1D530C16"/>
          </w:placeholder>
        </w:sdtPr>
        <w:sdtContent>
          <w:r w:rsidR="00E210D2">
            <w:rPr>
              <w:lang w:val="en-US"/>
            </w:rPr>
            <w:fldChar w:fldCharType="begin"/>
          </w:r>
          <w:r w:rsidR="009E57A2">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zMTVmYzU2LWEyMGItNDdlYy05ZDJjLWE0M2E1ZDllYmU2MCIsIlJhbmdlTGVuZ3RoIjoyMSwiUmVmZXJlbmNlSWQiOiIxZjQ2ZTY2MS0zMTUwLTQ0ZTctYjdlNC1lYmZmNzI3YTY2Y2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MTAuMzM5MC9lbjEyMTkzODAzIiwiVXJpU3RyaW5nIjoiaHR0cHM6Ly9kb2kub3JnLzEwLjMzOTAvZW4xMjE5MzgwMy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}</w:instrText>
          </w:r>
          <w:r w:rsidR="00E210D2">
            <w:rPr>
              <w:lang w:val="en-US"/>
            </w:rPr>
            <w:fldChar w:fldCharType="separate"/>
          </w:r>
          <w:r w:rsidR="00D76A55">
            <w:rPr>
              <w:lang w:val="en-US"/>
            </w:rPr>
            <w:t>(Schmid et al., 2019)</w:t>
          </w:r>
          <w:r w:rsidR="00E210D2">
            <w:rPr>
              <w:lang w:val="en-US"/>
            </w:rPr>
            <w:fldChar w:fldCharType="end"/>
          </w:r>
        </w:sdtContent>
      </w:sdt>
      <w:r w:rsidR="42E16D65" w:rsidRPr="42E16D65">
        <w:rPr>
          <w:lang w:val="en-US"/>
        </w:rPr>
        <w:t xml:space="preserve">. Since </w:t>
      </w:r>
      <w:r w:rsidR="00D85A76">
        <w:rPr>
          <w:lang w:val="en-US"/>
        </w:rPr>
        <w:t>biogas</w:t>
      </w:r>
      <w:r w:rsidR="00D85A76" w:rsidRPr="42E16D65">
        <w:rPr>
          <w:lang w:val="en-US"/>
        </w:rPr>
        <w:t xml:space="preserve"> </w:t>
      </w:r>
      <w:r w:rsidR="42E16D65" w:rsidRPr="42E16D65">
        <w:rPr>
          <w:lang w:val="en-US"/>
        </w:rPr>
        <w:t>upgrading units typically operate under stationary conditions for optimal efficiency, biogas production must typically be maintained at constant setpoints</w:t>
      </w:r>
      <w:r w:rsidR="00E145CE">
        <w:rPr>
          <w:lang w:val="en-US"/>
        </w:rPr>
        <w:t xml:space="preserve"> despite variable feedstocks</w:t>
      </w:r>
      <w:r w:rsidR="001D1C76">
        <w:rPr>
          <w:lang w:val="en-US"/>
        </w:rPr>
        <w:t xml:space="preserve"> </w:t>
      </w:r>
      <w:sdt>
        <w:sdtPr>
          <w:rPr>
            <w:lang w:val="en-US"/>
          </w:rPr>
          <w:alias w:val="To edit, see citavi.com/edit"/>
          <w:tag w:val="CitaviPlaceholder#87813cc2-d756-40f4-b07d-38c73476ecad"/>
          <w:id w:val="1223177483"/>
          <w:placeholder>
            <w:docPart w:val="120B1529C18F174990A9156085B03B1E"/>
          </w:placeholder>
        </w:sdtPr>
        <w:sdtContent>
          <w:r w:rsidR="00C82E0C">
            <w:rPr>
              <w:lang w:val="en-US"/>
            </w:rPr>
            <w:fldChar w:fldCharType="begin"/>
          </w:r>
          <w:r w:rsidR="009E57A2">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wNDliNDMyLTQ5YzEtNDVhMi04YTNlLWY5OGEzOGUxY2Y5OSIsIlJhbmdlTGVuZ3RoIjoyMSwiUmVmZXJlbmNlSWQiOiJlM2MyYzhkMC1mMmNiLTQ1NjEtOTdkOS1lMWUzMGFiZDI4OG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IxMC4zMzkwL2VuMTUxNjU4MjciLCJVcmlTdHJpbmciOiJodHRwczovL2RvaS5vcmcvMTAuMzM5MC9lbjE1MTY1ODI3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}</w:instrText>
          </w:r>
          <w:r w:rsidR="00C82E0C">
            <w:rPr>
              <w:lang w:val="en-US"/>
            </w:rPr>
            <w:fldChar w:fldCharType="separate"/>
          </w:r>
          <w:r w:rsidR="00D76A55">
            <w:rPr>
              <w:lang w:val="en-US"/>
            </w:rPr>
            <w:t>(Jønson et al., 2022)</w:t>
          </w:r>
          <w:r w:rsidR="00C82E0C">
            <w:rPr>
              <w:lang w:val="en-US"/>
            </w:rPr>
            <w:fldChar w:fldCharType="end"/>
          </w:r>
        </w:sdtContent>
      </w:sdt>
      <w:r w:rsidR="00C1157C">
        <w:rPr>
          <w:lang w:val="en-US"/>
        </w:rPr>
        <w:t xml:space="preserve"> </w:t>
      </w:r>
      <w:r w:rsidR="42E16D65" w:rsidRPr="42E16D65">
        <w:rPr>
          <w:lang w:val="en-US"/>
        </w:rPr>
        <w:t xml:space="preserve">. </w:t>
      </w:r>
    </w:p>
    <w:p w14:paraId="5D578804" w14:textId="633AC9C2" w:rsidR="008E55E9" w:rsidRDefault="00433661" w:rsidP="0EF766E9">
      <w:pPr>
        <w:rPr>
          <w:lang w:val="en-US"/>
        </w:rPr>
      </w:pPr>
      <w:r>
        <w:rPr>
          <w:lang w:val="en-US"/>
        </w:rPr>
        <w:t xml:space="preserve">The third strategy lies in </w:t>
      </w:r>
      <w:r w:rsidR="42E16D65" w:rsidRPr="42E16D65">
        <w:rPr>
          <w:lang w:val="en-US"/>
        </w:rPr>
        <w:t>reduc</w:t>
      </w:r>
      <w:r>
        <w:rPr>
          <w:lang w:val="en-US"/>
        </w:rPr>
        <w:t xml:space="preserve">ing </w:t>
      </w:r>
      <w:r w:rsidR="42E16D65" w:rsidRPr="42E16D65">
        <w:rPr>
          <w:lang w:val="en-US"/>
        </w:rPr>
        <w:t xml:space="preserve">substrate costs </w:t>
      </w:r>
      <w:r>
        <w:rPr>
          <w:lang w:val="en-US"/>
        </w:rPr>
        <w:t xml:space="preserve">and </w:t>
      </w:r>
      <w:r w:rsidR="42E16D65" w:rsidRPr="42E16D65">
        <w:rPr>
          <w:lang w:val="en-US"/>
        </w:rPr>
        <w:t>utilizing low-cost feedstocks</w:t>
      </w:r>
      <w:r w:rsidR="00E145CE">
        <w:rPr>
          <w:lang w:val="en-US"/>
        </w:rPr>
        <w:t>,</w:t>
      </w:r>
      <w:r w:rsidR="009D3C99">
        <w:rPr>
          <w:lang w:val="en-US"/>
        </w:rPr>
        <w:t xml:space="preserve"> such as organic waste</w:t>
      </w:r>
      <w:r w:rsidR="00E145CE">
        <w:rPr>
          <w:lang w:val="en-US"/>
        </w:rPr>
        <w:t xml:space="preserve"> or agricultural residues</w:t>
      </w:r>
      <w:r w:rsidR="00C82E0C">
        <w:rPr>
          <w:lang w:val="en-US"/>
        </w:rPr>
        <w:t xml:space="preserve"> </w:t>
      </w:r>
      <w:sdt>
        <w:sdtPr>
          <w:rPr>
            <w:lang w:val="en-US"/>
          </w:rPr>
          <w:alias w:val="To edit, see citavi.com/edit"/>
          <w:tag w:val="CitaviPlaceholder#c626a64c-15e1-48cf-b890-5312eb1e8566"/>
          <w:id w:val="-235777985"/>
          <w:placeholder>
            <w:docPart w:val="BE771B562F47434EA8653DAFD97455A9"/>
          </w:placeholder>
        </w:sdtPr>
        <w:sdtContent>
          <w:r w:rsidR="00C82E0C">
            <w:rPr>
              <w:lang w:val="en-US"/>
            </w:rPr>
            <w:fldChar w:fldCharType="begin"/>
          </w:r>
          <w:r w:rsidR="009E57A2">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VhM2Q5MWI1LWViODctNDExYi05MzU4LTJlMDRjYjE4NDM4NSIsIlJhbmdlTGVuZ3RoIjoyMSwiUmVmZXJlbmNlSWQiOiIxMDI4MGJkNi1jMTE3LTQyZjUtYWMyOS03OGNmMGI1MzExMz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jQiLCIkdHlwZSI6IlN3aXNzQWNhZGVtaWMuQ2l0YXZpLkxvY2F0aW9uLCBTd2lzc0FjYWRlbWljLkNpdGF2aSIsIkFkZHJlc3MiOnsiJGlkIjoiMjUiLCIkdHlwZSI6IlN3aXNzQWNhZGVtaWMuQ2l0YXZpLkxpbmtlZFJlc291cmNlLCBTd2lzc0FjYWRlbWljLkNpdGF2aSIsIkxpbmtlZFJlc291cmNlVHlwZSI6NSwiT3JpZ2luYWxTdHJpbmciOiIxMC4xMDE2L2ouZWd5ci4yMDIzLjEwLjA1NSIsIlVyaVN0cmluZyI6Imh0dHBzOi8vZG9pLm9yZy8xMC4xMDE2L2ouZWd5ci4yMDIzLjEwLjA1NSIsIkxpbmtlZFJlc291cmNlU3RhdHVzIjo4LCJQcm9wZXJ0aWVzIjp7IiRpZCI6IjI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}</w:instrText>
          </w:r>
          <w:r w:rsidR="00C82E0C">
            <w:rPr>
              <w:lang w:val="en-US"/>
            </w:rPr>
            <w:fldChar w:fldCharType="separate"/>
          </w:r>
          <w:r w:rsidR="00D76A55">
            <w:rPr>
              <w:lang w:val="en-US"/>
            </w:rPr>
            <w:t>(Jordan et al., 2023)</w:t>
          </w:r>
          <w:r w:rsidR="00C82E0C">
            <w:rPr>
              <w:lang w:val="en-US"/>
            </w:rPr>
            <w:fldChar w:fldCharType="end"/>
          </w:r>
        </w:sdtContent>
      </w:sdt>
      <w:r w:rsidR="00CC09A4">
        <w:rPr>
          <w:lang w:val="en-US"/>
        </w:rPr>
        <w:t xml:space="preserve">. </w:t>
      </w:r>
      <w:r w:rsidR="00577F63">
        <w:rPr>
          <w:lang w:val="en-US"/>
        </w:rPr>
        <w:t>For</w:t>
      </w:r>
      <w:r w:rsidR="007B2FC3">
        <w:rPr>
          <w:lang w:val="en-US"/>
        </w:rPr>
        <w:t xml:space="preserve"> the majority of biogenic feedstocks</w:t>
      </w:r>
      <w:r w:rsidR="00577F63">
        <w:rPr>
          <w:lang w:val="en-US"/>
        </w:rPr>
        <w:t xml:space="preserve">, </w:t>
      </w:r>
      <w:r w:rsidR="007B2FC3">
        <w:rPr>
          <w:lang w:val="en-US"/>
        </w:rPr>
        <w:t xml:space="preserve">there </w:t>
      </w:r>
      <w:r w:rsidR="00905BA2">
        <w:rPr>
          <w:lang w:val="en-US"/>
        </w:rPr>
        <w:t xml:space="preserve">already </w:t>
      </w:r>
      <w:r w:rsidR="007B2FC3">
        <w:rPr>
          <w:lang w:val="en-US"/>
        </w:rPr>
        <w:t xml:space="preserve">exist profitable </w:t>
      </w:r>
      <w:r w:rsidR="00046EEC">
        <w:rPr>
          <w:lang w:val="en-US"/>
        </w:rPr>
        <w:t>value chains</w:t>
      </w:r>
      <w:r w:rsidR="007B2FC3">
        <w:rPr>
          <w:lang w:val="en-US"/>
        </w:rPr>
        <w:t xml:space="preserve"> </w:t>
      </w:r>
      <w:r w:rsidR="00CC09A4">
        <w:rPr>
          <w:lang w:val="en-US"/>
        </w:rPr>
        <w:t>in Germany</w:t>
      </w:r>
      <w:r w:rsidR="00577F63">
        <w:rPr>
          <w:lang w:val="en-US"/>
        </w:rPr>
        <w:t>. However,</w:t>
      </w:r>
      <w:r w:rsidR="007B2FC3">
        <w:rPr>
          <w:lang w:val="en-US"/>
        </w:rPr>
        <w:t xml:space="preserve"> </w:t>
      </w:r>
      <w:r w:rsidR="00046EEC">
        <w:rPr>
          <w:lang w:val="en-US"/>
        </w:rPr>
        <w:t xml:space="preserve">there is still ample unused potential </w:t>
      </w:r>
      <w:r w:rsidR="007B2FC3">
        <w:rPr>
          <w:lang w:val="en-US"/>
        </w:rPr>
        <w:t>for use in AD plants</w:t>
      </w:r>
      <w:r w:rsidR="00046EEC">
        <w:rPr>
          <w:lang w:val="en-US"/>
        </w:rPr>
        <w:t xml:space="preserve"> </w:t>
      </w:r>
      <w:sdt>
        <w:sdtPr>
          <w:rPr>
            <w:lang w:val="en-US"/>
          </w:rPr>
          <w:alias w:val="To edit, see citavi.com/edit"/>
          <w:tag w:val="CitaviPlaceholder#15ce850e-a9e4-40a9-a94a-3e83b2b1e98a"/>
          <w:id w:val="1273366858"/>
          <w:placeholder>
            <w:docPart w:val="DefaultPlaceholder_-1854013440"/>
          </w:placeholder>
        </w:sdtPr>
        <w:sdtContent>
          <w:r w:rsidR="00C84BAD">
            <w:rPr>
              <w:lang w:val="en-US"/>
            </w:rPr>
            <w:fldChar w:fldCharType="begin"/>
          </w:r>
          <w:r w:rsidR="009E57A2">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yM2FmMDE2LTUxN2UtNDg3Yi05NWRkLTNjMzA2YjQyOWI5YiIsIlJhbmdlTGVuZ3RoIjoyMiwiUmVmZXJlbmNlSWQiOiI2ODk4YzQzMS1lNjU2LTQwZDQtOTJhOS01YTgwYmIxZTQwMG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IiLCIkdHlwZSI6IlN3aXNzQWNhZGVtaWMuQ2l0YXZpLkxvY2F0aW9uLCBTd2lzc0FjYWRlbWljLkNpdGF2aSIsIkFkZHJlc3MiOnsiJGlkIjoiMTMiLCIkdHlwZSI6IlN3aXNzQWNhZGVtaWMuQ2l0YXZpLkxpbmtlZFJlc291cmNlLCBTd2lzc0FjYWRlbWljLkNpdGF2aSIsIkxpbmtlZFJlc291cmNlVHlwZSI6NSwiT3JpZ2luYWxTdHJpbmciOiIxMC4xMDE2L2oucnNlci4yMDI1LjExNTY0NSIsIlVyaVN0cmluZyI6Imh0dHBzOi8vZG9pLm9yZy8xMC4xMDE2L2oucnNlci4yMDI1LjExNTY0NS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}</w:instrText>
          </w:r>
          <w:r w:rsidR="00C84BAD">
            <w:rPr>
              <w:lang w:val="en-US"/>
            </w:rPr>
            <w:fldChar w:fldCharType="separate"/>
          </w:r>
          <w:r w:rsidR="00D76A55">
            <w:rPr>
              <w:lang w:val="en-US"/>
            </w:rPr>
            <w:t>(Steindl et al., 2025)</w:t>
          </w:r>
          <w:r w:rsidR="00C84BAD">
            <w:rPr>
              <w:lang w:val="en-US"/>
            </w:rPr>
            <w:fldChar w:fldCharType="end"/>
          </w:r>
        </w:sdtContent>
      </w:sdt>
      <w:r w:rsidR="007B2FC3">
        <w:rPr>
          <w:lang w:val="en-US"/>
        </w:rPr>
        <w:t>.</w:t>
      </w:r>
      <w:r w:rsidR="42E16D65" w:rsidRPr="42E16D65">
        <w:rPr>
          <w:lang w:val="en-US"/>
        </w:rPr>
        <w:t xml:space="preserve"> </w:t>
      </w:r>
    </w:p>
    <w:p w14:paraId="297131D7" w14:textId="37FA696F" w:rsidR="0EF766E9" w:rsidRDefault="008E55E9" w:rsidP="42E16D65">
      <w:pPr>
        <w:rPr>
          <w:strike/>
          <w:lang w:val="en-US"/>
        </w:rPr>
      </w:pPr>
      <w:r>
        <w:rPr>
          <w:lang w:val="en-US"/>
        </w:rPr>
        <w:t xml:space="preserve">All three strategies require </w:t>
      </w:r>
      <w:r w:rsidR="00F452C5">
        <w:rPr>
          <w:lang w:val="en-US"/>
        </w:rPr>
        <w:t xml:space="preserve">robust </w:t>
      </w:r>
      <w:r>
        <w:rPr>
          <w:lang w:val="en-US"/>
        </w:rPr>
        <w:t xml:space="preserve">control </w:t>
      </w:r>
      <w:r w:rsidR="00B70B2B">
        <w:rPr>
          <w:lang w:val="en-US"/>
        </w:rPr>
        <w:t xml:space="preserve">schemes </w:t>
      </w:r>
      <w:r>
        <w:rPr>
          <w:lang w:val="en-US"/>
        </w:rPr>
        <w:t xml:space="preserve">to </w:t>
      </w:r>
      <w:r w:rsidR="00F452C5">
        <w:rPr>
          <w:lang w:val="en-US"/>
        </w:rPr>
        <w:t xml:space="preserve">ensure </w:t>
      </w:r>
      <w:r>
        <w:rPr>
          <w:lang w:val="en-US"/>
        </w:rPr>
        <w:t xml:space="preserve">optimal </w:t>
      </w:r>
      <w:r w:rsidR="00F452C5">
        <w:rPr>
          <w:lang w:val="en-US"/>
        </w:rPr>
        <w:t xml:space="preserve">process performance </w:t>
      </w:r>
      <w:r w:rsidR="00C1157C">
        <w:rPr>
          <w:lang w:val="en-US"/>
        </w:rPr>
        <w:t xml:space="preserve">and stable </w:t>
      </w:r>
      <w:r w:rsidR="00F452C5">
        <w:rPr>
          <w:lang w:val="en-US"/>
        </w:rPr>
        <w:t>operating</w:t>
      </w:r>
      <w:r>
        <w:rPr>
          <w:lang w:val="en-US"/>
        </w:rPr>
        <w:t xml:space="preserve"> conditions</w:t>
      </w:r>
      <w:r w:rsidR="0073362F">
        <w:rPr>
          <w:lang w:val="en-US"/>
        </w:rPr>
        <w:t xml:space="preserve"> </w:t>
      </w:r>
      <w:r w:rsidR="00A041B5">
        <w:rPr>
          <w:lang w:val="en-US"/>
        </w:rPr>
        <w:t xml:space="preserve">despite </w:t>
      </w:r>
      <w:r w:rsidR="00F452C5">
        <w:rPr>
          <w:lang w:val="en-US"/>
        </w:rPr>
        <w:t>uncertain substrate characterization. Moreover, p</w:t>
      </w:r>
      <w:r w:rsidR="00476460">
        <w:rPr>
          <w:lang w:val="en-US"/>
        </w:rPr>
        <w:t xml:space="preserve">redictive control </w:t>
      </w:r>
      <w:r w:rsidR="00F452C5">
        <w:rPr>
          <w:lang w:val="en-US"/>
        </w:rPr>
        <w:t xml:space="preserve">of AD </w:t>
      </w:r>
      <w:r w:rsidR="00195B44">
        <w:rPr>
          <w:lang w:val="en-US"/>
        </w:rPr>
        <w:t xml:space="preserve">necessitates </w:t>
      </w:r>
      <w:r w:rsidR="007B2FC3" w:rsidRPr="4B904F59">
        <w:rPr>
          <w:lang w:val="en-US"/>
        </w:rPr>
        <w:t>reliable</w:t>
      </w:r>
      <w:r w:rsidR="007B2FC3" w:rsidRPr="42E16D65">
        <w:rPr>
          <w:lang w:val="en-US"/>
        </w:rPr>
        <w:t xml:space="preserve"> </w:t>
      </w:r>
      <w:r w:rsidR="00F452C5">
        <w:rPr>
          <w:lang w:val="en-US"/>
        </w:rPr>
        <w:t xml:space="preserve">process </w:t>
      </w:r>
      <w:r w:rsidR="007B2FC3" w:rsidRPr="0703B82E">
        <w:rPr>
          <w:lang w:val="en-US"/>
        </w:rPr>
        <w:t xml:space="preserve">models </w:t>
      </w:r>
      <w:r w:rsidR="00433661">
        <w:rPr>
          <w:lang w:val="en-US"/>
        </w:rPr>
        <w:t>and</w:t>
      </w:r>
      <w:r w:rsidR="0073362F">
        <w:rPr>
          <w:lang w:val="en-US"/>
        </w:rPr>
        <w:t xml:space="preserve"> sound knowledge of </w:t>
      </w:r>
      <w:r w:rsidR="0073362F" w:rsidRPr="42E16D65">
        <w:rPr>
          <w:lang w:val="en-US"/>
        </w:rPr>
        <w:t>substrate characterization</w:t>
      </w:r>
      <w:r w:rsidR="00433661">
        <w:rPr>
          <w:lang w:val="en-US"/>
        </w:rPr>
        <w:t>.</w:t>
      </w:r>
      <w:r w:rsidR="0073362F">
        <w:rPr>
          <w:lang w:val="en-US"/>
        </w:rPr>
        <w:t xml:space="preserve"> </w:t>
      </w:r>
      <w:r w:rsidR="3775BB1F" w:rsidRPr="3775BB1F">
        <w:rPr>
          <w:lang w:val="en-US"/>
        </w:rPr>
        <w:t>While there exist sophisticated AD models</w:t>
      </w:r>
      <w:r w:rsidR="00FC7A69">
        <w:rPr>
          <w:lang w:val="en-US"/>
        </w:rPr>
        <w:t>,</w:t>
      </w:r>
      <w:r w:rsidR="3775BB1F" w:rsidRPr="3775BB1F">
        <w:rPr>
          <w:lang w:val="en-US"/>
        </w:rPr>
        <w:t xml:space="preserve"> such as the well-established Anaerobic Digestion Model No. 1 (ADM1) proposed by </w:t>
      </w:r>
      <w:sdt>
        <w:sdtPr>
          <w:rPr>
            <w:lang w:val="en-US"/>
          </w:rPr>
          <w:alias w:val="To edit, see citavi.com/edit"/>
          <w:tag w:val="CitaviPlaceholder#9d95ffef-e1b3-48db-abc4-00a0ce6c1395"/>
          <w:id w:val="1456603457"/>
          <w:placeholder>
            <w:docPart w:val="E0957F41750609419090BEC73F3B8248"/>
          </w:placeholder>
        </w:sdtPr>
        <w:sdtContent>
          <w:r w:rsidR="0028244E">
            <w:rPr>
              <w:lang w:val="en-US"/>
            </w:rPr>
            <w:fldChar w:fldCharType="begin"/>
          </w:r>
          <w:r w:rsidR="009E57A2">
            <w:rPr>
              <w:lang w:val="en-US"/>
            </w:rPr>
            <w:instrText>ADDIN CitaviPlaceholder{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giLCIkdHlwZSI6IlN3aXNzQWNhZGVtaWMuQ2l0YXZpLkxvY2F0aW9uLCBTd2lzc0FjYWRlbWljLkNpdGF2aSIsIkFkZHJlc3MiOnsiJGlkIjoiMTkiLCIkdHlwZSI6IlN3aXNzQWNhZGVtaWMuQ2l0YXZpLkxpbmtlZFJlc291cmNlLCBTd2lzc0FjYWRlbWljLkNpdGF2aSIsIkxpbmtlZFJlc291cmNlVHlwZSI6NSwiT3JpZ2luYWxTdHJpbmciOiIxMC4yMTY2L3dzdC4yMDAyLjAyOTIiLCJVcmlTdHJpbmciOiJodHRwczovL2RvaS5vcmcvMTAuMjE2Ni93c3QuMjAwMi4wMjky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}</w:instrText>
          </w:r>
          <w:r w:rsidR="0028244E">
            <w:rPr>
              <w:lang w:val="en-US"/>
            </w:rPr>
            <w:fldChar w:fldCharType="separate"/>
          </w:r>
          <w:r w:rsidR="00D76A55">
            <w:rPr>
              <w:lang w:val="en-US"/>
            </w:rPr>
            <w:t>Batstone et al.</w:t>
          </w:r>
          <w:r w:rsidR="0028244E">
            <w:rPr>
              <w:lang w:val="en-US"/>
            </w:rPr>
            <w:fldChar w:fldCharType="end"/>
          </w:r>
        </w:sdtContent>
      </w:sdt>
      <w:r w:rsidR="0028244E">
        <w:rPr>
          <w:lang w:val="en-US"/>
        </w:rPr>
        <w:t xml:space="preserve"> </w:t>
      </w:r>
      <w:sdt>
        <w:sdtPr>
          <w:rPr>
            <w:lang w:val="en-US"/>
          </w:rPr>
          <w:alias w:val="To edit, see citavi.com/edit"/>
          <w:tag w:val="CitaviPlaceholder#a6ef04ea-b05d-4f91-81e5-f9da73c8e869"/>
          <w:id w:val="-2112499842"/>
          <w:placeholder>
            <w:docPart w:val="E0957F41750609419090BEC73F3B8248"/>
          </w:placeholder>
        </w:sdtPr>
        <w:sdtContent>
          <w:r w:rsidR="0028244E">
            <w:rPr>
              <w:lang w:val="en-US"/>
            </w:rPr>
            <w:fldChar w:fldCharType="begin"/>
          </w:r>
          <w:r w:rsidR="009E57A2">
            <w:rPr>
              <w:lang w:val="en-US"/>
            </w:rPr>
            <w:instrText>ADDIN CitaviPlaceholder{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4IiwiJHR5cGUiOiJTd2lzc0FjYWRlbWljLkNpdGF2aS5Mb2NhdGlvbiwgU3dpc3NBY2FkZW1pYy5DaXRhdmkiLCJBZGRyZXNzIjp7IiRpZCI6IjE5IiwiJHR5cGUiOiJTd2lzc0FjYWRlbWljLkNpdGF2aS5MaW5rZWRSZXNvdXJjZSwgU3dpc3NBY2FkZW1pYy5DaXRhdmkiLCJMaW5rZWRSZXNvdXJjZVR5cGUiOjUsIk9yaWdpbmFsU3RyaW5nIjoiMTAuMjE2Ni93c3QuMjAwMi4wMjkyIiwiVXJpU3RyaW5nIjoiaHR0cHM6Ly9kb2kub3JnLzEwLjIxNjYvd3N0LjIwMDIuMDI5MiIsIkxpbmtlZFJlc291cmNlU3RhdHVzIjo4LCJQcm9wZXJ0aWVzIjp7IiRpZCI6IjI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}</w:instrText>
          </w:r>
          <w:r w:rsidR="0028244E">
            <w:rPr>
              <w:lang w:val="en-US"/>
            </w:rPr>
            <w:fldChar w:fldCharType="separate"/>
          </w:r>
          <w:r w:rsidR="00D76A55">
            <w:rPr>
              <w:lang w:val="en-US"/>
            </w:rPr>
            <w:t>(2002)</w:t>
          </w:r>
          <w:r w:rsidR="0028244E">
            <w:rPr>
              <w:lang w:val="en-US"/>
            </w:rPr>
            <w:fldChar w:fldCharType="end"/>
          </w:r>
        </w:sdtContent>
      </w:sdt>
      <w:r w:rsidR="00EE2B38">
        <w:rPr>
          <w:lang w:val="en-US"/>
        </w:rPr>
        <w:t xml:space="preserve"> </w:t>
      </w:r>
      <w:r w:rsidR="3775BB1F" w:rsidRPr="3775BB1F">
        <w:rPr>
          <w:lang w:val="en-US"/>
        </w:rPr>
        <w:t>and its extensions</w:t>
      </w:r>
      <w:r w:rsidR="0028244E">
        <w:rPr>
          <w:lang w:val="en-US"/>
        </w:rPr>
        <w:t xml:space="preserve"> </w:t>
      </w:r>
      <w:sdt>
        <w:sdtPr>
          <w:rPr>
            <w:lang w:val="en-US"/>
          </w:rPr>
          <w:alias w:val="To edit, see citavi.com/edit"/>
          <w:tag w:val="CitaviPlaceholder#1a469b38-6b53-45dc-a580-4ccd88220cbf"/>
          <w:id w:val="1861083948"/>
          <w:placeholder>
            <w:docPart w:val="E0957F41750609419090BEC73F3B8248"/>
          </w:placeholder>
        </w:sdtPr>
        <w:sdtContent>
          <w:r w:rsidR="0028244E">
            <w:rPr>
              <w:lang w:val="en-US"/>
            </w:rPr>
            <w:fldChar w:fldCharType="begin"/>
          </w:r>
          <w:r w:rsidR="009E57A2">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xMGJjMDVkLWFkZDItNGY1NC05OGNmLTY0MWJiOThjNzQzMCIsIlJhbmdlTGVuZ3RoIjoxOSwiUmVmZXJlbmNlSWQiOiIwOWQyOTI3MC1lYjk5LTQ3OTMtOWE1MC0yM2ZkNDU5NzU4Zjg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MTAuMTAxNi9qLnBlY3MuMjAyNC4xMDExOTkiLCJVcmlTdHJpbmciOiJodHRwczovL2RvaS5vcmcvMTAuMTAxNi9qLnBlY3MuMjAyNC4xMDExOTk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}</w:instrText>
          </w:r>
          <w:r w:rsidR="0028244E">
            <w:rPr>
              <w:lang w:val="en-US"/>
            </w:rPr>
            <w:fldChar w:fldCharType="separate"/>
          </w:r>
          <w:r w:rsidR="00D76A55">
            <w:rPr>
              <w:lang w:val="en-US"/>
            </w:rPr>
            <w:t>(Kegl et al., 2025)</w:t>
          </w:r>
          <w:r w:rsidR="0028244E">
            <w:rPr>
              <w:lang w:val="en-US"/>
            </w:rPr>
            <w:fldChar w:fldCharType="end"/>
          </w:r>
        </w:sdtContent>
      </w:sdt>
      <w:r w:rsidR="3775BB1F" w:rsidRPr="3775BB1F">
        <w:rPr>
          <w:lang w:val="en-US"/>
        </w:rPr>
        <w:t xml:space="preserve">, their application to control studies is limited due to the </w:t>
      </w:r>
      <w:r w:rsidR="00577F63">
        <w:rPr>
          <w:lang w:val="en-US"/>
        </w:rPr>
        <w:t>numerous</w:t>
      </w:r>
      <w:r w:rsidR="3775BB1F" w:rsidRPr="3775BB1F">
        <w:rPr>
          <w:lang w:val="en-US"/>
        </w:rPr>
        <w:t xml:space="preserve"> model parameters </w:t>
      </w:r>
      <w:r w:rsidR="00E145CE">
        <w:rPr>
          <w:lang w:val="en-US"/>
        </w:rPr>
        <w:t>that</w:t>
      </w:r>
      <w:r w:rsidR="00E145CE" w:rsidRPr="3775BB1F">
        <w:rPr>
          <w:lang w:val="en-US"/>
        </w:rPr>
        <w:t xml:space="preserve"> </w:t>
      </w:r>
      <w:r w:rsidR="3775BB1F" w:rsidRPr="3775BB1F">
        <w:rPr>
          <w:lang w:val="en-US"/>
        </w:rPr>
        <w:t>need to be calibrated</w:t>
      </w:r>
      <w:r w:rsidR="00F33BB4">
        <w:rPr>
          <w:lang w:val="en-US"/>
        </w:rPr>
        <w:t>,</w:t>
      </w:r>
      <w:r w:rsidR="3775BB1F" w:rsidRPr="3775BB1F">
        <w:rPr>
          <w:lang w:val="en-US"/>
        </w:rPr>
        <w:t xml:space="preserve"> and </w:t>
      </w:r>
      <w:r w:rsidR="009C04C9">
        <w:rPr>
          <w:lang w:val="en-US"/>
        </w:rPr>
        <w:t xml:space="preserve">scarcely available </w:t>
      </w:r>
      <w:r w:rsidR="3775BB1F" w:rsidRPr="3775BB1F">
        <w:rPr>
          <w:lang w:val="en-US"/>
        </w:rPr>
        <w:t xml:space="preserve">data </w:t>
      </w:r>
      <w:r w:rsidR="00A33CD3">
        <w:rPr>
          <w:lang w:val="en-US"/>
        </w:rPr>
        <w:t>at</w:t>
      </w:r>
      <w:r w:rsidR="00A33CD3" w:rsidRPr="3775BB1F">
        <w:rPr>
          <w:lang w:val="en-US"/>
        </w:rPr>
        <w:t xml:space="preserve"> </w:t>
      </w:r>
      <w:commentRangeStart w:id="16"/>
      <w:r w:rsidR="3775BB1F" w:rsidRPr="3775BB1F">
        <w:rPr>
          <w:lang w:val="en-US"/>
        </w:rPr>
        <w:t>full</w:t>
      </w:r>
      <w:r w:rsidR="00663103">
        <w:rPr>
          <w:lang w:val="en-US"/>
        </w:rPr>
        <w:t xml:space="preserve"> </w:t>
      </w:r>
      <w:r w:rsidR="3775BB1F" w:rsidRPr="3775BB1F">
        <w:rPr>
          <w:lang w:val="en-US"/>
        </w:rPr>
        <w:t xml:space="preserve">scale </w:t>
      </w:r>
      <w:commentRangeEnd w:id="16"/>
      <w:r w:rsidR="00E145CE">
        <w:rPr>
          <w:rStyle w:val="Kommentarzeichen"/>
        </w:rPr>
        <w:commentReference w:id="16"/>
      </w:r>
      <w:r w:rsidR="3775BB1F" w:rsidRPr="3775BB1F">
        <w:rPr>
          <w:lang w:val="en-US"/>
        </w:rPr>
        <w:t>plants</w:t>
      </w:r>
      <w:r w:rsidR="00F33BB4">
        <w:rPr>
          <w:lang w:val="en-US"/>
        </w:rPr>
        <w:t xml:space="preserve"> </w:t>
      </w:r>
      <w:r w:rsidR="009C04C9">
        <w:rPr>
          <w:lang w:val="en-US"/>
        </w:rPr>
        <w:t xml:space="preserve">to do so </w:t>
      </w:r>
      <w:sdt>
        <w:sdtPr>
          <w:rPr>
            <w:lang w:val="en-US"/>
          </w:rPr>
          <w:alias w:val="To edit, see citavi.com/edit"/>
          <w:tag w:val="CitaviPlaceholder#97290923-0616-459d-a112-3c6ac50e2cf3"/>
          <w:id w:val="1620577015"/>
          <w:placeholder>
            <w:docPart w:val="A1F330D0A91A470BBACAFF86F6EBC617"/>
          </w:placeholder>
        </w:sdtPr>
        <w:sdtContent>
          <w:r w:rsidR="00F33BB4">
            <w:rPr>
              <w:lang w:val="en-US"/>
            </w:rPr>
            <w:fldChar w:fldCharType="begin"/>
          </w:r>
          <w:r w:rsidR="009E57A2">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0Zjk1NDcyLTJjN2YtNDQxNS05ZjUyLTNiM2JjYWViZGJiZCIsIlJhbmdlTGVuZ3RoIjoyMSwiUmVmZXJlbmNlSWQiOiJhOTBiY2FkNi00ZDRhLTRmOTAtOTdkOS05ZWI1Njg2ODFhNj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7IiRpZCI6IjE2IiwiJHR5cGUiOiJTd2lzc0FjYWRlbWljLkNpdGF2aS5Mb2NhdGlvbiwgU3dpc3NBY2FkZW1pYy5DaXRhdmkiLCJBZGRyZXNzIjp7IiRpZCI6IjE3IiwiJHR5cGUiOiJTd2lzc0FjYWRlbWljLkNpdGF2aS5MaW5rZWRSZXNvdXJjZSwgU3dpc3NBY2FkZW1pYy5DaXRhdmkiLCJMaW5rZWRSZXNvdXJjZVR5cGUiOjUsIk9yaWdpbmFsU3RyaW5nIjoiNDAxMTI2MjAiLCJVcmlTdHJpbmciOiJodHRwOi8vd3d3Lm5jYmkubmxtLm5paC5nb3YvcHVibWVkLzQwMTEyNjIwIiwiTGlua2VkUmVzb3VyY2VTdGF0dXMiOjgsIlByb3BlcnRpZXMiOnsiJGlkIjoiMT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}</w:instrText>
          </w:r>
          <w:r w:rsidR="00F33BB4">
            <w:rPr>
              <w:lang w:val="en-US"/>
            </w:rPr>
            <w:fldChar w:fldCharType="separate"/>
          </w:r>
          <w:r w:rsidR="00D76A55">
            <w:rPr>
              <w:lang w:val="en-US"/>
            </w:rPr>
            <w:t>(Segura et al., 2025)</w:t>
          </w:r>
          <w:r w:rsidR="00F33BB4">
            <w:rPr>
              <w:lang w:val="en-US"/>
            </w:rPr>
            <w:fldChar w:fldCharType="end"/>
          </w:r>
        </w:sdtContent>
      </w:sdt>
      <w:r w:rsidR="3775BB1F" w:rsidRPr="3775BB1F">
        <w:rPr>
          <w:lang w:val="en-US"/>
        </w:rPr>
        <w:t xml:space="preserve">. Instead, </w:t>
      </w:r>
      <w:sdt>
        <w:sdtPr>
          <w:rPr>
            <w:lang w:val="en-US"/>
          </w:rPr>
          <w:alias w:val="To edit, see citavi.com/edit"/>
          <w:tag w:val="CitaviPlaceholder#3f8516a0-b210-40be-b4f7-39c38d664231"/>
          <w:id w:val="-337780626"/>
          <w:placeholder>
            <w:docPart w:val="E0957F41750609419090BEC73F3B8248"/>
          </w:placeholder>
        </w:sdtPr>
        <w:sdtContent>
          <w:r w:rsidR="0028244E">
            <w:rPr>
              <w:lang w:val="en-US"/>
            </w:rPr>
            <w:fldChar w:fldCharType="begin"/>
          </w:r>
          <w:r w:rsidR="009E57A2">
            <w:rPr>
              <w:lang w:val="en-US"/>
            </w:rPr>
            <w:instrText>ADDIN CitaviPlaceholder{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}</w:instrText>
          </w:r>
          <w:r w:rsidR="0028244E">
            <w:rPr>
              <w:lang w:val="en-US"/>
            </w:rPr>
            <w:fldChar w:fldCharType="separate"/>
          </w:r>
          <w:r w:rsidR="00D76A55">
            <w:rPr>
              <w:lang w:val="en-US"/>
            </w:rPr>
            <w:t>Bernard et al.</w:t>
          </w:r>
          <w:r w:rsidR="0028244E">
            <w:rPr>
              <w:lang w:val="en-US"/>
            </w:rPr>
            <w:fldChar w:fldCharType="end"/>
          </w:r>
        </w:sdtContent>
      </w:sdt>
      <w:r w:rsidR="0028244E">
        <w:rPr>
          <w:lang w:val="en-US"/>
        </w:rPr>
        <w:t xml:space="preserve"> </w:t>
      </w:r>
      <w:sdt>
        <w:sdtPr>
          <w:rPr>
            <w:lang w:val="en-US"/>
          </w:rPr>
          <w:alias w:val="To edit, see citavi.com/edit"/>
          <w:tag w:val="CitaviPlaceholder#f2d5a95f-2829-490c-882b-2862ce2c351c"/>
          <w:id w:val="1441876243"/>
          <w:placeholder>
            <w:docPart w:val="E0957F41750609419090BEC73F3B8248"/>
          </w:placeholder>
        </w:sdtPr>
        <w:sdtContent>
          <w:r w:rsidR="0028244E">
            <w:rPr>
              <w:lang w:val="en-US"/>
            </w:rPr>
            <w:fldChar w:fldCharType="begin"/>
          </w:r>
          <w:r w:rsidR="009E57A2">
            <w:rPr>
              <w:lang w:val="en-US"/>
            </w:rPr>
            <w:instrText>ADDIN CitaviPlaceholder{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}</w:instrText>
          </w:r>
          <w:r w:rsidR="0028244E">
            <w:rPr>
              <w:lang w:val="en-US"/>
            </w:rPr>
            <w:fldChar w:fldCharType="separate"/>
          </w:r>
          <w:r w:rsidR="00D76A55">
            <w:rPr>
              <w:lang w:val="en-US"/>
            </w:rPr>
            <w:t>(2001)</w:t>
          </w:r>
          <w:r w:rsidR="0028244E">
            <w:rPr>
              <w:lang w:val="en-US"/>
            </w:rPr>
            <w:fldChar w:fldCharType="end"/>
          </w:r>
        </w:sdtContent>
      </w:sdt>
      <w:r w:rsidR="0028244E">
        <w:rPr>
          <w:lang w:val="en-US"/>
        </w:rPr>
        <w:t xml:space="preserve"> </w:t>
      </w:r>
      <w:r w:rsidR="3775BB1F" w:rsidRPr="3775BB1F">
        <w:rPr>
          <w:lang w:val="en-US"/>
        </w:rPr>
        <w:t>proposed a model explicitly designed for monitoring and control</w:t>
      </w:r>
      <w:r w:rsidR="006C2AA2">
        <w:rPr>
          <w:lang w:val="en-US"/>
        </w:rPr>
        <w:t xml:space="preserve">. </w:t>
      </w:r>
      <w:r w:rsidR="00FC7A69">
        <w:rPr>
          <w:lang w:val="en-US"/>
        </w:rPr>
        <w:t xml:space="preserve">Due </w:t>
      </w:r>
      <w:r w:rsidR="006C2AA2">
        <w:rPr>
          <w:lang w:val="en-US"/>
        </w:rPr>
        <w:t xml:space="preserve">to </w:t>
      </w:r>
      <w:r w:rsidR="3775BB1F" w:rsidRPr="3775BB1F">
        <w:rPr>
          <w:lang w:val="en-US"/>
        </w:rPr>
        <w:t xml:space="preserve">lower system order and fewer parameters, </w:t>
      </w:r>
      <w:r w:rsidR="006C2AA2">
        <w:rPr>
          <w:lang w:val="en-US"/>
        </w:rPr>
        <w:t xml:space="preserve">this model has </w:t>
      </w:r>
      <w:r w:rsidR="3775BB1F" w:rsidRPr="3775BB1F">
        <w:rPr>
          <w:lang w:val="en-US"/>
        </w:rPr>
        <w:t xml:space="preserve">been successfully applied to </w:t>
      </w:r>
      <w:r w:rsidR="227D4B47" w:rsidRPr="227D4B47">
        <w:rPr>
          <w:lang w:val="en-US"/>
        </w:rPr>
        <w:t>monitoring and control of AD processes</w:t>
      </w:r>
      <w:r w:rsidR="3775BB1F" w:rsidRPr="3775BB1F">
        <w:rPr>
          <w:lang w:val="en-US"/>
        </w:rPr>
        <w:t xml:space="preserve"> </w:t>
      </w:r>
      <w:r w:rsidR="00E83F73">
        <w:rPr>
          <w:lang w:val="en-US"/>
        </w:rPr>
        <w:t>in lab- and pilot scale</w:t>
      </w:r>
      <w:r w:rsidR="00F33BB4">
        <w:rPr>
          <w:lang w:val="en-US"/>
        </w:rPr>
        <w:t xml:space="preserve"> </w:t>
      </w:r>
      <w:sdt>
        <w:sdtPr>
          <w:rPr>
            <w:lang w:val="en-US"/>
          </w:rPr>
          <w:alias w:val="To edit, see citavi.com/edit"/>
          <w:tag w:val="CitaviPlaceholder#2df33420-ee39-4377-bcdd-92fd402c75eb"/>
          <w:id w:val="-1069871447"/>
          <w:placeholder>
            <w:docPart w:val="DefaultPlaceholder_-1854013440"/>
          </w:placeholder>
        </w:sdtPr>
        <w:sdtContent>
          <w:r w:rsidR="00F33BB4">
            <w:rPr>
              <w:lang w:val="en-US"/>
            </w:rPr>
            <w:fldChar w:fldCharType="begin"/>
          </w:r>
          <w:r w:rsidR="009E57A2">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2ZjdkM2U5LTBlYzEtNDhmOS05ODkxLTVlNjMxY2U5ZmM5NyIsIlJhbmdlTGVuZ3RoIjoyOSwiUmVmZXJlbmNlSWQiOiI0NTA0MWI5Yy0wOGU3LTQzMzEtODE3Yi0zZmIzM2Y1NmFlNz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IxMC4xMDE2L2ouaWZhY29sLjIwMTYuMDcuMzI4IiwiVXJpU3RyaW5nIjoiaHR0cHM6Ly9kb2kub3JnLzEwLjEwMTYvai5pZmFjb2wuMjAxNi4wNy4zMjg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}</w:instrText>
          </w:r>
          <w:r w:rsidR="00F33BB4">
            <w:rPr>
              <w:lang w:val="en-US"/>
            </w:rPr>
            <w:fldChar w:fldCharType="separate"/>
          </w:r>
          <w:r w:rsidR="00D76A55">
            <w:rPr>
              <w:lang w:val="en-US"/>
            </w:rPr>
            <w:t>(García-Sandoval et al., 2016; Raeyatdoost et al., 2023)</w:t>
          </w:r>
          <w:r w:rsidR="00F33BB4">
            <w:rPr>
              <w:lang w:val="en-US"/>
            </w:rPr>
            <w:fldChar w:fldCharType="end"/>
          </w:r>
        </w:sdtContent>
      </w:sdt>
      <w:r w:rsidR="3775BB1F" w:rsidRPr="3775BB1F">
        <w:rPr>
          <w:lang w:val="en-US"/>
        </w:rPr>
        <w:t xml:space="preserve">. However, the semi-empirical model </w:t>
      </w:r>
      <w:r w:rsidR="00E145CE">
        <w:rPr>
          <w:lang w:val="en-US"/>
        </w:rPr>
        <w:t xml:space="preserve">proposed by </w:t>
      </w:r>
      <w:sdt>
        <w:sdtPr>
          <w:rPr>
            <w:lang w:val="en-US"/>
          </w:rPr>
          <w:alias w:val="To edit, see citavi.com/edit"/>
          <w:tag w:val="CitaviPlaceholder#11685f2b-ca0a-4973-a097-af4c47ffa8f8"/>
          <w:id w:val="-634708627"/>
          <w:placeholder>
            <w:docPart w:val="DefaultPlaceholder_-1854013440"/>
          </w:placeholder>
        </w:sdtPr>
        <w:sdtContent>
          <w:r w:rsidR="009C04C9">
            <w:rPr>
              <w:lang w:val="en-US"/>
            </w:rPr>
            <w:fldChar w:fldCharType="begin"/>
          </w:r>
          <w:r w:rsidR="009E57A2">
            <w:rPr>
              <w:lang w:val="en-US"/>
            </w:rPr>
            <w:instrText>ADDIN CitaviPlaceholder{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}</w:instrText>
          </w:r>
          <w:r w:rsidR="009C04C9">
            <w:rPr>
              <w:lang w:val="en-US"/>
            </w:rPr>
            <w:fldChar w:fldCharType="separate"/>
          </w:r>
          <w:r w:rsidR="00D76A55">
            <w:rPr>
              <w:lang w:val="en-US"/>
            </w:rPr>
            <w:t>Bernard et al.</w:t>
          </w:r>
          <w:r w:rsidR="009C04C9">
            <w:rPr>
              <w:lang w:val="en-US"/>
            </w:rPr>
            <w:fldChar w:fldCharType="end"/>
          </w:r>
        </w:sdtContent>
      </w:sdt>
      <w:r w:rsidR="009C04C9">
        <w:rPr>
          <w:lang w:val="en-US"/>
        </w:rPr>
        <w:t xml:space="preserve"> </w:t>
      </w:r>
      <w:sdt>
        <w:sdtPr>
          <w:rPr>
            <w:lang w:val="en-US"/>
          </w:rPr>
          <w:alias w:val="To edit, see citavi.com/edit"/>
          <w:tag w:val="CitaviPlaceholder#dda1596b-068b-40af-803a-9e81dc2e45ee"/>
          <w:id w:val="-641043425"/>
          <w:placeholder>
            <w:docPart w:val="DefaultPlaceholder_-1854013440"/>
          </w:placeholder>
        </w:sdtPr>
        <w:sdtContent>
          <w:r w:rsidR="009C04C9">
            <w:rPr>
              <w:lang w:val="en-US"/>
            </w:rPr>
            <w:fldChar w:fldCharType="begin"/>
          </w:r>
          <w:r w:rsidR="009E57A2">
            <w:rPr>
              <w:lang w:val="en-US"/>
            </w:rPr>
            <w:instrText>ADDIN CitaviPlaceholder{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}</w:instrText>
          </w:r>
          <w:r w:rsidR="009C04C9">
            <w:rPr>
              <w:lang w:val="en-US"/>
            </w:rPr>
            <w:fldChar w:fldCharType="separate"/>
          </w:r>
          <w:r w:rsidR="00D76A55">
            <w:rPr>
              <w:lang w:val="en-US"/>
            </w:rPr>
            <w:t>(2001)</w:t>
          </w:r>
          <w:r w:rsidR="009C04C9">
            <w:rPr>
              <w:lang w:val="en-US"/>
            </w:rPr>
            <w:fldChar w:fldCharType="end"/>
          </w:r>
        </w:sdtContent>
      </w:sdt>
      <w:r w:rsidR="009C04C9">
        <w:rPr>
          <w:lang w:val="en-US"/>
        </w:rPr>
        <w:t xml:space="preserve"> </w:t>
      </w:r>
      <w:r w:rsidR="3775BB1F" w:rsidRPr="3775BB1F">
        <w:rPr>
          <w:lang w:val="en-US"/>
        </w:rPr>
        <w:t xml:space="preserve">lacks a clear stoichiometry foundation (compared to the ADM1) and </w:t>
      </w:r>
      <w:commentRangeStart w:id="17"/>
      <w:r w:rsidR="3775BB1F" w:rsidRPr="3775BB1F">
        <w:rPr>
          <w:lang w:val="en-US"/>
        </w:rPr>
        <w:t>is based</w:t>
      </w:r>
      <w:r w:rsidR="227D4B47" w:rsidRPr="227D4B47">
        <w:rPr>
          <w:lang w:val="en-US"/>
        </w:rPr>
        <w:t xml:space="preserve"> on chemical oxygen demand (COD)</w:t>
      </w:r>
      <w:commentRangeEnd w:id="17"/>
      <w:r w:rsidR="00E145CE">
        <w:rPr>
          <w:rStyle w:val="Kommentarzeichen"/>
        </w:rPr>
        <w:commentReference w:id="17"/>
      </w:r>
      <w:r w:rsidR="00E2736E">
        <w:rPr>
          <w:lang w:val="en-US"/>
        </w:rPr>
        <w:t xml:space="preserve">, typically applied </w:t>
      </w:r>
      <w:r w:rsidR="00A33CD3">
        <w:rPr>
          <w:lang w:val="en-US"/>
        </w:rPr>
        <w:t>for process characterization in wastewater engineering</w:t>
      </w:r>
      <w:r w:rsidR="227D4B47" w:rsidRPr="227D4B47">
        <w:rPr>
          <w:lang w:val="en-US"/>
        </w:rPr>
        <w:t xml:space="preserve">. </w:t>
      </w:r>
      <w:r w:rsidR="3775BB1F" w:rsidRPr="3775BB1F">
        <w:rPr>
          <w:lang w:val="en-US"/>
        </w:rPr>
        <w:t xml:space="preserve">Therefore, </w:t>
      </w:r>
      <w:sdt>
        <w:sdtPr>
          <w:rPr>
            <w:lang w:val="en-US"/>
          </w:rPr>
          <w:alias w:val="To edit, see citavi.com/edit"/>
          <w:tag w:val="CitaviPlaceholder#1f8faa32-5634-4d09-a136-208732f5fa1a"/>
          <w:id w:val="-188840278"/>
          <w:placeholder>
            <w:docPart w:val="20E54A5981343240BFD3A75D7DCF7441"/>
          </w:placeholder>
        </w:sdtPr>
        <w:sdtContent>
          <w:r w:rsidR="00D2794B">
            <w:rPr>
              <w:lang w:val="en-US"/>
            </w:rPr>
            <w:fldChar w:fldCharType="begin"/>
          </w:r>
          <w:r w:rsidR="009E57A2">
            <w:rPr>
              <w:lang w:val="en-US"/>
            </w:rPr>
            <w:instrText>ADDIN CitaviPlaceholder{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VuZyIsIkxhbmd1YWdlQ29kZSI6ImVuIiwiTG9jYXRpb25zIjpbeyIkaWQiOiIxNCIsIiR0eXBlIjoiU3dpc3NBY2FkZW1pYy5DaXRhdmkuTG9jYXRpb24sIFN3aXNzQWNhZGVtaWMuQ2l0YXZpIiwiQWRkcmVzcyI6eyIkaWQiOiIxNSIsIiR0eXBlIjoiU3dpc3NBY2FkZW1pYy5DaXRhdmkuTGlua2VkUmVzb3VyY2UsIFN3aXNzQWNhZGVtaWMuQ2l0YXZpIiwiTGlua2VkUmVzb3VyY2VUeXBlIjo1LCJPcmlnaW5hbFN0cmluZyI6Imh0dHBzOi8vZG9pLm9yZy8xMC4xMDE2L2ouYmlvcnRlY2guMjAyMS4xMjUxMjQiLCJVcmlTdHJpbmciOiJodHRwczovL2RvaS5vcmcvMTAuMTAxNi9qLmJpb3J0ZWNoLjIwMjEuMTI1MTI0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}</w:instrText>
          </w:r>
          <w:r w:rsidR="00D2794B">
            <w:rPr>
              <w:lang w:val="en-US"/>
            </w:rPr>
            <w:fldChar w:fldCharType="separate"/>
          </w:r>
          <w:r w:rsidR="00D76A55">
            <w:rPr>
              <w:lang w:val="en-US"/>
            </w:rPr>
            <w:t>Weinrich and Nelles</w:t>
          </w:r>
          <w:r w:rsidR="00D2794B">
            <w:rPr>
              <w:lang w:val="en-US"/>
            </w:rPr>
            <w:fldChar w:fldCharType="end"/>
          </w:r>
        </w:sdtContent>
      </w:sdt>
      <w:r w:rsidR="00D2794B">
        <w:rPr>
          <w:lang w:val="en-US"/>
        </w:rPr>
        <w:t xml:space="preserve"> </w:t>
      </w:r>
      <w:sdt>
        <w:sdtPr>
          <w:rPr>
            <w:lang w:val="en-US"/>
          </w:rPr>
          <w:alias w:val="To edit, see citavi.com/edit"/>
          <w:tag w:val="CitaviPlaceholder#34a57872-afd3-4939-9e8d-f0220e3a940b"/>
          <w:id w:val="-1635484285"/>
          <w:placeholder>
            <w:docPart w:val="20E54A5981343240BFD3A75D7DCF7441"/>
          </w:placeholder>
        </w:sdtPr>
        <w:sdtContent>
          <w:r w:rsidR="00D2794B">
            <w:rPr>
              <w:lang w:val="en-US"/>
            </w:rPr>
            <w:fldChar w:fldCharType="begin"/>
          </w:r>
          <w:r w:rsidR="009E57A2">
            <w:rPr>
              <w:lang w:val="en-US"/>
            </w:rPr>
            <w:instrText>ADDIN CitaviPlaceholder{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JodHRwczovL2RvaS5vcmcvMTAuMTAxNi9qLmJpb3J0ZWNoLjIwMjEuMTI1MTI0IiwiVXJpU3RyaW5nIjoiaHR0cHM6Ly9kb2kub3JnLzEwLjEwMTYvai5iaW9ydGVjaC4yMDIxLjEyNTEyNC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}</w:instrText>
          </w:r>
          <w:r w:rsidR="00D2794B">
            <w:rPr>
              <w:lang w:val="en-US"/>
            </w:rPr>
            <w:fldChar w:fldCharType="separate"/>
          </w:r>
          <w:r w:rsidR="00D76A55">
            <w:rPr>
              <w:lang w:val="en-US"/>
            </w:rPr>
            <w:t>(2021)</w:t>
          </w:r>
          <w:r w:rsidR="00D2794B">
            <w:rPr>
              <w:lang w:val="en-US"/>
            </w:rPr>
            <w:fldChar w:fldCharType="end"/>
          </w:r>
        </w:sdtContent>
      </w:sdt>
      <w:r w:rsidR="00D2794B">
        <w:rPr>
          <w:lang w:val="en-US"/>
        </w:rPr>
        <w:t xml:space="preserve"> </w:t>
      </w:r>
      <w:r w:rsidR="3775BB1F" w:rsidRPr="3775BB1F">
        <w:rPr>
          <w:lang w:val="en-US"/>
        </w:rPr>
        <w:t>systematically simplified the ADM1</w:t>
      </w:r>
      <w:r w:rsidR="004B57F0">
        <w:rPr>
          <w:lang w:val="en-US"/>
        </w:rPr>
        <w:t xml:space="preserve"> by </w:t>
      </w:r>
      <w:r w:rsidR="3775BB1F" w:rsidRPr="3775BB1F">
        <w:rPr>
          <w:lang w:val="en-US"/>
        </w:rPr>
        <w:t>summarizing degradation pathways and converting it from COD to mass</w:t>
      </w:r>
      <w:r w:rsidR="00E145CE">
        <w:rPr>
          <w:lang w:val="en-US"/>
        </w:rPr>
        <w:t>-</w:t>
      </w:r>
      <w:r w:rsidR="3775BB1F" w:rsidRPr="3775BB1F">
        <w:rPr>
          <w:lang w:val="en-US"/>
        </w:rPr>
        <w:t>base</w:t>
      </w:r>
      <w:r w:rsidR="00E145CE">
        <w:rPr>
          <w:lang w:val="en-US"/>
        </w:rPr>
        <w:t>d</w:t>
      </w:r>
      <w:r w:rsidR="00D53489">
        <w:rPr>
          <w:lang w:val="en-US"/>
        </w:rPr>
        <w:t xml:space="preserve"> reference unit</w:t>
      </w:r>
      <w:r w:rsidR="3775BB1F" w:rsidRPr="3775BB1F">
        <w:rPr>
          <w:lang w:val="en-US"/>
        </w:rPr>
        <w:t>. This simplification eased deployment in agricultural settings</w:t>
      </w:r>
      <w:r w:rsidR="00210A81">
        <w:rPr>
          <w:lang w:val="en-US"/>
        </w:rPr>
        <w:t xml:space="preserve"> and</w:t>
      </w:r>
      <w:r w:rsidR="3775BB1F" w:rsidRPr="3775BB1F">
        <w:rPr>
          <w:lang w:val="en-US"/>
        </w:rPr>
        <w:t xml:space="preserve"> has been validated in different </w:t>
      </w:r>
      <w:r w:rsidR="00A33CD3">
        <w:rPr>
          <w:lang w:val="en-US"/>
        </w:rPr>
        <w:t>lab and full</w:t>
      </w:r>
      <w:r w:rsidR="00663103">
        <w:rPr>
          <w:lang w:val="en-US"/>
        </w:rPr>
        <w:t xml:space="preserve"> </w:t>
      </w:r>
      <w:r w:rsidR="00A33CD3">
        <w:rPr>
          <w:lang w:val="en-US"/>
        </w:rPr>
        <w:t>scale</w:t>
      </w:r>
      <w:r w:rsidR="00A33CD3" w:rsidRPr="3775BB1F">
        <w:rPr>
          <w:lang w:val="en-US"/>
        </w:rPr>
        <w:t xml:space="preserve"> </w:t>
      </w:r>
      <w:r w:rsidR="00FB1691" w:rsidRPr="3775BB1F">
        <w:rPr>
          <w:lang w:val="en-US"/>
        </w:rPr>
        <w:t>se</w:t>
      </w:r>
      <w:r w:rsidR="00FB1691">
        <w:rPr>
          <w:lang w:val="en-US"/>
        </w:rPr>
        <w:t>ttings</w:t>
      </w:r>
      <w:r w:rsidR="00E52B52">
        <w:rPr>
          <w:lang w:val="en-US"/>
        </w:rPr>
        <w:t xml:space="preserve"> </w:t>
      </w:r>
      <w:sdt>
        <w:sdtPr>
          <w:rPr>
            <w:lang w:val="en-US"/>
          </w:rPr>
          <w:alias w:val="To edit, see citavi.com/edit"/>
          <w:tag w:val="CitaviPlaceholder#99b212fa-900f-426e-a165-d5feae06f7c5"/>
          <w:id w:val="329343129"/>
          <w:placeholder>
            <w:docPart w:val="DefaultPlaceholder_-1854013440"/>
          </w:placeholder>
        </w:sdtPr>
        <w:sdtContent>
          <w:r w:rsidR="00E52B52">
            <w:rPr>
              <w:lang w:val="en-US"/>
            </w:rPr>
            <w:fldChar w:fldCharType="begin"/>
          </w:r>
          <w:r w:rsidR="009E57A2">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NhZTVjZWRkLTI4YjctNGUzOC1hZDBkLTE5YjkzMjJlNzQ1YSIsIlJhbmdlTGVuZ3RoIjoyMSwiUmVmZXJlbmNlSWQiOiIwZmQ2MGI3NS01ODMxLTRlZmItYjhhYS00NjI5MTg5ZTJhZmY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NvZmlhIiwiTGFzdE5hbWUiOiJUaXNvY2NvIiwiUHJvdGVjdGVkIjpmYWxzZSwiU2V4IjoxLCJDcmVhdGVkQnkiOiJfV2lua2xlciwgTWFudWVsIiwiQ3JlYXRlZE9uIjoiMjAyNC0wNi0xOFQxMzoyODoxMyIsIk1vZGlmaWVkQnkiOiJfV2lua2xlciwgTWFudWVsIiwiSWQiOiJkNjM3MzJkOC02NDdmLTQ2NjgtYTEzNi1iNGU3NDY2OTJjNGQiLCJNb2RpZmllZE9uIjoiMjAyNC0wNi0xOFQxMzoyODoxMyIsIlByb2plY3QiOnsiJGlkIjoiOCIsIiR0eXBlIjoiU3dpc3NBY2FkZW1pYy5DaXRhdmkuUHJvamVjdCwgU3dpc3NBY2FkZW1pYy5DaXRhdmkifX0seyIkaWQiOiI5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3siJGlkIjoiMzQiLCIkdHlwZSI6IlN3aXNzQWNhZGVtaWMuQ2l0YXZpLkxvY2F0aW9uLCBTd2lzc0FjYWRlbWljLkNpdGF2aSIsIkFkZHJlc3MiOnsiJGlkIjoiMzUiLCIkdHlwZSI6IlN3aXNzQWNhZGVtaWMuQ2l0YXZpLkxpbmtlZFJlc291cmNlLCBTd2lzc0FjYWRlbWljLkNpdGF2aSIsIkxpbmtlZFJlc291cmNlVHlwZSI6NSwiT3JpZ2luYWxTdHJpbmciOiJodHRwczovL2RvaS5vcmcvMTAuMTAxNi9qLmJpb3J0ZWNoLjIwMjEuMTI1MTA0IiwiVXJpU3RyaW5nIjoiaHR0cHM6Ly9kb2kub3JnLzEwLjEwMTYvai5iaW9ydGVjaC4yMDIxLjEyNTEwNCIsIkxpbmtlZFJlc291cmNlU3RhdHVzIjo4LCJQcm9wZXJ0aWVzIjp7IiRpZCI6IjM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}</w:instrText>
          </w:r>
          <w:r w:rsidR="00E52B52">
            <w:rPr>
              <w:lang w:val="en-US"/>
            </w:rPr>
            <w:fldChar w:fldCharType="separate"/>
          </w:r>
          <w:r w:rsidR="00D76A55">
            <w:rPr>
              <w:lang w:val="en-US"/>
            </w:rPr>
            <w:t>(Tisocco et al., 2024; Weinrich et al., 2021)</w:t>
          </w:r>
          <w:r w:rsidR="00E52B52">
            <w:rPr>
              <w:lang w:val="en-US"/>
            </w:rPr>
            <w:fldChar w:fldCharType="end"/>
          </w:r>
        </w:sdtContent>
      </w:sdt>
      <w:r w:rsidR="227D4B47" w:rsidRPr="227D4B47">
        <w:rPr>
          <w:lang w:val="en-US"/>
        </w:rPr>
        <w:t>.</w:t>
      </w:r>
    </w:p>
    <w:p w14:paraId="6748BA4F" w14:textId="765161DF" w:rsidR="0EF766E9" w:rsidRDefault="00EB4FE6">
      <w:pPr>
        <w:rPr>
          <w:lang w:val="en-US"/>
        </w:rPr>
      </w:pPr>
      <w:r w:rsidRPr="00EB4FE6">
        <w:rPr>
          <w:lang w:val="en-US"/>
        </w:rPr>
        <w:lastRenderedPageBreak/>
        <w:t xml:space="preserve">A critical aspect of AD modeling </w:t>
      </w:r>
      <w:r w:rsidR="006E3F82">
        <w:rPr>
          <w:lang w:val="en-US"/>
        </w:rPr>
        <w:t>is to</w:t>
      </w:r>
      <w:r w:rsidRPr="00EB4FE6">
        <w:rPr>
          <w:lang w:val="en-US"/>
        </w:rPr>
        <w:t xml:space="preserve"> reliabl</w:t>
      </w:r>
      <w:r w:rsidR="006E3F82">
        <w:rPr>
          <w:lang w:val="en-US"/>
        </w:rPr>
        <w:t>y</w:t>
      </w:r>
      <w:r w:rsidRPr="00EB4FE6">
        <w:rPr>
          <w:lang w:val="en-US"/>
        </w:rPr>
        <w:t xml:space="preserve"> estimat</w:t>
      </w:r>
      <w:r w:rsidR="006E3F82">
        <w:rPr>
          <w:lang w:val="en-US"/>
        </w:rPr>
        <w:t>e</w:t>
      </w:r>
      <w:r w:rsidRPr="00EB4FE6">
        <w:rPr>
          <w:lang w:val="en-US"/>
        </w:rPr>
        <w:t xml:space="preserve"> influent concentrations</w:t>
      </w:r>
      <w:r w:rsidR="006E3F82">
        <w:rPr>
          <w:lang w:val="en-US"/>
        </w:rPr>
        <w:t xml:space="preserve"> of nutrients and organic compounds. This</w:t>
      </w:r>
      <w:r w:rsidRPr="00EB4FE6">
        <w:rPr>
          <w:lang w:val="en-US"/>
        </w:rPr>
        <w:t xml:space="preserve"> depends on accurate substrate characterization </w:t>
      </w:r>
      <w:sdt>
        <w:sdtPr>
          <w:rPr>
            <w:lang w:val="en-US"/>
          </w:rPr>
          <w:alias w:val="To edit, see citavi.com/edit"/>
          <w:tag w:val="CitaviPlaceholder#fa7bc386-6d5c-444d-96d3-d4b21dcc84ff"/>
          <w:id w:val="-2073263797"/>
          <w:placeholder>
            <w:docPart w:val="DefaultPlaceholder_-1854013440"/>
          </w:placeholder>
        </w:sdtPr>
        <w:sdtContent>
          <w:r>
            <w:rPr>
              <w:lang w:val="en-US"/>
            </w:rPr>
            <w:fldChar w:fldCharType="begin"/>
          </w:r>
          <w:r w:rsidR="009E57A2">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wMjE4N2Y3LTdjZjYtNDhjYS1iZDU4LTdiM2UzMzg0OTNmZSIsIlJhbmdlTGVuZ3RoIjoyMSwiUmVmZXJlbmNlSWQiOiI2MjE5NGJiNC0zZjY2LTQzNjYtYjQzMC1hZDE0ZjRlZWVlNG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9zMTExNTctMDE1LTkzODItNiIsIkVkaXRvcnMiOltdLCJFdmFsdWF0aW9uQ29tcGxleGl0eSI6MCwiRXZhbHVhdGlvblNvdXJjZVRleHRGb3JtYXQiOjAsIkdyb3VwcyI6W3siJGlkIjoiMTY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NyIsIiR0eXBlIjoiU3dpc3NBY2FkZW1pYy5DaXRhdmkuTG9jYXRpb24sIFN3aXNzQWNhZGVtaWMuQ2l0YXZpIiwiQWRkcmVzcyI6eyIkaWQiOiIxOCIsIiR0eXBlIjoiU3dpc3NBY2FkZW1pYy5DaXRhdmkuTGlua2VkUmVzb3VyY2UsIFN3aXNzQWNhZGVtaWMuQ2l0YXZpIiwiTGlua2VkUmVzb3VyY2VUeXBlIjo1LCJPcmlnaW5hbFN0cmluZyI6IjEwLjEwMDcvczExMTU3LTAxNS05MzgyLTYiLCJVcmlTdHJpbmciOiJodHRwczovL2RvaS5vcmcvMTAuMTAwNy9zMTExNTctMDE1LTkzODItNiIsIkxpbmtlZFJlc291cmNlU3RhdHVzIjo4LCJQcm9wZXJ0aWVzIjp7IiRpZCI6IjE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}</w:instrText>
          </w:r>
          <w:r>
            <w:rPr>
              <w:lang w:val="en-US"/>
            </w:rPr>
            <w:fldChar w:fldCharType="separate"/>
          </w:r>
          <w:r w:rsidR="00D76A55">
            <w:rPr>
              <w:lang w:val="en-US"/>
            </w:rPr>
            <w:t>(Jimenez et al., 2015; Lübken et al., 2015)</w:t>
          </w:r>
          <w:r>
            <w:rPr>
              <w:lang w:val="en-US"/>
            </w:rPr>
            <w:fldChar w:fldCharType="end"/>
          </w:r>
        </w:sdtContent>
      </w:sdt>
      <w:r w:rsidR="00284DF9">
        <w:rPr>
          <w:lang w:val="en-US"/>
        </w:rPr>
        <w:t xml:space="preserve"> and </w:t>
      </w:r>
      <w:r w:rsidRPr="00EB4FE6">
        <w:rPr>
          <w:lang w:val="en-US"/>
        </w:rPr>
        <w:t>involves extensive laboratory measurements</w:t>
      </w:r>
      <w:r>
        <w:rPr>
          <w:lang w:val="en-US"/>
        </w:rPr>
        <w:t xml:space="preserve"> </w:t>
      </w:r>
      <w:sdt>
        <w:sdtPr>
          <w:rPr>
            <w:lang w:val="en-US"/>
          </w:rPr>
          <w:alias w:val="To edit, see citavi.com/edit"/>
          <w:tag w:val="CitaviPlaceholder#1cafbe83-b630-47ca-ba2b-f562a4c6e584"/>
          <w:id w:val="1324314089"/>
          <w:placeholder>
            <w:docPart w:val="DefaultPlaceholder_-1854013440"/>
          </w:placeholder>
        </w:sdtPr>
        <w:sdtContent>
          <w:r>
            <w:rPr>
              <w:lang w:val="en-US"/>
            </w:rPr>
            <w:fldChar w:fldCharType="begin"/>
          </w:r>
          <w:r w:rsidR="009E57A2">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ZjYmI3NmUyLWUxNDAtNDJhYy05ZGJiLTY4NTlkN2Q2MDdjNSIsIlJhbmdlTGVuZ3RoIjozMCwiUmVmZXJlbmNlSWQiOiJjM2I3OGJjNi00MjYxLTQ2MDgtODZhYy1jYjc1NzM2MzkwO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XNibiI6Ijk3OC0zLTk0NjYyOS00Ny00IiwiS2V5d29yZHMiOltdLCJMYW5ndWFnZSI6ImVuZyIsIkxhbmd1YWdlQ29kZSI6ImVuIi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mh0dHBzOi8vd3d3LmVuZXJnZXRpc2NoZS1iaW9tYXNzZW51dHp1bmcuZGUvZmlsZWFkbWluL21lZGlhLzZfUHVibGlrYXRpb25lbi9NTUNfQmlvZ2FzLTIwMjAucGRmIiwiVXJpU3RyaW5nIjoiaHR0cHM6Ly93d3cuZW5lcmdldGlzY2hlLWJpb21hc3NlbnV0enVuZy5kZS9maWxlYWRtaW4vbWVkaWEvNl9QdWJsaWthdGlvbmVuL01NQ19CaW9nYXMtMjAyMC5wZGY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}</w:instrText>
          </w:r>
          <w:r>
            <w:rPr>
              <w:lang w:val="en-US"/>
            </w:rPr>
            <w:fldChar w:fldCharType="separate"/>
          </w:r>
          <w:r w:rsidR="00D76A55">
            <w:rPr>
              <w:lang w:val="en-US"/>
            </w:rPr>
            <w:t>(Liebetrau and Pfeiffer, 2020)</w:t>
          </w:r>
          <w:r>
            <w:rPr>
              <w:lang w:val="en-US"/>
            </w:rPr>
            <w:fldChar w:fldCharType="end"/>
          </w:r>
        </w:sdtContent>
      </w:sdt>
      <w:r w:rsidRPr="00EB4FE6">
        <w:rPr>
          <w:lang w:val="en-US"/>
        </w:rPr>
        <w:t>.</w:t>
      </w:r>
      <w:r w:rsidR="00A87DFC" w:rsidRPr="00A87DFC">
        <w:rPr>
          <w:lang w:val="en-US"/>
        </w:rPr>
        <w:t xml:space="preserve"> </w:t>
      </w:r>
      <w:r w:rsidR="00A87DFC">
        <w:rPr>
          <w:lang w:val="en-US"/>
        </w:rPr>
        <w:t xml:space="preserve">Furthermore, the anaerobically degradable </w:t>
      </w:r>
      <w:r w:rsidR="00577F63">
        <w:rPr>
          <w:lang w:val="en-US"/>
        </w:rPr>
        <w:t>part</w:t>
      </w:r>
      <w:r w:rsidR="00A87DFC">
        <w:rPr>
          <w:lang w:val="en-US"/>
        </w:rPr>
        <w:t xml:space="preserve"> of </w:t>
      </w:r>
      <w:r w:rsidR="00D02BB8">
        <w:rPr>
          <w:lang w:val="en-US"/>
        </w:rPr>
        <w:t xml:space="preserve">influent </w:t>
      </w:r>
      <w:r w:rsidR="00A87DFC">
        <w:rPr>
          <w:lang w:val="en-US"/>
        </w:rPr>
        <w:t>concentration</w:t>
      </w:r>
      <w:r w:rsidR="00406DA7">
        <w:rPr>
          <w:lang w:val="en-US"/>
        </w:rPr>
        <w:t>s</w:t>
      </w:r>
      <w:r w:rsidR="00A87DFC">
        <w:rPr>
          <w:lang w:val="en-US"/>
        </w:rPr>
        <w:t xml:space="preserve"> needs to be estimated</w:t>
      </w:r>
      <w:r w:rsidR="00F41675">
        <w:rPr>
          <w:lang w:val="en-US"/>
        </w:rPr>
        <w:t>, because not all organic material is degradable under anaerobic conditions, such as lignin</w:t>
      </w:r>
      <w:r w:rsidR="00CF46A3">
        <w:rPr>
          <w:lang w:val="en-US"/>
        </w:rPr>
        <w:t xml:space="preserve"> </w:t>
      </w:r>
      <w:sdt>
        <w:sdtPr>
          <w:rPr>
            <w:lang w:val="en-US"/>
          </w:rPr>
          <w:alias w:val="To edit, see citavi.com/edit"/>
          <w:tag w:val="CitaviPlaceholder#cf0392a3-98ac-44a6-9afe-ddea2a60dabb"/>
          <w:id w:val="-222530263"/>
          <w:placeholder>
            <w:docPart w:val="DefaultPlaceholder_-1854013440"/>
          </w:placeholder>
        </w:sdtPr>
        <w:sdtContent>
          <w:r w:rsidR="00CF46A3">
            <w:rPr>
              <w:lang w:val="en-US"/>
            </w:rPr>
            <w:fldChar w:fldCharType="begin"/>
          </w:r>
          <w:r w:rsidR="009E57A2">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xMmQzZGQwLTkwMTUtNGNmMi1iZDBiLWYyNWQ4NDg3YTExZSIsIlJhbmdlTGVuZ3RoIjoyMSwiUmVmZXJlbmNlSWQiOiJhYTEwNjIyZi1jODI1LTQ3M2MtODg3MC0xMWRjMzgyZmJlZW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MjYzMzc4NDciLCJVcmlTdHJpbmciOiJodHRwOi8vd3d3Lm5jYmkubmxtLm5paC5nb3YvcHVibWVkLzI2MzM3ODQ3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}</w:instrText>
          </w:r>
          <w:r w:rsidR="00CF46A3">
            <w:rPr>
              <w:lang w:val="en-US"/>
            </w:rPr>
            <w:fldChar w:fldCharType="separate"/>
          </w:r>
          <w:r w:rsidR="00D76A55">
            <w:rPr>
              <w:lang w:val="en-US"/>
            </w:rPr>
            <w:t>(Lübken et al., 2015)</w:t>
          </w:r>
          <w:r w:rsidR="00CF46A3">
            <w:rPr>
              <w:lang w:val="en-US"/>
            </w:rPr>
            <w:fldChar w:fldCharType="end"/>
          </w:r>
        </w:sdtContent>
      </w:sdt>
      <w:r w:rsidR="00A87DFC">
        <w:rPr>
          <w:lang w:val="en-US"/>
        </w:rPr>
        <w:t xml:space="preserve">. </w:t>
      </w:r>
      <w:r w:rsidRPr="00EB4FE6">
        <w:rPr>
          <w:lang w:val="en-US"/>
        </w:rPr>
        <w:t xml:space="preserve">One established way to quantify </w:t>
      </w:r>
      <w:r w:rsidR="00194590">
        <w:rPr>
          <w:lang w:val="en-US"/>
        </w:rPr>
        <w:t xml:space="preserve">anaerobic </w:t>
      </w:r>
      <w:r w:rsidRPr="00EB4FE6">
        <w:rPr>
          <w:lang w:val="en-US"/>
        </w:rPr>
        <w:t>degradability is by assessing the substrate's biochemical methane potential (BMP) through batch experiments</w:t>
      </w:r>
      <w:r>
        <w:rPr>
          <w:lang w:val="en-US"/>
        </w:rPr>
        <w:t xml:space="preserve"> </w:t>
      </w:r>
      <w:sdt>
        <w:sdtPr>
          <w:rPr>
            <w:lang w:val="en-US"/>
          </w:rPr>
          <w:alias w:val="To edit, see citavi.com/edit"/>
          <w:tag w:val="CitaviPlaceholder#776789ca-9590-4d88-9a23-b62532f566f5"/>
          <w:id w:val="38791383"/>
          <w:placeholder>
            <w:docPart w:val="DefaultPlaceholder_-1854013440"/>
          </w:placeholder>
        </w:sdtPr>
        <w:sdtContent>
          <w:r>
            <w:rPr>
              <w:lang w:val="en-US"/>
            </w:rPr>
            <w:fldChar w:fldCharType="begin"/>
          </w:r>
          <w:r w:rsidR="009E57A2">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4MjQyZmE4LTdlZTMtNDM3My04MjIyLWQ0ZTNlZDcyYzg4YSIsIlJhbmdlTGVuZ3RoIjoyMiwiUmVmZXJlbmNlSWQiOiJhYmI5ZGZlZi1mZmRiLTQyNGItYTI4OS1mZTYyNDFmMDQwNz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jEwLjEwMTYvai5yZW5lbmUuMjAxNy4xMC4xMDAiLCJVcmlTdHJpbmciOiJodHRwczovL2RvaS5vcmcvMTAuMTAxNi9qLnJlbmVuZS4yMDE3LjEwLjEwMC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}</w:instrText>
          </w:r>
          <w:r>
            <w:rPr>
              <w:lang w:val="en-US"/>
            </w:rPr>
            <w:fldChar w:fldCharType="separate"/>
          </w:r>
          <w:r w:rsidR="00D76A55">
            <w:rPr>
              <w:lang w:val="en-US"/>
            </w:rPr>
            <w:t>(Dandikas et al., 2018; Koch et al., 2020)</w:t>
          </w:r>
          <w:r>
            <w:rPr>
              <w:lang w:val="en-US"/>
            </w:rPr>
            <w:fldChar w:fldCharType="end"/>
          </w:r>
        </w:sdtContent>
      </w:sdt>
      <w:r w:rsidRPr="00EB4FE6">
        <w:rPr>
          <w:lang w:val="en-US"/>
        </w:rPr>
        <w:t>. However, in practi</w:t>
      </w:r>
      <w:r>
        <w:rPr>
          <w:lang w:val="en-US"/>
        </w:rPr>
        <w:t>c</w:t>
      </w:r>
      <w:r w:rsidRPr="00EB4FE6">
        <w:rPr>
          <w:lang w:val="en-US"/>
        </w:rPr>
        <w:t>e</w:t>
      </w:r>
      <w:r w:rsidR="00F41675">
        <w:rPr>
          <w:lang w:val="en-US"/>
        </w:rPr>
        <w:t>,</w:t>
      </w:r>
      <w:r w:rsidRPr="00EB4FE6">
        <w:rPr>
          <w:lang w:val="en-US"/>
        </w:rPr>
        <w:t xml:space="preserve"> BMP measurements are subject to significant measurement errors</w:t>
      </w:r>
      <w:r>
        <w:rPr>
          <w:lang w:val="en-US"/>
        </w:rPr>
        <w:t xml:space="preserve"> </w:t>
      </w:r>
      <w:sdt>
        <w:sdtPr>
          <w:rPr>
            <w:lang w:val="en-US"/>
          </w:rPr>
          <w:alias w:val="To edit, see citavi.com/edit"/>
          <w:tag w:val="CitaviPlaceholder#071e2bb2-24ca-4e5f-bf5b-46fd2398227d"/>
          <w:id w:val="521203237"/>
          <w:placeholder>
            <w:docPart w:val="DefaultPlaceholder_-1854013440"/>
          </w:placeholder>
        </w:sdtPr>
        <w:sdtContent>
          <w:r>
            <w:rPr>
              <w:lang w:val="en-US"/>
            </w:rPr>
            <w:fldChar w:fldCharType="begin"/>
          </w:r>
          <w:r w:rsidR="009E57A2">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1YjI3ZmVlLTZkNTItNDFkYy1iOWVkLTI3MjA2N2JjNGVjZSIsIlJhbmdlTGVuZ3RoIjoyMSwiUmVmZXJlbmNlSWQiOiJkZGE3YTc1MS03NGMyLTRhMDgtYWEyYy00ZjZiYzdjMDIyOD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TAuMzM5MC93MTIwNjE3NTIiLCJVcmlTdHJpbmciOiJodHRwczovL2RvaS5vcmcvMTAuMzM5MC93MTIwNjE3NTI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}</w:instrText>
          </w:r>
          <w:r>
            <w:rPr>
              <w:lang w:val="en-US"/>
            </w:rPr>
            <w:fldChar w:fldCharType="separate"/>
          </w:r>
          <w:r w:rsidR="00D76A55">
            <w:rPr>
              <w:lang w:val="en-US"/>
            </w:rPr>
            <w:t>(Hafner et al., 2020)</w:t>
          </w:r>
          <w:r>
            <w:rPr>
              <w:lang w:val="en-US"/>
            </w:rPr>
            <w:fldChar w:fldCharType="end"/>
          </w:r>
        </w:sdtContent>
      </w:sdt>
      <w:r w:rsidRPr="00EB4FE6">
        <w:rPr>
          <w:lang w:val="en-US"/>
        </w:rPr>
        <w:t>. Moreover, in full</w:t>
      </w:r>
      <w:r w:rsidR="00663103">
        <w:rPr>
          <w:lang w:val="en-US"/>
        </w:rPr>
        <w:t xml:space="preserve"> </w:t>
      </w:r>
      <w:r w:rsidRPr="00EB4FE6">
        <w:rPr>
          <w:lang w:val="en-US"/>
        </w:rPr>
        <w:t xml:space="preserve">scale </w:t>
      </w:r>
      <w:r w:rsidR="00DE6DC8">
        <w:rPr>
          <w:lang w:val="en-US"/>
        </w:rPr>
        <w:t xml:space="preserve">AD </w:t>
      </w:r>
      <w:r w:rsidRPr="00EB4FE6">
        <w:rPr>
          <w:lang w:val="en-US"/>
        </w:rPr>
        <w:t>operation</w:t>
      </w:r>
      <w:r w:rsidR="00F41675">
        <w:rPr>
          <w:lang w:val="en-US"/>
        </w:rPr>
        <w:t>,</w:t>
      </w:r>
      <w:r w:rsidRPr="00EB4FE6">
        <w:rPr>
          <w:lang w:val="en-US"/>
        </w:rPr>
        <w:t xml:space="preserve"> time-consuming batch experiment</w:t>
      </w:r>
      <w:r w:rsidR="00F41675">
        <w:rPr>
          <w:lang w:val="en-US"/>
        </w:rPr>
        <w:t>s</w:t>
      </w:r>
      <w:r w:rsidRPr="00EB4FE6">
        <w:rPr>
          <w:lang w:val="en-US"/>
        </w:rPr>
        <w:t xml:space="preserve"> are often omitted in favor of literature values of comparable substrates. While nutrient composition</w:t>
      </w:r>
      <w:r w:rsidR="00ED4D29">
        <w:rPr>
          <w:lang w:val="en-US"/>
        </w:rPr>
        <w:t>s</w:t>
      </w:r>
      <w:r w:rsidRPr="00EB4FE6">
        <w:rPr>
          <w:lang w:val="en-US"/>
        </w:rPr>
        <w:t xml:space="preserve"> of common agricultural substrates </w:t>
      </w:r>
      <w:r w:rsidR="00ED4D29">
        <w:rPr>
          <w:lang w:val="en-US"/>
        </w:rPr>
        <w:t>are</w:t>
      </w:r>
      <w:r w:rsidRPr="00EB4FE6">
        <w:rPr>
          <w:lang w:val="en-US"/>
        </w:rPr>
        <w:t xml:space="preserve"> well-documented (especially for </w:t>
      </w:r>
      <w:r w:rsidR="00F41675">
        <w:rPr>
          <w:lang w:val="en-US"/>
        </w:rPr>
        <w:t xml:space="preserve">energy crop </w:t>
      </w:r>
      <w:r w:rsidRPr="00EB4FE6">
        <w:rPr>
          <w:lang w:val="en-US"/>
        </w:rPr>
        <w:t xml:space="preserve">silages and manure) </w:t>
      </w:r>
      <w:sdt>
        <w:sdtPr>
          <w:rPr>
            <w:lang w:val="en-US"/>
          </w:rPr>
          <w:alias w:val="To edit, see citavi.com/edit"/>
          <w:tag w:val="CitaviPlaceholder#f0a47ffa-f4e6-4d4d-8b55-86235849b089"/>
          <w:id w:val="309147828"/>
          <w:placeholder>
            <w:docPart w:val="DefaultPlaceholder_-1854013440"/>
          </w:placeholder>
        </w:sdtPr>
        <w:sdtContent>
          <w:r w:rsidR="00ED4D29">
            <w:rPr>
              <w:lang w:val="en-US"/>
            </w:rPr>
            <w:fldChar w:fldCharType="begin"/>
          </w:r>
          <w:r w:rsidR="009E57A2">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ZhZGVhNzE0LTc0MWMtNDU2OS1iZmNmLThjOGViMjdjY2MwMCIsIlJhbmdlTGVuZ3RoIjoyMywiUmVmZXJlbmNlSWQiOiI5YTMxOTdlYi02YzQ5LTRkZmYtOGQyMS0yYjY2YzUxMTFiMj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7IiRpZCI6IjE1IiwiJHR5cGUiOiJTd2lzc0FjYWRlbWljLkNpdGF2aS5Mb2NhdGlvbiwgU3dpc3NBY2FkZW1pYy5DaXRhdmkiLCJBZGRyZXNzIjp7IiRpZCI6IjE2IiwiJHR5cGUiOiJTd2lzc0FjYWRlbWljLkNpdGF2aS5MaW5rZWRSZXNvdXJjZSwgU3dpc3NBY2FkZW1pYy5DaXRhdmkiLCJMaW5rZWRSZXNvdXJjZVR5cGUiOjUsIk9yaWdpbmFsU3RyaW5nIjoiMTAuMTAxNi9qLmRpYi4yMDIwLjEwNTIxMiIsIlVyaVN0cmluZyI6Imh0dHBzOi8vZG9pLm9yZy8xMC4xMDE2L2ouZGliLjIwMjAuMTA1MjEyIiwiTGlua2VkUmVzb3VyY2VTdGF0dXMiOjgsIlByb3BlcnRpZXMiOnsiJGlkIjoiMT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}</w:instrText>
          </w:r>
          <w:r w:rsidR="00ED4D29">
            <w:rPr>
              <w:lang w:val="en-US"/>
            </w:rPr>
            <w:fldChar w:fldCharType="separate"/>
          </w:r>
          <w:r w:rsidR="00D76A55">
            <w:rPr>
              <w:lang w:val="en-US"/>
            </w:rPr>
            <w:t>(Fisgativa et al., 2020; Lübken et al., 2015)</w:t>
          </w:r>
          <w:r w:rsidR="00ED4D29">
            <w:rPr>
              <w:lang w:val="en-US"/>
            </w:rPr>
            <w:fldChar w:fldCharType="end"/>
          </w:r>
        </w:sdtContent>
      </w:sdt>
      <w:r w:rsidRPr="00EB4FE6">
        <w:rPr>
          <w:lang w:val="en-US"/>
        </w:rPr>
        <w:t>, there still exists substantial variation</w:t>
      </w:r>
      <w:r w:rsidR="00492640">
        <w:rPr>
          <w:lang w:val="en-US"/>
        </w:rPr>
        <w:t xml:space="preserve"> in</w:t>
      </w:r>
      <w:r w:rsidR="00AA3E48" w:rsidRPr="00492640">
        <w:rPr>
          <w:lang w:val="en-US"/>
        </w:rPr>
        <w:t xml:space="preserve"> anaerobic degradability </w:t>
      </w:r>
      <w:r w:rsidRPr="00EB4FE6">
        <w:rPr>
          <w:lang w:val="en-US"/>
        </w:rPr>
        <w:t xml:space="preserve">across </w:t>
      </w:r>
      <w:r w:rsidR="00AA3E48">
        <w:rPr>
          <w:lang w:val="en-US"/>
        </w:rPr>
        <w:t xml:space="preserve">individual </w:t>
      </w:r>
      <w:r w:rsidRPr="00EB4FE6">
        <w:rPr>
          <w:lang w:val="en-US"/>
        </w:rPr>
        <w:t>samples and seasons</w:t>
      </w:r>
      <w:r w:rsidR="00DE6DC8">
        <w:rPr>
          <w:lang w:val="en-US"/>
        </w:rPr>
        <w:t xml:space="preserve"> </w:t>
      </w:r>
      <w:sdt>
        <w:sdtPr>
          <w:rPr>
            <w:lang w:val="en-US"/>
          </w:rPr>
          <w:alias w:val="To edit, see citavi.com/edit"/>
          <w:tag w:val="CitaviPlaceholder#6e0e2e4a-4307-4bad-a5d8-d82478894ab5"/>
          <w:id w:val="-1571966100"/>
          <w:placeholder>
            <w:docPart w:val="DefaultPlaceholder_-1854013440"/>
          </w:placeholder>
        </w:sdtPr>
        <w:sdtContent>
          <w:r w:rsidR="00DE6DC8">
            <w:rPr>
              <w:lang w:val="en-US"/>
            </w:rPr>
            <w:fldChar w:fldCharType="begin"/>
          </w:r>
          <w:r w:rsidR="009E57A2">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zMDUwM2FmLWYwYTYtNDQ1Zi1hYTFhLTJhNDVmODRjMWEyZCIsIlJhbmdlTGVuZ3RoIjoyMywiUmVmZXJlbmNlSWQiOiJmMWFhMjBkYy0xNzMzLTQ3NGMtYmE2Yy05YzljNjljMjRmODc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Jc2JuIjoiOTc4LTEtOTEwMTU0LTQ5LTYiLCJLZXl3b3JkcyI6W10sIkxhbmd1YWdlIjoiZW5nIiwiTGFuZ3VhZ2VDb2RlIjoiZW4i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aHR0cHM6Ly9lZG9jcy50aWIuZXUvZmlsZXMvZTAxZm4xOS8xNjgyMTI1NzM0LnBkZiIsIlVyaVN0cmluZyI6Imh0dHBzOi8vZWRvY3MudGliLmV1L2ZpbGVzL2UwMWZuMTkvMTY4MjEyNTczNC5wZGY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}</w:instrText>
          </w:r>
          <w:r w:rsidR="00DE6DC8">
            <w:rPr>
              <w:lang w:val="en-US"/>
            </w:rPr>
            <w:fldChar w:fldCharType="separate"/>
          </w:r>
          <w:r w:rsidR="00D76A55">
            <w:rPr>
              <w:lang w:val="en-US"/>
            </w:rPr>
            <w:t>(Weinrich et al., 2018)</w:t>
          </w:r>
          <w:r w:rsidR="00DE6DC8">
            <w:rPr>
              <w:lang w:val="en-US"/>
            </w:rPr>
            <w:fldChar w:fldCharType="end"/>
          </w:r>
        </w:sdtContent>
      </w:sdt>
      <w:r w:rsidRPr="00EB4FE6">
        <w:rPr>
          <w:lang w:val="en-US"/>
        </w:rPr>
        <w:t xml:space="preserve">. </w:t>
      </w:r>
      <w:r w:rsidR="00E92616">
        <w:rPr>
          <w:lang w:val="en-US"/>
        </w:rPr>
        <w:t xml:space="preserve">In this study, </w:t>
      </w:r>
      <w:r w:rsidRPr="00EB4FE6">
        <w:rPr>
          <w:lang w:val="en-US"/>
        </w:rPr>
        <w:t>uncertain</w:t>
      </w:r>
      <w:r w:rsidR="00E92616">
        <w:rPr>
          <w:lang w:val="en-US"/>
        </w:rPr>
        <w:t xml:space="preserve"> influent concentrations are </w:t>
      </w:r>
      <w:r w:rsidR="00772987">
        <w:rPr>
          <w:lang w:val="en-US"/>
        </w:rPr>
        <w:t xml:space="preserve">thus </w:t>
      </w:r>
      <w:r w:rsidR="00E92616">
        <w:rPr>
          <w:lang w:val="en-US"/>
        </w:rPr>
        <w:t xml:space="preserve">modeled as a </w:t>
      </w:r>
      <w:r w:rsidR="00772987">
        <w:rPr>
          <w:lang w:val="en-US"/>
        </w:rPr>
        <w:t xml:space="preserve">consequence </w:t>
      </w:r>
      <w:r w:rsidR="00E92616">
        <w:rPr>
          <w:lang w:val="en-US"/>
        </w:rPr>
        <w:t>of underlying measurement uncertainties</w:t>
      </w:r>
      <w:r w:rsidRPr="00EB4FE6">
        <w:rPr>
          <w:lang w:val="en-US"/>
        </w:rPr>
        <w:t>.</w:t>
      </w:r>
      <w:r w:rsidR="00862EB9">
        <w:rPr>
          <w:lang w:val="en-US"/>
        </w:rPr>
        <w:t xml:space="preserve"> </w:t>
      </w:r>
      <w:r w:rsidR="42E16D65" w:rsidRPr="42E16D65">
        <w:rPr>
          <w:lang w:val="en-US"/>
        </w:rPr>
        <w:t xml:space="preserve">These uncertainties </w:t>
      </w:r>
      <w:r w:rsidR="00731F6D">
        <w:rPr>
          <w:lang w:val="en-US"/>
        </w:rPr>
        <w:t>diminish</w:t>
      </w:r>
      <w:r w:rsidR="00772987" w:rsidRPr="42E16D65">
        <w:rPr>
          <w:lang w:val="en-US"/>
        </w:rPr>
        <w:t xml:space="preserve"> </w:t>
      </w:r>
      <w:r w:rsidR="42E16D65" w:rsidRPr="42E16D65">
        <w:rPr>
          <w:lang w:val="en-US"/>
        </w:rPr>
        <w:t xml:space="preserve">the confidence in resulting model inputs </w:t>
      </w:r>
      <w:r w:rsidR="003F69AA">
        <w:rPr>
          <w:lang w:val="en-US"/>
        </w:rPr>
        <w:t xml:space="preserve">and lead </w:t>
      </w:r>
      <w:r w:rsidR="42E16D65" w:rsidRPr="42E16D65">
        <w:rPr>
          <w:lang w:val="en-US"/>
        </w:rPr>
        <w:t xml:space="preserve">to unreliable </w:t>
      </w:r>
      <w:r w:rsidR="4B904F59" w:rsidRPr="4B904F59">
        <w:rPr>
          <w:lang w:val="en-US"/>
        </w:rPr>
        <w:t>simulation results</w:t>
      </w:r>
      <w:r w:rsidR="00761FF0">
        <w:rPr>
          <w:lang w:val="en-US"/>
        </w:rPr>
        <w:t xml:space="preserve"> </w:t>
      </w:r>
      <w:sdt>
        <w:sdtPr>
          <w:rPr>
            <w:lang w:val="en-US"/>
          </w:rPr>
          <w:alias w:val="To edit, see citavi.com/edit"/>
          <w:tag w:val="CitaviPlaceholder#27a773d4-81a2-4007-a757-3c2c621db9ae"/>
          <w:id w:val="105478700"/>
          <w:placeholder>
            <w:docPart w:val="DefaultPlaceholder_-1854013440"/>
          </w:placeholder>
        </w:sdtPr>
        <w:sdtContent>
          <w:r w:rsidR="00761FF0">
            <w:rPr>
              <w:lang w:val="en-US"/>
            </w:rPr>
            <w:fldChar w:fldCharType="begin"/>
          </w:r>
          <w:r w:rsidR="009E57A2">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ZlMGY1OTFmLTM2ZWYtNDI5NS1iNTRiLTA0N2FhYWVlYzQ3MiIsIlJhbmdlTGVuZ3RoIjoyMSwiUmVmZXJlbmNlSWQiOiI3MTZmNDg4MS1mNDBkLTRmZmYtYmVlYy0zYmFkYjE4NjQwOW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MyIsIiR0eXBlIjoiU3dpc3NBY2FkZW1pYy5DaXRhdmkuTG9jYXRpb24sIFN3aXNzQWNhZGVtaWMuQ2l0YXZpIiwiQWRkcmVzcyI6eyIkaWQiOiIxNCIsIiR0eXBlIjoiU3dpc3NBY2FkZW1pYy5DaXRhdmkuTGlua2VkUmVzb3VyY2UsIFN3aXNzQWNhZGVtaWMuQ2l0YXZpIiwiTGlua2VkUmVzb3VyY2VUeXBlIjo1LCJPcmlnaW5hbFN0cmluZyI6Imh0dHBzOi8vbWVkaWF0dW0udWIudHVtLmRlLzExNjg3NDkiLCJVcmlTdHJpbmciOiJodHRwczovL21lZGlhdHVtLnViLnR1bS5kZS8xMTY4NzQ5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}</w:instrText>
          </w:r>
          <w:r w:rsidR="00761FF0">
            <w:rPr>
              <w:lang w:val="en-US"/>
            </w:rPr>
            <w:fldChar w:fldCharType="separate"/>
          </w:r>
          <w:r w:rsidR="00D76A55">
            <w:rPr>
              <w:lang w:val="en-US"/>
            </w:rPr>
            <w:t>(Gehring et al., 2013; Tisocco et al., 2024)</w:t>
          </w:r>
          <w:r w:rsidR="00761FF0">
            <w:rPr>
              <w:lang w:val="en-US"/>
            </w:rPr>
            <w:fldChar w:fldCharType="end"/>
          </w:r>
        </w:sdtContent>
      </w:sdt>
      <w:r w:rsidR="003F69AA">
        <w:rPr>
          <w:lang w:val="en-US"/>
        </w:rPr>
        <w:t xml:space="preserve">. In </w:t>
      </w:r>
      <w:r w:rsidR="00F41675">
        <w:rPr>
          <w:lang w:val="en-US"/>
        </w:rPr>
        <w:t xml:space="preserve">the </w:t>
      </w:r>
      <w:r w:rsidR="003F69AA">
        <w:rPr>
          <w:lang w:val="en-US"/>
        </w:rPr>
        <w:t xml:space="preserve">model-based feed control of AD, these uncertainties can </w:t>
      </w:r>
      <w:r w:rsidR="00944A3A">
        <w:rPr>
          <w:lang w:val="en-US"/>
        </w:rPr>
        <w:t xml:space="preserve">potentially </w:t>
      </w:r>
      <w:r w:rsidR="003F69AA">
        <w:rPr>
          <w:lang w:val="en-US"/>
        </w:rPr>
        <w:t xml:space="preserve">lead to </w:t>
      </w:r>
      <w:r w:rsidR="00944A3A">
        <w:rPr>
          <w:lang w:val="en-US"/>
        </w:rPr>
        <w:t>process instability</w:t>
      </w:r>
      <w:r w:rsidR="00761FF0">
        <w:rPr>
          <w:lang w:val="en-US"/>
        </w:rPr>
        <w:t xml:space="preserve"> </w:t>
      </w:r>
      <w:sdt>
        <w:sdtPr>
          <w:rPr>
            <w:lang w:val="en-US"/>
          </w:rPr>
          <w:alias w:val="To edit, see citavi.com/edit"/>
          <w:tag w:val="CitaviPlaceholder#0eaa9240-987f-449f-99d5-88fa04f8b180"/>
          <w:id w:val="723637112"/>
          <w:placeholder>
            <w:docPart w:val="64076C3686388B41BDE7818C37F89099"/>
          </w:placeholder>
        </w:sdtPr>
        <w:sdtContent>
          <w:r w:rsidR="000805ED">
            <w:rPr>
              <w:lang w:val="en-US"/>
            </w:rPr>
            <w:fldChar w:fldCharType="begin"/>
          </w:r>
          <w:r w:rsidR="009E57A2">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c2M2MyYzQzLTg0N2QtNGMwZi1iMmQwLTFiN2NiZGJjMjcxZCIsIlJhbmdlTGVuZ3RoIjoxOSwiUmVmZXJlbmNlSWQiOiIwOWQyOTI3MC1lYjk5LTQ3OTMtOWE1MC0yM2ZkNDU5NzU4Zjg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MTAuMTAxNi9qLnBlY3MuMjAyNC4xMDExOTkiLCJVcmlTdHJpbmciOiJodHRwczovL2RvaS5vcmcvMTAuMTAxNi9qLnBlY3MuMjAyNC4xMDExOTk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}</w:instrText>
          </w:r>
          <w:r w:rsidR="000805ED">
            <w:rPr>
              <w:lang w:val="en-US"/>
            </w:rPr>
            <w:fldChar w:fldCharType="separate"/>
          </w:r>
          <w:r w:rsidR="00D76A55">
            <w:rPr>
              <w:lang w:val="en-US"/>
            </w:rPr>
            <w:t>(Kegl et al., 2025)</w:t>
          </w:r>
          <w:r w:rsidR="000805ED">
            <w:rPr>
              <w:lang w:val="en-US"/>
            </w:rPr>
            <w:fldChar w:fldCharType="end"/>
          </w:r>
        </w:sdtContent>
      </w:sdt>
      <w:r w:rsidR="4B904F59" w:rsidRPr="4B904F59">
        <w:rPr>
          <w:lang w:val="en-US"/>
        </w:rPr>
        <w:t>.</w:t>
      </w:r>
      <w:r w:rsidR="007C5307">
        <w:rPr>
          <w:lang w:val="en-US"/>
        </w:rPr>
        <w:t xml:space="preserve"> </w:t>
      </w:r>
      <w:r w:rsidR="000E0187">
        <w:rPr>
          <w:lang w:val="en-US"/>
        </w:rPr>
        <w:t>To this end</w:t>
      </w:r>
      <w:r w:rsidR="42E16D65" w:rsidRPr="42E16D65">
        <w:rPr>
          <w:lang w:val="en-US"/>
        </w:rPr>
        <w:t xml:space="preserve">, robust model-based control approaches explicitly consider these uncertainties to </w:t>
      </w:r>
      <w:r w:rsidR="00772987">
        <w:rPr>
          <w:lang w:val="en-US"/>
        </w:rPr>
        <w:t xml:space="preserve">safeguard </w:t>
      </w:r>
      <w:r w:rsidR="42E16D65" w:rsidRPr="42E16D65">
        <w:rPr>
          <w:lang w:val="en-US"/>
        </w:rPr>
        <w:t xml:space="preserve">operational constraints, such as </w:t>
      </w:r>
      <w:r w:rsidR="005C4C9C">
        <w:rPr>
          <w:lang w:val="en-US"/>
        </w:rPr>
        <w:t>GS</w:t>
      </w:r>
      <w:r w:rsidR="42E16D65" w:rsidRPr="42E16D65">
        <w:rPr>
          <w:lang w:val="en-US"/>
        </w:rPr>
        <w:t xml:space="preserve"> limitations.</w:t>
      </w:r>
    </w:p>
    <w:p w14:paraId="4CCB308E" w14:textId="1319F687" w:rsidR="0081645F" w:rsidRDefault="00505847">
      <w:pPr>
        <w:rPr>
          <w:lang w:val="en-US"/>
        </w:rPr>
      </w:pPr>
      <w:r>
        <w:rPr>
          <w:lang w:val="en-US"/>
        </w:rPr>
        <w:t xml:space="preserve">There exist numerous approaches </w:t>
      </w:r>
      <w:r w:rsidR="0081645F">
        <w:rPr>
          <w:lang w:val="en-US"/>
        </w:rPr>
        <w:t xml:space="preserve">in </w:t>
      </w:r>
      <w:r w:rsidR="00F41675">
        <w:rPr>
          <w:lang w:val="en-US"/>
        </w:rPr>
        <w:t xml:space="preserve">the </w:t>
      </w:r>
      <w:r w:rsidR="0081645F">
        <w:rPr>
          <w:lang w:val="en-US"/>
        </w:rPr>
        <w:t xml:space="preserve">literature </w:t>
      </w:r>
      <w:r>
        <w:rPr>
          <w:lang w:val="en-US"/>
        </w:rPr>
        <w:t>to control the AD process</w:t>
      </w:r>
      <w:r w:rsidR="00E23229">
        <w:rPr>
          <w:lang w:val="en-US"/>
        </w:rPr>
        <w:t xml:space="preserve"> </w:t>
      </w:r>
      <w:sdt>
        <w:sdtPr>
          <w:rPr>
            <w:lang w:val="en-US"/>
          </w:rPr>
          <w:alias w:val="To edit, see citavi.com/edit"/>
          <w:tag w:val="CitaviPlaceholder#4f921c4c-9718-4b06-8c93-dead27908311"/>
          <w:id w:val="395704130"/>
          <w:placeholder>
            <w:docPart w:val="AA834383163A44D6A8F501754F83A3AD"/>
          </w:placeholder>
        </w:sdtPr>
        <w:sdtContent>
          <w:r w:rsidR="00E23229">
            <w:rPr>
              <w:lang w:val="en-US"/>
            </w:rPr>
            <w:fldChar w:fldCharType="begin"/>
          </w:r>
          <w:r w:rsidR="009E57A2">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xYTMyYjA0LTMzZGUtNDQ5MS1hM2E0LTZkMGVkOTI0MzYwYyIsIlJhbmdlTGVuZ3RoIjoyMCwiUmVmZXJlbmNlSWQiOiJhMzdhZDI1ZC04Y2MxLTQ0YTktYjM0My1mMjJkMGIyM2E2OW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TAuMTAxNi9qLnJzZXIuMjAxNi4wNi4wOTYiLCJVcmlTdHJpbmciOiJodHRwczovL2RvaS5vcmcvMTAuMTAxNi9qLnJzZXIuMjAxNi4wNi4wOTY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}</w:instrText>
          </w:r>
          <w:r w:rsidR="00E23229">
            <w:rPr>
              <w:lang w:val="en-US"/>
            </w:rPr>
            <w:fldChar w:fldCharType="separate"/>
          </w:r>
          <w:r w:rsidR="00D76A55">
            <w:rPr>
              <w:lang w:val="en-US"/>
            </w:rPr>
            <w:t>(Gaida et al., 2017)</w:t>
          </w:r>
          <w:r w:rsidR="00E23229">
            <w:rPr>
              <w:lang w:val="en-US"/>
            </w:rPr>
            <w:fldChar w:fldCharType="end"/>
          </w:r>
        </w:sdtContent>
      </w:sdt>
      <w:r w:rsidR="00F41675">
        <w:rPr>
          <w:lang w:val="en-US"/>
        </w:rPr>
        <w:t>.</w:t>
      </w:r>
      <w:r>
        <w:rPr>
          <w:lang w:val="en-US"/>
        </w:rPr>
        <w:t xml:space="preserve"> </w:t>
      </w:r>
      <w:r w:rsidR="00F41675">
        <w:rPr>
          <w:lang w:val="en-US"/>
        </w:rPr>
        <w:t>M</w:t>
      </w:r>
      <w:r w:rsidR="00E23229">
        <w:rPr>
          <w:lang w:val="en-US"/>
        </w:rPr>
        <w:t xml:space="preserve">any </w:t>
      </w:r>
      <w:r>
        <w:rPr>
          <w:lang w:val="en-US"/>
        </w:rPr>
        <w:t xml:space="preserve">of </w:t>
      </w:r>
      <w:r w:rsidR="00F41675">
        <w:rPr>
          <w:lang w:val="en-US"/>
        </w:rPr>
        <w:t xml:space="preserve">them </w:t>
      </w:r>
      <w:r>
        <w:rPr>
          <w:lang w:val="en-US"/>
        </w:rPr>
        <w:t xml:space="preserve">have been applied </w:t>
      </w:r>
      <w:r w:rsidR="00E23229">
        <w:rPr>
          <w:lang w:val="en-US"/>
        </w:rPr>
        <w:t xml:space="preserve">to </w:t>
      </w:r>
      <w:r>
        <w:rPr>
          <w:lang w:val="en-US"/>
        </w:rPr>
        <w:t xml:space="preserve">wastewater treatment plants </w:t>
      </w:r>
      <w:sdt>
        <w:sdtPr>
          <w:rPr>
            <w:lang w:val="en-US"/>
          </w:rPr>
          <w:alias w:val="To edit, see citavi.com/edit"/>
          <w:tag w:val="CitaviPlaceholder#d7ecc183-ec89-43bd-989a-26d8efa14116"/>
          <w:id w:val="1329332962"/>
          <w:placeholder>
            <w:docPart w:val="3EA5A4CD95724148AE913F9148AD2712"/>
          </w:placeholder>
        </w:sdtPr>
        <w:sdtContent>
          <w:r w:rsidR="00E23229">
            <w:rPr>
              <w:lang w:val="en-US"/>
            </w:rPr>
            <w:fldChar w:fldCharType="begin"/>
          </w:r>
          <w:r w:rsidR="009E57A2">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VjMGIwMTg4LWIwNzUtNGE1NC05ZjVkLWExYTY3NmI1Mzg0MSIsIlJhbmdlTGVuZ3RoIjozMCwiUmVmZXJlbmNlSWQiOiIyYmU5YjEzOS05YzliLTRhZmMtYmEzMS0zYzlkOGM4NTRjMj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zM5MC9wcjkwNzExNTMiLCJFZGl0b3JzIjpbXSwiRXZhbHVhdGlvbkNvbXBsZXhpdHkiOjAsIkV2YWx1YXRpb25Tb3VyY2VUZXh0Rm9ybWF0IjowLCJHcm91cHMiOlt7IiRpZCI6IjE0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UiLCIkdHlwZSI6IlN3aXNzQWNhZGVtaWMuQ2l0YXZpLkxvY2F0aW9uLCBTd2lzc0FjYWRlbWljLkNpdGF2aSIsIkFkZHJlc3MiOnsiJGlkIjoiMTYiLCIkdHlwZSI6IlN3aXNzQWNhZGVtaWMuQ2l0YXZpLkxpbmtlZFJlc291cmNlLCBTd2lzc0FjYWRlbWljLkNpdGF2aSIsIkxpbmtlZFJlc291cmNlVHlwZSI6NSwiT3JpZ2luYWxTdHJpbmciOiIxMC4zMzkwL3ByOTA3MTE1MyIsIlVyaVN0cmluZyI6Imh0dHBzOi8vZG9pLm9yZy8xMC4zMzkwL3ByOTA3MTE1My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}</w:instrText>
          </w:r>
          <w:r w:rsidR="00E23229">
            <w:rPr>
              <w:lang w:val="en-US"/>
            </w:rPr>
            <w:fldChar w:fldCharType="separate"/>
          </w:r>
          <w:r w:rsidR="00D76A55">
            <w:rPr>
              <w:lang w:val="en-US"/>
            </w:rPr>
            <w:t>(Alcaraz-González et al., 2021; Méndez-Acosta et al., 2008)</w:t>
          </w:r>
          <w:r w:rsidR="00E23229">
            <w:rPr>
              <w:lang w:val="en-US"/>
            </w:rPr>
            <w:fldChar w:fldCharType="end"/>
          </w:r>
        </w:sdtContent>
      </w:sdt>
      <w:r>
        <w:rPr>
          <w:lang w:val="en-US"/>
        </w:rPr>
        <w:t xml:space="preserve">. </w:t>
      </w:r>
      <w:r w:rsidR="00E23229">
        <w:rPr>
          <w:lang w:val="en-US"/>
        </w:rPr>
        <w:t>In the context of agricultural AD</w:t>
      </w:r>
      <w:r w:rsidR="00F41675">
        <w:rPr>
          <w:lang w:val="en-US"/>
        </w:rPr>
        <w:t xml:space="preserve"> plants</w:t>
      </w:r>
      <w:r w:rsidR="00E23229">
        <w:rPr>
          <w:lang w:val="en-US"/>
        </w:rPr>
        <w:t>, one powerful approach is m</w:t>
      </w:r>
      <w:r w:rsidR="00E23229" w:rsidRPr="42E16D65">
        <w:rPr>
          <w:lang w:val="en-US"/>
        </w:rPr>
        <w:t>odel predictive control (MPC)</w:t>
      </w:r>
      <w:r w:rsidR="00E23229">
        <w:rPr>
          <w:lang w:val="en-US"/>
        </w:rPr>
        <w:t xml:space="preserve">. </w:t>
      </w:r>
      <w:r>
        <w:rPr>
          <w:lang w:val="en-US"/>
        </w:rPr>
        <w:t xml:space="preserve">MPC </w:t>
      </w:r>
      <w:r w:rsidR="0022651B" w:rsidRPr="42E16D65">
        <w:rPr>
          <w:lang w:val="en-US"/>
        </w:rPr>
        <w:t>was originally developed in the petrochemical industry in the 19</w:t>
      </w:r>
      <w:r w:rsidR="0069004A">
        <w:rPr>
          <w:lang w:val="en-US"/>
        </w:rPr>
        <w:t>7</w:t>
      </w:r>
      <w:r w:rsidR="0022651B" w:rsidRPr="42E16D65">
        <w:rPr>
          <w:lang w:val="en-US"/>
        </w:rPr>
        <w:t>0s</w:t>
      </w:r>
      <w:r w:rsidR="007A0A51">
        <w:rPr>
          <w:lang w:val="en-US"/>
        </w:rPr>
        <w:t>,</w:t>
      </w:r>
      <w:r w:rsidR="0022651B" w:rsidRPr="42E16D65">
        <w:rPr>
          <w:lang w:val="en-US"/>
        </w:rPr>
        <w:t xml:space="preserve"> and is valued for its intuitive concept and ability to handle nonlinear models and constraints on states and inputs</w:t>
      </w:r>
      <w:r w:rsidR="007F773F">
        <w:rPr>
          <w:lang w:val="en-US"/>
        </w:rPr>
        <w:t xml:space="preserve"> </w:t>
      </w:r>
      <w:sdt>
        <w:sdtPr>
          <w:rPr>
            <w:lang w:val="en-US"/>
          </w:rPr>
          <w:alias w:val="To edit, see citavi.com/edit"/>
          <w:tag w:val="CitaviPlaceholder#a57575c0-6f25-4596-8e73-b1769e3d7427"/>
          <w:id w:val="1076164861"/>
          <w:placeholder>
            <w:docPart w:val="75AD8D928527714ABDB6997D7931213B"/>
          </w:placeholder>
        </w:sdtPr>
        <w:sdtContent>
          <w:r w:rsidR="007F773F">
            <w:rPr>
              <w:lang w:val="en-US"/>
            </w:rPr>
            <w:fldChar w:fldCharType="begin"/>
          </w:r>
          <w:r w:rsidR="009E57A2">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1YWIzZTAyLWFmY2ItNDlhYy05ZmUxLTUyYTlmNjhhZDU3MCIsIlJhbmdlTGVuZ3RoIjoyNCwiUmVmZXJlbmNlSWQiOiI2MTM4MTdiNy0zYjQ0LTQwOGItODdmZC03NzE1MWNjMTFmYz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wMTYvUzA5NjctMDY2MSgwMikwMDE4Ni03IiwiVXJpU3RyaW5nIjoiaHR0cHM6Ly9kb2kub3JnLzEwLjEwMTYvUzA5NjctMDY2MSgwMikwMDE4Ni03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}</w:instrText>
          </w:r>
          <w:r w:rsidR="007F773F">
            <w:rPr>
              <w:lang w:val="en-US"/>
            </w:rPr>
            <w:fldChar w:fldCharType="separate"/>
          </w:r>
          <w:r w:rsidR="00D76A55">
            <w:rPr>
              <w:lang w:val="en-US"/>
            </w:rPr>
            <w:t>(Qin and Badgwell, 2003)</w:t>
          </w:r>
          <w:r w:rsidR="007F773F">
            <w:rPr>
              <w:lang w:val="en-US"/>
            </w:rPr>
            <w:fldChar w:fldCharType="end"/>
          </w:r>
        </w:sdtContent>
      </w:sdt>
      <w:r w:rsidR="0022651B" w:rsidRPr="42E16D65">
        <w:rPr>
          <w:lang w:val="en-US"/>
        </w:rPr>
        <w:t xml:space="preserve">. </w:t>
      </w:r>
      <w:r w:rsidR="007A0A51">
        <w:rPr>
          <w:lang w:val="en-US"/>
        </w:rPr>
        <w:t>Hence</w:t>
      </w:r>
      <w:r w:rsidR="00E23229">
        <w:rPr>
          <w:lang w:val="en-US"/>
        </w:rPr>
        <w:t xml:space="preserve">, </w:t>
      </w:r>
      <w:r w:rsidR="0022651B" w:rsidRPr="42E16D65">
        <w:rPr>
          <w:lang w:val="en-US"/>
        </w:rPr>
        <w:t xml:space="preserve">it </w:t>
      </w:r>
      <w:r w:rsidR="00E23229">
        <w:rPr>
          <w:lang w:val="en-US"/>
        </w:rPr>
        <w:t xml:space="preserve">has since </w:t>
      </w:r>
      <w:r w:rsidR="0022651B" w:rsidRPr="42E16D65">
        <w:rPr>
          <w:lang w:val="en-US"/>
        </w:rPr>
        <w:t xml:space="preserve">been applied </w:t>
      </w:r>
      <w:r w:rsidR="00F41675">
        <w:rPr>
          <w:lang w:val="en-US"/>
        </w:rPr>
        <w:t>to</w:t>
      </w:r>
      <w:r w:rsidR="00F41675" w:rsidRPr="42E16D65">
        <w:rPr>
          <w:lang w:val="en-US"/>
        </w:rPr>
        <w:t xml:space="preserve"> </w:t>
      </w:r>
      <w:r w:rsidR="0022651B" w:rsidRPr="42E16D65">
        <w:rPr>
          <w:lang w:val="en-US"/>
        </w:rPr>
        <w:t xml:space="preserve">a wide range of </w:t>
      </w:r>
      <w:r w:rsidR="00B71FF6">
        <w:rPr>
          <w:lang w:val="en-US"/>
        </w:rPr>
        <w:t xml:space="preserve">applications </w:t>
      </w:r>
      <w:sdt>
        <w:sdtPr>
          <w:rPr>
            <w:lang w:val="en-US"/>
          </w:rPr>
          <w:alias w:val="To edit, see citavi.com/edit"/>
          <w:tag w:val="CitaviPlaceholder#81fef8d6-c72c-4a99-9f61-53b4f521512f"/>
          <w:id w:val="1595200056"/>
          <w:placeholder>
            <w:docPart w:val="75AD8D928527714ABDB6997D7931213B"/>
          </w:placeholder>
        </w:sdtPr>
        <w:sdtContent>
          <w:r w:rsidR="007F773F">
            <w:rPr>
              <w:lang w:val="en-US"/>
            </w:rPr>
            <w:fldChar w:fldCharType="begin"/>
          </w:r>
          <w:r w:rsidR="009E57A2">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1Nzc4NTMwLTFlYzMtNDRjNC1hZTNlLWU1MjMxMmU5MjA0ZCIsIlJhbmdlTGVuZ3RoIjoxMywiUmVmZXJlbmNlSWQiOiIzMDUxYzBjZC1kZjRmLTQyNTYtOGVhZS01NDA3OGFkMGJkNzA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jEwLjEwMTYvai5hdXRvbWF0aWNhLjIwMTQuMTAuMTI4IiwiVXJpU3RyaW5nIjoiaHR0cHM6Ly9kb2kub3JnLzEwLjEwMTYvai5hdXRvbWF0aWNhLjIwMTQuMTAuMTI4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}</w:instrText>
          </w:r>
          <w:r w:rsidR="007F773F">
            <w:rPr>
              <w:lang w:val="en-US"/>
            </w:rPr>
            <w:fldChar w:fldCharType="separate"/>
          </w:r>
          <w:r w:rsidR="00D76A55">
            <w:rPr>
              <w:lang w:val="en-US"/>
            </w:rPr>
            <w:t>(Mayne, 2014)</w:t>
          </w:r>
          <w:r w:rsidR="007F773F">
            <w:rPr>
              <w:lang w:val="en-US"/>
            </w:rPr>
            <w:fldChar w:fldCharType="end"/>
          </w:r>
        </w:sdtContent>
      </w:sdt>
      <w:r w:rsidR="0022651B" w:rsidRPr="42E16D65">
        <w:rPr>
          <w:lang w:val="en-US"/>
        </w:rPr>
        <w:t>, including biological systems</w:t>
      </w:r>
      <w:r w:rsidR="004B0D9B">
        <w:rPr>
          <w:lang w:val="en-US"/>
        </w:rPr>
        <w:t xml:space="preserve"> </w:t>
      </w:r>
      <w:sdt>
        <w:sdtPr>
          <w:rPr>
            <w:lang w:val="en-US"/>
          </w:rPr>
          <w:alias w:val="To edit, see citavi.com/edit"/>
          <w:tag w:val="CitaviPlaceholder#83a767c7-f92b-49ca-bda0-0a9e0a22dbf4"/>
          <w:id w:val="785936626"/>
          <w:placeholder>
            <w:docPart w:val="75AD8D928527714ABDB6997D7931213B"/>
          </w:placeholder>
        </w:sdtPr>
        <w:sdtContent>
          <w:r w:rsidR="004B0D9B">
            <w:rPr>
              <w:lang w:val="en-US"/>
            </w:rPr>
            <w:fldChar w:fldCharType="begin"/>
          </w:r>
          <w:r w:rsidR="009E57A2">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xZDZhMGYzLTAzOGEtNGM2ZC05ZDZkLTZjNWQwZGQxYWJjNyIsIlJhbmdlTGVuZ3RoIjoxOCwiUmVmZXJlbmNlSWQiOiJjNzA5ZTg1Yy03NzAyLTQ5MzYtYjlkMC03ZjljY2IzNWI0NT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2IiwiJHR5cGUiOiJTd2lzc0FjYWRlbWljLkNpdGF2aS5Mb2NhdGlvbiwgU3dpc3NBY2FkZW1pYy5DaXRhdmkiLCJBZGRyZXNzIjp7IiRpZCI6IjE3IiwiJHR5cGUiOiJTd2lzc0FjYWRlbWljLkNpdGF2aS5MaW5rZWRSZXNvdXJjZSwgU3dpc3NBY2FkZW1pYy5DaXRhdmkiLCJMaW5rZWRSZXNvdXJjZVR5cGUiOjUsIk9yaWdpbmFsU3RyaW5nIjoiMTAuMTAxNi9qLmNvbXBjaGVtZW5nLjIwMjMuMTA4MTU4IiwiVXJpU3RyaW5nIjoiaHR0cHM6Ly9kb2kub3JnLzEwLjEwMTYvai5jb21wY2hlbWVuZy4yMDIzLjEwODE1OCIsIkxpbmtlZFJlc291cmNlU3RhdHVzIjo4LCJQcm9wZXJ0aWVzIjp7IiRpZCI6IjE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}</w:instrText>
          </w:r>
          <w:r w:rsidR="004B0D9B">
            <w:rPr>
              <w:lang w:val="en-US"/>
            </w:rPr>
            <w:fldChar w:fldCharType="separate"/>
          </w:r>
          <w:r w:rsidR="00D76A55">
            <w:rPr>
              <w:lang w:val="en-US"/>
            </w:rPr>
            <w:t>(Kim et al., 2023)</w:t>
          </w:r>
          <w:r w:rsidR="004B0D9B">
            <w:rPr>
              <w:lang w:val="en-US"/>
            </w:rPr>
            <w:fldChar w:fldCharType="end"/>
          </w:r>
        </w:sdtContent>
      </w:sdt>
      <w:r w:rsidR="00E23229">
        <w:rPr>
          <w:lang w:val="en-US"/>
        </w:rPr>
        <w:t xml:space="preserve"> </w:t>
      </w:r>
      <w:r w:rsidR="0022651B" w:rsidRPr="42E16D65">
        <w:rPr>
          <w:lang w:val="en-US"/>
        </w:rPr>
        <w:t>and AD</w:t>
      </w:r>
      <w:r w:rsidR="00F241B6">
        <w:rPr>
          <w:lang w:val="en-US"/>
        </w:rPr>
        <w:t xml:space="preserve"> </w:t>
      </w:r>
      <w:sdt>
        <w:sdtPr>
          <w:rPr>
            <w:lang w:val="en-US"/>
          </w:rPr>
          <w:alias w:val="To edit, see citavi.com/edit"/>
          <w:tag w:val="CitaviPlaceholder#b3c0dcb8-c6ce-4de9-bab6-58272e2260f0"/>
          <w:id w:val="-1711488756"/>
          <w:placeholder>
            <w:docPart w:val="75AD8D928527714ABDB6997D7931213B"/>
          </w:placeholder>
        </w:sdtPr>
        <w:sdtContent>
          <w:r w:rsidR="00F241B6">
            <w:rPr>
              <w:lang w:val="en-US"/>
            </w:rPr>
            <w:fldChar w:fldCharType="begin"/>
          </w:r>
          <w:r w:rsidR="009E57A2">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lkMjllOWFiLTE0YWQtNGVhZS1iYmQxLWI5YmRlZGY0MGIyOCIsIlJhbmdlTGVuZ3RoIjoyMSwiUmVmZXJlbmNlSWQiOiI4MzczNGQ4ZC03NGVkLTRhMjMtOWJjZi0xYzRkYzA5OGRhOGY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1hdHRoaWFzIiwiTGFzdE5hbWUiOiJLw7ZyYmVyIiwiUHJvdGVjdGVkIjpmYWxzZSwiU2V4IjoyLCJDcmVhdGVkQnkiOiJfSGVsbG1hbm4sIFNpbW9uIiwiQ3JlYXRlZE9uIjoiMjAyMy0xMC0yMlQxMToyODozNiIsIk1vZGlmaWVkQnkiOiJfSGVsbG1hbm4sIFNpbW9uIiwiSWQiOiJlMmNhMTU2ZC1lNGRlLTQ1NzItYTgzNi1hZDMxNjk0Y2RlMzMiLCJNb2RpZmllZE9uIjoiMjAyMy0xMC0yMlQxMToyODozNiIsIlByb2plY3QiOnsiJGlkIjoiOCIsIiR0eXBlIjoiU3dpc3NBY2FkZW1pYy5DaXRhdmkuUHJvamVjdCwgU3dpc3NBY2FkZW1pYy5DaXRhdmkifX0seyIkaWQiOiI5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VuZyIsIkxhbmd1YWdlQ29kZSI6ImVuIiwiTG9jYXRpb25zIjpbeyIkaWQiOiIxMyIsIiR0eXBlIjoiU3dpc3NBY2FkZW1pYy5DaXRhdmkuTG9jYXRpb24sIFN3aXNzQWNhZGVtaWMuQ2l0YXZpIiwiQWRkcmVzcyI6eyIkaWQiOiIxNCIsIiR0eXBlIjoiU3dpc3NBY2FkZW1pYy5DaXRhdmkuTGlua2VkUmVzb3VyY2UsIFN3aXNzQWNhZGVtaWMuQ2l0YXZpIiwiTGlua2VkUmVzb3VyY2VUeXBlIjo1LCJPcmlnaW5hbFN0cmluZyI6IjM1ODcyMjcxIiwiVXJpU3RyaW5nIjoiaHR0cDovL3d3dy5uY2JpLm5sbS5uaWguZ292L3B1Ym1lZC8zNTg3MjI3MSIsIkxpbmtlZFJlc291cmNlU3RhdHVzIjo4LCJQcm9wZXJ0aWVzIjp7IiRpZCI6IjE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}</w:instrText>
          </w:r>
          <w:r w:rsidR="00F241B6">
            <w:rPr>
              <w:lang w:val="en-US"/>
            </w:rPr>
            <w:fldChar w:fldCharType="separate"/>
          </w:r>
          <w:r w:rsidR="00D76A55">
            <w:rPr>
              <w:lang w:val="en-US"/>
            </w:rPr>
            <w:t>(Körber et al., 2022)</w:t>
          </w:r>
          <w:r w:rsidR="00F241B6">
            <w:rPr>
              <w:lang w:val="en-US"/>
            </w:rPr>
            <w:fldChar w:fldCharType="end"/>
          </w:r>
        </w:sdtContent>
      </w:sdt>
      <w:r w:rsidR="0022651B" w:rsidRPr="42E16D65">
        <w:rPr>
          <w:lang w:val="en-US"/>
        </w:rPr>
        <w:t xml:space="preserve">. </w:t>
      </w:r>
      <w:sdt>
        <w:sdtPr>
          <w:rPr>
            <w:lang w:val="en-US"/>
          </w:rPr>
          <w:alias w:val="To edit, see citavi.com/edit"/>
          <w:tag w:val="CitaviPlaceholder#6f2c4552-ac60-4291-ad48-42580ac05c0d"/>
          <w:id w:val="-907994363"/>
          <w:placeholder>
            <w:docPart w:val="1D434F3C317F43FF969D95EBC84A836E"/>
          </w:placeholder>
        </w:sdtPr>
        <w:sdtContent>
          <w:r w:rsidR="007A0A51">
            <w:rPr>
              <w:lang w:val="en-US"/>
            </w:rPr>
            <w:fldChar w:fldCharType="begin"/>
          </w:r>
          <w:r w:rsidR="00EC3AAE">
            <w:rPr>
              <w:lang w:val="en-US"/>
            </w:rPr>
            <w:instrText>ADDIN CitaviPlaceholder{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FcmljIiwiTGFzdE5hbWUiOiJNYXVreSIsIlByb3RlY3RlZCI6ZmFsc2UsIlNleCI6MiwiQ3JlYXRlZEJ5IjoiX2EiLCJDcmVhdGVkT24iOiIyMDIxLTExLTE1VDA5OjA1OjM3IiwiTW9kaWZpZWRCeSI6Il9hIiwiSWQiOiI4MmM0OTMwMy0xOGE2LTQ5NzItYjU1ZS1mMWRmYmViNzcwYTUiLCJNb2RpZmllZE9uIjoiMjAyMS0xMS0xNVQwOTowNTozNyIsIlByb2plY3QiOnsiJGlkIjoiOCIsIiR0eXBlIjoiU3dpc3NBY2FkZW1pYy5DaXRhdmkuUHJvamVjdCwgU3dpc3NBY2FkZW1pYy5DaXRhdmkifX0seyIkaWQiOiI5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jEwLjEwMDIvY2VhdC4yMDE1MDA0MTIiLCJVcmlTdHJpbmciOiJodHRwczovL2RvaS5vcmcvMTAuMTAwMi9jZWF0LjIwMTUwMDQxMi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}</w:instrText>
          </w:r>
          <w:r w:rsidR="007A0A51">
            <w:rPr>
              <w:lang w:val="en-US"/>
            </w:rPr>
            <w:fldChar w:fldCharType="separate"/>
          </w:r>
          <w:r w:rsidR="00D76A55">
            <w:rPr>
              <w:lang w:val="en-US"/>
            </w:rPr>
            <w:t>Mauky et al.</w:t>
          </w:r>
          <w:r w:rsidR="007A0A51">
            <w:rPr>
              <w:lang w:val="en-US"/>
            </w:rPr>
            <w:fldChar w:fldCharType="end"/>
          </w:r>
        </w:sdtContent>
      </w:sdt>
      <w:r w:rsidR="007A0A51">
        <w:rPr>
          <w:lang w:val="en-US"/>
        </w:rPr>
        <w:t xml:space="preserve"> </w:t>
      </w:r>
      <w:sdt>
        <w:sdtPr>
          <w:rPr>
            <w:lang w:val="en-US"/>
          </w:rPr>
          <w:alias w:val="To edit, see citavi.com/edit"/>
          <w:tag w:val="CitaviPlaceholder#09356ccf-c068-4744-aaee-efac537ae1f3"/>
          <w:id w:val="-433987083"/>
          <w:placeholder>
            <w:docPart w:val="1D434F3C317F43FF969D95EBC84A836E"/>
          </w:placeholder>
        </w:sdtPr>
        <w:sdtContent>
          <w:r w:rsidR="007A0A51">
            <w:rPr>
              <w:lang w:val="en-US"/>
            </w:rPr>
            <w:fldChar w:fldCharType="begin"/>
          </w:r>
          <w:r w:rsidR="00EC3AAE">
            <w:rPr>
              <w:lang w:val="en-US"/>
            </w:rPr>
            <w:instrText>ADDIN CitaviPlaceholder{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UiLCIkdHlwZSI6IlN3aXNzQWNhZGVtaWMuQ2l0YXZpLkxvY2F0aW9uLCBTd2lzc0FjYWRlbWljLkNpdGF2aSIsIkFkZHJlc3MiOnsiJGlkIjoiMTYiLCIkdHlwZSI6IlN3aXNzQWNhZGVtaWMuQ2l0YXZpLkxpbmtlZFJlc291cmNlLCBTd2lzc0FjYWRlbWljLkNpdGF2aSIsIkxpbmtlZFJlc291cmNlVHlwZSI6NSwiT3JpZ2luYWxTdHJpbmciOiIxMC4xMDAyL2NlYXQuMjAxNTAwNDEyIiwiVXJpU3RyaW5nIjoiaHR0cHM6Ly9kb2kub3JnLzEwLjEwMDIvY2VhdC4yMDE1MDA0MTI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}</w:instrText>
          </w:r>
          <w:r w:rsidR="007A0A51">
            <w:rPr>
              <w:lang w:val="en-US"/>
            </w:rPr>
            <w:fldChar w:fldCharType="separate"/>
          </w:r>
          <w:r w:rsidR="00D76A55">
            <w:rPr>
              <w:lang w:val="en-US"/>
            </w:rPr>
            <w:t>(2016)</w:t>
          </w:r>
          <w:r w:rsidR="007A0A51">
            <w:rPr>
              <w:lang w:val="en-US"/>
            </w:rPr>
            <w:fldChar w:fldCharType="end"/>
          </w:r>
        </w:sdtContent>
      </w:sdt>
      <w:r w:rsidR="007A0A51">
        <w:rPr>
          <w:lang w:val="en-US"/>
        </w:rPr>
        <w:t xml:space="preserve"> proposed a nominal MPC scheme for demand-oriented</w:t>
      </w:r>
      <w:r w:rsidR="007A0A51" w:rsidRPr="42E16D65">
        <w:rPr>
          <w:lang w:val="en-US"/>
        </w:rPr>
        <w:t xml:space="preserve"> CHP operation</w:t>
      </w:r>
      <w:r w:rsidR="00107D44">
        <w:rPr>
          <w:lang w:val="en-US"/>
        </w:rPr>
        <w:t xml:space="preserve"> of an agricultural AD plant</w:t>
      </w:r>
      <w:r w:rsidR="007A0A51">
        <w:rPr>
          <w:lang w:val="en-US"/>
        </w:rPr>
        <w:t xml:space="preserve">, </w:t>
      </w:r>
      <w:r w:rsidR="00107D44">
        <w:rPr>
          <w:lang w:val="en-US"/>
        </w:rPr>
        <w:t xml:space="preserve">and </w:t>
      </w:r>
      <w:r w:rsidR="007A0A51" w:rsidRPr="42E16D65">
        <w:rPr>
          <w:lang w:val="en-US"/>
        </w:rPr>
        <w:t xml:space="preserve">validated </w:t>
      </w:r>
      <w:r w:rsidR="00107D44">
        <w:rPr>
          <w:lang w:val="en-US"/>
        </w:rPr>
        <w:t xml:space="preserve">it </w:t>
      </w:r>
      <w:r w:rsidR="007A0A51" w:rsidRPr="42E16D65">
        <w:rPr>
          <w:lang w:val="en-US"/>
        </w:rPr>
        <w:t>experimentally in pilot and full</w:t>
      </w:r>
      <w:r w:rsidR="00663103">
        <w:rPr>
          <w:lang w:val="en-US"/>
        </w:rPr>
        <w:t xml:space="preserve"> </w:t>
      </w:r>
      <w:r w:rsidR="007A0A51" w:rsidRPr="42E16D65">
        <w:rPr>
          <w:lang w:val="en-US"/>
        </w:rPr>
        <w:t>scale</w:t>
      </w:r>
      <w:r w:rsidR="007A0A51" w:rsidRPr="0703B82E">
        <w:rPr>
          <w:lang w:val="en-US"/>
        </w:rPr>
        <w:t>.</w:t>
      </w:r>
      <w:r w:rsidR="007A0A51">
        <w:rPr>
          <w:lang w:val="en-US"/>
        </w:rPr>
        <w:t xml:space="preserve"> However, their process model </w:t>
      </w:r>
      <w:r w:rsidR="00171157">
        <w:rPr>
          <w:lang w:val="en-US"/>
        </w:rPr>
        <w:t xml:space="preserve">did not include </w:t>
      </w:r>
      <w:r w:rsidR="007A0A51">
        <w:rPr>
          <w:lang w:val="en-US"/>
        </w:rPr>
        <w:t>process inhibition</w:t>
      </w:r>
      <w:r w:rsidR="00B71FF6">
        <w:rPr>
          <w:lang w:val="en-US"/>
        </w:rPr>
        <w:t>,</w:t>
      </w:r>
      <w:r w:rsidR="00107D44">
        <w:rPr>
          <w:lang w:val="en-US"/>
        </w:rPr>
        <w:t xml:space="preserve"> and </w:t>
      </w:r>
      <w:r w:rsidR="00171157">
        <w:rPr>
          <w:lang w:val="en-US"/>
        </w:rPr>
        <w:t xml:space="preserve">their MPC disregarded </w:t>
      </w:r>
      <w:r w:rsidR="00107D44">
        <w:rPr>
          <w:lang w:val="en-US"/>
        </w:rPr>
        <w:t>model uncertainties.</w:t>
      </w:r>
    </w:p>
    <w:p w14:paraId="40B50A3E" w14:textId="47F010FE" w:rsidR="00FB6B98" w:rsidRPr="00220152" w:rsidRDefault="00505847">
      <w:pPr>
        <w:rPr>
          <w:lang w:val="en-US"/>
        </w:rPr>
      </w:pPr>
      <w:r w:rsidRPr="42E16D65">
        <w:rPr>
          <w:lang w:val="en-US"/>
        </w:rPr>
        <w:lastRenderedPageBreak/>
        <w:t>At the core of MPC lies the process model, which serves to predict</w:t>
      </w:r>
      <w:r w:rsidR="00171157">
        <w:rPr>
          <w:lang w:val="en-US"/>
        </w:rPr>
        <w:t xml:space="preserve"> the</w:t>
      </w:r>
      <w:r w:rsidRPr="42E16D65">
        <w:rPr>
          <w:lang w:val="en-US"/>
        </w:rPr>
        <w:t xml:space="preserve"> future system behavior</w:t>
      </w:r>
      <w:r w:rsidR="007A0A51">
        <w:rPr>
          <w:lang w:val="en-US"/>
        </w:rPr>
        <w:t>. To this end</w:t>
      </w:r>
      <w:r>
        <w:rPr>
          <w:lang w:val="en-US"/>
        </w:rPr>
        <w:t xml:space="preserve">, </w:t>
      </w:r>
      <w:r w:rsidR="0081645F">
        <w:rPr>
          <w:lang w:val="en-US"/>
        </w:rPr>
        <w:t xml:space="preserve">nominal MPC </w:t>
      </w:r>
      <w:r w:rsidR="007A0A51">
        <w:rPr>
          <w:lang w:val="en-US"/>
        </w:rPr>
        <w:t xml:space="preserve">does </w:t>
      </w:r>
      <w:r>
        <w:rPr>
          <w:lang w:val="en-US"/>
        </w:rPr>
        <w:t xml:space="preserve">not </w:t>
      </w:r>
      <w:r w:rsidR="007A0A51">
        <w:rPr>
          <w:lang w:val="en-US"/>
        </w:rPr>
        <w:t>e</w:t>
      </w:r>
      <w:r>
        <w:rPr>
          <w:lang w:val="en-US"/>
        </w:rPr>
        <w:t xml:space="preserve">xplicitly consider </w:t>
      </w:r>
      <w:r w:rsidR="007A0A51">
        <w:rPr>
          <w:lang w:val="en-US"/>
        </w:rPr>
        <w:t xml:space="preserve">model </w:t>
      </w:r>
      <w:r>
        <w:rPr>
          <w:lang w:val="en-US"/>
        </w:rPr>
        <w:t>uncertainties</w:t>
      </w:r>
      <w:r w:rsidR="0081645F">
        <w:rPr>
          <w:lang w:val="en-US"/>
        </w:rPr>
        <w:t xml:space="preserve">. </w:t>
      </w:r>
      <w:r w:rsidR="007A0A51">
        <w:rPr>
          <w:lang w:val="en-US"/>
        </w:rPr>
        <w:t>However, s</w:t>
      </w:r>
      <w:r w:rsidR="0022651B" w:rsidRPr="42E16D65">
        <w:rPr>
          <w:lang w:val="en-US"/>
        </w:rPr>
        <w:t xml:space="preserve">ince each model is only an approximation of reality, real-world applications </w:t>
      </w:r>
      <w:r w:rsidR="004B0D9B">
        <w:rPr>
          <w:lang w:val="en-US"/>
        </w:rPr>
        <w:t>usually</w:t>
      </w:r>
      <w:r w:rsidR="0022651B" w:rsidRPr="42E16D65">
        <w:rPr>
          <w:lang w:val="en-US"/>
        </w:rPr>
        <w:t xml:space="preserve"> face a plant-model mismatch</w:t>
      </w:r>
      <w:r w:rsidR="002D43B3">
        <w:rPr>
          <w:lang w:val="en-US"/>
        </w:rPr>
        <w:t xml:space="preserve"> </w:t>
      </w:r>
      <w:sdt>
        <w:sdtPr>
          <w:rPr>
            <w:lang w:val="en-US"/>
          </w:rPr>
          <w:alias w:val="To edit, see citavi.com/edit"/>
          <w:tag w:val="CitaviPlaceholder#4830df7f-a36d-43ab-b19d-c927fcb02ee5"/>
          <w:id w:val="-758916000"/>
          <w:placeholder>
            <w:docPart w:val="1A0EFDCD1042BD4CAB037E9EF1E3D033"/>
          </w:placeholder>
        </w:sdtPr>
        <w:sdtContent>
          <w:r w:rsidR="002D43B3">
            <w:rPr>
              <w:lang w:val="en-US"/>
            </w:rPr>
            <w:fldChar w:fldCharType="begin"/>
          </w:r>
          <w:r w:rsidR="009E57A2">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2YTZhYTNlLWMzOTctNDBmOC04ZDFkLTJhOGQ1OWM0MDFiZCIsIlJhbmdlTGVuZ3RoIjoyNCwiUmVmZXJlbmNlSWQiOiI2MTM4MTdiNy0zYjQ0LTQwOGItODdmZC03NzE1MWNjMTFmYz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wMTYvUzA5NjctMDY2MSgwMikwMDE4Ni03IiwiVXJpU3RyaW5nIjoiaHR0cHM6Ly9kb2kub3JnLzEwLjEwMTYvUzA5NjctMDY2MSgwMikwMDE4Ni03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}</w:instrText>
          </w:r>
          <w:r w:rsidR="002D43B3">
            <w:rPr>
              <w:lang w:val="en-US"/>
            </w:rPr>
            <w:fldChar w:fldCharType="separate"/>
          </w:r>
          <w:r w:rsidR="00D76A55">
            <w:rPr>
              <w:lang w:val="en-US"/>
            </w:rPr>
            <w:t>(Qin and Badgwell, 2003)</w:t>
          </w:r>
          <w:r w:rsidR="002D43B3">
            <w:rPr>
              <w:lang w:val="en-US"/>
            </w:rPr>
            <w:fldChar w:fldCharType="end"/>
          </w:r>
        </w:sdtContent>
      </w:sdt>
      <w:r w:rsidR="0022651B" w:rsidRPr="42E16D65">
        <w:rPr>
          <w:lang w:val="en-US"/>
        </w:rPr>
        <w:t xml:space="preserve">. </w:t>
      </w:r>
      <w:r w:rsidR="002D43B3">
        <w:rPr>
          <w:lang w:val="en-US"/>
        </w:rPr>
        <w:t>Compared to nominal MPC</w:t>
      </w:r>
      <w:r w:rsidR="0022651B" w:rsidRPr="42E16D65">
        <w:rPr>
          <w:lang w:val="en-US"/>
        </w:rPr>
        <w:t xml:space="preserve">, </w:t>
      </w:r>
      <w:r w:rsidR="002D43B3">
        <w:rPr>
          <w:lang w:val="en-US"/>
        </w:rPr>
        <w:t xml:space="preserve">this mismatch is </w:t>
      </w:r>
      <w:r w:rsidR="00171157">
        <w:rPr>
          <w:lang w:val="en-US"/>
        </w:rPr>
        <w:t xml:space="preserve">explicitly </w:t>
      </w:r>
      <w:r w:rsidR="002D43B3">
        <w:rPr>
          <w:lang w:val="en-US"/>
        </w:rPr>
        <w:t xml:space="preserve">addressed in </w:t>
      </w:r>
      <w:r w:rsidR="0022651B" w:rsidRPr="42E16D65">
        <w:rPr>
          <w:lang w:val="en-US"/>
        </w:rPr>
        <w:t>advanced MPC</w:t>
      </w:r>
      <w:r w:rsidR="007338B8">
        <w:rPr>
          <w:lang w:val="en-US"/>
        </w:rPr>
        <w:t xml:space="preserve"> </w:t>
      </w:r>
      <w:r w:rsidR="0022651B" w:rsidRPr="42E16D65">
        <w:rPr>
          <w:lang w:val="en-US"/>
        </w:rPr>
        <w:t>s</w:t>
      </w:r>
      <w:r w:rsidR="007338B8">
        <w:rPr>
          <w:lang w:val="en-US"/>
        </w:rPr>
        <w:t xml:space="preserve">chemes, e.g., </w:t>
      </w:r>
      <w:r w:rsidR="00F8151A">
        <w:rPr>
          <w:lang w:val="en-US"/>
        </w:rPr>
        <w:t xml:space="preserve">robust or </w:t>
      </w:r>
      <w:r w:rsidR="0022651B" w:rsidRPr="42E16D65">
        <w:rPr>
          <w:lang w:val="en-US"/>
        </w:rPr>
        <w:t>min-max MPC</w:t>
      </w:r>
      <w:r w:rsidR="00F8151A">
        <w:rPr>
          <w:lang w:val="en-US"/>
        </w:rPr>
        <w:t xml:space="preserve"> </w:t>
      </w:r>
      <w:sdt>
        <w:sdtPr>
          <w:rPr>
            <w:lang w:val="en-US"/>
          </w:rPr>
          <w:alias w:val="To edit, see citavi.com/edit"/>
          <w:tag w:val="CitaviPlaceholder#d37591b6-8eed-4199-8028-cb66a536ce44"/>
          <w:id w:val="-148134202"/>
          <w:placeholder>
            <w:docPart w:val="CE957AAECB594F52A2AD8CCF3D1FD6DD"/>
          </w:placeholder>
        </w:sdtPr>
        <w:sdtContent>
          <w:r w:rsidR="00F8151A">
            <w:rPr>
              <w:lang w:val="en-US"/>
            </w:rPr>
            <w:fldChar w:fldCharType="begin"/>
          </w:r>
          <w:r w:rsidR="009E57A2">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wNzU2NzQwLTAxODktNGY3NS1hMDU3LTkxNmY2NWEyNjkzNiIsIlJhbmdlTGVuZ3RoIjoyNiwiUmVmZXJlbmNlSWQiOiJiM2M3NTMxOS05ZmExLTQxNmMtODJlOC05MTIyNDAwMDVmZT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NCIsIiR0eXBlIjoiU3dpc3NBY2FkZW1pYy5DaXRhdmkuTG9jYXRpb24sIFN3aXNzQWNhZGVtaWMuQ2l0YXZpIiwiQWRkcmVzcyI6eyIkaWQiOiIxNSIsIiR0eXBlIjoiU3dpc3NBY2FkZW1pYy5DaXRhdmkuTGlua2VkUmVzb3VyY2UsIFN3aXNzQWNhZGVtaWMuQ2l0YXZpIiwiTGlua2VkUmVzb3VyY2VUeXBlIjo1LCJPcmlnaW5hbFN0cmluZyI6IjEwLjEwMjEvYWNzLmllY3IuMGMwMzgwOSIsIlVyaVN0cmluZyI6Imh0dHBzOi8vZG9pLm9yZy8xMC4xMDIxL2Fjcy5pZWNyLjBjMDM4MDk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}</w:instrText>
          </w:r>
          <w:r w:rsidR="00F8151A">
            <w:rPr>
              <w:lang w:val="en-US"/>
            </w:rPr>
            <w:fldChar w:fldCharType="separate"/>
          </w:r>
          <w:r w:rsidR="00D76A55">
            <w:rPr>
              <w:lang w:val="en-US"/>
            </w:rPr>
            <w:t>(Piceno-Díaz et al., 2020)</w:t>
          </w:r>
          <w:r w:rsidR="00F8151A">
            <w:rPr>
              <w:lang w:val="en-US"/>
            </w:rPr>
            <w:fldChar w:fldCharType="end"/>
          </w:r>
        </w:sdtContent>
      </w:sdt>
      <w:r w:rsidR="0022651B" w:rsidRPr="42E16D65">
        <w:rPr>
          <w:lang w:val="en-US"/>
        </w:rPr>
        <w:t xml:space="preserve">, stochastic MPC </w:t>
      </w:r>
      <w:sdt>
        <w:sdtPr>
          <w:rPr>
            <w:lang w:val="en-US"/>
          </w:rPr>
          <w:alias w:val="To edit, see citavi.com/edit"/>
          <w:tag w:val="CitaviPlaceholder#dc21ab26-6d3d-4651-bfc3-b00c672b3e14"/>
          <w:id w:val="-278412833"/>
          <w:placeholder>
            <w:docPart w:val="DefaultPlaceholder_-1854013440"/>
          </w:placeholder>
        </w:sdtPr>
        <w:sdtContent>
          <w:r w:rsidR="00F8151A">
            <w:rPr>
              <w:lang w:val="en-US"/>
            </w:rPr>
            <w:fldChar w:fldCharType="begin"/>
          </w:r>
          <w:r w:rsidR="00F8151A">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3NTM4OGU3LWIxODAtNDJlNS05Nzg5LTEyMWQyMDAxNmQ2MSIsIlJhbmdlTGVuZ3RoIjoyMSwiUmVmZXJlbmNlSWQiOiI2ZWNlZDNiZC1iMTI2LTRlMjUtODdkMy02MzZmYTZiNWQxOT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MiLCIkdHlwZSI6IlN3aXNzQWNhZGVtaWMuQ2l0YXZpLkxvY2F0aW9uLCBTd2lzc0FjYWRlbWljLkNpdGF2aSIsIkFkZHJlc3MiOnsiJGlkIjoiMTQiLCIkdHlwZSI6IlN3aXNzQWNhZGVtaWMuQ2l0YXZpLkxpbmtlZFJlc291cmNlLCBTd2lzc0FjYWRlbWljLkNpdGF2aSIsIkxpbmtlZFJlc291cmNlVHlwZSI6NSwiT3JpZ2luYWxTdHJpbmciOiJodHRwOi8vaWVlZXhwbG9yZS5pZWVlLm9yZy9kb2N1bWVudC82ODU4ODUxLyIsIlVyaVN0cmluZyI6Imh0dHA6Ly9pZWVleHBsb3JlLmllZWUub3JnL2RvY3VtZW50LzY4NTg4NTEv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}</w:instrText>
          </w:r>
          <w:r w:rsidR="00F8151A">
            <w:rPr>
              <w:lang w:val="en-US"/>
            </w:rPr>
            <w:fldChar w:fldCharType="separate"/>
          </w:r>
          <w:r w:rsidR="00D76A55">
            <w:rPr>
              <w:lang w:val="en-US"/>
            </w:rPr>
            <w:t>(Mesbah et al., 2014)</w:t>
          </w:r>
          <w:r w:rsidR="00F8151A">
            <w:rPr>
              <w:lang w:val="en-US"/>
            </w:rPr>
            <w:fldChar w:fldCharType="end"/>
          </w:r>
        </w:sdtContent>
      </w:sdt>
      <w:r w:rsidR="00F8151A">
        <w:rPr>
          <w:lang w:val="en-US"/>
        </w:rPr>
        <w:t xml:space="preserve"> </w:t>
      </w:r>
      <w:r w:rsidR="0022183F">
        <w:rPr>
          <w:lang w:val="en-US"/>
        </w:rPr>
        <w:t>or</w:t>
      </w:r>
      <w:r w:rsidR="0022183F" w:rsidRPr="42E16D65">
        <w:rPr>
          <w:lang w:val="en-US"/>
        </w:rPr>
        <w:t xml:space="preserve"> </w:t>
      </w:r>
      <w:r w:rsidR="0022651B" w:rsidRPr="42E16D65">
        <w:rPr>
          <w:lang w:val="en-US"/>
        </w:rPr>
        <w:t>tube-based MPC</w:t>
      </w:r>
      <w:r w:rsidR="00F8151A">
        <w:rPr>
          <w:lang w:val="en-US"/>
        </w:rPr>
        <w:t xml:space="preserve"> </w:t>
      </w:r>
      <w:sdt>
        <w:sdtPr>
          <w:rPr>
            <w:lang w:val="en-US"/>
          </w:rPr>
          <w:alias w:val="To edit, see citavi.com/edit"/>
          <w:tag w:val="CitaviPlaceholder#3877807d-959a-4c8f-aed9-f943815596f8"/>
          <w:id w:val="-1773846289"/>
          <w:placeholder>
            <w:docPart w:val="DefaultPlaceholder_-1854013440"/>
          </w:placeholder>
        </w:sdtPr>
        <w:sdtContent>
          <w:r w:rsidR="00F8151A">
            <w:rPr>
              <w:lang w:val="en-US"/>
            </w:rPr>
            <w:fldChar w:fldCharType="begin"/>
          </w:r>
          <w:r w:rsidR="009E57A2">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xNjk3M2Y1LWFhYzUtNGEwNC1iYjgzLWJmY2ExODllMGJjMSIsIlJhbmdlTGVuZ3RoIjoxOCwiUmVmZXJlbmNlSWQiOiIzZDUxYzI3Zi1iMTgwLTQ1YWItOTkwNi1iMzY4YmY3NGM2ODc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IiLCIkdHlwZSI6IlN3aXNzQWNhZGVtaWMuQ2l0YXZpLkxvY2F0aW9uLCBTd2lzc0FjYWRlbWljLkNpdGF2aSIsIkFkZHJlc3MiOnsiJGlkIjoiMTMiLCIkdHlwZSI6IlN3aXNzQWNhZGVtaWMuQ2l0YXZpLkxpbmtlZFJlc291cmNlLCBTd2lzc0FjYWRlbWljLkNpdGF2aSIsIkxpbmtlZFJlc291cmNlVHlwZSI6NSwiT3JpZ2luYWxTdHJpbmciOiJodHRwczovL2llZWV4cGxvcmUuaWVlZS5vcmcvZG9jdW1lbnQvMTA4ODY4MTEvIiwiVXJpU3RyaW5nIjoiaHR0cHM6Ly9pZWVleHBsb3JlLmllZWUub3JnL2RvY3VtZW50LzEwODg2ODExLy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}</w:instrText>
          </w:r>
          <w:r w:rsidR="00F8151A">
            <w:rPr>
              <w:lang w:val="en-US"/>
            </w:rPr>
            <w:fldChar w:fldCharType="separate"/>
          </w:r>
          <w:r w:rsidR="00D76A55">
            <w:rPr>
              <w:lang w:val="en-US"/>
            </w:rPr>
            <w:t>(Guo et al., 2024)</w:t>
          </w:r>
          <w:r w:rsidR="00F8151A">
            <w:rPr>
              <w:lang w:val="en-US"/>
            </w:rPr>
            <w:fldChar w:fldCharType="end"/>
          </w:r>
        </w:sdtContent>
      </w:sdt>
      <w:r w:rsidR="004B0D9B">
        <w:rPr>
          <w:lang w:val="en-US"/>
        </w:rPr>
        <w:t>.</w:t>
      </w:r>
      <w:r w:rsidR="0022651B" w:rsidRPr="42E16D65">
        <w:rPr>
          <w:lang w:val="en-US"/>
        </w:rPr>
        <w:t xml:space="preserve"> When dealing with </w:t>
      </w:r>
      <w:r w:rsidR="0022183F">
        <w:rPr>
          <w:lang w:val="en-US"/>
        </w:rPr>
        <w:t xml:space="preserve">a </w:t>
      </w:r>
      <w:r w:rsidR="0022651B" w:rsidRPr="42E16D65">
        <w:rPr>
          <w:lang w:val="en-US"/>
        </w:rPr>
        <w:t>parametric plant-model mismatch (i.e.</w:t>
      </w:r>
      <w:r w:rsidR="00BF7C83">
        <w:rPr>
          <w:lang w:val="en-US"/>
        </w:rPr>
        <w:t>,</w:t>
      </w:r>
      <w:r w:rsidR="0022651B" w:rsidRPr="42E16D65">
        <w:rPr>
          <w:lang w:val="en-US"/>
        </w:rPr>
        <w:t xml:space="preserve"> assuming a structurally suitable model), multi-stage MPC</w:t>
      </w:r>
      <w:r w:rsidR="009013E2">
        <w:rPr>
          <w:lang w:val="en-US"/>
        </w:rPr>
        <w:t xml:space="preserve">, </w:t>
      </w:r>
      <w:r w:rsidR="00B71FF6">
        <w:rPr>
          <w:lang w:val="en-US"/>
        </w:rPr>
        <w:t xml:space="preserve">as </w:t>
      </w:r>
      <w:r w:rsidR="0022651B" w:rsidRPr="42E16D65">
        <w:rPr>
          <w:lang w:val="en-US"/>
        </w:rPr>
        <w:t>proposed by</w:t>
      </w:r>
      <w:r w:rsidR="004B0D9B">
        <w:rPr>
          <w:lang w:val="en-US"/>
        </w:rPr>
        <w:t xml:space="preserve"> </w:t>
      </w:r>
      <w:sdt>
        <w:sdtPr>
          <w:rPr>
            <w:lang w:val="en-US"/>
          </w:rPr>
          <w:alias w:val="To edit, see citavi.com/edit"/>
          <w:tag w:val="CitaviPlaceholder#3d57418a-68e0-4534-b580-3a1752726fa9"/>
          <w:id w:val="1421985764"/>
          <w:placeholder>
            <w:docPart w:val="1A0EFDCD1042BD4CAB037E9EF1E3D033"/>
          </w:placeholder>
        </w:sdtPr>
        <w:sdtContent>
          <w:r w:rsidR="004B0D9B">
            <w:rPr>
              <w:lang w:val="en-US"/>
            </w:rPr>
            <w:fldChar w:fldCharType="begin"/>
          </w:r>
          <w:r w:rsidR="009E57A2">
            <w:rPr>
              <w:lang w:val="en-US"/>
            </w:rPr>
            <w:instrText>ADDIN CitaviPlaceholder{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MiIsIiR0eXBlIjoiU3dpc3NBY2FkZW1pYy5DaXRhdmkuTG9jYXRpb24sIFN3aXNzQWNhZGVtaWMuQ2l0YXZpIiwiQWRkcmVzcyI6eyIkaWQiOiIxMyIsIiR0eXBlIjoiU3dpc3NBY2FkZW1pYy5DaXRhdmkuTGlua2VkUmVzb3VyY2UsIFN3aXNzQWNhZGVtaWMuQ2l0YXZpIiwiTGlua2VkUmVzb3VyY2VUeXBlIjo1LCJPcmlnaW5hbFN0cmluZyI6IjEwLjEwMTYvai5qcHJvY29udC4yMDEzLjA4LjAwOCIsIlVyaVN0cmluZyI6Imh0dHBzOi8vZG9pLm9yZy8xMC4xMDE2L2ouanByb2NvbnQuMjAxMy4wOC4wMDgiLCJMaW5rZWRSZXNvdXJjZVN0YXR1cyI6OCwiUHJvcGVydGllcyI6eyIkaWQiOiIx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}</w:instrText>
          </w:r>
          <w:r w:rsidR="004B0D9B">
            <w:rPr>
              <w:lang w:val="en-US"/>
            </w:rPr>
            <w:fldChar w:fldCharType="separate"/>
          </w:r>
          <w:r w:rsidR="00D76A55">
            <w:rPr>
              <w:lang w:val="en-US"/>
            </w:rPr>
            <w:t>Lucia et al.</w:t>
          </w:r>
          <w:r w:rsidR="004B0D9B">
            <w:rPr>
              <w:lang w:val="en-US"/>
            </w:rPr>
            <w:fldChar w:fldCharType="end"/>
          </w:r>
        </w:sdtContent>
      </w:sdt>
      <w:r w:rsidR="004B0D9B">
        <w:rPr>
          <w:lang w:val="en-US"/>
        </w:rPr>
        <w:t xml:space="preserve"> </w:t>
      </w:r>
      <w:sdt>
        <w:sdtPr>
          <w:rPr>
            <w:lang w:val="en-US"/>
          </w:rPr>
          <w:alias w:val="To edit, see citavi.com/edit"/>
          <w:tag w:val="CitaviPlaceholder#3a8e2b14-6f8c-4213-8839-0edf2c8b8297"/>
          <w:id w:val="1982185499"/>
          <w:placeholder>
            <w:docPart w:val="1A0EFDCD1042BD4CAB037E9EF1E3D033"/>
          </w:placeholder>
        </w:sdtPr>
        <w:sdtContent>
          <w:r w:rsidR="004B0D9B">
            <w:rPr>
              <w:lang w:val="en-US"/>
            </w:rPr>
            <w:fldChar w:fldCharType="begin"/>
          </w:r>
          <w:r w:rsidR="009E57A2">
            <w:rPr>
              <w:lang w:val="en-US"/>
            </w:rPr>
            <w:instrText>ADDIN CitaviPlaceholder{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IiLCIkdHlwZSI6IlN3aXNzQWNhZGVtaWMuQ2l0YXZpLkxvY2F0aW9uLCBTd2lzc0FjYWRlbWljLkNpdGF2aSIsIkFkZHJlc3MiOnsiJGlkIjoiMTMiLCIkdHlwZSI6IlN3aXNzQWNhZGVtaWMuQ2l0YXZpLkxpbmtlZFJlc291cmNlLCBTd2lzc0FjYWRlbWljLkNpdGF2aSIsIkxpbmtlZFJlc291cmNlVHlwZSI6NSwiT3JpZ2luYWxTdHJpbmciOiIxMC4xMDE2L2ouanByb2NvbnQuMjAxMy4wOC4wMDgiLCJVcmlTdHJpbmciOiJodHRwczovL2RvaS5vcmcvMTAuMTAxNi9qLmpwcm9jb250LjIwMTMuMDguMDA4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}</w:instrText>
          </w:r>
          <w:r w:rsidR="004B0D9B">
            <w:rPr>
              <w:lang w:val="en-US"/>
            </w:rPr>
            <w:fldChar w:fldCharType="separate"/>
          </w:r>
          <w:r w:rsidR="00D76A55">
            <w:rPr>
              <w:lang w:val="en-US"/>
            </w:rPr>
            <w:t>(2013)</w:t>
          </w:r>
          <w:r w:rsidR="004B0D9B">
            <w:rPr>
              <w:lang w:val="en-US"/>
            </w:rPr>
            <w:fldChar w:fldCharType="end"/>
          </w:r>
        </w:sdtContent>
      </w:sdt>
      <w:r w:rsidR="0022651B" w:rsidRPr="42E16D65">
        <w:rPr>
          <w:lang w:val="en-US"/>
        </w:rPr>
        <w:t>, offers a promising solution. It has been successfully demonstrated in multiple applications</w:t>
      </w:r>
      <w:r w:rsidR="00127BD2">
        <w:rPr>
          <w:lang w:val="en-US"/>
        </w:rPr>
        <w:t>,</w:t>
      </w:r>
      <w:r w:rsidR="0022651B" w:rsidRPr="42E16D65">
        <w:rPr>
          <w:lang w:val="en-US"/>
        </w:rPr>
        <w:t xml:space="preserve"> </w:t>
      </w:r>
      <w:commentRangeStart w:id="18"/>
      <w:r w:rsidR="00B71FF6">
        <w:rPr>
          <w:lang w:val="en-US"/>
        </w:rPr>
        <w:t xml:space="preserve">such as </w:t>
      </w:r>
      <w:r w:rsidR="003676C6">
        <w:rPr>
          <w:lang w:val="en-US"/>
        </w:rPr>
        <w:t>polymerization</w:t>
      </w:r>
      <w:r w:rsidR="00547D59">
        <w:rPr>
          <w:lang w:val="en-US"/>
        </w:rPr>
        <w:t xml:space="preserve"> and </w:t>
      </w:r>
      <w:r w:rsidR="00015677">
        <w:rPr>
          <w:lang w:val="en-US"/>
        </w:rPr>
        <w:t>penicillin production</w:t>
      </w:r>
      <w:r w:rsidR="00B71FF6">
        <w:rPr>
          <w:lang w:val="en-US"/>
        </w:rPr>
        <w:t xml:space="preserve">, </w:t>
      </w:r>
      <w:commentRangeEnd w:id="18"/>
      <w:r w:rsidR="00B71FF6">
        <w:rPr>
          <w:rStyle w:val="Kommentarzeichen"/>
        </w:rPr>
        <w:commentReference w:id="18"/>
      </w:r>
      <w:r w:rsidR="0022651B" w:rsidRPr="42E16D65">
        <w:rPr>
          <w:lang w:val="en-US"/>
        </w:rPr>
        <w:t xml:space="preserve">and is accessible as the open-source </w:t>
      </w:r>
      <w:bookmarkStart w:id="19" w:name="_GoBack"/>
      <w:bookmarkEnd w:id="19"/>
      <w:r w:rsidR="0022651B" w:rsidRPr="42E16D65">
        <w:rPr>
          <w:lang w:val="en-US"/>
        </w:rPr>
        <w:t xml:space="preserve">Python library </w:t>
      </w:r>
      <w:r w:rsidR="0022651B" w:rsidRPr="00220152">
        <w:rPr>
          <w:i/>
          <w:lang w:val="en-US"/>
        </w:rPr>
        <w:t>do-</w:t>
      </w:r>
      <w:proofErr w:type="spellStart"/>
      <w:r w:rsidR="0022651B" w:rsidRPr="00220152">
        <w:rPr>
          <w:i/>
          <w:lang w:val="en-US"/>
        </w:rPr>
        <w:t>mpc</w:t>
      </w:r>
      <w:proofErr w:type="spellEnd"/>
      <w:r w:rsidR="0022651B" w:rsidRPr="42E16D65">
        <w:rPr>
          <w:lang w:val="en-US"/>
        </w:rPr>
        <w:t xml:space="preserve"> provided by</w:t>
      </w:r>
      <w:r w:rsidR="004B0D9B">
        <w:rPr>
          <w:lang w:val="en-US"/>
        </w:rPr>
        <w:t xml:space="preserve"> </w:t>
      </w:r>
      <w:sdt>
        <w:sdtPr>
          <w:rPr>
            <w:lang w:val="en-US"/>
          </w:rPr>
          <w:alias w:val="To edit, see citavi.com/edit"/>
          <w:tag w:val="CitaviPlaceholder#99941549-7ddd-4197-95bc-b77d930eb45f"/>
          <w:id w:val="-709871640"/>
          <w:placeholder>
            <w:docPart w:val="1A0EFDCD1042BD4CAB037E9EF1E3D033"/>
          </w:placeholder>
        </w:sdtPr>
        <w:sdtContent>
          <w:r w:rsidR="009756A0">
            <w:rPr>
              <w:lang w:val="en-US"/>
            </w:rPr>
            <w:fldChar w:fldCharType="begin"/>
          </w:r>
          <w:r w:rsidR="009E57A2">
            <w:rPr>
              <w:lang w:val="en-US"/>
            </w:rPr>
            <w:instrText>ADDIN CitaviPlaceholder{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2IiwiJHR5cGUiOiJTd2lzc0FjYWRlbWljLkNpdGF2aS5Mb2NhdGlvbiwgU3dpc3NBY2FkZW1pYy5DaXRhdmkiLCJBZGRyZXNzIjp7IiRpZCI6IjE3IiwiJHR5cGUiOiJTd2lzc0FjYWRlbWljLkNpdGF2aS5MaW5rZWRSZXNvdXJjZSwgU3dpc3NBY2FkZW1pYy5DaXRhdmkiLCJMaW5rZWRSZXNvdXJjZVR5cGUiOjUsIk9yaWdpbmFsU3RyaW5nIjoiMTAuMTAxNi9qLmNvbmVuZ3ByYWMuMjAyMy4xMDU2NzYiLCJVcmlTdHJpbmciOiJodHRwczovL2RvaS5vcmcvMTAuMTAxNi9qLmNvbmVuZ3ByYWMuMjAyMy4xMDU2NzYiLCJMaW5rZWRSZXNvdXJjZVN0YXR1cyI6OCwiUHJvcGVydGllcyI6eyIkaWQiOiIx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}</w:instrText>
          </w:r>
          <w:r w:rsidR="009756A0">
            <w:rPr>
              <w:lang w:val="en-US"/>
            </w:rPr>
            <w:fldChar w:fldCharType="separate"/>
          </w:r>
          <w:r w:rsidR="00D76A55">
            <w:rPr>
              <w:lang w:val="en-US"/>
            </w:rPr>
            <w:t>Fiedler et al.</w:t>
          </w:r>
          <w:r w:rsidR="009756A0">
            <w:rPr>
              <w:lang w:val="en-US"/>
            </w:rPr>
            <w:fldChar w:fldCharType="end"/>
          </w:r>
        </w:sdtContent>
      </w:sdt>
      <w:r w:rsidR="009756A0">
        <w:rPr>
          <w:lang w:val="en-US"/>
        </w:rPr>
        <w:t xml:space="preserve"> </w:t>
      </w:r>
      <w:sdt>
        <w:sdtPr>
          <w:rPr>
            <w:lang w:val="en-US"/>
          </w:rPr>
          <w:alias w:val="To edit, see citavi.com/edit"/>
          <w:tag w:val="CitaviPlaceholder#e3fdcaff-16d0-4b2d-937e-759eb5fc118d"/>
          <w:id w:val="1171995890"/>
          <w:placeholder>
            <w:docPart w:val="1A0EFDCD1042BD4CAB037E9EF1E3D033"/>
          </w:placeholder>
        </w:sdtPr>
        <w:sdtContent>
          <w:r w:rsidR="009756A0">
            <w:rPr>
              <w:lang w:val="en-US"/>
            </w:rPr>
            <w:fldChar w:fldCharType="begin"/>
          </w:r>
          <w:r w:rsidR="009E57A2">
            <w:rPr>
              <w:lang w:val="en-US"/>
            </w:rPr>
            <w:instrText>ADDIN CitaviPlaceholder{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NiIsIiR0eXBlIjoiU3dpc3NBY2FkZW1pYy5DaXRhdmkuTG9jYXRpb24sIFN3aXNzQWNhZGVtaWMuQ2l0YXZpIiwiQWRkcmVzcyI6eyIkaWQiOiIxNyIsIiR0eXBlIjoiU3dpc3NBY2FkZW1pYy5DaXRhdmkuTGlua2VkUmVzb3VyY2UsIFN3aXNzQWNhZGVtaWMuQ2l0YXZpIiwiTGlua2VkUmVzb3VyY2VUeXBlIjo1LCJPcmlnaW5hbFN0cmluZyI6IjEwLjEwMTYvai5jb25lbmdwcmFjLjIwMjMuMTA1Njc2IiwiVXJpU3RyaW5nIjoiaHR0cHM6Ly9kb2kub3JnLzEwLjEwMTYvai5jb25lbmdwcmFjLjIwMjMuMTA1Njc2IiwiTGlua2VkUmVzb3VyY2VTdGF0dXMiOjgsIlByb3BlcnRpZXMiOnsiJGlkIjoiMT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}</w:instrText>
          </w:r>
          <w:r w:rsidR="009756A0">
            <w:rPr>
              <w:lang w:val="en-US"/>
            </w:rPr>
            <w:fldChar w:fldCharType="separate"/>
          </w:r>
          <w:r w:rsidR="00D76A55">
            <w:rPr>
              <w:lang w:val="en-US"/>
            </w:rPr>
            <w:t>(2023)</w:t>
          </w:r>
          <w:r w:rsidR="009756A0">
            <w:rPr>
              <w:lang w:val="en-US"/>
            </w:rPr>
            <w:fldChar w:fldCharType="end"/>
          </w:r>
        </w:sdtContent>
      </w:sdt>
      <w:r w:rsidR="0022651B" w:rsidRPr="42E16D65">
        <w:rPr>
          <w:lang w:val="en-US"/>
        </w:rPr>
        <w:t xml:space="preserve">. </w:t>
      </w:r>
    </w:p>
    <w:p w14:paraId="6D1A4BBA" w14:textId="75532799" w:rsidR="0061396A" w:rsidRPr="00220152" w:rsidRDefault="42E16D65">
      <w:pPr>
        <w:rPr>
          <w:lang w:val="en-US"/>
        </w:rPr>
      </w:pPr>
      <w:r w:rsidRPr="42E16D65">
        <w:rPr>
          <w:lang w:val="en-US"/>
        </w:rPr>
        <w:t xml:space="preserve">The present study investigates the performance of multistage MPC for robust and dynamic operation of AD plants </w:t>
      </w:r>
      <w:r w:rsidR="009013E2">
        <w:rPr>
          <w:lang w:val="en-US"/>
        </w:rPr>
        <w:t>in the presence of</w:t>
      </w:r>
      <w:r w:rsidRPr="42E16D65">
        <w:rPr>
          <w:lang w:val="en-US"/>
        </w:rPr>
        <w:t xml:space="preserve"> uncertain substrate characterization. For this purpose, </w:t>
      </w:r>
      <w:r w:rsidR="00100CA1">
        <w:rPr>
          <w:lang w:val="en-US"/>
        </w:rPr>
        <w:t xml:space="preserve">the AD process was modeled by </w:t>
      </w:r>
      <w:r w:rsidR="4B904F59" w:rsidRPr="4B904F59">
        <w:rPr>
          <w:lang w:val="en-US"/>
        </w:rPr>
        <w:t>a</w:t>
      </w:r>
      <w:r w:rsidR="00E367FC">
        <w:rPr>
          <w:lang w:val="en-US"/>
        </w:rPr>
        <w:t xml:space="preserve"> simplified </w:t>
      </w:r>
      <w:r w:rsidRPr="42E16D65">
        <w:rPr>
          <w:lang w:val="en-US"/>
        </w:rPr>
        <w:t>ADM1</w:t>
      </w:r>
      <w:r w:rsidR="00100CA1">
        <w:rPr>
          <w:lang w:val="en-US"/>
        </w:rPr>
        <w:t xml:space="preserve"> </w:t>
      </w:r>
      <w:r w:rsidR="00731F6D">
        <w:rPr>
          <w:lang w:val="en-US"/>
        </w:rPr>
        <w:t xml:space="preserve">which </w:t>
      </w:r>
      <w:r w:rsidR="00E367FC">
        <w:rPr>
          <w:lang w:val="en-US"/>
        </w:rPr>
        <w:t>includ</w:t>
      </w:r>
      <w:r w:rsidR="00731F6D">
        <w:rPr>
          <w:lang w:val="en-US"/>
        </w:rPr>
        <w:t xml:space="preserve">es </w:t>
      </w:r>
      <w:r w:rsidR="00E367FC">
        <w:rPr>
          <w:lang w:val="en-US"/>
        </w:rPr>
        <w:t>process inhibition</w:t>
      </w:r>
      <w:r w:rsidR="00100CA1">
        <w:rPr>
          <w:lang w:val="en-US"/>
        </w:rPr>
        <w:t xml:space="preserve">, and </w:t>
      </w:r>
      <w:r w:rsidR="00731F6D">
        <w:rPr>
          <w:lang w:val="en-US"/>
        </w:rPr>
        <w:t xml:space="preserve">was </w:t>
      </w:r>
      <w:r w:rsidR="00100CA1">
        <w:rPr>
          <w:lang w:val="en-US"/>
        </w:rPr>
        <w:t xml:space="preserve">applied in a simulative case study </w:t>
      </w:r>
      <w:r w:rsidR="00731F6D">
        <w:rPr>
          <w:lang w:val="en-US"/>
        </w:rPr>
        <w:t>covering</w:t>
      </w:r>
      <w:r w:rsidR="00100CA1">
        <w:rPr>
          <w:lang w:val="en-US"/>
        </w:rPr>
        <w:t xml:space="preserve"> biogas upgrading. </w:t>
      </w:r>
      <w:r w:rsidR="00D72CCA">
        <w:rPr>
          <w:lang w:val="en-US"/>
        </w:rPr>
        <w:t>Additionally</w:t>
      </w:r>
      <w:r w:rsidR="00100CA1">
        <w:rPr>
          <w:lang w:val="en-US"/>
        </w:rPr>
        <w:t>, t</w:t>
      </w:r>
      <w:r w:rsidR="00E367FC">
        <w:rPr>
          <w:lang w:val="en-US"/>
        </w:rPr>
        <w:t xml:space="preserve">he AD model </w:t>
      </w:r>
      <w:r w:rsidRPr="42E16D65">
        <w:rPr>
          <w:lang w:val="en-US"/>
        </w:rPr>
        <w:t xml:space="preserve">was </w:t>
      </w:r>
      <w:r w:rsidR="00100CA1">
        <w:rPr>
          <w:lang w:val="en-US"/>
        </w:rPr>
        <w:t xml:space="preserve">augmented </w:t>
      </w:r>
      <w:r w:rsidRPr="42E16D65">
        <w:rPr>
          <w:lang w:val="en-US"/>
        </w:rPr>
        <w:t xml:space="preserve">by a </w:t>
      </w:r>
      <w:r w:rsidR="005C4C9C">
        <w:rPr>
          <w:lang w:val="en-US"/>
        </w:rPr>
        <w:t>GS</w:t>
      </w:r>
      <w:r w:rsidRPr="42E16D65">
        <w:rPr>
          <w:lang w:val="en-US"/>
        </w:rPr>
        <w:t xml:space="preserve"> model</w:t>
      </w:r>
      <w:r w:rsidR="00FE3B4B">
        <w:rPr>
          <w:lang w:val="en-US"/>
        </w:rPr>
        <w:t xml:space="preserve"> and applied in a second case study </w:t>
      </w:r>
      <w:r w:rsidR="00731F6D">
        <w:rPr>
          <w:lang w:val="en-US"/>
        </w:rPr>
        <w:t>covering</w:t>
      </w:r>
      <w:r w:rsidR="00FE3B4B">
        <w:rPr>
          <w:lang w:val="en-US"/>
        </w:rPr>
        <w:t xml:space="preserve"> </w:t>
      </w:r>
      <w:r w:rsidRPr="42E16D65">
        <w:rPr>
          <w:lang w:val="en-US"/>
        </w:rPr>
        <w:t>cogeneration</w:t>
      </w:r>
      <w:r w:rsidR="00FE3B4B">
        <w:rPr>
          <w:lang w:val="en-US"/>
        </w:rPr>
        <w:t xml:space="preserve"> </w:t>
      </w:r>
      <w:r w:rsidR="00D72CCA">
        <w:rPr>
          <w:lang w:val="en-US"/>
        </w:rPr>
        <w:t>with</w:t>
      </w:r>
      <w:r w:rsidR="00FE3B4B">
        <w:rPr>
          <w:lang w:val="en-US"/>
        </w:rPr>
        <w:t xml:space="preserve"> </w:t>
      </w:r>
      <w:r w:rsidR="00D72CCA">
        <w:rPr>
          <w:lang w:val="en-US"/>
        </w:rPr>
        <w:t xml:space="preserve">a </w:t>
      </w:r>
      <w:r w:rsidR="00FE3B4B">
        <w:rPr>
          <w:lang w:val="en-US"/>
        </w:rPr>
        <w:t>CHP unit</w:t>
      </w:r>
      <w:r w:rsidR="4B904F59" w:rsidRPr="4B904F59">
        <w:rPr>
          <w:lang w:val="en-US"/>
        </w:rPr>
        <w:t>.</w:t>
      </w:r>
      <w:r w:rsidRPr="42E16D65">
        <w:rPr>
          <w:lang w:val="en-US"/>
        </w:rPr>
        <w:t xml:space="preserve"> I</w:t>
      </w:r>
      <w:r w:rsidRPr="42E16D65">
        <w:rPr>
          <w:rFonts w:eastAsia="Garamond" w:cs="Garamond"/>
          <w:color w:val="000000" w:themeColor="text1"/>
          <w:lang w:val="en-US"/>
        </w:rPr>
        <w:t>n different operational configurations</w:t>
      </w:r>
      <w:r w:rsidR="004E432D">
        <w:rPr>
          <w:rFonts w:eastAsia="Garamond" w:cs="Garamond"/>
          <w:color w:val="000000" w:themeColor="text1"/>
          <w:lang w:val="en-US"/>
        </w:rPr>
        <w:t>,</w:t>
      </w:r>
      <w:r w:rsidR="00BF7C83">
        <w:rPr>
          <w:rFonts w:eastAsia="Garamond" w:cs="Garamond"/>
          <w:color w:val="000000" w:themeColor="text1"/>
          <w:lang w:val="en-US"/>
        </w:rPr>
        <w:t xml:space="preserve"> </w:t>
      </w:r>
      <w:r w:rsidRPr="42E16D65">
        <w:rPr>
          <w:lang w:val="en-US"/>
        </w:rPr>
        <w:t xml:space="preserve">the system performance was assessed, as well as the satisfaction of constraints imposed by the capacity limits of the </w:t>
      </w:r>
      <w:r w:rsidR="005C4C9C">
        <w:rPr>
          <w:lang w:val="en-US"/>
        </w:rPr>
        <w:t>GS</w:t>
      </w:r>
      <w:r w:rsidRPr="42E16D65">
        <w:rPr>
          <w:lang w:val="en-US"/>
        </w:rPr>
        <w:t>.</w:t>
      </w:r>
      <w:r w:rsidR="004C777A">
        <w:rPr>
          <w:lang w:val="en-US"/>
        </w:rPr>
        <w:t xml:space="preserve"> </w:t>
      </w:r>
      <w:r w:rsidR="003C5F11">
        <w:rPr>
          <w:lang w:val="en-US"/>
        </w:rPr>
        <w:t xml:space="preserve">This study </w:t>
      </w:r>
      <w:r w:rsidR="00F7442D">
        <w:rPr>
          <w:lang w:val="en-US"/>
        </w:rPr>
        <w:t xml:space="preserve">thereby </w:t>
      </w:r>
      <w:r w:rsidR="00DA338A">
        <w:rPr>
          <w:lang w:val="en-US"/>
        </w:rPr>
        <w:t>illustrates</w:t>
      </w:r>
      <w:r w:rsidR="003C5F11">
        <w:rPr>
          <w:lang w:val="en-US"/>
        </w:rPr>
        <w:t xml:space="preserve"> </w:t>
      </w:r>
      <w:r w:rsidR="00DC7C97">
        <w:rPr>
          <w:lang w:val="en-US"/>
        </w:rPr>
        <w:t xml:space="preserve">the </w:t>
      </w:r>
      <w:r w:rsidR="00167F28">
        <w:rPr>
          <w:lang w:val="en-US"/>
        </w:rPr>
        <w:t xml:space="preserve">capabilities </w:t>
      </w:r>
      <w:r w:rsidR="00C04372">
        <w:rPr>
          <w:lang w:val="en-US"/>
        </w:rPr>
        <w:t xml:space="preserve">of model-based feed control for </w:t>
      </w:r>
      <w:r w:rsidR="00AD578F">
        <w:rPr>
          <w:lang w:val="en-US"/>
        </w:rPr>
        <w:t>more competitive AD ope</w:t>
      </w:r>
      <w:r w:rsidR="009D7D94">
        <w:rPr>
          <w:lang w:val="en-US"/>
        </w:rPr>
        <w:t xml:space="preserve">ration </w:t>
      </w:r>
      <w:r w:rsidR="004A14EC">
        <w:rPr>
          <w:lang w:val="en-US"/>
        </w:rPr>
        <w:t xml:space="preserve">and </w:t>
      </w:r>
      <w:r w:rsidR="00DA338A">
        <w:rPr>
          <w:lang w:val="en-US"/>
        </w:rPr>
        <w:t xml:space="preserve">underscores </w:t>
      </w:r>
      <w:r w:rsidR="005D09FB">
        <w:rPr>
          <w:lang w:val="en-US"/>
        </w:rPr>
        <w:t xml:space="preserve">the </w:t>
      </w:r>
      <w:r w:rsidR="00890D2E">
        <w:rPr>
          <w:lang w:val="en-US"/>
        </w:rPr>
        <w:t xml:space="preserve">importance </w:t>
      </w:r>
      <w:r w:rsidR="004E432D">
        <w:rPr>
          <w:lang w:val="en-US"/>
        </w:rPr>
        <w:t xml:space="preserve">of </w:t>
      </w:r>
      <w:r w:rsidR="00890D2E">
        <w:rPr>
          <w:lang w:val="en-US"/>
        </w:rPr>
        <w:t>explicitly consider</w:t>
      </w:r>
      <w:r w:rsidR="004E432D">
        <w:rPr>
          <w:lang w:val="en-US"/>
        </w:rPr>
        <w:t>ing</w:t>
      </w:r>
      <w:r w:rsidR="00890D2E">
        <w:rPr>
          <w:lang w:val="en-US"/>
        </w:rPr>
        <w:t xml:space="preserve"> uncertainties of substrate characterization.</w:t>
      </w:r>
    </w:p>
    <w:p w14:paraId="6394918F" w14:textId="65FCE101" w:rsidR="00B02161" w:rsidRPr="00692A81" w:rsidRDefault="6A0623E8" w:rsidP="001F4FEB">
      <w:pPr>
        <w:pStyle w:val="berschrift1"/>
        <w:numPr>
          <w:ilvl w:val="0"/>
          <w:numId w:val="6"/>
        </w:numPr>
        <w:rPr>
          <w:lang w:val="en-US"/>
        </w:rPr>
      </w:pPr>
      <w:bookmarkStart w:id="20" w:name="_dfhmt4ji2fxx"/>
      <w:bookmarkEnd w:id="20"/>
      <w:commentRangeStart w:id="21"/>
      <w:r w:rsidRPr="6A0623E8">
        <w:rPr>
          <w:lang w:val="en-US"/>
        </w:rPr>
        <w:t>Materials and methods</w:t>
      </w:r>
      <w:commentRangeEnd w:id="21"/>
      <w:r w:rsidR="00BF2B3B">
        <w:rPr>
          <w:rStyle w:val="Kommentarzeichen"/>
        </w:rPr>
        <w:commentReference w:id="21"/>
      </w:r>
    </w:p>
    <w:p w14:paraId="78BD8CC1" w14:textId="04EDB271" w:rsidR="00B02161" w:rsidRPr="001F4FEB" w:rsidRDefault="001F4FEB" w:rsidP="001F4FEB">
      <w:pPr>
        <w:pStyle w:val="berschrift2"/>
        <w:rPr>
          <w:lang w:val="en-US"/>
        </w:rPr>
      </w:pPr>
      <w:r w:rsidRPr="001F4FEB">
        <w:rPr>
          <w:lang w:val="en-US"/>
        </w:rPr>
        <w:t xml:space="preserve">2.1 </w:t>
      </w:r>
      <w:r w:rsidR="32AF646F" w:rsidRPr="001F4FEB">
        <w:rPr>
          <w:lang w:val="en-US"/>
        </w:rPr>
        <w:t>Dynamic AD model: ADM1-R3</w:t>
      </w:r>
    </w:p>
    <w:p w14:paraId="7C542BA9" w14:textId="1E2FECE5" w:rsidR="6A0623E8" w:rsidRDefault="007C67BC" w:rsidP="00E363D1">
      <w:pPr>
        <w:rPr>
          <w:lang w:val="en-US"/>
        </w:rPr>
      </w:pPr>
      <w:r>
        <w:rPr>
          <w:lang w:val="en-US"/>
        </w:rPr>
        <w:t xml:space="preserve">Due to the </w:t>
      </w:r>
      <w:r w:rsidR="0EF766E9" w:rsidRPr="0EF766E9">
        <w:rPr>
          <w:lang w:val="en-US"/>
        </w:rPr>
        <w:t>complex</w:t>
      </w:r>
      <w:r w:rsidR="004064DF">
        <w:rPr>
          <w:lang w:val="en-US"/>
        </w:rPr>
        <w:t xml:space="preserve">ity </w:t>
      </w:r>
      <w:r>
        <w:rPr>
          <w:lang w:val="en-US"/>
        </w:rPr>
        <w:t xml:space="preserve">of the </w:t>
      </w:r>
      <w:r w:rsidR="000F1A5D">
        <w:rPr>
          <w:lang w:val="en-US"/>
        </w:rPr>
        <w:t xml:space="preserve">original </w:t>
      </w:r>
      <w:r>
        <w:rPr>
          <w:lang w:val="en-US"/>
        </w:rPr>
        <w:t>ADM1</w:t>
      </w:r>
      <w:r w:rsidR="000F1A5D">
        <w:rPr>
          <w:lang w:val="en-US"/>
        </w:rPr>
        <w:t xml:space="preserve"> </w:t>
      </w:r>
      <w:sdt>
        <w:sdtPr>
          <w:rPr>
            <w:lang w:val="en-US"/>
          </w:rPr>
          <w:alias w:val="To edit, see citavi.com/edit"/>
          <w:tag w:val="CitaviPlaceholder#4ef90468-c031-44f9-a807-6eceedd1bbae"/>
          <w:id w:val="1519043712"/>
          <w:placeholder>
            <w:docPart w:val="DefaultPlaceholder_-1854013440"/>
          </w:placeholder>
        </w:sdtPr>
        <w:sdtContent>
          <w:r w:rsidR="00A375B6">
            <w:rPr>
              <w:lang w:val="en-US"/>
            </w:rPr>
            <w:fldChar w:fldCharType="begin"/>
          </w:r>
          <w:r w:rsidR="009E57A2">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yY2JlMmFkLWYxZmUtNDMzMS05YWM1LTgxMmUxOWQxNjNiNiIsIlJhbmdlTGVuZ3RoIjoyMywiUmVmZXJlbmNlSWQiOiJkM2I0ODBmMS1kZWE5LTQxMzQtYmZkNS0zZTk5MjIxMTQ5MG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OCIsIiR0eXBlIjoiU3dpc3NBY2FkZW1pYy5DaXRhdmkuTG9jYXRpb24sIFN3aXNzQWNhZGVtaWMuQ2l0YXZpIiwiQWRkcmVzcyI6eyIkaWQiOiIxOSIsIiR0eXBlIjoiU3dpc3NBY2FkZW1pYy5DaXRhdmkuTGlua2VkUmVzb3VyY2UsIFN3aXNzQWNhZGVtaWMuQ2l0YXZpIiwiTGlua2VkUmVzb3VyY2VUeXBlIjo1LCJPcmlnaW5hbFN0cmluZyI6IjEwLjIxNjYvd3N0LjIwMDIuMDI5MiIsIlVyaVN0cmluZyI6Imh0dHBzOi8vZG9pLm9yZy8xMC4yMTY2L3dzdC4yMDAyLjAyOTIiLCJMaW5rZWRSZXNvdXJjZVN0YXR1cyI6OCwiUHJvcGVydGllcyI6eyIkaWQiOiIy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}</w:instrText>
          </w:r>
          <w:r w:rsidR="00A375B6">
            <w:rPr>
              <w:lang w:val="en-US"/>
            </w:rPr>
            <w:fldChar w:fldCharType="separate"/>
          </w:r>
          <w:r w:rsidR="00D76A55">
            <w:rPr>
              <w:lang w:val="en-US"/>
            </w:rPr>
            <w:t>(Batstone et al., 2002)</w:t>
          </w:r>
          <w:r w:rsidR="00A375B6">
            <w:rPr>
              <w:lang w:val="en-US"/>
            </w:rPr>
            <w:fldChar w:fldCharType="end"/>
          </w:r>
        </w:sdtContent>
      </w:sdt>
      <w:r w:rsidR="00A375B6">
        <w:rPr>
          <w:lang w:val="en-US"/>
        </w:rPr>
        <w:t xml:space="preserve"> with 34 states and 52 </w:t>
      </w:r>
      <w:r w:rsidR="00371C31">
        <w:rPr>
          <w:lang w:val="en-US"/>
        </w:rPr>
        <w:t xml:space="preserve">model </w:t>
      </w:r>
      <w:r w:rsidR="00A375B6">
        <w:rPr>
          <w:lang w:val="en-US"/>
        </w:rPr>
        <w:t>parameters,</w:t>
      </w:r>
      <w:r w:rsidR="0EF766E9" w:rsidRPr="0EF766E9">
        <w:rPr>
          <w:lang w:val="en-US"/>
        </w:rPr>
        <w:t xml:space="preserve"> the present study </w:t>
      </w:r>
      <w:r w:rsidR="00A375B6">
        <w:rPr>
          <w:lang w:val="en-US"/>
        </w:rPr>
        <w:t xml:space="preserve">applied </w:t>
      </w:r>
      <w:r w:rsidR="004064DF">
        <w:rPr>
          <w:lang w:val="en-US"/>
        </w:rPr>
        <w:t xml:space="preserve">the </w:t>
      </w:r>
      <w:r w:rsidR="0EF766E9" w:rsidRPr="0EF766E9">
        <w:rPr>
          <w:lang w:val="en-US"/>
        </w:rPr>
        <w:t>mass-based simplification ADM1-R3 proposed by</w:t>
      </w:r>
      <w:r w:rsidR="000F5430">
        <w:rPr>
          <w:lang w:val="en-US"/>
        </w:rPr>
        <w:t xml:space="preserve"> </w:t>
      </w:r>
      <w:sdt>
        <w:sdtPr>
          <w:rPr>
            <w:lang w:val="en-US"/>
          </w:rPr>
          <w:alias w:val="To edit, see citavi.com/edit"/>
          <w:tag w:val="CitaviPlaceholder#c5b38f83-e486-4cbd-b722-4c98965c5522"/>
          <w:id w:val="1815832160"/>
          <w:placeholder>
            <w:docPart w:val="54E381D967C44948B1BFB341C473D98D"/>
          </w:placeholder>
        </w:sdtPr>
        <w:sdtContent>
          <w:r w:rsidR="000F5430">
            <w:rPr>
              <w:lang w:val="en-US"/>
            </w:rPr>
            <w:fldChar w:fldCharType="begin"/>
          </w:r>
          <w:r w:rsidR="009E57A2">
            <w:rPr>
              <w:lang w:val="en-US"/>
            </w:rPr>
            <w:instrText>ADDIN CitaviPlaceholder{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VuZyIsIkxhbmd1YWdlQ29kZSI6ImVuIiwiTG9jYXRpb25zIjpbeyIkaWQiOiIxNCIsIiR0eXBlIjoiU3dpc3NBY2FkZW1pYy5DaXRhdmkuTG9jYXRpb24sIFN3aXNzQWNhZGVtaWMuQ2l0YXZpIiwiQWRkcmVzcyI6eyIkaWQiOiIxNSIsIiR0eXBlIjoiU3dpc3NBY2FkZW1pYy5DaXRhdmkuTGlua2VkUmVzb3VyY2UsIFN3aXNzQWNhZGVtaWMuQ2l0YXZpIiwiTGlua2VkUmVzb3VyY2VUeXBlIjo1LCJPcmlnaW5hbFN0cmluZyI6Imh0dHBzOi8vZG9pLm9yZy8xMC4xMDE2L2ouYmlvcnRlY2guMjAyMS4xMjUxMjQiLCJVcmlTdHJpbmciOiJodHRwczovL2RvaS5vcmcvMTAuMTAxNi9qLmJpb3J0ZWNoLjIwMjEuMTI1MTI0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}</w:instrText>
          </w:r>
          <w:r w:rsidR="000F5430">
            <w:rPr>
              <w:lang w:val="en-US"/>
            </w:rPr>
            <w:fldChar w:fldCharType="separate"/>
          </w:r>
          <w:r w:rsidR="00D76A55">
            <w:rPr>
              <w:lang w:val="en-US"/>
            </w:rPr>
            <w:t>Weinrich and Nelles</w:t>
          </w:r>
          <w:r w:rsidR="000F5430">
            <w:rPr>
              <w:lang w:val="en-US"/>
            </w:rPr>
            <w:fldChar w:fldCharType="end"/>
          </w:r>
        </w:sdtContent>
      </w:sdt>
      <w:r w:rsidR="000F5430">
        <w:rPr>
          <w:lang w:val="en-US"/>
        </w:rPr>
        <w:t xml:space="preserve"> </w:t>
      </w:r>
      <w:sdt>
        <w:sdtPr>
          <w:rPr>
            <w:lang w:val="en-US"/>
          </w:rPr>
          <w:alias w:val="To edit, see citavi.com/edit"/>
          <w:tag w:val="CitaviPlaceholder#36d51926-ff41-416b-a6dc-d2bad9d4b302"/>
          <w:id w:val="-827440419"/>
          <w:placeholder>
            <w:docPart w:val="54E381D967C44948B1BFB341C473D98D"/>
          </w:placeholder>
        </w:sdtPr>
        <w:sdtContent>
          <w:r w:rsidR="000F5430">
            <w:rPr>
              <w:lang w:val="en-US"/>
            </w:rPr>
            <w:fldChar w:fldCharType="begin"/>
          </w:r>
          <w:r w:rsidR="009E57A2">
            <w:rPr>
              <w:lang w:val="en-US"/>
            </w:rPr>
            <w:instrText>ADDIN CitaviPlaceholder{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JodHRwczovL2RvaS5vcmcvMTAuMTAxNi9qLmJpb3J0ZWNoLjIwMjEuMTI1MTI0IiwiVXJpU3RyaW5nIjoiaHR0cHM6Ly9kb2kub3JnLzEwLjEwMTYvai5iaW9ydGVjaC4yMDIxLjEyNTEyNC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}</w:instrText>
          </w:r>
          <w:r w:rsidR="000F5430">
            <w:rPr>
              <w:lang w:val="en-US"/>
            </w:rPr>
            <w:fldChar w:fldCharType="separate"/>
          </w:r>
          <w:r w:rsidR="00D76A55">
            <w:rPr>
              <w:lang w:val="en-US"/>
            </w:rPr>
            <w:t>(2021)</w:t>
          </w:r>
          <w:r w:rsidR="000F5430">
            <w:rPr>
              <w:lang w:val="en-US"/>
            </w:rPr>
            <w:fldChar w:fldCharType="end"/>
          </w:r>
        </w:sdtContent>
      </w:sdt>
      <w:r>
        <w:rPr>
          <w:lang w:val="en-US"/>
        </w:rPr>
        <w:t xml:space="preserve">. The ADM1-R3 </w:t>
      </w:r>
      <w:r w:rsidR="0EF766E9" w:rsidRPr="0EF766E9">
        <w:rPr>
          <w:lang w:val="en-US"/>
        </w:rPr>
        <w:t>describes the AD process in two steps</w:t>
      </w:r>
      <w:r w:rsidR="00FE4CC6">
        <w:rPr>
          <w:lang w:val="en-US"/>
        </w:rPr>
        <w:t xml:space="preserve">: </w:t>
      </w:r>
      <w:r w:rsidR="002F1EBF">
        <w:rPr>
          <w:lang w:val="en-US"/>
        </w:rPr>
        <w:t>(</w:t>
      </w:r>
      <w:proofErr w:type="spellStart"/>
      <w:r w:rsidR="002F1EBF">
        <w:rPr>
          <w:lang w:val="en-US"/>
        </w:rPr>
        <w:t>i</w:t>
      </w:r>
      <w:proofErr w:type="spellEnd"/>
      <w:r w:rsidR="002F1EBF">
        <w:rPr>
          <w:lang w:val="en-US"/>
        </w:rPr>
        <w:t>) a combination of hydrolysis</w:t>
      </w:r>
      <w:r w:rsidR="0EF766E9" w:rsidRPr="0EF766E9">
        <w:rPr>
          <w:lang w:val="en-US"/>
        </w:rPr>
        <w:t xml:space="preserve">, </w:t>
      </w:r>
      <w:r w:rsidR="002F1EBF">
        <w:rPr>
          <w:lang w:val="en-US"/>
        </w:rPr>
        <w:t>acidogenesis</w:t>
      </w:r>
      <w:r w:rsidR="00805F88">
        <w:rPr>
          <w:lang w:val="en-US"/>
        </w:rPr>
        <w:t>,</w:t>
      </w:r>
      <w:r w:rsidR="002F1EBF">
        <w:rPr>
          <w:lang w:val="en-US"/>
        </w:rPr>
        <w:t xml:space="preserve"> and </w:t>
      </w:r>
      <w:r w:rsidR="0EF766E9" w:rsidRPr="0EF766E9">
        <w:rPr>
          <w:lang w:val="en-US"/>
        </w:rPr>
        <w:t>acetogenesis</w:t>
      </w:r>
      <w:r w:rsidR="002F1EBF">
        <w:rPr>
          <w:lang w:val="en-US"/>
        </w:rPr>
        <w:t xml:space="preserve">, </w:t>
      </w:r>
      <w:r w:rsidR="0EF766E9" w:rsidRPr="0EF766E9">
        <w:rPr>
          <w:lang w:val="en-US"/>
        </w:rPr>
        <w:t xml:space="preserve">and </w:t>
      </w:r>
      <w:r w:rsidR="002F1EBF">
        <w:rPr>
          <w:lang w:val="en-US"/>
        </w:rPr>
        <w:t xml:space="preserve">(ii) </w:t>
      </w:r>
      <w:r w:rsidR="0EF766E9" w:rsidRPr="0EF766E9">
        <w:rPr>
          <w:lang w:val="en-US"/>
        </w:rPr>
        <w:t xml:space="preserve">methanogenesis. </w:t>
      </w:r>
      <w:r w:rsidR="000F1A5D">
        <w:rPr>
          <w:lang w:val="en-US"/>
        </w:rPr>
        <w:t>Characteristic m</w:t>
      </w:r>
      <w:r w:rsidR="00685D3E">
        <w:rPr>
          <w:lang w:val="en-US"/>
        </w:rPr>
        <w:t xml:space="preserve">odel equations </w:t>
      </w:r>
      <w:r w:rsidR="00EF048D">
        <w:rPr>
          <w:lang w:val="en-US"/>
        </w:rPr>
        <w:t>are described</w:t>
      </w:r>
      <w:r w:rsidR="00685D3E">
        <w:rPr>
          <w:lang w:val="en-US"/>
        </w:rPr>
        <w:t xml:space="preserve"> in Hellmann et al. (2023). </w:t>
      </w:r>
      <w:r w:rsidR="000F5430">
        <w:rPr>
          <w:lang w:val="en-US"/>
        </w:rPr>
        <w:t>In the present study, t</w:t>
      </w:r>
      <w:r w:rsidRPr="6A0623E8">
        <w:rPr>
          <w:lang w:val="en-US"/>
        </w:rPr>
        <w:t xml:space="preserve">he </w:t>
      </w:r>
      <w:r>
        <w:rPr>
          <w:lang w:val="en-US"/>
        </w:rPr>
        <w:t xml:space="preserve">model </w:t>
      </w:r>
      <w:r w:rsidRPr="6A0623E8">
        <w:rPr>
          <w:lang w:val="en-US"/>
        </w:rPr>
        <w:t xml:space="preserve">was </w:t>
      </w:r>
      <w:r>
        <w:rPr>
          <w:lang w:val="en-US"/>
        </w:rPr>
        <w:t xml:space="preserve">slightly </w:t>
      </w:r>
      <w:r w:rsidRPr="6A0623E8">
        <w:rPr>
          <w:lang w:val="en-US"/>
        </w:rPr>
        <w:t>extended</w:t>
      </w:r>
      <w:r>
        <w:rPr>
          <w:lang w:val="en-US"/>
        </w:rPr>
        <w:t xml:space="preserve"> by s</w:t>
      </w:r>
      <w:r w:rsidR="00E363D1">
        <w:rPr>
          <w:lang w:val="en-US"/>
        </w:rPr>
        <w:t xml:space="preserve">plitting </w:t>
      </w:r>
      <w:r w:rsidR="6A0623E8" w:rsidRPr="6A0623E8">
        <w:rPr>
          <w:lang w:val="en-US"/>
        </w:rPr>
        <w:t>carbohydrate</w:t>
      </w:r>
      <w:r w:rsidR="00E363D1">
        <w:rPr>
          <w:lang w:val="en-US"/>
        </w:rPr>
        <w:t>s</w:t>
      </w:r>
      <w:r w:rsidR="004A1F2D">
        <w:rPr>
          <w:lang w:val="en-US"/>
        </w:rPr>
        <w:t xml:space="preserve"> (CH)</w:t>
      </w:r>
      <w:r w:rsidR="6A0623E8" w:rsidRPr="6A0623E8">
        <w:rPr>
          <w:lang w:val="en-US"/>
        </w:rPr>
        <w:t xml:space="preserve"> into </w:t>
      </w:r>
      <w:r w:rsidR="00E363D1">
        <w:rPr>
          <w:lang w:val="en-US"/>
        </w:rPr>
        <w:t xml:space="preserve">two </w:t>
      </w:r>
      <w:r w:rsidR="6A0623E8" w:rsidRPr="6A0623E8">
        <w:rPr>
          <w:lang w:val="en-US"/>
        </w:rPr>
        <w:t>fraction</w:t>
      </w:r>
      <w:r w:rsidR="00E363D1">
        <w:rPr>
          <w:lang w:val="en-US"/>
        </w:rPr>
        <w:t>s o</w:t>
      </w:r>
      <w:r w:rsidR="6A0623E8" w:rsidRPr="6A0623E8">
        <w:rPr>
          <w:lang w:val="en-US"/>
        </w:rPr>
        <w:t xml:space="preserve">f slowly </w:t>
      </w:r>
      <w:r w:rsidR="00E363D1">
        <w:rPr>
          <w:lang w:val="en-US"/>
        </w:rPr>
        <w:t xml:space="preserve">and fast </w:t>
      </w:r>
      <w:r w:rsidR="6A0623E8" w:rsidRPr="6A0623E8">
        <w:rPr>
          <w:lang w:val="en-US"/>
        </w:rPr>
        <w:t xml:space="preserve">degradable </w:t>
      </w:r>
      <w:r w:rsidR="004A1F2D">
        <w:rPr>
          <w:lang w:val="en-US"/>
        </w:rPr>
        <w:t>CH</w:t>
      </w:r>
      <w:r w:rsidR="009C04C9">
        <w:rPr>
          <w:lang w:val="en-US"/>
        </w:rPr>
        <w:t>,</w:t>
      </w:r>
      <w:r w:rsidR="004A1F2D">
        <w:rPr>
          <w:lang w:val="en-US"/>
        </w:rPr>
        <w:t xml:space="preserve"> </w:t>
      </w:r>
      <m:oMath>
        <m:sSub>
          <m:sSubPr>
            <m:ctrlPr>
              <w:rPr>
                <w:rFonts w:ascii="Cambria Math" w:hAnsi="Cambria Math"/>
                <w:i/>
                <w:lang w:val="en-US"/>
              </w:rPr>
            </m:ctrlPr>
          </m:sSubPr>
          <m:e>
            <m:r>
              <w:rPr>
                <w:rFonts w:ascii="Cambria Math" w:hAnsi="Cambria Math"/>
                <w:lang w:val="en-US"/>
              </w:rPr>
              <m:t>X</m:t>
            </m:r>
          </m:e>
          <m:sub>
            <m:r>
              <m:rPr>
                <m:sty m:val="p"/>
              </m:rPr>
              <w:rPr>
                <w:rFonts w:ascii="Cambria Math" w:hAnsi="Cambria Math"/>
                <w:lang w:val="en-US"/>
              </w:rPr>
              <m:t>ch,s</m:t>
            </m:r>
          </m:sub>
        </m:sSub>
      </m:oMath>
      <w:r w:rsidR="000F1A5D">
        <w:rPr>
          <w:lang w:val="en-US"/>
        </w:rPr>
        <w:t xml:space="preserve"> and </w:t>
      </w:r>
      <m:oMath>
        <m:sSub>
          <m:sSubPr>
            <m:ctrlPr>
              <w:rPr>
                <w:rFonts w:ascii="Cambria Math" w:hAnsi="Cambria Math"/>
                <w:i/>
                <w:lang w:val="en-US"/>
              </w:rPr>
            </m:ctrlPr>
          </m:sSubPr>
          <m:e>
            <m:r>
              <w:rPr>
                <w:rFonts w:ascii="Cambria Math" w:hAnsi="Cambria Math"/>
                <w:lang w:val="en-US"/>
              </w:rPr>
              <m:t>X</m:t>
            </m:r>
          </m:e>
          <m:sub>
            <m:r>
              <m:rPr>
                <m:sty m:val="p"/>
              </m:rPr>
              <w:rPr>
                <w:rFonts w:ascii="Cambria Math" w:hAnsi="Cambria Math"/>
                <w:lang w:val="en-US"/>
              </w:rPr>
              <m:t>ch,f</m:t>
            </m:r>
          </m:sub>
        </m:sSub>
      </m:oMath>
      <w:r w:rsidR="009C04C9">
        <w:rPr>
          <w:lang w:val="en-US"/>
        </w:rPr>
        <w:t>,</w:t>
      </w:r>
      <w:r w:rsidR="00AD5BD0">
        <w:rPr>
          <w:lang w:val="en-US"/>
        </w:rPr>
        <w:t xml:space="preserve"> with corresponding hydrolysis constants </w:t>
      </w:r>
      <m:oMath>
        <m:sSub>
          <m:sSubPr>
            <m:ctrlPr>
              <w:rPr>
                <w:rFonts w:ascii="Cambria Math" w:hAnsi="Cambria Math"/>
                <w:i/>
                <w:lang w:val="en-US"/>
              </w:rPr>
            </m:ctrlPr>
          </m:sSubPr>
          <m:e>
            <m:r>
              <w:rPr>
                <w:rFonts w:ascii="Cambria Math" w:hAnsi="Cambria Math"/>
                <w:lang w:val="en-US"/>
              </w:rPr>
              <m:t>k</m:t>
            </m:r>
          </m:e>
          <m:sub>
            <m:r>
              <m:rPr>
                <m:sty m:val="p"/>
              </m:rPr>
              <w:rPr>
                <w:rFonts w:ascii="Cambria Math" w:hAnsi="Cambria Math"/>
                <w:lang w:val="en-US"/>
              </w:rPr>
              <m:t>ch,s</m:t>
            </m:r>
          </m:sub>
        </m:sSub>
      </m:oMath>
      <w:r w:rsidR="00AD5BD0">
        <w:rPr>
          <w:lang w:val="en-US"/>
        </w:rPr>
        <w:t xml:space="preserve"> and </w:t>
      </w:r>
      <m:oMath>
        <m:sSub>
          <m:sSubPr>
            <m:ctrlPr>
              <w:rPr>
                <w:rFonts w:ascii="Cambria Math" w:hAnsi="Cambria Math"/>
                <w:i/>
                <w:lang w:val="en-US"/>
              </w:rPr>
            </m:ctrlPr>
          </m:sSubPr>
          <m:e>
            <m:r>
              <w:rPr>
                <w:rFonts w:ascii="Cambria Math" w:hAnsi="Cambria Math"/>
                <w:lang w:val="en-US"/>
              </w:rPr>
              <m:t>k</m:t>
            </m:r>
          </m:e>
          <m:sub>
            <m:r>
              <m:rPr>
                <m:sty m:val="p"/>
              </m:rPr>
              <w:rPr>
                <w:rFonts w:ascii="Cambria Math" w:hAnsi="Cambria Math"/>
                <w:lang w:val="en-US"/>
              </w:rPr>
              <m:t>ch,f</m:t>
            </m:r>
          </m:sub>
        </m:sSub>
      </m:oMath>
      <w:r w:rsidR="00D71B7D">
        <w:rPr>
          <w:lang w:val="en-US"/>
        </w:rPr>
        <w:t>.</w:t>
      </w:r>
      <w:r w:rsidR="6A0623E8" w:rsidRPr="6A0623E8">
        <w:rPr>
          <w:lang w:val="en-US"/>
        </w:rPr>
        <w:t xml:space="preserve"> </w:t>
      </w:r>
      <w:r w:rsidR="00E363D1">
        <w:rPr>
          <w:lang w:val="en-US"/>
        </w:rPr>
        <w:t xml:space="preserve">The influent </w:t>
      </w:r>
      <w:r w:rsidR="004A1F2D">
        <w:rPr>
          <w:lang w:val="en-US"/>
        </w:rPr>
        <w:t xml:space="preserve">CH </w:t>
      </w:r>
      <w:r w:rsidR="00A717C9">
        <w:rPr>
          <w:lang w:val="en-US"/>
        </w:rPr>
        <w:t xml:space="preserve">were </w:t>
      </w:r>
      <w:r w:rsidR="00E363D1">
        <w:rPr>
          <w:lang w:val="en-US"/>
        </w:rPr>
        <w:t xml:space="preserve">allocated to the fast </w:t>
      </w:r>
      <w:r w:rsidR="00B46B36">
        <w:rPr>
          <w:lang w:val="en-US"/>
        </w:rPr>
        <w:t xml:space="preserve">and slow </w:t>
      </w:r>
      <w:r w:rsidR="00E363D1">
        <w:rPr>
          <w:lang w:val="en-US"/>
        </w:rPr>
        <w:t xml:space="preserve">fraction </w:t>
      </w:r>
      <w:r w:rsidR="00B46B36">
        <w:rPr>
          <w:lang w:val="en-US"/>
        </w:rPr>
        <w:t xml:space="preserve">through </w:t>
      </w:r>
      <w:r w:rsidR="00E363D1">
        <w:rPr>
          <w:lang w:val="en-US"/>
        </w:rPr>
        <w:t>a</w:t>
      </w:r>
      <w:r w:rsidR="00EF048D">
        <w:rPr>
          <w:lang w:val="en-US"/>
        </w:rPr>
        <w:t>n additional</w:t>
      </w:r>
      <w:r w:rsidR="00E363D1">
        <w:rPr>
          <w:lang w:val="en-US"/>
        </w:rPr>
        <w:t xml:space="preserve"> fraction parameter </w:t>
      </w:r>
      <m:oMath>
        <m:sSub>
          <m:sSubPr>
            <m:ctrlPr>
              <w:rPr>
                <w:rFonts w:ascii="Cambria Math" w:hAnsi="Cambria Math"/>
                <w:i/>
                <w:lang w:val="en-US"/>
              </w:rPr>
            </m:ctrlPr>
          </m:sSubPr>
          <m:e>
            <m:r>
              <w:rPr>
                <w:rFonts w:ascii="Cambria Math" w:hAnsi="Cambria Math"/>
                <w:lang w:val="en-US"/>
              </w:rPr>
              <m:t>φ</m:t>
            </m:r>
          </m:e>
          <m:sub>
            <m:r>
              <m:rPr>
                <m:sty m:val="p"/>
              </m:rPr>
              <w:rPr>
                <w:rFonts w:ascii="Cambria Math" w:hAnsi="Cambria Math"/>
                <w:lang w:val="en-US"/>
              </w:rPr>
              <m:t>ch</m:t>
            </m:r>
          </m:sub>
        </m:sSub>
      </m:oMath>
      <w:r w:rsidR="00E363D1">
        <w:rPr>
          <w:lang w:val="en-US"/>
        </w:rPr>
        <w:t>.</w:t>
      </w:r>
      <w:r w:rsidR="6A0623E8" w:rsidRPr="6A0623E8">
        <w:rPr>
          <w:lang w:val="en-US"/>
        </w:rPr>
        <w:t xml:space="preserve"> </w:t>
      </w:r>
      <w:r w:rsidR="00E363D1">
        <w:rPr>
          <w:lang w:val="en-US"/>
        </w:rPr>
        <w:t xml:space="preserve">The </w:t>
      </w:r>
      <w:r w:rsidR="002446BD">
        <w:rPr>
          <w:lang w:val="en-US"/>
        </w:rPr>
        <w:lastRenderedPageBreak/>
        <w:t xml:space="preserve">model </w:t>
      </w:r>
      <w:r w:rsidR="00371C31">
        <w:rPr>
          <w:lang w:val="en-US"/>
        </w:rPr>
        <w:t>involves</w:t>
      </w:r>
      <w:r w:rsidR="00E363D1">
        <w:rPr>
          <w:lang w:val="en-US"/>
        </w:rPr>
        <w:t xml:space="preserve"> </w:t>
      </w:r>
      <w:r w:rsidR="6A0623E8" w:rsidRPr="6A0623E8">
        <w:rPr>
          <w:lang w:val="en-US"/>
        </w:rPr>
        <w:t>18 states</w:t>
      </w:r>
      <w:r w:rsidR="002446BD">
        <w:rPr>
          <w:lang w:val="en-US"/>
        </w:rPr>
        <w:t xml:space="preserve"> and </w:t>
      </w:r>
      <w:r w:rsidR="00C21252">
        <w:rPr>
          <w:lang w:val="en-US"/>
        </w:rPr>
        <w:t xml:space="preserve">27 </w:t>
      </w:r>
      <w:r w:rsidR="002446BD">
        <w:rPr>
          <w:lang w:val="en-US"/>
        </w:rPr>
        <w:t xml:space="preserve">model </w:t>
      </w:r>
      <w:r w:rsidR="00C21252">
        <w:rPr>
          <w:lang w:val="en-US"/>
        </w:rPr>
        <w:t>parameters</w:t>
      </w:r>
      <w:r w:rsidR="002F1EBF">
        <w:rPr>
          <w:lang w:val="en-US"/>
        </w:rPr>
        <w:t>, cf.</w:t>
      </w:r>
      <w:r w:rsidR="002446BD">
        <w:rPr>
          <w:lang w:val="en-US"/>
        </w:rPr>
        <w:t xml:space="preserve"> Tab. 1 and</w:t>
      </w:r>
      <w:r w:rsidR="002F1EBF">
        <w:rPr>
          <w:lang w:val="en-US"/>
        </w:rPr>
        <w:t xml:space="preserve"> supplementary </w:t>
      </w:r>
      <w:r w:rsidR="007338B8">
        <w:rPr>
          <w:lang w:val="en-US"/>
        </w:rPr>
        <w:t>information (SI)</w:t>
      </w:r>
      <w:r w:rsidR="6A0623E8" w:rsidRPr="6A0623E8">
        <w:rPr>
          <w:lang w:val="en-US"/>
        </w:rPr>
        <w:t>.</w:t>
      </w:r>
      <w:r w:rsidR="0073654E">
        <w:rPr>
          <w:lang w:val="en-US"/>
        </w:rPr>
        <w:t xml:space="preserve"> </w:t>
      </w:r>
      <w:r w:rsidR="006F73EB">
        <w:rPr>
          <w:lang w:val="en-US"/>
        </w:rPr>
        <w:t xml:space="preserve">The </w:t>
      </w:r>
      <w:r w:rsidR="002D7A14">
        <w:rPr>
          <w:lang w:val="en-US"/>
        </w:rPr>
        <w:t xml:space="preserve">setup of the AD model </w:t>
      </w:r>
      <w:r w:rsidR="009F756A">
        <w:rPr>
          <w:lang w:val="en-US"/>
        </w:rPr>
        <w:t xml:space="preserve">is </w:t>
      </w:r>
      <w:r w:rsidR="00232762">
        <w:rPr>
          <w:lang w:val="en-US"/>
        </w:rPr>
        <w:t>illustrated in Fig. 1</w:t>
      </w:r>
      <w:r w:rsidR="009358D7">
        <w:rPr>
          <w:lang w:val="en-US"/>
        </w:rPr>
        <w:t>e</w:t>
      </w:r>
      <w:r w:rsidR="00232762">
        <w:rPr>
          <w:lang w:val="en-US"/>
        </w:rPr>
        <w:t>.</w:t>
      </w:r>
    </w:p>
    <w:p w14:paraId="6AE4D2AF" w14:textId="2667C28B" w:rsidR="00C92848" w:rsidRDefault="001F4FEB" w:rsidP="001F4FEB">
      <w:pPr>
        <w:pStyle w:val="berschrift3"/>
        <w:ind w:left="0" w:firstLine="0"/>
        <w:rPr>
          <w:lang w:val="en-US"/>
        </w:rPr>
      </w:pPr>
      <w:r>
        <w:rPr>
          <w:lang w:val="en-US"/>
        </w:rPr>
        <w:t xml:space="preserve">2.1.1 </w:t>
      </w:r>
      <w:r w:rsidR="32AF646F" w:rsidRPr="32AF646F">
        <w:rPr>
          <w:lang w:val="en-US"/>
        </w:rPr>
        <w:t>Gas storage model</w:t>
      </w:r>
    </w:p>
    <w:p w14:paraId="17B52AA9" w14:textId="057D567D" w:rsidR="00A717C9" w:rsidRPr="00220152" w:rsidRDefault="000163FD" w:rsidP="00A35A1E">
      <w:pPr>
        <w:rPr>
          <w:lang w:val="en-US"/>
        </w:rPr>
      </w:pPr>
      <w:r w:rsidRPr="1DB34C69">
        <w:rPr>
          <w:lang w:val="en-US"/>
        </w:rPr>
        <w:t>The AD</w:t>
      </w:r>
      <w:r w:rsidR="00E363D1">
        <w:rPr>
          <w:lang w:val="en-US"/>
        </w:rPr>
        <w:t xml:space="preserve">M1-R3 </w:t>
      </w:r>
      <w:r w:rsidRPr="1DB34C69">
        <w:rPr>
          <w:lang w:val="en-US"/>
        </w:rPr>
        <w:t xml:space="preserve">was extended by a </w:t>
      </w:r>
      <w:r w:rsidR="00E363D1">
        <w:rPr>
          <w:lang w:val="en-US"/>
        </w:rPr>
        <w:t xml:space="preserve">model of the </w:t>
      </w:r>
      <w:r w:rsidR="002F1EBF">
        <w:rPr>
          <w:lang w:val="en-US"/>
        </w:rPr>
        <w:t xml:space="preserve">GS </w:t>
      </w:r>
      <w:r w:rsidRPr="1DB34C69">
        <w:rPr>
          <w:lang w:val="en-US"/>
        </w:rPr>
        <w:t>and a CHP</w:t>
      </w:r>
      <w:r w:rsidR="006844E2">
        <w:rPr>
          <w:lang w:val="en-US"/>
        </w:rPr>
        <w:t xml:space="preserve"> unit</w:t>
      </w:r>
      <w:r w:rsidR="00A717C9">
        <w:rPr>
          <w:lang w:val="en-US"/>
        </w:rPr>
        <w:t xml:space="preserve">. The </w:t>
      </w:r>
      <w:r w:rsidR="00A02B2B">
        <w:rPr>
          <w:lang w:val="en-US"/>
        </w:rPr>
        <w:t xml:space="preserve">operating schedule </w:t>
      </w:r>
      <w:r w:rsidR="006844E2">
        <w:rPr>
          <w:lang w:val="en-US"/>
        </w:rPr>
        <w:t xml:space="preserve">of the CHP unit </w:t>
      </w:r>
      <w:r w:rsidR="00A717C9">
        <w:rPr>
          <w:lang w:val="en-US"/>
        </w:rPr>
        <w:t xml:space="preserve">was </w:t>
      </w:r>
      <w:r w:rsidR="002F1EBF">
        <w:rPr>
          <w:lang w:val="en-US"/>
        </w:rPr>
        <w:t xml:space="preserve">taken from </w:t>
      </w:r>
      <w:sdt>
        <w:sdtPr>
          <w:rPr>
            <w:lang w:val="en-US"/>
          </w:rPr>
          <w:alias w:val="To edit, see citavi.com/edit"/>
          <w:tag w:val="CitaviPlaceholder#2a539df4-0b53-49f3-bb0d-0e6961e95367"/>
          <w:id w:val="-1470814705"/>
          <w:placeholder>
            <w:docPart w:val="764479FE13B83C49A671C2FA689038ED"/>
          </w:placeholder>
        </w:sdtPr>
        <w:sdtContent>
          <w:r w:rsidR="006E1B70">
            <w:rPr>
              <w:lang w:val="en-US"/>
            </w:rPr>
            <w:fldChar w:fldCharType="begin"/>
          </w:r>
          <w:r w:rsidR="00EC3AAE">
            <w:rPr>
              <w:lang w:val="en-US"/>
            </w:rPr>
            <w:instrText>ADDIN CitaviPlaceholder{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FcmljIiwiTGFzdE5hbWUiOiJNYXVreSIsIlByb3RlY3RlZCI6ZmFsc2UsIlNleCI6MiwiQ3JlYXRlZEJ5IjoiX2EiLCJDcmVhdGVkT24iOiIyMDIxLTExLTE1VDA5OjA1OjM3IiwiTW9kaWZpZWRCeSI6Il9hIiwiSWQiOiI4MmM0OTMwMy0xOGE2LTQ5NzItYjU1ZS1mMWRmYmViNzcwYTUiLCJNb2RpZmllZE9uIjoiMjAyMS0xMS0xNVQwOTowNTozNyIsIlByb2plY3QiOnsiJGlkIjoiOCIsIiR0eXBlIjoiU3dpc3NBY2FkZW1pYy5DaXRhdmkuUHJvamVjdCwgU3dpc3NBY2FkZW1pYy5DaXRhdmkifX0seyIkaWQiOiI5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jEwLjEwMDIvY2VhdC4yMDE1MDA0MTIiLCJVcmlTdHJpbmciOiJodHRwczovL2RvaS5vcmcvMTAuMTAwMi9jZWF0LjIwMTUwMDQxMi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}</w:instrText>
          </w:r>
          <w:r w:rsidR="006E1B70">
            <w:rPr>
              <w:lang w:val="en-US"/>
            </w:rPr>
            <w:fldChar w:fldCharType="separate"/>
          </w:r>
          <w:r w:rsidR="00D76A55">
            <w:rPr>
              <w:lang w:val="en-US"/>
            </w:rPr>
            <w:t>Mauky et al.</w:t>
          </w:r>
          <w:r w:rsidR="006E1B70">
            <w:rPr>
              <w:lang w:val="en-US"/>
            </w:rPr>
            <w:fldChar w:fldCharType="end"/>
          </w:r>
        </w:sdtContent>
      </w:sdt>
      <w:r w:rsidR="006E1B70">
        <w:rPr>
          <w:lang w:val="en-US"/>
        </w:rPr>
        <w:t xml:space="preserve"> </w:t>
      </w:r>
      <w:sdt>
        <w:sdtPr>
          <w:rPr>
            <w:lang w:val="en-US"/>
          </w:rPr>
          <w:alias w:val="To edit, see citavi.com/edit"/>
          <w:tag w:val="CitaviPlaceholder#e72b7688-da57-4dd2-8320-c1a092cb4fce"/>
          <w:id w:val="-1253429678"/>
          <w:placeholder>
            <w:docPart w:val="764479FE13B83C49A671C2FA689038ED"/>
          </w:placeholder>
        </w:sdtPr>
        <w:sdtContent>
          <w:r w:rsidR="006E1B70">
            <w:rPr>
              <w:lang w:val="en-US"/>
            </w:rPr>
            <w:fldChar w:fldCharType="begin"/>
          </w:r>
          <w:r w:rsidR="00EC3AAE">
            <w:rPr>
              <w:lang w:val="en-US"/>
            </w:rPr>
            <w:instrText>ADDIN CitaviPlaceholder{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UiLCIkdHlwZSI6IlN3aXNzQWNhZGVtaWMuQ2l0YXZpLkxvY2F0aW9uLCBTd2lzc0FjYWRlbWljLkNpdGF2aSIsIkFkZHJlc3MiOnsiJGlkIjoiMTYiLCIkdHlwZSI6IlN3aXNzQWNhZGVtaWMuQ2l0YXZpLkxpbmtlZFJlc291cmNlLCBTd2lzc0FjYWRlbWljLkNpdGF2aSIsIkxpbmtlZFJlc291cmNlVHlwZSI6NSwiT3JpZ2luYWxTdHJpbmciOiIxMC4xMDAyL2NlYXQuMjAxNTAwNDEyIiwiVXJpU3RyaW5nIjoiaHR0cHM6Ly9kb2kub3JnLzEwLjEwMDIvY2VhdC4yMDE1MDA0MTI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}</w:instrText>
          </w:r>
          <w:r w:rsidR="006E1B70">
            <w:rPr>
              <w:lang w:val="en-US"/>
            </w:rPr>
            <w:fldChar w:fldCharType="separate"/>
          </w:r>
          <w:r w:rsidR="00D76A55">
            <w:rPr>
              <w:lang w:val="en-US"/>
            </w:rPr>
            <w:t>(2016)</w:t>
          </w:r>
          <w:r w:rsidR="006E1B70">
            <w:rPr>
              <w:lang w:val="en-US"/>
            </w:rPr>
            <w:fldChar w:fldCharType="end"/>
          </w:r>
        </w:sdtContent>
      </w:sdt>
      <w:r w:rsidR="006E1B70">
        <w:rPr>
          <w:lang w:val="en-US"/>
        </w:rPr>
        <w:t xml:space="preserve"> </w:t>
      </w:r>
      <w:r w:rsidR="00A02B2B">
        <w:rPr>
          <w:lang w:val="en-US"/>
        </w:rPr>
        <w:t xml:space="preserve">and is </w:t>
      </w:r>
      <w:r w:rsidR="002F1EBF">
        <w:rPr>
          <w:lang w:val="en-US"/>
        </w:rPr>
        <w:t>shown in Fig. 1b</w:t>
      </w:r>
      <w:r w:rsidR="00A02B2B">
        <w:rPr>
          <w:lang w:val="en-US"/>
        </w:rPr>
        <w:t>.</w:t>
      </w:r>
      <w:r w:rsidR="00A35A1E">
        <w:rPr>
          <w:lang w:val="en-US"/>
        </w:rPr>
        <w:t xml:space="preserve"> </w:t>
      </w:r>
      <w:r w:rsidR="00AF4B2F">
        <w:rPr>
          <w:lang w:val="en-US"/>
        </w:rPr>
        <w:t xml:space="preserve">In accordance </w:t>
      </w:r>
      <w:r w:rsidR="00805F88">
        <w:rPr>
          <w:lang w:val="en-US"/>
        </w:rPr>
        <w:t xml:space="preserve">with </w:t>
      </w:r>
      <w:sdt>
        <w:sdtPr>
          <w:rPr>
            <w:lang w:val="en-US"/>
          </w:rPr>
          <w:alias w:val="To edit, see citavi.com/edit"/>
          <w:tag w:val="CitaviPlaceholder#468127f5-1df1-4bc9-ac6f-4ccbae465a9d"/>
          <w:id w:val="966086325"/>
          <w:placeholder>
            <w:docPart w:val="DefaultPlaceholder_-1854013440"/>
          </w:placeholder>
        </w:sdtPr>
        <w:sdtContent>
          <w:r w:rsidR="002F1EBF">
            <w:rPr>
              <w:lang w:val="en-US"/>
            </w:rPr>
            <w:fldChar w:fldCharType="begin"/>
          </w:r>
          <w:r w:rsidR="0079674B">
            <w:rPr>
              <w:lang w:val="en-US"/>
            </w:rPr>
            <w:instrText>ADDIN CitaviPlaceholder{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}</w:instrText>
          </w:r>
          <w:r w:rsidR="002F1EBF">
            <w:rPr>
              <w:lang w:val="en-US"/>
            </w:rPr>
            <w:fldChar w:fldCharType="separate"/>
          </w:r>
          <w:r w:rsidR="00D76A55">
            <w:rPr>
              <w:lang w:val="en-US"/>
            </w:rPr>
            <w:t>Dittmer et al.</w:t>
          </w:r>
          <w:r w:rsidR="002F1EBF">
            <w:rPr>
              <w:lang w:val="en-US"/>
            </w:rPr>
            <w:fldChar w:fldCharType="end"/>
          </w:r>
        </w:sdtContent>
      </w:sdt>
      <w:r w:rsidR="002F1EBF">
        <w:rPr>
          <w:lang w:val="en-US"/>
        </w:rPr>
        <w:t xml:space="preserve"> </w:t>
      </w:r>
      <w:sdt>
        <w:sdtPr>
          <w:rPr>
            <w:lang w:val="en-US"/>
          </w:rPr>
          <w:alias w:val="To edit, see citavi.com/edit"/>
          <w:tag w:val="CitaviPlaceholder#e674fa38-5f18-4aea-bcd9-819966389ea0"/>
          <w:id w:val="553280602"/>
          <w:placeholder>
            <w:docPart w:val="DefaultPlaceholder_-1854013440"/>
          </w:placeholder>
        </w:sdtPr>
        <w:sdtContent>
          <w:r w:rsidR="002F1EBF">
            <w:rPr>
              <w:lang w:val="en-US"/>
            </w:rPr>
            <w:fldChar w:fldCharType="begin"/>
          </w:r>
          <w:r w:rsidR="0079674B">
            <w:rPr>
              <w:lang w:val="en-US"/>
            </w:rPr>
            <w:instrText>ADDIN CitaviPlaceholder{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}</w:instrText>
          </w:r>
          <w:r w:rsidR="002F1EBF">
            <w:rPr>
              <w:lang w:val="en-US"/>
            </w:rPr>
            <w:fldChar w:fldCharType="separate"/>
          </w:r>
          <w:r w:rsidR="00D76A55">
            <w:rPr>
              <w:lang w:val="en-US"/>
            </w:rPr>
            <w:t>(2022)</w:t>
          </w:r>
          <w:r w:rsidR="002F1EBF">
            <w:rPr>
              <w:lang w:val="en-US"/>
            </w:rPr>
            <w:fldChar w:fldCharType="end"/>
          </w:r>
        </w:sdtContent>
      </w:sdt>
      <w:r w:rsidR="002F1EBF">
        <w:rPr>
          <w:lang w:val="en-US"/>
        </w:rPr>
        <w:t>, t</w:t>
      </w:r>
      <w:r w:rsidR="00A02B2B">
        <w:rPr>
          <w:lang w:val="en-US"/>
        </w:rPr>
        <w:t>he</w:t>
      </w:r>
      <w:r w:rsidRPr="0EF766E9">
        <w:rPr>
          <w:lang w:val="en-US"/>
        </w:rPr>
        <w:t xml:space="preserve"> </w:t>
      </w:r>
      <w:r w:rsidR="00A02B2B">
        <w:rPr>
          <w:lang w:val="en-US"/>
        </w:rPr>
        <w:t xml:space="preserve">GS was modeled </w:t>
      </w:r>
      <w:r w:rsidR="00A717C9">
        <w:rPr>
          <w:lang w:val="en-US"/>
        </w:rPr>
        <w:t xml:space="preserve">as </w:t>
      </w:r>
      <w:r w:rsidR="00805F88">
        <w:rPr>
          <w:lang w:val="en-US"/>
        </w:rPr>
        <w:t xml:space="preserve">a </w:t>
      </w:r>
      <w:r w:rsidR="00A717C9">
        <w:rPr>
          <w:lang w:val="en-US"/>
        </w:rPr>
        <w:t xml:space="preserve">membrane enclosure with </w:t>
      </w:r>
      <w:r w:rsidR="00A02B2B">
        <w:rPr>
          <w:lang w:val="en-US"/>
        </w:rPr>
        <w:t>a variable volume</w:t>
      </w:r>
      <w:r w:rsidR="00C06877">
        <w:rPr>
          <w:lang w:val="en-US"/>
        </w:rPr>
        <w:t xml:space="preserve">, </w:t>
      </w:r>
      <w:r w:rsidR="00A02B2B">
        <w:rPr>
          <w:lang w:val="en-US"/>
        </w:rPr>
        <w:t xml:space="preserve">which is </w:t>
      </w:r>
      <w:r w:rsidR="00A717C9">
        <w:rPr>
          <w:lang w:val="en-US"/>
        </w:rPr>
        <w:t xml:space="preserve">connected to </w:t>
      </w:r>
      <w:r w:rsidR="00A02B2B">
        <w:rPr>
          <w:lang w:val="en-US"/>
        </w:rPr>
        <w:t>a fixed-roof AD digester</w:t>
      </w:r>
      <w:r w:rsidR="00665080">
        <w:rPr>
          <w:lang w:val="en-US"/>
        </w:rPr>
        <w:t xml:space="preserve"> of constant liquid and headspace volumes </w:t>
      </w:r>
      <m:oMath>
        <m:sSub>
          <m:sSubPr>
            <m:ctrlPr>
              <w:rPr>
                <w:rFonts w:ascii="Cambria Math" w:hAnsi="Cambria Math"/>
                <w:i/>
                <w:lang w:val="en-US"/>
              </w:rPr>
            </m:ctrlPr>
          </m:sSubPr>
          <m:e>
            <m:r>
              <w:rPr>
                <w:rFonts w:ascii="Cambria Math" w:hAnsi="Cambria Math"/>
                <w:lang w:val="en-US"/>
              </w:rPr>
              <m:t>V</m:t>
            </m:r>
          </m:e>
          <m:sub>
            <m:r>
              <m:rPr>
                <m:sty m:val="p"/>
              </m:rPr>
              <w:rPr>
                <w:rFonts w:ascii="Cambria Math" w:hAnsi="Cambria Math"/>
                <w:lang w:val="en-US"/>
              </w:rPr>
              <m:t>l</m:t>
            </m:r>
          </m:sub>
        </m:sSub>
      </m:oMath>
      <w:r w:rsidR="00665080">
        <w:rPr>
          <w:lang w:val="en-US"/>
        </w:rPr>
        <w:t xml:space="preserve"> and </w:t>
      </w:r>
      <m:oMath>
        <m:sSub>
          <m:sSubPr>
            <m:ctrlPr>
              <w:rPr>
                <w:rFonts w:ascii="Cambria Math" w:hAnsi="Cambria Math"/>
                <w:i/>
                <w:lang w:val="en-US"/>
              </w:rPr>
            </m:ctrlPr>
          </m:sSubPr>
          <m:e>
            <m:r>
              <w:rPr>
                <w:rFonts w:ascii="Cambria Math" w:hAnsi="Cambria Math"/>
                <w:lang w:val="en-US"/>
              </w:rPr>
              <m:t>V</m:t>
            </m:r>
          </m:e>
          <m:sub>
            <m:r>
              <m:rPr>
                <m:sty m:val="p"/>
              </m:rPr>
              <w:rPr>
                <w:rFonts w:ascii="Cambria Math" w:hAnsi="Cambria Math"/>
                <w:lang w:val="en-US"/>
              </w:rPr>
              <m:t>g</m:t>
            </m:r>
          </m:sub>
        </m:sSub>
      </m:oMath>
      <w:r w:rsidRPr="0EF766E9">
        <w:rPr>
          <w:lang w:val="en-US"/>
        </w:rPr>
        <w:t xml:space="preserve">. </w:t>
      </w:r>
      <w:r w:rsidR="00A717C9">
        <w:rPr>
          <w:lang w:val="en-US"/>
        </w:rPr>
        <w:t xml:space="preserve">Isobaric conditions at </w:t>
      </w:r>
      <w:r w:rsidR="00125DDF">
        <w:rPr>
          <w:lang w:val="en-US"/>
        </w:rPr>
        <w:t xml:space="preserve">a slightly elevated </w:t>
      </w:r>
      <w:r w:rsidR="00454DEF">
        <w:rPr>
          <w:lang w:val="en-US"/>
        </w:rPr>
        <w:t xml:space="preserve">pressure </w:t>
      </w:r>
      <m:oMath>
        <m:sSub>
          <m:sSubPr>
            <m:ctrlPr>
              <w:rPr>
                <w:rFonts w:ascii="Cambria Math" w:hAnsi="Cambria Math"/>
                <w:i/>
                <w:lang w:val="en-US"/>
              </w:rPr>
            </m:ctrlPr>
          </m:sSubPr>
          <m:e>
            <m:r>
              <w:rPr>
                <w:rFonts w:ascii="Cambria Math" w:hAnsi="Cambria Math"/>
                <w:lang w:val="en-US"/>
              </w:rPr>
              <m:t>p</m:t>
            </m:r>
          </m:e>
          <m:sub>
            <m:r>
              <m:rPr>
                <m:sty m:val="p"/>
              </m:rPr>
              <w:rPr>
                <w:rFonts w:ascii="Cambria Math" w:hAnsi="Cambria Math"/>
                <w:lang w:val="en-US"/>
              </w:rPr>
              <m:t>GS</m:t>
            </m:r>
          </m:sub>
        </m:sSub>
      </m:oMath>
      <w:r w:rsidR="00454DEF">
        <w:rPr>
          <w:lang w:val="en-US"/>
        </w:rPr>
        <w:t xml:space="preserve"> </w:t>
      </w:r>
      <w:r w:rsidR="00AF4B2F">
        <w:rPr>
          <w:lang w:val="en-US"/>
        </w:rPr>
        <w:t>of 1.014 bar</w:t>
      </w:r>
      <w:r w:rsidR="00A717C9">
        <w:rPr>
          <w:lang w:val="en-US"/>
        </w:rPr>
        <w:t xml:space="preserve"> were assumed</w:t>
      </w:r>
      <w:r w:rsidR="00146279">
        <w:rPr>
          <w:lang w:val="en-US"/>
        </w:rPr>
        <w:t xml:space="preserve"> with</w:t>
      </w:r>
      <w:r w:rsidR="00DB7318">
        <w:rPr>
          <w:lang w:val="en-US"/>
        </w:rPr>
        <w:t>in</w:t>
      </w:r>
      <w:r w:rsidR="00146279">
        <w:rPr>
          <w:lang w:val="en-US"/>
        </w:rPr>
        <w:t xml:space="preserve"> the GS. </w:t>
      </w:r>
      <w:r w:rsidR="00125DDF">
        <w:rPr>
          <w:lang w:val="en-US"/>
        </w:rPr>
        <w:t xml:space="preserve">Further, </w:t>
      </w:r>
      <w:r w:rsidR="00A717C9">
        <w:rPr>
          <w:lang w:val="en-US"/>
        </w:rPr>
        <w:t xml:space="preserve">a constant </w:t>
      </w:r>
      <w:r w:rsidR="003A5031">
        <w:rPr>
          <w:lang w:val="en-US"/>
        </w:rPr>
        <w:t xml:space="preserve">elevated </w:t>
      </w:r>
      <w:r w:rsidR="00A717C9">
        <w:rPr>
          <w:lang w:val="en-US"/>
        </w:rPr>
        <w:t xml:space="preserve">temperature </w:t>
      </w:r>
      <m:oMath>
        <m:sSub>
          <m:sSubPr>
            <m:ctrlPr>
              <w:rPr>
                <w:rFonts w:ascii="Cambria Math" w:hAnsi="Cambria Math"/>
                <w:i/>
                <w:lang w:val="en-US"/>
              </w:rPr>
            </m:ctrlPr>
          </m:sSubPr>
          <m:e>
            <m:r>
              <w:rPr>
                <w:rFonts w:ascii="Cambria Math" w:hAnsi="Cambria Math"/>
                <w:lang w:val="en-US"/>
              </w:rPr>
              <m:t>T</m:t>
            </m:r>
          </m:e>
          <m:sub>
            <m:r>
              <m:rPr>
                <m:sty m:val="p"/>
              </m:rPr>
              <w:rPr>
                <w:rFonts w:ascii="Cambria Math" w:hAnsi="Cambria Math"/>
                <w:lang w:val="en-US"/>
              </w:rPr>
              <m:t>GS</m:t>
            </m:r>
          </m:sub>
        </m:sSub>
      </m:oMath>
      <w:r w:rsidR="00AF4B2F">
        <w:rPr>
          <w:lang w:val="en-US"/>
        </w:rPr>
        <w:t xml:space="preserve"> of </w:t>
      </w:r>
      <w:r w:rsidR="007A3F1C">
        <w:rPr>
          <w:lang w:val="en-US"/>
        </w:rPr>
        <w:t xml:space="preserve">50 °C </w:t>
      </w:r>
      <w:sdt>
        <w:sdtPr>
          <w:rPr>
            <w:lang w:val="en-US"/>
          </w:rPr>
          <w:alias w:val="To edit, see citavi.com/edit"/>
          <w:tag w:val="CitaviPlaceholder#7b1e5c27-a1c3-4782-941b-b8c11a00af35"/>
          <w:id w:val="1092200305"/>
          <w:placeholder>
            <w:docPart w:val="DefaultPlaceholder_-1854013440"/>
          </w:placeholder>
        </w:sdtPr>
        <w:sdtContent>
          <w:r w:rsidR="00125DDF">
            <w:rPr>
              <w:lang w:val="en-US"/>
            </w:rPr>
            <w:fldChar w:fldCharType="begin"/>
          </w:r>
          <w:r w:rsidR="0079674B">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1ZGFmY2QzLTU3NWMtNDlmOC05NjlmLWE4Yzc3MTg5ODZiNiIsIlJhbmdlTGVuZ3RoIjoxOSwiUmVmZXJlbmNlSWQiOiJjZTI0YWExNC04ODVmLTQ5MzYtYjQ4OS1hOTdjY2U4Y2Q3ODc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kZSIsIkxhbmd1YWdlQ29kZSI6ImRlIiwiTG9jYXRpb25zIjpbeyIkaWQiOiIxMyIsIiR0eXBlIjoiU3dpc3NBY2FkZW1pYy5DaXRhdmkuTG9jYXRpb24sIFN3aXNzQWNhZGVtaWMuQ2l0YXZpIiwiQWRkcmVzcyI6eyIkaWQiOiIxNCIsIiR0eXBlIjoiU3dpc3NBY2FkZW1pYy5DaXRhdmkuTGlua2VkUmVzb3VyY2UsIFN3aXNzQWNhZGVtaWMuQ2l0YXZpIiwiTGlua2VkUmVzb3VyY2VUeXBlIjo1LCJPcmlnaW5hbFN0cmluZyI6IjEwLjE1MTUwL0xULjIwMjIuMzI3NCIsIlVyaVN0cmluZyI6Imh0dHBzOi8vZG9pLm9yZy8xMC4xNTE1MC9sdC4yMDIyLjMyNzQ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}</w:instrText>
          </w:r>
          <w:r w:rsidR="00125DDF">
            <w:rPr>
              <w:lang w:val="en-US"/>
            </w:rPr>
            <w:fldChar w:fldCharType="separate"/>
          </w:r>
          <w:r w:rsidR="00D76A55">
            <w:rPr>
              <w:lang w:val="en-US"/>
            </w:rPr>
            <w:t>(Stur et al., 2022)</w:t>
          </w:r>
          <w:r w:rsidR="00125DDF">
            <w:rPr>
              <w:lang w:val="en-US"/>
            </w:rPr>
            <w:fldChar w:fldCharType="end"/>
          </w:r>
        </w:sdtContent>
      </w:sdt>
      <w:r w:rsidR="00A717C9" w:rsidRPr="00220152">
        <w:rPr>
          <w:lang w:val="en-US"/>
        </w:rPr>
        <w:t xml:space="preserve"> </w:t>
      </w:r>
      <w:r w:rsidR="002876C4" w:rsidRPr="00220152">
        <w:rPr>
          <w:lang w:val="en-US"/>
        </w:rPr>
        <w:t xml:space="preserve">was assumed as a </w:t>
      </w:r>
      <w:r w:rsidR="00A717C9" w:rsidRPr="00220152">
        <w:rPr>
          <w:lang w:val="en-US"/>
        </w:rPr>
        <w:t xml:space="preserve">conservative </w:t>
      </w:r>
      <w:r w:rsidR="003A5031" w:rsidRPr="00220152">
        <w:rPr>
          <w:lang w:val="en-US"/>
        </w:rPr>
        <w:t>estimate</w:t>
      </w:r>
      <w:r w:rsidR="002876C4" w:rsidRPr="00220152">
        <w:rPr>
          <w:lang w:val="en-US"/>
        </w:rPr>
        <w:t xml:space="preserve"> of </w:t>
      </w:r>
      <w:r w:rsidR="00A717C9" w:rsidRPr="00220152">
        <w:rPr>
          <w:lang w:val="en-US"/>
        </w:rPr>
        <w:t>the GS capacity</w:t>
      </w:r>
      <w:r w:rsidR="00454DEF" w:rsidRPr="00220152">
        <w:rPr>
          <w:lang w:val="en-US"/>
        </w:rPr>
        <w:t xml:space="preserve"> </w:t>
      </w:r>
      <w:r w:rsidR="00125DDF" w:rsidRPr="00220152">
        <w:rPr>
          <w:lang w:val="en-US"/>
        </w:rPr>
        <w:t xml:space="preserve">during the </w:t>
      </w:r>
      <w:r w:rsidR="00454DEF" w:rsidRPr="00220152">
        <w:rPr>
          <w:lang w:val="en-US"/>
        </w:rPr>
        <w:t xml:space="preserve">summer </w:t>
      </w:r>
      <w:r w:rsidR="006F5382" w:rsidRPr="00220152">
        <w:rPr>
          <w:lang w:val="en-US"/>
        </w:rPr>
        <w:t xml:space="preserve">months </w:t>
      </w:r>
      <w:r w:rsidR="00454DEF" w:rsidRPr="00220152">
        <w:rPr>
          <w:lang w:val="en-US"/>
        </w:rPr>
        <w:t>with</w:t>
      </w:r>
      <w:r w:rsidR="00146279">
        <w:rPr>
          <w:lang w:val="en-US"/>
        </w:rPr>
        <w:t xml:space="preserve"> high</w:t>
      </w:r>
      <w:r w:rsidR="00454DEF" w:rsidRPr="00220152">
        <w:rPr>
          <w:lang w:val="en-US"/>
        </w:rPr>
        <w:t xml:space="preserve"> sun radiation</w:t>
      </w:r>
      <w:r w:rsidR="00A717C9" w:rsidRPr="00220152">
        <w:rPr>
          <w:lang w:val="en-US"/>
        </w:rPr>
        <w:t>.</w:t>
      </w:r>
    </w:p>
    <w:p w14:paraId="69A751BE" w14:textId="1E0DA63D" w:rsidR="001F4FEB" w:rsidRPr="00D75CBB" w:rsidRDefault="00C06877" w:rsidP="001F4FEB">
      <w:pPr>
        <w:rPr>
          <w:lang w:val="en-US"/>
        </w:rPr>
      </w:pPr>
      <w:r>
        <w:rPr>
          <w:lang w:val="en-US"/>
        </w:rPr>
        <w:t xml:space="preserve">The GS </w:t>
      </w:r>
      <w:r w:rsidR="006F5382">
        <w:rPr>
          <w:lang w:val="en-US"/>
        </w:rPr>
        <w:t xml:space="preserve">was </w:t>
      </w:r>
      <w:r>
        <w:rPr>
          <w:lang w:val="en-US"/>
        </w:rPr>
        <w:t>assumed to be homogeneously filled with biogas from the AD digester (CH</w:t>
      </w:r>
      <w:r w:rsidRPr="00454DEF">
        <w:rPr>
          <w:vertAlign w:val="subscript"/>
          <w:lang w:val="en-US"/>
        </w:rPr>
        <w:t>4</w:t>
      </w:r>
      <w:r>
        <w:rPr>
          <w:lang w:val="en-US"/>
        </w:rPr>
        <w:t>, CO</w:t>
      </w:r>
      <w:r w:rsidRPr="00454DEF">
        <w:rPr>
          <w:vertAlign w:val="subscript"/>
          <w:lang w:val="en-US"/>
        </w:rPr>
        <w:t>2</w:t>
      </w:r>
      <w:r>
        <w:rPr>
          <w:lang w:val="en-US"/>
        </w:rPr>
        <w:t xml:space="preserve"> and H</w:t>
      </w:r>
      <w:r w:rsidRPr="00454DEF">
        <w:rPr>
          <w:vertAlign w:val="subscript"/>
          <w:lang w:val="en-US"/>
        </w:rPr>
        <w:t>2</w:t>
      </w:r>
      <w:r>
        <w:rPr>
          <w:lang w:val="en-US"/>
        </w:rPr>
        <w:t xml:space="preserve">O, </w:t>
      </w:r>
      <w:r w:rsidR="00454DEF">
        <w:rPr>
          <w:lang w:val="en-US"/>
        </w:rPr>
        <w:t xml:space="preserve">all </w:t>
      </w:r>
      <w:r>
        <w:rPr>
          <w:lang w:val="en-US"/>
        </w:rPr>
        <w:t>modeled as ideal gases)</w:t>
      </w:r>
      <w:r w:rsidR="00AF5F34">
        <w:rPr>
          <w:lang w:val="en-US"/>
        </w:rPr>
        <w:t xml:space="preserve">. It is </w:t>
      </w:r>
      <w:r>
        <w:rPr>
          <w:lang w:val="en-US"/>
        </w:rPr>
        <w:t>depleted through the CH</w:t>
      </w:r>
      <w:r w:rsidR="0039603A">
        <w:rPr>
          <w:lang w:val="en-US"/>
        </w:rPr>
        <w:t>P unit</w:t>
      </w:r>
      <w:r>
        <w:rPr>
          <w:lang w:val="en-US"/>
        </w:rPr>
        <w:t xml:space="preserve">, whose thermal power supply is given through its electrical </w:t>
      </w:r>
      <w:commentRangeStart w:id="22"/>
      <w:r>
        <w:rPr>
          <w:lang w:val="en-US"/>
        </w:rPr>
        <w:t xml:space="preserve">capacity </w:t>
      </w:r>
      <m:oMath>
        <m:sSub>
          <m:sSubPr>
            <m:ctrlPr>
              <w:rPr>
                <w:rFonts w:ascii="Cambria Math" w:hAnsi="Cambria Math"/>
                <w:i/>
                <w:lang w:val="en-US"/>
              </w:rPr>
            </m:ctrlPr>
          </m:sSubPr>
          <m:e>
            <m:r>
              <w:rPr>
                <w:rFonts w:ascii="Cambria Math" w:hAnsi="Cambria Math"/>
                <w:lang w:val="en-US"/>
              </w:rPr>
              <m:t>P</m:t>
            </m:r>
          </m:e>
          <m:sub>
            <m:r>
              <m:rPr>
                <m:sty m:val="p"/>
              </m:rPr>
              <w:rPr>
                <w:rFonts w:ascii="Cambria Math" w:hAnsi="Cambria Math"/>
                <w:lang w:val="en-US"/>
              </w:rPr>
              <m:t>el</m:t>
            </m:r>
          </m:sub>
        </m:sSub>
      </m:oMath>
      <w:r>
        <w:rPr>
          <w:lang w:val="en-US"/>
        </w:rPr>
        <w:t xml:space="preserve"> and efficiency </w:t>
      </w:r>
      <m:oMath>
        <m:sSub>
          <m:sSubPr>
            <m:ctrlPr>
              <w:rPr>
                <w:rFonts w:ascii="Cambria Math" w:hAnsi="Cambria Math"/>
                <w:i/>
              </w:rPr>
            </m:ctrlPr>
          </m:sSubPr>
          <m:e>
            <m:r>
              <w:rPr>
                <w:rFonts w:ascii="Cambria Math" w:hAnsi="Cambria Math"/>
              </w:rPr>
              <m:t>η</m:t>
            </m:r>
          </m:e>
          <m:sub>
            <m:r>
              <m:rPr>
                <m:sty m:val="p"/>
              </m:rPr>
              <w:rPr>
                <w:rFonts w:ascii="Cambria Math" w:hAnsi="Cambria Math"/>
                <w:lang w:val="en-US"/>
              </w:rPr>
              <m:t>el</m:t>
            </m:r>
          </m:sub>
        </m:sSub>
      </m:oMath>
      <w:r w:rsidRPr="00C06877">
        <w:rPr>
          <w:lang w:val="en-US"/>
        </w:rPr>
        <w:t>,</w:t>
      </w:r>
      <w:r>
        <w:rPr>
          <w:lang w:val="en-US"/>
        </w:rPr>
        <w:t xml:space="preserve"> </w:t>
      </w:r>
      <w:commentRangeEnd w:id="22"/>
      <w:r w:rsidR="00BF2B3B">
        <w:rPr>
          <w:rStyle w:val="Kommentarzeichen"/>
        </w:rPr>
        <w:commentReference w:id="22"/>
      </w:r>
      <w:r>
        <w:rPr>
          <w:lang w:val="en-US"/>
        </w:rPr>
        <w:t xml:space="preserve">as well as the lower heating value (LHV) of </w:t>
      </w:r>
      <w:r w:rsidR="00454DEF">
        <w:rPr>
          <w:lang w:val="en-US"/>
        </w:rPr>
        <w:t>CH</w:t>
      </w:r>
      <w:r w:rsidR="00454DEF" w:rsidRPr="00454DEF">
        <w:rPr>
          <w:vertAlign w:val="subscript"/>
          <w:lang w:val="en-US"/>
        </w:rPr>
        <w:t>4</w:t>
      </w:r>
      <w:r w:rsidR="00AF5F34">
        <w:rPr>
          <w:lang w:val="en-US"/>
        </w:rPr>
        <w:t>.</w:t>
      </w:r>
      <w:r w:rsidR="00EF6799">
        <w:rPr>
          <w:rStyle w:val="Funotenzeichen"/>
          <w:lang w:val="en-US"/>
        </w:rPr>
        <w:footnoteReference w:id="2"/>
      </w:r>
      <w:r w:rsidR="00AF5F34">
        <w:rPr>
          <w:lang w:val="en-US"/>
        </w:rPr>
        <w:t xml:space="preserve"> The volume flow of </w:t>
      </w:r>
      <w:r w:rsidR="00454DEF">
        <w:rPr>
          <w:lang w:val="en-US"/>
        </w:rPr>
        <w:t>CH</w:t>
      </w:r>
      <w:r w:rsidR="00454DEF" w:rsidRPr="00454DEF">
        <w:rPr>
          <w:vertAlign w:val="subscript"/>
          <w:lang w:val="en-US"/>
        </w:rPr>
        <w:t>4</w:t>
      </w:r>
      <w:r w:rsidR="00454DEF">
        <w:rPr>
          <w:lang w:val="en-US"/>
        </w:rPr>
        <w:t xml:space="preserve"> </w:t>
      </w:r>
      <w:r w:rsidR="00AF5F34">
        <w:rPr>
          <w:lang w:val="en-US"/>
        </w:rPr>
        <w:t xml:space="preserve">to the CHP </w:t>
      </w:r>
      <w:r w:rsidR="00240C12">
        <w:rPr>
          <w:lang w:val="en-US"/>
        </w:rPr>
        <w:t xml:space="preserve">unit </w:t>
      </w:r>
      <w:r w:rsidR="00AF5F34">
        <w:rPr>
          <w:lang w:val="en-US"/>
        </w:rPr>
        <w:t xml:space="preserve">can be derived via the </w:t>
      </w:r>
      <w:r w:rsidR="00AF5F34" w:rsidRPr="5C5F6251">
        <w:rPr>
          <w:lang w:val="en-US"/>
        </w:rPr>
        <w:t xml:space="preserve">specific gas constant </w:t>
      </w:r>
      <w:r w:rsidR="00454DEF">
        <w:rPr>
          <w:lang w:val="en-US"/>
        </w:rPr>
        <w:t xml:space="preserve">of </w:t>
      </w:r>
      <w:r w:rsidR="00AF5F34" w:rsidRPr="5C5F6251">
        <w:rPr>
          <w:lang w:val="en-US"/>
        </w:rPr>
        <w:t xml:space="preserve">methane </w:t>
      </w:r>
      <m:oMath>
        <m:sSub>
          <m:sSubPr>
            <m:ctrlPr>
              <w:rPr>
                <w:rFonts w:ascii="Cambria Math" w:hAnsi="Cambria Math"/>
                <w:i/>
                <w:lang w:val="en-US"/>
              </w:rPr>
            </m:ctrlPr>
          </m:sSubPr>
          <m:e>
            <m:r>
              <w:rPr>
                <w:rFonts w:ascii="Cambria Math" w:hAnsi="Cambria Math"/>
                <w:lang w:val="en-US"/>
              </w:rPr>
              <m:t>R</m:t>
            </m:r>
          </m:e>
          <m:sub>
            <m:r>
              <m:rPr>
                <m:nor/>
              </m:rPr>
              <w:rPr>
                <w:rFonts w:ascii="Cambria Math" w:hAnsi="Cambria Math"/>
                <w:lang w:val="en-US"/>
              </w:rPr>
              <m:t>S,</m:t>
            </m:r>
            <m:sSub>
              <m:sSubPr>
                <m:ctrlPr>
                  <w:rPr>
                    <w:rFonts w:ascii="Cambria Math" w:hAnsi="Cambria Math"/>
                    <w:lang w:val="en-US"/>
                  </w:rPr>
                </m:ctrlPr>
              </m:sSubPr>
              <m:e>
                <m:r>
                  <m:rPr>
                    <m:nor/>
                  </m:rPr>
                  <w:rPr>
                    <w:rFonts w:ascii="Cambria Math" w:hAnsi="Cambria Math"/>
                    <w:lang w:val="en-US"/>
                  </w:rPr>
                  <m:t>CH</m:t>
                </m:r>
              </m:e>
              <m:sub>
                <m:r>
                  <m:rPr>
                    <m:nor/>
                  </m:rPr>
                  <w:rPr>
                    <w:rFonts w:ascii="Cambria Math" w:hAnsi="Cambria Math"/>
                    <w:lang w:val="en-US"/>
                  </w:rPr>
                  <m:t>4</m:t>
                </m:r>
              </m:sub>
            </m:sSub>
          </m:sub>
        </m:sSub>
      </m:oMath>
      <w:r w:rsidR="00AF5F34">
        <w:rPr>
          <w:lang w:val="en-US"/>
        </w:rPr>
        <w:t xml:space="preserve"> as</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9"/>
        <w:gridCol w:w="7583"/>
        <w:gridCol w:w="1067"/>
      </w:tblGrid>
      <w:tr w:rsidR="001F4FEB" w14:paraId="1E31596D" w14:textId="77777777" w:rsidTr="001F4FEB">
        <w:tc>
          <w:tcPr>
            <w:tcW w:w="354" w:type="pct"/>
            <w:vAlign w:val="center"/>
          </w:tcPr>
          <w:p w14:paraId="13050C9D" w14:textId="77777777" w:rsidR="006A50C7" w:rsidRDefault="006A50C7" w:rsidP="001F4FEB">
            <w:pPr>
              <w:ind w:firstLine="0"/>
              <w:jc w:val="right"/>
              <w:rPr>
                <w:lang w:val="en-US"/>
              </w:rPr>
            </w:pPr>
          </w:p>
        </w:tc>
        <w:tc>
          <w:tcPr>
            <w:tcW w:w="4343" w:type="pct"/>
            <w:vAlign w:val="center"/>
          </w:tcPr>
          <w:p w14:paraId="43C1A100" w14:textId="67B0E31A" w:rsidR="006A50C7" w:rsidRPr="001F4FEB" w:rsidRDefault="000025D6" w:rsidP="001F4FEB">
            <w:pPr>
              <w:spacing w:line="416" w:lineRule="auto"/>
              <w:ind w:right="30" w:firstLine="341"/>
              <w:jc w:val="right"/>
              <w:rPr>
                <w:rFonts w:eastAsia="Garamond" w:cs="Garamond"/>
                <w:lang w:val="en-US"/>
              </w:rPr>
            </w:pPr>
            <m:oMathPara>
              <m:oMath>
                <m:sSub>
                  <m:sSubPr>
                    <m:ctrlPr>
                      <w:rPr>
                        <w:rFonts w:ascii="Cambria Math" w:hAnsi="Cambria Math"/>
                        <w:sz w:val="22"/>
                      </w:rPr>
                    </m:ctrlPr>
                  </m:sSubPr>
                  <m:e>
                    <m:acc>
                      <m:accPr>
                        <m:chr m:val="̇"/>
                        <m:ctrlPr>
                          <w:rPr>
                            <w:rFonts w:ascii="Cambria Math" w:hAnsi="Cambria Math"/>
                            <w:i/>
                            <w:sz w:val="22"/>
                          </w:rPr>
                        </m:ctrlPr>
                      </m:accPr>
                      <m:e>
                        <m:r>
                          <w:rPr>
                            <w:rFonts w:ascii="Cambria Math" w:hAnsi="Cambria Math"/>
                            <w:sz w:val="22"/>
                          </w:rPr>
                          <m:t>V</m:t>
                        </m:r>
                      </m:e>
                    </m:acc>
                  </m:e>
                  <m:sub>
                    <m:r>
                      <m:rPr>
                        <m:nor/>
                      </m:rPr>
                      <w:rPr>
                        <w:rFonts w:ascii="Cambria Math" w:hAnsi="Cambria Math"/>
                        <w:sz w:val="22"/>
                        <w:lang w:val="en-US"/>
                      </w:rPr>
                      <m:t>C</m:t>
                    </m:r>
                    <m:sSub>
                      <m:sSubPr>
                        <m:ctrlPr>
                          <w:rPr>
                            <w:rFonts w:ascii="Cambria Math" w:hAnsi="Cambria Math"/>
                            <w:sz w:val="22"/>
                          </w:rPr>
                        </m:ctrlPr>
                      </m:sSubPr>
                      <m:e>
                        <m:r>
                          <m:rPr>
                            <m:nor/>
                          </m:rPr>
                          <w:rPr>
                            <w:rFonts w:ascii="Cambria Math" w:hAnsi="Cambria Math"/>
                            <w:sz w:val="22"/>
                            <w:lang w:val="en-US"/>
                          </w:rPr>
                          <m:t>H</m:t>
                        </m:r>
                      </m:e>
                      <m:sub>
                        <m:r>
                          <m:rPr>
                            <m:nor/>
                          </m:rPr>
                          <w:rPr>
                            <w:rFonts w:ascii="Cambria Math" w:hAnsi="Cambria Math"/>
                            <w:sz w:val="22"/>
                            <w:lang w:val="en-US"/>
                          </w:rPr>
                          <m:t>4</m:t>
                        </m:r>
                      </m:sub>
                    </m:sSub>
                    <m:r>
                      <m:rPr>
                        <m:nor/>
                      </m:rPr>
                      <w:rPr>
                        <w:rFonts w:ascii="Cambria Math" w:hAnsi="Cambria Math"/>
                        <w:sz w:val="22"/>
                        <w:lang w:val="en-US"/>
                      </w:rPr>
                      <m:t>,CHP</m:t>
                    </m:r>
                  </m:sub>
                </m:sSub>
                <m:r>
                  <w:rPr>
                    <w:rFonts w:ascii="Cambria Math" w:hAnsi="Cambria Math"/>
                    <w:sz w:val="22"/>
                    <w:lang w:val="en-US"/>
                  </w:rPr>
                  <m:t>=</m:t>
                </m:r>
                <m:f>
                  <m:fPr>
                    <m:ctrlPr>
                      <w:rPr>
                        <w:rFonts w:ascii="Cambria Math" w:hAnsi="Cambria Math"/>
                        <w:sz w:val="22"/>
                      </w:rPr>
                    </m:ctrlPr>
                  </m:fPr>
                  <m:num>
                    <m:sSub>
                      <m:sSubPr>
                        <m:ctrlPr>
                          <w:rPr>
                            <w:rFonts w:ascii="Cambria Math" w:hAnsi="Cambria Math"/>
                            <w:sz w:val="22"/>
                          </w:rPr>
                        </m:ctrlPr>
                      </m:sSubPr>
                      <m:e>
                        <m:r>
                          <w:rPr>
                            <w:rFonts w:ascii="Cambria Math" w:hAnsi="Cambria Math"/>
                            <w:sz w:val="22"/>
                          </w:rPr>
                          <m:t>P</m:t>
                        </m:r>
                      </m:e>
                      <m:sub>
                        <m:r>
                          <m:rPr>
                            <m:nor/>
                          </m:rPr>
                          <w:rPr>
                            <w:rFonts w:ascii="Cambria Math" w:hAnsi="Cambria Math"/>
                            <w:sz w:val="22"/>
                            <w:lang w:val="en-US"/>
                          </w:rPr>
                          <m:t>el</m:t>
                        </m:r>
                      </m:sub>
                    </m:sSub>
                  </m:num>
                  <m:den>
                    <m:r>
                      <w:rPr>
                        <w:rFonts w:ascii="Cambria Math" w:hAnsi="Cambria Math"/>
                        <w:sz w:val="22"/>
                      </w:rPr>
                      <m:t>LH</m:t>
                    </m:r>
                    <m:sSub>
                      <m:sSubPr>
                        <m:ctrlPr>
                          <w:rPr>
                            <w:rFonts w:ascii="Cambria Math" w:hAnsi="Cambria Math"/>
                            <w:i/>
                            <w:sz w:val="22"/>
                          </w:rPr>
                        </m:ctrlPr>
                      </m:sSubPr>
                      <m:e>
                        <m:r>
                          <w:rPr>
                            <w:rFonts w:ascii="Cambria Math" w:hAnsi="Cambria Math"/>
                            <w:sz w:val="22"/>
                          </w:rPr>
                          <m:t>V</m:t>
                        </m:r>
                      </m:e>
                      <m:sub>
                        <m:sSub>
                          <m:sSubPr>
                            <m:ctrlPr>
                              <w:rPr>
                                <w:rFonts w:ascii="Cambria Math" w:hAnsi="Cambria Math"/>
                                <w:sz w:val="22"/>
                                <w:lang w:val="en-US"/>
                              </w:rPr>
                            </m:ctrlPr>
                          </m:sSubPr>
                          <m:e>
                            <m:r>
                              <m:rPr>
                                <m:sty m:val="p"/>
                              </m:rPr>
                              <w:rPr>
                                <w:rFonts w:ascii="Cambria Math" w:hAnsi="Cambria Math"/>
                                <w:sz w:val="22"/>
                                <w:lang w:val="en-US"/>
                              </w:rPr>
                              <m:t>CH</m:t>
                            </m:r>
                          </m:e>
                          <m:sub>
                            <m:r>
                              <w:rPr>
                                <w:rFonts w:ascii="Cambria Math" w:hAnsi="Cambria Math"/>
                                <w:sz w:val="22"/>
                                <w:lang w:val="en-US"/>
                              </w:rPr>
                              <m:t>4</m:t>
                            </m:r>
                          </m:sub>
                        </m:sSub>
                      </m:sub>
                    </m:sSub>
                    <m:r>
                      <w:rPr>
                        <w:rFonts w:ascii="Cambria Math" w:hAnsi="Cambria Math"/>
                        <w:sz w:val="22"/>
                        <w:lang w:val="en-US"/>
                      </w:rPr>
                      <m:t>∙</m:t>
                    </m:r>
                    <m:sSub>
                      <m:sSubPr>
                        <m:ctrlPr>
                          <w:rPr>
                            <w:rFonts w:ascii="Cambria Math" w:hAnsi="Cambria Math"/>
                            <w:sz w:val="22"/>
                          </w:rPr>
                        </m:ctrlPr>
                      </m:sSubPr>
                      <m:e>
                        <m:r>
                          <w:rPr>
                            <w:rFonts w:ascii="Cambria Math" w:hAnsi="Cambria Math"/>
                            <w:sz w:val="22"/>
                          </w:rPr>
                          <m:t>η</m:t>
                        </m:r>
                      </m:e>
                      <m:sub>
                        <m:r>
                          <m:rPr>
                            <m:nor/>
                          </m:rPr>
                          <w:rPr>
                            <w:rFonts w:ascii="Cambria Math" w:hAnsi="Cambria Math"/>
                            <w:sz w:val="22"/>
                            <w:lang w:val="en-US"/>
                          </w:rPr>
                          <m:t>el</m:t>
                        </m:r>
                      </m:sub>
                    </m:sSub>
                  </m:den>
                </m:f>
                <m:r>
                  <w:rPr>
                    <w:rFonts w:ascii="Cambria Math" w:hAnsi="Cambria Math"/>
                    <w:sz w:val="22"/>
                    <w:lang w:val="en-US"/>
                  </w:rPr>
                  <m:t>∙</m:t>
                </m:r>
                <m:sSub>
                  <m:sSubPr>
                    <m:ctrlPr>
                      <w:rPr>
                        <w:rFonts w:ascii="Cambria Math" w:hAnsi="Cambria Math"/>
                        <w:sz w:val="22"/>
                      </w:rPr>
                    </m:ctrlPr>
                  </m:sSubPr>
                  <m:e>
                    <m:r>
                      <w:rPr>
                        <w:rFonts w:ascii="Cambria Math" w:hAnsi="Cambria Math"/>
                        <w:sz w:val="22"/>
                      </w:rPr>
                      <m:t>R</m:t>
                    </m:r>
                  </m:e>
                  <m:sub>
                    <m:r>
                      <m:rPr>
                        <m:nor/>
                      </m:rPr>
                      <w:rPr>
                        <w:rFonts w:ascii="Cambria Math" w:hAnsi="Cambria Math"/>
                        <w:sz w:val="22"/>
                        <w:lang w:val="en-US"/>
                      </w:rPr>
                      <m:t>S,</m:t>
                    </m:r>
                    <m:sSub>
                      <m:sSubPr>
                        <m:ctrlPr>
                          <w:rPr>
                            <w:rFonts w:ascii="Cambria Math" w:hAnsi="Cambria Math"/>
                            <w:sz w:val="22"/>
                            <w:lang w:val="en-US"/>
                          </w:rPr>
                        </m:ctrlPr>
                      </m:sSubPr>
                      <m:e>
                        <m:r>
                          <m:rPr>
                            <m:sty m:val="p"/>
                          </m:rPr>
                          <w:rPr>
                            <w:rFonts w:ascii="Cambria Math" w:hAnsi="Cambria Math"/>
                            <w:sz w:val="22"/>
                            <w:lang w:val="en-US"/>
                          </w:rPr>
                          <m:t>CH</m:t>
                        </m:r>
                      </m:e>
                      <m:sub>
                        <m:r>
                          <w:rPr>
                            <w:rFonts w:ascii="Cambria Math" w:hAnsi="Cambria Math"/>
                            <w:sz w:val="22"/>
                            <w:lang w:val="en-US"/>
                          </w:rPr>
                          <m:t>4</m:t>
                        </m:r>
                      </m:sub>
                    </m:sSub>
                  </m:sub>
                </m:sSub>
                <m:r>
                  <w:rPr>
                    <w:rFonts w:ascii="Cambria Math" w:hAnsi="Cambria Math"/>
                    <w:sz w:val="22"/>
                    <w:lang w:val="en-US"/>
                  </w:rPr>
                  <m:t>∙</m:t>
                </m:r>
                <m:f>
                  <m:fPr>
                    <m:ctrlPr>
                      <w:rPr>
                        <w:rFonts w:ascii="Cambria Math" w:hAnsi="Cambria Math"/>
                        <w:sz w:val="22"/>
                      </w:rPr>
                    </m:ctrlPr>
                  </m:fPr>
                  <m:num>
                    <m:sSub>
                      <m:sSubPr>
                        <m:ctrlPr>
                          <w:rPr>
                            <w:rFonts w:ascii="Cambria Math" w:hAnsi="Cambria Math"/>
                            <w:sz w:val="22"/>
                          </w:rPr>
                        </m:ctrlPr>
                      </m:sSubPr>
                      <m:e>
                        <m:r>
                          <w:rPr>
                            <w:rFonts w:ascii="Cambria Math" w:hAnsi="Cambria Math"/>
                            <w:sz w:val="22"/>
                          </w:rPr>
                          <m:t>T</m:t>
                        </m:r>
                      </m:e>
                      <m:sub>
                        <m:r>
                          <m:rPr>
                            <m:nor/>
                          </m:rPr>
                          <w:rPr>
                            <w:rFonts w:ascii="Cambria Math" w:hAnsi="Cambria Math"/>
                            <w:sz w:val="22"/>
                            <w:lang w:val="en-US"/>
                          </w:rPr>
                          <m:t>GS</m:t>
                        </m:r>
                      </m:sub>
                    </m:sSub>
                  </m:num>
                  <m:den>
                    <m:sSub>
                      <m:sSubPr>
                        <m:ctrlPr>
                          <w:rPr>
                            <w:rFonts w:ascii="Cambria Math" w:hAnsi="Cambria Math"/>
                            <w:sz w:val="22"/>
                          </w:rPr>
                        </m:ctrlPr>
                      </m:sSubPr>
                      <m:e>
                        <m:r>
                          <w:rPr>
                            <w:rFonts w:ascii="Cambria Math" w:hAnsi="Cambria Math"/>
                            <w:sz w:val="22"/>
                          </w:rPr>
                          <m:t>p</m:t>
                        </m:r>
                      </m:e>
                      <m:sub>
                        <m:r>
                          <m:rPr>
                            <m:nor/>
                          </m:rPr>
                          <w:rPr>
                            <w:rFonts w:ascii="Cambria Math" w:hAnsi="Cambria Math"/>
                            <w:sz w:val="22"/>
                            <w:lang w:val="en-US"/>
                          </w:rPr>
                          <m:t>GS</m:t>
                        </m:r>
                      </m:sub>
                    </m:sSub>
                  </m:den>
                </m:f>
              </m:oMath>
            </m:oMathPara>
          </w:p>
        </w:tc>
        <w:tc>
          <w:tcPr>
            <w:tcW w:w="303" w:type="pct"/>
            <w:vAlign w:val="center"/>
          </w:tcPr>
          <w:p w14:paraId="764A5F27" w14:textId="5BB5A0F0" w:rsidR="006A50C7" w:rsidRDefault="00665080" w:rsidP="001F4FEB">
            <w:pPr>
              <w:pStyle w:val="Beschriftung"/>
              <w:jc w:val="right"/>
              <w:rPr>
                <w:lang w:val="en-US"/>
              </w:rPr>
            </w:pPr>
            <w:r>
              <w:t>(</w:t>
            </w:r>
            <w:r>
              <w:fldChar w:fldCharType="begin"/>
            </w:r>
            <w:r>
              <w:instrText xml:space="preserve"> STYLEREF 1 \s </w:instrText>
            </w:r>
            <w:r>
              <w:fldChar w:fldCharType="separate"/>
            </w:r>
            <w:r w:rsidR="00AC5FD3">
              <w:rPr>
                <w:noProof/>
              </w:rPr>
              <w:t>2</w:t>
            </w:r>
            <w:r>
              <w:fldChar w:fldCharType="end"/>
            </w:r>
            <w:r>
              <w:t>.</w:t>
            </w:r>
            <w:r>
              <w:fldChar w:fldCharType="begin"/>
            </w:r>
            <w:r>
              <w:instrText xml:space="preserve"> SEQ Equation \* ARABIC \s 1 </w:instrText>
            </w:r>
            <w:r>
              <w:fldChar w:fldCharType="separate"/>
            </w:r>
            <w:r w:rsidR="00AC5FD3">
              <w:rPr>
                <w:noProof/>
              </w:rPr>
              <w:t>1</w:t>
            </w:r>
            <w:r>
              <w:fldChar w:fldCharType="end"/>
            </w:r>
            <w:r>
              <w:t>)</w:t>
            </w:r>
            <w:r w:rsidDel="00665080">
              <w:t xml:space="preserve"> </w:t>
            </w:r>
          </w:p>
        </w:tc>
      </w:tr>
    </w:tbl>
    <w:p w14:paraId="770FB2A6" w14:textId="52C880B2" w:rsidR="002E7629" w:rsidRPr="002E7629" w:rsidRDefault="00C06877" w:rsidP="00604599">
      <w:pPr>
        <w:rPr>
          <w:lang w:val="en-US"/>
        </w:rPr>
      </w:pPr>
      <w:r w:rsidRPr="0EF766E9">
        <w:rPr>
          <w:lang w:val="en-US"/>
        </w:rPr>
        <w:t xml:space="preserve">Two </w:t>
      </w:r>
      <w:r w:rsidR="00454DEF">
        <w:rPr>
          <w:lang w:val="en-US"/>
        </w:rPr>
        <w:t>additional</w:t>
      </w:r>
      <w:r w:rsidRPr="0EF766E9">
        <w:rPr>
          <w:lang w:val="en-US"/>
        </w:rPr>
        <w:t xml:space="preserve"> states </w:t>
      </w: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19</m:t>
            </m:r>
          </m:sub>
        </m:sSub>
        <m:r>
          <w:rPr>
            <w:rFonts w:ascii="Cambria Math" w:hAnsi="Cambria Math"/>
            <w:lang w:val="en-US"/>
          </w:rPr>
          <m:t>=</m:t>
        </m:r>
        <m:sSub>
          <m:sSubPr>
            <m:ctrlPr>
              <w:rPr>
                <w:rFonts w:ascii="Cambria Math" w:hAnsi="Cambria Math"/>
                <w:sz w:val="21"/>
                <w:szCs w:val="21"/>
              </w:rPr>
            </m:ctrlPr>
          </m:sSubPr>
          <m:e>
            <m:r>
              <w:rPr>
                <w:rFonts w:ascii="Cambria Math" w:hAnsi="Cambria Math"/>
                <w:sz w:val="21"/>
                <w:szCs w:val="21"/>
              </w:rPr>
              <m:t>V</m:t>
            </m:r>
          </m:e>
          <m:sub>
            <m:r>
              <m:rPr>
                <m:nor/>
              </m:rPr>
              <w:rPr>
                <w:rFonts w:ascii="Cambria Math" w:hAnsi="Cambria Math"/>
                <w:sz w:val="21"/>
                <w:szCs w:val="21"/>
                <w:lang w:val="en-US"/>
              </w:rPr>
              <m:t>C</m:t>
            </m:r>
            <m:sSub>
              <m:sSubPr>
                <m:ctrlPr>
                  <w:rPr>
                    <w:rFonts w:ascii="Cambria Math" w:hAnsi="Cambria Math"/>
                    <w:sz w:val="21"/>
                    <w:szCs w:val="21"/>
                  </w:rPr>
                </m:ctrlPr>
              </m:sSubPr>
              <m:e>
                <m:r>
                  <m:rPr>
                    <m:nor/>
                  </m:rPr>
                  <w:rPr>
                    <w:rFonts w:ascii="Cambria Math" w:hAnsi="Cambria Math"/>
                    <w:sz w:val="21"/>
                    <w:szCs w:val="21"/>
                    <w:lang w:val="en-US"/>
                  </w:rPr>
                  <m:t>H</m:t>
                </m:r>
              </m:e>
              <m:sub>
                <m:r>
                  <m:rPr>
                    <m:nor/>
                  </m:rPr>
                  <w:rPr>
                    <w:rFonts w:ascii="Cambria Math" w:hAnsi="Cambria Math"/>
                    <w:sz w:val="21"/>
                    <w:szCs w:val="21"/>
                    <w:lang w:val="en-US"/>
                  </w:rPr>
                  <m:t>4</m:t>
                </m:r>
              </m:sub>
            </m:sSub>
            <m:r>
              <m:rPr>
                <m:sty m:val="p"/>
              </m:rPr>
              <w:rPr>
                <w:rFonts w:ascii="Cambria Math" w:hAnsi="Cambria Math"/>
                <w:sz w:val="21"/>
                <w:szCs w:val="21"/>
                <w:lang w:val="en-US"/>
              </w:rPr>
              <m:t>,GS</m:t>
            </m:r>
          </m:sub>
        </m:sSub>
      </m:oMath>
      <w:r w:rsidR="000F15B5">
        <w:rPr>
          <w:lang w:val="en-US"/>
        </w:rPr>
        <w:t xml:space="preserve"> and </w:t>
      </w: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20</m:t>
            </m:r>
          </m:sub>
        </m:sSub>
        <m:r>
          <w:rPr>
            <w:rFonts w:ascii="Cambria Math" w:hAnsi="Cambria Math"/>
            <w:lang w:val="en-US"/>
          </w:rPr>
          <m:t>=</m:t>
        </m:r>
        <m:sSub>
          <m:sSubPr>
            <m:ctrlPr>
              <w:rPr>
                <w:rFonts w:ascii="Cambria Math" w:hAnsi="Cambria Math"/>
                <w:sz w:val="21"/>
                <w:szCs w:val="21"/>
              </w:rPr>
            </m:ctrlPr>
          </m:sSubPr>
          <m:e>
            <m:r>
              <w:rPr>
                <w:rFonts w:ascii="Cambria Math" w:hAnsi="Cambria Math"/>
                <w:sz w:val="21"/>
                <w:szCs w:val="21"/>
              </w:rPr>
              <m:t>V</m:t>
            </m:r>
          </m:e>
          <m:sub>
            <m:r>
              <m:rPr>
                <m:nor/>
              </m:rPr>
              <w:rPr>
                <w:rFonts w:ascii="Cambria Math" w:hAnsi="Cambria Math"/>
                <w:sz w:val="21"/>
                <w:szCs w:val="21"/>
                <w:lang w:val="en-US"/>
              </w:rPr>
              <m:t>C</m:t>
            </m:r>
            <m:sSub>
              <m:sSubPr>
                <m:ctrlPr>
                  <w:rPr>
                    <w:rFonts w:ascii="Cambria Math" w:hAnsi="Cambria Math"/>
                    <w:sz w:val="21"/>
                    <w:szCs w:val="21"/>
                  </w:rPr>
                </m:ctrlPr>
              </m:sSubPr>
              <m:e>
                <m:r>
                  <m:rPr>
                    <m:nor/>
                  </m:rPr>
                  <w:rPr>
                    <w:rFonts w:ascii="Cambria Math" w:hAnsi="Cambria Math"/>
                    <w:sz w:val="21"/>
                    <w:szCs w:val="21"/>
                    <w:lang w:val="en-US"/>
                  </w:rPr>
                  <m:t>O</m:t>
                </m:r>
              </m:e>
              <m:sub>
                <m:r>
                  <m:rPr>
                    <m:nor/>
                  </m:rPr>
                  <w:rPr>
                    <w:rFonts w:ascii="Cambria Math" w:hAnsi="Cambria Math"/>
                    <w:sz w:val="21"/>
                    <w:szCs w:val="21"/>
                    <w:lang w:val="en-US"/>
                  </w:rPr>
                  <m:t>2</m:t>
                </m:r>
              </m:sub>
            </m:sSub>
            <m:r>
              <m:rPr>
                <m:sty m:val="p"/>
              </m:rPr>
              <w:rPr>
                <w:rFonts w:ascii="Cambria Math" w:hAnsi="Cambria Math"/>
                <w:sz w:val="21"/>
                <w:szCs w:val="21"/>
                <w:lang w:val="en-US"/>
              </w:rPr>
              <m:t>,GS</m:t>
            </m:r>
          </m:sub>
        </m:sSub>
      </m:oMath>
      <w:r w:rsidR="000F15B5">
        <w:rPr>
          <w:lang w:val="en-US"/>
        </w:rPr>
        <w:t xml:space="preserve"> </w:t>
      </w:r>
      <w:r>
        <w:rPr>
          <w:lang w:val="en-US"/>
        </w:rPr>
        <w:t xml:space="preserve">describe the volume </w:t>
      </w:r>
      <w:r w:rsidR="00454DEF">
        <w:rPr>
          <w:lang w:val="en-US"/>
        </w:rPr>
        <w:t>of CH</w:t>
      </w:r>
      <w:r w:rsidR="00454DEF" w:rsidRPr="00454DEF">
        <w:rPr>
          <w:vertAlign w:val="subscript"/>
          <w:lang w:val="en-US"/>
        </w:rPr>
        <w:t>4</w:t>
      </w:r>
      <w:r w:rsidR="00454DEF">
        <w:rPr>
          <w:lang w:val="en-US"/>
        </w:rPr>
        <w:t xml:space="preserve"> </w:t>
      </w:r>
      <w:r>
        <w:rPr>
          <w:lang w:val="en-US"/>
        </w:rPr>
        <w:t xml:space="preserve">and </w:t>
      </w:r>
      <w:r w:rsidR="00454DEF">
        <w:rPr>
          <w:lang w:val="en-US"/>
        </w:rPr>
        <w:t>CO</w:t>
      </w:r>
      <w:r w:rsidR="00454DEF" w:rsidRPr="00454DEF">
        <w:rPr>
          <w:vertAlign w:val="subscript"/>
          <w:lang w:val="en-US"/>
        </w:rPr>
        <w:t>2</w:t>
      </w:r>
      <w:r w:rsidR="00454DEF">
        <w:rPr>
          <w:lang w:val="en-US"/>
        </w:rPr>
        <w:t xml:space="preserve"> </w:t>
      </w:r>
      <w:r>
        <w:rPr>
          <w:lang w:val="en-US"/>
        </w:rPr>
        <w:t>in the GS.</w:t>
      </w:r>
      <w:r w:rsidRPr="0EF766E9">
        <w:rPr>
          <w:lang w:val="en-US"/>
        </w:rPr>
        <w:t xml:space="preserve"> An additional </w:t>
      </w:r>
      <w:r w:rsidR="000F15B5">
        <w:rPr>
          <w:lang w:val="en-US"/>
        </w:rPr>
        <w:t xml:space="preserve">GS </w:t>
      </w:r>
      <w:r w:rsidRPr="0EF766E9">
        <w:rPr>
          <w:lang w:val="en-US"/>
        </w:rPr>
        <w:t xml:space="preserve">state </w:t>
      </w:r>
      <w:r>
        <w:rPr>
          <w:lang w:val="en-US"/>
        </w:rPr>
        <w:t xml:space="preserve">for </w:t>
      </w:r>
      <w:r w:rsidR="000F15B5">
        <w:rPr>
          <w:lang w:val="en-US"/>
        </w:rPr>
        <w:t xml:space="preserve">water </w:t>
      </w:r>
      <w:r w:rsidRPr="0EF766E9">
        <w:rPr>
          <w:lang w:val="en-US"/>
        </w:rPr>
        <w:t>could be avoided by assuming saturated vapor</w:t>
      </w:r>
      <w:r>
        <w:rPr>
          <w:lang w:val="en-US"/>
        </w:rPr>
        <w:t xml:space="preserve"> at </w:t>
      </w:r>
      <m:oMath>
        <m:sSub>
          <m:sSubPr>
            <m:ctrlPr>
              <w:rPr>
                <w:rFonts w:ascii="Cambria Math" w:hAnsi="Cambria Math"/>
                <w:i/>
                <w:lang w:val="en-US"/>
              </w:rPr>
            </m:ctrlPr>
          </m:sSubPr>
          <m:e>
            <m:r>
              <w:rPr>
                <w:rFonts w:ascii="Cambria Math" w:hAnsi="Cambria Math"/>
                <w:lang w:val="en-US"/>
              </w:rPr>
              <m:t>T</m:t>
            </m:r>
          </m:e>
          <m:sub>
            <m:r>
              <m:rPr>
                <m:sty m:val="p"/>
              </m:rPr>
              <w:rPr>
                <w:rFonts w:ascii="Cambria Math" w:hAnsi="Cambria Math"/>
                <w:lang w:val="en-US"/>
              </w:rPr>
              <m:t>GS</m:t>
            </m:r>
          </m:sub>
        </m:sSub>
      </m:oMath>
      <w:r w:rsidRPr="0EF766E9">
        <w:rPr>
          <w:lang w:val="en-US"/>
        </w:rPr>
        <w:t>.</w:t>
      </w:r>
      <w:r w:rsidR="00AF5F34">
        <w:rPr>
          <w:lang w:val="en-US"/>
        </w:rPr>
        <w:t xml:space="preserve"> </w:t>
      </w:r>
      <w:r w:rsidR="004064DF">
        <w:rPr>
          <w:lang w:val="en-US"/>
        </w:rPr>
        <w:t xml:space="preserve">Under </w:t>
      </w:r>
      <w:r w:rsidR="00AF5F34" w:rsidRPr="77CCFEC8">
        <w:rPr>
          <w:lang w:val="en-US"/>
        </w:rPr>
        <w:t xml:space="preserve">isobaric </w:t>
      </w:r>
      <w:r w:rsidR="00AF5F34">
        <w:rPr>
          <w:lang w:val="en-US"/>
        </w:rPr>
        <w:t xml:space="preserve">and isothermal </w:t>
      </w:r>
      <w:r w:rsidR="00AF5F34" w:rsidRPr="77CCFEC8">
        <w:rPr>
          <w:lang w:val="en-US"/>
        </w:rPr>
        <w:t>conditions, mass balances simplify to volume balances</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8"/>
        <w:gridCol w:w="7584"/>
        <w:gridCol w:w="1067"/>
      </w:tblGrid>
      <w:tr w:rsidR="002E7629" w14:paraId="05EC2840" w14:textId="77777777" w:rsidTr="00434B0C">
        <w:tc>
          <w:tcPr>
            <w:tcW w:w="293" w:type="pct"/>
            <w:vAlign w:val="center"/>
          </w:tcPr>
          <w:p w14:paraId="1AB3B622" w14:textId="77777777" w:rsidR="002E7629" w:rsidRDefault="002E7629" w:rsidP="009337A3">
            <w:pPr>
              <w:ind w:firstLine="0"/>
              <w:jc w:val="right"/>
              <w:rPr>
                <w:lang w:val="en-US"/>
              </w:rPr>
            </w:pPr>
          </w:p>
        </w:tc>
        <w:tc>
          <w:tcPr>
            <w:tcW w:w="4283" w:type="pct"/>
            <w:vAlign w:val="center"/>
          </w:tcPr>
          <w:p w14:paraId="7B5F028D" w14:textId="72211469" w:rsidR="002E7629" w:rsidRPr="001F4FEB" w:rsidRDefault="000025D6" w:rsidP="00434B0C">
            <w:pPr>
              <w:spacing w:line="416" w:lineRule="auto"/>
              <w:ind w:right="30" w:firstLine="341"/>
              <w:jc w:val="center"/>
              <w:rPr>
                <w:rFonts w:eastAsia="Garamond" w:cs="Garamond"/>
                <w:lang w:val="en-US"/>
              </w:rPr>
            </w:pPr>
            <m:oMathPara>
              <m:oMath>
                <m:f>
                  <m:fPr>
                    <m:ctrlPr>
                      <w:rPr>
                        <w:rFonts w:ascii="Cambria Math" w:hAnsi="Cambria Math"/>
                        <w:i/>
                        <w:sz w:val="22"/>
                        <w:lang w:val="en-US"/>
                      </w:rPr>
                    </m:ctrlPr>
                  </m:fPr>
                  <m:num>
                    <m:r>
                      <m:rPr>
                        <m:sty m:val="p"/>
                      </m:rPr>
                      <w:rPr>
                        <w:rFonts w:ascii="Cambria Math" w:hAnsi="Cambria Math"/>
                        <w:sz w:val="22"/>
                        <w:lang w:val="en-US"/>
                      </w:rPr>
                      <m:t>d</m:t>
                    </m:r>
                    <m:ctrlPr>
                      <w:rPr>
                        <w:rFonts w:ascii="Cambria Math" w:hAnsi="Cambria Math"/>
                        <w:i/>
                        <w:sz w:val="22"/>
                      </w:rPr>
                    </m:ctrlPr>
                  </m:num>
                  <m:den>
                    <m:r>
                      <m:rPr>
                        <m:sty m:val="p"/>
                      </m:rPr>
                      <w:rPr>
                        <w:rFonts w:ascii="Cambria Math" w:hAnsi="Cambria Math"/>
                        <w:sz w:val="22"/>
                        <w:lang w:val="en-US"/>
                      </w:rPr>
                      <m:t>d</m:t>
                    </m:r>
                    <m:r>
                      <w:rPr>
                        <w:rFonts w:ascii="Cambria Math" w:hAnsi="Cambria Math"/>
                        <w:sz w:val="22"/>
                      </w:rPr>
                      <m:t>t</m:t>
                    </m:r>
                  </m:den>
                </m:f>
                <m:sSub>
                  <m:sSubPr>
                    <m:ctrlPr>
                      <w:rPr>
                        <w:rFonts w:ascii="Cambria Math" w:hAnsi="Cambria Math"/>
                        <w:sz w:val="22"/>
                      </w:rPr>
                    </m:ctrlPr>
                  </m:sSubPr>
                  <m:e>
                    <m:r>
                      <w:rPr>
                        <w:rFonts w:ascii="Cambria Math" w:hAnsi="Cambria Math"/>
                        <w:sz w:val="22"/>
                      </w:rPr>
                      <m:t>V</m:t>
                    </m:r>
                  </m:e>
                  <m:sub>
                    <m:r>
                      <w:rPr>
                        <w:rFonts w:ascii="Cambria Math" w:hAnsi="Cambria Math"/>
                        <w:lang w:val="en-US"/>
                      </w:rPr>
                      <m:t>i</m:t>
                    </m:r>
                    <m:r>
                      <m:rPr>
                        <m:nor/>
                      </m:rPr>
                      <w:rPr>
                        <w:rFonts w:ascii="Cambria Math" w:hAnsi="Cambria Math"/>
                        <w:sz w:val="22"/>
                        <w:lang w:val="en-US"/>
                      </w:rPr>
                      <m:t>,GS</m:t>
                    </m:r>
                  </m:sub>
                </m:sSub>
                <m:r>
                  <w:rPr>
                    <w:rFonts w:ascii="Cambria Math" w:hAnsi="Cambria Math"/>
                    <w:sz w:val="22"/>
                    <w:lang w:val="en-US"/>
                  </w:rPr>
                  <m:t>=</m:t>
                </m:r>
                <m:sSub>
                  <m:sSubPr>
                    <m:ctrlPr>
                      <w:rPr>
                        <w:rFonts w:ascii="Cambria Math" w:hAnsi="Cambria Math"/>
                        <w:sz w:val="22"/>
                      </w:rPr>
                    </m:ctrlPr>
                  </m:sSubPr>
                  <m:e>
                    <m:acc>
                      <m:accPr>
                        <m:chr m:val="̇"/>
                        <m:ctrlPr>
                          <w:rPr>
                            <w:rFonts w:ascii="Cambria Math" w:hAnsi="Cambria Math"/>
                            <w:i/>
                            <w:sz w:val="22"/>
                          </w:rPr>
                        </m:ctrlPr>
                      </m:accPr>
                      <m:e>
                        <m:r>
                          <w:rPr>
                            <w:rFonts w:ascii="Cambria Math" w:hAnsi="Cambria Math"/>
                            <w:sz w:val="22"/>
                          </w:rPr>
                          <m:t>V</m:t>
                        </m:r>
                      </m:e>
                    </m:acc>
                  </m:e>
                  <m:sub>
                    <m:r>
                      <w:rPr>
                        <w:rFonts w:ascii="Cambria Math" w:hAnsi="Cambria Math"/>
                        <w:lang w:val="en-US"/>
                      </w:rPr>
                      <m:t>i</m:t>
                    </m:r>
                    <m:r>
                      <m:rPr>
                        <m:nor/>
                      </m:rPr>
                      <w:rPr>
                        <w:rFonts w:ascii="Cambria Math" w:hAnsi="Cambria Math"/>
                        <w:sz w:val="22"/>
                        <w:lang w:val="en-US"/>
                      </w:rPr>
                      <m:t>,GS,in</m:t>
                    </m:r>
                  </m:sub>
                </m:sSub>
                <m:r>
                  <w:rPr>
                    <w:rFonts w:ascii="Cambria Math" w:hAnsi="Cambria Math"/>
                    <w:sz w:val="22"/>
                    <w:lang w:val="en-US"/>
                  </w:rPr>
                  <m:t> - </m:t>
                </m:r>
                <m:sSub>
                  <m:sSubPr>
                    <m:ctrlPr>
                      <w:rPr>
                        <w:rFonts w:ascii="Cambria Math" w:hAnsi="Cambria Math"/>
                        <w:sz w:val="22"/>
                      </w:rPr>
                    </m:ctrlPr>
                  </m:sSubPr>
                  <m:e>
                    <m:acc>
                      <m:accPr>
                        <m:chr m:val="̇"/>
                        <m:ctrlPr>
                          <w:rPr>
                            <w:rFonts w:ascii="Cambria Math" w:hAnsi="Cambria Math"/>
                            <w:i/>
                            <w:sz w:val="22"/>
                          </w:rPr>
                        </m:ctrlPr>
                      </m:accPr>
                      <m:e>
                        <m:r>
                          <w:rPr>
                            <w:rFonts w:ascii="Cambria Math" w:hAnsi="Cambria Math"/>
                            <w:sz w:val="22"/>
                          </w:rPr>
                          <m:t>V</m:t>
                        </m:r>
                      </m:e>
                    </m:acc>
                  </m:e>
                  <m:sub>
                    <m:r>
                      <w:rPr>
                        <w:rFonts w:ascii="Cambria Math" w:hAnsi="Cambria Math"/>
                        <w:lang w:val="en-US"/>
                      </w:rPr>
                      <m:t>i</m:t>
                    </m:r>
                    <m:r>
                      <m:rPr>
                        <m:nor/>
                      </m:rPr>
                      <w:rPr>
                        <w:rFonts w:ascii="Cambria Math" w:hAnsi="Cambria Math"/>
                        <w:sz w:val="22"/>
                        <w:lang w:val="en-US"/>
                      </w:rPr>
                      <m:t>,CHP</m:t>
                    </m:r>
                  </m:sub>
                </m:sSub>
                <m:r>
                  <w:rPr>
                    <w:rFonts w:ascii="Cambria Math" w:hAnsi="Cambria Math"/>
                    <w:sz w:val="22"/>
                    <w:lang w:val="en-US"/>
                  </w:rPr>
                  <m:t>, i=</m:t>
                </m:r>
                <m:d>
                  <m:dPr>
                    <m:begChr m:val="{"/>
                    <m:endChr m:val="}"/>
                    <m:ctrlPr>
                      <w:rPr>
                        <w:rFonts w:ascii="Cambria Math" w:hAnsi="Cambria Math"/>
                        <w:i/>
                        <w:sz w:val="22"/>
                        <w:lang w:val="en-US"/>
                      </w:rPr>
                    </m:ctrlPr>
                  </m:dPr>
                  <m:e>
                    <m:r>
                      <m:rPr>
                        <m:nor/>
                      </m:rPr>
                      <w:rPr>
                        <w:rFonts w:ascii="Cambria Math" w:hAnsi="Cambria Math"/>
                        <w:sz w:val="22"/>
                        <w:lang w:val="en-US"/>
                      </w:rPr>
                      <m:t>C</m:t>
                    </m:r>
                    <m:sSub>
                      <m:sSubPr>
                        <m:ctrlPr>
                          <w:rPr>
                            <w:rFonts w:ascii="Cambria Math" w:hAnsi="Cambria Math"/>
                            <w:sz w:val="22"/>
                          </w:rPr>
                        </m:ctrlPr>
                      </m:sSubPr>
                      <m:e>
                        <m:r>
                          <m:rPr>
                            <m:nor/>
                          </m:rPr>
                          <w:rPr>
                            <w:rFonts w:ascii="Cambria Math" w:hAnsi="Cambria Math"/>
                            <w:sz w:val="22"/>
                            <w:lang w:val="en-US"/>
                          </w:rPr>
                          <m:t>H</m:t>
                        </m:r>
                      </m:e>
                      <m:sub>
                        <m:r>
                          <m:rPr>
                            <m:nor/>
                          </m:rPr>
                          <w:rPr>
                            <w:rFonts w:ascii="Cambria Math" w:hAnsi="Cambria Math"/>
                            <w:sz w:val="22"/>
                            <w:lang w:val="en-US"/>
                          </w:rPr>
                          <m:t>4</m:t>
                        </m:r>
                      </m:sub>
                    </m:sSub>
                    <m:r>
                      <w:rPr>
                        <w:rFonts w:ascii="Cambria Math" w:hAnsi="Cambria Math"/>
                        <w:sz w:val="22"/>
                        <w:lang w:val="en-US"/>
                      </w:rPr>
                      <m:t>,</m:t>
                    </m:r>
                    <m:r>
                      <m:rPr>
                        <m:nor/>
                      </m:rPr>
                      <w:rPr>
                        <w:rFonts w:ascii="Cambria Math" w:hAnsi="Cambria Math"/>
                        <w:sz w:val="22"/>
                        <w:lang w:val="en-US"/>
                      </w:rPr>
                      <m:t>C</m:t>
                    </m:r>
                    <m:sSub>
                      <m:sSubPr>
                        <m:ctrlPr>
                          <w:rPr>
                            <w:rFonts w:ascii="Cambria Math" w:hAnsi="Cambria Math"/>
                            <w:sz w:val="22"/>
                          </w:rPr>
                        </m:ctrlPr>
                      </m:sSubPr>
                      <m:e>
                        <m:r>
                          <m:rPr>
                            <m:nor/>
                          </m:rPr>
                          <w:rPr>
                            <w:rFonts w:ascii="Cambria Math" w:hAnsi="Cambria Math"/>
                            <w:sz w:val="22"/>
                            <w:lang w:val="en-US"/>
                          </w:rPr>
                          <m:t>O</m:t>
                        </m:r>
                      </m:e>
                      <m:sub>
                        <m:r>
                          <m:rPr>
                            <m:nor/>
                          </m:rPr>
                          <w:rPr>
                            <w:rFonts w:ascii="Cambria Math" w:hAnsi="Cambria Math"/>
                            <w:sz w:val="22"/>
                            <w:lang w:val="en-US"/>
                          </w:rPr>
                          <m:t>2</m:t>
                        </m:r>
                      </m:sub>
                    </m:sSub>
                  </m:e>
                </m:d>
                <m:r>
                  <w:rPr>
                    <w:rFonts w:ascii="Cambria Math" w:hAnsi="Cambria Math"/>
                    <w:sz w:val="22"/>
                    <w:lang w:val="en-US"/>
                  </w:rPr>
                  <m:t>.</m:t>
                </m:r>
              </m:oMath>
            </m:oMathPara>
          </w:p>
        </w:tc>
        <w:tc>
          <w:tcPr>
            <w:tcW w:w="424" w:type="pct"/>
            <w:vAlign w:val="center"/>
          </w:tcPr>
          <w:p w14:paraId="06F1D104" w14:textId="1F2B2263" w:rsidR="002E7629" w:rsidRDefault="002E7629" w:rsidP="009337A3">
            <w:pPr>
              <w:pStyle w:val="Beschriftung"/>
              <w:jc w:val="right"/>
              <w:rPr>
                <w:lang w:val="en-US"/>
              </w:rPr>
            </w:pPr>
            <w:bookmarkStart w:id="23" w:name="_Ref187941920"/>
            <w:r>
              <w:t>(</w:t>
            </w:r>
            <w:r w:rsidR="00462140">
              <w:fldChar w:fldCharType="begin"/>
            </w:r>
            <w:r w:rsidR="00462140">
              <w:instrText xml:space="preserve"> STYLEREF 1 \s </w:instrText>
            </w:r>
            <w:r w:rsidR="00462140">
              <w:fldChar w:fldCharType="separate"/>
            </w:r>
            <w:r w:rsidR="00AC5FD3">
              <w:rPr>
                <w:noProof/>
              </w:rPr>
              <w:t>2</w:t>
            </w:r>
            <w:r w:rsidR="00462140">
              <w:fldChar w:fldCharType="end"/>
            </w:r>
            <w:r w:rsidR="00462140">
              <w:t>.</w:t>
            </w:r>
            <w:r w:rsidR="00462140">
              <w:fldChar w:fldCharType="begin"/>
            </w:r>
            <w:r w:rsidR="00462140">
              <w:instrText xml:space="preserve"> SEQ Equation \* ARABIC \s 1 </w:instrText>
            </w:r>
            <w:r w:rsidR="00462140">
              <w:fldChar w:fldCharType="separate"/>
            </w:r>
            <w:r w:rsidR="00AC5FD3">
              <w:rPr>
                <w:noProof/>
              </w:rPr>
              <w:t>2</w:t>
            </w:r>
            <w:r w:rsidR="00462140">
              <w:fldChar w:fldCharType="end"/>
            </w:r>
            <w:r>
              <w:t>)</w:t>
            </w:r>
            <w:bookmarkEnd w:id="23"/>
          </w:p>
        </w:tc>
      </w:tr>
    </w:tbl>
    <w:p w14:paraId="742CBDA4" w14:textId="590DEF5F" w:rsidR="000163FD" w:rsidRDefault="00C85F34" w:rsidP="000163FD">
      <w:pPr>
        <w:rPr>
          <w:lang w:val="en-US"/>
        </w:rPr>
      </w:pPr>
      <w:r>
        <w:rPr>
          <w:lang w:val="en-US"/>
        </w:rPr>
        <w:t xml:space="preserve">The volume flow </w:t>
      </w:r>
      <w:r w:rsidR="000163FD" w:rsidRPr="77CCFEC8">
        <w:rPr>
          <w:lang w:val="en-US"/>
        </w:rPr>
        <w:t xml:space="preserve">of </w:t>
      </w:r>
      <w:r>
        <w:rPr>
          <w:lang w:val="en-US"/>
        </w:rPr>
        <w:t>CH</w:t>
      </w:r>
      <w:r>
        <w:rPr>
          <w:vertAlign w:val="subscript"/>
          <w:lang w:val="en-US"/>
        </w:rPr>
        <w:t>4</w:t>
      </w:r>
      <w:r w:rsidR="000163FD" w:rsidRPr="77CCFEC8">
        <w:rPr>
          <w:lang w:val="en-US"/>
        </w:rPr>
        <w:t xml:space="preserve"> </w:t>
      </w:r>
      <w:r>
        <w:rPr>
          <w:lang w:val="en-US"/>
        </w:rPr>
        <w:t xml:space="preserve">required for a specific </w:t>
      </w:r>
      <w:r w:rsidR="004064DF">
        <w:rPr>
          <w:lang w:val="en-US"/>
        </w:rPr>
        <w:t xml:space="preserve">electrical </w:t>
      </w:r>
      <w:r>
        <w:rPr>
          <w:lang w:val="en-US"/>
        </w:rPr>
        <w:t xml:space="preserve">CHP output entails </w:t>
      </w:r>
      <w:r w:rsidR="000163FD" w:rsidRPr="77CCFEC8">
        <w:rPr>
          <w:lang w:val="en-US"/>
        </w:rPr>
        <w:t>the outflow of the remaining gases proportionate to the</w:t>
      </w:r>
      <w:r>
        <w:rPr>
          <w:lang w:val="en-US"/>
        </w:rPr>
        <w:t>ir</w:t>
      </w:r>
      <w:r w:rsidR="000163FD" w:rsidRPr="77CCFEC8">
        <w:rPr>
          <w:lang w:val="en-US"/>
        </w:rPr>
        <w:t xml:space="preserve"> volume fraction within </w:t>
      </w:r>
      <w:r>
        <w:rPr>
          <w:lang w:val="en-US"/>
        </w:rPr>
        <w:t>the GS</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8"/>
        <w:gridCol w:w="7584"/>
        <w:gridCol w:w="1067"/>
      </w:tblGrid>
      <w:tr w:rsidR="002E7629" w14:paraId="31DDF4F5" w14:textId="77777777" w:rsidTr="00434B0C">
        <w:tc>
          <w:tcPr>
            <w:tcW w:w="209" w:type="pct"/>
            <w:vAlign w:val="center"/>
          </w:tcPr>
          <w:p w14:paraId="16B77CEC" w14:textId="77777777" w:rsidR="002E7629" w:rsidRDefault="002E7629" w:rsidP="009337A3">
            <w:pPr>
              <w:ind w:firstLine="0"/>
              <w:jc w:val="right"/>
              <w:rPr>
                <w:lang w:val="en-US"/>
              </w:rPr>
            </w:pPr>
          </w:p>
        </w:tc>
        <w:tc>
          <w:tcPr>
            <w:tcW w:w="4200" w:type="pct"/>
            <w:vAlign w:val="center"/>
          </w:tcPr>
          <w:p w14:paraId="1840356A" w14:textId="510DA0AC" w:rsidR="002E7629" w:rsidRPr="004574DA" w:rsidRDefault="000025D6" w:rsidP="00434B0C">
            <w:pPr>
              <w:spacing w:line="416" w:lineRule="auto"/>
              <w:ind w:right="30" w:firstLine="341"/>
              <w:jc w:val="center"/>
              <w:rPr>
                <w:rFonts w:eastAsia="Garamond" w:cs="Garamond"/>
                <w:sz w:val="22"/>
                <w:lang w:val="en-US"/>
              </w:rPr>
            </w:pPr>
            <m:oMath>
              <m:sSub>
                <m:sSubPr>
                  <m:ctrlPr>
                    <w:rPr>
                      <w:rFonts w:ascii="Cambria Math" w:hAnsi="Cambria Math"/>
                      <w:sz w:val="22"/>
                    </w:rPr>
                  </m:ctrlPr>
                </m:sSubPr>
                <m:e>
                  <m:acc>
                    <m:accPr>
                      <m:chr m:val="̇"/>
                      <m:ctrlPr>
                        <w:rPr>
                          <w:rFonts w:ascii="Cambria Math" w:hAnsi="Cambria Math"/>
                          <w:i/>
                          <w:sz w:val="22"/>
                        </w:rPr>
                      </m:ctrlPr>
                    </m:accPr>
                    <m:e>
                      <m:r>
                        <w:rPr>
                          <w:rFonts w:ascii="Cambria Math" w:hAnsi="Cambria Math"/>
                          <w:sz w:val="22"/>
                        </w:rPr>
                        <m:t>V</m:t>
                      </m:r>
                    </m:e>
                  </m:acc>
                </m:e>
                <m:sub>
                  <m:r>
                    <m:rPr>
                      <m:nor/>
                    </m:rPr>
                    <w:rPr>
                      <w:rFonts w:ascii="Cambria Math" w:hAnsi="Cambria Math"/>
                      <w:sz w:val="22"/>
                      <w:lang w:val="en-US"/>
                    </w:rPr>
                    <m:t>C</m:t>
                  </m:r>
                  <m:sSub>
                    <m:sSubPr>
                      <m:ctrlPr>
                        <w:rPr>
                          <w:rFonts w:ascii="Cambria Math" w:hAnsi="Cambria Math"/>
                          <w:sz w:val="22"/>
                        </w:rPr>
                      </m:ctrlPr>
                    </m:sSubPr>
                    <m:e>
                      <m:r>
                        <m:rPr>
                          <m:nor/>
                        </m:rPr>
                        <w:rPr>
                          <w:rFonts w:ascii="Cambria Math" w:hAnsi="Cambria Math"/>
                          <w:sz w:val="22"/>
                          <w:lang w:val="en-US"/>
                        </w:rPr>
                        <m:t>O</m:t>
                      </m:r>
                    </m:e>
                    <m:sub>
                      <m:r>
                        <m:rPr>
                          <m:nor/>
                        </m:rPr>
                        <w:rPr>
                          <w:rFonts w:ascii="Cambria Math" w:hAnsi="Cambria Math"/>
                          <w:sz w:val="22"/>
                          <w:lang w:val="en-US"/>
                        </w:rPr>
                        <m:t>2</m:t>
                      </m:r>
                    </m:sub>
                  </m:sSub>
                  <m:r>
                    <m:rPr>
                      <m:nor/>
                    </m:rPr>
                    <w:rPr>
                      <w:rFonts w:ascii="Cambria Math" w:hAnsi="Cambria Math"/>
                      <w:sz w:val="22"/>
                      <w:lang w:val="en-US"/>
                    </w:rPr>
                    <m:t>,CHP</m:t>
                  </m:r>
                </m:sub>
              </m:sSub>
              <m:r>
                <w:rPr>
                  <w:rFonts w:ascii="Cambria Math" w:hAnsi="Cambria Math"/>
                  <w:sz w:val="22"/>
                  <w:lang w:val="en-US"/>
                </w:rPr>
                <m:t>=</m:t>
              </m:r>
              <m:f>
                <m:fPr>
                  <m:ctrlPr>
                    <w:rPr>
                      <w:rFonts w:ascii="Cambria Math" w:hAnsi="Cambria Math"/>
                      <w:sz w:val="22"/>
                    </w:rPr>
                  </m:ctrlPr>
                </m:fPr>
                <m:num>
                  <m:sSub>
                    <m:sSubPr>
                      <m:ctrlPr>
                        <w:rPr>
                          <w:rFonts w:ascii="Cambria Math" w:hAnsi="Cambria Math"/>
                          <w:sz w:val="22"/>
                        </w:rPr>
                      </m:ctrlPr>
                    </m:sSubPr>
                    <m:e>
                      <m:r>
                        <w:rPr>
                          <w:rFonts w:ascii="Cambria Math" w:hAnsi="Cambria Math"/>
                          <w:sz w:val="22"/>
                        </w:rPr>
                        <m:t>y</m:t>
                      </m:r>
                    </m:e>
                    <m:sub>
                      <m:r>
                        <m:rPr>
                          <m:nor/>
                        </m:rPr>
                        <w:rPr>
                          <w:rFonts w:ascii="Cambria Math" w:hAnsi="Cambria Math"/>
                          <w:sz w:val="22"/>
                          <w:lang w:val="en-US"/>
                        </w:rPr>
                        <m:t>C</m:t>
                      </m:r>
                      <m:sSub>
                        <m:sSubPr>
                          <m:ctrlPr>
                            <w:rPr>
                              <w:rFonts w:ascii="Cambria Math" w:hAnsi="Cambria Math"/>
                              <w:sz w:val="22"/>
                            </w:rPr>
                          </m:ctrlPr>
                        </m:sSubPr>
                        <m:e>
                          <m:r>
                            <m:rPr>
                              <m:nor/>
                            </m:rPr>
                            <w:rPr>
                              <w:rFonts w:ascii="Cambria Math" w:hAnsi="Cambria Math"/>
                              <w:sz w:val="22"/>
                              <w:lang w:val="en-US"/>
                            </w:rPr>
                            <m:t>O</m:t>
                          </m:r>
                        </m:e>
                        <m:sub>
                          <m:r>
                            <m:rPr>
                              <m:nor/>
                            </m:rPr>
                            <w:rPr>
                              <w:rFonts w:ascii="Cambria Math" w:hAnsi="Cambria Math"/>
                              <w:sz w:val="22"/>
                              <w:lang w:val="en-US"/>
                            </w:rPr>
                            <m:t>2</m:t>
                          </m:r>
                        </m:sub>
                      </m:sSub>
                    </m:sub>
                  </m:sSub>
                </m:num>
                <m:den>
                  <m:r>
                    <w:rPr>
                      <w:rFonts w:ascii="Cambria Math" w:hAnsi="Cambria Math"/>
                      <w:sz w:val="22"/>
                      <w:lang w:val="en-US"/>
                    </w:rPr>
                    <m:t>1-</m:t>
                  </m:r>
                  <m:sSub>
                    <m:sSubPr>
                      <m:ctrlPr>
                        <w:rPr>
                          <w:rFonts w:ascii="Cambria Math" w:hAnsi="Cambria Math"/>
                          <w:sz w:val="22"/>
                        </w:rPr>
                      </m:ctrlPr>
                    </m:sSubPr>
                    <m:e>
                      <m:r>
                        <w:rPr>
                          <w:rFonts w:ascii="Cambria Math" w:hAnsi="Cambria Math"/>
                          <w:sz w:val="22"/>
                        </w:rPr>
                        <m:t>y</m:t>
                      </m:r>
                    </m:e>
                    <m:sub>
                      <m:r>
                        <m:rPr>
                          <m:nor/>
                        </m:rPr>
                        <w:rPr>
                          <w:rFonts w:ascii="Cambria Math" w:hAnsi="Cambria Math"/>
                          <w:sz w:val="22"/>
                          <w:lang w:val="en-US"/>
                        </w:rPr>
                        <m:t>C</m:t>
                      </m:r>
                      <m:sSub>
                        <m:sSubPr>
                          <m:ctrlPr>
                            <w:rPr>
                              <w:rFonts w:ascii="Cambria Math" w:hAnsi="Cambria Math"/>
                              <w:sz w:val="22"/>
                            </w:rPr>
                          </m:ctrlPr>
                        </m:sSubPr>
                        <m:e>
                          <m:r>
                            <m:rPr>
                              <m:nor/>
                            </m:rPr>
                            <w:rPr>
                              <w:rFonts w:ascii="Cambria Math" w:hAnsi="Cambria Math"/>
                              <w:sz w:val="22"/>
                              <w:lang w:val="en-US"/>
                            </w:rPr>
                            <m:t>O</m:t>
                          </m:r>
                        </m:e>
                        <m:sub>
                          <m:r>
                            <m:rPr>
                              <m:nor/>
                            </m:rPr>
                            <w:rPr>
                              <w:rFonts w:ascii="Cambria Math" w:hAnsi="Cambria Math"/>
                              <w:sz w:val="22"/>
                              <w:lang w:val="en-US"/>
                            </w:rPr>
                            <m:t>2</m:t>
                          </m:r>
                        </m:sub>
                      </m:sSub>
                    </m:sub>
                  </m:sSub>
                </m:den>
              </m:f>
              <m:d>
                <m:dPr>
                  <m:ctrlPr>
                    <w:rPr>
                      <w:rFonts w:ascii="Cambria Math" w:hAnsi="Cambria Math"/>
                      <w:sz w:val="22"/>
                    </w:rPr>
                  </m:ctrlPr>
                </m:dPr>
                <m:e>
                  <m:sSub>
                    <m:sSubPr>
                      <m:ctrlPr>
                        <w:rPr>
                          <w:rFonts w:ascii="Cambria Math" w:hAnsi="Cambria Math"/>
                          <w:sz w:val="22"/>
                        </w:rPr>
                      </m:ctrlPr>
                    </m:sSubPr>
                    <m:e>
                      <m:acc>
                        <m:accPr>
                          <m:chr m:val="̇"/>
                          <m:ctrlPr>
                            <w:rPr>
                              <w:rFonts w:ascii="Cambria Math" w:hAnsi="Cambria Math"/>
                              <w:i/>
                              <w:sz w:val="22"/>
                            </w:rPr>
                          </m:ctrlPr>
                        </m:accPr>
                        <m:e>
                          <m:r>
                            <w:rPr>
                              <w:rFonts w:ascii="Cambria Math" w:hAnsi="Cambria Math"/>
                              <w:sz w:val="22"/>
                            </w:rPr>
                            <m:t>V</m:t>
                          </m:r>
                        </m:e>
                      </m:acc>
                    </m:e>
                    <m:sub>
                      <m:r>
                        <m:rPr>
                          <m:nor/>
                        </m:rPr>
                        <w:rPr>
                          <w:rFonts w:ascii="Cambria Math" w:hAnsi="Cambria Math"/>
                          <w:sz w:val="22"/>
                          <w:lang w:val="en-US"/>
                        </w:rPr>
                        <m:t>C</m:t>
                      </m:r>
                      <m:sSub>
                        <m:sSubPr>
                          <m:ctrlPr>
                            <w:rPr>
                              <w:rFonts w:ascii="Cambria Math" w:hAnsi="Cambria Math"/>
                              <w:sz w:val="22"/>
                            </w:rPr>
                          </m:ctrlPr>
                        </m:sSubPr>
                        <m:e>
                          <m:r>
                            <m:rPr>
                              <m:nor/>
                            </m:rPr>
                            <w:rPr>
                              <w:rFonts w:ascii="Cambria Math" w:hAnsi="Cambria Math"/>
                              <w:sz w:val="22"/>
                              <w:lang w:val="en-US"/>
                            </w:rPr>
                            <m:t>H</m:t>
                          </m:r>
                        </m:e>
                        <m:sub>
                          <m:r>
                            <m:rPr>
                              <m:nor/>
                            </m:rPr>
                            <w:rPr>
                              <w:rFonts w:ascii="Cambria Math" w:hAnsi="Cambria Math"/>
                              <w:sz w:val="22"/>
                              <w:lang w:val="en-US"/>
                            </w:rPr>
                            <m:t>4</m:t>
                          </m:r>
                        </m:sub>
                      </m:sSub>
                      <m:r>
                        <m:rPr>
                          <m:nor/>
                        </m:rPr>
                        <w:rPr>
                          <w:rFonts w:ascii="Cambria Math" w:hAnsi="Cambria Math"/>
                          <w:sz w:val="22"/>
                          <w:lang w:val="en-US"/>
                        </w:rPr>
                        <m:t>,CHP</m:t>
                      </m:r>
                    </m:sub>
                  </m:sSub>
                  <m:r>
                    <w:rPr>
                      <w:rFonts w:ascii="Cambria Math" w:hAnsi="Cambria Math"/>
                      <w:sz w:val="22"/>
                      <w:lang w:val="en-US"/>
                    </w:rPr>
                    <m:t>+</m:t>
                  </m:r>
                  <m:sSub>
                    <m:sSubPr>
                      <m:ctrlPr>
                        <w:rPr>
                          <w:rFonts w:ascii="Cambria Math" w:hAnsi="Cambria Math"/>
                          <w:sz w:val="22"/>
                        </w:rPr>
                      </m:ctrlPr>
                    </m:sSubPr>
                    <m:e>
                      <m:acc>
                        <m:accPr>
                          <m:chr m:val="̇"/>
                          <m:ctrlPr>
                            <w:rPr>
                              <w:rFonts w:ascii="Cambria Math" w:hAnsi="Cambria Math"/>
                              <w:sz w:val="22"/>
                            </w:rPr>
                          </m:ctrlPr>
                        </m:accPr>
                        <m:e>
                          <m:r>
                            <w:rPr>
                              <w:rFonts w:ascii="Cambria Math" w:hAnsi="Cambria Math"/>
                              <w:sz w:val="22"/>
                            </w:rPr>
                            <m:t>V</m:t>
                          </m:r>
                        </m:e>
                      </m:acc>
                    </m:e>
                    <m:sub>
                      <m:sSub>
                        <m:sSubPr>
                          <m:ctrlPr>
                            <w:rPr>
                              <w:rFonts w:ascii="Cambria Math" w:hAnsi="Cambria Math"/>
                              <w:sz w:val="22"/>
                            </w:rPr>
                          </m:ctrlPr>
                        </m:sSubPr>
                        <m:e>
                          <m:r>
                            <m:rPr>
                              <m:nor/>
                            </m:rPr>
                            <w:rPr>
                              <w:rFonts w:ascii="Cambria Math" w:hAnsi="Cambria Math"/>
                              <w:sz w:val="22"/>
                              <w:lang w:val="en-US"/>
                            </w:rPr>
                            <m:t>H</m:t>
                          </m:r>
                        </m:e>
                        <m:sub>
                          <m:r>
                            <m:rPr>
                              <m:nor/>
                            </m:rPr>
                            <w:rPr>
                              <w:rFonts w:ascii="Cambria Math" w:hAnsi="Cambria Math"/>
                              <w:sz w:val="22"/>
                              <w:lang w:val="en-US"/>
                            </w:rPr>
                            <m:t>2</m:t>
                          </m:r>
                        </m:sub>
                      </m:sSub>
                      <m:r>
                        <m:rPr>
                          <m:nor/>
                        </m:rPr>
                        <w:rPr>
                          <w:rFonts w:ascii="Cambria Math" w:hAnsi="Cambria Math"/>
                          <w:sz w:val="22"/>
                          <w:lang w:val="en-US"/>
                        </w:rPr>
                        <m:t>O,CHP</m:t>
                      </m:r>
                    </m:sub>
                  </m:sSub>
                </m:e>
              </m:d>
            </m:oMath>
            <w:r w:rsidR="00434B0C" w:rsidRPr="004574DA">
              <w:rPr>
                <w:rFonts w:eastAsia="Garamond" w:cs="Garamond"/>
                <w:sz w:val="22"/>
                <w:lang w:val="en-US"/>
              </w:rPr>
              <w:t>,</w:t>
            </w:r>
          </w:p>
        </w:tc>
        <w:tc>
          <w:tcPr>
            <w:tcW w:w="591" w:type="pct"/>
            <w:vAlign w:val="center"/>
          </w:tcPr>
          <w:p w14:paraId="724DE884" w14:textId="1C84C298" w:rsidR="002E7629" w:rsidRDefault="002E7629" w:rsidP="009337A3">
            <w:pPr>
              <w:pStyle w:val="Beschriftung"/>
              <w:jc w:val="right"/>
              <w:rPr>
                <w:lang w:val="en-US"/>
              </w:rPr>
            </w:pPr>
            <w:bookmarkStart w:id="24" w:name="_Ref187941867"/>
            <w:r>
              <w:t>(</w:t>
            </w:r>
            <w:r w:rsidR="00462140">
              <w:fldChar w:fldCharType="begin"/>
            </w:r>
            <w:r w:rsidR="00462140">
              <w:instrText xml:space="preserve"> STYLEREF 1 \s </w:instrText>
            </w:r>
            <w:r w:rsidR="00462140">
              <w:fldChar w:fldCharType="separate"/>
            </w:r>
            <w:r w:rsidR="00AC5FD3">
              <w:rPr>
                <w:noProof/>
              </w:rPr>
              <w:t>2</w:t>
            </w:r>
            <w:r w:rsidR="00462140">
              <w:fldChar w:fldCharType="end"/>
            </w:r>
            <w:r w:rsidR="00462140">
              <w:t>.</w:t>
            </w:r>
            <w:r w:rsidR="00462140">
              <w:fldChar w:fldCharType="begin"/>
            </w:r>
            <w:r w:rsidR="00462140">
              <w:instrText xml:space="preserve"> SEQ Equation \* ARABIC \s 1 </w:instrText>
            </w:r>
            <w:r w:rsidR="00462140">
              <w:fldChar w:fldCharType="separate"/>
            </w:r>
            <w:r w:rsidR="00AC5FD3">
              <w:rPr>
                <w:noProof/>
              </w:rPr>
              <w:t>3</w:t>
            </w:r>
            <w:r w:rsidR="00462140">
              <w:fldChar w:fldCharType="end"/>
            </w:r>
            <w:r>
              <w:t>)</w:t>
            </w:r>
            <w:bookmarkEnd w:id="24"/>
          </w:p>
        </w:tc>
      </w:tr>
      <w:tr w:rsidR="002E7629" w14:paraId="564CBB68" w14:textId="77777777" w:rsidTr="00434B0C">
        <w:tc>
          <w:tcPr>
            <w:tcW w:w="208" w:type="pct"/>
          </w:tcPr>
          <w:p w14:paraId="54AE6D86" w14:textId="77777777" w:rsidR="002E7629" w:rsidRDefault="002E7629" w:rsidP="009337A3">
            <w:pPr>
              <w:ind w:firstLine="0"/>
              <w:jc w:val="right"/>
              <w:rPr>
                <w:lang w:val="en-US"/>
              </w:rPr>
            </w:pPr>
          </w:p>
        </w:tc>
        <w:tc>
          <w:tcPr>
            <w:tcW w:w="4195" w:type="pct"/>
            <w:vAlign w:val="center"/>
          </w:tcPr>
          <w:p w14:paraId="42AC8772" w14:textId="6896F93C" w:rsidR="002E7629" w:rsidRPr="004574DA" w:rsidRDefault="000025D6" w:rsidP="00434B0C">
            <w:pPr>
              <w:spacing w:line="416" w:lineRule="auto"/>
              <w:ind w:right="30" w:firstLine="341"/>
              <w:jc w:val="center"/>
              <w:rPr>
                <w:rFonts w:eastAsia="Garamond" w:cs="Garamond"/>
                <w:sz w:val="22"/>
                <w:lang w:val="en-US"/>
              </w:rPr>
            </w:pPr>
            <m:oMath>
              <m:sSub>
                <m:sSubPr>
                  <m:ctrlPr>
                    <w:rPr>
                      <w:rFonts w:ascii="Cambria Math" w:hAnsi="Cambria Math"/>
                      <w:sz w:val="22"/>
                    </w:rPr>
                  </m:ctrlPr>
                </m:sSubPr>
                <m:e>
                  <m:acc>
                    <m:accPr>
                      <m:chr m:val="̇"/>
                      <m:ctrlPr>
                        <w:rPr>
                          <w:rFonts w:ascii="Cambria Math" w:hAnsi="Cambria Math"/>
                          <w:i/>
                          <w:sz w:val="22"/>
                        </w:rPr>
                      </m:ctrlPr>
                    </m:accPr>
                    <m:e>
                      <m:r>
                        <w:rPr>
                          <w:rFonts w:ascii="Cambria Math" w:hAnsi="Cambria Math"/>
                          <w:sz w:val="22"/>
                        </w:rPr>
                        <m:t>V</m:t>
                      </m:r>
                    </m:e>
                  </m:acc>
                </m:e>
                <m:sub>
                  <m:sSub>
                    <m:sSubPr>
                      <m:ctrlPr>
                        <w:rPr>
                          <w:rFonts w:ascii="Cambria Math" w:hAnsi="Cambria Math"/>
                          <w:sz w:val="22"/>
                        </w:rPr>
                      </m:ctrlPr>
                    </m:sSubPr>
                    <m:e>
                      <m:r>
                        <m:rPr>
                          <m:nor/>
                        </m:rPr>
                        <w:rPr>
                          <w:rFonts w:ascii="Cambria Math" w:hAnsi="Cambria Math"/>
                          <w:sz w:val="22"/>
                          <w:lang w:val="en-US"/>
                        </w:rPr>
                        <m:t>H</m:t>
                      </m:r>
                    </m:e>
                    <m:sub>
                      <m:r>
                        <m:rPr>
                          <m:nor/>
                        </m:rPr>
                        <w:rPr>
                          <w:rFonts w:ascii="Cambria Math" w:hAnsi="Cambria Math"/>
                          <w:sz w:val="22"/>
                          <w:lang w:val="en-US"/>
                        </w:rPr>
                        <m:t>2</m:t>
                      </m:r>
                    </m:sub>
                  </m:sSub>
                  <m:r>
                    <m:rPr>
                      <m:nor/>
                    </m:rPr>
                    <w:rPr>
                      <w:rFonts w:ascii="Cambria Math" w:hAnsi="Cambria Math"/>
                      <w:sz w:val="22"/>
                      <w:lang w:val="en-US"/>
                    </w:rPr>
                    <m:t>O,CHP</m:t>
                  </m:r>
                </m:sub>
              </m:sSub>
              <m:r>
                <w:rPr>
                  <w:rFonts w:ascii="Cambria Math" w:hAnsi="Cambria Math"/>
                  <w:sz w:val="22"/>
                  <w:lang w:val="en-US"/>
                </w:rPr>
                <m:t>=</m:t>
              </m:r>
              <m:f>
                <m:fPr>
                  <m:ctrlPr>
                    <w:rPr>
                      <w:rFonts w:ascii="Cambria Math" w:hAnsi="Cambria Math"/>
                      <w:sz w:val="22"/>
                    </w:rPr>
                  </m:ctrlPr>
                </m:fPr>
                <m:num>
                  <m:sSub>
                    <m:sSubPr>
                      <m:ctrlPr>
                        <w:rPr>
                          <w:rFonts w:ascii="Cambria Math" w:hAnsi="Cambria Math"/>
                          <w:sz w:val="22"/>
                        </w:rPr>
                      </m:ctrlPr>
                    </m:sSubPr>
                    <m:e>
                      <m:r>
                        <w:rPr>
                          <w:rFonts w:ascii="Cambria Math" w:hAnsi="Cambria Math"/>
                          <w:sz w:val="22"/>
                        </w:rPr>
                        <m:t>y</m:t>
                      </m:r>
                    </m:e>
                    <m:sub>
                      <m:sSub>
                        <m:sSubPr>
                          <m:ctrlPr>
                            <w:rPr>
                              <w:rFonts w:ascii="Cambria Math" w:hAnsi="Cambria Math"/>
                              <w:sz w:val="22"/>
                            </w:rPr>
                          </m:ctrlPr>
                        </m:sSubPr>
                        <m:e>
                          <m:r>
                            <m:rPr>
                              <m:nor/>
                            </m:rPr>
                            <w:rPr>
                              <w:rFonts w:ascii="Cambria Math" w:hAnsi="Cambria Math"/>
                              <w:sz w:val="22"/>
                              <w:lang w:val="en-US"/>
                            </w:rPr>
                            <m:t>H</m:t>
                          </m:r>
                        </m:e>
                        <m:sub>
                          <m:r>
                            <m:rPr>
                              <m:nor/>
                            </m:rPr>
                            <w:rPr>
                              <w:rFonts w:ascii="Cambria Math" w:hAnsi="Cambria Math"/>
                              <w:sz w:val="22"/>
                              <w:lang w:val="en-US"/>
                            </w:rPr>
                            <m:t>2</m:t>
                          </m:r>
                        </m:sub>
                      </m:sSub>
                      <m:r>
                        <m:rPr>
                          <m:nor/>
                        </m:rPr>
                        <w:rPr>
                          <w:rFonts w:ascii="Cambria Math" w:hAnsi="Cambria Math"/>
                          <w:sz w:val="22"/>
                          <w:lang w:val="en-US"/>
                        </w:rPr>
                        <m:t>O</m:t>
                      </m:r>
                    </m:sub>
                  </m:sSub>
                </m:num>
                <m:den>
                  <m:r>
                    <w:rPr>
                      <w:rFonts w:ascii="Cambria Math" w:hAnsi="Cambria Math"/>
                      <w:sz w:val="22"/>
                      <w:lang w:val="en-US"/>
                    </w:rPr>
                    <m:t>1-</m:t>
                  </m:r>
                  <m:sSub>
                    <m:sSubPr>
                      <m:ctrlPr>
                        <w:rPr>
                          <w:rFonts w:ascii="Cambria Math" w:hAnsi="Cambria Math"/>
                          <w:sz w:val="22"/>
                        </w:rPr>
                      </m:ctrlPr>
                    </m:sSubPr>
                    <m:e>
                      <m:r>
                        <w:rPr>
                          <w:rFonts w:ascii="Cambria Math" w:hAnsi="Cambria Math"/>
                          <w:sz w:val="22"/>
                        </w:rPr>
                        <m:t>y</m:t>
                      </m:r>
                    </m:e>
                    <m:sub>
                      <m:sSub>
                        <m:sSubPr>
                          <m:ctrlPr>
                            <w:rPr>
                              <w:rFonts w:ascii="Cambria Math" w:hAnsi="Cambria Math"/>
                              <w:sz w:val="22"/>
                            </w:rPr>
                          </m:ctrlPr>
                        </m:sSubPr>
                        <m:e>
                          <m:r>
                            <m:rPr>
                              <m:nor/>
                            </m:rPr>
                            <w:rPr>
                              <w:rFonts w:ascii="Cambria Math" w:hAnsi="Cambria Math"/>
                              <w:sz w:val="22"/>
                              <w:lang w:val="en-US"/>
                            </w:rPr>
                            <m:t>H</m:t>
                          </m:r>
                        </m:e>
                        <m:sub>
                          <m:r>
                            <m:rPr>
                              <m:nor/>
                            </m:rPr>
                            <w:rPr>
                              <w:rFonts w:ascii="Cambria Math" w:hAnsi="Cambria Math"/>
                              <w:sz w:val="22"/>
                              <w:lang w:val="en-US"/>
                            </w:rPr>
                            <m:t>2</m:t>
                          </m:r>
                        </m:sub>
                      </m:sSub>
                      <m:r>
                        <m:rPr>
                          <m:nor/>
                        </m:rPr>
                        <w:rPr>
                          <w:rFonts w:ascii="Cambria Math" w:hAnsi="Cambria Math"/>
                          <w:sz w:val="22"/>
                          <w:lang w:val="en-US"/>
                        </w:rPr>
                        <m:t>O</m:t>
                      </m:r>
                    </m:sub>
                  </m:sSub>
                </m:den>
              </m:f>
              <m:d>
                <m:dPr>
                  <m:ctrlPr>
                    <w:rPr>
                      <w:rFonts w:ascii="Cambria Math" w:hAnsi="Cambria Math"/>
                      <w:sz w:val="22"/>
                    </w:rPr>
                  </m:ctrlPr>
                </m:dPr>
                <m:e>
                  <m:sSub>
                    <m:sSubPr>
                      <m:ctrlPr>
                        <w:rPr>
                          <w:rFonts w:ascii="Cambria Math" w:hAnsi="Cambria Math"/>
                          <w:sz w:val="22"/>
                        </w:rPr>
                      </m:ctrlPr>
                    </m:sSubPr>
                    <m:e>
                      <m:acc>
                        <m:accPr>
                          <m:chr m:val="̇"/>
                          <m:ctrlPr>
                            <w:rPr>
                              <w:rFonts w:ascii="Cambria Math" w:hAnsi="Cambria Math"/>
                              <w:i/>
                              <w:sz w:val="22"/>
                            </w:rPr>
                          </m:ctrlPr>
                        </m:accPr>
                        <m:e>
                          <m:r>
                            <w:rPr>
                              <w:rFonts w:ascii="Cambria Math" w:hAnsi="Cambria Math"/>
                              <w:sz w:val="22"/>
                            </w:rPr>
                            <m:t>V</m:t>
                          </m:r>
                        </m:e>
                      </m:acc>
                    </m:e>
                    <m:sub>
                      <m:r>
                        <m:rPr>
                          <m:nor/>
                        </m:rPr>
                        <w:rPr>
                          <w:rFonts w:ascii="Cambria Math" w:hAnsi="Cambria Math"/>
                          <w:sz w:val="22"/>
                          <w:lang w:val="en-US"/>
                        </w:rPr>
                        <m:t>C</m:t>
                      </m:r>
                      <m:sSub>
                        <m:sSubPr>
                          <m:ctrlPr>
                            <w:rPr>
                              <w:rFonts w:ascii="Cambria Math" w:hAnsi="Cambria Math"/>
                              <w:sz w:val="22"/>
                            </w:rPr>
                          </m:ctrlPr>
                        </m:sSubPr>
                        <m:e>
                          <m:r>
                            <m:rPr>
                              <m:nor/>
                            </m:rPr>
                            <w:rPr>
                              <w:rFonts w:ascii="Cambria Math" w:hAnsi="Cambria Math"/>
                              <w:sz w:val="22"/>
                              <w:lang w:val="en-US"/>
                            </w:rPr>
                            <m:t>H</m:t>
                          </m:r>
                        </m:e>
                        <m:sub>
                          <m:r>
                            <m:rPr>
                              <m:nor/>
                            </m:rPr>
                            <w:rPr>
                              <w:rFonts w:ascii="Cambria Math" w:hAnsi="Cambria Math"/>
                              <w:sz w:val="22"/>
                              <w:lang w:val="en-US"/>
                            </w:rPr>
                            <m:t>4</m:t>
                          </m:r>
                        </m:sub>
                      </m:sSub>
                      <m:r>
                        <m:rPr>
                          <m:nor/>
                        </m:rPr>
                        <w:rPr>
                          <w:rFonts w:ascii="Cambria Math" w:hAnsi="Cambria Math"/>
                          <w:sz w:val="22"/>
                          <w:lang w:val="en-US"/>
                        </w:rPr>
                        <m:t>,CHP</m:t>
                      </m:r>
                    </m:sub>
                  </m:sSub>
                  <m:r>
                    <w:rPr>
                      <w:rFonts w:ascii="Cambria Math" w:hAnsi="Cambria Math"/>
                      <w:sz w:val="22"/>
                      <w:lang w:val="en-US"/>
                    </w:rPr>
                    <m:t>+</m:t>
                  </m:r>
                  <m:sSub>
                    <m:sSubPr>
                      <m:ctrlPr>
                        <w:rPr>
                          <w:rFonts w:ascii="Cambria Math" w:hAnsi="Cambria Math"/>
                          <w:sz w:val="22"/>
                        </w:rPr>
                      </m:ctrlPr>
                    </m:sSubPr>
                    <m:e>
                      <m:acc>
                        <m:accPr>
                          <m:chr m:val="̇"/>
                          <m:ctrlPr>
                            <w:rPr>
                              <w:rFonts w:ascii="Cambria Math" w:hAnsi="Cambria Math"/>
                              <w:sz w:val="22"/>
                            </w:rPr>
                          </m:ctrlPr>
                        </m:accPr>
                        <m:e>
                          <m:r>
                            <w:rPr>
                              <w:rFonts w:ascii="Cambria Math" w:hAnsi="Cambria Math"/>
                              <w:sz w:val="22"/>
                            </w:rPr>
                            <m:t>V</m:t>
                          </m:r>
                        </m:e>
                      </m:acc>
                    </m:e>
                    <m:sub>
                      <m:r>
                        <m:rPr>
                          <m:nor/>
                        </m:rPr>
                        <w:rPr>
                          <w:rFonts w:ascii="Cambria Math" w:hAnsi="Cambria Math"/>
                          <w:sz w:val="22"/>
                          <w:lang w:val="en-US"/>
                        </w:rPr>
                        <m:t>C</m:t>
                      </m:r>
                      <m:sSub>
                        <m:sSubPr>
                          <m:ctrlPr>
                            <w:rPr>
                              <w:rFonts w:ascii="Cambria Math" w:hAnsi="Cambria Math"/>
                              <w:sz w:val="22"/>
                            </w:rPr>
                          </m:ctrlPr>
                        </m:sSubPr>
                        <m:e>
                          <m:r>
                            <m:rPr>
                              <m:nor/>
                            </m:rPr>
                            <w:rPr>
                              <w:rFonts w:ascii="Cambria Math" w:hAnsi="Cambria Math"/>
                              <w:sz w:val="22"/>
                              <w:lang w:val="en-US"/>
                            </w:rPr>
                            <m:t>O</m:t>
                          </m:r>
                        </m:e>
                        <m:sub>
                          <m:r>
                            <m:rPr>
                              <m:nor/>
                            </m:rPr>
                            <w:rPr>
                              <w:rFonts w:ascii="Cambria Math" w:hAnsi="Cambria Math"/>
                              <w:sz w:val="22"/>
                              <w:lang w:val="en-US"/>
                            </w:rPr>
                            <m:t>2</m:t>
                          </m:r>
                        </m:sub>
                      </m:sSub>
                      <m:r>
                        <m:rPr>
                          <m:nor/>
                        </m:rPr>
                        <w:rPr>
                          <w:rFonts w:ascii="Cambria Math" w:hAnsi="Cambria Math"/>
                          <w:sz w:val="22"/>
                          <w:lang w:val="en-US"/>
                        </w:rPr>
                        <m:t>,CHP</m:t>
                      </m:r>
                    </m:sub>
                  </m:sSub>
                </m:e>
              </m:d>
            </m:oMath>
            <w:r w:rsidR="00434B0C" w:rsidRPr="004574DA">
              <w:rPr>
                <w:rFonts w:eastAsia="Garamond" w:cs="Garamond"/>
                <w:sz w:val="22"/>
                <w:lang w:val="en-US"/>
              </w:rPr>
              <w:t>,</w:t>
            </w:r>
          </w:p>
        </w:tc>
        <w:tc>
          <w:tcPr>
            <w:tcW w:w="591" w:type="pct"/>
          </w:tcPr>
          <w:p w14:paraId="6FD4EB1D" w14:textId="7E1FC150" w:rsidR="002E7629" w:rsidRDefault="002E7629" w:rsidP="009337A3">
            <w:pPr>
              <w:pStyle w:val="Beschriftung"/>
              <w:jc w:val="right"/>
              <w:rPr>
                <w:lang w:val="en-US"/>
              </w:rPr>
            </w:pPr>
            <w:bookmarkStart w:id="25" w:name="_Ref187941851"/>
            <w:r>
              <w:t>(</w:t>
            </w:r>
            <w:r w:rsidR="00462140">
              <w:fldChar w:fldCharType="begin"/>
            </w:r>
            <w:r w:rsidR="00462140">
              <w:instrText xml:space="preserve"> STYLEREF 1 \s </w:instrText>
            </w:r>
            <w:r w:rsidR="00462140">
              <w:fldChar w:fldCharType="separate"/>
            </w:r>
            <w:r w:rsidR="00AC5FD3">
              <w:rPr>
                <w:noProof/>
              </w:rPr>
              <w:t>2</w:t>
            </w:r>
            <w:r w:rsidR="00462140">
              <w:fldChar w:fldCharType="end"/>
            </w:r>
            <w:r w:rsidR="00462140">
              <w:t>.</w:t>
            </w:r>
            <w:r w:rsidR="00462140">
              <w:fldChar w:fldCharType="begin"/>
            </w:r>
            <w:r w:rsidR="00462140">
              <w:instrText xml:space="preserve"> SEQ Equation \* ARABIC \s 1 </w:instrText>
            </w:r>
            <w:r w:rsidR="00462140">
              <w:fldChar w:fldCharType="separate"/>
            </w:r>
            <w:r w:rsidR="00AC5FD3">
              <w:rPr>
                <w:noProof/>
              </w:rPr>
              <w:t>4</w:t>
            </w:r>
            <w:r w:rsidR="00462140">
              <w:fldChar w:fldCharType="end"/>
            </w:r>
            <w:r>
              <w:t>)</w:t>
            </w:r>
            <w:bookmarkEnd w:id="25"/>
          </w:p>
        </w:tc>
      </w:tr>
    </w:tbl>
    <w:p w14:paraId="5B6C6EBE" w14:textId="3763F5B4" w:rsidR="000163FD" w:rsidRDefault="00C85F34" w:rsidP="00434B0C">
      <w:pPr>
        <w:spacing w:line="416" w:lineRule="auto"/>
        <w:ind w:right="30" w:firstLine="0"/>
        <w:rPr>
          <w:rFonts w:eastAsia="Garamond" w:cs="Garamond"/>
          <w:lang w:val="en-US"/>
        </w:rPr>
      </w:pPr>
      <w:r>
        <w:rPr>
          <w:rFonts w:eastAsia="Garamond" w:cs="Garamond"/>
          <w:lang w:val="en-US"/>
        </w:rPr>
        <w:t>w</w:t>
      </w:r>
      <w:r w:rsidR="00DC315C">
        <w:rPr>
          <w:rFonts w:eastAsia="Garamond" w:cs="Garamond"/>
          <w:lang w:val="en-US"/>
        </w:rPr>
        <w:t xml:space="preserve">here </w:t>
      </w:r>
      <m:oMath>
        <m:sSub>
          <m:sSubPr>
            <m:ctrlPr>
              <w:rPr>
                <w:rFonts w:ascii="Cambria Math" w:eastAsia="Garamond" w:hAnsi="Cambria Math" w:cs="Garamond"/>
                <w:i/>
                <w:lang w:val="en-US"/>
              </w:rPr>
            </m:ctrlPr>
          </m:sSubPr>
          <m:e>
            <m:r>
              <w:rPr>
                <w:rFonts w:ascii="Cambria Math" w:eastAsia="Garamond" w:hAnsi="Cambria Math" w:cs="Garamond"/>
                <w:lang w:val="en-US"/>
              </w:rPr>
              <m:t>y</m:t>
            </m:r>
          </m:e>
          <m:sub>
            <m:r>
              <w:rPr>
                <w:rFonts w:ascii="Cambria Math" w:eastAsia="Garamond" w:hAnsi="Cambria Math" w:cs="Garamond"/>
                <w:lang w:val="en-US"/>
              </w:rPr>
              <m:t>i</m:t>
            </m:r>
          </m:sub>
        </m:sSub>
      </m:oMath>
      <w:r>
        <w:rPr>
          <w:rFonts w:eastAsia="Garamond" w:cs="Garamond"/>
          <w:lang w:val="en-US"/>
        </w:rPr>
        <w:t xml:space="preserve"> denotes the volume fraction of component</w:t>
      </w:r>
      <w:r w:rsidR="000F15B5">
        <w:rPr>
          <w:rFonts w:eastAsia="Garamond" w:cs="Garamond"/>
          <w:lang w:val="en-US"/>
        </w:rPr>
        <w:t xml:space="preserve"> </w:t>
      </w:r>
      <m:oMath>
        <m:r>
          <w:rPr>
            <w:rFonts w:ascii="Cambria Math" w:eastAsia="Garamond" w:hAnsi="Cambria Math" w:cs="Garamond"/>
            <w:lang w:val="en-US"/>
          </w:rPr>
          <m:t>i</m:t>
        </m:r>
      </m:oMath>
      <w:r w:rsidR="000F15B5">
        <w:rPr>
          <w:rFonts w:eastAsia="Garamond" w:cs="Garamond"/>
          <w:lang w:val="en-US"/>
        </w:rPr>
        <w:t xml:space="preserve"> (</w:t>
      </w:r>
      <m:oMath>
        <m:sSub>
          <m:sSubPr>
            <m:ctrlPr>
              <w:rPr>
                <w:rFonts w:ascii="Cambria Math" w:hAnsi="Cambria Math"/>
                <w:lang w:val="en-US"/>
              </w:rPr>
            </m:ctrlPr>
          </m:sSubPr>
          <m:e>
            <m:r>
              <m:rPr>
                <m:sty m:val="p"/>
              </m:rPr>
              <w:rPr>
                <w:rFonts w:ascii="Cambria Math" w:hAnsi="Cambria Math"/>
                <w:lang w:val="en-US"/>
              </w:rPr>
              <m:t>CH</m:t>
            </m:r>
            <m:ctrlPr>
              <w:rPr>
                <w:rFonts w:ascii="Cambria Math" w:hAnsi="Cambria Math"/>
                <w:i/>
                <w:lang w:val="en-US"/>
              </w:rPr>
            </m:ctrlPr>
          </m:e>
          <m:sub>
            <m:r>
              <w:rPr>
                <w:rFonts w:ascii="Cambria Math" w:hAnsi="Cambria Math"/>
                <w:lang w:val="en-US"/>
              </w:rPr>
              <m:t>4</m:t>
            </m:r>
          </m:sub>
        </m:sSub>
      </m:oMath>
      <w:r w:rsidR="003F16E4">
        <w:rPr>
          <w:rFonts w:eastAsia="Garamond" w:cs="Garamond"/>
          <w:lang w:val="en-US"/>
        </w:rPr>
        <w:t xml:space="preserve">, </w:t>
      </w:r>
      <m:oMath>
        <m:sSub>
          <m:sSubPr>
            <m:ctrlPr>
              <w:rPr>
                <w:rFonts w:ascii="Cambria Math" w:hAnsi="Cambria Math"/>
                <w:lang w:val="en-US"/>
              </w:rPr>
            </m:ctrlPr>
          </m:sSubPr>
          <m:e>
            <m:r>
              <m:rPr>
                <m:sty m:val="p"/>
              </m:rPr>
              <w:rPr>
                <w:rFonts w:ascii="Cambria Math" w:hAnsi="Cambria Math"/>
                <w:lang w:val="en-US"/>
              </w:rPr>
              <m:t>CO</m:t>
            </m:r>
            <m:ctrlPr>
              <w:rPr>
                <w:rFonts w:ascii="Cambria Math" w:hAnsi="Cambria Math"/>
                <w:i/>
                <w:lang w:val="en-US"/>
              </w:rPr>
            </m:ctrlPr>
          </m:e>
          <m:sub>
            <m:r>
              <w:rPr>
                <w:rFonts w:ascii="Cambria Math" w:hAnsi="Cambria Math"/>
                <w:lang w:val="en-US"/>
              </w:rPr>
              <m:t>2</m:t>
            </m:r>
          </m:sub>
        </m:sSub>
      </m:oMath>
      <w:r w:rsidR="003F16E4">
        <w:rPr>
          <w:rFonts w:eastAsia="Garamond" w:cs="Garamond"/>
          <w:lang w:val="en-US"/>
        </w:rPr>
        <w:t xml:space="preserve">, </w:t>
      </w:r>
      <m:oMath>
        <m:sSub>
          <m:sSubPr>
            <m:ctrlPr>
              <w:rPr>
                <w:rFonts w:ascii="Cambria Math" w:hAnsi="Cambria Math"/>
                <w:lang w:val="en-US"/>
              </w:rPr>
            </m:ctrlPr>
          </m:sSubPr>
          <m:e>
            <m:r>
              <m:rPr>
                <m:sty m:val="p"/>
              </m:rPr>
              <w:rPr>
                <w:rFonts w:ascii="Cambria Math" w:hAnsi="Cambria Math"/>
                <w:lang w:val="en-US"/>
              </w:rPr>
              <m:t>H</m:t>
            </m:r>
          </m:e>
          <m:sub>
            <m:r>
              <m:rPr>
                <m:sty m:val="p"/>
              </m:rPr>
              <w:rPr>
                <w:rFonts w:ascii="Cambria Math" w:hAnsi="Cambria Math"/>
                <w:lang w:val="en-US"/>
              </w:rPr>
              <m:t>2</m:t>
            </m:r>
          </m:sub>
        </m:sSub>
        <m:r>
          <m:rPr>
            <m:sty m:val="p"/>
          </m:rPr>
          <w:rPr>
            <w:rFonts w:ascii="Cambria Math" w:hAnsi="Cambria Math"/>
            <w:lang w:val="en-US"/>
          </w:rPr>
          <m:t>O</m:t>
        </m:r>
      </m:oMath>
      <w:r w:rsidR="000F15B5">
        <w:rPr>
          <w:rFonts w:eastAsia="Garamond" w:cs="Garamond"/>
          <w:lang w:val="en-US"/>
        </w:rPr>
        <w:t>)</w:t>
      </w:r>
      <w:r>
        <w:rPr>
          <w:rFonts w:eastAsia="Garamond" w:cs="Garamond"/>
          <w:lang w:val="en-US"/>
        </w:rPr>
        <w:t xml:space="preserve"> in the total GS volume. </w:t>
      </w:r>
      <w:r w:rsidR="000163FD" w:rsidRPr="77CCFEC8">
        <w:rPr>
          <w:rFonts w:eastAsia="Garamond" w:cs="Garamond"/>
          <w:lang w:val="en-US"/>
        </w:rPr>
        <w:t xml:space="preserve">Inserting </w:t>
      </w:r>
      <w:r w:rsidR="00434B0C">
        <w:rPr>
          <w:rFonts w:eastAsia="Garamond" w:cs="Garamond"/>
          <w:lang w:val="en-US"/>
        </w:rPr>
        <w:fldChar w:fldCharType="begin"/>
      </w:r>
      <w:r w:rsidR="00434B0C">
        <w:rPr>
          <w:rFonts w:eastAsia="Garamond" w:cs="Garamond"/>
          <w:lang w:val="en-US"/>
        </w:rPr>
        <w:instrText xml:space="preserve"> REF _Ref187941851 \h </w:instrText>
      </w:r>
      <w:r w:rsidR="00434B0C">
        <w:rPr>
          <w:rFonts w:eastAsia="Garamond" w:cs="Garamond"/>
          <w:lang w:val="en-US"/>
        </w:rPr>
      </w:r>
      <w:r w:rsidR="00434B0C">
        <w:rPr>
          <w:rFonts w:eastAsia="Garamond" w:cs="Garamond"/>
          <w:lang w:val="en-US"/>
        </w:rPr>
        <w:fldChar w:fldCharType="separate"/>
      </w:r>
      <w:r w:rsidR="00AC5FD3" w:rsidRPr="00433F36">
        <w:rPr>
          <w:lang w:val="en-US"/>
        </w:rPr>
        <w:t>(</w:t>
      </w:r>
      <w:r w:rsidR="00AC5FD3" w:rsidRPr="00433F36">
        <w:rPr>
          <w:noProof/>
          <w:lang w:val="en-US"/>
        </w:rPr>
        <w:t>2</w:t>
      </w:r>
      <w:r w:rsidR="00AC5FD3" w:rsidRPr="00433F36">
        <w:rPr>
          <w:lang w:val="en-US"/>
        </w:rPr>
        <w:t>.</w:t>
      </w:r>
      <w:r w:rsidR="00AC5FD3" w:rsidRPr="00433F36">
        <w:rPr>
          <w:noProof/>
          <w:lang w:val="en-US"/>
        </w:rPr>
        <w:t>4</w:t>
      </w:r>
      <w:r w:rsidR="00AC5FD3" w:rsidRPr="00433F36">
        <w:rPr>
          <w:lang w:val="en-US"/>
        </w:rPr>
        <w:t>)</w:t>
      </w:r>
      <w:r w:rsidR="00434B0C">
        <w:rPr>
          <w:rFonts w:eastAsia="Garamond" w:cs="Garamond"/>
          <w:lang w:val="en-US"/>
        </w:rPr>
        <w:fldChar w:fldCharType="end"/>
      </w:r>
      <w:r w:rsidR="000163FD" w:rsidRPr="77CCFEC8">
        <w:rPr>
          <w:rFonts w:eastAsia="Garamond" w:cs="Garamond"/>
          <w:lang w:val="en-US"/>
        </w:rPr>
        <w:t xml:space="preserve"> into </w:t>
      </w:r>
      <w:r w:rsidR="00434B0C">
        <w:rPr>
          <w:rFonts w:eastAsia="Garamond" w:cs="Garamond"/>
          <w:lang w:val="en-US"/>
        </w:rPr>
        <w:fldChar w:fldCharType="begin"/>
      </w:r>
      <w:r w:rsidR="00434B0C">
        <w:rPr>
          <w:rFonts w:eastAsia="Garamond" w:cs="Garamond"/>
          <w:lang w:val="en-US"/>
        </w:rPr>
        <w:instrText xml:space="preserve"> REF _Ref187941867 \h </w:instrText>
      </w:r>
      <w:r w:rsidR="00434B0C">
        <w:rPr>
          <w:rFonts w:eastAsia="Garamond" w:cs="Garamond"/>
          <w:lang w:val="en-US"/>
        </w:rPr>
      </w:r>
      <w:r w:rsidR="00434B0C">
        <w:rPr>
          <w:rFonts w:eastAsia="Garamond" w:cs="Garamond"/>
          <w:lang w:val="en-US"/>
        </w:rPr>
        <w:fldChar w:fldCharType="separate"/>
      </w:r>
      <w:r w:rsidR="00AC5FD3" w:rsidRPr="00433F36">
        <w:rPr>
          <w:lang w:val="en-US"/>
        </w:rPr>
        <w:t>(</w:t>
      </w:r>
      <w:r w:rsidR="00AC5FD3" w:rsidRPr="00433F36">
        <w:rPr>
          <w:noProof/>
          <w:lang w:val="en-US"/>
        </w:rPr>
        <w:t>2</w:t>
      </w:r>
      <w:r w:rsidR="00AC5FD3" w:rsidRPr="00433F36">
        <w:rPr>
          <w:lang w:val="en-US"/>
        </w:rPr>
        <w:t>.</w:t>
      </w:r>
      <w:r w:rsidR="00AC5FD3" w:rsidRPr="00433F36">
        <w:rPr>
          <w:noProof/>
          <w:lang w:val="en-US"/>
        </w:rPr>
        <w:t>3</w:t>
      </w:r>
      <w:r w:rsidR="00AC5FD3" w:rsidRPr="00433F36">
        <w:rPr>
          <w:lang w:val="en-US"/>
        </w:rPr>
        <w:t>)</w:t>
      </w:r>
      <w:r w:rsidR="00434B0C">
        <w:rPr>
          <w:rFonts w:eastAsia="Garamond" w:cs="Garamond"/>
          <w:lang w:val="en-US"/>
        </w:rPr>
        <w:fldChar w:fldCharType="end"/>
      </w:r>
      <w:r w:rsidR="000163FD" w:rsidRPr="77CCFEC8">
        <w:rPr>
          <w:rFonts w:eastAsia="Garamond" w:cs="Garamond"/>
          <w:lang w:val="en-US"/>
        </w:rPr>
        <w:t xml:space="preserve"> </w:t>
      </w:r>
      <w:r>
        <w:rPr>
          <w:rFonts w:eastAsia="Garamond" w:cs="Garamond"/>
          <w:lang w:val="en-US"/>
        </w:rPr>
        <w:t xml:space="preserve">delivers an expression independent of </w:t>
      </w:r>
      <m:oMath>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V</m:t>
                </m:r>
              </m:e>
            </m:acc>
          </m:e>
          <m:sub>
            <m:sSub>
              <m:sSubPr>
                <m:ctrlPr>
                  <w:rPr>
                    <w:rFonts w:ascii="Cambria Math" w:hAnsi="Cambria Math"/>
                    <w:lang w:val="en-US"/>
                  </w:rPr>
                </m:ctrlPr>
              </m:sSubPr>
              <m:e>
                <m:r>
                  <m:rPr>
                    <m:nor/>
                  </m:rPr>
                  <w:rPr>
                    <w:rFonts w:ascii="Cambria Math" w:hAnsi="Cambria Math"/>
                    <w:lang w:val="en-US"/>
                  </w:rPr>
                  <m:t>H</m:t>
                </m:r>
              </m:e>
              <m:sub>
                <m:r>
                  <m:rPr>
                    <m:nor/>
                  </m:rPr>
                  <w:rPr>
                    <w:rFonts w:ascii="Cambria Math" w:hAnsi="Cambria Math"/>
                    <w:lang w:val="en-US"/>
                  </w:rPr>
                  <m:t>2</m:t>
                </m:r>
              </m:sub>
            </m:sSub>
            <m:r>
              <m:rPr>
                <m:sty m:val="p"/>
              </m:rPr>
              <w:rPr>
                <w:rFonts w:ascii="Cambria Math" w:hAnsi="Cambria Math"/>
                <w:lang w:val="en-US"/>
              </w:rPr>
              <m:t>O</m:t>
            </m:r>
            <m:r>
              <m:rPr>
                <m:nor/>
              </m:rPr>
              <w:rPr>
                <w:rFonts w:ascii="Cambria Math" w:hAnsi="Cambria Math"/>
                <w:lang w:val="en-US"/>
              </w:rPr>
              <m:t>,CHP</m:t>
            </m:r>
          </m:sub>
        </m:sSub>
      </m:oMath>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8"/>
        <w:gridCol w:w="7584"/>
        <w:gridCol w:w="1067"/>
      </w:tblGrid>
      <w:tr w:rsidR="00434B0C" w14:paraId="2BDACCF0" w14:textId="77777777" w:rsidTr="009337A3">
        <w:tc>
          <w:tcPr>
            <w:tcW w:w="293" w:type="pct"/>
            <w:vAlign w:val="center"/>
          </w:tcPr>
          <w:p w14:paraId="5339139A" w14:textId="77777777" w:rsidR="00434B0C" w:rsidRDefault="00434B0C" w:rsidP="009337A3">
            <w:pPr>
              <w:ind w:firstLine="0"/>
              <w:jc w:val="right"/>
              <w:rPr>
                <w:lang w:val="en-US"/>
              </w:rPr>
            </w:pPr>
          </w:p>
        </w:tc>
        <w:tc>
          <w:tcPr>
            <w:tcW w:w="4283" w:type="pct"/>
            <w:vAlign w:val="center"/>
          </w:tcPr>
          <w:p w14:paraId="4FB1E87D" w14:textId="1D9D8122" w:rsidR="00434B0C" w:rsidRPr="00870D06" w:rsidRDefault="000025D6" w:rsidP="009337A3">
            <w:pPr>
              <w:spacing w:line="416" w:lineRule="auto"/>
              <w:ind w:right="30" w:firstLine="341"/>
              <w:jc w:val="center"/>
              <w:rPr>
                <w:rFonts w:eastAsia="Garamond" w:cs="Garamond"/>
                <w:lang w:val="en-US"/>
              </w:rPr>
            </w:pPr>
            <m:oMath>
              <m:sSub>
                <m:sSubPr>
                  <m:ctrlPr>
                    <w:rPr>
                      <w:rFonts w:ascii="Cambria Math" w:hAnsi="Cambria Math"/>
                      <w:sz w:val="22"/>
                    </w:rPr>
                  </m:ctrlPr>
                </m:sSubPr>
                <m:e>
                  <m:acc>
                    <m:accPr>
                      <m:chr m:val="̇"/>
                      <m:ctrlPr>
                        <w:rPr>
                          <w:rFonts w:ascii="Cambria Math" w:hAnsi="Cambria Math"/>
                          <w:i/>
                          <w:sz w:val="22"/>
                        </w:rPr>
                      </m:ctrlPr>
                    </m:accPr>
                    <m:e>
                      <m:r>
                        <w:rPr>
                          <w:rFonts w:ascii="Cambria Math" w:hAnsi="Cambria Math"/>
                          <w:sz w:val="22"/>
                        </w:rPr>
                        <m:t>V</m:t>
                      </m:r>
                    </m:e>
                  </m:acc>
                </m:e>
                <m:sub>
                  <m:r>
                    <m:rPr>
                      <m:nor/>
                    </m:rPr>
                    <w:rPr>
                      <w:rFonts w:ascii="Cambria Math" w:hAnsi="Cambria Math"/>
                      <w:sz w:val="22"/>
                      <w:lang w:val="en-US"/>
                    </w:rPr>
                    <m:t>C</m:t>
                  </m:r>
                  <m:sSub>
                    <m:sSubPr>
                      <m:ctrlPr>
                        <w:rPr>
                          <w:rFonts w:ascii="Cambria Math" w:hAnsi="Cambria Math"/>
                          <w:sz w:val="22"/>
                        </w:rPr>
                      </m:ctrlPr>
                    </m:sSubPr>
                    <m:e>
                      <m:r>
                        <m:rPr>
                          <m:nor/>
                        </m:rPr>
                        <w:rPr>
                          <w:rFonts w:ascii="Cambria Math" w:hAnsi="Cambria Math"/>
                          <w:sz w:val="22"/>
                          <w:lang w:val="en-US"/>
                        </w:rPr>
                        <m:t>O</m:t>
                      </m:r>
                    </m:e>
                    <m:sub>
                      <m:r>
                        <m:rPr>
                          <m:nor/>
                        </m:rPr>
                        <w:rPr>
                          <w:rFonts w:ascii="Cambria Math" w:hAnsi="Cambria Math"/>
                          <w:sz w:val="22"/>
                          <w:lang w:val="en-US"/>
                        </w:rPr>
                        <m:t>2</m:t>
                      </m:r>
                    </m:sub>
                  </m:sSub>
                  <m:r>
                    <m:rPr>
                      <m:nor/>
                    </m:rPr>
                    <w:rPr>
                      <w:rFonts w:ascii="Cambria Math" w:hAnsi="Cambria Math"/>
                      <w:sz w:val="22"/>
                      <w:lang w:val="en-US"/>
                    </w:rPr>
                    <m:t>,CHP</m:t>
                  </m:r>
                </m:sub>
              </m:sSub>
              <m:r>
                <w:rPr>
                  <w:rFonts w:ascii="Cambria Math" w:hAnsi="Cambria Math"/>
                  <w:sz w:val="22"/>
                  <w:lang w:val="en-US"/>
                </w:rPr>
                <m:t>=</m:t>
              </m:r>
              <m:f>
                <m:fPr>
                  <m:ctrlPr>
                    <w:rPr>
                      <w:rFonts w:ascii="Cambria Math" w:hAnsi="Cambria Math"/>
                      <w:sz w:val="22"/>
                    </w:rPr>
                  </m:ctrlPr>
                </m:fPr>
                <m:num>
                  <m:sSub>
                    <m:sSubPr>
                      <m:ctrlPr>
                        <w:rPr>
                          <w:rFonts w:ascii="Cambria Math" w:hAnsi="Cambria Math"/>
                          <w:i/>
                          <w:sz w:val="22"/>
                        </w:rPr>
                      </m:ctrlPr>
                    </m:sSubPr>
                    <m:e>
                      <m:r>
                        <w:rPr>
                          <w:rFonts w:ascii="Cambria Math" w:hAnsi="Cambria Math"/>
                          <w:sz w:val="22"/>
                        </w:rPr>
                        <m:t>y</m:t>
                      </m:r>
                    </m:e>
                    <m:sub>
                      <m:r>
                        <m:rPr>
                          <m:sty m:val="p"/>
                        </m:rPr>
                        <w:rPr>
                          <w:rFonts w:ascii="Cambria Math" w:hAnsi="Cambria Math"/>
                          <w:sz w:val="22"/>
                          <w:lang w:val="en-US"/>
                        </w:rPr>
                        <m:t>C</m:t>
                      </m:r>
                      <m:sSub>
                        <m:sSubPr>
                          <m:ctrlPr>
                            <w:rPr>
                              <w:rFonts w:ascii="Cambria Math" w:hAnsi="Cambria Math"/>
                              <w:sz w:val="22"/>
                            </w:rPr>
                          </m:ctrlPr>
                        </m:sSubPr>
                        <m:e>
                          <m:r>
                            <m:rPr>
                              <m:sty m:val="p"/>
                            </m:rPr>
                            <w:rPr>
                              <w:rFonts w:ascii="Cambria Math" w:hAnsi="Cambria Math"/>
                              <w:sz w:val="22"/>
                              <w:lang w:val="en-US"/>
                            </w:rPr>
                            <m:t>O</m:t>
                          </m:r>
                        </m:e>
                        <m:sub>
                          <m:r>
                            <m:rPr>
                              <m:sty m:val="p"/>
                            </m:rPr>
                            <w:rPr>
                              <w:rFonts w:ascii="Cambria Math" w:hAnsi="Cambria Math"/>
                              <w:sz w:val="22"/>
                              <w:lang w:val="en-US"/>
                            </w:rPr>
                            <m:t>2</m:t>
                          </m:r>
                        </m:sub>
                      </m:sSub>
                    </m:sub>
                  </m:sSub>
                  <m:ctrlPr>
                    <w:rPr>
                      <w:rFonts w:ascii="Cambria Math" w:hAnsi="Cambria Math"/>
                      <w:i/>
                      <w:sz w:val="22"/>
                    </w:rPr>
                  </m:ctrlPr>
                </m:num>
                <m:den>
                  <m:r>
                    <w:rPr>
                      <w:rFonts w:ascii="Cambria Math" w:hAnsi="Cambria Math"/>
                      <w:sz w:val="22"/>
                      <w:lang w:val="en-US"/>
                    </w:rPr>
                    <m:t>1-</m:t>
                  </m:r>
                  <m:sSub>
                    <m:sSubPr>
                      <m:ctrlPr>
                        <w:rPr>
                          <w:rFonts w:ascii="Cambria Math" w:hAnsi="Cambria Math"/>
                          <w:i/>
                          <w:sz w:val="22"/>
                        </w:rPr>
                      </m:ctrlPr>
                    </m:sSubPr>
                    <m:e>
                      <m:r>
                        <w:rPr>
                          <w:rFonts w:ascii="Cambria Math" w:hAnsi="Cambria Math"/>
                          <w:sz w:val="22"/>
                        </w:rPr>
                        <m:t>y</m:t>
                      </m:r>
                    </m:e>
                    <m:sub>
                      <m:sSub>
                        <m:sSubPr>
                          <m:ctrlPr>
                            <w:rPr>
                              <w:rFonts w:ascii="Cambria Math" w:hAnsi="Cambria Math"/>
                              <w:sz w:val="22"/>
                            </w:rPr>
                          </m:ctrlPr>
                        </m:sSubPr>
                        <m:e>
                          <m:r>
                            <m:rPr>
                              <m:sty m:val="p"/>
                            </m:rPr>
                            <w:rPr>
                              <w:rFonts w:ascii="Cambria Math" w:hAnsi="Cambria Math"/>
                              <w:sz w:val="22"/>
                              <w:lang w:val="en-US"/>
                            </w:rPr>
                            <m:t>H</m:t>
                          </m:r>
                        </m:e>
                        <m:sub>
                          <m:r>
                            <m:rPr>
                              <m:sty m:val="p"/>
                            </m:rPr>
                            <w:rPr>
                              <w:rFonts w:ascii="Cambria Math" w:hAnsi="Cambria Math"/>
                              <w:sz w:val="22"/>
                              <w:lang w:val="en-US"/>
                            </w:rPr>
                            <m:t>2</m:t>
                          </m:r>
                        </m:sub>
                      </m:sSub>
                      <m:r>
                        <m:rPr>
                          <m:sty m:val="p"/>
                        </m:rPr>
                        <w:rPr>
                          <w:rFonts w:ascii="Cambria Math" w:hAnsi="Cambria Math"/>
                          <w:sz w:val="22"/>
                          <w:lang w:val="en-US"/>
                        </w:rPr>
                        <m:t>O</m:t>
                      </m:r>
                    </m:sub>
                  </m:sSub>
                  <m:r>
                    <w:rPr>
                      <w:rFonts w:ascii="Cambria Math" w:hAnsi="Cambria Math"/>
                      <w:sz w:val="22"/>
                      <w:lang w:val="en-US"/>
                    </w:rPr>
                    <m:t>-</m:t>
                  </m:r>
                  <m:sSub>
                    <m:sSubPr>
                      <m:ctrlPr>
                        <w:rPr>
                          <w:rFonts w:ascii="Cambria Math" w:hAnsi="Cambria Math"/>
                          <w:i/>
                          <w:sz w:val="22"/>
                        </w:rPr>
                      </m:ctrlPr>
                    </m:sSubPr>
                    <m:e>
                      <m:r>
                        <w:rPr>
                          <w:rFonts w:ascii="Cambria Math" w:hAnsi="Cambria Math"/>
                          <w:sz w:val="22"/>
                        </w:rPr>
                        <m:t>y</m:t>
                      </m:r>
                    </m:e>
                    <m:sub>
                      <m:r>
                        <m:rPr>
                          <m:sty m:val="p"/>
                        </m:rPr>
                        <w:rPr>
                          <w:rFonts w:ascii="Cambria Math" w:hAnsi="Cambria Math"/>
                          <w:sz w:val="22"/>
                          <w:lang w:val="en-US"/>
                        </w:rPr>
                        <m:t>C</m:t>
                      </m:r>
                      <m:sSub>
                        <m:sSubPr>
                          <m:ctrlPr>
                            <w:rPr>
                              <w:rFonts w:ascii="Cambria Math" w:hAnsi="Cambria Math"/>
                              <w:sz w:val="22"/>
                            </w:rPr>
                          </m:ctrlPr>
                        </m:sSubPr>
                        <m:e>
                          <m:r>
                            <m:rPr>
                              <m:sty m:val="p"/>
                            </m:rPr>
                            <w:rPr>
                              <w:rFonts w:ascii="Cambria Math" w:hAnsi="Cambria Math"/>
                              <w:sz w:val="22"/>
                              <w:lang w:val="en-US"/>
                            </w:rPr>
                            <m:t>O</m:t>
                          </m:r>
                        </m:e>
                        <m:sub>
                          <m:r>
                            <m:rPr>
                              <m:sty m:val="p"/>
                            </m:rPr>
                            <w:rPr>
                              <w:rFonts w:ascii="Cambria Math" w:hAnsi="Cambria Math"/>
                              <w:sz w:val="22"/>
                              <w:lang w:val="en-US"/>
                            </w:rPr>
                            <m:t>2</m:t>
                          </m:r>
                        </m:sub>
                      </m:sSub>
                    </m:sub>
                  </m:sSub>
                </m:den>
              </m:f>
              <m:sSub>
                <m:sSubPr>
                  <m:ctrlPr>
                    <w:rPr>
                      <w:rFonts w:ascii="Cambria Math" w:hAnsi="Cambria Math"/>
                      <w:sz w:val="22"/>
                    </w:rPr>
                  </m:ctrlPr>
                </m:sSubPr>
                <m:e>
                  <m:acc>
                    <m:accPr>
                      <m:chr m:val="̇"/>
                      <m:ctrlPr>
                        <w:rPr>
                          <w:rFonts w:ascii="Cambria Math" w:hAnsi="Cambria Math"/>
                          <w:i/>
                          <w:sz w:val="22"/>
                        </w:rPr>
                      </m:ctrlPr>
                    </m:accPr>
                    <m:e>
                      <m:r>
                        <w:rPr>
                          <w:rFonts w:ascii="Cambria Math" w:hAnsi="Cambria Math"/>
                          <w:sz w:val="22"/>
                        </w:rPr>
                        <m:t>V</m:t>
                      </m:r>
                    </m:e>
                  </m:acc>
                </m:e>
                <m:sub>
                  <m:r>
                    <m:rPr>
                      <m:nor/>
                    </m:rPr>
                    <w:rPr>
                      <w:rFonts w:ascii="Cambria Math" w:hAnsi="Cambria Math"/>
                      <w:sz w:val="22"/>
                      <w:lang w:val="en-US"/>
                    </w:rPr>
                    <m:t>C</m:t>
                  </m:r>
                  <m:sSub>
                    <m:sSubPr>
                      <m:ctrlPr>
                        <w:rPr>
                          <w:rFonts w:ascii="Cambria Math" w:hAnsi="Cambria Math"/>
                          <w:sz w:val="22"/>
                        </w:rPr>
                      </m:ctrlPr>
                    </m:sSubPr>
                    <m:e>
                      <m:r>
                        <m:rPr>
                          <m:nor/>
                        </m:rPr>
                        <w:rPr>
                          <w:rFonts w:ascii="Cambria Math" w:hAnsi="Cambria Math"/>
                          <w:sz w:val="22"/>
                          <w:lang w:val="en-US"/>
                        </w:rPr>
                        <m:t>H</m:t>
                      </m:r>
                    </m:e>
                    <m:sub>
                      <m:r>
                        <m:rPr>
                          <m:nor/>
                        </m:rPr>
                        <w:rPr>
                          <w:rFonts w:ascii="Cambria Math" w:hAnsi="Cambria Math"/>
                          <w:sz w:val="22"/>
                          <w:lang w:val="en-US"/>
                        </w:rPr>
                        <m:t>4</m:t>
                      </m:r>
                    </m:sub>
                  </m:sSub>
                  <m:r>
                    <m:rPr>
                      <m:nor/>
                    </m:rPr>
                    <w:rPr>
                      <w:rFonts w:ascii="Cambria Math" w:hAnsi="Cambria Math"/>
                      <w:sz w:val="22"/>
                      <w:lang w:val="en-US"/>
                    </w:rPr>
                    <m:t>,CHP</m:t>
                  </m:r>
                </m:sub>
              </m:sSub>
            </m:oMath>
            <w:r w:rsidR="00870D06" w:rsidRPr="00870D06">
              <w:rPr>
                <w:rFonts w:eastAsia="Garamond" w:cs="Garamond"/>
                <w:sz w:val="22"/>
                <w:lang w:val="en-US"/>
              </w:rPr>
              <w:t>.</w:t>
            </w:r>
          </w:p>
        </w:tc>
        <w:tc>
          <w:tcPr>
            <w:tcW w:w="424" w:type="pct"/>
            <w:vAlign w:val="center"/>
          </w:tcPr>
          <w:p w14:paraId="7730F2AD" w14:textId="2F9AD2CD" w:rsidR="00434B0C" w:rsidRDefault="00434B0C" w:rsidP="009337A3">
            <w:pPr>
              <w:pStyle w:val="Beschriftung"/>
              <w:jc w:val="right"/>
              <w:rPr>
                <w:lang w:val="en-US"/>
              </w:rPr>
            </w:pPr>
            <w:r>
              <w:t>(</w:t>
            </w:r>
            <w:r w:rsidR="00462140">
              <w:fldChar w:fldCharType="begin"/>
            </w:r>
            <w:r w:rsidR="00462140">
              <w:instrText xml:space="preserve"> STYLEREF 1 \s </w:instrText>
            </w:r>
            <w:r w:rsidR="00462140">
              <w:fldChar w:fldCharType="separate"/>
            </w:r>
            <w:r w:rsidR="00AC5FD3">
              <w:rPr>
                <w:noProof/>
              </w:rPr>
              <w:t>2</w:t>
            </w:r>
            <w:r w:rsidR="00462140">
              <w:fldChar w:fldCharType="end"/>
            </w:r>
            <w:r w:rsidR="00462140">
              <w:t>.</w:t>
            </w:r>
            <w:r w:rsidR="00462140">
              <w:fldChar w:fldCharType="begin"/>
            </w:r>
            <w:r w:rsidR="00462140">
              <w:instrText xml:space="preserve"> SEQ Equation \* ARABIC \s 1 </w:instrText>
            </w:r>
            <w:r w:rsidR="00462140">
              <w:fldChar w:fldCharType="separate"/>
            </w:r>
            <w:r w:rsidR="00AC5FD3">
              <w:rPr>
                <w:noProof/>
              </w:rPr>
              <w:t>5</w:t>
            </w:r>
            <w:r w:rsidR="00462140">
              <w:fldChar w:fldCharType="end"/>
            </w:r>
            <w:r>
              <w:t>)</w:t>
            </w:r>
          </w:p>
        </w:tc>
      </w:tr>
    </w:tbl>
    <w:p w14:paraId="4D17F4B4" w14:textId="7F3506E0" w:rsidR="000163FD" w:rsidRDefault="000163FD" w:rsidP="00434B0C">
      <w:pPr>
        <w:spacing w:line="416" w:lineRule="auto"/>
        <w:ind w:right="30" w:firstLine="0"/>
        <w:rPr>
          <w:rFonts w:eastAsia="Garamond" w:cs="Garamond"/>
          <w:lang w:val="en-US"/>
        </w:rPr>
      </w:pPr>
      <w:r w:rsidRPr="00723AE3">
        <w:rPr>
          <w:lang w:val="en-US"/>
        </w:rPr>
        <w:t xml:space="preserve">It </w:t>
      </w:r>
      <w:r w:rsidR="00A70E49">
        <w:rPr>
          <w:lang w:val="en-US"/>
        </w:rPr>
        <w:t>was</w:t>
      </w:r>
      <w:r w:rsidRPr="00723AE3">
        <w:rPr>
          <w:lang w:val="en-US"/>
        </w:rPr>
        <w:t xml:space="preserve"> assumed that </w:t>
      </w:r>
      <w:r w:rsidR="00C85F34">
        <w:rPr>
          <w:lang w:val="en-US"/>
        </w:rPr>
        <w:t xml:space="preserve">the </w:t>
      </w:r>
      <w:r w:rsidR="00C85F34" w:rsidRPr="00723AE3">
        <w:rPr>
          <w:lang w:val="en-US"/>
        </w:rPr>
        <w:t>volume flow from the AD</w:t>
      </w:r>
      <w:r w:rsidR="00C85F34">
        <w:rPr>
          <w:lang w:val="en-US"/>
        </w:rPr>
        <w:t xml:space="preserve"> </w:t>
      </w:r>
      <w:r w:rsidR="00C85F34" w:rsidRPr="00723AE3">
        <w:rPr>
          <w:lang w:val="en-US"/>
        </w:rPr>
        <w:t xml:space="preserve">process into </w:t>
      </w:r>
      <w:r w:rsidR="00C85F34">
        <w:rPr>
          <w:lang w:val="en-US"/>
        </w:rPr>
        <w:t xml:space="preserve">the GS </w:t>
      </w:r>
      <w:r w:rsidR="00C85F34" w:rsidRPr="00723AE3">
        <w:rPr>
          <w:lang w:val="en-US"/>
        </w:rPr>
        <w:t>change</w:t>
      </w:r>
      <w:r w:rsidR="00C85F34">
        <w:rPr>
          <w:lang w:val="en-US"/>
        </w:rPr>
        <w:t xml:space="preserve">s </w:t>
      </w:r>
      <w:r w:rsidRPr="00723AE3">
        <w:rPr>
          <w:lang w:val="en-US"/>
        </w:rPr>
        <w:t>pressure and temperature instantaneously</w:t>
      </w:r>
      <w:r w:rsidR="00A70E49">
        <w:rPr>
          <w:lang w:val="en-US"/>
        </w:rPr>
        <w:t xml:space="preserve"> (from </w:t>
      </w:r>
      <m:oMath>
        <m:sSub>
          <m:sSubPr>
            <m:ctrlPr>
              <w:rPr>
                <w:rFonts w:ascii="Cambria Math" w:hAnsi="Cambria Math"/>
                <w:i/>
                <w:lang w:val="en-US"/>
              </w:rPr>
            </m:ctrlPr>
          </m:sSubPr>
          <m:e>
            <m:r>
              <w:rPr>
                <w:rFonts w:ascii="Cambria Math" w:hAnsi="Cambria Math"/>
                <w:lang w:val="en-US"/>
              </w:rPr>
              <m:t>p</m:t>
            </m:r>
          </m:e>
          <m:sub>
            <m:r>
              <m:rPr>
                <m:sty m:val="p"/>
              </m:rPr>
              <w:rPr>
                <w:rFonts w:ascii="Cambria Math" w:hAnsi="Cambria Math"/>
                <w:lang w:val="en-US"/>
              </w:rPr>
              <m:t>atm</m:t>
            </m:r>
          </m:sub>
        </m:sSub>
      </m:oMath>
      <w:r w:rsidR="00A70E49">
        <w:rPr>
          <w:lang w:val="en-US"/>
        </w:rPr>
        <w:t xml:space="preserve"> and </w:t>
      </w:r>
      <m:oMath>
        <m:sSub>
          <m:sSubPr>
            <m:ctrlPr>
              <w:rPr>
                <w:rFonts w:ascii="Cambria Math" w:hAnsi="Cambria Math"/>
                <w:i/>
                <w:lang w:val="en-US"/>
              </w:rPr>
            </m:ctrlPr>
          </m:sSubPr>
          <m:e>
            <m:r>
              <w:rPr>
                <w:rFonts w:ascii="Cambria Math" w:hAnsi="Cambria Math"/>
                <w:lang w:val="en-US"/>
              </w:rPr>
              <m:t>T</m:t>
            </m:r>
          </m:e>
          <m:sub>
            <m:r>
              <m:rPr>
                <m:sty m:val="p"/>
              </m:rPr>
              <w:rPr>
                <w:rFonts w:ascii="Cambria Math" w:hAnsi="Cambria Math"/>
                <w:lang w:val="en-US"/>
              </w:rPr>
              <m:t>AD</m:t>
            </m:r>
          </m:sub>
        </m:sSub>
      </m:oMath>
      <w:r w:rsidR="00A70E49">
        <w:rPr>
          <w:lang w:val="en-US"/>
        </w:rPr>
        <w:t xml:space="preserve"> to </w:t>
      </w:r>
      <m:oMath>
        <m:sSub>
          <m:sSubPr>
            <m:ctrlPr>
              <w:rPr>
                <w:rFonts w:ascii="Cambria Math" w:hAnsi="Cambria Math"/>
                <w:i/>
                <w:lang w:val="en-US"/>
              </w:rPr>
            </m:ctrlPr>
          </m:sSubPr>
          <m:e>
            <m:r>
              <w:rPr>
                <w:rFonts w:ascii="Cambria Math" w:hAnsi="Cambria Math"/>
                <w:lang w:val="en-US"/>
              </w:rPr>
              <m:t>p</m:t>
            </m:r>
          </m:e>
          <m:sub>
            <m:r>
              <m:rPr>
                <m:sty m:val="p"/>
              </m:rPr>
              <w:rPr>
                <w:rFonts w:ascii="Cambria Math" w:hAnsi="Cambria Math"/>
                <w:lang w:val="en-US"/>
              </w:rPr>
              <m:t>GS</m:t>
            </m:r>
          </m:sub>
        </m:sSub>
      </m:oMath>
      <w:r w:rsidR="00A70E49">
        <w:rPr>
          <w:lang w:val="en-US"/>
        </w:rPr>
        <w:t xml:space="preserve"> and </w:t>
      </w:r>
      <m:oMath>
        <m:sSub>
          <m:sSubPr>
            <m:ctrlPr>
              <w:rPr>
                <w:rFonts w:ascii="Cambria Math" w:hAnsi="Cambria Math"/>
                <w:i/>
                <w:lang w:val="en-US"/>
              </w:rPr>
            </m:ctrlPr>
          </m:sSubPr>
          <m:e>
            <m:r>
              <w:rPr>
                <w:rFonts w:ascii="Cambria Math" w:hAnsi="Cambria Math"/>
                <w:lang w:val="en-US"/>
              </w:rPr>
              <m:t>T</m:t>
            </m:r>
          </m:e>
          <m:sub>
            <m:r>
              <m:rPr>
                <m:sty m:val="p"/>
              </m:rPr>
              <w:rPr>
                <w:rFonts w:ascii="Cambria Math" w:hAnsi="Cambria Math"/>
                <w:lang w:val="en-US"/>
              </w:rPr>
              <m:t>GS</m:t>
            </m:r>
          </m:sub>
        </m:sSub>
      </m:oMath>
      <w:r w:rsidR="00A70E49">
        <w:rPr>
          <w:lang w:val="en-US"/>
        </w:rPr>
        <w:t>)</w:t>
      </w:r>
      <w:r w:rsidRPr="00723AE3">
        <w:rPr>
          <w:lang w:val="en-US"/>
        </w:rPr>
        <w:t xml:space="preserve">. </w:t>
      </w:r>
      <w:r w:rsidR="008E7AFF">
        <w:rPr>
          <w:lang w:val="en-US"/>
        </w:rPr>
        <w:t>C</w:t>
      </w:r>
      <w:r w:rsidRPr="00723AE3">
        <w:rPr>
          <w:lang w:val="en-US"/>
        </w:rPr>
        <w:t>onservation of mass</w:t>
      </w:r>
      <w:r w:rsidR="008E7AFF">
        <w:rPr>
          <w:lang w:val="en-US"/>
        </w:rPr>
        <w:t xml:space="preserve"> requires </w:t>
      </w:r>
      <w:r w:rsidRPr="00723AE3">
        <w:rPr>
          <w:lang w:val="en-US"/>
        </w:rPr>
        <w:t xml:space="preserve">the </w:t>
      </w:r>
      <w:r w:rsidR="008E7AFF">
        <w:rPr>
          <w:lang w:val="en-US"/>
        </w:rPr>
        <w:t xml:space="preserve">outflow </w:t>
      </w:r>
      <w:r w:rsidR="00A113F8">
        <w:rPr>
          <w:lang w:val="en-US"/>
        </w:rPr>
        <w:t xml:space="preserve">of </w:t>
      </w:r>
      <w:r w:rsidRPr="00723AE3">
        <w:rPr>
          <w:lang w:val="en-US"/>
        </w:rPr>
        <w:t xml:space="preserve">the AD process </w:t>
      </w:r>
      <w:r w:rsidR="008E7AFF">
        <w:rPr>
          <w:lang w:val="en-US"/>
        </w:rPr>
        <w:t xml:space="preserve">to </w:t>
      </w:r>
      <w:r w:rsidR="00A113F8">
        <w:rPr>
          <w:lang w:val="en-US"/>
        </w:rPr>
        <w:t xml:space="preserve">match </w:t>
      </w:r>
      <w:r w:rsidRPr="00723AE3">
        <w:rPr>
          <w:lang w:val="en-US"/>
        </w:rPr>
        <w:t xml:space="preserve">the </w:t>
      </w:r>
      <w:r w:rsidR="008E7AFF">
        <w:rPr>
          <w:lang w:val="en-US"/>
        </w:rPr>
        <w:t xml:space="preserve">inflow </w:t>
      </w:r>
      <w:r w:rsidRPr="00723AE3">
        <w:rPr>
          <w:lang w:val="en-US"/>
        </w:rPr>
        <w:t xml:space="preserve">into the </w:t>
      </w:r>
      <w:r w:rsidR="00A113F8">
        <w:rPr>
          <w:lang w:val="en-US"/>
        </w:rPr>
        <w:t>G</w:t>
      </w:r>
      <w:r w:rsidR="008E7AFF">
        <w:rPr>
          <w:lang w:val="en-US"/>
        </w:rPr>
        <w:t xml:space="preserve">S. Applying the </w:t>
      </w:r>
      <w:r w:rsidR="008E7AFF" w:rsidRPr="77CCFEC8">
        <w:rPr>
          <w:rFonts w:eastAsia="Garamond" w:cs="Garamond"/>
          <w:lang w:val="en-US"/>
        </w:rPr>
        <w:t xml:space="preserve">ideal gas law </w:t>
      </w:r>
      <w:r w:rsidR="009358D7">
        <w:rPr>
          <w:rFonts w:eastAsia="Garamond" w:cs="Garamond"/>
          <w:lang w:val="en-US"/>
        </w:rPr>
        <w:t>yields</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8"/>
        <w:gridCol w:w="7584"/>
        <w:gridCol w:w="1067"/>
      </w:tblGrid>
      <w:tr w:rsidR="00434B0C" w14:paraId="52467654" w14:textId="77777777" w:rsidTr="009337A3">
        <w:tc>
          <w:tcPr>
            <w:tcW w:w="293" w:type="pct"/>
            <w:vAlign w:val="center"/>
          </w:tcPr>
          <w:p w14:paraId="360A1F6C" w14:textId="77777777" w:rsidR="00434B0C" w:rsidRDefault="00434B0C" w:rsidP="009337A3">
            <w:pPr>
              <w:ind w:firstLine="0"/>
              <w:jc w:val="right"/>
              <w:rPr>
                <w:lang w:val="en-US"/>
              </w:rPr>
            </w:pPr>
          </w:p>
        </w:tc>
        <w:tc>
          <w:tcPr>
            <w:tcW w:w="4283" w:type="pct"/>
            <w:vAlign w:val="center"/>
          </w:tcPr>
          <w:p w14:paraId="3D64549E" w14:textId="6E9C4423" w:rsidR="00434B0C" w:rsidRPr="00BE086A" w:rsidRDefault="000025D6" w:rsidP="009337A3">
            <w:pPr>
              <w:spacing w:line="416" w:lineRule="auto"/>
              <w:ind w:right="30" w:firstLine="341"/>
              <w:jc w:val="center"/>
              <w:rPr>
                <w:rFonts w:eastAsia="Garamond" w:cs="Garamond"/>
                <w:lang w:val="en-US"/>
              </w:rPr>
            </w:pPr>
            <m:oMathPara>
              <m:oMath>
                <m:sSub>
                  <m:sSubPr>
                    <m:ctrlPr>
                      <w:rPr>
                        <w:rFonts w:ascii="Cambria Math" w:hAnsi="Cambria Math"/>
                        <w:sz w:val="22"/>
                      </w:rPr>
                    </m:ctrlPr>
                  </m:sSubPr>
                  <m:e>
                    <m:acc>
                      <m:accPr>
                        <m:chr m:val="̇"/>
                        <m:ctrlPr>
                          <w:rPr>
                            <w:rFonts w:ascii="Cambria Math" w:hAnsi="Cambria Math"/>
                            <w:i/>
                            <w:sz w:val="22"/>
                          </w:rPr>
                        </m:ctrlPr>
                      </m:accPr>
                      <m:e>
                        <m:r>
                          <w:rPr>
                            <w:rFonts w:ascii="Cambria Math" w:hAnsi="Cambria Math"/>
                            <w:sz w:val="22"/>
                          </w:rPr>
                          <m:t>V</m:t>
                        </m:r>
                      </m:e>
                    </m:acc>
                  </m:e>
                  <m:sub>
                    <m:r>
                      <m:rPr>
                        <m:nor/>
                      </m:rPr>
                      <w:rPr>
                        <w:rFonts w:ascii="Cambria Math" w:hAnsi="Cambria Math"/>
                        <w:i/>
                        <w:sz w:val="22"/>
                        <w:lang w:val="en-US"/>
                      </w:rPr>
                      <m:t>i</m:t>
                    </m:r>
                    <m:r>
                      <m:rPr>
                        <m:nor/>
                      </m:rPr>
                      <w:rPr>
                        <w:rFonts w:ascii="Cambria Math" w:hAnsi="Cambria Math"/>
                        <w:sz w:val="22"/>
                        <w:lang w:val="en-US"/>
                      </w:rPr>
                      <m:t>,</m:t>
                    </m:r>
                    <w:proofErr w:type="spellStart"/>
                    <m:r>
                      <m:rPr>
                        <m:nor/>
                      </m:rPr>
                      <w:rPr>
                        <w:rFonts w:ascii="Cambria Math" w:hAnsi="Cambria Math"/>
                        <w:sz w:val="22"/>
                        <w:lang w:val="en-US"/>
                      </w:rPr>
                      <m:t>GS,in</m:t>
                    </m:r>
                    <w:proofErr w:type="spellEnd"/>
                  </m:sub>
                </m:sSub>
                <m:r>
                  <w:rPr>
                    <w:rFonts w:ascii="Cambria Math" w:hAnsi="Cambria Math"/>
                    <w:sz w:val="22"/>
                    <w:lang w:val="en-US"/>
                  </w:rPr>
                  <m:t>=</m:t>
                </m:r>
                <m:sSub>
                  <m:sSubPr>
                    <m:ctrlPr>
                      <w:rPr>
                        <w:rFonts w:ascii="Cambria Math" w:hAnsi="Cambria Math"/>
                        <w:i/>
                        <w:sz w:val="22"/>
                        <w:lang w:val="en-US"/>
                      </w:rPr>
                    </m:ctrlPr>
                  </m:sSubPr>
                  <m:e>
                    <m:acc>
                      <m:accPr>
                        <m:chr m:val="̇"/>
                        <m:ctrlPr>
                          <w:rPr>
                            <w:rFonts w:ascii="Cambria Math" w:hAnsi="Cambria Math"/>
                            <w:i/>
                            <w:sz w:val="22"/>
                          </w:rPr>
                        </m:ctrlPr>
                      </m:accPr>
                      <m:e>
                        <m:r>
                          <w:rPr>
                            <w:rFonts w:ascii="Cambria Math" w:hAnsi="Cambria Math"/>
                            <w:sz w:val="22"/>
                            <w:lang w:val="en-US"/>
                          </w:rPr>
                          <m:t>V</m:t>
                        </m:r>
                      </m:e>
                    </m:acc>
                  </m:e>
                  <m:sub>
                    <m:r>
                      <m:rPr>
                        <m:sty m:val="p"/>
                      </m:rPr>
                      <w:rPr>
                        <w:rFonts w:ascii="Cambria Math" w:hAnsi="Cambria Math"/>
                        <w:sz w:val="22"/>
                        <w:lang w:val="en-US"/>
                      </w:rPr>
                      <m:t>AD</m:t>
                    </m:r>
                  </m:sub>
                </m:sSub>
                <m:f>
                  <m:fPr>
                    <m:ctrlPr>
                      <w:rPr>
                        <w:rFonts w:ascii="Cambria Math" w:hAnsi="Cambria Math"/>
                        <w:sz w:val="22"/>
                      </w:rPr>
                    </m:ctrlPr>
                  </m:fPr>
                  <m:num>
                    <m:sSub>
                      <m:sSubPr>
                        <m:ctrlPr>
                          <w:rPr>
                            <w:rFonts w:ascii="Cambria Math" w:hAnsi="Cambria Math"/>
                            <w:sz w:val="22"/>
                          </w:rPr>
                        </m:ctrlPr>
                      </m:sSubPr>
                      <m:e>
                        <m:r>
                          <w:rPr>
                            <w:rFonts w:ascii="Cambria Math" w:hAnsi="Cambria Math"/>
                            <w:sz w:val="22"/>
                          </w:rPr>
                          <m:t>p</m:t>
                        </m:r>
                      </m:e>
                      <m:sub>
                        <m:r>
                          <m:rPr>
                            <m:nor/>
                          </m:rPr>
                          <w:rPr>
                            <w:rFonts w:ascii="Cambria Math" w:hAnsi="Cambria Math"/>
                            <w:i/>
                            <w:sz w:val="22"/>
                            <w:lang w:val="en-US"/>
                          </w:rPr>
                          <m:t>i</m:t>
                        </m:r>
                      </m:sub>
                    </m:sSub>
                  </m:num>
                  <m:den>
                    <m:sSub>
                      <m:sSubPr>
                        <m:ctrlPr>
                          <w:rPr>
                            <w:rFonts w:ascii="Cambria Math" w:hAnsi="Cambria Math"/>
                            <w:sz w:val="22"/>
                          </w:rPr>
                        </m:ctrlPr>
                      </m:sSubPr>
                      <m:e>
                        <m:r>
                          <w:rPr>
                            <w:rFonts w:ascii="Cambria Math" w:hAnsi="Cambria Math"/>
                            <w:sz w:val="22"/>
                          </w:rPr>
                          <m:t>p</m:t>
                        </m:r>
                      </m:e>
                      <m:sub>
                        <m:r>
                          <m:rPr>
                            <m:nor/>
                          </m:rPr>
                          <w:rPr>
                            <w:rFonts w:ascii="Cambria Math" w:hAnsi="Cambria Math"/>
                            <w:sz w:val="22"/>
                            <w:lang w:val="en-US"/>
                          </w:rPr>
                          <m:t>GS</m:t>
                        </m:r>
                      </m:sub>
                    </m:sSub>
                  </m:den>
                </m:f>
                <m:f>
                  <m:fPr>
                    <m:ctrlPr>
                      <w:rPr>
                        <w:rFonts w:ascii="Cambria Math" w:hAnsi="Cambria Math"/>
                        <w:sz w:val="22"/>
                      </w:rPr>
                    </m:ctrlPr>
                  </m:fPr>
                  <m:num>
                    <m:sSub>
                      <m:sSubPr>
                        <m:ctrlPr>
                          <w:rPr>
                            <w:rFonts w:ascii="Cambria Math" w:hAnsi="Cambria Math"/>
                            <w:sz w:val="22"/>
                          </w:rPr>
                        </m:ctrlPr>
                      </m:sSubPr>
                      <m:e>
                        <m:r>
                          <w:rPr>
                            <w:rFonts w:ascii="Cambria Math" w:hAnsi="Cambria Math"/>
                            <w:sz w:val="22"/>
                          </w:rPr>
                          <m:t>T</m:t>
                        </m:r>
                      </m:e>
                      <m:sub>
                        <m:r>
                          <m:rPr>
                            <m:nor/>
                          </m:rPr>
                          <w:rPr>
                            <w:rFonts w:ascii="Cambria Math" w:hAnsi="Cambria Math"/>
                            <w:sz w:val="22"/>
                            <w:lang w:val="en-US"/>
                          </w:rPr>
                          <m:t>GS</m:t>
                        </m:r>
                      </m:sub>
                    </m:sSub>
                  </m:num>
                  <m:den>
                    <m:sSub>
                      <m:sSubPr>
                        <m:ctrlPr>
                          <w:rPr>
                            <w:rFonts w:ascii="Cambria Math" w:hAnsi="Cambria Math"/>
                            <w:sz w:val="22"/>
                          </w:rPr>
                        </m:ctrlPr>
                      </m:sSubPr>
                      <m:e>
                        <m:r>
                          <w:rPr>
                            <w:rFonts w:ascii="Cambria Math" w:hAnsi="Cambria Math"/>
                            <w:sz w:val="22"/>
                          </w:rPr>
                          <m:t>T</m:t>
                        </m:r>
                      </m:e>
                      <m:sub>
                        <m:r>
                          <m:rPr>
                            <m:nor/>
                          </m:rPr>
                          <w:rPr>
                            <w:rFonts w:ascii="Cambria Math" w:hAnsi="Cambria Math"/>
                            <w:sz w:val="22"/>
                            <w:lang w:val="en-US"/>
                          </w:rPr>
                          <m:t>AD</m:t>
                        </m:r>
                      </m:sub>
                    </m:sSub>
                  </m:den>
                </m:f>
                <m:r>
                  <w:rPr>
                    <w:rFonts w:ascii="Cambria Math" w:hAnsi="Cambria Math"/>
                    <w:sz w:val="22"/>
                    <w:lang w:val="en-US"/>
                  </w:rPr>
                  <m:t>.</m:t>
                </m:r>
              </m:oMath>
            </m:oMathPara>
          </w:p>
        </w:tc>
        <w:tc>
          <w:tcPr>
            <w:tcW w:w="424" w:type="pct"/>
            <w:vAlign w:val="center"/>
          </w:tcPr>
          <w:p w14:paraId="4D0EF7D5" w14:textId="522BEB97" w:rsidR="00434B0C" w:rsidRDefault="00434B0C" w:rsidP="009337A3">
            <w:pPr>
              <w:pStyle w:val="Beschriftung"/>
              <w:jc w:val="right"/>
              <w:rPr>
                <w:lang w:val="en-US"/>
              </w:rPr>
            </w:pPr>
            <w:bookmarkStart w:id="26" w:name="_Ref187941897"/>
            <w:r>
              <w:t>(</w:t>
            </w:r>
            <w:r w:rsidR="00462140">
              <w:fldChar w:fldCharType="begin"/>
            </w:r>
            <w:r w:rsidR="00462140">
              <w:instrText xml:space="preserve"> STYLEREF 1 \s </w:instrText>
            </w:r>
            <w:r w:rsidR="00462140">
              <w:fldChar w:fldCharType="separate"/>
            </w:r>
            <w:r w:rsidR="00AC5FD3">
              <w:rPr>
                <w:noProof/>
              </w:rPr>
              <w:t>2</w:t>
            </w:r>
            <w:r w:rsidR="00462140">
              <w:fldChar w:fldCharType="end"/>
            </w:r>
            <w:r w:rsidR="00462140">
              <w:t>.</w:t>
            </w:r>
            <w:r w:rsidR="00462140">
              <w:fldChar w:fldCharType="begin"/>
            </w:r>
            <w:r w:rsidR="00462140">
              <w:instrText xml:space="preserve"> SEQ Equation \* ARABIC \s 1 </w:instrText>
            </w:r>
            <w:r w:rsidR="00462140">
              <w:fldChar w:fldCharType="separate"/>
            </w:r>
            <w:r w:rsidR="00AC5FD3">
              <w:rPr>
                <w:noProof/>
              </w:rPr>
              <w:t>6</w:t>
            </w:r>
            <w:r w:rsidR="00462140">
              <w:fldChar w:fldCharType="end"/>
            </w:r>
            <w:r>
              <w:t>)</w:t>
            </w:r>
            <w:bookmarkEnd w:id="26"/>
          </w:p>
        </w:tc>
      </w:tr>
    </w:tbl>
    <w:p w14:paraId="00909033" w14:textId="498DE8CD" w:rsidR="000163FD" w:rsidRDefault="000163FD" w:rsidP="00434B0C">
      <w:pPr>
        <w:ind w:firstLine="0"/>
        <w:rPr>
          <w:lang w:val="en-US"/>
        </w:rPr>
      </w:pPr>
      <w:r w:rsidRPr="77CCFEC8">
        <w:rPr>
          <w:lang w:val="en-US"/>
        </w:rPr>
        <w:t xml:space="preserve">Inserting </w:t>
      </w:r>
      <w:r w:rsidR="00434B0C">
        <w:rPr>
          <w:lang w:val="en-US"/>
        </w:rPr>
        <w:fldChar w:fldCharType="begin"/>
      </w:r>
      <w:r w:rsidR="00434B0C">
        <w:rPr>
          <w:lang w:val="en-US"/>
        </w:rPr>
        <w:instrText xml:space="preserve"> REF _Ref187941897 \h </w:instrText>
      </w:r>
      <w:r w:rsidR="00434B0C">
        <w:rPr>
          <w:lang w:val="en-US"/>
        </w:rPr>
      </w:r>
      <w:r w:rsidR="00434B0C">
        <w:rPr>
          <w:lang w:val="en-US"/>
        </w:rPr>
        <w:fldChar w:fldCharType="separate"/>
      </w:r>
      <w:r w:rsidR="00AC5FD3" w:rsidRPr="00433F36">
        <w:rPr>
          <w:lang w:val="en-US"/>
        </w:rPr>
        <w:t>(</w:t>
      </w:r>
      <w:r w:rsidR="00AC5FD3" w:rsidRPr="00433F36">
        <w:rPr>
          <w:noProof/>
          <w:lang w:val="en-US"/>
        </w:rPr>
        <w:t>2</w:t>
      </w:r>
      <w:r w:rsidR="00AC5FD3" w:rsidRPr="00433F36">
        <w:rPr>
          <w:lang w:val="en-US"/>
        </w:rPr>
        <w:t>.</w:t>
      </w:r>
      <w:r w:rsidR="00AC5FD3" w:rsidRPr="00433F36">
        <w:rPr>
          <w:noProof/>
          <w:lang w:val="en-US"/>
        </w:rPr>
        <w:t>6</w:t>
      </w:r>
      <w:r w:rsidR="00AC5FD3" w:rsidRPr="00433F36">
        <w:rPr>
          <w:lang w:val="en-US"/>
        </w:rPr>
        <w:t>)</w:t>
      </w:r>
      <w:r w:rsidR="00434B0C">
        <w:rPr>
          <w:lang w:val="en-US"/>
        </w:rPr>
        <w:fldChar w:fldCharType="end"/>
      </w:r>
      <w:r w:rsidRPr="77CCFEC8">
        <w:rPr>
          <w:lang w:val="en-US"/>
        </w:rPr>
        <w:t xml:space="preserve"> into </w:t>
      </w:r>
      <w:r w:rsidR="00434B0C">
        <w:rPr>
          <w:lang w:val="en-US"/>
        </w:rPr>
        <w:fldChar w:fldCharType="begin"/>
      </w:r>
      <w:r w:rsidR="00434B0C">
        <w:rPr>
          <w:lang w:val="en-US"/>
        </w:rPr>
        <w:instrText xml:space="preserve"> REF _Ref187941920 \h </w:instrText>
      </w:r>
      <w:r w:rsidR="00434B0C">
        <w:rPr>
          <w:lang w:val="en-US"/>
        </w:rPr>
      </w:r>
      <w:r w:rsidR="00434B0C">
        <w:rPr>
          <w:lang w:val="en-US"/>
        </w:rPr>
        <w:fldChar w:fldCharType="separate"/>
      </w:r>
      <w:r w:rsidR="00AC5FD3" w:rsidRPr="00433F36">
        <w:rPr>
          <w:lang w:val="en-US"/>
        </w:rPr>
        <w:t>(</w:t>
      </w:r>
      <w:r w:rsidR="00AC5FD3" w:rsidRPr="00433F36">
        <w:rPr>
          <w:noProof/>
          <w:lang w:val="en-US"/>
        </w:rPr>
        <w:t>2</w:t>
      </w:r>
      <w:r w:rsidR="00AC5FD3" w:rsidRPr="00433F36">
        <w:rPr>
          <w:lang w:val="en-US"/>
        </w:rPr>
        <w:t>.</w:t>
      </w:r>
      <w:r w:rsidR="00AC5FD3" w:rsidRPr="00433F36">
        <w:rPr>
          <w:noProof/>
          <w:lang w:val="en-US"/>
        </w:rPr>
        <w:t>2</w:t>
      </w:r>
      <w:r w:rsidR="00AC5FD3" w:rsidRPr="00433F36">
        <w:rPr>
          <w:lang w:val="en-US"/>
        </w:rPr>
        <w:t>)</w:t>
      </w:r>
      <w:r w:rsidR="00434B0C">
        <w:rPr>
          <w:lang w:val="en-US"/>
        </w:rPr>
        <w:fldChar w:fldCharType="end"/>
      </w:r>
      <w:r w:rsidRPr="77CCFEC8">
        <w:rPr>
          <w:lang w:val="en-US"/>
        </w:rPr>
        <w:t xml:space="preserve"> </w:t>
      </w:r>
      <w:r w:rsidR="00E20A23">
        <w:rPr>
          <w:lang w:val="en-US"/>
        </w:rPr>
        <w:t xml:space="preserve">delivers </w:t>
      </w:r>
      <w:r w:rsidRPr="77CCFEC8">
        <w:rPr>
          <w:lang w:val="en-US"/>
        </w:rPr>
        <w:t xml:space="preserve">the </w:t>
      </w:r>
      <w:r w:rsidR="00C22D1A">
        <w:rPr>
          <w:lang w:val="en-US"/>
        </w:rPr>
        <w:t>ordinary differential equations (</w:t>
      </w:r>
      <w:r>
        <w:rPr>
          <w:lang w:val="en-US"/>
        </w:rPr>
        <w:t>ODEs</w:t>
      </w:r>
      <w:r w:rsidR="00C22D1A">
        <w:rPr>
          <w:lang w:val="en-US"/>
        </w:rPr>
        <w:t>)</w:t>
      </w:r>
      <w:r w:rsidRPr="77CCFEC8">
        <w:rPr>
          <w:lang w:val="en-US"/>
        </w:rPr>
        <w:t xml:space="preserve"> </w:t>
      </w:r>
      <w:r w:rsidR="00E20A23">
        <w:rPr>
          <w:lang w:val="en-US"/>
        </w:rPr>
        <w:t xml:space="preserve">of </w:t>
      </w:r>
      <w:r w:rsidRPr="77CCFEC8">
        <w:rPr>
          <w:lang w:val="en-US"/>
        </w:rPr>
        <w:t xml:space="preserve">the two </w:t>
      </w:r>
      <w:r w:rsidR="002876C4">
        <w:rPr>
          <w:lang w:val="en-US"/>
        </w:rPr>
        <w:t xml:space="preserve">GS </w:t>
      </w:r>
      <w:r w:rsidRPr="77CCFEC8">
        <w:rPr>
          <w:lang w:val="en-US"/>
        </w:rPr>
        <w:t>states</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091"/>
      </w:tblGrid>
      <w:tr w:rsidR="00E6406E" w14:paraId="21254FDC" w14:textId="77777777" w:rsidTr="00E6406E">
        <w:tc>
          <w:tcPr>
            <w:tcW w:w="4396" w:type="pct"/>
          </w:tcPr>
          <w:p w14:paraId="2CAEF870" w14:textId="096AC469" w:rsidR="00E6406E" w:rsidRPr="00220152" w:rsidRDefault="000025D6" w:rsidP="009337A3">
            <w:pPr>
              <w:spacing w:line="416" w:lineRule="auto"/>
              <w:ind w:right="30" w:firstLine="341"/>
              <w:jc w:val="center"/>
              <w:rPr>
                <w:rFonts w:eastAsia="Garamond" w:cs="Garamond"/>
                <w:sz w:val="21"/>
                <w:szCs w:val="21"/>
                <w:lang w:val="en-US"/>
              </w:rPr>
            </w:pPr>
            <m:oMathPara>
              <m:oMath>
                <m:sSub>
                  <m:sSubPr>
                    <m:ctrlPr>
                      <w:rPr>
                        <w:rFonts w:ascii="Cambria Math" w:hAnsi="Cambria Math"/>
                        <w:i/>
                        <w:sz w:val="21"/>
                        <w:szCs w:val="21"/>
                        <w:lang w:val="en-US"/>
                      </w:rPr>
                    </m:ctrlPr>
                  </m:sSubPr>
                  <m:e>
                    <m:acc>
                      <m:accPr>
                        <m:chr m:val="̇"/>
                        <m:ctrlPr>
                          <w:rPr>
                            <w:rFonts w:ascii="Cambria Math" w:hAnsi="Cambria Math"/>
                            <w:i/>
                            <w:sz w:val="21"/>
                            <w:szCs w:val="21"/>
                            <w:lang w:val="en-US"/>
                          </w:rPr>
                        </m:ctrlPr>
                      </m:accPr>
                      <m:e>
                        <m:r>
                          <w:rPr>
                            <w:rFonts w:ascii="Cambria Math" w:hAnsi="Cambria Math"/>
                            <w:sz w:val="21"/>
                            <w:szCs w:val="21"/>
                            <w:lang w:val="en-US"/>
                          </w:rPr>
                          <m:t>x</m:t>
                        </m:r>
                      </m:e>
                    </m:acc>
                  </m:e>
                  <m:sub>
                    <m:r>
                      <w:rPr>
                        <w:rFonts w:ascii="Cambria Math" w:hAnsi="Cambria Math"/>
                        <w:sz w:val="21"/>
                        <w:szCs w:val="21"/>
                        <w:lang w:val="en-US"/>
                      </w:rPr>
                      <m:t>19</m:t>
                    </m:r>
                  </m:sub>
                </m:sSub>
                <m:r>
                  <m:rPr>
                    <m:aln/>
                  </m:rPr>
                  <w:rPr>
                    <w:rFonts w:ascii="Cambria Math" w:hAnsi="Cambria Math"/>
                    <w:sz w:val="21"/>
                    <w:szCs w:val="21"/>
                    <w:lang w:val="en-US"/>
                  </w:rPr>
                  <m:t>=</m:t>
                </m:r>
                <m:f>
                  <m:fPr>
                    <m:ctrlPr>
                      <w:rPr>
                        <w:rFonts w:ascii="Cambria Math" w:hAnsi="Cambria Math"/>
                        <w:i/>
                        <w:sz w:val="21"/>
                        <w:szCs w:val="21"/>
                        <w:lang w:val="en-US"/>
                      </w:rPr>
                    </m:ctrlPr>
                  </m:fPr>
                  <m:num>
                    <m:r>
                      <m:rPr>
                        <m:sty m:val="p"/>
                      </m:rPr>
                      <w:rPr>
                        <w:rFonts w:ascii="Cambria Math" w:hAnsi="Cambria Math"/>
                        <w:sz w:val="21"/>
                        <w:szCs w:val="21"/>
                        <w:lang w:val="en-US"/>
                      </w:rPr>
                      <m:t>d</m:t>
                    </m:r>
                    <m:ctrlPr>
                      <w:rPr>
                        <w:rFonts w:ascii="Cambria Math" w:hAnsi="Cambria Math"/>
                        <w:i/>
                        <w:sz w:val="21"/>
                        <w:szCs w:val="21"/>
                      </w:rPr>
                    </m:ctrlPr>
                  </m:num>
                  <m:den>
                    <m:r>
                      <m:rPr>
                        <m:sty m:val="p"/>
                      </m:rPr>
                      <w:rPr>
                        <w:rFonts w:ascii="Cambria Math" w:hAnsi="Cambria Math"/>
                        <w:sz w:val="21"/>
                        <w:szCs w:val="21"/>
                        <w:lang w:val="en-US"/>
                      </w:rPr>
                      <m:t>d</m:t>
                    </m:r>
                    <m:r>
                      <w:rPr>
                        <w:rFonts w:ascii="Cambria Math" w:hAnsi="Cambria Math"/>
                        <w:sz w:val="21"/>
                        <w:szCs w:val="21"/>
                      </w:rPr>
                      <m:t>t</m:t>
                    </m:r>
                  </m:den>
                </m:f>
                <m:sSub>
                  <m:sSubPr>
                    <m:ctrlPr>
                      <w:rPr>
                        <w:rFonts w:ascii="Cambria Math" w:hAnsi="Cambria Math"/>
                        <w:sz w:val="21"/>
                        <w:szCs w:val="21"/>
                      </w:rPr>
                    </m:ctrlPr>
                  </m:sSubPr>
                  <m:e>
                    <m:r>
                      <w:rPr>
                        <w:rFonts w:ascii="Cambria Math" w:hAnsi="Cambria Math"/>
                        <w:sz w:val="21"/>
                        <w:szCs w:val="21"/>
                      </w:rPr>
                      <m:t>V</m:t>
                    </m:r>
                  </m:e>
                  <m:sub>
                    <m:r>
                      <m:rPr>
                        <m:nor/>
                      </m:rPr>
                      <w:rPr>
                        <w:rFonts w:ascii="Cambria Math" w:hAnsi="Cambria Math"/>
                        <w:sz w:val="21"/>
                        <w:szCs w:val="21"/>
                        <w:lang w:val="en-US"/>
                      </w:rPr>
                      <m:t>C</m:t>
                    </m:r>
                    <m:sSub>
                      <m:sSubPr>
                        <m:ctrlPr>
                          <w:rPr>
                            <w:rFonts w:ascii="Cambria Math" w:hAnsi="Cambria Math"/>
                            <w:sz w:val="21"/>
                            <w:szCs w:val="21"/>
                          </w:rPr>
                        </m:ctrlPr>
                      </m:sSubPr>
                      <m:e>
                        <m:r>
                          <m:rPr>
                            <m:nor/>
                          </m:rPr>
                          <w:rPr>
                            <w:rFonts w:ascii="Cambria Math" w:hAnsi="Cambria Math"/>
                            <w:sz w:val="21"/>
                            <w:szCs w:val="21"/>
                            <w:lang w:val="en-US"/>
                          </w:rPr>
                          <m:t>H</m:t>
                        </m:r>
                      </m:e>
                      <m:sub>
                        <m:r>
                          <m:rPr>
                            <m:nor/>
                          </m:rPr>
                          <w:rPr>
                            <w:rFonts w:ascii="Cambria Math" w:hAnsi="Cambria Math"/>
                            <w:sz w:val="21"/>
                            <w:szCs w:val="21"/>
                            <w:lang w:val="en-US"/>
                          </w:rPr>
                          <m:t>4</m:t>
                        </m:r>
                      </m:sub>
                    </m:sSub>
                    <m:r>
                      <m:rPr>
                        <m:sty m:val="p"/>
                      </m:rPr>
                      <w:rPr>
                        <w:rFonts w:ascii="Cambria Math" w:hAnsi="Cambria Math"/>
                        <w:sz w:val="21"/>
                        <w:szCs w:val="21"/>
                        <w:lang w:val="en-US"/>
                      </w:rPr>
                      <m:t>,GS</m:t>
                    </m:r>
                  </m:sub>
                </m:sSub>
                <m:r>
                  <w:rPr>
                    <w:rFonts w:ascii="Cambria Math" w:hAnsi="Cambria Math"/>
                    <w:sz w:val="21"/>
                    <w:szCs w:val="21"/>
                    <w:lang w:val="en-US"/>
                  </w:rPr>
                  <m:t>=</m:t>
                </m:r>
                <m:sSub>
                  <m:sSubPr>
                    <m:ctrlPr>
                      <w:rPr>
                        <w:rFonts w:ascii="Cambria Math" w:hAnsi="Cambria Math"/>
                        <w:sz w:val="21"/>
                        <w:szCs w:val="21"/>
                      </w:rPr>
                    </m:ctrlPr>
                  </m:sSubPr>
                  <m:e>
                    <m:acc>
                      <m:accPr>
                        <m:chr m:val="̇"/>
                        <m:ctrlPr>
                          <w:rPr>
                            <w:rFonts w:ascii="Cambria Math" w:hAnsi="Cambria Math"/>
                            <w:i/>
                            <w:sz w:val="21"/>
                            <w:szCs w:val="21"/>
                          </w:rPr>
                        </m:ctrlPr>
                      </m:accPr>
                      <m:e>
                        <m:r>
                          <w:rPr>
                            <w:rFonts w:ascii="Cambria Math" w:hAnsi="Cambria Math"/>
                            <w:sz w:val="21"/>
                            <w:szCs w:val="21"/>
                          </w:rPr>
                          <m:t>V</m:t>
                        </m:r>
                      </m:e>
                    </m:acc>
                  </m:e>
                  <m:sub>
                    <m:r>
                      <m:rPr>
                        <m:sty m:val="p"/>
                      </m:rPr>
                      <w:rPr>
                        <w:rFonts w:ascii="Cambria Math" w:hAnsi="Cambria Math"/>
                        <w:sz w:val="21"/>
                        <w:szCs w:val="21"/>
                        <w:lang w:val="en-US"/>
                      </w:rPr>
                      <m:t>AD</m:t>
                    </m:r>
                  </m:sub>
                </m:sSub>
                <m:f>
                  <m:fPr>
                    <m:ctrlPr>
                      <w:rPr>
                        <w:rFonts w:ascii="Cambria Math" w:hAnsi="Cambria Math"/>
                        <w:sz w:val="21"/>
                        <w:szCs w:val="21"/>
                      </w:rPr>
                    </m:ctrlPr>
                  </m:fPr>
                  <m:num>
                    <m:sSub>
                      <m:sSubPr>
                        <m:ctrlPr>
                          <w:rPr>
                            <w:rFonts w:ascii="Cambria Math" w:hAnsi="Cambria Math"/>
                            <w:sz w:val="21"/>
                            <w:szCs w:val="21"/>
                          </w:rPr>
                        </m:ctrlPr>
                      </m:sSubPr>
                      <m:e>
                        <m:r>
                          <w:rPr>
                            <w:rFonts w:ascii="Cambria Math" w:hAnsi="Cambria Math"/>
                            <w:sz w:val="21"/>
                            <w:szCs w:val="21"/>
                          </w:rPr>
                          <m:t>p</m:t>
                        </m:r>
                      </m:e>
                      <m:sub>
                        <m:r>
                          <m:rPr>
                            <m:nor/>
                          </m:rPr>
                          <w:rPr>
                            <w:rFonts w:ascii="Cambria Math" w:hAnsi="Cambria Math"/>
                            <w:sz w:val="21"/>
                            <w:szCs w:val="21"/>
                            <w:lang w:val="en-US"/>
                          </w:rPr>
                          <m:t>C</m:t>
                        </m:r>
                        <m:sSub>
                          <m:sSubPr>
                            <m:ctrlPr>
                              <w:rPr>
                                <w:rFonts w:ascii="Cambria Math" w:hAnsi="Cambria Math"/>
                                <w:sz w:val="21"/>
                                <w:szCs w:val="21"/>
                              </w:rPr>
                            </m:ctrlPr>
                          </m:sSubPr>
                          <m:e>
                            <m:r>
                              <m:rPr>
                                <m:nor/>
                              </m:rPr>
                              <w:rPr>
                                <w:rFonts w:ascii="Cambria Math" w:hAnsi="Cambria Math"/>
                                <w:sz w:val="21"/>
                                <w:szCs w:val="21"/>
                                <w:lang w:val="en-US"/>
                              </w:rPr>
                              <m:t>H</m:t>
                            </m:r>
                          </m:e>
                          <m:sub>
                            <m:r>
                              <m:rPr>
                                <m:nor/>
                              </m:rPr>
                              <w:rPr>
                                <w:rFonts w:ascii="Cambria Math" w:hAnsi="Cambria Math"/>
                                <w:sz w:val="21"/>
                                <w:szCs w:val="21"/>
                                <w:lang w:val="en-US"/>
                              </w:rPr>
                              <m:t>4</m:t>
                            </m:r>
                          </m:sub>
                        </m:sSub>
                      </m:sub>
                    </m:sSub>
                  </m:num>
                  <m:den>
                    <m:sSub>
                      <m:sSubPr>
                        <m:ctrlPr>
                          <w:rPr>
                            <w:rFonts w:ascii="Cambria Math" w:hAnsi="Cambria Math"/>
                            <w:sz w:val="21"/>
                            <w:szCs w:val="21"/>
                          </w:rPr>
                        </m:ctrlPr>
                      </m:sSubPr>
                      <m:e>
                        <m:r>
                          <w:rPr>
                            <w:rFonts w:ascii="Cambria Math" w:hAnsi="Cambria Math"/>
                            <w:sz w:val="21"/>
                            <w:szCs w:val="21"/>
                          </w:rPr>
                          <m:t>p</m:t>
                        </m:r>
                      </m:e>
                      <m:sub>
                        <m:r>
                          <m:rPr>
                            <m:nor/>
                          </m:rPr>
                          <w:rPr>
                            <w:rFonts w:ascii="Cambria Math" w:hAnsi="Cambria Math"/>
                            <w:sz w:val="21"/>
                            <w:szCs w:val="21"/>
                            <w:lang w:val="en-US"/>
                          </w:rPr>
                          <m:t>GS</m:t>
                        </m:r>
                      </m:sub>
                    </m:sSub>
                  </m:den>
                </m:f>
                <m:f>
                  <m:fPr>
                    <m:ctrlPr>
                      <w:rPr>
                        <w:rFonts w:ascii="Cambria Math" w:hAnsi="Cambria Math"/>
                        <w:sz w:val="21"/>
                        <w:szCs w:val="21"/>
                      </w:rPr>
                    </m:ctrlPr>
                  </m:fPr>
                  <m:num>
                    <m:sSub>
                      <m:sSubPr>
                        <m:ctrlPr>
                          <w:rPr>
                            <w:rFonts w:ascii="Cambria Math" w:hAnsi="Cambria Math"/>
                            <w:sz w:val="21"/>
                            <w:szCs w:val="21"/>
                          </w:rPr>
                        </m:ctrlPr>
                      </m:sSubPr>
                      <m:e>
                        <m:r>
                          <w:rPr>
                            <w:rFonts w:ascii="Cambria Math" w:hAnsi="Cambria Math"/>
                            <w:sz w:val="21"/>
                            <w:szCs w:val="21"/>
                          </w:rPr>
                          <m:t>T</m:t>
                        </m:r>
                      </m:e>
                      <m:sub>
                        <m:r>
                          <m:rPr>
                            <m:nor/>
                          </m:rPr>
                          <w:rPr>
                            <w:rFonts w:ascii="Cambria Math" w:hAnsi="Cambria Math"/>
                            <w:sz w:val="21"/>
                            <w:szCs w:val="21"/>
                            <w:lang w:val="en-US"/>
                          </w:rPr>
                          <m:t>GS</m:t>
                        </m:r>
                      </m:sub>
                    </m:sSub>
                  </m:num>
                  <m:den>
                    <m:sSub>
                      <m:sSubPr>
                        <m:ctrlPr>
                          <w:rPr>
                            <w:rFonts w:ascii="Cambria Math" w:hAnsi="Cambria Math"/>
                            <w:sz w:val="21"/>
                            <w:szCs w:val="21"/>
                          </w:rPr>
                        </m:ctrlPr>
                      </m:sSubPr>
                      <m:e>
                        <m:r>
                          <w:rPr>
                            <w:rFonts w:ascii="Cambria Math" w:hAnsi="Cambria Math"/>
                            <w:sz w:val="21"/>
                            <w:szCs w:val="21"/>
                          </w:rPr>
                          <m:t>T</m:t>
                        </m:r>
                      </m:e>
                      <m:sub>
                        <m:r>
                          <m:rPr>
                            <m:nor/>
                          </m:rPr>
                          <w:rPr>
                            <w:rFonts w:ascii="Cambria Math" w:hAnsi="Cambria Math"/>
                            <w:sz w:val="21"/>
                            <w:szCs w:val="21"/>
                            <w:lang w:val="en-US"/>
                          </w:rPr>
                          <m:t>AD</m:t>
                        </m:r>
                      </m:sub>
                    </m:sSub>
                  </m:den>
                </m:f>
                <m:r>
                  <w:rPr>
                    <w:rFonts w:ascii="Cambria Math" w:hAnsi="Cambria Math"/>
                    <w:sz w:val="21"/>
                    <w:szCs w:val="21"/>
                    <w:lang w:val="en-US"/>
                  </w:rPr>
                  <m:t>-</m:t>
                </m:r>
                <m:sSub>
                  <m:sSubPr>
                    <m:ctrlPr>
                      <w:rPr>
                        <w:rFonts w:ascii="Cambria Math" w:hAnsi="Cambria Math"/>
                        <w:sz w:val="21"/>
                        <w:szCs w:val="21"/>
                      </w:rPr>
                    </m:ctrlPr>
                  </m:sSubPr>
                  <m:e>
                    <m:acc>
                      <m:accPr>
                        <m:chr m:val="̇"/>
                        <m:ctrlPr>
                          <w:rPr>
                            <w:rFonts w:ascii="Cambria Math" w:hAnsi="Cambria Math"/>
                            <w:i/>
                            <w:sz w:val="21"/>
                            <w:szCs w:val="21"/>
                          </w:rPr>
                        </m:ctrlPr>
                      </m:accPr>
                      <m:e>
                        <m:r>
                          <w:rPr>
                            <w:rFonts w:ascii="Cambria Math" w:hAnsi="Cambria Math"/>
                            <w:sz w:val="21"/>
                            <w:szCs w:val="21"/>
                          </w:rPr>
                          <m:t>V</m:t>
                        </m:r>
                      </m:e>
                    </m:acc>
                  </m:e>
                  <m:sub>
                    <m:r>
                      <m:rPr>
                        <m:nor/>
                      </m:rPr>
                      <w:rPr>
                        <w:rFonts w:ascii="Cambria Math" w:hAnsi="Cambria Math"/>
                        <w:sz w:val="21"/>
                        <w:szCs w:val="21"/>
                        <w:lang w:val="en-US"/>
                      </w:rPr>
                      <m:t>C</m:t>
                    </m:r>
                    <m:sSub>
                      <m:sSubPr>
                        <m:ctrlPr>
                          <w:rPr>
                            <w:rFonts w:ascii="Cambria Math" w:hAnsi="Cambria Math"/>
                            <w:sz w:val="21"/>
                            <w:szCs w:val="21"/>
                          </w:rPr>
                        </m:ctrlPr>
                      </m:sSubPr>
                      <m:e>
                        <m:r>
                          <m:rPr>
                            <m:nor/>
                          </m:rPr>
                          <w:rPr>
                            <w:rFonts w:ascii="Cambria Math" w:hAnsi="Cambria Math"/>
                            <w:sz w:val="21"/>
                            <w:szCs w:val="21"/>
                            <w:lang w:val="en-US"/>
                          </w:rPr>
                          <m:t>H</m:t>
                        </m:r>
                      </m:e>
                      <m:sub>
                        <m:r>
                          <m:rPr>
                            <m:nor/>
                          </m:rPr>
                          <w:rPr>
                            <w:rFonts w:ascii="Cambria Math" w:hAnsi="Cambria Math"/>
                            <w:sz w:val="21"/>
                            <w:szCs w:val="21"/>
                            <w:lang w:val="en-US"/>
                          </w:rPr>
                          <m:t>4</m:t>
                        </m:r>
                      </m:sub>
                    </m:sSub>
                    <m:r>
                      <m:rPr>
                        <m:nor/>
                      </m:rPr>
                      <w:rPr>
                        <w:rFonts w:ascii="Cambria Math" w:hAnsi="Cambria Math"/>
                        <w:sz w:val="21"/>
                        <w:szCs w:val="21"/>
                        <w:lang w:val="en-US"/>
                      </w:rPr>
                      <m:t>,CHP</m:t>
                    </m:r>
                  </m:sub>
                </m:sSub>
                <m:r>
                  <w:rPr>
                    <w:rFonts w:ascii="Cambria Math" w:hAnsi="Cambria Math"/>
                    <w:sz w:val="21"/>
                    <w:szCs w:val="21"/>
                    <w:lang w:val="en-US"/>
                  </w:rPr>
                  <m:t>,</m:t>
                </m:r>
              </m:oMath>
            </m:oMathPara>
          </w:p>
        </w:tc>
        <w:tc>
          <w:tcPr>
            <w:tcW w:w="604" w:type="pct"/>
            <w:vAlign w:val="center"/>
          </w:tcPr>
          <w:p w14:paraId="4F7D9E0E" w14:textId="77CE196F" w:rsidR="00E6406E" w:rsidRDefault="00E6406E">
            <w:pPr>
              <w:pStyle w:val="Beschriftung"/>
              <w:jc w:val="right"/>
              <w:rPr>
                <w:lang w:val="en-US"/>
              </w:rPr>
            </w:pPr>
            <w:bookmarkStart w:id="27" w:name="_Ref194921478"/>
            <w:r>
              <w:t>(</w:t>
            </w:r>
            <w:r>
              <w:fldChar w:fldCharType="begin"/>
            </w:r>
            <w:r>
              <w:instrText xml:space="preserve"> STYLEREF 1 \s </w:instrText>
            </w:r>
            <w:r>
              <w:fldChar w:fldCharType="separate"/>
            </w:r>
            <w:r w:rsidR="00AC5FD3">
              <w:rPr>
                <w:noProof/>
              </w:rPr>
              <w:t>2</w:t>
            </w:r>
            <w:r>
              <w:fldChar w:fldCharType="end"/>
            </w:r>
            <w:r>
              <w:t>.</w:t>
            </w:r>
            <w:r>
              <w:fldChar w:fldCharType="begin"/>
            </w:r>
            <w:r>
              <w:instrText xml:space="preserve"> SEQ Equation \* ARABIC \s 1 </w:instrText>
            </w:r>
            <w:r>
              <w:fldChar w:fldCharType="separate"/>
            </w:r>
            <w:r w:rsidR="00AC5FD3">
              <w:rPr>
                <w:noProof/>
              </w:rPr>
              <w:t>7</w:t>
            </w:r>
            <w:r>
              <w:fldChar w:fldCharType="end"/>
            </w:r>
            <w:bookmarkEnd w:id="27"/>
            <w:r>
              <w:t>)</w:t>
            </w:r>
          </w:p>
        </w:tc>
      </w:tr>
      <w:tr w:rsidR="00E6406E" w14:paraId="60B37789" w14:textId="77777777" w:rsidTr="00E6406E">
        <w:tc>
          <w:tcPr>
            <w:tcW w:w="4396" w:type="pct"/>
          </w:tcPr>
          <w:p w14:paraId="49594B2F" w14:textId="38B078FC" w:rsidR="00E6406E" w:rsidRPr="00220152" w:rsidRDefault="000025D6" w:rsidP="009337A3">
            <w:pPr>
              <w:spacing w:line="416" w:lineRule="auto"/>
              <w:ind w:right="30" w:firstLine="341"/>
              <w:jc w:val="center"/>
              <w:rPr>
                <w:rFonts w:eastAsia="Garamond" w:cs="Garamond"/>
                <w:sz w:val="21"/>
                <w:szCs w:val="21"/>
                <w:lang w:val="en-US"/>
              </w:rPr>
            </w:pPr>
            <m:oMathPara>
              <m:oMath>
                <m:sSub>
                  <m:sSubPr>
                    <m:ctrlPr>
                      <w:rPr>
                        <w:rFonts w:ascii="Cambria Math" w:hAnsi="Cambria Math"/>
                        <w:i/>
                        <w:sz w:val="21"/>
                        <w:szCs w:val="21"/>
                        <w:lang w:val="en-US"/>
                      </w:rPr>
                    </m:ctrlPr>
                  </m:sSubPr>
                  <m:e>
                    <m:r>
                      <w:rPr>
                        <w:rFonts w:ascii="Cambria Math" w:hAnsi="Cambria Math"/>
                        <w:sz w:val="21"/>
                        <w:szCs w:val="21"/>
                        <w:lang w:val="en-US"/>
                      </w:rPr>
                      <m:t xml:space="preserve">                                </m:t>
                    </m:r>
                    <m:acc>
                      <m:accPr>
                        <m:chr m:val="̇"/>
                        <m:ctrlPr>
                          <w:rPr>
                            <w:rFonts w:ascii="Cambria Math" w:hAnsi="Cambria Math"/>
                            <w:i/>
                            <w:sz w:val="21"/>
                            <w:szCs w:val="21"/>
                            <w:lang w:val="en-US"/>
                          </w:rPr>
                        </m:ctrlPr>
                      </m:accPr>
                      <m:e>
                        <m:r>
                          <w:rPr>
                            <w:rFonts w:ascii="Cambria Math" w:hAnsi="Cambria Math"/>
                            <w:sz w:val="21"/>
                            <w:szCs w:val="21"/>
                            <w:lang w:val="en-US"/>
                          </w:rPr>
                          <m:t>x</m:t>
                        </m:r>
                      </m:e>
                    </m:acc>
                  </m:e>
                  <m:sub>
                    <m:r>
                      <w:rPr>
                        <w:rFonts w:ascii="Cambria Math" w:hAnsi="Cambria Math"/>
                        <w:sz w:val="21"/>
                        <w:szCs w:val="21"/>
                        <w:lang w:val="en-US"/>
                      </w:rPr>
                      <m:t>20</m:t>
                    </m:r>
                  </m:sub>
                </m:sSub>
                <m:r>
                  <m:rPr>
                    <m:aln/>
                  </m:rPr>
                  <w:rPr>
                    <w:rFonts w:ascii="Cambria Math" w:hAnsi="Cambria Math"/>
                    <w:sz w:val="21"/>
                    <w:szCs w:val="21"/>
                    <w:lang w:val="en-US"/>
                  </w:rPr>
                  <m:t>=</m:t>
                </m:r>
                <m:f>
                  <m:fPr>
                    <m:ctrlPr>
                      <w:rPr>
                        <w:rFonts w:ascii="Cambria Math" w:hAnsi="Cambria Math"/>
                        <w:i/>
                        <w:sz w:val="21"/>
                        <w:szCs w:val="21"/>
                        <w:lang w:val="en-US"/>
                      </w:rPr>
                    </m:ctrlPr>
                  </m:fPr>
                  <m:num>
                    <m:r>
                      <m:rPr>
                        <m:sty m:val="p"/>
                      </m:rPr>
                      <w:rPr>
                        <w:rFonts w:ascii="Cambria Math" w:hAnsi="Cambria Math"/>
                        <w:sz w:val="21"/>
                        <w:szCs w:val="21"/>
                        <w:lang w:val="en-US"/>
                      </w:rPr>
                      <m:t>d</m:t>
                    </m:r>
                    <m:ctrlPr>
                      <w:rPr>
                        <w:rFonts w:ascii="Cambria Math" w:hAnsi="Cambria Math"/>
                        <w:i/>
                        <w:sz w:val="21"/>
                        <w:szCs w:val="21"/>
                      </w:rPr>
                    </m:ctrlPr>
                  </m:num>
                  <m:den>
                    <m:r>
                      <m:rPr>
                        <m:sty m:val="p"/>
                      </m:rPr>
                      <w:rPr>
                        <w:rFonts w:ascii="Cambria Math" w:hAnsi="Cambria Math"/>
                        <w:sz w:val="21"/>
                        <w:szCs w:val="21"/>
                        <w:lang w:val="en-US"/>
                      </w:rPr>
                      <m:t>d</m:t>
                    </m:r>
                    <m:r>
                      <w:rPr>
                        <w:rFonts w:ascii="Cambria Math" w:hAnsi="Cambria Math"/>
                        <w:sz w:val="21"/>
                        <w:szCs w:val="21"/>
                      </w:rPr>
                      <m:t>t</m:t>
                    </m:r>
                  </m:den>
                </m:f>
                <m:sSub>
                  <m:sSubPr>
                    <m:ctrlPr>
                      <w:rPr>
                        <w:rFonts w:ascii="Cambria Math" w:hAnsi="Cambria Math"/>
                        <w:sz w:val="21"/>
                        <w:szCs w:val="21"/>
                      </w:rPr>
                    </m:ctrlPr>
                  </m:sSubPr>
                  <m:e>
                    <m:r>
                      <w:rPr>
                        <w:rFonts w:ascii="Cambria Math" w:hAnsi="Cambria Math"/>
                        <w:sz w:val="21"/>
                        <w:szCs w:val="21"/>
                      </w:rPr>
                      <m:t>V</m:t>
                    </m:r>
                  </m:e>
                  <m:sub>
                    <m:r>
                      <m:rPr>
                        <m:nor/>
                      </m:rPr>
                      <w:rPr>
                        <w:rFonts w:ascii="Cambria Math" w:hAnsi="Cambria Math"/>
                        <w:sz w:val="21"/>
                        <w:szCs w:val="21"/>
                        <w:lang w:val="en-US"/>
                      </w:rPr>
                      <m:t>C</m:t>
                    </m:r>
                    <m:sSub>
                      <m:sSubPr>
                        <m:ctrlPr>
                          <w:rPr>
                            <w:rFonts w:ascii="Cambria Math" w:hAnsi="Cambria Math"/>
                            <w:sz w:val="21"/>
                            <w:szCs w:val="21"/>
                          </w:rPr>
                        </m:ctrlPr>
                      </m:sSubPr>
                      <m:e>
                        <m:r>
                          <m:rPr>
                            <m:nor/>
                          </m:rPr>
                          <w:rPr>
                            <w:rFonts w:ascii="Cambria Math" w:hAnsi="Cambria Math"/>
                            <w:sz w:val="21"/>
                            <w:szCs w:val="21"/>
                            <w:lang w:val="en-US"/>
                          </w:rPr>
                          <m:t>O</m:t>
                        </m:r>
                      </m:e>
                      <m:sub>
                        <m:r>
                          <m:rPr>
                            <m:nor/>
                          </m:rPr>
                          <w:rPr>
                            <w:rFonts w:ascii="Cambria Math" w:hAnsi="Cambria Math"/>
                            <w:sz w:val="21"/>
                            <w:szCs w:val="21"/>
                            <w:lang w:val="en-US"/>
                          </w:rPr>
                          <m:t>2</m:t>
                        </m:r>
                      </m:sub>
                    </m:sSub>
                    <m:r>
                      <m:rPr>
                        <m:sty m:val="p"/>
                      </m:rPr>
                      <w:rPr>
                        <w:rFonts w:ascii="Cambria Math" w:hAnsi="Cambria Math"/>
                        <w:sz w:val="21"/>
                        <w:szCs w:val="21"/>
                        <w:lang w:val="en-US"/>
                      </w:rPr>
                      <m:t>,GS</m:t>
                    </m:r>
                  </m:sub>
                </m:sSub>
                <m:r>
                  <w:rPr>
                    <w:rFonts w:ascii="Cambria Math" w:hAnsi="Cambria Math"/>
                    <w:sz w:val="21"/>
                    <w:szCs w:val="21"/>
                    <w:lang w:val="en-US"/>
                  </w:rPr>
                  <m:t>=</m:t>
                </m:r>
                <m:sSub>
                  <m:sSubPr>
                    <m:ctrlPr>
                      <w:rPr>
                        <w:rFonts w:ascii="Cambria Math" w:hAnsi="Cambria Math"/>
                        <w:sz w:val="21"/>
                        <w:szCs w:val="21"/>
                      </w:rPr>
                    </m:ctrlPr>
                  </m:sSubPr>
                  <m:e>
                    <m:acc>
                      <m:accPr>
                        <m:chr m:val="̇"/>
                        <m:ctrlPr>
                          <w:rPr>
                            <w:rFonts w:ascii="Cambria Math" w:hAnsi="Cambria Math"/>
                            <w:i/>
                            <w:sz w:val="21"/>
                            <w:szCs w:val="21"/>
                          </w:rPr>
                        </m:ctrlPr>
                      </m:accPr>
                      <m:e>
                        <m:r>
                          <w:rPr>
                            <w:rFonts w:ascii="Cambria Math" w:hAnsi="Cambria Math"/>
                            <w:sz w:val="21"/>
                            <w:szCs w:val="21"/>
                          </w:rPr>
                          <m:t>V</m:t>
                        </m:r>
                      </m:e>
                    </m:acc>
                  </m:e>
                  <m:sub>
                    <m:r>
                      <m:rPr>
                        <m:nor/>
                      </m:rPr>
                      <w:rPr>
                        <w:rFonts w:ascii="Cambria Math" w:hAnsi="Cambria Math"/>
                        <w:sz w:val="21"/>
                        <w:szCs w:val="21"/>
                        <w:lang w:val="en-US"/>
                      </w:rPr>
                      <m:t>AD</m:t>
                    </m:r>
                  </m:sub>
                </m:sSub>
                <m:f>
                  <m:fPr>
                    <m:ctrlPr>
                      <w:rPr>
                        <w:rFonts w:ascii="Cambria Math" w:hAnsi="Cambria Math"/>
                        <w:sz w:val="21"/>
                        <w:szCs w:val="21"/>
                      </w:rPr>
                    </m:ctrlPr>
                  </m:fPr>
                  <m:num>
                    <m:sSub>
                      <m:sSubPr>
                        <m:ctrlPr>
                          <w:rPr>
                            <w:rFonts w:ascii="Cambria Math" w:hAnsi="Cambria Math"/>
                            <w:sz w:val="21"/>
                            <w:szCs w:val="21"/>
                          </w:rPr>
                        </m:ctrlPr>
                      </m:sSubPr>
                      <m:e>
                        <m:r>
                          <w:rPr>
                            <w:rFonts w:ascii="Cambria Math" w:hAnsi="Cambria Math"/>
                            <w:sz w:val="21"/>
                            <w:szCs w:val="21"/>
                          </w:rPr>
                          <m:t>p</m:t>
                        </m:r>
                      </m:e>
                      <m:sub>
                        <m:r>
                          <m:rPr>
                            <m:nor/>
                          </m:rPr>
                          <w:rPr>
                            <w:rFonts w:ascii="Cambria Math" w:hAnsi="Cambria Math"/>
                            <w:sz w:val="21"/>
                            <w:szCs w:val="21"/>
                            <w:lang w:val="en-US"/>
                          </w:rPr>
                          <m:t>C</m:t>
                        </m:r>
                        <m:sSub>
                          <m:sSubPr>
                            <m:ctrlPr>
                              <w:rPr>
                                <w:rFonts w:ascii="Cambria Math" w:hAnsi="Cambria Math"/>
                                <w:sz w:val="21"/>
                                <w:szCs w:val="21"/>
                              </w:rPr>
                            </m:ctrlPr>
                          </m:sSubPr>
                          <m:e>
                            <m:r>
                              <m:rPr>
                                <m:nor/>
                              </m:rPr>
                              <w:rPr>
                                <w:rFonts w:ascii="Cambria Math" w:hAnsi="Cambria Math"/>
                                <w:sz w:val="21"/>
                                <w:szCs w:val="21"/>
                                <w:lang w:val="en-US"/>
                              </w:rPr>
                              <m:t>O</m:t>
                            </m:r>
                          </m:e>
                          <m:sub>
                            <m:r>
                              <m:rPr>
                                <m:nor/>
                              </m:rPr>
                              <w:rPr>
                                <w:rFonts w:ascii="Cambria Math" w:hAnsi="Cambria Math"/>
                                <w:sz w:val="21"/>
                                <w:szCs w:val="21"/>
                                <w:lang w:val="en-US"/>
                              </w:rPr>
                              <m:t>2</m:t>
                            </m:r>
                          </m:sub>
                        </m:sSub>
                      </m:sub>
                    </m:sSub>
                  </m:num>
                  <m:den>
                    <m:sSub>
                      <m:sSubPr>
                        <m:ctrlPr>
                          <w:rPr>
                            <w:rFonts w:ascii="Cambria Math" w:hAnsi="Cambria Math"/>
                            <w:sz w:val="21"/>
                            <w:szCs w:val="21"/>
                          </w:rPr>
                        </m:ctrlPr>
                      </m:sSubPr>
                      <m:e>
                        <m:r>
                          <w:rPr>
                            <w:rFonts w:ascii="Cambria Math" w:hAnsi="Cambria Math"/>
                            <w:sz w:val="21"/>
                            <w:szCs w:val="21"/>
                          </w:rPr>
                          <m:t>p</m:t>
                        </m:r>
                      </m:e>
                      <m:sub>
                        <m:r>
                          <m:rPr>
                            <m:nor/>
                          </m:rPr>
                          <w:rPr>
                            <w:rFonts w:ascii="Cambria Math" w:hAnsi="Cambria Math"/>
                            <w:sz w:val="21"/>
                            <w:szCs w:val="21"/>
                            <w:lang w:val="en-US"/>
                          </w:rPr>
                          <m:t>GS</m:t>
                        </m:r>
                      </m:sub>
                    </m:sSub>
                  </m:den>
                </m:f>
                <m:f>
                  <m:fPr>
                    <m:ctrlPr>
                      <w:rPr>
                        <w:rFonts w:ascii="Cambria Math" w:hAnsi="Cambria Math"/>
                        <w:sz w:val="21"/>
                        <w:szCs w:val="21"/>
                      </w:rPr>
                    </m:ctrlPr>
                  </m:fPr>
                  <m:num>
                    <m:sSub>
                      <m:sSubPr>
                        <m:ctrlPr>
                          <w:rPr>
                            <w:rFonts w:ascii="Cambria Math" w:hAnsi="Cambria Math"/>
                            <w:sz w:val="21"/>
                            <w:szCs w:val="21"/>
                          </w:rPr>
                        </m:ctrlPr>
                      </m:sSubPr>
                      <m:e>
                        <m:r>
                          <w:rPr>
                            <w:rFonts w:ascii="Cambria Math" w:hAnsi="Cambria Math"/>
                            <w:sz w:val="21"/>
                            <w:szCs w:val="21"/>
                          </w:rPr>
                          <m:t>T</m:t>
                        </m:r>
                      </m:e>
                      <m:sub>
                        <m:r>
                          <m:rPr>
                            <m:nor/>
                          </m:rPr>
                          <w:rPr>
                            <w:rFonts w:ascii="Cambria Math" w:hAnsi="Cambria Math"/>
                            <w:sz w:val="21"/>
                            <w:szCs w:val="21"/>
                            <w:lang w:val="en-US"/>
                          </w:rPr>
                          <m:t>GS</m:t>
                        </m:r>
                      </m:sub>
                    </m:sSub>
                  </m:num>
                  <m:den>
                    <m:sSub>
                      <m:sSubPr>
                        <m:ctrlPr>
                          <w:rPr>
                            <w:rFonts w:ascii="Cambria Math" w:hAnsi="Cambria Math"/>
                            <w:sz w:val="21"/>
                            <w:szCs w:val="21"/>
                          </w:rPr>
                        </m:ctrlPr>
                      </m:sSubPr>
                      <m:e>
                        <m:r>
                          <w:rPr>
                            <w:rFonts w:ascii="Cambria Math" w:hAnsi="Cambria Math"/>
                            <w:sz w:val="21"/>
                            <w:szCs w:val="21"/>
                          </w:rPr>
                          <m:t>T</m:t>
                        </m:r>
                      </m:e>
                      <m:sub>
                        <m:r>
                          <m:rPr>
                            <m:nor/>
                          </m:rPr>
                          <w:rPr>
                            <w:rFonts w:ascii="Cambria Math" w:hAnsi="Cambria Math"/>
                            <w:sz w:val="21"/>
                            <w:szCs w:val="21"/>
                            <w:lang w:val="en-US"/>
                          </w:rPr>
                          <m:t>AD</m:t>
                        </m:r>
                      </m:sub>
                    </m:sSub>
                  </m:den>
                </m:f>
                <m:r>
                  <w:rPr>
                    <w:rFonts w:ascii="Cambria Math" w:hAnsi="Cambria Math"/>
                    <w:sz w:val="21"/>
                    <w:szCs w:val="21"/>
                    <w:lang w:val="en-US"/>
                  </w:rPr>
                  <m:t>-</m:t>
                </m:r>
                <m:f>
                  <m:fPr>
                    <m:ctrlPr>
                      <w:rPr>
                        <w:rFonts w:ascii="Cambria Math" w:hAnsi="Cambria Math"/>
                        <w:sz w:val="22"/>
                      </w:rPr>
                    </m:ctrlPr>
                  </m:fPr>
                  <m:num>
                    <m:sSub>
                      <m:sSubPr>
                        <m:ctrlPr>
                          <w:rPr>
                            <w:rFonts w:ascii="Cambria Math" w:hAnsi="Cambria Math"/>
                            <w:i/>
                            <w:sz w:val="22"/>
                          </w:rPr>
                        </m:ctrlPr>
                      </m:sSubPr>
                      <m:e>
                        <m:r>
                          <w:rPr>
                            <w:rFonts w:ascii="Cambria Math" w:hAnsi="Cambria Math"/>
                            <w:sz w:val="22"/>
                          </w:rPr>
                          <m:t>y</m:t>
                        </m:r>
                      </m:e>
                      <m:sub>
                        <m:r>
                          <m:rPr>
                            <m:sty m:val="p"/>
                          </m:rPr>
                          <w:rPr>
                            <w:rFonts w:ascii="Cambria Math" w:hAnsi="Cambria Math"/>
                            <w:sz w:val="22"/>
                            <w:lang w:val="en-US"/>
                          </w:rPr>
                          <m:t>C</m:t>
                        </m:r>
                        <m:sSub>
                          <m:sSubPr>
                            <m:ctrlPr>
                              <w:rPr>
                                <w:rFonts w:ascii="Cambria Math" w:hAnsi="Cambria Math"/>
                                <w:sz w:val="22"/>
                              </w:rPr>
                            </m:ctrlPr>
                          </m:sSubPr>
                          <m:e>
                            <m:r>
                              <m:rPr>
                                <m:sty m:val="p"/>
                              </m:rPr>
                              <w:rPr>
                                <w:rFonts w:ascii="Cambria Math" w:hAnsi="Cambria Math"/>
                                <w:sz w:val="22"/>
                                <w:lang w:val="en-US"/>
                              </w:rPr>
                              <m:t>O</m:t>
                            </m:r>
                          </m:e>
                          <m:sub>
                            <m:r>
                              <m:rPr>
                                <m:sty m:val="p"/>
                              </m:rPr>
                              <w:rPr>
                                <w:rFonts w:ascii="Cambria Math" w:hAnsi="Cambria Math"/>
                                <w:sz w:val="22"/>
                                <w:lang w:val="en-US"/>
                              </w:rPr>
                              <m:t>2</m:t>
                            </m:r>
                          </m:sub>
                        </m:sSub>
                      </m:sub>
                    </m:sSub>
                    <m:ctrlPr>
                      <w:rPr>
                        <w:rFonts w:ascii="Cambria Math" w:hAnsi="Cambria Math"/>
                        <w:i/>
                        <w:sz w:val="22"/>
                      </w:rPr>
                    </m:ctrlPr>
                  </m:num>
                  <m:den>
                    <m:r>
                      <w:rPr>
                        <w:rFonts w:ascii="Cambria Math" w:hAnsi="Cambria Math"/>
                        <w:sz w:val="22"/>
                        <w:lang w:val="en-US"/>
                      </w:rPr>
                      <m:t>1-</m:t>
                    </m:r>
                    <m:sSub>
                      <m:sSubPr>
                        <m:ctrlPr>
                          <w:rPr>
                            <w:rFonts w:ascii="Cambria Math" w:hAnsi="Cambria Math"/>
                            <w:i/>
                            <w:sz w:val="22"/>
                          </w:rPr>
                        </m:ctrlPr>
                      </m:sSubPr>
                      <m:e>
                        <m:r>
                          <w:rPr>
                            <w:rFonts w:ascii="Cambria Math" w:hAnsi="Cambria Math"/>
                            <w:sz w:val="22"/>
                          </w:rPr>
                          <m:t>y</m:t>
                        </m:r>
                      </m:e>
                      <m:sub>
                        <m:sSub>
                          <m:sSubPr>
                            <m:ctrlPr>
                              <w:rPr>
                                <w:rFonts w:ascii="Cambria Math" w:hAnsi="Cambria Math"/>
                                <w:sz w:val="22"/>
                              </w:rPr>
                            </m:ctrlPr>
                          </m:sSubPr>
                          <m:e>
                            <m:r>
                              <m:rPr>
                                <m:sty m:val="p"/>
                              </m:rPr>
                              <w:rPr>
                                <w:rFonts w:ascii="Cambria Math" w:hAnsi="Cambria Math"/>
                                <w:sz w:val="22"/>
                                <w:lang w:val="en-US"/>
                              </w:rPr>
                              <m:t>H</m:t>
                            </m:r>
                          </m:e>
                          <m:sub>
                            <m:r>
                              <m:rPr>
                                <m:sty m:val="p"/>
                              </m:rPr>
                              <w:rPr>
                                <w:rFonts w:ascii="Cambria Math" w:hAnsi="Cambria Math"/>
                                <w:sz w:val="22"/>
                                <w:lang w:val="en-US"/>
                              </w:rPr>
                              <m:t>2</m:t>
                            </m:r>
                          </m:sub>
                        </m:sSub>
                        <m:r>
                          <m:rPr>
                            <m:sty m:val="p"/>
                          </m:rPr>
                          <w:rPr>
                            <w:rFonts w:ascii="Cambria Math" w:hAnsi="Cambria Math"/>
                            <w:sz w:val="22"/>
                            <w:lang w:val="en-US"/>
                          </w:rPr>
                          <m:t>O</m:t>
                        </m:r>
                      </m:sub>
                    </m:sSub>
                    <m:r>
                      <w:rPr>
                        <w:rFonts w:ascii="Cambria Math" w:hAnsi="Cambria Math"/>
                        <w:sz w:val="22"/>
                        <w:lang w:val="en-US"/>
                      </w:rPr>
                      <m:t>-</m:t>
                    </m:r>
                    <m:sSub>
                      <m:sSubPr>
                        <m:ctrlPr>
                          <w:rPr>
                            <w:rFonts w:ascii="Cambria Math" w:hAnsi="Cambria Math"/>
                            <w:i/>
                            <w:sz w:val="22"/>
                          </w:rPr>
                        </m:ctrlPr>
                      </m:sSubPr>
                      <m:e>
                        <m:r>
                          <w:rPr>
                            <w:rFonts w:ascii="Cambria Math" w:hAnsi="Cambria Math"/>
                            <w:sz w:val="22"/>
                          </w:rPr>
                          <m:t>y</m:t>
                        </m:r>
                      </m:e>
                      <m:sub>
                        <m:r>
                          <m:rPr>
                            <m:sty m:val="p"/>
                          </m:rPr>
                          <w:rPr>
                            <w:rFonts w:ascii="Cambria Math" w:hAnsi="Cambria Math"/>
                            <w:sz w:val="22"/>
                            <w:lang w:val="en-US"/>
                          </w:rPr>
                          <m:t>C</m:t>
                        </m:r>
                        <m:sSub>
                          <m:sSubPr>
                            <m:ctrlPr>
                              <w:rPr>
                                <w:rFonts w:ascii="Cambria Math" w:hAnsi="Cambria Math"/>
                                <w:sz w:val="22"/>
                              </w:rPr>
                            </m:ctrlPr>
                          </m:sSubPr>
                          <m:e>
                            <m:r>
                              <m:rPr>
                                <m:sty m:val="p"/>
                              </m:rPr>
                              <w:rPr>
                                <w:rFonts w:ascii="Cambria Math" w:hAnsi="Cambria Math"/>
                                <w:sz w:val="22"/>
                                <w:lang w:val="en-US"/>
                              </w:rPr>
                              <m:t>O</m:t>
                            </m:r>
                          </m:e>
                          <m:sub>
                            <m:r>
                              <m:rPr>
                                <m:sty m:val="p"/>
                              </m:rPr>
                              <w:rPr>
                                <w:rFonts w:ascii="Cambria Math" w:hAnsi="Cambria Math"/>
                                <w:sz w:val="22"/>
                                <w:lang w:val="en-US"/>
                              </w:rPr>
                              <m:t>2</m:t>
                            </m:r>
                          </m:sub>
                        </m:sSub>
                      </m:sub>
                    </m:sSub>
                  </m:den>
                </m:f>
                <m:sSub>
                  <m:sSubPr>
                    <m:ctrlPr>
                      <w:rPr>
                        <w:rFonts w:ascii="Cambria Math" w:hAnsi="Cambria Math"/>
                        <w:sz w:val="21"/>
                        <w:szCs w:val="21"/>
                      </w:rPr>
                    </m:ctrlPr>
                  </m:sSubPr>
                  <m:e>
                    <m:acc>
                      <m:accPr>
                        <m:chr m:val="̇"/>
                        <m:ctrlPr>
                          <w:rPr>
                            <w:rFonts w:ascii="Cambria Math" w:hAnsi="Cambria Math"/>
                            <w:i/>
                            <w:sz w:val="21"/>
                            <w:szCs w:val="21"/>
                          </w:rPr>
                        </m:ctrlPr>
                      </m:accPr>
                      <m:e>
                        <m:r>
                          <w:rPr>
                            <w:rFonts w:ascii="Cambria Math" w:hAnsi="Cambria Math"/>
                            <w:sz w:val="21"/>
                            <w:szCs w:val="21"/>
                          </w:rPr>
                          <m:t>V</m:t>
                        </m:r>
                      </m:e>
                    </m:acc>
                  </m:e>
                  <m:sub>
                    <m:r>
                      <m:rPr>
                        <m:nor/>
                      </m:rPr>
                      <w:rPr>
                        <w:rFonts w:ascii="Cambria Math" w:hAnsi="Cambria Math"/>
                        <w:sz w:val="21"/>
                        <w:szCs w:val="21"/>
                        <w:lang w:val="en-US"/>
                      </w:rPr>
                      <m:t>C</m:t>
                    </m:r>
                    <m:sSub>
                      <m:sSubPr>
                        <m:ctrlPr>
                          <w:rPr>
                            <w:rFonts w:ascii="Cambria Math" w:hAnsi="Cambria Math"/>
                            <w:sz w:val="21"/>
                            <w:szCs w:val="21"/>
                          </w:rPr>
                        </m:ctrlPr>
                      </m:sSubPr>
                      <m:e>
                        <m:r>
                          <m:rPr>
                            <m:nor/>
                          </m:rPr>
                          <w:rPr>
                            <w:rFonts w:ascii="Cambria Math" w:hAnsi="Cambria Math"/>
                            <w:sz w:val="21"/>
                            <w:szCs w:val="21"/>
                            <w:lang w:val="en-US"/>
                          </w:rPr>
                          <m:t>H</m:t>
                        </m:r>
                      </m:e>
                      <m:sub>
                        <m:r>
                          <m:rPr>
                            <m:nor/>
                          </m:rPr>
                          <w:rPr>
                            <w:rFonts w:ascii="Cambria Math" w:hAnsi="Cambria Math"/>
                            <w:sz w:val="21"/>
                            <w:szCs w:val="21"/>
                            <w:lang w:val="en-US"/>
                          </w:rPr>
                          <m:t>4</m:t>
                        </m:r>
                      </m:sub>
                    </m:sSub>
                    <m:r>
                      <m:rPr>
                        <m:nor/>
                      </m:rPr>
                      <w:rPr>
                        <w:rFonts w:ascii="Cambria Math" w:hAnsi="Cambria Math"/>
                        <w:sz w:val="21"/>
                        <w:szCs w:val="21"/>
                        <w:lang w:val="en-US"/>
                      </w:rPr>
                      <m:t>,CHP</m:t>
                    </m:r>
                  </m:sub>
                </m:sSub>
                <m:r>
                  <w:rPr>
                    <w:rFonts w:ascii="Cambria Math" w:hAnsi="Cambria Math"/>
                    <w:sz w:val="21"/>
                    <w:szCs w:val="21"/>
                    <w:lang w:val="en-US"/>
                  </w:rPr>
                  <m:t>.</m:t>
                </m:r>
              </m:oMath>
            </m:oMathPara>
          </w:p>
        </w:tc>
        <w:tc>
          <w:tcPr>
            <w:tcW w:w="604" w:type="pct"/>
            <w:vAlign w:val="center"/>
          </w:tcPr>
          <w:p w14:paraId="01A637B3" w14:textId="1F3CBA81" w:rsidR="00E6406E" w:rsidRDefault="00E6406E">
            <w:pPr>
              <w:pStyle w:val="Beschriftung"/>
              <w:jc w:val="right"/>
              <w:rPr>
                <w:lang w:val="en-US"/>
              </w:rPr>
            </w:pPr>
            <w:bookmarkStart w:id="28" w:name="_Ref194921482"/>
            <w:r>
              <w:t>(</w:t>
            </w:r>
            <w:r>
              <w:fldChar w:fldCharType="begin"/>
            </w:r>
            <w:r>
              <w:instrText xml:space="preserve"> STYLEREF 1 \s </w:instrText>
            </w:r>
            <w:r>
              <w:fldChar w:fldCharType="separate"/>
            </w:r>
            <w:r w:rsidR="00AC5FD3">
              <w:rPr>
                <w:noProof/>
              </w:rPr>
              <w:t>2</w:t>
            </w:r>
            <w:r>
              <w:fldChar w:fldCharType="end"/>
            </w:r>
            <w:r>
              <w:t>.</w:t>
            </w:r>
            <w:r>
              <w:fldChar w:fldCharType="begin"/>
            </w:r>
            <w:r>
              <w:instrText xml:space="preserve"> SEQ Equation \* ARABIC \s 1 </w:instrText>
            </w:r>
            <w:r>
              <w:fldChar w:fldCharType="separate"/>
            </w:r>
            <w:r w:rsidR="00AC5FD3">
              <w:rPr>
                <w:noProof/>
              </w:rPr>
              <w:t>8</w:t>
            </w:r>
            <w:r>
              <w:fldChar w:fldCharType="end"/>
            </w:r>
            <w:bookmarkEnd w:id="28"/>
            <w:r>
              <w:t>)</w:t>
            </w:r>
          </w:p>
        </w:tc>
      </w:tr>
    </w:tbl>
    <w:p w14:paraId="230C5B00" w14:textId="61DFFE5F" w:rsidR="009358D7" w:rsidRDefault="009358D7" w:rsidP="00670698">
      <w:pPr>
        <w:rPr>
          <w:lang w:val="en-US"/>
        </w:rPr>
      </w:pPr>
      <w:r>
        <w:rPr>
          <w:lang w:val="en-US"/>
        </w:rPr>
        <w:t xml:space="preserve">Fig. 1c shows a qualitative dynamic course of the GS filling level. </w:t>
      </w:r>
    </w:p>
    <w:p w14:paraId="3290C3B1" w14:textId="12C3B0F9" w:rsidR="00A7700F" w:rsidRDefault="32AF646F" w:rsidP="32AF646F">
      <w:pPr>
        <w:pStyle w:val="berschrift3"/>
        <w:rPr>
          <w:lang w:val="en-US"/>
        </w:rPr>
      </w:pPr>
      <w:r w:rsidRPr="32AF646F">
        <w:rPr>
          <w:lang w:val="en-US"/>
        </w:rPr>
        <w:t>2.1.2</w:t>
      </w:r>
      <w:r w:rsidR="001F4FEB">
        <w:rPr>
          <w:lang w:val="en-US"/>
        </w:rPr>
        <w:t xml:space="preserve"> </w:t>
      </w:r>
      <w:r w:rsidR="00F51CBB">
        <w:rPr>
          <w:lang w:val="en-US"/>
        </w:rPr>
        <w:t>AD plant</w:t>
      </w:r>
      <w:r w:rsidRPr="32AF646F">
        <w:rPr>
          <w:lang w:val="en-US"/>
        </w:rPr>
        <w:t xml:space="preserve"> dimensioning</w:t>
      </w:r>
    </w:p>
    <w:p w14:paraId="793B5350" w14:textId="6028D82E" w:rsidR="00A7700F" w:rsidRPr="00724A4F" w:rsidRDefault="32AF646F">
      <w:pPr>
        <w:rPr>
          <w:lang w:val="en-US"/>
        </w:rPr>
      </w:pPr>
      <w:r w:rsidRPr="32AF646F">
        <w:rPr>
          <w:lang w:val="en-US"/>
        </w:rPr>
        <w:t xml:space="preserve">Dimensions of the AD plant, </w:t>
      </w:r>
      <w:r w:rsidR="00ED7748">
        <w:rPr>
          <w:lang w:val="en-US"/>
        </w:rPr>
        <w:t>GS</w:t>
      </w:r>
      <w:r w:rsidRPr="32AF646F">
        <w:rPr>
          <w:lang w:val="en-US"/>
        </w:rPr>
        <w:t xml:space="preserve"> and CHP</w:t>
      </w:r>
      <w:r w:rsidR="006E0C41">
        <w:rPr>
          <w:lang w:val="en-US"/>
        </w:rPr>
        <w:t xml:space="preserve"> unit</w:t>
      </w:r>
      <w:r w:rsidRPr="32AF646F">
        <w:rPr>
          <w:lang w:val="en-US"/>
        </w:rPr>
        <w:t xml:space="preserve"> </w:t>
      </w:r>
      <w:r w:rsidR="0039507F">
        <w:rPr>
          <w:lang w:val="en-US"/>
        </w:rPr>
        <w:t>were</w:t>
      </w:r>
      <w:r w:rsidRPr="32AF646F">
        <w:rPr>
          <w:lang w:val="en-US"/>
        </w:rPr>
        <w:t xml:space="preserve"> inspired by the research biogas plant at the German </w:t>
      </w:r>
      <w:r w:rsidR="00BE086A">
        <w:rPr>
          <w:lang w:val="en-US"/>
        </w:rPr>
        <w:t>B</w:t>
      </w:r>
      <w:r w:rsidRPr="32AF646F">
        <w:rPr>
          <w:lang w:val="en-US"/>
        </w:rPr>
        <w:t xml:space="preserve">iomass </w:t>
      </w:r>
      <w:r w:rsidR="00BE086A">
        <w:rPr>
          <w:lang w:val="en-US"/>
        </w:rPr>
        <w:t>R</w:t>
      </w:r>
      <w:r w:rsidRPr="32AF646F">
        <w:rPr>
          <w:lang w:val="en-US"/>
        </w:rPr>
        <w:t xml:space="preserve">esearch </w:t>
      </w:r>
      <w:r w:rsidR="00BE086A">
        <w:rPr>
          <w:lang w:val="en-US"/>
        </w:rPr>
        <w:t>C</w:t>
      </w:r>
      <w:r w:rsidRPr="32AF646F">
        <w:rPr>
          <w:lang w:val="en-US"/>
        </w:rPr>
        <w:t>enter (</w:t>
      </w:r>
      <w:proofErr w:type="spellStart"/>
      <w:r w:rsidR="006E0C41">
        <w:rPr>
          <w:lang w:val="en-US"/>
        </w:rPr>
        <w:t>Deutsches</w:t>
      </w:r>
      <w:proofErr w:type="spellEnd"/>
      <w:r w:rsidR="006E0C41">
        <w:rPr>
          <w:lang w:val="en-US"/>
        </w:rPr>
        <w:t xml:space="preserve"> </w:t>
      </w:r>
      <w:proofErr w:type="spellStart"/>
      <w:r w:rsidR="006E0C41">
        <w:rPr>
          <w:lang w:val="en-US"/>
        </w:rPr>
        <w:t>Biomasseforschungszentrum</w:t>
      </w:r>
      <w:proofErr w:type="spellEnd"/>
      <w:r w:rsidR="006E0C41">
        <w:rPr>
          <w:lang w:val="en-US"/>
        </w:rPr>
        <w:t xml:space="preserve">, </w:t>
      </w:r>
      <w:r w:rsidRPr="32AF646F">
        <w:rPr>
          <w:lang w:val="en-US"/>
        </w:rPr>
        <w:t xml:space="preserve">DBFZ) as reported in </w:t>
      </w:r>
      <w:sdt>
        <w:sdtPr>
          <w:rPr>
            <w:lang w:val="en-US"/>
          </w:rPr>
          <w:alias w:val="To edit, see citavi.com/edit"/>
          <w:tag w:val="CitaviPlaceholder#2a835e24-0623-45d2-a5cd-49405258ea37"/>
          <w:id w:val="-849030624"/>
          <w:placeholder>
            <w:docPart w:val="FB6C051CA4CB6C409CB838C45DAAEEBF"/>
          </w:placeholder>
        </w:sdtPr>
        <w:sdtContent>
          <w:r w:rsidR="00A60AA0">
            <w:rPr>
              <w:lang w:val="en-US"/>
            </w:rPr>
            <w:fldChar w:fldCharType="begin"/>
          </w:r>
          <w:r w:rsidR="00EC3AAE">
            <w:rPr>
              <w:lang w:val="en-US"/>
            </w:rPr>
            <w:instrText>ADDIN CitaviPlaceholder{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FcmljIiwiTGFzdE5hbWUiOiJNYXVreSIsIlByb3RlY3RlZCI6ZmFsc2UsIlNleCI6MiwiQ3JlYXRlZEJ5IjoiX2EiLCJDcmVhdGVkT24iOiIyMDIxLTExLTE1VDA5OjA1OjM3IiwiTW9kaWZpZWRCeSI6Il9hIiwiSWQiOiI4MmM0OTMwMy0xOGE2LTQ5NzItYjU1ZS1mMWRmYmViNzcwYTUiLCJNb2RpZmllZE9uIjoiMjAyMS0xMS0xNVQwOTowNTozNyIsIlByb2plY3QiOnsiJGlkIjoiOCIsIiR0eXBlIjoiU3dpc3NBY2FkZW1pYy5DaXRhdmkuUHJvamVjdCwgU3dpc3NBY2FkZW1pYy5DaXRhdmkifX0seyIkaWQiOiI5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jEwLjEwMDIvY2VhdC4yMDE1MDA0MTIiLCJVcmlTdHJpbmciOiJodHRwczovL2RvaS5vcmcvMTAuMTAwMi9jZWF0LjIwMTUwMDQxMi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}</w:instrText>
          </w:r>
          <w:r w:rsidR="00A60AA0">
            <w:rPr>
              <w:lang w:val="en-US"/>
            </w:rPr>
            <w:fldChar w:fldCharType="separate"/>
          </w:r>
          <w:r w:rsidR="00D76A55">
            <w:rPr>
              <w:lang w:val="en-US"/>
            </w:rPr>
            <w:t>Mauky et al.</w:t>
          </w:r>
          <w:r w:rsidR="00A60AA0">
            <w:rPr>
              <w:lang w:val="en-US"/>
            </w:rPr>
            <w:fldChar w:fldCharType="end"/>
          </w:r>
        </w:sdtContent>
      </w:sdt>
      <w:r w:rsidR="00A60AA0">
        <w:rPr>
          <w:lang w:val="en-US"/>
        </w:rPr>
        <w:t xml:space="preserve"> </w:t>
      </w:r>
      <w:sdt>
        <w:sdtPr>
          <w:rPr>
            <w:lang w:val="en-US"/>
          </w:rPr>
          <w:alias w:val="To edit, see citavi.com/edit"/>
          <w:tag w:val="CitaviPlaceholder#198c56e0-1fbf-4526-a173-6aff4b5c02cd"/>
          <w:id w:val="209083067"/>
          <w:placeholder>
            <w:docPart w:val="FB6C051CA4CB6C409CB838C45DAAEEBF"/>
          </w:placeholder>
        </w:sdtPr>
        <w:sdtContent>
          <w:r w:rsidR="00A60AA0">
            <w:rPr>
              <w:lang w:val="en-US"/>
            </w:rPr>
            <w:fldChar w:fldCharType="begin"/>
          </w:r>
          <w:r w:rsidR="00EC3AAE">
            <w:rPr>
              <w:lang w:val="en-US"/>
            </w:rPr>
            <w:instrText>ADDIN CitaviPlaceholder{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UiLCIkdHlwZSI6IlN3aXNzQWNhZGVtaWMuQ2l0YXZpLkxvY2F0aW9uLCBTd2lzc0FjYWRlbWljLkNpdGF2aSIsIkFkZHJlc3MiOnsiJGlkIjoiMTYiLCIkdHlwZSI6IlN3aXNzQWNhZGVtaWMuQ2l0YXZpLkxpbmtlZFJlc291cmNlLCBTd2lzc0FjYWRlbWljLkNpdGF2aSIsIkxpbmtlZFJlc291cmNlVHlwZSI6NSwiT3JpZ2luYWxTdHJpbmciOiIxMC4xMDAyL2NlYXQuMjAxNTAwNDEyIiwiVXJpU3RyaW5nIjoiaHR0cHM6Ly9kb2kub3JnLzEwLjEwMDIvY2VhdC4yMDE1MDA0MTI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}</w:instrText>
          </w:r>
          <w:r w:rsidR="00A60AA0">
            <w:rPr>
              <w:lang w:val="en-US"/>
            </w:rPr>
            <w:fldChar w:fldCharType="separate"/>
          </w:r>
          <w:r w:rsidR="00D76A55">
            <w:rPr>
              <w:lang w:val="en-US"/>
            </w:rPr>
            <w:t>(2016)</w:t>
          </w:r>
          <w:r w:rsidR="00A60AA0">
            <w:rPr>
              <w:lang w:val="en-US"/>
            </w:rPr>
            <w:fldChar w:fldCharType="end"/>
          </w:r>
        </w:sdtContent>
      </w:sdt>
      <w:r w:rsidR="00232B6D">
        <w:rPr>
          <w:lang w:val="en-US"/>
        </w:rPr>
        <w:t xml:space="preserve"> and summarized in </w:t>
      </w:r>
      <w:r w:rsidRPr="32AF646F">
        <w:rPr>
          <w:lang w:val="en-US"/>
        </w:rPr>
        <w:t>Ta</w:t>
      </w:r>
      <w:r w:rsidR="00ED7748">
        <w:rPr>
          <w:lang w:val="en-US"/>
        </w:rPr>
        <w:t>b.</w:t>
      </w:r>
      <w:r w:rsidRPr="32AF646F">
        <w:rPr>
          <w:lang w:val="en-US"/>
        </w:rPr>
        <w:t xml:space="preserve"> 1.</w:t>
      </w:r>
      <w:r w:rsidR="009337A3">
        <w:rPr>
          <w:lang w:val="en-US"/>
        </w:rPr>
        <w:t xml:space="preserve"> The </w:t>
      </w:r>
      <w:r w:rsidRPr="32AF646F">
        <w:rPr>
          <w:lang w:val="en-US"/>
        </w:rPr>
        <w:t xml:space="preserve">CHP </w:t>
      </w:r>
      <w:r w:rsidR="001E4158">
        <w:rPr>
          <w:lang w:val="en-US"/>
        </w:rPr>
        <w:t xml:space="preserve">unit </w:t>
      </w:r>
      <w:r w:rsidR="009337A3">
        <w:rPr>
          <w:lang w:val="en-US"/>
        </w:rPr>
        <w:t xml:space="preserve">was assumed to have an </w:t>
      </w:r>
      <w:r w:rsidRPr="32AF646F">
        <w:rPr>
          <w:lang w:val="en-US"/>
        </w:rPr>
        <w:t>electrical capacity</w:t>
      </w:r>
      <w:r w:rsidR="00AD5BD0">
        <w:rPr>
          <w:lang w:val="en-US"/>
        </w:rPr>
        <w:t xml:space="preserve"> </w:t>
      </w:r>
      <m:oMath>
        <m:sSub>
          <m:sSubPr>
            <m:ctrlPr>
              <w:rPr>
                <w:rFonts w:ascii="Cambria Math" w:hAnsi="Cambria Math"/>
                <w:i/>
                <w:lang w:val="en-US"/>
              </w:rPr>
            </m:ctrlPr>
          </m:sSubPr>
          <m:e>
            <m:r>
              <w:rPr>
                <w:rFonts w:ascii="Cambria Math" w:hAnsi="Cambria Math"/>
                <w:lang w:val="en-US"/>
              </w:rPr>
              <m:t>P</m:t>
            </m:r>
          </m:e>
          <m:sub>
            <m:r>
              <m:rPr>
                <m:sty m:val="p"/>
              </m:rPr>
              <w:rPr>
                <w:rFonts w:ascii="Cambria Math" w:hAnsi="Cambria Math"/>
                <w:lang w:val="en-US"/>
              </w:rPr>
              <m:t>el</m:t>
            </m:r>
          </m:sub>
        </m:sSub>
      </m:oMath>
      <w:r w:rsidRPr="32AF646F">
        <w:rPr>
          <w:lang w:val="en-US"/>
        </w:rPr>
        <w:t xml:space="preserve"> </w:t>
      </w:r>
      <w:r w:rsidR="009337A3" w:rsidRPr="32AF646F">
        <w:rPr>
          <w:lang w:val="en-US"/>
        </w:rPr>
        <w:t xml:space="preserve">of 50 kW </w:t>
      </w:r>
      <w:r w:rsidR="009337A3">
        <w:rPr>
          <w:lang w:val="en-US"/>
        </w:rPr>
        <w:t xml:space="preserve">and </w:t>
      </w:r>
      <w:r w:rsidRPr="32AF646F">
        <w:rPr>
          <w:lang w:val="en-US"/>
        </w:rPr>
        <w:t xml:space="preserve">an electrical efficiency </w:t>
      </w:r>
      <m:oMath>
        <m:sSub>
          <m:sSubPr>
            <m:ctrlPr>
              <w:rPr>
                <w:rFonts w:ascii="Cambria Math" w:hAnsi="Cambria Math"/>
                <w:i/>
                <w:lang w:val="en-US"/>
              </w:rPr>
            </m:ctrlPr>
          </m:sSubPr>
          <m:e>
            <m:r>
              <w:rPr>
                <w:rFonts w:ascii="Cambria Math" w:hAnsi="Cambria Math"/>
                <w:lang w:val="en-US"/>
              </w:rPr>
              <m:t>η</m:t>
            </m:r>
          </m:e>
          <m:sub>
            <m:r>
              <m:rPr>
                <m:sty m:val="p"/>
              </m:rPr>
              <w:rPr>
                <w:rFonts w:ascii="Cambria Math" w:hAnsi="Cambria Math"/>
                <w:lang w:val="en-US"/>
              </w:rPr>
              <m:t>el</m:t>
            </m:r>
          </m:sub>
        </m:sSub>
      </m:oMath>
      <w:r w:rsidR="00AD5BD0">
        <w:rPr>
          <w:lang w:val="en-US"/>
        </w:rPr>
        <w:t xml:space="preserve"> </w:t>
      </w:r>
      <w:r w:rsidRPr="32AF646F">
        <w:rPr>
          <w:lang w:val="en-US"/>
        </w:rPr>
        <w:t>of 36%.</w:t>
      </w:r>
      <w:r w:rsidR="002C3C4D">
        <w:rPr>
          <w:lang w:val="en-US"/>
        </w:rPr>
        <w:t xml:space="preserve"> To obtain </w:t>
      </w:r>
      <w:r w:rsidR="00A015A8">
        <w:rPr>
          <w:lang w:val="en-US"/>
        </w:rPr>
        <w:t xml:space="preserve">a ratio between CHP </w:t>
      </w:r>
      <w:r w:rsidR="006E0C41">
        <w:rPr>
          <w:lang w:val="en-US"/>
        </w:rPr>
        <w:t xml:space="preserve">unit </w:t>
      </w:r>
      <w:r w:rsidR="00A015A8">
        <w:rPr>
          <w:lang w:val="en-US"/>
        </w:rPr>
        <w:t xml:space="preserve">and GS capacity </w:t>
      </w:r>
      <w:r w:rsidR="002849A8">
        <w:rPr>
          <w:lang w:val="en-US"/>
        </w:rPr>
        <w:t>in the range of</w:t>
      </w:r>
      <w:r w:rsidR="00A60AA0">
        <w:rPr>
          <w:lang w:val="en-US"/>
        </w:rPr>
        <w:t xml:space="preserve"> </w:t>
      </w:r>
      <w:sdt>
        <w:sdtPr>
          <w:rPr>
            <w:lang w:val="en-US"/>
          </w:rPr>
          <w:alias w:val="To edit, see citavi.com/edit"/>
          <w:tag w:val="CitaviPlaceholder#a64abb4b-1173-4599-bd88-c68e25da73c9"/>
          <w:id w:val="192585377"/>
          <w:placeholder>
            <w:docPart w:val="FB6C051CA4CB6C409CB838C45DAAEEBF"/>
          </w:placeholder>
        </w:sdtPr>
        <w:sdtContent>
          <w:r w:rsidR="00A60AA0">
            <w:rPr>
              <w:lang w:val="en-US"/>
            </w:rPr>
            <w:fldChar w:fldCharType="begin"/>
          </w:r>
          <w:r w:rsidR="0079674B">
            <w:rPr>
              <w:lang w:val="en-US"/>
            </w:rPr>
            <w:instrText>ADDIN CitaviPlaceholder{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}</w:instrText>
          </w:r>
          <w:r w:rsidR="00A60AA0">
            <w:rPr>
              <w:lang w:val="en-US"/>
            </w:rPr>
            <w:fldChar w:fldCharType="separate"/>
          </w:r>
          <w:r w:rsidR="00D76A55">
            <w:rPr>
              <w:lang w:val="en-US"/>
            </w:rPr>
            <w:t>Dittmer et al.</w:t>
          </w:r>
          <w:r w:rsidR="00A60AA0">
            <w:rPr>
              <w:lang w:val="en-US"/>
            </w:rPr>
            <w:fldChar w:fldCharType="end"/>
          </w:r>
        </w:sdtContent>
      </w:sdt>
      <w:r w:rsidR="00A60AA0">
        <w:rPr>
          <w:lang w:val="en-US"/>
        </w:rPr>
        <w:t xml:space="preserve"> </w:t>
      </w:r>
      <w:sdt>
        <w:sdtPr>
          <w:rPr>
            <w:lang w:val="en-US"/>
          </w:rPr>
          <w:alias w:val="To edit, see citavi.com/edit"/>
          <w:tag w:val="CitaviPlaceholder#0e940dcd-3926-4594-9101-a03dbd417f51"/>
          <w:id w:val="-693775371"/>
          <w:placeholder>
            <w:docPart w:val="FB6C051CA4CB6C409CB838C45DAAEEBF"/>
          </w:placeholder>
        </w:sdtPr>
        <w:sdtContent>
          <w:r w:rsidR="00A60AA0">
            <w:rPr>
              <w:lang w:val="en-US"/>
            </w:rPr>
            <w:fldChar w:fldCharType="begin"/>
          </w:r>
          <w:r w:rsidR="0079674B">
            <w:rPr>
              <w:lang w:val="en-US"/>
            </w:rPr>
            <w:instrText>ADDIN CitaviPlaceholder{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}</w:instrText>
          </w:r>
          <w:r w:rsidR="00A60AA0">
            <w:rPr>
              <w:lang w:val="en-US"/>
            </w:rPr>
            <w:fldChar w:fldCharType="separate"/>
          </w:r>
          <w:r w:rsidR="00D76A55">
            <w:rPr>
              <w:lang w:val="en-US"/>
            </w:rPr>
            <w:t>(2022)</w:t>
          </w:r>
          <w:r w:rsidR="00A60AA0">
            <w:rPr>
              <w:lang w:val="en-US"/>
            </w:rPr>
            <w:fldChar w:fldCharType="end"/>
          </w:r>
        </w:sdtContent>
      </w:sdt>
      <w:r w:rsidR="002C3C4D">
        <w:rPr>
          <w:lang w:val="en-US"/>
        </w:rPr>
        <w:t xml:space="preserve">, the </w:t>
      </w:r>
      <w:r w:rsidR="00D0560B">
        <w:rPr>
          <w:lang w:val="en-US"/>
        </w:rPr>
        <w:t xml:space="preserve">maximum </w:t>
      </w:r>
      <w:r w:rsidR="00A015A8">
        <w:rPr>
          <w:lang w:val="en-US"/>
        </w:rPr>
        <w:t xml:space="preserve">GS </w:t>
      </w:r>
      <w:r w:rsidR="00D0560B">
        <w:rPr>
          <w:lang w:val="en-US"/>
        </w:rPr>
        <w:t>capacity</w:t>
      </w:r>
      <w:r w:rsidR="002C3C4D">
        <w:rPr>
          <w:lang w:val="en-US"/>
        </w:rPr>
        <w:t xml:space="preserve"> </w:t>
      </w:r>
      <m:oMath>
        <m:sSub>
          <m:sSubPr>
            <m:ctrlPr>
              <w:rPr>
                <w:rFonts w:ascii="Cambria Math" w:hAnsi="Cambria Math"/>
                <w:i/>
                <w:lang w:val="en-US"/>
              </w:rPr>
            </m:ctrlPr>
          </m:sSubPr>
          <m:e>
            <m:r>
              <w:rPr>
                <w:rFonts w:ascii="Cambria Math" w:hAnsi="Cambria Math"/>
                <w:lang w:val="en-US"/>
              </w:rPr>
              <m:t>V</m:t>
            </m:r>
          </m:e>
          <m:sub>
            <m:r>
              <m:rPr>
                <m:sty m:val="p"/>
              </m:rPr>
              <w:rPr>
                <w:rFonts w:ascii="Cambria Math" w:hAnsi="Cambria Math"/>
                <w:lang w:val="en-US"/>
              </w:rPr>
              <m:t>GS</m:t>
            </m:r>
          </m:sub>
        </m:sSub>
      </m:oMath>
      <w:r w:rsidR="00AD5BD0">
        <w:rPr>
          <w:lang w:val="en-US"/>
        </w:rPr>
        <w:t xml:space="preserve"> </w:t>
      </w:r>
      <w:r w:rsidR="002C3C4D">
        <w:rPr>
          <w:lang w:val="en-US"/>
        </w:rPr>
        <w:t xml:space="preserve">was </w:t>
      </w:r>
      <w:r w:rsidR="0079153F">
        <w:rPr>
          <w:lang w:val="en-US"/>
        </w:rPr>
        <w:t>set</w:t>
      </w:r>
      <w:r w:rsidR="002C3C4D">
        <w:rPr>
          <w:lang w:val="en-US"/>
        </w:rPr>
        <w:t xml:space="preserve"> to 2</w:t>
      </w:r>
      <w:r w:rsidR="00723C17">
        <w:rPr>
          <w:lang w:val="en-US"/>
        </w:rPr>
        <w:t>8</w:t>
      </w:r>
      <w:r w:rsidR="002C3C4D">
        <w:rPr>
          <w:lang w:val="en-US"/>
        </w:rPr>
        <w:t>0</w:t>
      </w:r>
      <w:r w:rsidR="006E0C41">
        <w:rPr>
          <w:lang w:val="en-US"/>
        </w:rPr>
        <w:t xml:space="preserve"> </w:t>
      </w:r>
      <w:r w:rsidR="002C3C4D">
        <w:rPr>
          <w:lang w:val="en-US"/>
        </w:rPr>
        <w:t>m³.</w:t>
      </w:r>
      <w:r w:rsidR="00A70E49">
        <w:rPr>
          <w:lang w:val="en-US"/>
        </w:rPr>
        <w:t xml:space="preserve"> </w:t>
      </w:r>
    </w:p>
    <w:p w14:paraId="204C5DCB" w14:textId="7DE73F46" w:rsidR="00A7700F" w:rsidRDefault="0EF766E9" w:rsidP="00A7700F">
      <w:pPr>
        <w:pStyle w:val="berschrift2"/>
        <w:rPr>
          <w:lang w:val="en-US"/>
        </w:rPr>
      </w:pPr>
      <w:bookmarkStart w:id="29" w:name="_5bqn32glp415"/>
      <w:bookmarkStart w:id="30" w:name="_b20llt1pm978"/>
      <w:bookmarkEnd w:id="29"/>
      <w:bookmarkEnd w:id="30"/>
      <w:r w:rsidRPr="0EF766E9">
        <w:rPr>
          <w:lang w:val="en-US"/>
        </w:rPr>
        <w:t>2.2 Uncertain substrate characterization</w:t>
      </w:r>
    </w:p>
    <w:p w14:paraId="635E3B16" w14:textId="7FDC7EB4" w:rsidR="00D10E51" w:rsidRDefault="009676EC" w:rsidP="32AF646F">
      <w:pPr>
        <w:rPr>
          <w:lang w:val="en-US"/>
        </w:rPr>
      </w:pPr>
      <w:r>
        <w:rPr>
          <w:lang w:val="en-US"/>
        </w:rPr>
        <w:t>There exist a</w:t>
      </w:r>
      <w:r w:rsidR="00AA10A7" w:rsidRPr="00AA10A7">
        <w:rPr>
          <w:lang w:val="en-US"/>
        </w:rPr>
        <w:t xml:space="preserve">nalytical laboratory procedures to determine raw macronutrients </w:t>
      </w:r>
      <w:r w:rsidR="00232B6D">
        <w:rPr>
          <w:lang w:val="en-US"/>
        </w:rPr>
        <w:t xml:space="preserve">of </w:t>
      </w:r>
      <w:r w:rsidR="009A2C8E">
        <w:rPr>
          <w:lang w:val="en-US"/>
        </w:rPr>
        <w:t>CH</w:t>
      </w:r>
      <w:r w:rsidR="00AA10A7" w:rsidRPr="00AA10A7">
        <w:rPr>
          <w:lang w:val="en-US"/>
        </w:rPr>
        <w:t>, proteins (PR) and lipids (LI)</w:t>
      </w:r>
      <w:r>
        <w:rPr>
          <w:lang w:val="en-US"/>
        </w:rPr>
        <w:t xml:space="preserve"> </w:t>
      </w:r>
      <w:sdt>
        <w:sdtPr>
          <w:rPr>
            <w:lang w:val="en-US"/>
          </w:rPr>
          <w:alias w:val="To edit, see citavi.com/edit"/>
          <w:tag w:val="CitaviPlaceholder#0351ab9b-a79d-454c-9c82-287b0cbeb890"/>
          <w:id w:val="1366862697"/>
          <w:placeholder>
            <w:docPart w:val="DefaultPlaceholder_-1854013440"/>
          </w:placeholder>
        </w:sdtPr>
        <w:sdtContent>
          <w:r>
            <w:rPr>
              <w:lang w:val="en-US"/>
            </w:rPr>
            <w:fldChar w:fldCharType="begin"/>
          </w:r>
          <w:r w:rsidR="009E57A2">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1ZGM3NzZiLTg0ZTYtNDdiMC1iMjAxLTkzZmMzNjcyNThlYiIsIlJhbmdlTGVuZ3RoIjozMCwiUmVmZXJlbmNlSWQiOiJjM2I3OGJjNi00MjYxLTQ2MDgtODZhYy1jYjc1NzM2MzkwO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XNibiI6Ijk3OC0zLTk0NjYyOS00Ny00IiwiS2V5d29yZHMiOltdLCJMYW5ndWFnZSI6ImVuZyIsIkxhbmd1YWdlQ29kZSI6ImVuIi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mh0dHBzOi8vd3d3LmVuZXJnZXRpc2NoZS1iaW9tYXNzZW51dHp1bmcuZGUvZmlsZWFkbWluL21lZGlhLzZfUHVibGlrYXRpb25lbi9NTUNfQmlvZ2FzLTIwMjAucGRmIiwiVXJpU3RyaW5nIjoiaHR0cHM6Ly93d3cuZW5lcmdldGlzY2hlLWJpb21hc3NlbnV0enVuZy5kZS9maWxlYWRtaW4vbWVkaWEvNl9QdWJsaWthdGlvbmVuL01NQ19CaW9nYXMtMjAyMC5wZGY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}</w:instrText>
          </w:r>
          <w:r>
            <w:rPr>
              <w:lang w:val="en-US"/>
            </w:rPr>
            <w:fldChar w:fldCharType="separate"/>
          </w:r>
          <w:r w:rsidR="00D76A55">
            <w:rPr>
              <w:lang w:val="en-US"/>
            </w:rPr>
            <w:t>(Liebetrau and Pfeiffer, 2020)</w:t>
          </w:r>
          <w:r>
            <w:rPr>
              <w:lang w:val="en-US"/>
            </w:rPr>
            <w:fldChar w:fldCharType="end"/>
          </w:r>
        </w:sdtContent>
      </w:sdt>
      <w:r w:rsidR="00AA10A7" w:rsidRPr="00AA10A7">
        <w:rPr>
          <w:lang w:val="en-US"/>
        </w:rPr>
        <w:t xml:space="preserve">. However, </w:t>
      </w:r>
      <w:r w:rsidR="0045620C">
        <w:rPr>
          <w:lang w:val="en-US"/>
        </w:rPr>
        <w:t xml:space="preserve">their </w:t>
      </w:r>
      <w:r w:rsidR="00AA10A7" w:rsidRPr="00AA10A7">
        <w:rPr>
          <w:lang w:val="en-US"/>
        </w:rPr>
        <w:t>anaerobic degradability can only be quantified heuristically, e.g. through batch tests</w:t>
      </w:r>
      <w:r>
        <w:rPr>
          <w:lang w:val="en-US"/>
        </w:rPr>
        <w:t xml:space="preserve"> </w:t>
      </w:r>
      <w:sdt>
        <w:sdtPr>
          <w:rPr>
            <w:lang w:val="en-US"/>
          </w:rPr>
          <w:alias w:val="To edit, see citavi.com/edit"/>
          <w:tag w:val="CitaviPlaceholder#6b794e3f-74bf-4180-8b3f-8a8cdf632b4d"/>
          <w:id w:val="252407992"/>
          <w:placeholder>
            <w:docPart w:val="DefaultPlaceholder_-1854013440"/>
          </w:placeholder>
        </w:sdtPr>
        <w:sdtContent>
          <w:r>
            <w:rPr>
              <w:lang w:val="en-US"/>
            </w:rPr>
            <w:fldChar w:fldCharType="begin"/>
          </w:r>
          <w:r w:rsidR="009E57A2">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yM2JhZjJmLTRmNjktNDcyYy05NGU5LWQ5NzgxYzcyMDQzZiIsIlJhbmdlTGVuZ3RoIjoyMiwiUmVmZXJlbmNlSWQiOiI2MjE5NGJiNC0zZjY2LTQzNjYtYjQzMC1hZDE0ZjRlZWVlNG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9zMTExNTctMDE1LTkzODItNiIsIkVkaXRvcnMiOltdLCJFdmFsdWF0aW9uQ29tcGxleGl0eSI6MCwiRXZhbHVhdGlvblNvdXJjZVRleHRGb3JtYXQiOjAsIkdyb3VwcyI6W3siJGlkIjoiMTY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NyIsIiR0eXBlIjoiU3dpc3NBY2FkZW1pYy5DaXRhdmkuTG9jYXRpb24sIFN3aXNzQWNhZGVtaWMuQ2l0YXZpIiwiQWRkcmVzcyI6eyIkaWQiOiIxOCIsIiR0eXBlIjoiU3dpc3NBY2FkZW1pYy5DaXRhdmkuTGlua2VkUmVzb3VyY2UsIFN3aXNzQWNhZGVtaWMuQ2l0YXZpIiwiTGlua2VkUmVzb3VyY2VUeXBlIjo1LCJPcmlnaW5hbFN0cmluZyI6IjEwLjEwMDcvczExMTU3LTAxNS05MzgyLTYiLCJVcmlTdHJpbmciOiJodHRwczovL2RvaS5vcmcvMTAuMTAwNy9zMTExNTctMDE1LTkzODItNiIsIkxpbmtlZFJlc291cmNlU3RhdHVzIjo4LCJQcm9wZXJ0aWVzIjp7IiRpZCI6IjE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}</w:instrText>
          </w:r>
          <w:r>
            <w:rPr>
              <w:lang w:val="en-US"/>
            </w:rPr>
            <w:fldChar w:fldCharType="separate"/>
          </w:r>
          <w:r w:rsidR="00D76A55">
            <w:rPr>
              <w:lang w:val="en-US"/>
            </w:rPr>
            <w:t>(Jimenez et al., 2015)</w:t>
          </w:r>
          <w:r>
            <w:rPr>
              <w:lang w:val="en-US"/>
            </w:rPr>
            <w:fldChar w:fldCharType="end"/>
          </w:r>
        </w:sdtContent>
      </w:sdt>
      <w:r w:rsidR="00AA10A7" w:rsidRPr="00AA10A7">
        <w:rPr>
          <w:lang w:val="en-US"/>
        </w:rPr>
        <w:t xml:space="preserve">. </w:t>
      </w:r>
      <w:commentRangeStart w:id="31"/>
      <w:commentRangeStart w:id="32"/>
      <w:r w:rsidR="00AA10A7" w:rsidRPr="00AA10A7">
        <w:rPr>
          <w:lang w:val="en-US"/>
        </w:rPr>
        <w:t>Th</w:t>
      </w:r>
      <w:r w:rsidR="00A157F0">
        <w:rPr>
          <w:lang w:val="en-US"/>
        </w:rPr>
        <w:t>erefore</w:t>
      </w:r>
      <w:r w:rsidR="00AA10A7" w:rsidRPr="00AA10A7">
        <w:rPr>
          <w:lang w:val="en-US"/>
        </w:rPr>
        <w:t xml:space="preserve">, in this study, </w:t>
      </w:r>
      <w:r w:rsidR="00A157F0">
        <w:rPr>
          <w:lang w:val="en-US"/>
        </w:rPr>
        <w:t xml:space="preserve">the </w:t>
      </w:r>
      <w:r w:rsidR="00AA10A7" w:rsidRPr="00AA10A7">
        <w:rPr>
          <w:lang w:val="en-US"/>
        </w:rPr>
        <w:t xml:space="preserve">influent macronutrients CH, PR and LI were </w:t>
      </w:r>
      <w:r w:rsidR="00A157F0">
        <w:rPr>
          <w:lang w:val="en-US"/>
        </w:rPr>
        <w:t>considered as</w:t>
      </w:r>
      <w:r w:rsidR="00AA10A7" w:rsidRPr="00AA10A7">
        <w:rPr>
          <w:lang w:val="en-US"/>
        </w:rPr>
        <w:t xml:space="preserve"> uncertain </w:t>
      </w:r>
      <w:r w:rsidR="00A157F0">
        <w:rPr>
          <w:lang w:val="en-US"/>
        </w:rPr>
        <w:t xml:space="preserve">since </w:t>
      </w:r>
      <w:r w:rsidR="008C6973">
        <w:rPr>
          <w:lang w:val="en-US"/>
        </w:rPr>
        <w:t xml:space="preserve">the ADM1-R3 </w:t>
      </w:r>
      <w:r w:rsidR="00BF7150">
        <w:rPr>
          <w:lang w:val="en-US"/>
        </w:rPr>
        <w:t xml:space="preserve">only </w:t>
      </w:r>
      <w:r w:rsidR="008C6973">
        <w:rPr>
          <w:lang w:val="en-US"/>
        </w:rPr>
        <w:t xml:space="preserve">considers the anaerobically degradable shares </w:t>
      </w:r>
      <w:r w:rsidR="00AA10A7" w:rsidRPr="00AA10A7">
        <w:rPr>
          <w:lang w:val="en-US"/>
        </w:rPr>
        <w:t>of raw macronutrient</w:t>
      </w:r>
      <w:r w:rsidR="00A157F0">
        <w:rPr>
          <w:lang w:val="en-US"/>
        </w:rPr>
        <w:t xml:space="preserve">s </w:t>
      </w:r>
      <w:commentRangeEnd w:id="31"/>
      <w:r w:rsidR="00CF0076">
        <w:rPr>
          <w:rStyle w:val="Kommentarzeichen"/>
        </w:rPr>
        <w:commentReference w:id="31"/>
      </w:r>
      <w:commentRangeEnd w:id="32"/>
      <w:r w:rsidR="00BF7150">
        <w:rPr>
          <w:rStyle w:val="Kommentarzeichen"/>
        </w:rPr>
        <w:commentReference w:id="32"/>
      </w:r>
      <w:sdt>
        <w:sdtPr>
          <w:rPr>
            <w:lang w:val="en-US"/>
          </w:rPr>
          <w:alias w:val="To edit, see citavi.com/edit"/>
          <w:tag w:val="CitaviPlaceholder#e2d2f5f6-f162-4088-9a32-7ee16feb8ca5"/>
          <w:id w:val="-721205375"/>
          <w:placeholder>
            <w:docPart w:val="DefaultPlaceholder_-1854013440"/>
          </w:placeholder>
        </w:sdtPr>
        <w:sdtContent>
          <w:r>
            <w:rPr>
              <w:lang w:val="en-US"/>
            </w:rPr>
            <w:fldChar w:fldCharType="begin"/>
          </w:r>
          <w:r w:rsidR="009E57A2">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JmYzBmNzJjLTEwMTAtNDU5ZC05OGUzLWQ0ODdhYmU2NTE1NyIsIlJhbmdlTGVuZ3RoIjoyMywiUmVmZXJlbmNlSWQiOiI2ZGY4YWE4Mi0xYjc3LTQ3YWMtYjFlZC1iNGQ5MTgzYzE2MW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VuZyIsIkxhbmd1YWdlQ29kZSI6ImVuIiwiTG9jYXRpb25zIjpbeyIkaWQiOiIxOCIsIiR0eXBlIjoiU3dpc3NBY2FkZW1pYy5DaXRhdmkuTG9jYXRpb24sIFN3aXNzQWNhZGVtaWMuQ2l0YXZpIiwiQWRkcmVzcyI6eyIkaWQiOiIxOSIsIiR0eXBlIjoiU3dpc3NBY2FkZW1pYy5DaXRhdmkuTGlua2VkUmVzb3VyY2UsIFN3aXNzQWNhZGVtaWMuQ2l0YXZpIiwiTGlua2VkUmVzb3VyY2VUeXBlIjo1LCJPcmlnaW5hbFN0cmluZyI6Imh0dHBzOi8vZG9pLm9yZy8xMC4xMDE2L2ouYmlvcnRlY2guMjAyMS4xMjUxMDQiLCJVcmlTdHJpbmciOiJodHRwczovL2RvaS5vcmcvMTAuMTAxNi9qLmJpb3J0ZWNoLjIwMjEuMTI1MTA0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}</w:instrText>
          </w:r>
          <w:r>
            <w:rPr>
              <w:lang w:val="en-US"/>
            </w:rPr>
            <w:fldChar w:fldCharType="separate"/>
          </w:r>
          <w:r w:rsidR="00D76A55">
            <w:rPr>
              <w:lang w:val="en-US"/>
            </w:rPr>
            <w:t>(Weinrich et al., 2021)</w:t>
          </w:r>
          <w:r>
            <w:rPr>
              <w:lang w:val="en-US"/>
            </w:rPr>
            <w:fldChar w:fldCharType="end"/>
          </w:r>
        </w:sdtContent>
      </w:sdt>
      <w:r w:rsidR="00AA10A7" w:rsidRPr="00AA10A7">
        <w:rPr>
          <w:lang w:val="en-US"/>
        </w:rPr>
        <w:t>. Other parametric or structural uncertainties were ignored</w:t>
      </w:r>
      <w:r w:rsidR="32AF646F" w:rsidRPr="32AF646F">
        <w:rPr>
          <w:lang w:val="en-US"/>
        </w:rPr>
        <w:t xml:space="preserve">. </w:t>
      </w:r>
      <w:r w:rsidR="00D27AAF" w:rsidRPr="32AF646F">
        <w:rPr>
          <w:lang w:val="en-US"/>
        </w:rPr>
        <w:t xml:space="preserve">The following </w:t>
      </w:r>
      <w:r w:rsidR="00740A39">
        <w:rPr>
          <w:lang w:val="en-US"/>
        </w:rPr>
        <w:t xml:space="preserve">typical </w:t>
      </w:r>
      <w:r w:rsidR="00D27AAF" w:rsidRPr="32AF646F">
        <w:rPr>
          <w:lang w:val="en-US"/>
        </w:rPr>
        <w:t xml:space="preserve">agricultural </w:t>
      </w:r>
      <w:r w:rsidR="00740A39">
        <w:rPr>
          <w:lang w:val="en-US"/>
        </w:rPr>
        <w:t xml:space="preserve">AD </w:t>
      </w:r>
      <w:r w:rsidR="00D27AAF" w:rsidRPr="32AF646F">
        <w:rPr>
          <w:lang w:val="en-US"/>
        </w:rPr>
        <w:t xml:space="preserve">substrates were </w:t>
      </w:r>
      <w:r w:rsidR="00D27AAF">
        <w:rPr>
          <w:lang w:val="en-US"/>
        </w:rPr>
        <w:t>considered</w:t>
      </w:r>
      <w:r w:rsidR="001039CB">
        <w:rPr>
          <w:lang w:val="en-US"/>
        </w:rPr>
        <w:t xml:space="preserve"> </w:t>
      </w:r>
      <w:sdt>
        <w:sdtPr>
          <w:rPr>
            <w:lang w:val="en-US"/>
          </w:rPr>
          <w:alias w:val="To edit, see citavi.com/edit"/>
          <w:tag w:val="CitaviPlaceholder#5fbc1a3a-6460-4e09-8760-0f83c5099913"/>
          <w:id w:val="-505441846"/>
          <w:placeholder>
            <w:docPart w:val="DefaultPlaceholder_-1854013440"/>
          </w:placeholder>
        </w:sdtPr>
        <w:sdtContent>
          <w:r w:rsidR="00A157F0">
            <w:rPr>
              <w:lang w:val="en-US"/>
            </w:rPr>
            <w:fldChar w:fldCharType="begin"/>
          </w:r>
          <w:r w:rsidR="009E57A2">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1ZmFmNjRhLWMwMjQtNDg5Yi05NDk4LTM5ZGNjMjAwY2I1YyIsIlJhbmdlTGVuZ3RoIjoxOSwiUmVmZXJlbmNlSWQiOiJkNTk5YjEwMi1iNzU5LTQyY2EtOGEwZC1lYjA4NmIyZTkzOT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7IiRpZCI6IjEyIiwiJHR5cGUiOiJTd2lzc0FjYWRlbWljLkNpdGF2aS5Mb2NhdGlvbiwgU3dpc3NBY2FkZW1pYy5DaXRhdmkiLCJBZGRyZXNzIjp7IiRpZCI6IjEzIiwiJHR5cGUiOiJTd2lzc0FjYWRlbWljLkNpdGF2aS5MaW5rZWRSZXNvdXJjZSwgU3dpc3NBY2FkZW1pYy5DaXRhdmkiLCJMaW5rZWRSZXNvdXJjZVR5cGUiOjUsIk9yaWdpbmFsU3RyaW5nIjoiMTAuMTE1NS8yMDE2LzIxNDc1MTMiLCJVcmlTdHJpbmciOiJodHRwczovL2RvaS5vcmcvMTAuMTE1NS8yMDE2LzIxNDc1MTMiLCJMaW5rZWRSZXNvdXJjZVN0YXR1cyI6OCwiUHJvcGVydGllcyI6eyIkaWQiOiIx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}</w:instrText>
          </w:r>
          <w:r w:rsidR="00A157F0">
            <w:rPr>
              <w:lang w:val="en-US"/>
            </w:rPr>
            <w:fldChar w:fldCharType="separate"/>
          </w:r>
          <w:r w:rsidR="00D76A55">
            <w:rPr>
              <w:lang w:val="en-US"/>
            </w:rPr>
            <w:t>(Ahmed et al., 2016; Segura et al., 2025; Hahn et al., 2014)</w:t>
          </w:r>
          <w:r w:rsidR="00A157F0">
            <w:rPr>
              <w:lang w:val="en-US"/>
            </w:rPr>
            <w:fldChar w:fldCharType="end"/>
          </w:r>
        </w:sdtContent>
      </w:sdt>
      <w:r w:rsidR="00D27AAF" w:rsidRPr="32AF646F">
        <w:rPr>
          <w:lang w:val="en-US"/>
        </w:rPr>
        <w:t>: grass silage (</w:t>
      </w:r>
      <w:proofErr w:type="spellStart"/>
      <w:r w:rsidR="00D27AAF" w:rsidRPr="32AF646F">
        <w:rPr>
          <w:lang w:val="en-US"/>
        </w:rPr>
        <w:t>G</w:t>
      </w:r>
      <w:r w:rsidR="009C1D4A">
        <w:rPr>
          <w:lang w:val="en-US"/>
        </w:rPr>
        <w:t>r</w:t>
      </w:r>
      <w:r w:rsidR="00D27AAF" w:rsidRPr="32AF646F">
        <w:rPr>
          <w:lang w:val="en-US"/>
        </w:rPr>
        <w:t>S</w:t>
      </w:r>
      <w:proofErr w:type="spellEnd"/>
      <w:r w:rsidR="00D27AAF" w:rsidRPr="32AF646F">
        <w:rPr>
          <w:lang w:val="en-US"/>
        </w:rPr>
        <w:t xml:space="preserve">), </w:t>
      </w:r>
      <w:r>
        <w:rPr>
          <w:lang w:val="en-US"/>
        </w:rPr>
        <w:t xml:space="preserve">maize silage </w:t>
      </w:r>
      <w:r w:rsidR="00D27AAF" w:rsidRPr="32AF646F">
        <w:rPr>
          <w:lang w:val="en-US"/>
        </w:rPr>
        <w:t>(</w:t>
      </w:r>
      <w:r>
        <w:rPr>
          <w:lang w:val="en-US"/>
        </w:rPr>
        <w:t>M</w:t>
      </w:r>
      <w:r w:rsidRPr="32AF646F">
        <w:rPr>
          <w:lang w:val="en-US"/>
        </w:rPr>
        <w:t>S</w:t>
      </w:r>
      <w:r w:rsidR="00D27AAF" w:rsidRPr="32AF646F">
        <w:rPr>
          <w:lang w:val="en-US"/>
        </w:rPr>
        <w:t>), sugar beet silage (SBS) and cattle manure (CM).</w:t>
      </w:r>
      <w:r w:rsidR="00740A39">
        <w:rPr>
          <w:lang w:val="en-US"/>
        </w:rPr>
        <w:t xml:space="preserve"> </w:t>
      </w:r>
      <w:r w:rsidR="00A157F0">
        <w:rPr>
          <w:lang w:val="en-US"/>
        </w:rPr>
        <w:t>Individual substrate</w:t>
      </w:r>
      <w:r w:rsidR="00740A39">
        <w:rPr>
          <w:lang w:val="en-US"/>
        </w:rPr>
        <w:t xml:space="preserve"> costs per t FM are provided in Tab. 2.</w:t>
      </w:r>
    </w:p>
    <w:p w14:paraId="61CCC35F" w14:textId="52E019E2" w:rsidR="00EF63E2" w:rsidRDefault="006D555D" w:rsidP="00EF63E2">
      <w:pPr>
        <w:pStyle w:val="berschrift3"/>
        <w:rPr>
          <w:lang w:val="en-US"/>
        </w:rPr>
      </w:pPr>
      <w:bookmarkStart w:id="33" w:name="_3saj0h2cz42i" w:colFirst="0" w:colLast="0"/>
      <w:bookmarkEnd w:id="33"/>
      <w:r>
        <w:rPr>
          <w:lang w:val="en-US"/>
        </w:rPr>
        <w:lastRenderedPageBreak/>
        <w:t>2</w:t>
      </w:r>
      <w:r w:rsidR="00EF63E2" w:rsidRPr="00EF63E2">
        <w:rPr>
          <w:lang w:val="en-US"/>
        </w:rPr>
        <w:t>.</w:t>
      </w:r>
      <w:r>
        <w:rPr>
          <w:lang w:val="en-US"/>
        </w:rPr>
        <w:t>2</w:t>
      </w:r>
      <w:r w:rsidR="00EF63E2" w:rsidRPr="00EF63E2">
        <w:rPr>
          <w:lang w:val="en-US"/>
        </w:rPr>
        <w:t xml:space="preserve">.1 </w:t>
      </w:r>
      <w:r w:rsidR="006E490B">
        <w:rPr>
          <w:lang w:val="en-US"/>
        </w:rPr>
        <w:t>Nominal computation</w:t>
      </w:r>
    </w:p>
    <w:p w14:paraId="7F3CB807" w14:textId="17AAFE54" w:rsidR="006E55F9" w:rsidRDefault="000B0C85" w:rsidP="006E55F9">
      <w:pPr>
        <w:rPr>
          <w:lang w:val="en-US"/>
        </w:rPr>
      </w:pPr>
      <w:r w:rsidRPr="32AF646F">
        <w:rPr>
          <w:lang w:val="en-US"/>
        </w:rPr>
        <w:t xml:space="preserve">ADM1-R3 </w:t>
      </w:r>
      <w:r w:rsidR="00D10E51" w:rsidRPr="32AF646F">
        <w:rPr>
          <w:lang w:val="en-US"/>
        </w:rPr>
        <w:t>influent concentrations</w:t>
      </w:r>
      <w:r w:rsidR="007A41EE">
        <w:rPr>
          <w:lang w:val="en-US"/>
        </w:rPr>
        <w:t>, denoted as</w:t>
      </w:r>
      <w:r w:rsidR="00260B0E">
        <w:rPr>
          <w:lang w:val="en-US"/>
        </w:rPr>
        <w:t xml:space="preserve"> </w:t>
      </w:r>
      <m:oMath>
        <m:r>
          <w:rPr>
            <w:rFonts w:ascii="Cambria Math" w:hAnsi="Cambria Math"/>
            <w:lang w:val="en-US"/>
          </w:rPr>
          <m:t>ξ</m:t>
        </m:r>
      </m:oMath>
      <w:r w:rsidR="00BD120B">
        <w:rPr>
          <w:lang w:val="en-US"/>
        </w:rPr>
        <w:t>,</w:t>
      </w:r>
      <w:r w:rsidR="00D10E51" w:rsidRPr="32AF646F">
        <w:rPr>
          <w:lang w:val="en-US"/>
        </w:rPr>
        <w:t xml:space="preserve"> </w:t>
      </w:r>
      <w:r w:rsidR="001A2017">
        <w:rPr>
          <w:lang w:val="en-US"/>
        </w:rPr>
        <w:t>were computed according to</w:t>
      </w:r>
      <w:r w:rsidR="00195BE7">
        <w:rPr>
          <w:lang w:val="en-US"/>
        </w:rPr>
        <w:t xml:space="preserve"> </w:t>
      </w:r>
      <w:sdt>
        <w:sdtPr>
          <w:rPr>
            <w:lang w:val="en-US"/>
          </w:rPr>
          <w:alias w:val="To edit, see citavi.com/edit"/>
          <w:tag w:val="CitaviPlaceholder#473230db-584c-4c83-b697-adac0b1f9831"/>
          <w:id w:val="967159697"/>
          <w:placeholder>
            <w:docPart w:val="D829EA88C211A742AABDEF3C133E1B4E"/>
          </w:placeholder>
        </w:sdtPr>
        <w:sdtContent>
          <w:r w:rsidR="00195BE7">
            <w:rPr>
              <w:lang w:val="en-US"/>
            </w:rPr>
            <w:fldChar w:fldCharType="begin"/>
          </w:r>
          <w:r w:rsidR="00B7322D">
            <w:rPr>
              <w:lang w:val="en-US"/>
            </w:rPr>
            <w:instrText>ADDIN CitaviPlaceholder{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}</w:instrText>
          </w:r>
          <w:r w:rsidR="00195BE7">
            <w:rPr>
              <w:lang w:val="en-US"/>
            </w:rPr>
            <w:fldChar w:fldCharType="separate"/>
          </w:r>
          <w:r w:rsidR="00D76A55">
            <w:rPr>
              <w:lang w:val="en-US"/>
            </w:rPr>
            <w:t>Delory et al.</w:t>
          </w:r>
          <w:r w:rsidR="00195BE7">
            <w:rPr>
              <w:lang w:val="en-US"/>
            </w:rPr>
            <w:fldChar w:fldCharType="end"/>
          </w:r>
        </w:sdtContent>
      </w:sdt>
      <w:r w:rsidR="00195BE7">
        <w:rPr>
          <w:lang w:val="en-US"/>
        </w:rPr>
        <w:t xml:space="preserve"> </w:t>
      </w:r>
      <w:sdt>
        <w:sdtPr>
          <w:rPr>
            <w:lang w:val="en-US"/>
          </w:rPr>
          <w:alias w:val="To edit, see citavi.com/edit"/>
          <w:tag w:val="CitaviPlaceholder#b8494b53-07c7-46cc-b7e7-fd2591079617"/>
          <w:id w:val="-1640569389"/>
          <w:placeholder>
            <w:docPart w:val="D829EA88C211A742AABDEF3C133E1B4E"/>
          </w:placeholder>
        </w:sdtPr>
        <w:sdtContent>
          <w:r w:rsidR="00195BE7">
            <w:rPr>
              <w:lang w:val="en-US"/>
            </w:rPr>
            <w:fldChar w:fldCharType="begin"/>
          </w:r>
          <w:r w:rsidR="00B7322D">
            <w:rPr>
              <w:lang w:val="en-US"/>
            </w:rPr>
            <w:instrText>ADDIN CitaviPlaceholder{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}</w:instrText>
          </w:r>
          <w:r w:rsidR="00195BE7">
            <w:rPr>
              <w:lang w:val="en-US"/>
            </w:rPr>
            <w:fldChar w:fldCharType="separate"/>
          </w:r>
          <w:r w:rsidR="00D76A55">
            <w:rPr>
              <w:lang w:val="en-US"/>
            </w:rPr>
            <w:t>(2025)</w:t>
          </w:r>
          <w:r w:rsidR="00195BE7">
            <w:rPr>
              <w:lang w:val="en-US"/>
            </w:rPr>
            <w:fldChar w:fldCharType="end"/>
          </w:r>
        </w:sdtContent>
      </w:sdt>
      <w:r w:rsidR="00D10E51" w:rsidRPr="32AF646F">
        <w:rPr>
          <w:lang w:val="en-US"/>
        </w:rPr>
        <w:t xml:space="preserve">. </w:t>
      </w:r>
      <w:r w:rsidR="00B73F95">
        <w:rPr>
          <w:lang w:val="en-US"/>
        </w:rPr>
        <w:t>To</w:t>
      </w:r>
      <w:r w:rsidR="00D10E51" w:rsidRPr="32AF646F">
        <w:rPr>
          <w:lang w:val="en-US"/>
        </w:rPr>
        <w:t xml:space="preserve"> compute </w:t>
      </w:r>
      <w:r w:rsidR="00513B31">
        <w:rPr>
          <w:lang w:val="en-US"/>
        </w:rPr>
        <w:t>individual</w:t>
      </w:r>
      <w:r w:rsidR="00D10E51" w:rsidRPr="32AF646F">
        <w:rPr>
          <w:lang w:val="en-US"/>
        </w:rPr>
        <w:t xml:space="preserve"> </w:t>
      </w:r>
      <w:r w:rsidR="00B73F95">
        <w:rPr>
          <w:lang w:val="en-US"/>
        </w:rPr>
        <w:t>concentration</w:t>
      </w:r>
      <w:r w:rsidR="00513B31">
        <w:rPr>
          <w:lang w:val="en-US"/>
        </w:rPr>
        <w:t>s</w:t>
      </w:r>
      <w:r w:rsidR="00B73F95">
        <w:rPr>
          <w:lang w:val="en-US"/>
        </w:rPr>
        <w:t xml:space="preserve"> of </w:t>
      </w:r>
      <w:r w:rsidR="00D10E51" w:rsidRPr="32AF646F">
        <w:rPr>
          <w:lang w:val="en-US"/>
        </w:rPr>
        <w:t>dissociated components</w:t>
      </w:r>
      <w:r w:rsidR="00B73F95">
        <w:rPr>
          <w:lang w:val="en-US"/>
        </w:rPr>
        <w:t xml:space="preserve"> of acetic acids, </w:t>
      </w:r>
      <w:r w:rsidR="00513B31">
        <w:rPr>
          <w:lang w:val="en-US"/>
        </w:rPr>
        <w:t xml:space="preserve">carbon dioxide and ammonia nitrogen </w:t>
      </w:r>
      <w:r w:rsidR="00B73F95">
        <w:rPr>
          <w:lang w:val="en-US"/>
        </w:rPr>
        <w:t>t</w:t>
      </w:r>
      <w:r w:rsidR="00D75EBF" w:rsidRPr="001A2017">
        <w:rPr>
          <w:lang w:val="en-US"/>
        </w:rPr>
        <w:t>ypical pH values</w:t>
      </w:r>
      <w:r w:rsidR="00E32EE4" w:rsidRPr="001A2017">
        <w:rPr>
          <w:lang w:val="en-US"/>
        </w:rPr>
        <w:t xml:space="preserve"> </w:t>
      </w:r>
      <w:r w:rsidR="00513B31">
        <w:rPr>
          <w:lang w:val="en-US"/>
        </w:rPr>
        <w:t>for silages and manure</w:t>
      </w:r>
      <w:r w:rsidR="00513B31" w:rsidRPr="001A2017">
        <w:rPr>
          <w:lang w:val="en-US"/>
        </w:rPr>
        <w:t xml:space="preserve"> </w:t>
      </w:r>
      <w:r w:rsidR="00D75EBF" w:rsidRPr="001A2017">
        <w:rPr>
          <w:lang w:val="en-US"/>
        </w:rPr>
        <w:t xml:space="preserve">were </w:t>
      </w:r>
      <w:r w:rsidR="00E32EE4" w:rsidRPr="001A2017">
        <w:rPr>
          <w:lang w:val="en-US"/>
        </w:rPr>
        <w:t>taken from</w:t>
      </w:r>
      <w:r w:rsidR="001A2017" w:rsidRPr="001A2017">
        <w:rPr>
          <w:lang w:val="en-US"/>
        </w:rPr>
        <w:t xml:space="preserve"> </w:t>
      </w:r>
      <w:proofErr w:type="spellStart"/>
      <w:r w:rsidR="00E32EE4" w:rsidRPr="001A2017">
        <w:rPr>
          <w:lang w:val="en-US"/>
        </w:rPr>
        <w:t>Wei</w:t>
      </w:r>
      <w:r w:rsidR="009A2C8E">
        <w:rPr>
          <w:lang w:val="en-US"/>
        </w:rPr>
        <w:t>ß</w:t>
      </w:r>
      <w:r w:rsidR="00E32EE4" w:rsidRPr="001A2017">
        <w:rPr>
          <w:lang w:val="en-US"/>
        </w:rPr>
        <w:t>bach</w:t>
      </w:r>
      <w:proofErr w:type="spellEnd"/>
      <w:r w:rsidR="00E32EE4" w:rsidRPr="001A2017">
        <w:rPr>
          <w:lang w:val="en-US"/>
        </w:rPr>
        <w:t xml:space="preserve"> </w:t>
      </w:r>
      <w:sdt>
        <w:sdtPr>
          <w:rPr>
            <w:lang w:val="en-US"/>
          </w:rPr>
          <w:alias w:val="To edit, see citavi.com/edit"/>
          <w:tag w:val="CitaviPlaceholder#1f1ad116-e4a1-4b30-9d08-819273ef8bbb"/>
          <w:id w:val="1376043767"/>
          <w:placeholder>
            <w:docPart w:val="D829EA88C211A742AABDEF3C133E1B4E"/>
          </w:placeholder>
        </w:sdtPr>
        <w:sdtContent>
          <w:r w:rsidR="001A2017">
            <w:rPr>
              <w:lang w:val="en-US"/>
            </w:rPr>
            <w:fldChar w:fldCharType="begin"/>
          </w:r>
          <w:r w:rsidR="00D76A55">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4YjVmMDNjLTllN2UtNDU3YS1iZGE1LWRhZjE0NGQxM2RlNSIsIlJhbmdlTGVuZ3RoIjoyOSwiUmVmZXJlbmNlSWQiOiJkMTYxZGI4MC1iMDQ4LTRlODktYjYzYy1jOGE3NDAyZjY1M2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iIsIkxhbmd1YWdlQ29kZSI6ImVuIi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1MTUwL0xULjIwMDguNzc5IiwiVXJpU3RyaW5nIjoiaHR0cHM6Ly9kb2kub3JnLzEwLjE1MTUwL2x0LjIwMDguODE4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}</w:instrText>
          </w:r>
          <w:r w:rsidR="001A2017">
            <w:rPr>
              <w:lang w:val="en-US"/>
            </w:rPr>
            <w:fldChar w:fldCharType="separate"/>
          </w:r>
          <w:r w:rsidR="00D76A55">
            <w:rPr>
              <w:lang w:val="en-US"/>
            </w:rPr>
            <w:t>(Weißbach and Strubelt, 2008a, 2008b, 2008c)</w:t>
          </w:r>
          <w:r w:rsidR="001A2017">
            <w:rPr>
              <w:lang w:val="en-US"/>
            </w:rPr>
            <w:fldChar w:fldCharType="end"/>
          </w:r>
        </w:sdtContent>
      </w:sdt>
      <w:r w:rsidR="001A2017">
        <w:rPr>
          <w:lang w:val="en-US"/>
        </w:rPr>
        <w:t xml:space="preserve"> </w:t>
      </w:r>
      <w:r w:rsidR="00550693" w:rsidRPr="001A2017">
        <w:rPr>
          <w:lang w:val="en-US"/>
        </w:rPr>
        <w:t xml:space="preserve">and </w:t>
      </w:r>
      <w:sdt>
        <w:sdtPr>
          <w:rPr>
            <w:lang w:val="en-US"/>
          </w:rPr>
          <w:alias w:val="To edit, see citavi.com/edit"/>
          <w:tag w:val="CitaviPlaceholder#9c7c7eb8-6c67-4562-9c0c-f8f4a9d9e8dd"/>
          <w:id w:val="-1188671504"/>
          <w:placeholder>
            <w:docPart w:val="D829EA88C211A742AABDEF3C133E1B4E"/>
          </w:placeholder>
        </w:sdtPr>
        <w:sdtContent>
          <w:r w:rsidR="00C32D2B">
            <w:rPr>
              <w:lang w:val="en-US"/>
            </w:rPr>
            <w:fldChar w:fldCharType="begin"/>
          </w:r>
          <w:r w:rsidR="009E57A2">
            <w:rPr>
              <w:lang w:val="en-US"/>
            </w:rPr>
            <w:instrText>ADDIN CitaviPlaceholder{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VuZyIsIkxhbmd1YWdlQ29kZSI6ImVuIi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jEwLjEwMTYvai5kaWIuMjAyMC4xMDUyMTIiLCJVcmlTdHJpbmciOiJodHRwczovL2RvaS5vcmcvMTAuMTAxNi9qLmRpYi4yMDIwLjEwNTIxMi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}</w:instrText>
          </w:r>
          <w:r w:rsidR="00C32D2B">
            <w:rPr>
              <w:lang w:val="en-US"/>
            </w:rPr>
            <w:fldChar w:fldCharType="separate"/>
          </w:r>
          <w:r w:rsidR="00D76A55">
            <w:rPr>
              <w:lang w:val="en-US"/>
            </w:rPr>
            <w:t>Fisgativa et al.</w:t>
          </w:r>
          <w:r w:rsidR="00C32D2B">
            <w:rPr>
              <w:lang w:val="en-US"/>
            </w:rPr>
            <w:fldChar w:fldCharType="end"/>
          </w:r>
        </w:sdtContent>
      </w:sdt>
      <w:r w:rsidR="00C32D2B">
        <w:rPr>
          <w:lang w:val="en-US"/>
        </w:rPr>
        <w:t xml:space="preserve"> </w:t>
      </w:r>
      <w:sdt>
        <w:sdtPr>
          <w:rPr>
            <w:lang w:val="en-US"/>
          </w:rPr>
          <w:alias w:val="To edit, see citavi.com/edit"/>
          <w:tag w:val="CitaviPlaceholder#4f854a52-8304-479f-8566-3c359b2d84d2"/>
          <w:id w:val="471253547"/>
          <w:placeholder>
            <w:docPart w:val="D829EA88C211A742AABDEF3C133E1B4E"/>
          </w:placeholder>
        </w:sdtPr>
        <w:sdtContent>
          <w:r w:rsidR="00C32D2B">
            <w:rPr>
              <w:lang w:val="en-US"/>
            </w:rPr>
            <w:fldChar w:fldCharType="begin"/>
          </w:r>
          <w:r w:rsidR="009E57A2">
            <w:rPr>
              <w:lang w:val="en-US"/>
            </w:rPr>
            <w:instrText>ADDIN CitaviPlaceholder{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3siJGlkIjoiMTUiLCIkdHlwZSI6IlN3aXNzQWNhZGVtaWMuQ2l0YXZpLkxvY2F0aW9uLCBTd2lzc0FjYWRlbWljLkNpdGF2aSIsIkFkZHJlc3MiOnsiJGlkIjoiMTYiLCIkdHlwZSI6IlN3aXNzQWNhZGVtaWMuQ2l0YXZpLkxpbmtlZFJlc291cmNlLCBTd2lzc0FjYWRlbWljLkNpdGF2aSIsIkxpbmtlZFJlc291cmNlVHlwZSI6NSwiT3JpZ2luYWxTdHJpbmciOiIxMC4xMDE2L2ouZGliLjIwMjAuMTA1MjEyIiwiVXJpU3RyaW5nIjoiaHR0cHM6Ly9kb2kub3JnLzEwLjEwMTYvai5kaWIuMjAyMC4xMDUyMTI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}</w:instrText>
          </w:r>
          <w:r w:rsidR="00C32D2B">
            <w:rPr>
              <w:lang w:val="en-US"/>
            </w:rPr>
            <w:fldChar w:fldCharType="separate"/>
          </w:r>
          <w:r w:rsidR="00D76A55">
            <w:rPr>
              <w:lang w:val="en-US"/>
            </w:rPr>
            <w:t>(2020)</w:t>
          </w:r>
          <w:r w:rsidR="00C32D2B">
            <w:rPr>
              <w:lang w:val="en-US"/>
            </w:rPr>
            <w:fldChar w:fldCharType="end"/>
          </w:r>
        </w:sdtContent>
      </w:sdt>
      <w:r w:rsidR="00AF0C51">
        <w:rPr>
          <w:lang w:val="en-US"/>
        </w:rPr>
        <w:t>, respectively</w:t>
      </w:r>
      <w:r w:rsidR="00D10E51" w:rsidRPr="32AF646F">
        <w:rPr>
          <w:lang w:val="en-US"/>
        </w:rPr>
        <w:t>.</w:t>
      </w:r>
    </w:p>
    <w:p w14:paraId="7D2B8803" w14:textId="752A72FD" w:rsidR="00C2149D" w:rsidRDefault="00C2149D" w:rsidP="006E55F9">
      <w:pPr>
        <w:rPr>
          <w:lang w:val="en-US"/>
        </w:rPr>
      </w:pPr>
      <w:commentRangeStart w:id="34"/>
      <w:commentRangeStart w:id="35"/>
      <w:r>
        <w:rPr>
          <w:lang w:val="en-US"/>
        </w:rPr>
        <w:t>T</w:t>
      </w:r>
      <w:r w:rsidR="001D1640">
        <w:rPr>
          <w:lang w:val="en-US"/>
        </w:rPr>
        <w:t>o</w:t>
      </w:r>
      <w:r w:rsidR="00124B3A">
        <w:rPr>
          <w:lang w:val="en-US"/>
        </w:rPr>
        <w:t>tal solids</w:t>
      </w:r>
      <w:r w:rsidR="00085BEF">
        <w:rPr>
          <w:lang w:val="en-US"/>
        </w:rPr>
        <w:t xml:space="preserve"> </w:t>
      </w:r>
      <w:r w:rsidR="001D1640">
        <w:rPr>
          <w:lang w:val="en-US"/>
        </w:rPr>
        <w:t>(</w:t>
      </w:r>
      <m:oMath>
        <m:r>
          <w:rPr>
            <w:rFonts w:ascii="Cambria Math" w:hAnsi="Cambria Math"/>
            <w:lang w:val="en-US"/>
          </w:rPr>
          <m:t>TS</m:t>
        </m:r>
      </m:oMath>
      <w:r w:rsidR="001D1640">
        <w:rPr>
          <w:lang w:val="en-US"/>
        </w:rPr>
        <w:t xml:space="preserve">) </w:t>
      </w:r>
      <w:r w:rsidR="00AB67E7">
        <w:rPr>
          <w:lang w:val="en-US"/>
        </w:rPr>
        <w:t>were</w:t>
      </w:r>
      <w:r>
        <w:rPr>
          <w:lang w:val="en-US"/>
        </w:rPr>
        <w:t xml:space="preserve"> assumed to </w:t>
      </w:r>
      <w:r w:rsidR="00AF3D15">
        <w:rPr>
          <w:lang w:val="en-US"/>
        </w:rPr>
        <w:t xml:space="preserve">consist of </w:t>
      </w:r>
      <w:r w:rsidR="00962CA6">
        <w:rPr>
          <w:lang w:val="en-US"/>
        </w:rPr>
        <w:t xml:space="preserve">crude </w:t>
      </w:r>
      <w:r>
        <w:rPr>
          <w:lang w:val="en-US"/>
        </w:rPr>
        <w:t>ash</w:t>
      </w:r>
      <w:r w:rsidR="00E54CCA">
        <w:rPr>
          <w:lang w:val="en-US"/>
        </w:rPr>
        <w:t xml:space="preserve"> </w:t>
      </w:r>
      <m:oMath>
        <m:r>
          <w:rPr>
            <w:rFonts w:ascii="Cambria Math" w:hAnsi="Cambria Math"/>
            <w:lang w:val="en-US"/>
          </w:rPr>
          <m:t>XA</m:t>
        </m:r>
      </m:oMath>
      <w:r>
        <w:rPr>
          <w:lang w:val="en-US"/>
        </w:rPr>
        <w:t xml:space="preserve"> </w:t>
      </w:r>
      <w:r w:rsidR="00AB67E7">
        <w:rPr>
          <w:lang w:val="en-US"/>
        </w:rPr>
        <w:t xml:space="preserve">and </w:t>
      </w:r>
      <w:r w:rsidR="003114E1">
        <w:rPr>
          <w:lang w:val="en-US"/>
        </w:rPr>
        <w:t xml:space="preserve">crude </w:t>
      </w:r>
      <w:r>
        <w:rPr>
          <w:lang w:val="en-US"/>
        </w:rPr>
        <w:t xml:space="preserve">macronutrients </w:t>
      </w:r>
      <w:r w:rsidR="00CF25C5">
        <w:rPr>
          <w:lang w:val="en-US"/>
        </w:rPr>
        <w:t>(</w:t>
      </w:r>
      <w:r w:rsidR="004A1F2D">
        <w:rPr>
          <w:lang w:val="en-US"/>
        </w:rPr>
        <w:t xml:space="preserve">crude </w:t>
      </w:r>
      <w:r>
        <w:rPr>
          <w:lang w:val="en-US"/>
        </w:rPr>
        <w:t>carbohydrates</w:t>
      </w:r>
      <w:r w:rsidR="00EC303E" w:rsidRPr="00EC303E">
        <w:rPr>
          <w:rFonts w:ascii="Cambria Math" w:hAnsi="Cambria Math"/>
          <w:i/>
          <w:lang w:val="en-US"/>
        </w:rPr>
        <w:t xml:space="preserve"> </w:t>
      </w:r>
      <m:oMath>
        <m:r>
          <w:rPr>
            <w:rFonts w:ascii="Cambria Math" w:hAnsi="Cambria Math"/>
            <w:lang w:val="en-US"/>
          </w:rPr>
          <m:t>XC</m:t>
        </m:r>
      </m:oMath>
      <w:r>
        <w:rPr>
          <w:lang w:val="en-US"/>
        </w:rPr>
        <w:t xml:space="preserve">, </w:t>
      </w:r>
      <w:r w:rsidR="004A1F2D">
        <w:rPr>
          <w:lang w:val="en-US"/>
        </w:rPr>
        <w:t xml:space="preserve">crude </w:t>
      </w:r>
      <w:r>
        <w:rPr>
          <w:lang w:val="en-US"/>
        </w:rPr>
        <w:t xml:space="preserve">proteins </w:t>
      </w:r>
      <m:oMath>
        <m:r>
          <w:rPr>
            <w:rFonts w:ascii="Cambria Math" w:hAnsi="Cambria Math"/>
            <w:lang w:val="en-US"/>
          </w:rPr>
          <m:t>XP</m:t>
        </m:r>
      </m:oMath>
      <w:r w:rsidR="003114E1">
        <w:rPr>
          <w:lang w:val="en-US"/>
        </w:rPr>
        <w:t xml:space="preserve"> </w:t>
      </w:r>
      <w:r>
        <w:rPr>
          <w:lang w:val="en-US"/>
        </w:rPr>
        <w:t xml:space="preserve">and </w:t>
      </w:r>
      <w:r w:rsidR="004A1F2D">
        <w:rPr>
          <w:lang w:val="en-US"/>
        </w:rPr>
        <w:t xml:space="preserve">crude </w:t>
      </w:r>
      <w:r>
        <w:rPr>
          <w:lang w:val="en-US"/>
        </w:rPr>
        <w:t>lipids</w:t>
      </w:r>
      <w:r w:rsidR="00EC303E" w:rsidRPr="00EC303E">
        <w:rPr>
          <w:rFonts w:ascii="Cambria Math" w:hAnsi="Cambria Math"/>
          <w:i/>
          <w:lang w:val="en-US"/>
        </w:rPr>
        <w:t xml:space="preserve"> </w:t>
      </w:r>
      <m:oMath>
        <m:r>
          <w:rPr>
            <w:rFonts w:ascii="Cambria Math" w:hAnsi="Cambria Math"/>
            <w:lang w:val="en-US"/>
          </w:rPr>
          <m:t>XL</m:t>
        </m:r>
      </m:oMath>
      <w:r w:rsidR="00CF25C5">
        <w:rPr>
          <w:lang w:val="en-US"/>
        </w:rPr>
        <w:t>)</w:t>
      </w:r>
      <w:r w:rsidR="00F06B60">
        <w:rPr>
          <w:lang w:val="en-US"/>
        </w:rPr>
        <w:t xml:space="preserve">, </w:t>
      </w:r>
      <w:r w:rsidR="00F078B2">
        <w:rPr>
          <w:lang w:val="en-US"/>
        </w:rPr>
        <w:t xml:space="preserve">which are </w:t>
      </w:r>
      <w:r w:rsidR="007F5215">
        <w:rPr>
          <w:lang w:val="en-US"/>
        </w:rPr>
        <w:t xml:space="preserve">given </w:t>
      </w:r>
      <w:r w:rsidR="001D6692">
        <w:rPr>
          <w:lang w:val="en-US"/>
        </w:rPr>
        <w:t xml:space="preserve">in </w:t>
      </w:r>
      <w:r w:rsidR="001B5836">
        <w:rPr>
          <w:lang w:val="en-US"/>
        </w:rPr>
        <w:t>percentage of</w:t>
      </w:r>
      <w:r w:rsidR="00FC0365">
        <w:rPr>
          <w:lang w:val="en-US"/>
        </w:rPr>
        <w:t xml:space="preserve"> </w:t>
      </w:r>
      <m:oMath>
        <m:r>
          <w:rPr>
            <w:rFonts w:ascii="Cambria Math" w:hAnsi="Cambria Math"/>
            <w:lang w:val="en-US"/>
          </w:rPr>
          <m:t>TS</m:t>
        </m:r>
      </m:oMath>
      <w:r w:rsidR="007F5215">
        <w:rPr>
          <w:lang w:val="en-US"/>
        </w:rPr>
        <w:t xml:space="preserve">, </w:t>
      </w:r>
      <w:r w:rsidR="00F06B60">
        <w:rPr>
          <w:lang w:val="en-US"/>
        </w:rPr>
        <w:t>therefore</w:t>
      </w:r>
      <w:r w:rsidR="00AF3C62">
        <w:rPr>
          <w:lang w:val="en-US"/>
        </w:rPr>
        <w:t xml:space="preserve"> </w:t>
      </w:r>
      <w:r w:rsidR="001D6692">
        <w:rPr>
          <w:lang w:val="en-US"/>
        </w:rPr>
        <w:t>it holds</w:t>
      </w:r>
      <w:r w:rsidR="00C32D2B">
        <w:rPr>
          <w:lang w:val="en-US"/>
        </w:rPr>
        <w:t xml:space="preserve"> </w:t>
      </w:r>
      <w:sdt>
        <w:sdtPr>
          <w:rPr>
            <w:lang w:val="en-US"/>
          </w:rPr>
          <w:alias w:val="To edit, see citavi.com/edit"/>
          <w:tag w:val="CitaviPlaceholder#f3610e8e-3a92-4fb9-883a-e51b6a9a17b0"/>
          <w:id w:val="1357161059"/>
          <w:placeholder>
            <w:docPart w:val="1D407CE5B86EF74EA11701C07D2544F9"/>
          </w:placeholder>
        </w:sdtPr>
        <w:sdtContent>
          <w:r w:rsidR="00C32D2B">
            <w:rPr>
              <w:lang w:val="en-US"/>
            </w:rPr>
            <w:fldChar w:fldCharType="begin"/>
          </w:r>
          <w:r w:rsidR="009E57A2">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NlZTgxYWE3LTI2NGItNDg0Mi05OWI3LTgwYmYwODUzOWY4YyIsIlJhbmdlTGVuZ3RoIjoyMywiUmVmZXJlbmNlSWQiOiI2ZGY4YWE4Mi0xYjc3LTQ3YWMtYjFlZC1iNGQ5MTgzYzE2MW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VuZyIsIkxhbmd1YWdlQ29kZSI6ImVuIiwiTG9jYXRpb25zIjpbeyIkaWQiOiIxOCIsIiR0eXBlIjoiU3dpc3NBY2FkZW1pYy5DaXRhdmkuTG9jYXRpb24sIFN3aXNzQWNhZGVtaWMuQ2l0YXZpIiwiQWRkcmVzcyI6eyIkaWQiOiIxOSIsIiR0eXBlIjoiU3dpc3NBY2FkZW1pYy5DaXRhdmkuTGlua2VkUmVzb3VyY2UsIFN3aXNzQWNhZGVtaWMuQ2l0YXZpIiwiTGlua2VkUmVzb3VyY2VUeXBlIjo1LCJPcmlnaW5hbFN0cmluZyI6Imh0dHBzOi8vZG9pLm9yZy8xMC4xMDE2L2ouYmlvcnRlY2guMjAyMS4xMjUxMDQiLCJVcmlTdHJpbmciOiJodHRwczovL2RvaS5vcmcvMTAuMTAxNi9qLmJpb3J0ZWNoLjIwMjEuMTI1MTA0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}</w:instrText>
          </w:r>
          <w:r w:rsidR="00C32D2B">
            <w:rPr>
              <w:lang w:val="en-US"/>
            </w:rPr>
            <w:fldChar w:fldCharType="separate"/>
          </w:r>
          <w:r w:rsidR="00D76A55">
            <w:rPr>
              <w:lang w:val="en-US"/>
            </w:rPr>
            <w:t>(Weinrich et al., 2021)</w:t>
          </w:r>
          <w:r w:rsidR="00C32D2B">
            <w:rPr>
              <w:lang w:val="en-US"/>
            </w:rPr>
            <w:fldChar w:fldCharType="end"/>
          </w:r>
        </w:sdtContent>
      </w:sdt>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8"/>
        <w:gridCol w:w="7584"/>
        <w:gridCol w:w="1067"/>
      </w:tblGrid>
      <w:tr w:rsidR="00AB67E7" w:rsidRPr="00324A88" w14:paraId="46F58258" w14:textId="77777777">
        <w:tc>
          <w:tcPr>
            <w:tcW w:w="293" w:type="pct"/>
            <w:vAlign w:val="center"/>
          </w:tcPr>
          <w:p w14:paraId="024F5080" w14:textId="77777777" w:rsidR="00AB67E7" w:rsidRDefault="00AB67E7">
            <w:pPr>
              <w:ind w:firstLine="0"/>
              <w:jc w:val="right"/>
              <w:rPr>
                <w:lang w:val="en-US"/>
              </w:rPr>
            </w:pPr>
          </w:p>
        </w:tc>
        <w:tc>
          <w:tcPr>
            <w:tcW w:w="4283" w:type="pct"/>
            <w:vAlign w:val="center"/>
          </w:tcPr>
          <w:p w14:paraId="37CFE217" w14:textId="05F2E6C1" w:rsidR="00AB67E7" w:rsidRPr="00C32D2B" w:rsidRDefault="00EC303E">
            <w:pPr>
              <w:spacing w:line="416" w:lineRule="auto"/>
              <w:ind w:right="30" w:firstLine="341"/>
              <w:jc w:val="center"/>
              <w:rPr>
                <w:rFonts w:eastAsia="Garamond" w:cs="Garamond"/>
                <w:lang w:val="en-US"/>
              </w:rPr>
            </w:pPr>
            <m:oMathPara>
              <m:oMath>
                <m:r>
                  <w:rPr>
                    <w:rFonts w:ascii="Cambria Math" w:eastAsia="Garamond" w:hAnsi="Cambria Math" w:cs="Garamond"/>
                    <w:szCs w:val="24"/>
                    <w:lang w:val="en-US"/>
                  </w:rPr>
                  <m:t>XC=100-XA-XP-XL.</m:t>
                </m:r>
              </m:oMath>
            </m:oMathPara>
          </w:p>
        </w:tc>
        <w:tc>
          <w:tcPr>
            <w:tcW w:w="424" w:type="pct"/>
            <w:vAlign w:val="center"/>
          </w:tcPr>
          <w:p w14:paraId="3D2170E9" w14:textId="1C711ABC" w:rsidR="00AB67E7" w:rsidRDefault="00AB67E7">
            <w:pPr>
              <w:pStyle w:val="Beschriftung"/>
              <w:jc w:val="right"/>
              <w:rPr>
                <w:lang w:val="en-US"/>
              </w:rPr>
            </w:pPr>
            <w:r w:rsidRPr="00C32D2B">
              <w:rPr>
                <w:lang w:val="en-US"/>
              </w:rPr>
              <w:t>(</w:t>
            </w:r>
            <w:r>
              <w:fldChar w:fldCharType="begin"/>
            </w:r>
            <w:r w:rsidRPr="00C32D2B">
              <w:rPr>
                <w:lang w:val="en-US"/>
              </w:rPr>
              <w:instrText xml:space="preserve"> STYLEREF 1 \s </w:instrText>
            </w:r>
            <w:r>
              <w:fldChar w:fldCharType="separate"/>
            </w:r>
            <w:r w:rsidR="00AC5FD3">
              <w:rPr>
                <w:noProof/>
                <w:lang w:val="en-US"/>
              </w:rPr>
              <w:t>2</w:t>
            </w:r>
            <w:r>
              <w:fldChar w:fldCharType="end"/>
            </w:r>
            <w:r w:rsidRPr="00C32D2B">
              <w:rPr>
                <w:lang w:val="en-US"/>
              </w:rPr>
              <w:t>.</w:t>
            </w:r>
            <w:r>
              <w:fldChar w:fldCharType="begin"/>
            </w:r>
            <w:r w:rsidRPr="00C32D2B">
              <w:rPr>
                <w:lang w:val="en-US"/>
              </w:rPr>
              <w:instrText xml:space="preserve"> SEQ Equation \* ARABIC \s 1 </w:instrText>
            </w:r>
            <w:r>
              <w:fldChar w:fldCharType="separate"/>
            </w:r>
            <w:r w:rsidR="00AC5FD3">
              <w:rPr>
                <w:noProof/>
                <w:lang w:val="en-US"/>
              </w:rPr>
              <w:t>9</w:t>
            </w:r>
            <w:r>
              <w:fldChar w:fldCharType="end"/>
            </w:r>
            <w:r w:rsidRPr="00C32D2B">
              <w:rPr>
                <w:lang w:val="en-US"/>
              </w:rPr>
              <w:t>)</w:t>
            </w:r>
          </w:p>
        </w:tc>
      </w:tr>
    </w:tbl>
    <w:commentRangeEnd w:id="34"/>
    <w:p w14:paraId="6E5E4B6E" w14:textId="301A8F89" w:rsidR="00EF63E2" w:rsidRDefault="00006D6F" w:rsidP="008177C5">
      <w:pPr>
        <w:ind w:firstLine="0"/>
        <w:rPr>
          <w:lang w:val="en-US"/>
        </w:rPr>
      </w:pPr>
      <w:r>
        <w:rPr>
          <w:rStyle w:val="Kommentarzeichen"/>
        </w:rPr>
        <w:commentReference w:id="34"/>
      </w:r>
      <w:commentRangeEnd w:id="35"/>
      <w:r w:rsidR="00BF7150">
        <w:rPr>
          <w:rStyle w:val="Kommentarzeichen"/>
        </w:rPr>
        <w:commentReference w:id="35"/>
      </w:r>
      <w:r w:rsidR="00177C0F">
        <w:rPr>
          <w:lang w:val="en-US"/>
        </w:rPr>
        <w:t>I</w:t>
      </w:r>
      <w:r w:rsidR="0016215A">
        <w:rPr>
          <w:lang w:val="en-US"/>
        </w:rPr>
        <w:t>nfluent</w:t>
      </w:r>
      <w:r w:rsidR="00EF63E2" w:rsidRPr="00723AE3">
        <w:rPr>
          <w:lang w:val="en-US"/>
        </w:rPr>
        <w:t xml:space="preserve"> concentration</w:t>
      </w:r>
      <w:r w:rsidR="00177C0F">
        <w:rPr>
          <w:lang w:val="en-US"/>
        </w:rPr>
        <w:t>s</w:t>
      </w:r>
      <w:r w:rsidR="00131A01">
        <w:rPr>
          <w:lang w:val="en-US"/>
        </w:rPr>
        <w:t xml:space="preserve"> of </w:t>
      </w:r>
      <w:r w:rsidR="0045620C">
        <w:rPr>
          <w:lang w:val="en-US"/>
        </w:rPr>
        <w:t xml:space="preserve">degradable </w:t>
      </w:r>
      <w:r w:rsidR="0016215A">
        <w:rPr>
          <w:lang w:val="en-US"/>
        </w:rPr>
        <w:t>macronutrients</w:t>
      </w:r>
      <w:r w:rsidR="00E269B9">
        <w:rPr>
          <w:lang w:val="en-US"/>
        </w:rPr>
        <w:t xml:space="preserve"> </w:t>
      </w:r>
      <m:oMath>
        <m:sSub>
          <m:sSubPr>
            <m:ctrlPr>
              <w:rPr>
                <w:rFonts w:ascii="Cambria Math" w:hAnsi="Cambria Math"/>
                <w:i/>
                <w:lang w:val="en-US"/>
              </w:rPr>
            </m:ctrlPr>
          </m:sSubPr>
          <m:e>
            <m:r>
              <w:rPr>
                <w:rFonts w:ascii="Cambria Math" w:hAnsi="Cambria Math"/>
                <w:lang w:val="en-US"/>
              </w:rPr>
              <m:t>ξ</m:t>
            </m:r>
          </m:e>
          <m:sub>
            <m:r>
              <w:rPr>
                <w:rFonts w:ascii="Cambria Math" w:hAnsi="Cambria Math"/>
                <w:lang w:val="en-US"/>
              </w:rPr>
              <m:t>i</m:t>
            </m:r>
          </m:sub>
        </m:sSub>
      </m:oMath>
      <w:r w:rsidR="00EF63E2">
        <w:rPr>
          <w:lang w:val="en-US"/>
        </w:rPr>
        <w:t xml:space="preserve"> </w:t>
      </w:r>
      <w:r w:rsidR="00EF63E2" w:rsidRPr="00723AE3">
        <w:rPr>
          <w:lang w:val="en-US"/>
        </w:rPr>
        <w:t xml:space="preserve">can be computed </w:t>
      </w:r>
      <w:r w:rsidR="00030A0F">
        <w:rPr>
          <w:lang w:val="en-US"/>
        </w:rPr>
        <w:t>based on</w:t>
      </w:r>
      <w:r w:rsidR="00030A0F" w:rsidRPr="00723AE3">
        <w:rPr>
          <w:lang w:val="en-US"/>
        </w:rPr>
        <w:t xml:space="preserve"> </w:t>
      </w:r>
      <w:r w:rsidR="00030A0F">
        <w:rPr>
          <w:lang w:val="en-US"/>
        </w:rPr>
        <w:t>crude macronutrients</w:t>
      </w:r>
      <w:r w:rsidR="008177C5">
        <w:rPr>
          <w:lang w:val="en-US"/>
        </w:rPr>
        <w:t xml:space="preserve">, </w:t>
      </w:r>
      <w:r w:rsidR="00030A0F">
        <w:rPr>
          <w:lang w:val="en-US"/>
        </w:rPr>
        <w:t>the</w:t>
      </w:r>
      <w:r w:rsidR="00DD5477">
        <w:rPr>
          <w:lang w:val="en-US"/>
        </w:rPr>
        <w:t xml:space="preserve">ir </w:t>
      </w:r>
      <w:r w:rsidR="00030A0F">
        <w:rPr>
          <w:lang w:val="en-US"/>
        </w:rPr>
        <w:t xml:space="preserve">corresponding </w:t>
      </w:r>
      <w:r w:rsidR="0045620C">
        <w:rPr>
          <w:lang w:val="en-US"/>
        </w:rPr>
        <w:t xml:space="preserve">degradability quotient </w:t>
      </w:r>
      <m:oMath>
        <m:sSub>
          <m:sSubPr>
            <m:ctrlPr>
              <w:rPr>
                <w:rFonts w:ascii="Cambria Math" w:hAnsi="Cambria Math"/>
                <w:i/>
                <w:lang w:val="en-US"/>
              </w:rPr>
            </m:ctrlPr>
          </m:sSubPr>
          <m:e>
            <m:r>
              <w:rPr>
                <w:rFonts w:ascii="Cambria Math" w:hAnsi="Cambria Math"/>
                <w:lang w:val="en-US"/>
              </w:rPr>
              <m:t>DQ</m:t>
            </m:r>
          </m:e>
          <m:sub>
            <m:r>
              <w:rPr>
                <w:rFonts w:ascii="Cambria Math" w:hAnsi="Cambria Math"/>
                <w:lang w:val="en-US"/>
              </w:rPr>
              <m:t>i</m:t>
            </m:r>
          </m:sub>
        </m:sSub>
      </m:oMath>
      <w:r w:rsidR="008177C5">
        <w:rPr>
          <w:lang w:val="en-US"/>
        </w:rPr>
        <w:t xml:space="preserve">, </w:t>
      </w:r>
      <m:oMath>
        <m:r>
          <w:rPr>
            <w:rFonts w:ascii="Cambria Math" w:hAnsi="Cambria Math"/>
            <w:lang w:val="en-US"/>
          </w:rPr>
          <m:t>TS</m:t>
        </m:r>
      </m:oMath>
      <w:r w:rsidR="00305162">
        <w:rPr>
          <w:lang w:val="en-US"/>
        </w:rPr>
        <w:t xml:space="preserve">, and </w:t>
      </w:r>
      <w:r w:rsidR="008177C5">
        <w:rPr>
          <w:lang w:val="en-US"/>
        </w:rPr>
        <w:t xml:space="preserve">the </w:t>
      </w:r>
      <w:r w:rsidR="008177C5" w:rsidRPr="00723AE3">
        <w:rPr>
          <w:lang w:val="en-US"/>
        </w:rPr>
        <w:t xml:space="preserve">mass density of fresh matter </w:t>
      </w:r>
      <m:oMath>
        <m:sSub>
          <m:sSubPr>
            <m:ctrlPr>
              <w:rPr>
                <w:rFonts w:ascii="Cambria Math" w:hAnsi="Cambria Math"/>
              </w:rPr>
            </m:ctrlPr>
          </m:sSubPr>
          <m:e>
            <m:r>
              <w:rPr>
                <w:rFonts w:ascii="Cambria Math" w:hAnsi="Cambria Math"/>
                <w:lang w:val="en-US"/>
              </w:rPr>
              <m:t>ρ</m:t>
            </m:r>
          </m:e>
          <m:sub>
            <m:r>
              <m:rPr>
                <m:sty m:val="p"/>
              </m:rPr>
              <w:rPr>
                <w:rFonts w:ascii="Cambria Math" w:hAnsi="Cambria Math"/>
                <w:vertAlign w:val="subscript"/>
                <w:lang w:val="en-US"/>
              </w:rPr>
              <m:t>FM</m:t>
            </m:r>
          </m:sub>
        </m:sSub>
      </m:oMath>
      <w:r w:rsidR="00464192" w:rsidRPr="00464192">
        <w:rPr>
          <w:lang w:val="en-US"/>
        </w:rPr>
        <w:t xml:space="preserve"> </w:t>
      </w:r>
      <w:sdt>
        <w:sdtPr>
          <w:rPr>
            <w:lang w:val="en-US"/>
          </w:rPr>
          <w:alias w:val="To edit, see citavi.com/edit"/>
          <w:tag w:val="CitaviPlaceholder#0e34a3d5-36d4-41b5-93a2-ad7d08c1e413"/>
          <w:id w:val="-2101006667"/>
          <w:placeholder>
            <w:docPart w:val="9EA1AD148A7AF145883E1DA299BB0745"/>
          </w:placeholder>
        </w:sdtPr>
        <w:sdtContent>
          <w:r w:rsidR="00464192">
            <w:rPr>
              <w:lang w:val="en-US"/>
            </w:rPr>
            <w:fldChar w:fldCharType="begin"/>
          </w:r>
          <w:r w:rsidR="009E57A2">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RlY2JhNTQ2LTczMDctNDRmZS1iM2QzLTI3ODJiN2FmM2Y4NyIsIlJhbmdlTGVuZ3RoIjoyMSwiUmVmZXJlbmNlSWQiOiJhYTEwNjIyZi1jODI1LTQ3M2MtODg3MC0xMWRjMzgyZmJlZW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MjYzMzc4NDciLCJVcmlTdHJpbmciOiJodHRwOi8vd3d3Lm5jYmkubmxtLm5paC5nb3YvcHVibWVkLzI2MzM3ODQ3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}</w:instrText>
          </w:r>
          <w:r w:rsidR="00464192">
            <w:rPr>
              <w:lang w:val="en-US"/>
            </w:rPr>
            <w:fldChar w:fldCharType="separate"/>
          </w:r>
          <w:r w:rsidR="00D76A55">
            <w:rPr>
              <w:lang w:val="en-US"/>
            </w:rPr>
            <w:t>(Lübken et al., 2015)</w:t>
          </w:r>
          <w:r w:rsidR="00464192">
            <w:rPr>
              <w:lang w:val="en-US"/>
            </w:rPr>
            <w:fldChar w:fldCharType="end"/>
          </w:r>
        </w:sdtContent>
      </w:sdt>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5"/>
        <w:gridCol w:w="7520"/>
        <w:gridCol w:w="1194"/>
      </w:tblGrid>
      <w:tr w:rsidR="00D779B8" w:rsidRPr="00324A88" w14:paraId="767B5F12" w14:textId="77777777">
        <w:tc>
          <w:tcPr>
            <w:tcW w:w="293" w:type="pct"/>
            <w:vAlign w:val="center"/>
          </w:tcPr>
          <w:p w14:paraId="6BD43B72" w14:textId="77777777" w:rsidR="00D779B8" w:rsidRDefault="00D779B8">
            <w:pPr>
              <w:ind w:firstLine="0"/>
              <w:jc w:val="right"/>
              <w:rPr>
                <w:lang w:val="en-US"/>
              </w:rPr>
            </w:pPr>
          </w:p>
        </w:tc>
        <w:tc>
          <w:tcPr>
            <w:tcW w:w="4283" w:type="pct"/>
            <w:vAlign w:val="center"/>
          </w:tcPr>
          <w:p w14:paraId="47F973FB" w14:textId="79CC0EC9" w:rsidR="00D779B8" w:rsidRPr="00C32D2B" w:rsidRDefault="000025D6">
            <w:pPr>
              <w:spacing w:line="416" w:lineRule="auto"/>
              <w:ind w:right="30" w:firstLine="341"/>
              <w:jc w:val="center"/>
              <w:rPr>
                <w:rFonts w:eastAsia="Garamond" w:cs="Garamond"/>
                <w:lang w:val="en-US"/>
              </w:rPr>
            </w:pPr>
            <m:oMathPara>
              <m:oMath>
                <m:sSub>
                  <m:sSubPr>
                    <m:ctrlPr>
                      <w:rPr>
                        <w:rFonts w:ascii="Cambria Math" w:eastAsia="Garamond" w:hAnsi="Cambria Math" w:cs="Garamond"/>
                        <w:szCs w:val="24"/>
                      </w:rPr>
                    </m:ctrlPr>
                  </m:sSubPr>
                  <m:e>
                    <m:r>
                      <w:rPr>
                        <w:rFonts w:ascii="Cambria Math" w:eastAsia="Garamond" w:hAnsi="Cambria Math" w:cs="Garamond"/>
                        <w:szCs w:val="24"/>
                      </w:rPr>
                      <m:t>ξ</m:t>
                    </m:r>
                  </m:e>
                  <m:sub>
                    <m:r>
                      <w:rPr>
                        <w:rFonts w:ascii="Cambria Math" w:eastAsia="Garamond" w:hAnsi="Cambria Math" w:cs="Garamond"/>
                        <w:szCs w:val="24"/>
                      </w:rPr>
                      <m:t>i</m:t>
                    </m:r>
                  </m:sub>
                </m:sSub>
                <m:r>
                  <m:rPr>
                    <m:sty m:val="p"/>
                  </m:rPr>
                  <w:rPr>
                    <w:rFonts w:ascii="Cambria Math" w:eastAsia="Garamond" w:hAnsi="Cambria Math" w:cs="Garamond"/>
                    <w:szCs w:val="24"/>
                    <w:lang w:val="en-US"/>
                  </w:rPr>
                  <m:t xml:space="preserve"> =</m:t>
                </m:r>
                <m:r>
                  <w:rPr>
                    <w:rFonts w:ascii="Cambria Math" w:eastAsia="Garamond" w:hAnsi="Cambria Math" w:cs="Garamond"/>
                    <w:szCs w:val="24"/>
                    <w:lang w:val="en-US"/>
                  </w:rPr>
                  <m:t xml:space="preserve">Xi </m:t>
                </m:r>
                <m:sSub>
                  <m:sSubPr>
                    <m:ctrlPr>
                      <w:rPr>
                        <w:rFonts w:ascii="Cambria Math" w:eastAsia="Garamond" w:hAnsi="Cambria Math" w:cs="Garamond"/>
                        <w:szCs w:val="24"/>
                        <w:lang w:val="en-US"/>
                      </w:rPr>
                    </m:ctrlPr>
                  </m:sSubPr>
                  <m:e>
                    <m:r>
                      <w:rPr>
                        <w:rFonts w:ascii="Cambria Math" w:eastAsia="Garamond" w:hAnsi="Cambria Math" w:cs="Garamond"/>
                        <w:szCs w:val="24"/>
                        <w:lang w:val="en-US"/>
                      </w:rPr>
                      <m:t>DQ</m:t>
                    </m:r>
                  </m:e>
                  <m:sub>
                    <m:r>
                      <w:rPr>
                        <w:rFonts w:ascii="Cambria Math" w:eastAsia="Garamond" w:hAnsi="Cambria Math" w:cs="Garamond"/>
                        <w:szCs w:val="24"/>
                        <w:lang w:val="en-US"/>
                      </w:rPr>
                      <m:t>i</m:t>
                    </m:r>
                  </m:sub>
                </m:sSub>
                <m:r>
                  <m:rPr>
                    <m:sty m:val="p"/>
                  </m:rPr>
                  <w:rPr>
                    <w:rFonts w:ascii="Cambria Math" w:eastAsia="Garamond" w:hAnsi="Cambria Math" w:cs="Garamond"/>
                    <w:szCs w:val="24"/>
                    <w:lang w:val="en-US"/>
                  </w:rPr>
                  <m:t xml:space="preserve"> </m:t>
                </m:r>
                <m:r>
                  <w:rPr>
                    <w:rFonts w:ascii="Cambria Math" w:eastAsia="Garamond" w:hAnsi="Cambria Math" w:cs="Garamond"/>
                    <w:szCs w:val="24"/>
                    <w:lang w:val="en-US"/>
                  </w:rPr>
                  <m:t>TS</m:t>
                </m:r>
                <m:r>
                  <m:rPr>
                    <m:sty m:val="p"/>
                  </m:rPr>
                  <w:rPr>
                    <w:rFonts w:ascii="Cambria Math" w:eastAsia="Garamond" w:hAnsi="Cambria Math" w:cs="Garamond"/>
                    <w:szCs w:val="24"/>
                    <w:lang w:val="en-US"/>
                  </w:rPr>
                  <m:t xml:space="preserve"> </m:t>
                </m:r>
                <m:sSub>
                  <m:sSubPr>
                    <m:ctrlPr>
                      <w:rPr>
                        <w:rFonts w:ascii="Cambria Math" w:eastAsia="Garamond" w:hAnsi="Cambria Math" w:cs="Garamond"/>
                        <w:szCs w:val="24"/>
                      </w:rPr>
                    </m:ctrlPr>
                  </m:sSubPr>
                  <m:e>
                    <m:r>
                      <w:rPr>
                        <w:rFonts w:ascii="Cambria Math" w:eastAsia="Garamond" w:hAnsi="Cambria Math" w:cs="Garamond"/>
                        <w:szCs w:val="24"/>
                      </w:rPr>
                      <m:t>ρ</m:t>
                    </m:r>
                  </m:e>
                  <m:sub>
                    <m:r>
                      <m:rPr>
                        <m:sty m:val="p"/>
                      </m:rPr>
                      <w:rPr>
                        <w:rFonts w:ascii="Cambria Math" w:eastAsia="Garamond" w:hAnsi="Cambria Math" w:cs="Garamond"/>
                        <w:szCs w:val="24"/>
                        <w:lang w:val="en-US"/>
                      </w:rPr>
                      <m:t>FM</m:t>
                    </m:r>
                  </m:sub>
                </m:sSub>
                <m:r>
                  <w:rPr>
                    <w:rFonts w:ascii="Cambria Math" w:eastAsia="Garamond" w:hAnsi="Cambria Math" w:cs="Garamond"/>
                    <w:szCs w:val="24"/>
                    <w:lang w:val="en-US"/>
                  </w:rPr>
                  <m:t>,  i=</m:t>
                </m:r>
                <m:d>
                  <m:dPr>
                    <m:begChr m:val="{"/>
                    <m:endChr m:val="}"/>
                    <m:ctrlPr>
                      <w:rPr>
                        <w:rFonts w:ascii="Cambria Math" w:eastAsia="Garamond" w:hAnsi="Cambria Math" w:cs="Garamond"/>
                        <w:i/>
                        <w:iCs/>
                        <w:szCs w:val="24"/>
                        <w:lang w:val="en-US"/>
                      </w:rPr>
                    </m:ctrlPr>
                  </m:dPr>
                  <m:e>
                    <m:r>
                      <m:rPr>
                        <m:sty m:val="p"/>
                      </m:rPr>
                      <w:rPr>
                        <w:rFonts w:ascii="Cambria Math" w:eastAsia="Garamond" w:hAnsi="Cambria Math" w:cs="Garamond"/>
                        <w:szCs w:val="24"/>
                        <w:lang w:val="en-US"/>
                      </w:rPr>
                      <m:t>ch,pr,li</m:t>
                    </m:r>
                  </m:e>
                </m:d>
                <m:r>
                  <w:rPr>
                    <w:rFonts w:ascii="Cambria Math" w:eastAsia="Garamond" w:hAnsi="Cambria Math" w:cs="Garamond"/>
                    <w:szCs w:val="24"/>
                    <w:lang w:val="en-US"/>
                  </w:rPr>
                  <m:t>.</m:t>
                </m:r>
              </m:oMath>
            </m:oMathPara>
          </w:p>
        </w:tc>
        <w:tc>
          <w:tcPr>
            <w:tcW w:w="424" w:type="pct"/>
            <w:vAlign w:val="center"/>
          </w:tcPr>
          <w:p w14:paraId="47E34FDB" w14:textId="7E996858" w:rsidR="00D779B8" w:rsidRDefault="00D779B8">
            <w:pPr>
              <w:pStyle w:val="Beschriftung"/>
              <w:jc w:val="right"/>
              <w:rPr>
                <w:lang w:val="en-US"/>
              </w:rPr>
            </w:pPr>
            <w:bookmarkStart w:id="36" w:name="_Ref188204729"/>
            <w:r w:rsidRPr="00C32D2B">
              <w:rPr>
                <w:lang w:val="en-US"/>
              </w:rPr>
              <w:t>(</w:t>
            </w:r>
            <w:r>
              <w:fldChar w:fldCharType="begin"/>
            </w:r>
            <w:r w:rsidRPr="00C32D2B">
              <w:rPr>
                <w:lang w:val="en-US"/>
              </w:rPr>
              <w:instrText xml:space="preserve"> STYLEREF 1 \s </w:instrText>
            </w:r>
            <w:r>
              <w:fldChar w:fldCharType="separate"/>
            </w:r>
            <w:r w:rsidR="00AC5FD3">
              <w:rPr>
                <w:noProof/>
                <w:lang w:val="en-US"/>
              </w:rPr>
              <w:t>2</w:t>
            </w:r>
            <w:r>
              <w:fldChar w:fldCharType="end"/>
            </w:r>
            <w:r w:rsidRPr="00C32D2B">
              <w:rPr>
                <w:lang w:val="en-US"/>
              </w:rPr>
              <w:t>.</w:t>
            </w:r>
            <w:r>
              <w:fldChar w:fldCharType="begin"/>
            </w:r>
            <w:r w:rsidRPr="00C32D2B">
              <w:rPr>
                <w:lang w:val="en-US"/>
              </w:rPr>
              <w:instrText xml:space="preserve"> SEQ Equation \* ARABIC \s 1 </w:instrText>
            </w:r>
            <w:r>
              <w:fldChar w:fldCharType="separate"/>
            </w:r>
            <w:r w:rsidR="00AC5FD3">
              <w:rPr>
                <w:noProof/>
                <w:lang w:val="en-US"/>
              </w:rPr>
              <w:t>10</w:t>
            </w:r>
            <w:r>
              <w:fldChar w:fldCharType="end"/>
            </w:r>
            <w:r w:rsidRPr="00C32D2B">
              <w:rPr>
                <w:lang w:val="en-US"/>
              </w:rPr>
              <w:t>)</w:t>
            </w:r>
            <w:bookmarkEnd w:id="36"/>
          </w:p>
        </w:tc>
      </w:tr>
    </w:tbl>
    <w:p w14:paraId="55802794" w14:textId="12710C71" w:rsidR="00D779B8" w:rsidRDefault="00014F61" w:rsidP="009535E3">
      <w:pPr>
        <w:ind w:firstLine="0"/>
        <w:rPr>
          <w:lang w:val="en-US"/>
        </w:rPr>
      </w:pPr>
      <w:r>
        <w:rPr>
          <w:lang w:val="en-US"/>
        </w:rPr>
        <w:t xml:space="preserve">PR </w:t>
      </w:r>
      <w:r w:rsidR="002F1325">
        <w:rPr>
          <w:lang w:val="en-US"/>
        </w:rPr>
        <w:t xml:space="preserve">and </w:t>
      </w:r>
      <w:r>
        <w:rPr>
          <w:lang w:val="en-US"/>
        </w:rPr>
        <w:t xml:space="preserve">LI </w:t>
      </w:r>
      <w:r w:rsidR="00211913">
        <w:rPr>
          <w:lang w:val="en-US"/>
        </w:rPr>
        <w:t>were</w:t>
      </w:r>
      <w:r w:rsidR="009535E3">
        <w:rPr>
          <w:lang w:val="en-US"/>
        </w:rPr>
        <w:t xml:space="preserve"> </w:t>
      </w:r>
      <w:r w:rsidR="00723C17">
        <w:rPr>
          <w:lang w:val="en-US"/>
        </w:rPr>
        <w:t xml:space="preserve">considered </w:t>
      </w:r>
      <w:r w:rsidR="009535E3">
        <w:rPr>
          <w:lang w:val="en-US"/>
        </w:rPr>
        <w:t xml:space="preserve">fully </w:t>
      </w:r>
      <w:r w:rsidR="0045620C">
        <w:rPr>
          <w:lang w:val="en-US"/>
        </w:rPr>
        <w:t>degradable</w:t>
      </w:r>
      <w:r w:rsidR="00EF63E2" w:rsidRPr="77CCFEC8">
        <w:rPr>
          <w:lang w:val="en-US"/>
        </w:rPr>
        <w:t xml:space="preserve">, i.e. </w:t>
      </w:r>
      <m:oMath>
        <m:sSub>
          <m:sSubPr>
            <m:ctrlPr>
              <w:rPr>
                <w:rFonts w:ascii="Cambria Math" w:eastAsia="Garamond" w:hAnsi="Cambria Math" w:cs="Garamond"/>
                <w:szCs w:val="24"/>
                <w:lang w:val="en-US"/>
              </w:rPr>
            </m:ctrlPr>
          </m:sSubPr>
          <m:e>
            <m:r>
              <w:rPr>
                <w:rFonts w:ascii="Cambria Math" w:eastAsia="Garamond" w:hAnsi="Cambria Math" w:cs="Garamond"/>
                <w:szCs w:val="24"/>
                <w:lang w:val="en-US"/>
              </w:rPr>
              <m:t>DQ</m:t>
            </m:r>
          </m:e>
          <m:sub>
            <m:r>
              <m:rPr>
                <m:sty m:val="p"/>
              </m:rPr>
              <w:rPr>
                <w:rFonts w:ascii="Cambria Math" w:eastAsia="Garamond" w:hAnsi="Cambria Math" w:cs="Garamond"/>
                <w:szCs w:val="24"/>
                <w:lang w:val="en-US"/>
              </w:rPr>
              <m:t>pr</m:t>
            </m:r>
          </m:sub>
        </m:sSub>
        <m:r>
          <w:rPr>
            <w:rFonts w:ascii="Cambria Math" w:eastAsia="Garamond" w:hAnsi="Cambria Math" w:cs="Garamond"/>
            <w:szCs w:val="24"/>
            <w:lang w:val="en-US"/>
          </w:rPr>
          <m:t>=</m:t>
        </m:r>
        <m:sSub>
          <m:sSubPr>
            <m:ctrlPr>
              <w:rPr>
                <w:rFonts w:ascii="Cambria Math" w:eastAsia="Garamond" w:hAnsi="Cambria Math" w:cs="Garamond"/>
                <w:szCs w:val="24"/>
                <w:lang w:val="en-US"/>
              </w:rPr>
            </m:ctrlPr>
          </m:sSubPr>
          <m:e>
            <m:r>
              <w:rPr>
                <w:rFonts w:ascii="Cambria Math" w:eastAsia="Garamond" w:hAnsi="Cambria Math" w:cs="Garamond"/>
                <w:szCs w:val="24"/>
                <w:lang w:val="en-US"/>
              </w:rPr>
              <m:t>DQ</m:t>
            </m:r>
          </m:e>
          <m:sub>
            <m:r>
              <m:rPr>
                <m:sty m:val="p"/>
              </m:rPr>
              <w:rPr>
                <w:rFonts w:ascii="Cambria Math" w:eastAsia="Garamond" w:hAnsi="Cambria Math" w:cs="Garamond"/>
                <w:szCs w:val="24"/>
                <w:lang w:val="en-US"/>
              </w:rPr>
              <m:t>li</m:t>
            </m:r>
          </m:sub>
        </m:sSub>
        <m:r>
          <w:rPr>
            <w:rFonts w:ascii="Cambria Math" w:eastAsia="Garamond" w:hAnsi="Cambria Math" w:cs="Garamond"/>
            <w:szCs w:val="24"/>
            <w:lang w:val="en-US"/>
          </w:rPr>
          <m:t>=1</m:t>
        </m:r>
      </m:oMath>
      <w:r w:rsidR="00464192">
        <w:rPr>
          <w:szCs w:val="24"/>
          <w:lang w:val="en-US"/>
        </w:rPr>
        <w:t xml:space="preserve"> </w:t>
      </w:r>
      <w:sdt>
        <w:sdtPr>
          <w:rPr>
            <w:szCs w:val="24"/>
            <w:lang w:val="en-US"/>
          </w:rPr>
          <w:alias w:val="To edit, see citavi.com/edit"/>
          <w:tag w:val="CitaviPlaceholder#33e87155-3e96-4c02-8302-cfb63501d079"/>
          <w:id w:val="-1550680103"/>
          <w:placeholder>
            <w:docPart w:val="100F02CE5789604FAAA6F2F5A3294E92"/>
          </w:placeholder>
        </w:sdtPr>
        <w:sdtContent>
          <w:r w:rsidR="00464192">
            <w:rPr>
              <w:szCs w:val="24"/>
              <w:lang w:val="en-US"/>
            </w:rPr>
            <w:fldChar w:fldCharType="begin"/>
          </w:r>
          <w:r w:rsidR="009E57A2">
            <w:rPr>
              <w:szCs w:val="24"/>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JkNDk2NWViLTkzZWMtNGI3Ny1iODNhLWFiN2RhMzQxZDBmMCIsIlJhbmdlTGVuZ3RoIjoyMSwiUmVmZXJlbmNlSWQiOiJhYTEwNjIyZi1jODI1LTQ3M2MtODg3MC0xMWRjMzgyZmJlZW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MjYzMzc4NDciLCJVcmlTdHJpbmciOiJodHRwOi8vd3d3Lm5jYmkubmxtLm5paC5nb3YvcHVibWVkLzI2MzM3ODQ3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}</w:instrText>
          </w:r>
          <w:r w:rsidR="00464192">
            <w:rPr>
              <w:szCs w:val="24"/>
              <w:lang w:val="en-US"/>
            </w:rPr>
            <w:fldChar w:fldCharType="separate"/>
          </w:r>
          <w:r w:rsidR="00D76A55">
            <w:rPr>
              <w:szCs w:val="24"/>
              <w:lang w:val="en-US"/>
            </w:rPr>
            <w:t>(Lübken et al., 2015)</w:t>
          </w:r>
          <w:r w:rsidR="00464192">
            <w:rPr>
              <w:szCs w:val="24"/>
              <w:lang w:val="en-US"/>
            </w:rPr>
            <w:fldChar w:fldCharType="end"/>
          </w:r>
        </w:sdtContent>
      </w:sdt>
      <w:r w:rsidR="002F1325">
        <w:rPr>
          <w:szCs w:val="24"/>
          <w:lang w:val="en-US"/>
        </w:rPr>
        <w:t xml:space="preserve">, </w:t>
      </w:r>
      <w:r w:rsidR="00723C17">
        <w:rPr>
          <w:szCs w:val="24"/>
          <w:lang w:val="en-US"/>
        </w:rPr>
        <w:t xml:space="preserve">thus </w:t>
      </w:r>
      <w:r w:rsidR="002F1325">
        <w:rPr>
          <w:szCs w:val="24"/>
          <w:lang w:val="en-US"/>
        </w:rPr>
        <w:t>all non-</w:t>
      </w:r>
      <w:r w:rsidR="0045620C">
        <w:rPr>
          <w:szCs w:val="24"/>
          <w:lang w:val="en-US"/>
        </w:rPr>
        <w:t xml:space="preserve">degradable </w:t>
      </w:r>
      <w:r w:rsidR="002F1325">
        <w:rPr>
          <w:szCs w:val="24"/>
          <w:lang w:val="en-US"/>
        </w:rPr>
        <w:t xml:space="preserve">macronutrients were attributed to </w:t>
      </w:r>
      <w:r w:rsidR="00177C0F">
        <w:rPr>
          <w:szCs w:val="24"/>
          <w:lang w:val="en-US"/>
        </w:rPr>
        <w:t>CH</w:t>
      </w:r>
      <w:r w:rsidR="002F1325">
        <w:rPr>
          <w:szCs w:val="24"/>
          <w:lang w:val="en-US"/>
        </w:rPr>
        <w:t>.</w:t>
      </w:r>
      <w:r w:rsidR="00EF63E2" w:rsidRPr="77CCFEC8">
        <w:rPr>
          <w:lang w:val="en-US"/>
        </w:rPr>
        <w:t xml:space="preserve"> </w:t>
      </w:r>
      <w:r w:rsidR="00386EC4">
        <w:rPr>
          <w:lang w:val="en-US"/>
        </w:rPr>
        <w:t xml:space="preserve">This </w:t>
      </w:r>
      <w:r w:rsidR="00EF63E2" w:rsidRPr="77CCFEC8">
        <w:rPr>
          <w:lang w:val="en-US"/>
        </w:rPr>
        <w:t xml:space="preserve">is </w:t>
      </w:r>
      <w:r w:rsidR="001F5A01">
        <w:rPr>
          <w:lang w:val="en-US"/>
        </w:rPr>
        <w:t xml:space="preserve">considered </w:t>
      </w:r>
      <w:r w:rsidR="00EF63E2" w:rsidRPr="77CCFEC8">
        <w:rPr>
          <w:lang w:val="en-US"/>
        </w:rPr>
        <w:t xml:space="preserve">sufficiently accurate for </w:t>
      </w:r>
      <w:r w:rsidR="00C94357">
        <w:rPr>
          <w:lang w:val="en-US"/>
        </w:rPr>
        <w:t xml:space="preserve">the investigated </w:t>
      </w:r>
      <w:r w:rsidR="00EF63E2" w:rsidRPr="77CCFEC8">
        <w:rPr>
          <w:lang w:val="en-US"/>
        </w:rPr>
        <w:t xml:space="preserve">agricultural substrates due to their low </w:t>
      </w:r>
      <w:r>
        <w:rPr>
          <w:lang w:val="en-US"/>
        </w:rPr>
        <w:t xml:space="preserve">LI </w:t>
      </w:r>
      <w:r w:rsidR="007760A4">
        <w:rPr>
          <w:lang w:val="en-US"/>
        </w:rPr>
        <w:t xml:space="preserve">and </w:t>
      </w:r>
      <w:r>
        <w:rPr>
          <w:lang w:val="en-US"/>
        </w:rPr>
        <w:t xml:space="preserve">PR </w:t>
      </w:r>
      <w:r w:rsidR="00EF63E2" w:rsidRPr="77CCFEC8">
        <w:rPr>
          <w:lang w:val="en-US"/>
        </w:rPr>
        <w:t>concentration</w:t>
      </w:r>
      <w:r w:rsidR="007760A4">
        <w:rPr>
          <w:lang w:val="en-US"/>
        </w:rPr>
        <w:t>s</w:t>
      </w:r>
      <w:r w:rsidR="00232B6D">
        <w:rPr>
          <w:lang w:val="en-US"/>
        </w:rPr>
        <w:t xml:space="preserve">, </w:t>
      </w:r>
      <w:r w:rsidR="00723C17">
        <w:rPr>
          <w:lang w:val="en-US"/>
        </w:rPr>
        <w:t xml:space="preserve">cf. </w:t>
      </w:r>
      <w:r w:rsidR="0045620C">
        <w:rPr>
          <w:lang w:val="en-US"/>
        </w:rPr>
        <w:t>Tab. 1</w:t>
      </w:r>
      <w:r w:rsidR="00EF63E2" w:rsidRPr="77CCFEC8">
        <w:rPr>
          <w:lang w:val="en-US"/>
        </w:rPr>
        <w:t xml:space="preserve">. </w:t>
      </w:r>
      <w:r w:rsidR="00723C17">
        <w:rPr>
          <w:lang w:val="en-US"/>
        </w:rPr>
        <w:t>The d</w:t>
      </w:r>
      <w:r w:rsidR="0045620C">
        <w:rPr>
          <w:lang w:val="en-US"/>
        </w:rPr>
        <w:t xml:space="preserve">egradability </w:t>
      </w:r>
      <w:r w:rsidR="00137ABB">
        <w:rPr>
          <w:lang w:val="en-US"/>
        </w:rPr>
        <w:t xml:space="preserve">of </w:t>
      </w:r>
      <w:r>
        <w:rPr>
          <w:lang w:val="en-US"/>
        </w:rPr>
        <w:t xml:space="preserve">CH </w:t>
      </w:r>
      <m:oMath>
        <m:sSub>
          <m:sSubPr>
            <m:ctrlPr>
              <w:rPr>
                <w:rFonts w:ascii="Cambria Math" w:eastAsia="Garamond" w:hAnsi="Cambria Math" w:cs="Garamond"/>
                <w:szCs w:val="24"/>
                <w:lang w:val="en-US"/>
              </w:rPr>
            </m:ctrlPr>
          </m:sSubPr>
          <m:e>
            <m:r>
              <w:rPr>
                <w:rFonts w:ascii="Cambria Math" w:eastAsia="Garamond" w:hAnsi="Cambria Math" w:cs="Garamond"/>
                <w:szCs w:val="24"/>
                <w:lang w:val="en-US"/>
              </w:rPr>
              <m:t>DQ</m:t>
            </m:r>
          </m:e>
          <m:sub>
            <m:r>
              <m:rPr>
                <m:sty m:val="p"/>
              </m:rPr>
              <w:rPr>
                <w:rFonts w:ascii="Cambria Math" w:eastAsia="Garamond" w:hAnsi="Cambria Math" w:cs="Garamond"/>
                <w:szCs w:val="24"/>
                <w:lang w:val="en-US"/>
              </w:rPr>
              <m:t>ch</m:t>
            </m:r>
          </m:sub>
        </m:sSub>
      </m:oMath>
      <w:r w:rsidR="00EF63E2" w:rsidRPr="77CCFEC8">
        <w:rPr>
          <w:lang w:val="en-US"/>
        </w:rPr>
        <w:t xml:space="preserve"> </w:t>
      </w:r>
      <w:r w:rsidR="00464192">
        <w:rPr>
          <w:lang w:val="en-US"/>
        </w:rPr>
        <w:t xml:space="preserve">was </w:t>
      </w:r>
      <w:r w:rsidR="00AD0B98">
        <w:rPr>
          <w:lang w:val="en-US"/>
        </w:rPr>
        <w:t>derived</w:t>
      </w:r>
      <w:r w:rsidR="00EF63E2" w:rsidRPr="77CCFEC8">
        <w:rPr>
          <w:lang w:val="en-US"/>
        </w:rPr>
        <w:t xml:space="preserve"> </w:t>
      </w:r>
      <w:r w:rsidR="00AD0B98">
        <w:rPr>
          <w:lang w:val="en-US"/>
        </w:rPr>
        <w:t xml:space="preserve">from </w:t>
      </w:r>
      <w:r w:rsidR="00513B31">
        <w:rPr>
          <w:lang w:val="en-US"/>
        </w:rPr>
        <w:t xml:space="preserve">the </w:t>
      </w:r>
      <w:r w:rsidR="00EF63E2" w:rsidRPr="77CCFEC8">
        <w:rPr>
          <w:lang w:val="en-US"/>
        </w:rPr>
        <w:t xml:space="preserve">total </w:t>
      </w:r>
      <w:r w:rsidR="0045620C">
        <w:rPr>
          <w:lang w:val="en-US"/>
        </w:rPr>
        <w:t>degradability</w:t>
      </w:r>
      <w:r w:rsidR="00EF63E2" w:rsidRPr="77CCFEC8">
        <w:rPr>
          <w:lang w:val="en-US"/>
        </w:rPr>
        <w:t xml:space="preserve"> </w:t>
      </w:r>
      <m:oMath>
        <m:sSub>
          <m:sSubPr>
            <m:ctrlPr>
              <w:rPr>
                <w:rFonts w:ascii="Cambria Math" w:eastAsia="Garamond" w:hAnsi="Cambria Math" w:cs="Garamond"/>
                <w:szCs w:val="24"/>
                <w:lang w:val="en-US"/>
              </w:rPr>
            </m:ctrlPr>
          </m:sSubPr>
          <m:e>
            <m:r>
              <w:rPr>
                <w:rFonts w:ascii="Cambria Math" w:eastAsia="Garamond" w:hAnsi="Cambria Math" w:cs="Garamond"/>
                <w:szCs w:val="24"/>
                <w:lang w:val="en-US"/>
              </w:rPr>
              <m:t>DQ</m:t>
            </m:r>
          </m:e>
          <m:sub>
            <m:r>
              <m:rPr>
                <m:sty m:val="p"/>
              </m:rPr>
              <w:rPr>
                <w:rFonts w:ascii="Cambria Math" w:eastAsia="Garamond" w:hAnsi="Cambria Math" w:cs="Garamond"/>
                <w:szCs w:val="24"/>
                <w:lang w:val="en-US"/>
              </w:rPr>
              <m:t>tot</m:t>
            </m:r>
          </m:sub>
        </m:sSub>
      </m:oMath>
      <w:r w:rsidR="00513B31">
        <w:rPr>
          <w:szCs w:val="24"/>
          <w:lang w:val="en-US"/>
        </w:rPr>
        <w:t xml:space="preserve"> of individual substrates</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5"/>
        <w:gridCol w:w="7520"/>
        <w:gridCol w:w="1194"/>
      </w:tblGrid>
      <w:tr w:rsidR="00D779B8" w14:paraId="4DF43A05" w14:textId="77777777">
        <w:tc>
          <w:tcPr>
            <w:tcW w:w="293" w:type="pct"/>
            <w:vAlign w:val="center"/>
          </w:tcPr>
          <w:p w14:paraId="31F27046" w14:textId="77777777" w:rsidR="00D779B8" w:rsidRDefault="00D779B8">
            <w:pPr>
              <w:ind w:firstLine="0"/>
              <w:jc w:val="right"/>
              <w:rPr>
                <w:lang w:val="en-US"/>
              </w:rPr>
            </w:pPr>
          </w:p>
        </w:tc>
        <w:tc>
          <w:tcPr>
            <w:tcW w:w="4283" w:type="pct"/>
            <w:vAlign w:val="center"/>
          </w:tcPr>
          <w:p w14:paraId="3CCA0AB7" w14:textId="34E1D3A6" w:rsidR="00D779B8" w:rsidRPr="00C32D2B" w:rsidRDefault="000025D6">
            <w:pPr>
              <w:spacing w:line="416" w:lineRule="auto"/>
              <w:ind w:right="30" w:firstLine="341"/>
              <w:jc w:val="center"/>
              <w:rPr>
                <w:rFonts w:eastAsia="Garamond" w:cs="Garamond"/>
                <w:lang w:val="en-US"/>
              </w:rPr>
            </w:pPr>
            <m:oMathPara>
              <m:oMath>
                <m:sSub>
                  <m:sSubPr>
                    <m:ctrlPr>
                      <w:rPr>
                        <w:rFonts w:ascii="Cambria Math" w:eastAsia="Garamond" w:hAnsi="Cambria Math" w:cs="Garamond"/>
                        <w:szCs w:val="24"/>
                        <w:lang w:val="en-US"/>
                      </w:rPr>
                    </m:ctrlPr>
                  </m:sSubPr>
                  <m:e>
                    <m:r>
                      <w:rPr>
                        <w:rFonts w:ascii="Cambria Math" w:eastAsia="Garamond" w:hAnsi="Cambria Math" w:cs="Garamond"/>
                        <w:szCs w:val="24"/>
                        <w:lang w:val="en-US"/>
                      </w:rPr>
                      <m:t>DQ</m:t>
                    </m:r>
                  </m:e>
                  <m:sub>
                    <m:r>
                      <m:rPr>
                        <m:sty m:val="p"/>
                      </m:rPr>
                      <w:rPr>
                        <w:rFonts w:ascii="Cambria Math" w:eastAsia="Garamond" w:hAnsi="Cambria Math" w:cs="Garamond"/>
                        <w:szCs w:val="24"/>
                        <w:lang w:val="en-US"/>
                      </w:rPr>
                      <m:t>ch</m:t>
                    </m:r>
                  </m:sub>
                </m:sSub>
                <m:r>
                  <w:rPr>
                    <w:rFonts w:ascii="Cambria Math" w:eastAsia="Garamond" w:hAnsi="Cambria Math" w:cs="Garamond"/>
                    <w:szCs w:val="24"/>
                    <w:lang w:val="en-US"/>
                  </w:rPr>
                  <m:t>=</m:t>
                </m:r>
                <m:sSup>
                  <m:sSupPr>
                    <m:ctrlPr>
                      <w:rPr>
                        <w:rFonts w:ascii="Cambria Math" w:eastAsia="Garamond" w:hAnsi="Cambria Math" w:cs="Garamond"/>
                        <w:i/>
                        <w:szCs w:val="24"/>
                        <w:lang w:val="en-US"/>
                      </w:rPr>
                    </m:ctrlPr>
                  </m:sSupPr>
                  <m:e>
                    <m:r>
                      <w:rPr>
                        <w:rFonts w:ascii="Cambria Math" w:eastAsia="Garamond" w:hAnsi="Cambria Math" w:cs="Garamond"/>
                        <w:szCs w:val="24"/>
                        <w:lang w:val="en-US"/>
                      </w:rPr>
                      <m:t>XC</m:t>
                    </m:r>
                  </m:e>
                  <m:sup>
                    <m:r>
                      <w:rPr>
                        <w:rFonts w:ascii="Cambria Math" w:eastAsia="Garamond" w:hAnsi="Cambria Math" w:cs="Garamond"/>
                        <w:szCs w:val="24"/>
                        <w:lang w:val="en-US"/>
                      </w:rPr>
                      <m:t>-1</m:t>
                    </m:r>
                  </m:sup>
                </m:sSup>
                <m:d>
                  <m:dPr>
                    <m:ctrlPr>
                      <w:rPr>
                        <w:rFonts w:ascii="Cambria Math" w:eastAsia="Garamond" w:hAnsi="Cambria Math" w:cs="Garamond"/>
                        <w:i/>
                        <w:szCs w:val="24"/>
                        <w:lang w:val="en-US"/>
                      </w:rPr>
                    </m:ctrlPr>
                  </m:dPr>
                  <m:e>
                    <m:sSub>
                      <m:sSubPr>
                        <m:ctrlPr>
                          <w:rPr>
                            <w:rFonts w:ascii="Cambria Math" w:eastAsia="Garamond" w:hAnsi="Cambria Math" w:cs="Garamond"/>
                            <w:szCs w:val="24"/>
                            <w:lang w:val="en-US"/>
                          </w:rPr>
                        </m:ctrlPr>
                      </m:sSubPr>
                      <m:e>
                        <m:r>
                          <w:rPr>
                            <w:rFonts w:ascii="Cambria Math" w:eastAsia="Garamond" w:hAnsi="Cambria Math" w:cs="Garamond"/>
                            <w:szCs w:val="24"/>
                            <w:lang w:val="en-US"/>
                          </w:rPr>
                          <m:t>DQ</m:t>
                        </m:r>
                      </m:e>
                      <m:sub>
                        <m:r>
                          <m:rPr>
                            <m:sty m:val="p"/>
                          </m:rPr>
                          <w:rPr>
                            <w:rFonts w:ascii="Cambria Math" w:eastAsia="Garamond" w:hAnsi="Cambria Math" w:cs="Garamond"/>
                            <w:szCs w:val="24"/>
                            <w:lang w:val="en-US"/>
                          </w:rPr>
                          <m:t>tot</m:t>
                        </m:r>
                      </m:sub>
                    </m:sSub>
                    <m:r>
                      <w:rPr>
                        <w:rFonts w:ascii="Cambria Math" w:eastAsia="Garamond" w:hAnsi="Cambria Math" w:cs="Garamond"/>
                        <w:szCs w:val="24"/>
                        <w:lang w:val="en-US"/>
                      </w:rPr>
                      <m:t xml:space="preserve"> </m:t>
                    </m:r>
                    <m:d>
                      <m:dPr>
                        <m:ctrlPr>
                          <w:rPr>
                            <w:rFonts w:ascii="Cambria Math" w:eastAsia="Garamond" w:hAnsi="Cambria Math" w:cs="Garamond"/>
                            <w:i/>
                            <w:szCs w:val="24"/>
                            <w:lang w:val="en-US"/>
                          </w:rPr>
                        </m:ctrlPr>
                      </m:dPr>
                      <m:e>
                        <m:r>
                          <w:rPr>
                            <w:rFonts w:ascii="Cambria Math" w:eastAsia="Garamond" w:hAnsi="Cambria Math" w:cs="Garamond"/>
                            <w:szCs w:val="24"/>
                            <w:lang w:val="en-US"/>
                          </w:rPr>
                          <m:t>1-XA</m:t>
                        </m:r>
                      </m:e>
                    </m:d>
                    <m:r>
                      <w:rPr>
                        <w:rFonts w:ascii="Cambria Math" w:eastAsia="Garamond" w:hAnsi="Cambria Math" w:cs="Garamond"/>
                        <w:szCs w:val="24"/>
                        <w:lang w:val="en-US"/>
                      </w:rPr>
                      <m:t>-XP-XL</m:t>
                    </m:r>
                  </m:e>
                </m:d>
                <m:r>
                  <w:rPr>
                    <w:rFonts w:ascii="Cambria Math" w:eastAsia="Garamond" w:hAnsi="Cambria Math" w:cs="Garamond"/>
                    <w:szCs w:val="24"/>
                    <w:lang w:val="en-US"/>
                  </w:rPr>
                  <m:t>.</m:t>
                </m:r>
              </m:oMath>
            </m:oMathPara>
          </w:p>
        </w:tc>
        <w:tc>
          <w:tcPr>
            <w:tcW w:w="424" w:type="pct"/>
            <w:vAlign w:val="center"/>
          </w:tcPr>
          <w:p w14:paraId="2E09EDCA" w14:textId="12CF78E5" w:rsidR="00D779B8" w:rsidRDefault="00D779B8">
            <w:pPr>
              <w:pStyle w:val="Beschriftung"/>
              <w:jc w:val="right"/>
              <w:rPr>
                <w:lang w:val="en-US"/>
              </w:rPr>
            </w:pPr>
            <w:bookmarkStart w:id="37" w:name="_Ref188204136"/>
            <w:r w:rsidRPr="00C32D2B">
              <w:rPr>
                <w:lang w:val="en-US"/>
              </w:rPr>
              <w:t>(</w:t>
            </w:r>
            <w:r>
              <w:fldChar w:fldCharType="begin"/>
            </w:r>
            <w:r w:rsidRPr="00C32D2B">
              <w:rPr>
                <w:lang w:val="en-US"/>
              </w:rPr>
              <w:instrText xml:space="preserve"> STYLEREF 1 \s </w:instrText>
            </w:r>
            <w:r>
              <w:fldChar w:fldCharType="separate"/>
            </w:r>
            <w:r w:rsidR="00AC5FD3">
              <w:rPr>
                <w:noProof/>
                <w:lang w:val="en-US"/>
              </w:rPr>
              <w:t>2</w:t>
            </w:r>
            <w:r>
              <w:fldChar w:fldCharType="end"/>
            </w:r>
            <w:r w:rsidRPr="00C32D2B">
              <w:rPr>
                <w:lang w:val="en-US"/>
              </w:rPr>
              <w:t>.</w:t>
            </w:r>
            <w:r>
              <w:fldChar w:fldCharType="begin"/>
            </w:r>
            <w:r w:rsidRPr="00C32D2B">
              <w:rPr>
                <w:lang w:val="en-US"/>
              </w:rPr>
              <w:instrText xml:space="preserve"> SEQ Equation \* ARABIC \s 1 </w:instrText>
            </w:r>
            <w:r>
              <w:fldChar w:fldCharType="separate"/>
            </w:r>
            <w:r w:rsidR="00AC5FD3">
              <w:rPr>
                <w:noProof/>
                <w:lang w:val="en-US"/>
              </w:rPr>
              <w:t>11</w:t>
            </w:r>
            <w:r>
              <w:fldChar w:fldCharType="end"/>
            </w:r>
            <w:r w:rsidRPr="00C32D2B">
              <w:rPr>
                <w:lang w:val="en-US"/>
              </w:rPr>
              <w:t>)</w:t>
            </w:r>
            <w:bookmarkEnd w:id="37"/>
          </w:p>
        </w:tc>
      </w:tr>
    </w:tbl>
    <w:p w14:paraId="71C845DA" w14:textId="1DF2E98C" w:rsidR="00A737A4" w:rsidRDefault="0009130B" w:rsidP="00DE2A92">
      <w:pPr>
        <w:ind w:firstLine="0"/>
        <w:rPr>
          <w:rFonts w:eastAsia="Garamond" w:cs="Garamond"/>
          <w:lang w:val="en-US"/>
        </w:rPr>
      </w:pPr>
      <w:commentRangeStart w:id="38"/>
      <w:r>
        <w:rPr>
          <w:lang w:val="en-US"/>
        </w:rPr>
        <w:t>To this end,</w:t>
      </w:r>
      <w:r w:rsidR="003C3DE0">
        <w:rPr>
          <w:lang w:val="en-US"/>
        </w:rPr>
        <w:t xml:space="preserve"> total </w:t>
      </w:r>
      <w:proofErr w:type="spellStart"/>
      <w:r w:rsidR="0045620C">
        <w:rPr>
          <w:lang w:val="en-US"/>
        </w:rPr>
        <w:t>degradabilities</w:t>
      </w:r>
      <w:proofErr w:type="spellEnd"/>
      <w:r w:rsidR="0045620C">
        <w:rPr>
          <w:lang w:val="en-US"/>
        </w:rPr>
        <w:t xml:space="preserve"> </w:t>
      </w:r>
      <w:r w:rsidR="00D94C28">
        <w:rPr>
          <w:lang w:val="en-US"/>
        </w:rPr>
        <w:t xml:space="preserve">were estimated </w:t>
      </w:r>
      <w:r w:rsidR="001C2ABF">
        <w:rPr>
          <w:lang w:val="en-US"/>
        </w:rPr>
        <w:t xml:space="preserve">by </w:t>
      </w:r>
      <w:r w:rsidR="00AF7FAA">
        <w:rPr>
          <w:lang w:val="en-US"/>
        </w:rPr>
        <w:t xml:space="preserve">the </w:t>
      </w:r>
      <w:r w:rsidR="00E55565">
        <w:rPr>
          <w:lang w:val="en-US"/>
        </w:rPr>
        <w:t xml:space="preserve">ratio </w:t>
      </w:r>
      <w:r w:rsidR="00AF7FAA">
        <w:rPr>
          <w:lang w:val="en-US"/>
        </w:rPr>
        <w:t xml:space="preserve">of </w:t>
      </w:r>
      <w:r w:rsidR="00D94C28">
        <w:rPr>
          <w:lang w:val="en-US"/>
        </w:rPr>
        <w:t xml:space="preserve">substrates’ BMP and the </w:t>
      </w:r>
      <w:r w:rsidR="00591064">
        <w:rPr>
          <w:lang w:val="en-US"/>
        </w:rPr>
        <w:t xml:space="preserve">widely accepted </w:t>
      </w:r>
      <w:r w:rsidR="00777248">
        <w:rPr>
          <w:lang w:val="en-US"/>
        </w:rPr>
        <w:t>theoretical</w:t>
      </w:r>
      <w:r w:rsidR="00E55565">
        <w:rPr>
          <w:lang w:val="en-US"/>
        </w:rPr>
        <w:t xml:space="preserve"> BMP </w:t>
      </w:r>
      <w:r w:rsidR="00591064">
        <w:rPr>
          <w:lang w:val="en-US"/>
        </w:rPr>
        <w:t xml:space="preserve">for </w:t>
      </w:r>
      <w:r w:rsidR="00732446">
        <w:rPr>
          <w:lang w:val="en-US"/>
        </w:rPr>
        <w:t>agricultural substrates</w:t>
      </w:r>
      <w:r w:rsidR="00591064">
        <w:rPr>
          <w:lang w:val="en-US"/>
        </w:rPr>
        <w:t xml:space="preserve"> of </w:t>
      </w:r>
      <w:r w:rsidR="00046F5C" w:rsidRPr="77CCFEC8">
        <w:rPr>
          <w:rFonts w:eastAsia="Garamond" w:cs="Garamond"/>
          <w:lang w:val="en-US"/>
        </w:rPr>
        <w:t xml:space="preserve">420 </w:t>
      </w:r>
      <w:r w:rsidR="00046F5C">
        <w:rPr>
          <w:rFonts w:eastAsia="Garamond" w:cs="Garamond"/>
          <w:lang w:val="en-US"/>
        </w:rPr>
        <w:t>L kg</w:t>
      </w:r>
      <w:r w:rsidR="00046F5C">
        <w:rPr>
          <w:rFonts w:eastAsia="Garamond" w:cs="Garamond"/>
          <w:vertAlign w:val="superscript"/>
          <w:lang w:val="en-US"/>
        </w:rPr>
        <w:t>-1</w:t>
      </w:r>
      <w:r w:rsidR="00046F5C">
        <w:rPr>
          <w:rFonts w:eastAsia="Garamond" w:cs="Garamond"/>
          <w:lang w:val="en-US"/>
        </w:rPr>
        <w:t xml:space="preserve"> </w:t>
      </w:r>
      <w:r w:rsidR="0045620C">
        <w:rPr>
          <w:rFonts w:eastAsia="Garamond" w:cs="Garamond"/>
          <w:lang w:val="en-US"/>
        </w:rPr>
        <w:t xml:space="preserve">degradable </w:t>
      </w:r>
      <w:r w:rsidR="00046F5C">
        <w:rPr>
          <w:rFonts w:eastAsia="Garamond" w:cs="Garamond"/>
          <w:lang w:val="en-US"/>
        </w:rPr>
        <w:t>VS</w:t>
      </w:r>
      <w:r w:rsidR="00513B31">
        <w:rPr>
          <w:rFonts w:eastAsia="Garamond" w:cs="Garamond"/>
          <w:lang w:val="en-US"/>
        </w:rPr>
        <w:t xml:space="preserve"> (</w:t>
      </w:r>
      <w:r w:rsidR="0045620C">
        <w:rPr>
          <w:rFonts w:eastAsia="Garamond" w:cs="Garamond"/>
          <w:lang w:val="en-US"/>
        </w:rPr>
        <w:t>D</w:t>
      </w:r>
      <w:r w:rsidR="00513B31">
        <w:rPr>
          <w:rFonts w:eastAsia="Garamond" w:cs="Garamond"/>
          <w:lang w:val="en-US"/>
        </w:rPr>
        <w:t>VS)</w:t>
      </w:r>
      <w:r w:rsidR="00211913">
        <w:rPr>
          <w:rFonts w:eastAsia="Garamond" w:cs="Garamond"/>
          <w:lang w:val="en-US"/>
        </w:rPr>
        <w:t xml:space="preserve"> </w:t>
      </w:r>
      <w:commentRangeEnd w:id="38"/>
      <w:r w:rsidR="00080EB1">
        <w:rPr>
          <w:rStyle w:val="Kommentarzeichen"/>
        </w:rPr>
        <w:commentReference w:id="38"/>
      </w:r>
      <w:sdt>
        <w:sdtPr>
          <w:rPr>
            <w:rFonts w:eastAsia="Garamond" w:cs="Garamond"/>
            <w:lang w:val="en-US"/>
          </w:rPr>
          <w:alias w:val="To edit, see citavi.com/edit"/>
          <w:tag w:val="CitaviPlaceholder#35ad7923-b263-4960-85b8-9b5641c83876"/>
          <w:id w:val="990291593"/>
          <w:placeholder>
            <w:docPart w:val="DefaultPlaceholder_-1854013440"/>
          </w:placeholder>
        </w:sdtPr>
        <w:sdtContent>
          <w:r w:rsidR="006C2E11">
            <w:rPr>
              <w:rFonts w:eastAsia="Garamond" w:cs="Garamond"/>
              <w:lang w:val="en-US"/>
            </w:rPr>
            <w:fldChar w:fldCharType="begin"/>
          </w:r>
          <w:r w:rsidR="00D76A55">
            <w:rPr>
              <w:rFonts w:eastAsia="Garamond" w:cs="Garamond"/>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VmMGRiNzZjLTAxY2EtNDhlYi1iNDVmLTg4NDY3MDhhM2JhMiIsIlJhbmdlTGVuZ3RoIjoxNiwiUmVmZXJlbmNlSWQiOiI0ZWYxNTIwNC04N2Y5LTQ2ZWYtODNlNS01NjgxMzkxZDljYTg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VuIiwiTGFuZ3VhZ2VDb2RlIjoiZW4iLCJMb2NhdGlvbnMiOlt7IiRpZCI6IjEwIiwiJHR5cGUiOiJTd2lzc0FjYWRlbWljLkNpdGF2aS5Mb2NhdGlvbiwgU3dpc3NBY2FkZW1pYy5DaXRhdmkiLCJBZGRyZXNzIjp7IiRpZCI6IjExIiwiJHR5cGUiOiJTd2lzc0FjYWRlbWljLkNpdGF2aS5MaW5rZWRSZXNvdXJjZSwgU3dpc3NBY2FkZW1pYy5DaXRhdmkiLCJMaW5rZWRSZXNvdXJjZVR5cGUiOjUsIk9yaWdpbmFsU3RyaW5nIjoiMTAuMTUxNTAvTFQuMjAwOC43NzkiLCJVcmlTdHJpbmciOiJodHRwczovL2RvaS5vcmcvMTAuMTUxNTAvTFQuMjAwOC44ODA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}</w:instrText>
          </w:r>
          <w:r w:rsidR="006C2E11">
            <w:rPr>
              <w:rFonts w:eastAsia="Garamond" w:cs="Garamond"/>
              <w:lang w:val="en-US"/>
            </w:rPr>
            <w:fldChar w:fldCharType="separate"/>
          </w:r>
          <w:r w:rsidR="00D76A55">
            <w:rPr>
              <w:rFonts w:eastAsia="Garamond" w:cs="Garamond"/>
              <w:lang w:val="en-US"/>
            </w:rPr>
            <w:t>(Weißbach, 2008)</w:t>
          </w:r>
          <w:r w:rsidR="006C2E11">
            <w:rPr>
              <w:rFonts w:eastAsia="Garamond" w:cs="Garamond"/>
              <w:lang w:val="en-US"/>
            </w:rPr>
            <w:fldChar w:fldCharType="end"/>
          </w:r>
        </w:sdtContent>
      </w:sdt>
      <w:r w:rsidR="00C5310F">
        <w:rPr>
          <w:rFonts w:eastAsia="Garamond" w:cs="Garamond"/>
          <w:lang w:val="en-US"/>
        </w:rPr>
        <w:t>.</w:t>
      </w:r>
      <w:r w:rsidR="00C43241">
        <w:rPr>
          <w:rFonts w:eastAsia="Garamond" w:cs="Garamond"/>
          <w:lang w:val="en-US"/>
        </w:rPr>
        <w:t xml:space="preserve"> </w:t>
      </w:r>
      <w:r w:rsidR="005563C3">
        <w:rPr>
          <w:rFonts w:eastAsia="Garamond" w:cs="Garamond"/>
          <w:lang w:val="en-US"/>
        </w:rPr>
        <w:t xml:space="preserve">A fresh matter density </w:t>
      </w:r>
      <w:r w:rsidR="005563C3">
        <w:rPr>
          <w:lang w:val="en-US"/>
        </w:rPr>
        <w:t xml:space="preserve">of </w:t>
      </w:r>
      <w:r w:rsidR="00DE2A92" w:rsidRPr="77CCFEC8">
        <w:rPr>
          <w:lang w:val="en-US"/>
        </w:rPr>
        <w:t>1</w:t>
      </w:r>
      <w:r w:rsidR="00DE2A92">
        <w:rPr>
          <w:lang w:val="en-US"/>
        </w:rPr>
        <w:t>000</w:t>
      </w:r>
      <w:r w:rsidR="00DE2A92" w:rsidRPr="77CCFEC8">
        <w:rPr>
          <w:lang w:val="en-US"/>
        </w:rPr>
        <w:t xml:space="preserve"> </w:t>
      </w:r>
      <w:r w:rsidR="00DE2A92">
        <w:rPr>
          <w:lang w:val="en-US"/>
        </w:rPr>
        <w:t>k</w:t>
      </w:r>
      <w:r w:rsidR="00DE2A92" w:rsidRPr="77CCFEC8">
        <w:rPr>
          <w:lang w:val="en-US"/>
        </w:rPr>
        <w:t>g m</w:t>
      </w:r>
      <w:r w:rsidR="00DE2A92">
        <w:rPr>
          <w:vertAlign w:val="superscript"/>
          <w:lang w:val="en-US"/>
        </w:rPr>
        <w:t>-3</w:t>
      </w:r>
      <w:r w:rsidR="00DE2A92" w:rsidRPr="77CCFEC8">
        <w:rPr>
          <w:lang w:val="en-US"/>
        </w:rPr>
        <w:t xml:space="preserve"> </w:t>
      </w:r>
      <w:r w:rsidR="005563C3">
        <w:rPr>
          <w:lang w:val="en-US"/>
        </w:rPr>
        <w:t xml:space="preserve">was assumed </w:t>
      </w:r>
      <w:r w:rsidR="00DE2A92" w:rsidRPr="77CCFEC8">
        <w:rPr>
          <w:lang w:val="en-US"/>
        </w:rPr>
        <w:t xml:space="preserve">for </w:t>
      </w:r>
      <w:r w:rsidR="00DE2A92">
        <w:rPr>
          <w:lang w:val="en-US"/>
        </w:rPr>
        <w:t xml:space="preserve">all </w:t>
      </w:r>
      <w:r w:rsidR="00DE2A92" w:rsidRPr="77CCFEC8">
        <w:rPr>
          <w:rFonts w:eastAsia="Garamond" w:cs="Garamond"/>
          <w:lang w:val="en-US"/>
        </w:rPr>
        <w:t>substrate</w:t>
      </w:r>
      <w:r w:rsidR="00DE2A92">
        <w:rPr>
          <w:rFonts w:eastAsia="Garamond" w:cs="Garamond"/>
          <w:lang w:val="en-US"/>
        </w:rPr>
        <w:t>s</w:t>
      </w:r>
      <w:r w:rsidR="005563C3">
        <w:rPr>
          <w:rFonts w:eastAsia="Garamond" w:cs="Garamond"/>
          <w:lang w:val="en-US"/>
        </w:rPr>
        <w:t xml:space="preserve">. </w:t>
      </w:r>
      <w:r w:rsidR="00E40C42">
        <w:rPr>
          <w:rFonts w:eastAsia="Garamond" w:cs="Garamond"/>
          <w:lang w:val="en-US"/>
        </w:rPr>
        <w:t>Resulting ADM1-R3 influent concentrations are provided in the SI.</w:t>
      </w:r>
    </w:p>
    <w:p w14:paraId="49AAD900" w14:textId="16A6704D" w:rsidR="00EF63E2" w:rsidRPr="00A7700F" w:rsidRDefault="32AF646F" w:rsidP="32AF646F">
      <w:pPr>
        <w:pStyle w:val="berschrift3"/>
        <w:rPr>
          <w:lang w:val="en-US"/>
        </w:rPr>
      </w:pPr>
      <w:r w:rsidRPr="32AF646F">
        <w:rPr>
          <w:lang w:val="en-US"/>
        </w:rPr>
        <w:t>2.2.2 Linear uncertainty propagation</w:t>
      </w:r>
    </w:p>
    <w:p w14:paraId="3A53B1B0" w14:textId="2E87B467" w:rsidR="00EF63E2" w:rsidRDefault="009D57E5" w:rsidP="0047114B">
      <w:pPr>
        <w:rPr>
          <w:lang w:val="en-US"/>
        </w:rPr>
      </w:pPr>
      <w:r>
        <w:rPr>
          <w:lang w:val="en-US"/>
        </w:rPr>
        <w:t>In this study, uncertainties of influent macronutrients were derived from uncertainties of the underlying laboratory measurements by applying linear uncertainty propagation</w:t>
      </w:r>
      <w:r w:rsidR="00F647DD">
        <w:rPr>
          <w:lang w:val="en-US"/>
        </w:rPr>
        <w:t xml:space="preserve"> </w:t>
      </w:r>
      <w:sdt>
        <w:sdtPr>
          <w:rPr>
            <w:lang w:val="en-US"/>
          </w:rPr>
          <w:alias w:val="To edit, see citavi.com/edit"/>
          <w:tag w:val="CitaviPlaceholder#ed2d6ed9-ab9d-4f76-9010-88e7aebedb69"/>
          <w:id w:val="-1155595590"/>
          <w:placeholder>
            <w:docPart w:val="E727DDA9681CCB4FB0BFB906B020EE39"/>
          </w:placeholder>
        </w:sdtPr>
        <w:sdtContent>
          <w:r w:rsidR="00F647DD">
            <w:rPr>
              <w:lang w:val="en-US"/>
            </w:rPr>
            <w:fldChar w:fldCharType="begin"/>
          </w:r>
          <w:r w:rsidR="00EC3AAE">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VmYTg3Mjg1LWY3OTQtNDUzOC04MTZhLTUyNDc2Nzg3YmRiNSIsIlJhbmdlTGVuZ3RoIjoxMCwiUmVmZXJlbmNlSWQiOiJmODQ2ZjRmNy1kMzkzLTRhY2ItOTA5Ny1iZTIzNDFlZTQ3YTA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AiLCIkdHlwZSI6IlN3aXNzQWNhZGVtaWMuQ2l0YXZpLkxvY2F0aW9uLCBTd2lzc0FjYWRlbWljLkNpdGF2aSIsIkFkZHJlc3MiOnsiJGlkIjoiMTEiLCIkdHlwZSI6IlN3aXNzQWNhZGVtaWMuQ2l0YXZpLkxpbmtlZFJlc291cmNlLCBTd2lzc0FjYWRlbWljLkNpdGF2aSIsIkxpbmtlZFJlc291cmNlVHlwZSI6NSwiT3JpZ2luYWxTdHJpbmciOiIxMC42MDI4L2pyZXMuMDcwQy4wMjUiLCJVcmlTdHJpbmciOiJodHRwczovL2RvaS5vcmcvMTAuNjAyOC9qcmVzLjA3MEMuMDI1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}</w:instrText>
          </w:r>
          <w:r w:rsidR="00F647DD">
            <w:rPr>
              <w:lang w:val="en-US"/>
            </w:rPr>
            <w:fldChar w:fldCharType="separate"/>
          </w:r>
          <w:r w:rsidR="00D76A55">
            <w:rPr>
              <w:lang w:val="en-US"/>
            </w:rPr>
            <w:t>(Ku, 1966)</w:t>
          </w:r>
          <w:r w:rsidR="00F647DD">
            <w:rPr>
              <w:lang w:val="en-US"/>
            </w:rPr>
            <w:fldChar w:fldCharType="end"/>
          </w:r>
        </w:sdtContent>
      </w:sdt>
      <w:r w:rsidR="003F675A">
        <w:rPr>
          <w:lang w:val="en-US"/>
        </w:rPr>
        <w:t>.</w:t>
      </w:r>
      <w:r>
        <w:rPr>
          <w:lang w:val="en-US"/>
        </w:rPr>
        <w:t xml:space="preserve"> </w:t>
      </w:r>
      <w:r w:rsidR="003F675A">
        <w:rPr>
          <w:lang w:val="en-US"/>
        </w:rPr>
        <w:t>This allows to compute t</w:t>
      </w:r>
      <w:r w:rsidR="00917D50">
        <w:rPr>
          <w:lang w:val="en-US"/>
        </w:rPr>
        <w:t>he standard deviation</w:t>
      </w:r>
      <w:r w:rsidR="00667BDC">
        <w:rPr>
          <w:lang w:val="en-US"/>
        </w:rPr>
        <w:t xml:space="preserve"> (SD)</w:t>
      </w:r>
      <w:r w:rsidR="00917D50">
        <w:rPr>
          <w:lang w:val="en-US"/>
        </w:rPr>
        <w:t xml:space="preserve"> </w:t>
      </w:r>
      <m:oMath>
        <m:sSub>
          <m:sSubPr>
            <m:ctrlPr>
              <w:rPr>
                <w:rFonts w:ascii="Cambria Math" w:hAnsi="Cambria Math"/>
              </w:rPr>
            </m:ctrlPr>
          </m:sSubPr>
          <m:e>
            <m:r>
              <w:rPr>
                <w:rFonts w:ascii="Cambria Math" w:hAnsi="Cambria Math"/>
              </w:rPr>
              <m:t>σ</m:t>
            </m:r>
          </m:e>
          <m:sub>
            <m:r>
              <m:rPr>
                <m:nor/>
              </m:rPr>
              <w:rPr>
                <w:rFonts w:ascii="Cambria Math" w:hAnsi="Cambria Math"/>
                <w:lang w:val="en-US"/>
              </w:rPr>
              <m:t>y</m:t>
            </m:r>
          </m:sub>
        </m:sSub>
      </m:oMath>
      <w:r w:rsidR="00917D50" w:rsidRPr="00917D50">
        <w:rPr>
          <w:lang w:val="en-US"/>
        </w:rPr>
        <w:t xml:space="preserve"> of a </w:t>
      </w:r>
      <w:r w:rsidR="00C919D8">
        <w:rPr>
          <w:lang w:val="en-US"/>
        </w:rPr>
        <w:t xml:space="preserve">variable </w:t>
      </w:r>
      <m:oMath>
        <m:r>
          <w:rPr>
            <w:rFonts w:ascii="Cambria Math" w:hAnsi="Cambria Math"/>
            <w:lang w:val="en-US"/>
          </w:rPr>
          <m:t>y</m:t>
        </m:r>
      </m:oMath>
      <w:r w:rsidR="005636C5">
        <w:rPr>
          <w:lang w:val="en-US"/>
        </w:rPr>
        <w:t xml:space="preserve"> </w:t>
      </w:r>
      <w:proofErr w:type="spellStart"/>
      <w:r w:rsidR="005636C5" w:rsidRPr="00015677">
        <w:t>which</w:t>
      </w:r>
      <w:proofErr w:type="spellEnd"/>
      <w:r w:rsidR="005636C5">
        <w:rPr>
          <w:lang w:val="en-US"/>
        </w:rPr>
        <w:t xml:space="preserve"> is a function of independently distributed</w:t>
      </w:r>
      <w:r w:rsidR="00C919D8">
        <w:rPr>
          <w:lang w:val="en-US"/>
        </w:rPr>
        <w:t xml:space="preserve"> variables </w:t>
      </w: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n</m:t>
            </m:r>
          </m:sub>
        </m:sSub>
      </m:oMath>
      <w:r w:rsidR="00C919D8">
        <w:rPr>
          <w:lang w:val="en-US"/>
        </w:rPr>
        <w:t xml:space="preserve">, </w:t>
      </w:r>
      <w:r w:rsidR="005636C5">
        <w:rPr>
          <w:lang w:val="en-US"/>
        </w:rPr>
        <w:t xml:space="preserve">i.e. </w:t>
      </w:r>
      <w:r w:rsidR="00C919D8">
        <w:rPr>
          <w:lang w:val="en-US"/>
        </w:rPr>
        <w:t xml:space="preserve"> </w:t>
      </w:r>
      <m:oMath>
        <m:r>
          <w:rPr>
            <w:rFonts w:ascii="Cambria Math" w:hAnsi="Cambria Math"/>
            <w:lang w:val="en-US"/>
          </w:rPr>
          <m:t>y=y(</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n</m:t>
            </m:r>
          </m:sub>
        </m:sSub>
        <m:r>
          <w:rPr>
            <w:rFonts w:ascii="Cambria Math" w:hAnsi="Cambria Math"/>
            <w:lang w:val="en-US"/>
          </w:rPr>
          <m:t>)</m:t>
        </m:r>
      </m:oMath>
      <w:r w:rsidR="00EF3CAC">
        <w:rPr>
          <w:lang w:val="en-US"/>
        </w:rPr>
        <w:t>, as</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5"/>
        <w:gridCol w:w="7520"/>
        <w:gridCol w:w="1194"/>
      </w:tblGrid>
      <w:tr w:rsidR="0045757C" w14:paraId="2844C6B4" w14:textId="77777777" w:rsidTr="00ED65FB">
        <w:tc>
          <w:tcPr>
            <w:tcW w:w="293" w:type="pct"/>
            <w:vAlign w:val="center"/>
          </w:tcPr>
          <w:p w14:paraId="7A0798D9" w14:textId="77777777" w:rsidR="0045757C" w:rsidRDefault="0045757C" w:rsidP="00ED65FB">
            <w:pPr>
              <w:ind w:firstLine="0"/>
              <w:jc w:val="right"/>
              <w:rPr>
                <w:lang w:val="en-US"/>
              </w:rPr>
            </w:pPr>
            <w:bookmarkStart w:id="39" w:name="_tr7vlxibcbb3"/>
            <w:bookmarkEnd w:id="39"/>
          </w:p>
        </w:tc>
        <w:tc>
          <w:tcPr>
            <w:tcW w:w="4283" w:type="pct"/>
            <w:vAlign w:val="center"/>
          </w:tcPr>
          <w:p w14:paraId="107FB2EC" w14:textId="7AC379B2" w:rsidR="0045757C" w:rsidRPr="00E667F4" w:rsidRDefault="000025D6" w:rsidP="00ED65FB">
            <w:pPr>
              <w:spacing w:line="416" w:lineRule="auto"/>
              <w:ind w:right="30" w:firstLine="341"/>
              <w:jc w:val="center"/>
              <w:rPr>
                <w:rFonts w:eastAsia="Garamond" w:cs="Garamond"/>
                <w:lang w:val="en-US"/>
              </w:rPr>
            </w:pPr>
            <m:oMathPara>
              <m:oMath>
                <m:sSub>
                  <m:sSubPr>
                    <m:ctrlPr>
                      <w:rPr>
                        <w:rFonts w:ascii="Cambria Math" w:hAnsi="Cambria Math"/>
                      </w:rPr>
                    </m:ctrlPr>
                  </m:sSubPr>
                  <m:e>
                    <m:r>
                      <w:rPr>
                        <w:rFonts w:ascii="Cambria Math" w:hAnsi="Cambria Math"/>
                      </w:rPr>
                      <m:t>σ</m:t>
                    </m:r>
                  </m:e>
                  <m:sub>
                    <m:r>
                      <m:rPr>
                        <m:sty m:val="p"/>
                      </m:rPr>
                      <w:rPr>
                        <w:rFonts w:ascii="Cambria Math" w:hAnsi="Cambria Math"/>
                        <w:lang w:val="en-US"/>
                      </w:rPr>
                      <m:t>y</m:t>
                    </m:r>
                  </m:sub>
                </m:sSub>
                <m:r>
                  <w:rPr>
                    <w:rFonts w:ascii="Cambria Math" w:hAnsi="Cambria Math"/>
                    <w:lang w:val="en-US"/>
                  </w:rPr>
                  <m:t> =</m:t>
                </m:r>
                <m:rad>
                  <m:radPr>
                    <m:degHide m:val="1"/>
                    <m:ctrlPr>
                      <w:rPr>
                        <w:rFonts w:ascii="Cambria Math" w:hAnsi="Cambria Math"/>
                      </w:rPr>
                    </m:ctrlPr>
                  </m:radPr>
                  <m:deg/>
                  <m:e>
                    <m:nary>
                      <m:naryPr>
                        <m:chr m:val="∑"/>
                        <m:ctrlPr>
                          <w:rPr>
                            <w:rFonts w:ascii="Cambria Math" w:hAnsi="Cambria Math"/>
                          </w:rPr>
                        </m:ctrlPr>
                      </m:naryPr>
                      <m:sub>
                        <m:r>
                          <w:rPr>
                            <w:rFonts w:ascii="Cambria Math" w:hAnsi="Cambria Math"/>
                          </w:rPr>
                          <m:t>i</m:t>
                        </m:r>
                        <m:r>
                          <w:rPr>
                            <w:rFonts w:ascii="Cambria Math" w:hAnsi="Cambria Math"/>
                            <w:lang w:val="en-US"/>
                          </w:rPr>
                          <m:t>=1</m:t>
                        </m:r>
                      </m:sub>
                      <m:sup>
                        <m:r>
                          <w:rPr>
                            <w:rFonts w:ascii="Cambria Math" w:hAnsi="Cambria Math"/>
                          </w:rPr>
                          <m:t>n</m:t>
                        </m:r>
                      </m:sup>
                      <m:e>
                        <m:sSup>
                          <m:sSupPr>
                            <m:ctrlPr>
                              <w:rPr>
                                <w:rFonts w:ascii="Cambria Math" w:hAnsi="Cambria Math"/>
                              </w:rPr>
                            </m:ctrlPr>
                          </m:sSupPr>
                          <m:e>
                            <m:d>
                              <m:dPr>
                                <m:ctrlPr>
                                  <w:rPr>
                                    <w:rFonts w:ascii="Cambria Math" w:hAnsi="Cambria Math"/>
                                  </w:rPr>
                                </m:ctrlPr>
                              </m:dPr>
                              <m:e>
                                <m:f>
                                  <m:fPr>
                                    <m:ctrlPr>
                                      <w:rPr>
                                        <w:rFonts w:ascii="Cambria Math" w:hAnsi="Cambria Math"/>
                                      </w:rPr>
                                    </m:ctrlPr>
                                  </m:fPr>
                                  <m:num>
                                    <m:r>
                                      <w:rPr>
                                        <w:rFonts w:ascii="Cambria Math" w:hAnsi="Cambria Math"/>
                                      </w:rPr>
                                      <m:t>dy</m:t>
                                    </m:r>
                                  </m:num>
                                  <m:den>
                                    <m:r>
                                      <w:rPr>
                                        <w:rFonts w:ascii="Cambria Math" w:hAnsi="Cambria Math"/>
                                      </w:rPr>
                                      <m:t>d</m:t>
                                    </m:r>
                                    <m:sSub>
                                      <m:sSubPr>
                                        <m:ctrlPr>
                                          <w:rPr>
                                            <w:rFonts w:ascii="Cambria Math" w:hAnsi="Cambria Math"/>
                                          </w:rPr>
                                        </m:ctrlPr>
                                      </m:sSubPr>
                                      <m:e>
                                        <m:r>
                                          <w:rPr>
                                            <w:rFonts w:ascii="Cambria Math" w:hAnsi="Cambria Math"/>
                                          </w:rPr>
                                          <m:t>x</m:t>
                                        </m:r>
                                      </m:e>
                                      <m:sub>
                                        <m:r>
                                          <w:rPr>
                                            <w:rFonts w:ascii="Cambria Math" w:hAnsi="Cambria Math"/>
                                          </w:rPr>
                                          <m:t>i</m:t>
                                        </m:r>
                                      </m:sub>
                                    </m:sSub>
                                  </m:den>
                                </m:f>
                                <m:sSub>
                                  <m:sSubPr>
                                    <m:ctrlPr>
                                      <w:rPr>
                                        <w:rFonts w:ascii="Cambria Math" w:hAnsi="Cambria Math"/>
                                      </w:rPr>
                                    </m:ctrlPr>
                                  </m:sSubPr>
                                  <m:e>
                                    <m:r>
                                      <w:rPr>
                                        <w:rFonts w:ascii="Cambria Math" w:hAnsi="Cambria Math"/>
                                      </w:rPr>
                                      <m:t>σ</m:t>
                                    </m:r>
                                  </m:e>
                                  <m:sub>
                                    <m:sSub>
                                      <m:sSubPr>
                                        <m:ctrlPr>
                                          <w:rPr>
                                            <w:rFonts w:ascii="Cambria Math" w:hAnsi="Cambria Math"/>
                                          </w:rPr>
                                        </m:ctrlPr>
                                      </m:sSubPr>
                                      <m:e>
                                        <m:r>
                                          <m:rPr>
                                            <m:nor/>
                                          </m:rPr>
                                          <w:rPr>
                                            <w:rFonts w:ascii="Cambria Math" w:hAnsi="Cambria Math"/>
                                            <w:lang w:val="en-US"/>
                                          </w:rPr>
                                          <m:t>x</m:t>
                                        </m:r>
                                      </m:e>
                                      <m:sub>
                                        <m:r>
                                          <w:rPr>
                                            <w:rFonts w:ascii="Cambria Math" w:hAnsi="Cambria Math"/>
                                          </w:rPr>
                                          <m:t>i</m:t>
                                        </m:r>
                                      </m:sub>
                                    </m:sSub>
                                  </m:sub>
                                </m:sSub>
                              </m:e>
                            </m:d>
                          </m:e>
                          <m:sup>
                            <m:r>
                              <w:rPr>
                                <w:rFonts w:ascii="Cambria Math" w:hAnsi="Cambria Math"/>
                                <w:lang w:val="en-US"/>
                              </w:rPr>
                              <m:t> 2</m:t>
                            </m:r>
                          </m:sup>
                        </m:sSup>
                      </m:e>
                    </m:nary>
                  </m:e>
                </m:rad>
                <m:r>
                  <w:rPr>
                    <w:rFonts w:ascii="Cambria Math" w:eastAsia="Garamond" w:hAnsi="Cambria Math" w:cs="Garamond"/>
                    <w:lang w:val="en-US"/>
                  </w:rPr>
                  <m:t>.</m:t>
                </m:r>
              </m:oMath>
            </m:oMathPara>
          </w:p>
        </w:tc>
        <w:tc>
          <w:tcPr>
            <w:tcW w:w="424" w:type="pct"/>
            <w:vAlign w:val="center"/>
          </w:tcPr>
          <w:p w14:paraId="0DFFC567" w14:textId="0C568132" w:rsidR="0045757C" w:rsidRDefault="0045757C" w:rsidP="00ED65FB">
            <w:pPr>
              <w:pStyle w:val="Beschriftung"/>
              <w:jc w:val="right"/>
              <w:rPr>
                <w:lang w:val="en-US"/>
              </w:rPr>
            </w:pPr>
            <w:bookmarkStart w:id="40" w:name="_Ref188204138"/>
            <w:r>
              <w:t>(</w:t>
            </w:r>
            <w:r>
              <w:fldChar w:fldCharType="begin"/>
            </w:r>
            <w:r>
              <w:instrText xml:space="preserve"> STYLEREF 1 \s </w:instrText>
            </w:r>
            <w:r>
              <w:fldChar w:fldCharType="separate"/>
            </w:r>
            <w:r w:rsidR="00AC5FD3">
              <w:rPr>
                <w:noProof/>
              </w:rPr>
              <w:t>2</w:t>
            </w:r>
            <w:r>
              <w:fldChar w:fldCharType="end"/>
            </w:r>
            <w:r>
              <w:t>.</w:t>
            </w:r>
            <w:r>
              <w:fldChar w:fldCharType="begin"/>
            </w:r>
            <w:r>
              <w:instrText xml:space="preserve"> SEQ Equation \* ARABIC \s 1 </w:instrText>
            </w:r>
            <w:r>
              <w:fldChar w:fldCharType="separate"/>
            </w:r>
            <w:r w:rsidR="00AC5FD3">
              <w:rPr>
                <w:noProof/>
              </w:rPr>
              <w:t>12</w:t>
            </w:r>
            <w:r>
              <w:fldChar w:fldCharType="end"/>
            </w:r>
            <w:r>
              <w:t>)</w:t>
            </w:r>
            <w:bookmarkEnd w:id="40"/>
          </w:p>
        </w:tc>
      </w:tr>
    </w:tbl>
    <w:p w14:paraId="06F08582" w14:textId="0C2E53D8" w:rsidR="00EF63E2" w:rsidRDefault="00CA42CA" w:rsidP="0045757C">
      <w:pPr>
        <w:rPr>
          <w:lang w:val="en-US"/>
        </w:rPr>
      </w:pPr>
      <w:r>
        <w:rPr>
          <w:lang w:val="en-US"/>
        </w:rPr>
        <w:t xml:space="preserve">With </w:t>
      </w:r>
      <w:r w:rsidR="00235103">
        <w:rPr>
          <w:lang w:val="en-US"/>
        </w:rPr>
        <w:fldChar w:fldCharType="begin"/>
      </w:r>
      <w:r w:rsidR="00235103">
        <w:rPr>
          <w:lang w:val="en-US"/>
        </w:rPr>
        <w:instrText xml:space="preserve"> REF _Ref188204729 \h </w:instrText>
      </w:r>
      <w:r w:rsidR="00235103">
        <w:rPr>
          <w:lang w:val="en-US"/>
        </w:rPr>
      </w:r>
      <w:r w:rsidR="00235103">
        <w:rPr>
          <w:lang w:val="en-US"/>
        </w:rPr>
        <w:fldChar w:fldCharType="separate"/>
      </w:r>
      <w:r w:rsidR="00AC5FD3" w:rsidRPr="00C32D2B">
        <w:rPr>
          <w:lang w:val="en-US"/>
        </w:rPr>
        <w:t>(</w:t>
      </w:r>
      <w:r w:rsidR="00AC5FD3">
        <w:rPr>
          <w:noProof/>
          <w:lang w:val="en-US"/>
        </w:rPr>
        <w:t>2</w:t>
      </w:r>
      <w:r w:rsidR="00AC5FD3" w:rsidRPr="00C32D2B">
        <w:rPr>
          <w:lang w:val="en-US"/>
        </w:rPr>
        <w:t>.</w:t>
      </w:r>
      <w:r w:rsidR="00AC5FD3">
        <w:rPr>
          <w:noProof/>
          <w:lang w:val="en-US"/>
        </w:rPr>
        <w:t>10</w:t>
      </w:r>
      <w:r w:rsidR="00AC5FD3" w:rsidRPr="00C32D2B">
        <w:rPr>
          <w:lang w:val="en-US"/>
        </w:rPr>
        <w:t>)</w:t>
      </w:r>
      <w:r w:rsidR="00235103">
        <w:rPr>
          <w:lang w:val="en-US"/>
        </w:rPr>
        <w:fldChar w:fldCharType="end"/>
      </w:r>
      <w:r w:rsidR="00235103">
        <w:rPr>
          <w:lang w:val="en-US"/>
        </w:rPr>
        <w:t xml:space="preserve"> and</w:t>
      </w:r>
      <w:r w:rsidR="00327A6F">
        <w:rPr>
          <w:lang w:val="en-US"/>
        </w:rPr>
        <w:t xml:space="preserve"> </w:t>
      </w:r>
      <w:r w:rsidR="00327A6F">
        <w:rPr>
          <w:lang w:val="en-US"/>
        </w:rPr>
        <w:fldChar w:fldCharType="begin"/>
      </w:r>
      <w:r w:rsidR="00327A6F">
        <w:rPr>
          <w:lang w:val="en-US"/>
        </w:rPr>
        <w:instrText xml:space="preserve"> REF _Ref188204136 \h </w:instrText>
      </w:r>
      <w:r w:rsidR="00327A6F">
        <w:rPr>
          <w:lang w:val="en-US"/>
        </w:rPr>
      </w:r>
      <w:r w:rsidR="00327A6F">
        <w:rPr>
          <w:lang w:val="en-US"/>
        </w:rPr>
        <w:fldChar w:fldCharType="separate"/>
      </w:r>
      <w:r w:rsidR="00AC5FD3" w:rsidRPr="00C32D2B">
        <w:rPr>
          <w:lang w:val="en-US"/>
        </w:rPr>
        <w:t>(</w:t>
      </w:r>
      <w:r w:rsidR="00AC5FD3">
        <w:rPr>
          <w:noProof/>
          <w:lang w:val="en-US"/>
        </w:rPr>
        <w:t>2</w:t>
      </w:r>
      <w:r w:rsidR="00AC5FD3" w:rsidRPr="00C32D2B">
        <w:rPr>
          <w:lang w:val="en-US"/>
        </w:rPr>
        <w:t>.</w:t>
      </w:r>
      <w:r w:rsidR="00AC5FD3">
        <w:rPr>
          <w:noProof/>
          <w:lang w:val="en-US"/>
        </w:rPr>
        <w:t>11</w:t>
      </w:r>
      <w:r w:rsidR="00AC5FD3" w:rsidRPr="00C32D2B">
        <w:rPr>
          <w:lang w:val="en-US"/>
        </w:rPr>
        <w:t>)</w:t>
      </w:r>
      <w:r w:rsidR="00327A6F">
        <w:rPr>
          <w:lang w:val="en-US"/>
        </w:rPr>
        <w:fldChar w:fldCharType="end"/>
      </w:r>
      <w:r w:rsidR="00020BD8">
        <w:rPr>
          <w:lang w:val="en-US"/>
        </w:rPr>
        <w:t>,</w:t>
      </w:r>
      <w:r w:rsidR="00E36EC1">
        <w:rPr>
          <w:lang w:val="en-US"/>
        </w:rPr>
        <w:t xml:space="preserve"> </w:t>
      </w:r>
      <w:r w:rsidR="00667BDC">
        <w:rPr>
          <w:lang w:val="en-US"/>
        </w:rPr>
        <w:t>SDs</w:t>
      </w:r>
      <w:r w:rsidR="004E5960">
        <w:rPr>
          <w:lang w:val="en-US"/>
        </w:rPr>
        <w:t xml:space="preserve"> of influent </w:t>
      </w:r>
      <w:r w:rsidR="00BC48B2">
        <w:rPr>
          <w:lang w:val="en-US"/>
        </w:rPr>
        <w:t xml:space="preserve">macronutrients are </w:t>
      </w:r>
      <w:r w:rsidR="32AF646F" w:rsidRPr="32AF646F">
        <w:rPr>
          <w:lang w:val="en-US"/>
        </w:rPr>
        <w:t>propagated as</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7297"/>
        <w:gridCol w:w="1448"/>
      </w:tblGrid>
      <w:tr w:rsidR="00EA1986" w14:paraId="77F560D8" w14:textId="77777777" w:rsidTr="00220152">
        <w:tc>
          <w:tcPr>
            <w:tcW w:w="157" w:type="pct"/>
            <w:vAlign w:val="center"/>
          </w:tcPr>
          <w:p w14:paraId="0EE86F38" w14:textId="77777777" w:rsidR="00EA1986" w:rsidRDefault="00EA1986">
            <w:pPr>
              <w:ind w:firstLine="0"/>
              <w:jc w:val="right"/>
              <w:rPr>
                <w:lang w:val="en-US"/>
              </w:rPr>
            </w:pPr>
          </w:p>
        </w:tc>
        <w:tc>
          <w:tcPr>
            <w:tcW w:w="4041" w:type="pct"/>
            <w:vAlign w:val="center"/>
          </w:tcPr>
          <w:p w14:paraId="05FF607C" w14:textId="791A6B97" w:rsidR="00EA1986" w:rsidRPr="00177C0F" w:rsidRDefault="000025D6" w:rsidP="00220152">
            <w:pPr>
              <w:spacing w:line="416" w:lineRule="auto"/>
              <w:ind w:right="30" w:firstLine="341"/>
              <w:jc w:val="left"/>
              <w:rPr>
                <w:rFonts w:eastAsia="Garamond" w:cs="Garamond"/>
                <w:lang w:val="en-US"/>
              </w:rPr>
            </w:pPr>
            <m:oMathPara>
              <m:oMathParaPr>
                <m:jc m:val="left"/>
              </m:oMathParaPr>
              <m:oMath>
                <m:sSub>
                  <m:sSubPr>
                    <m:ctrlPr>
                      <w:rPr>
                        <w:rFonts w:ascii="Cambria Math" w:hAnsi="Cambria Math"/>
                        <w:i/>
                        <w:sz w:val="22"/>
                        <w:szCs w:val="21"/>
                        <w:lang w:val="en-US"/>
                      </w:rPr>
                    </m:ctrlPr>
                  </m:sSubPr>
                  <m:e>
                    <m:r>
                      <w:rPr>
                        <w:rFonts w:ascii="Cambria Math" w:hAnsi="Cambria Math"/>
                        <w:sz w:val="22"/>
                        <w:szCs w:val="21"/>
                        <w:lang w:val="en-US"/>
                      </w:rPr>
                      <m:t>σ</m:t>
                    </m:r>
                  </m:e>
                  <m:sub>
                    <m:sSub>
                      <m:sSubPr>
                        <m:ctrlPr>
                          <w:rPr>
                            <w:rFonts w:ascii="Cambria Math" w:hAnsi="Cambria Math"/>
                            <w:i/>
                            <w:sz w:val="22"/>
                            <w:szCs w:val="21"/>
                            <w:lang w:val="en-US"/>
                          </w:rPr>
                        </m:ctrlPr>
                      </m:sSubPr>
                      <m:e>
                        <m:r>
                          <m:rPr>
                            <m:nor/>
                          </m:rPr>
                          <w:rPr>
                            <w:rFonts w:ascii="Cambria Math" w:hAnsi="Cambria Math"/>
                            <w:sz w:val="22"/>
                            <w:szCs w:val="21"/>
                            <w:lang w:val="en-US"/>
                          </w:rPr>
                          <m:t>ξ</m:t>
                        </m:r>
                      </m:e>
                      <m:sub>
                        <w:proofErr w:type="spellStart"/>
                        <m:r>
                          <m:rPr>
                            <m:nor/>
                          </m:rPr>
                          <w:rPr>
                            <w:rFonts w:ascii="Cambria Math" w:hAnsi="Cambria Math"/>
                            <w:sz w:val="22"/>
                            <w:szCs w:val="21"/>
                            <w:lang w:val="en-US"/>
                          </w:rPr>
                          <m:t>ch</m:t>
                        </m:r>
                        <w:proofErr w:type="spellEnd"/>
                      </m:sub>
                    </m:sSub>
                  </m:sub>
                </m:sSub>
                <m:r>
                  <w:rPr>
                    <w:rFonts w:ascii="Cambria Math" w:hAnsi="Cambria Math"/>
                    <w:sz w:val="22"/>
                    <w:szCs w:val="21"/>
                    <w:lang w:val="en-US"/>
                  </w:rPr>
                  <m:t>=</m:t>
                </m:r>
                <m:rad>
                  <m:radPr>
                    <m:degHide m:val="1"/>
                    <m:ctrlPr>
                      <w:rPr>
                        <w:rFonts w:ascii="Cambria Math" w:hAnsi="Cambria Math"/>
                        <w:i/>
                        <w:sz w:val="22"/>
                        <w:szCs w:val="21"/>
                        <w:lang w:val="en-US"/>
                      </w:rPr>
                    </m:ctrlPr>
                  </m:radPr>
                  <m:deg/>
                  <m:e>
                    <m:sSup>
                      <m:sSupPr>
                        <m:ctrlPr>
                          <w:rPr>
                            <w:rFonts w:ascii="Cambria Math" w:hAnsi="Cambria Math"/>
                            <w:i/>
                            <w:sz w:val="22"/>
                            <w:szCs w:val="21"/>
                            <w:lang w:val="en-US"/>
                          </w:rPr>
                        </m:ctrlPr>
                      </m:sSupPr>
                      <m:e>
                        <m:d>
                          <m:dPr>
                            <m:ctrlPr>
                              <w:rPr>
                                <w:rFonts w:ascii="Cambria Math" w:hAnsi="Cambria Math"/>
                                <w:i/>
                                <w:sz w:val="22"/>
                                <w:szCs w:val="21"/>
                                <w:lang w:val="en-US"/>
                              </w:rPr>
                            </m:ctrlPr>
                          </m:dPr>
                          <m:e>
                            <m:bar>
                              <m:barPr>
                                <m:pos m:val="top"/>
                                <m:ctrlPr>
                                  <w:rPr>
                                    <w:rFonts w:ascii="Cambria Math" w:eastAsia="Garamond" w:hAnsi="Cambria Math" w:cs="Garamond"/>
                                    <w:i/>
                                    <w:szCs w:val="24"/>
                                    <w:lang w:val="en-US"/>
                                  </w:rPr>
                                </m:ctrlPr>
                              </m:barPr>
                              <m:e>
                                <m:r>
                                  <w:rPr>
                                    <w:rFonts w:ascii="Cambria Math" w:eastAsia="Garamond" w:hAnsi="Cambria Math" w:cs="Garamond"/>
                                    <w:szCs w:val="24"/>
                                    <w:lang w:val="en-US"/>
                                  </w:rPr>
                                  <m:t>XC</m:t>
                                </m:r>
                              </m:e>
                            </m:bar>
                            <m:r>
                              <w:rPr>
                                <w:rFonts w:ascii="Cambria Math" w:hAnsi="Cambria Math"/>
                                <w:sz w:val="22"/>
                                <w:szCs w:val="21"/>
                                <w:lang w:val="en-US"/>
                              </w:rPr>
                              <m:t xml:space="preserve"> TS </m:t>
                            </m:r>
                            <m:sSub>
                              <m:sSubPr>
                                <m:ctrlPr>
                                  <w:rPr>
                                    <w:rFonts w:ascii="Cambria Math" w:hAnsi="Cambria Math"/>
                                    <w:i/>
                                    <w:sz w:val="22"/>
                                    <w:szCs w:val="21"/>
                                    <w:lang w:val="en-US"/>
                                  </w:rPr>
                                </m:ctrlPr>
                              </m:sSubPr>
                              <m:e>
                                <m:r>
                                  <w:rPr>
                                    <w:rFonts w:ascii="Cambria Math" w:hAnsi="Cambria Math"/>
                                    <w:sz w:val="22"/>
                                    <w:szCs w:val="21"/>
                                    <w:lang w:val="en-US"/>
                                  </w:rPr>
                                  <m:t>ρ</m:t>
                                </m:r>
                              </m:e>
                              <m:sub>
                                <m:r>
                                  <m:rPr>
                                    <m:nor/>
                                  </m:rPr>
                                  <w:rPr>
                                    <w:rFonts w:ascii="Cambria Math" w:hAnsi="Cambria Math"/>
                                    <w:sz w:val="22"/>
                                    <w:szCs w:val="21"/>
                                    <w:lang w:val="en-US"/>
                                  </w:rPr>
                                  <m:t>FM</m:t>
                                </m:r>
                              </m:sub>
                            </m:sSub>
                            <m:r>
                              <w:rPr>
                                <w:rFonts w:ascii="Cambria Math" w:hAnsi="Cambria Math"/>
                                <w:sz w:val="22"/>
                                <w:szCs w:val="21"/>
                                <w:lang w:val="en-US"/>
                              </w:rPr>
                              <m:t xml:space="preserve"> </m:t>
                            </m:r>
                            <m:sSub>
                              <m:sSubPr>
                                <m:ctrlPr>
                                  <w:rPr>
                                    <w:rFonts w:ascii="Cambria Math" w:hAnsi="Cambria Math"/>
                                    <w:i/>
                                    <w:sz w:val="22"/>
                                    <w:szCs w:val="21"/>
                                    <w:lang w:val="en-US"/>
                                  </w:rPr>
                                </m:ctrlPr>
                              </m:sSubPr>
                              <m:e>
                                <m:r>
                                  <w:rPr>
                                    <w:rFonts w:ascii="Cambria Math" w:hAnsi="Cambria Math"/>
                                    <w:sz w:val="22"/>
                                    <w:szCs w:val="21"/>
                                    <w:lang w:val="en-US"/>
                                  </w:rPr>
                                  <m:t>σ</m:t>
                                </m:r>
                              </m:e>
                              <m:sub>
                                <m:sSub>
                                  <m:sSubPr>
                                    <m:ctrlPr>
                                      <w:rPr>
                                        <w:rFonts w:ascii="Cambria Math" w:hAnsi="Cambria Math"/>
                                        <w:i/>
                                        <w:sz w:val="22"/>
                                        <w:szCs w:val="21"/>
                                        <w:lang w:val="en-US"/>
                                      </w:rPr>
                                    </m:ctrlPr>
                                  </m:sSubPr>
                                  <m:e>
                                    <m:r>
                                      <m:rPr>
                                        <m:nor/>
                                      </m:rPr>
                                      <w:rPr>
                                        <w:rFonts w:ascii="Cambria Math" w:hAnsi="Cambria Math"/>
                                        <w:sz w:val="22"/>
                                        <w:szCs w:val="21"/>
                                        <w:lang w:val="en-US"/>
                                      </w:rPr>
                                      <m:t>FQ</m:t>
                                    </m:r>
                                  </m:e>
                                  <m:sub>
                                    <w:proofErr w:type="spellStart"/>
                                    <m:r>
                                      <m:rPr>
                                        <m:nor/>
                                      </m:rPr>
                                      <w:rPr>
                                        <w:rFonts w:ascii="Cambria Math" w:hAnsi="Cambria Math"/>
                                        <w:sz w:val="22"/>
                                        <w:szCs w:val="21"/>
                                        <w:lang w:val="en-US"/>
                                      </w:rPr>
                                      <m:t>ch</m:t>
                                    </m:r>
                                    <w:proofErr w:type="spellEnd"/>
                                  </m:sub>
                                </m:sSub>
                              </m:sub>
                            </m:sSub>
                          </m:e>
                        </m:d>
                      </m:e>
                      <m:sup>
                        <m:r>
                          <w:rPr>
                            <w:rFonts w:ascii="Cambria Math" w:hAnsi="Cambria Math"/>
                            <w:sz w:val="22"/>
                            <w:szCs w:val="21"/>
                            <w:lang w:val="en-US"/>
                          </w:rPr>
                          <m:t>2</m:t>
                        </m:r>
                      </m:sup>
                    </m:sSup>
                    <m:r>
                      <w:rPr>
                        <w:rFonts w:ascii="Cambria Math" w:hAnsi="Cambria Math"/>
                        <w:sz w:val="22"/>
                        <w:szCs w:val="21"/>
                        <w:lang w:val="en-US"/>
                      </w:rPr>
                      <m:t>+</m:t>
                    </m:r>
                    <m:sSup>
                      <m:sSupPr>
                        <m:ctrlPr>
                          <w:rPr>
                            <w:rFonts w:ascii="Cambria Math" w:hAnsi="Cambria Math"/>
                            <w:i/>
                            <w:sz w:val="22"/>
                            <w:szCs w:val="21"/>
                            <w:lang w:val="en-US"/>
                          </w:rPr>
                        </m:ctrlPr>
                      </m:sSupPr>
                      <m:e>
                        <m:d>
                          <m:dPr>
                            <m:ctrlPr>
                              <w:rPr>
                                <w:rFonts w:ascii="Cambria Math" w:hAnsi="Cambria Math"/>
                                <w:i/>
                                <w:sz w:val="22"/>
                                <w:szCs w:val="21"/>
                                <w:lang w:val="en-US"/>
                              </w:rPr>
                            </m:ctrlPr>
                          </m:dPr>
                          <m:e>
                            <m:sSub>
                              <m:sSubPr>
                                <m:ctrlPr>
                                  <w:rPr>
                                    <w:rFonts w:ascii="Cambria Math" w:hAnsi="Cambria Math"/>
                                    <w:i/>
                                    <w:sz w:val="22"/>
                                    <w:szCs w:val="21"/>
                                    <w:lang w:val="en-US"/>
                                  </w:rPr>
                                </m:ctrlPr>
                              </m:sSubPr>
                              <m:e>
                                <m:r>
                                  <w:rPr>
                                    <w:rFonts w:ascii="Cambria Math" w:hAnsi="Cambria Math"/>
                                    <w:sz w:val="22"/>
                                    <w:szCs w:val="21"/>
                                    <w:lang w:val="en-US"/>
                                  </w:rPr>
                                  <m:t>DQ</m:t>
                                </m:r>
                              </m:e>
                              <m:sub>
                                <m:r>
                                  <m:rPr>
                                    <m:nor/>
                                  </m:rPr>
                                  <w:rPr>
                                    <w:rFonts w:ascii="Cambria Math" w:hAnsi="Cambria Math"/>
                                    <w:sz w:val="22"/>
                                    <w:szCs w:val="21"/>
                                    <w:lang w:val="en-US"/>
                                  </w:rPr>
                                  <m:t>ch</m:t>
                                </m:r>
                              </m:sub>
                            </m:sSub>
                            <m:r>
                              <w:rPr>
                                <w:rFonts w:ascii="Cambria Math" w:hAnsi="Cambria Math"/>
                                <w:sz w:val="22"/>
                                <w:szCs w:val="21"/>
                                <w:lang w:val="en-US"/>
                              </w:rPr>
                              <m:t xml:space="preserve"> TS </m:t>
                            </m:r>
                            <m:sSub>
                              <m:sSubPr>
                                <m:ctrlPr>
                                  <w:rPr>
                                    <w:rFonts w:ascii="Cambria Math" w:hAnsi="Cambria Math"/>
                                    <w:i/>
                                    <w:sz w:val="22"/>
                                    <w:szCs w:val="21"/>
                                    <w:lang w:val="en-US"/>
                                  </w:rPr>
                                </m:ctrlPr>
                              </m:sSubPr>
                              <m:e>
                                <m:r>
                                  <w:rPr>
                                    <w:rFonts w:ascii="Cambria Math" w:hAnsi="Cambria Math"/>
                                    <w:sz w:val="22"/>
                                    <w:szCs w:val="21"/>
                                    <w:lang w:val="en-US"/>
                                  </w:rPr>
                                  <m:t>ρ</m:t>
                                </m:r>
                              </m:e>
                              <m:sub>
                                <m:r>
                                  <m:rPr>
                                    <m:nor/>
                                  </m:rPr>
                                  <w:rPr>
                                    <w:rFonts w:ascii="Cambria Math" w:hAnsi="Cambria Math"/>
                                    <w:sz w:val="22"/>
                                    <w:szCs w:val="21"/>
                                    <w:lang w:val="en-US"/>
                                  </w:rPr>
                                  <m:t>FM</m:t>
                                </m:r>
                              </m:sub>
                            </m:sSub>
                            <m:r>
                              <w:rPr>
                                <w:rFonts w:ascii="Cambria Math" w:hAnsi="Cambria Math"/>
                                <w:sz w:val="22"/>
                                <w:szCs w:val="21"/>
                                <w:lang w:val="en-US"/>
                              </w:rPr>
                              <m:t xml:space="preserve"> </m:t>
                            </m:r>
                            <m:sSub>
                              <m:sSubPr>
                                <m:ctrlPr>
                                  <w:rPr>
                                    <w:rFonts w:ascii="Cambria Math" w:hAnsi="Cambria Math"/>
                                    <w:i/>
                                    <w:sz w:val="22"/>
                                    <w:szCs w:val="21"/>
                                    <w:lang w:val="en-US"/>
                                  </w:rPr>
                                </m:ctrlPr>
                              </m:sSubPr>
                              <m:e>
                                <m:r>
                                  <w:rPr>
                                    <w:rFonts w:ascii="Cambria Math" w:hAnsi="Cambria Math"/>
                                    <w:sz w:val="22"/>
                                    <w:szCs w:val="21"/>
                                    <w:lang w:val="en-US"/>
                                  </w:rPr>
                                  <m:t>σ</m:t>
                                </m:r>
                              </m:e>
                              <m:sub>
                                <m:r>
                                  <m:rPr>
                                    <m:sty m:val="p"/>
                                  </m:rPr>
                                  <w:rPr>
                                    <w:rFonts w:ascii="Cambria Math" w:hAnsi="Cambria Math"/>
                                    <w:sz w:val="22"/>
                                    <w:szCs w:val="21"/>
                                    <w:lang w:val="en-US"/>
                                  </w:rPr>
                                  <m:t>XC</m:t>
                                </m:r>
                              </m:sub>
                            </m:sSub>
                          </m:e>
                        </m:d>
                      </m:e>
                      <m:sup>
                        <m:r>
                          <w:rPr>
                            <w:rFonts w:ascii="Cambria Math" w:hAnsi="Cambria Math"/>
                            <w:sz w:val="22"/>
                            <w:szCs w:val="21"/>
                            <w:lang w:val="en-US"/>
                          </w:rPr>
                          <m:t>2</m:t>
                        </m:r>
                      </m:sup>
                    </m:sSup>
                    <m:r>
                      <w:rPr>
                        <w:rFonts w:ascii="Cambria Math" w:hAnsi="Cambria Math"/>
                        <w:sz w:val="22"/>
                        <w:szCs w:val="21"/>
                        <w:lang w:val="en-US"/>
                      </w:rPr>
                      <m:t>+</m:t>
                    </m:r>
                    <m:sSup>
                      <m:sSupPr>
                        <m:ctrlPr>
                          <w:rPr>
                            <w:rFonts w:ascii="Cambria Math" w:hAnsi="Cambria Math"/>
                            <w:i/>
                            <w:sz w:val="22"/>
                            <w:szCs w:val="21"/>
                            <w:lang w:val="en-US"/>
                          </w:rPr>
                        </m:ctrlPr>
                      </m:sSupPr>
                      <m:e>
                        <m:d>
                          <m:dPr>
                            <m:ctrlPr>
                              <w:rPr>
                                <w:rFonts w:ascii="Cambria Math" w:hAnsi="Cambria Math"/>
                                <w:i/>
                                <w:sz w:val="22"/>
                                <w:szCs w:val="21"/>
                                <w:lang w:val="en-US"/>
                              </w:rPr>
                            </m:ctrlPr>
                          </m:dPr>
                          <m:e>
                            <m:sSub>
                              <m:sSubPr>
                                <m:ctrlPr>
                                  <w:rPr>
                                    <w:rFonts w:ascii="Cambria Math" w:hAnsi="Cambria Math"/>
                                    <w:i/>
                                    <w:sz w:val="22"/>
                                    <w:szCs w:val="21"/>
                                    <w:lang w:val="en-US"/>
                                  </w:rPr>
                                </m:ctrlPr>
                              </m:sSubPr>
                              <m:e>
                                <m:r>
                                  <w:rPr>
                                    <w:rFonts w:ascii="Cambria Math" w:hAnsi="Cambria Math"/>
                                    <w:sz w:val="22"/>
                                    <w:szCs w:val="21"/>
                                    <w:lang w:val="en-US"/>
                                  </w:rPr>
                                  <m:t>DQ</m:t>
                                </m:r>
                              </m:e>
                              <m:sub>
                                <m:r>
                                  <m:rPr>
                                    <m:nor/>
                                  </m:rPr>
                                  <w:rPr>
                                    <w:rFonts w:ascii="Cambria Math" w:hAnsi="Cambria Math"/>
                                    <w:sz w:val="22"/>
                                    <w:szCs w:val="21"/>
                                    <w:lang w:val="en-US"/>
                                  </w:rPr>
                                  <m:t>ch</m:t>
                                </m:r>
                              </m:sub>
                            </m:sSub>
                            <m:r>
                              <w:rPr>
                                <w:rFonts w:ascii="Cambria Math" w:hAnsi="Cambria Math"/>
                                <w:sz w:val="22"/>
                                <w:szCs w:val="21"/>
                                <w:lang w:val="en-US"/>
                              </w:rPr>
                              <m:t xml:space="preserve"> XC </m:t>
                            </m:r>
                            <m:sSub>
                              <m:sSubPr>
                                <m:ctrlPr>
                                  <w:rPr>
                                    <w:rFonts w:ascii="Cambria Math" w:hAnsi="Cambria Math"/>
                                    <w:i/>
                                    <w:sz w:val="22"/>
                                    <w:szCs w:val="21"/>
                                    <w:lang w:val="en-US"/>
                                  </w:rPr>
                                </m:ctrlPr>
                              </m:sSubPr>
                              <m:e>
                                <m:r>
                                  <w:rPr>
                                    <w:rFonts w:ascii="Cambria Math" w:hAnsi="Cambria Math"/>
                                    <w:sz w:val="22"/>
                                    <w:szCs w:val="21"/>
                                    <w:lang w:val="en-US"/>
                                  </w:rPr>
                                  <m:t>ρ</m:t>
                                </m:r>
                              </m:e>
                              <m:sub>
                                <m:r>
                                  <m:rPr>
                                    <m:nor/>
                                  </m:rPr>
                                  <w:rPr>
                                    <w:rFonts w:ascii="Cambria Math" w:hAnsi="Cambria Math"/>
                                    <w:sz w:val="22"/>
                                    <w:szCs w:val="21"/>
                                    <w:lang w:val="en-US"/>
                                  </w:rPr>
                                  <m:t>FM</m:t>
                                </m:r>
                              </m:sub>
                            </m:sSub>
                            <m:r>
                              <w:rPr>
                                <w:rFonts w:ascii="Cambria Math" w:hAnsi="Cambria Math"/>
                                <w:sz w:val="22"/>
                                <w:szCs w:val="21"/>
                                <w:lang w:val="en-US"/>
                              </w:rPr>
                              <m:t xml:space="preserve"> </m:t>
                            </m:r>
                            <m:sSub>
                              <m:sSubPr>
                                <m:ctrlPr>
                                  <w:rPr>
                                    <w:rFonts w:ascii="Cambria Math" w:hAnsi="Cambria Math"/>
                                    <w:i/>
                                    <w:sz w:val="22"/>
                                    <w:szCs w:val="21"/>
                                    <w:lang w:val="en-US"/>
                                  </w:rPr>
                                </m:ctrlPr>
                              </m:sSubPr>
                              <m:e>
                                <m:r>
                                  <w:rPr>
                                    <w:rFonts w:ascii="Cambria Math" w:hAnsi="Cambria Math"/>
                                    <w:sz w:val="22"/>
                                    <w:szCs w:val="21"/>
                                    <w:lang w:val="en-US"/>
                                  </w:rPr>
                                  <m:t>σ</m:t>
                                </m:r>
                              </m:e>
                              <m:sub>
                                <m:r>
                                  <m:rPr>
                                    <m:nor/>
                                  </m:rPr>
                                  <w:rPr>
                                    <w:rFonts w:ascii="Cambria Math" w:hAnsi="Cambria Math"/>
                                    <w:sz w:val="22"/>
                                    <w:szCs w:val="21"/>
                                    <w:lang w:val="en-US"/>
                                  </w:rPr>
                                  <m:t>TS</m:t>
                                </m:r>
                              </m:sub>
                            </m:sSub>
                          </m:e>
                        </m:d>
                      </m:e>
                      <m:sup>
                        <m:r>
                          <w:rPr>
                            <w:rFonts w:ascii="Cambria Math" w:hAnsi="Cambria Math"/>
                            <w:sz w:val="22"/>
                            <w:szCs w:val="21"/>
                            <w:lang w:val="en-US"/>
                          </w:rPr>
                          <m:t>2</m:t>
                        </m:r>
                      </m:sup>
                    </m:sSup>
                  </m:e>
                </m:rad>
                <m:r>
                  <w:rPr>
                    <w:rFonts w:ascii="Cambria Math" w:hAnsi="Cambria Math"/>
                    <w:sz w:val="22"/>
                    <w:szCs w:val="21"/>
                    <w:lang w:val="en-US"/>
                  </w:rPr>
                  <m:t xml:space="preserve">, </m:t>
                </m:r>
              </m:oMath>
            </m:oMathPara>
          </w:p>
        </w:tc>
        <w:tc>
          <w:tcPr>
            <w:tcW w:w="802" w:type="pct"/>
            <w:vAlign w:val="center"/>
          </w:tcPr>
          <w:p w14:paraId="31251DCF" w14:textId="2D08F065" w:rsidR="00EA1986" w:rsidRDefault="00EA1986">
            <w:pPr>
              <w:pStyle w:val="Beschriftung"/>
              <w:jc w:val="right"/>
              <w:rPr>
                <w:lang w:val="en-US"/>
              </w:rPr>
            </w:pPr>
            <w:r>
              <w:t>(</w:t>
            </w:r>
            <w:r>
              <w:fldChar w:fldCharType="begin"/>
            </w:r>
            <w:r>
              <w:instrText xml:space="preserve"> STYLEREF 1 \s </w:instrText>
            </w:r>
            <w:r>
              <w:fldChar w:fldCharType="separate"/>
            </w:r>
            <w:r w:rsidR="00AC5FD3">
              <w:rPr>
                <w:noProof/>
              </w:rPr>
              <w:t>2</w:t>
            </w:r>
            <w:r>
              <w:fldChar w:fldCharType="end"/>
            </w:r>
            <w:r>
              <w:t>.</w:t>
            </w:r>
            <w:r>
              <w:fldChar w:fldCharType="begin"/>
            </w:r>
            <w:r>
              <w:instrText xml:space="preserve"> SEQ Equation \* ARABIC \s 1 </w:instrText>
            </w:r>
            <w:r>
              <w:fldChar w:fldCharType="separate"/>
            </w:r>
            <w:r w:rsidR="00AC5FD3">
              <w:rPr>
                <w:noProof/>
              </w:rPr>
              <w:t>13</w:t>
            </w:r>
            <w:r>
              <w:fldChar w:fldCharType="end"/>
            </w:r>
            <w:r>
              <w:t>)</w:t>
            </w:r>
          </w:p>
        </w:tc>
      </w:tr>
      <w:tr w:rsidR="000B78CD" w14:paraId="6C9D54A8" w14:textId="77777777" w:rsidTr="00220152">
        <w:tc>
          <w:tcPr>
            <w:tcW w:w="157" w:type="pct"/>
            <w:vAlign w:val="center"/>
          </w:tcPr>
          <w:p w14:paraId="0C16962F" w14:textId="77777777" w:rsidR="000B78CD" w:rsidRDefault="000B78CD" w:rsidP="000B78CD">
            <w:pPr>
              <w:ind w:firstLine="0"/>
              <w:jc w:val="right"/>
              <w:rPr>
                <w:lang w:val="en-US"/>
              </w:rPr>
            </w:pPr>
          </w:p>
        </w:tc>
        <w:tc>
          <w:tcPr>
            <w:tcW w:w="4041" w:type="pct"/>
            <w:vAlign w:val="center"/>
          </w:tcPr>
          <w:p w14:paraId="598C3B20" w14:textId="7A338CFE" w:rsidR="000B78CD" w:rsidRPr="00177C0F" w:rsidRDefault="000025D6" w:rsidP="00220152">
            <w:pPr>
              <w:spacing w:line="416" w:lineRule="auto"/>
              <w:ind w:right="30" w:firstLine="341"/>
              <w:jc w:val="left"/>
              <w:rPr>
                <w:sz w:val="22"/>
                <w:szCs w:val="21"/>
                <w:lang w:val="en-US"/>
              </w:rPr>
            </w:pPr>
            <m:oMathPara>
              <m:oMathParaPr>
                <m:jc m:val="left"/>
              </m:oMathParaPr>
              <m:oMath>
                <m:sSub>
                  <m:sSubPr>
                    <m:ctrlPr>
                      <w:rPr>
                        <w:rFonts w:ascii="Cambria Math" w:hAnsi="Cambria Math"/>
                        <w:i/>
                        <w:sz w:val="22"/>
                        <w:szCs w:val="21"/>
                        <w:lang w:val="en-US"/>
                      </w:rPr>
                    </m:ctrlPr>
                  </m:sSubPr>
                  <m:e>
                    <m:r>
                      <w:rPr>
                        <w:rFonts w:ascii="Cambria Math" w:hAnsi="Cambria Math"/>
                        <w:sz w:val="22"/>
                        <w:szCs w:val="21"/>
                        <w:lang w:val="en-US"/>
                      </w:rPr>
                      <m:t>σ</m:t>
                    </m:r>
                  </m:e>
                  <m:sub>
                    <m:sSub>
                      <m:sSubPr>
                        <m:ctrlPr>
                          <w:rPr>
                            <w:rFonts w:ascii="Cambria Math" w:hAnsi="Cambria Math"/>
                            <w:i/>
                            <w:sz w:val="22"/>
                            <w:szCs w:val="21"/>
                            <w:lang w:val="en-US"/>
                          </w:rPr>
                        </m:ctrlPr>
                      </m:sSubPr>
                      <m:e>
                        <m:r>
                          <m:rPr>
                            <m:nor/>
                          </m:rPr>
                          <w:rPr>
                            <w:rFonts w:ascii="Cambria Math" w:hAnsi="Cambria Math"/>
                            <w:sz w:val="22"/>
                            <w:szCs w:val="21"/>
                            <w:lang w:val="en-US"/>
                          </w:rPr>
                          <m:t>ξ</m:t>
                        </m:r>
                      </m:e>
                      <m:sub>
                        <m:r>
                          <m:rPr>
                            <m:sty m:val="p"/>
                          </m:rPr>
                          <w:rPr>
                            <w:rFonts w:ascii="Cambria Math" w:hAnsi="Cambria Math"/>
                            <w:sz w:val="22"/>
                            <w:szCs w:val="21"/>
                            <w:lang w:val="en-US"/>
                          </w:rPr>
                          <m:t>pr</m:t>
                        </m:r>
                      </m:sub>
                    </m:sSub>
                  </m:sub>
                </m:sSub>
                <m:r>
                  <w:rPr>
                    <w:rFonts w:ascii="Cambria Math" w:hAnsi="Cambria Math"/>
                    <w:sz w:val="22"/>
                    <w:szCs w:val="21"/>
                    <w:lang w:val="en-US"/>
                  </w:rPr>
                  <m:t>=</m:t>
                </m:r>
                <m:rad>
                  <m:radPr>
                    <m:degHide m:val="1"/>
                    <m:ctrlPr>
                      <w:rPr>
                        <w:rFonts w:ascii="Cambria Math" w:hAnsi="Cambria Math"/>
                        <w:i/>
                        <w:sz w:val="22"/>
                        <w:szCs w:val="21"/>
                        <w:lang w:val="en-US"/>
                      </w:rPr>
                    </m:ctrlPr>
                  </m:radPr>
                  <m:deg/>
                  <m:e>
                    <m:sSup>
                      <m:sSupPr>
                        <m:ctrlPr>
                          <w:rPr>
                            <w:rFonts w:ascii="Cambria Math" w:hAnsi="Cambria Math"/>
                            <w:i/>
                            <w:sz w:val="22"/>
                            <w:szCs w:val="21"/>
                            <w:lang w:val="en-US"/>
                          </w:rPr>
                        </m:ctrlPr>
                      </m:sSupPr>
                      <m:e>
                        <m:d>
                          <m:dPr>
                            <m:ctrlPr>
                              <w:rPr>
                                <w:rFonts w:ascii="Cambria Math" w:hAnsi="Cambria Math"/>
                                <w:i/>
                                <w:sz w:val="22"/>
                                <w:szCs w:val="21"/>
                                <w:lang w:val="en-US"/>
                              </w:rPr>
                            </m:ctrlPr>
                          </m:dPr>
                          <m:e>
                            <m:sSub>
                              <m:sSubPr>
                                <m:ctrlPr>
                                  <w:rPr>
                                    <w:rFonts w:ascii="Cambria Math" w:hAnsi="Cambria Math"/>
                                    <w:i/>
                                    <w:sz w:val="22"/>
                                    <w:szCs w:val="21"/>
                                    <w:lang w:val="en-US"/>
                                  </w:rPr>
                                </m:ctrlPr>
                              </m:sSubPr>
                              <m:e>
                                <m:r>
                                  <w:rPr>
                                    <w:rFonts w:ascii="Cambria Math" w:hAnsi="Cambria Math"/>
                                    <w:sz w:val="22"/>
                                    <w:szCs w:val="21"/>
                                    <w:lang w:val="en-US"/>
                                  </w:rPr>
                                  <m:t>DQ</m:t>
                                </m:r>
                              </m:e>
                              <m:sub>
                                <m:r>
                                  <m:rPr>
                                    <m:nor/>
                                  </m:rPr>
                                  <w:rPr>
                                    <w:rFonts w:ascii="Cambria Math" w:hAnsi="Cambria Math"/>
                                    <w:sz w:val="22"/>
                                    <w:szCs w:val="21"/>
                                    <w:lang w:val="en-US"/>
                                  </w:rPr>
                                  <m:t>pr</m:t>
                                </m:r>
                              </m:sub>
                            </m:sSub>
                            <m:r>
                              <w:rPr>
                                <w:rFonts w:ascii="Cambria Math" w:hAnsi="Cambria Math"/>
                                <w:sz w:val="22"/>
                                <w:szCs w:val="21"/>
                                <w:lang w:val="en-US"/>
                              </w:rPr>
                              <m:t xml:space="preserve"> TS </m:t>
                            </m:r>
                            <m:sSub>
                              <m:sSubPr>
                                <m:ctrlPr>
                                  <w:rPr>
                                    <w:rFonts w:ascii="Cambria Math" w:hAnsi="Cambria Math"/>
                                    <w:i/>
                                    <w:sz w:val="22"/>
                                    <w:szCs w:val="21"/>
                                    <w:lang w:val="en-US"/>
                                  </w:rPr>
                                </m:ctrlPr>
                              </m:sSubPr>
                              <m:e>
                                <m:r>
                                  <w:rPr>
                                    <w:rFonts w:ascii="Cambria Math" w:hAnsi="Cambria Math"/>
                                    <w:sz w:val="22"/>
                                    <w:szCs w:val="21"/>
                                    <w:lang w:val="en-US"/>
                                  </w:rPr>
                                  <m:t>ρ</m:t>
                                </m:r>
                              </m:e>
                              <m:sub>
                                <m:r>
                                  <m:rPr>
                                    <m:nor/>
                                  </m:rPr>
                                  <w:rPr>
                                    <w:rFonts w:ascii="Cambria Math" w:hAnsi="Cambria Math"/>
                                    <w:sz w:val="22"/>
                                    <w:szCs w:val="21"/>
                                    <w:lang w:val="en-US"/>
                                  </w:rPr>
                                  <m:t>FM</m:t>
                                </m:r>
                              </m:sub>
                            </m:sSub>
                            <m:r>
                              <w:rPr>
                                <w:rFonts w:ascii="Cambria Math" w:hAnsi="Cambria Math"/>
                                <w:sz w:val="22"/>
                                <w:szCs w:val="21"/>
                                <w:lang w:val="en-US"/>
                              </w:rPr>
                              <m:t xml:space="preserve"> </m:t>
                            </m:r>
                            <m:sSub>
                              <m:sSubPr>
                                <m:ctrlPr>
                                  <w:rPr>
                                    <w:rFonts w:ascii="Cambria Math" w:hAnsi="Cambria Math"/>
                                    <w:i/>
                                    <w:sz w:val="22"/>
                                    <w:szCs w:val="21"/>
                                    <w:lang w:val="en-US"/>
                                  </w:rPr>
                                </m:ctrlPr>
                              </m:sSubPr>
                              <m:e>
                                <m:r>
                                  <w:rPr>
                                    <w:rFonts w:ascii="Cambria Math" w:hAnsi="Cambria Math"/>
                                    <w:sz w:val="22"/>
                                    <w:szCs w:val="21"/>
                                    <w:lang w:val="en-US"/>
                                  </w:rPr>
                                  <m:t>σ</m:t>
                                </m:r>
                              </m:e>
                              <m:sub>
                                <m:r>
                                  <m:rPr>
                                    <m:sty m:val="p"/>
                                  </m:rPr>
                                  <w:rPr>
                                    <w:rFonts w:ascii="Cambria Math" w:hAnsi="Cambria Math"/>
                                    <w:sz w:val="22"/>
                                    <w:szCs w:val="21"/>
                                    <w:lang w:val="en-US"/>
                                  </w:rPr>
                                  <m:t>XP</m:t>
                                </m:r>
                              </m:sub>
                            </m:sSub>
                          </m:e>
                        </m:d>
                      </m:e>
                      <m:sup>
                        <m:r>
                          <w:rPr>
                            <w:rFonts w:ascii="Cambria Math" w:hAnsi="Cambria Math"/>
                            <w:sz w:val="22"/>
                            <w:szCs w:val="21"/>
                            <w:lang w:val="en-US"/>
                          </w:rPr>
                          <m:t>2</m:t>
                        </m:r>
                      </m:sup>
                    </m:sSup>
                    <m:r>
                      <w:rPr>
                        <w:rFonts w:ascii="Cambria Math" w:hAnsi="Cambria Math"/>
                        <w:sz w:val="22"/>
                        <w:szCs w:val="21"/>
                        <w:lang w:val="en-US"/>
                      </w:rPr>
                      <m:t>+</m:t>
                    </m:r>
                    <m:sSup>
                      <m:sSupPr>
                        <m:ctrlPr>
                          <w:rPr>
                            <w:rFonts w:ascii="Cambria Math" w:hAnsi="Cambria Math"/>
                            <w:i/>
                            <w:sz w:val="22"/>
                            <w:szCs w:val="21"/>
                            <w:lang w:val="en-US"/>
                          </w:rPr>
                        </m:ctrlPr>
                      </m:sSupPr>
                      <m:e>
                        <m:d>
                          <m:dPr>
                            <m:ctrlPr>
                              <w:rPr>
                                <w:rFonts w:ascii="Cambria Math" w:hAnsi="Cambria Math"/>
                                <w:i/>
                                <w:sz w:val="22"/>
                                <w:szCs w:val="21"/>
                                <w:lang w:val="en-US"/>
                              </w:rPr>
                            </m:ctrlPr>
                          </m:dPr>
                          <m:e>
                            <m:sSub>
                              <m:sSubPr>
                                <m:ctrlPr>
                                  <w:rPr>
                                    <w:rFonts w:ascii="Cambria Math" w:hAnsi="Cambria Math"/>
                                    <w:i/>
                                    <w:sz w:val="22"/>
                                    <w:szCs w:val="21"/>
                                    <w:lang w:val="en-US"/>
                                  </w:rPr>
                                </m:ctrlPr>
                              </m:sSubPr>
                              <m:e>
                                <m:r>
                                  <w:rPr>
                                    <w:rFonts w:ascii="Cambria Math" w:hAnsi="Cambria Math"/>
                                    <w:sz w:val="22"/>
                                    <w:szCs w:val="21"/>
                                    <w:lang w:val="en-US"/>
                                  </w:rPr>
                                  <m:t>DQ</m:t>
                                </m:r>
                              </m:e>
                              <m:sub>
                                <m:r>
                                  <m:rPr>
                                    <m:nor/>
                                  </m:rPr>
                                  <w:rPr>
                                    <w:rFonts w:ascii="Cambria Math" w:hAnsi="Cambria Math"/>
                                    <w:sz w:val="22"/>
                                    <w:szCs w:val="21"/>
                                    <w:lang w:val="en-US"/>
                                  </w:rPr>
                                  <m:t>pr</m:t>
                                </m:r>
                              </m:sub>
                            </m:sSub>
                            <m:r>
                              <w:rPr>
                                <w:rFonts w:ascii="Cambria Math" w:hAnsi="Cambria Math"/>
                                <w:sz w:val="22"/>
                                <w:szCs w:val="21"/>
                                <w:lang w:val="en-US"/>
                              </w:rPr>
                              <m:t xml:space="preserve"> XP </m:t>
                            </m:r>
                            <m:sSub>
                              <m:sSubPr>
                                <m:ctrlPr>
                                  <w:rPr>
                                    <w:rFonts w:ascii="Cambria Math" w:hAnsi="Cambria Math"/>
                                    <w:i/>
                                    <w:sz w:val="22"/>
                                    <w:szCs w:val="21"/>
                                    <w:lang w:val="en-US"/>
                                  </w:rPr>
                                </m:ctrlPr>
                              </m:sSubPr>
                              <m:e>
                                <m:r>
                                  <w:rPr>
                                    <w:rFonts w:ascii="Cambria Math" w:hAnsi="Cambria Math"/>
                                    <w:sz w:val="22"/>
                                    <w:szCs w:val="21"/>
                                    <w:lang w:val="en-US"/>
                                  </w:rPr>
                                  <m:t>ρ</m:t>
                                </m:r>
                              </m:e>
                              <m:sub>
                                <m:r>
                                  <m:rPr>
                                    <m:nor/>
                                  </m:rPr>
                                  <w:rPr>
                                    <w:rFonts w:ascii="Cambria Math" w:hAnsi="Cambria Math"/>
                                    <w:sz w:val="22"/>
                                    <w:szCs w:val="21"/>
                                    <w:lang w:val="en-US"/>
                                  </w:rPr>
                                  <m:t>FM</m:t>
                                </m:r>
                              </m:sub>
                            </m:sSub>
                            <m:r>
                              <w:rPr>
                                <w:rFonts w:ascii="Cambria Math" w:hAnsi="Cambria Math"/>
                                <w:sz w:val="22"/>
                                <w:szCs w:val="21"/>
                                <w:lang w:val="en-US"/>
                              </w:rPr>
                              <m:t xml:space="preserve"> </m:t>
                            </m:r>
                            <m:sSub>
                              <m:sSubPr>
                                <m:ctrlPr>
                                  <w:rPr>
                                    <w:rFonts w:ascii="Cambria Math" w:hAnsi="Cambria Math"/>
                                    <w:i/>
                                    <w:sz w:val="22"/>
                                    <w:szCs w:val="21"/>
                                    <w:lang w:val="en-US"/>
                                  </w:rPr>
                                </m:ctrlPr>
                              </m:sSubPr>
                              <m:e>
                                <m:r>
                                  <w:rPr>
                                    <w:rFonts w:ascii="Cambria Math" w:hAnsi="Cambria Math"/>
                                    <w:sz w:val="22"/>
                                    <w:szCs w:val="21"/>
                                    <w:lang w:val="en-US"/>
                                  </w:rPr>
                                  <m:t>σ</m:t>
                                </m:r>
                              </m:e>
                              <m:sub>
                                <m:r>
                                  <m:rPr>
                                    <m:nor/>
                                  </m:rPr>
                                  <w:rPr>
                                    <w:rFonts w:ascii="Cambria Math" w:hAnsi="Cambria Math"/>
                                    <w:sz w:val="22"/>
                                    <w:szCs w:val="21"/>
                                    <w:lang w:val="en-US"/>
                                  </w:rPr>
                                  <m:t>TS</m:t>
                                </m:r>
                              </m:sub>
                            </m:sSub>
                          </m:e>
                        </m:d>
                      </m:e>
                      <m:sup>
                        <m:r>
                          <w:rPr>
                            <w:rFonts w:ascii="Cambria Math" w:hAnsi="Cambria Math"/>
                            <w:sz w:val="22"/>
                            <w:szCs w:val="21"/>
                            <w:lang w:val="en-US"/>
                          </w:rPr>
                          <m:t>2</m:t>
                        </m:r>
                      </m:sup>
                    </m:sSup>
                  </m:e>
                </m:rad>
                <m:r>
                  <w:rPr>
                    <w:rFonts w:ascii="Cambria Math" w:hAnsi="Cambria Math"/>
                    <w:sz w:val="22"/>
                    <w:szCs w:val="21"/>
                    <w:lang w:val="en-US"/>
                  </w:rPr>
                  <m:t>,</m:t>
                </m:r>
              </m:oMath>
            </m:oMathPara>
          </w:p>
        </w:tc>
        <w:tc>
          <w:tcPr>
            <w:tcW w:w="802" w:type="pct"/>
            <w:vAlign w:val="center"/>
          </w:tcPr>
          <w:p w14:paraId="73C52159" w14:textId="623AD7A1" w:rsidR="000B78CD" w:rsidRDefault="0037561A" w:rsidP="000B78CD">
            <w:pPr>
              <w:pStyle w:val="Beschriftung"/>
              <w:jc w:val="right"/>
            </w:pPr>
            <w:r w:rsidRPr="00C32D2B">
              <w:rPr>
                <w:lang w:val="en-US"/>
              </w:rPr>
              <w:t>(</w:t>
            </w:r>
            <w:r>
              <w:fldChar w:fldCharType="begin"/>
            </w:r>
            <w:r w:rsidRPr="00C32D2B">
              <w:rPr>
                <w:lang w:val="en-US"/>
              </w:rPr>
              <w:instrText xml:space="preserve"> STYLEREF 1 \s </w:instrText>
            </w:r>
            <w:r>
              <w:fldChar w:fldCharType="separate"/>
            </w:r>
            <w:r w:rsidR="00AC5FD3">
              <w:rPr>
                <w:noProof/>
                <w:lang w:val="en-US"/>
              </w:rPr>
              <w:t>2</w:t>
            </w:r>
            <w:r>
              <w:fldChar w:fldCharType="end"/>
            </w:r>
            <w:r w:rsidRPr="00C32D2B">
              <w:rPr>
                <w:lang w:val="en-US"/>
              </w:rPr>
              <w:t>.</w:t>
            </w:r>
            <w:r>
              <w:fldChar w:fldCharType="begin"/>
            </w:r>
            <w:r w:rsidRPr="00C32D2B">
              <w:rPr>
                <w:lang w:val="en-US"/>
              </w:rPr>
              <w:instrText xml:space="preserve"> SEQ Equation \* ARABIC \s 1 </w:instrText>
            </w:r>
            <w:r>
              <w:fldChar w:fldCharType="separate"/>
            </w:r>
            <w:r w:rsidR="00AC5FD3">
              <w:rPr>
                <w:noProof/>
                <w:lang w:val="en-US"/>
              </w:rPr>
              <w:t>14</w:t>
            </w:r>
            <w:r>
              <w:fldChar w:fldCharType="end"/>
            </w:r>
            <w:r w:rsidRPr="00C32D2B">
              <w:rPr>
                <w:lang w:val="en-US"/>
              </w:rPr>
              <w:t>)</w:t>
            </w:r>
          </w:p>
        </w:tc>
      </w:tr>
      <w:tr w:rsidR="000B78CD" w14:paraId="51FDCBA0" w14:textId="77777777" w:rsidTr="00220152">
        <w:tc>
          <w:tcPr>
            <w:tcW w:w="157" w:type="pct"/>
            <w:vAlign w:val="center"/>
          </w:tcPr>
          <w:p w14:paraId="492C20D2" w14:textId="77777777" w:rsidR="000B78CD" w:rsidRDefault="000B78CD" w:rsidP="000B78CD">
            <w:pPr>
              <w:ind w:firstLine="0"/>
              <w:jc w:val="right"/>
              <w:rPr>
                <w:lang w:val="en-US"/>
              </w:rPr>
            </w:pPr>
          </w:p>
        </w:tc>
        <w:tc>
          <w:tcPr>
            <w:tcW w:w="4041" w:type="pct"/>
            <w:vAlign w:val="center"/>
          </w:tcPr>
          <w:p w14:paraId="3CF3EB63" w14:textId="5870EAD0" w:rsidR="000B78CD" w:rsidRPr="00220152" w:rsidRDefault="000025D6" w:rsidP="00220152">
            <w:pPr>
              <w:spacing w:line="416" w:lineRule="auto"/>
              <w:ind w:right="30" w:firstLine="341"/>
              <w:jc w:val="left"/>
              <w:rPr>
                <w:sz w:val="22"/>
                <w:szCs w:val="21"/>
                <w:lang w:val="de-DE"/>
              </w:rPr>
            </w:pPr>
            <m:oMathPara>
              <m:oMathParaPr>
                <m:jc m:val="left"/>
              </m:oMathParaPr>
              <m:oMath>
                <m:sSub>
                  <m:sSubPr>
                    <m:ctrlPr>
                      <w:rPr>
                        <w:rFonts w:ascii="Cambria Math" w:hAnsi="Cambria Math"/>
                        <w:i/>
                        <w:sz w:val="22"/>
                        <w:szCs w:val="21"/>
                        <w:lang w:val="en-US"/>
                      </w:rPr>
                    </m:ctrlPr>
                  </m:sSubPr>
                  <m:e>
                    <m:r>
                      <w:rPr>
                        <w:rFonts w:ascii="Cambria Math" w:hAnsi="Cambria Math"/>
                        <w:sz w:val="22"/>
                        <w:szCs w:val="21"/>
                        <w:lang w:val="en-US"/>
                      </w:rPr>
                      <m:t>σ</m:t>
                    </m:r>
                  </m:e>
                  <m:sub>
                    <m:sSub>
                      <m:sSubPr>
                        <m:ctrlPr>
                          <w:rPr>
                            <w:rFonts w:ascii="Cambria Math" w:hAnsi="Cambria Math"/>
                            <w:i/>
                            <w:sz w:val="22"/>
                            <w:szCs w:val="21"/>
                            <w:lang w:val="en-US"/>
                          </w:rPr>
                        </m:ctrlPr>
                      </m:sSubPr>
                      <m:e>
                        <m:r>
                          <m:rPr>
                            <m:nor/>
                          </m:rPr>
                          <w:rPr>
                            <w:rFonts w:ascii="Cambria Math" w:hAnsi="Cambria Math"/>
                            <w:sz w:val="22"/>
                            <w:szCs w:val="21"/>
                            <w:lang w:val="en-US"/>
                          </w:rPr>
                          <m:t>ξ</m:t>
                        </m:r>
                      </m:e>
                      <m:sub>
                        <m:r>
                          <m:rPr>
                            <m:sty m:val="p"/>
                          </m:rPr>
                          <w:rPr>
                            <w:rFonts w:ascii="Cambria Math" w:hAnsi="Cambria Math"/>
                            <w:sz w:val="22"/>
                            <w:szCs w:val="21"/>
                            <w:lang w:val="de-DE"/>
                          </w:rPr>
                          <m:t>li</m:t>
                        </m:r>
                      </m:sub>
                    </m:sSub>
                  </m:sub>
                </m:sSub>
                <m:r>
                  <w:rPr>
                    <w:rFonts w:ascii="Cambria Math" w:hAnsi="Cambria Math"/>
                    <w:sz w:val="22"/>
                    <w:szCs w:val="21"/>
                    <w:lang w:val="de-DE"/>
                  </w:rPr>
                  <m:t>=</m:t>
                </m:r>
                <m:rad>
                  <m:radPr>
                    <m:degHide m:val="1"/>
                    <m:ctrlPr>
                      <w:rPr>
                        <w:rFonts w:ascii="Cambria Math" w:hAnsi="Cambria Math"/>
                        <w:i/>
                        <w:sz w:val="22"/>
                        <w:szCs w:val="21"/>
                        <w:lang w:val="en-US"/>
                      </w:rPr>
                    </m:ctrlPr>
                  </m:radPr>
                  <m:deg/>
                  <m:e>
                    <m:sSup>
                      <m:sSupPr>
                        <m:ctrlPr>
                          <w:rPr>
                            <w:rFonts w:ascii="Cambria Math" w:hAnsi="Cambria Math"/>
                            <w:i/>
                            <w:sz w:val="22"/>
                            <w:szCs w:val="21"/>
                            <w:lang w:val="en-US"/>
                          </w:rPr>
                        </m:ctrlPr>
                      </m:sSupPr>
                      <m:e>
                        <m:d>
                          <m:dPr>
                            <m:ctrlPr>
                              <w:rPr>
                                <w:rFonts w:ascii="Cambria Math" w:hAnsi="Cambria Math"/>
                                <w:i/>
                                <w:sz w:val="22"/>
                                <w:szCs w:val="21"/>
                                <w:lang w:val="en-US"/>
                              </w:rPr>
                            </m:ctrlPr>
                          </m:dPr>
                          <m:e>
                            <m:sSub>
                              <m:sSubPr>
                                <m:ctrlPr>
                                  <w:rPr>
                                    <w:rFonts w:ascii="Cambria Math" w:hAnsi="Cambria Math"/>
                                    <w:i/>
                                    <w:sz w:val="22"/>
                                    <w:szCs w:val="21"/>
                                    <w:lang w:val="en-US"/>
                                  </w:rPr>
                                </m:ctrlPr>
                              </m:sSubPr>
                              <m:e>
                                <m:r>
                                  <w:rPr>
                                    <w:rFonts w:ascii="Cambria Math" w:hAnsi="Cambria Math"/>
                                    <w:sz w:val="22"/>
                                    <w:szCs w:val="21"/>
                                    <w:lang w:val="en-US"/>
                                  </w:rPr>
                                  <m:t>DQ</m:t>
                                </m:r>
                              </m:e>
                              <m:sub>
                                <m:r>
                                  <m:rPr>
                                    <m:nor/>
                                  </m:rPr>
                                  <w:rPr>
                                    <w:rFonts w:ascii="Cambria Math" w:hAnsi="Cambria Math"/>
                                    <w:sz w:val="22"/>
                                    <w:szCs w:val="21"/>
                                    <w:lang w:val="de-DE"/>
                                  </w:rPr>
                                  <m:t>li</m:t>
                                </m:r>
                              </m:sub>
                            </m:sSub>
                            <m:r>
                              <w:rPr>
                                <w:rFonts w:ascii="Cambria Math" w:hAnsi="Cambria Math"/>
                                <w:sz w:val="22"/>
                                <w:szCs w:val="21"/>
                                <w:lang w:val="de-DE"/>
                              </w:rPr>
                              <m:t xml:space="preserve"> </m:t>
                            </m:r>
                            <m:r>
                              <w:rPr>
                                <w:rFonts w:ascii="Cambria Math" w:hAnsi="Cambria Math"/>
                                <w:sz w:val="22"/>
                                <w:szCs w:val="21"/>
                                <w:lang w:val="en-US"/>
                              </w:rPr>
                              <m:t>TS</m:t>
                            </m:r>
                            <m:r>
                              <w:rPr>
                                <w:rFonts w:ascii="Cambria Math" w:hAnsi="Cambria Math"/>
                                <w:sz w:val="22"/>
                                <w:szCs w:val="21"/>
                                <w:lang w:val="de-DE"/>
                              </w:rPr>
                              <m:t xml:space="preserve"> </m:t>
                            </m:r>
                            <m:sSub>
                              <m:sSubPr>
                                <m:ctrlPr>
                                  <w:rPr>
                                    <w:rFonts w:ascii="Cambria Math" w:hAnsi="Cambria Math"/>
                                    <w:i/>
                                    <w:sz w:val="22"/>
                                    <w:szCs w:val="21"/>
                                    <w:lang w:val="en-US"/>
                                  </w:rPr>
                                </m:ctrlPr>
                              </m:sSubPr>
                              <m:e>
                                <m:r>
                                  <w:rPr>
                                    <w:rFonts w:ascii="Cambria Math" w:hAnsi="Cambria Math"/>
                                    <w:sz w:val="22"/>
                                    <w:szCs w:val="21"/>
                                    <w:lang w:val="en-US"/>
                                  </w:rPr>
                                  <m:t>ρ</m:t>
                                </m:r>
                              </m:e>
                              <m:sub>
                                <m:r>
                                  <m:rPr>
                                    <m:nor/>
                                  </m:rPr>
                                  <w:rPr>
                                    <w:rFonts w:ascii="Cambria Math" w:hAnsi="Cambria Math"/>
                                    <w:sz w:val="22"/>
                                    <w:szCs w:val="21"/>
                                    <w:lang w:val="de-DE"/>
                                  </w:rPr>
                                  <m:t>FM</m:t>
                                </m:r>
                              </m:sub>
                            </m:sSub>
                            <m:r>
                              <w:rPr>
                                <w:rFonts w:ascii="Cambria Math" w:hAnsi="Cambria Math"/>
                                <w:sz w:val="22"/>
                                <w:szCs w:val="21"/>
                                <w:lang w:val="de-DE"/>
                              </w:rPr>
                              <m:t xml:space="preserve"> </m:t>
                            </m:r>
                            <m:sSub>
                              <m:sSubPr>
                                <m:ctrlPr>
                                  <w:rPr>
                                    <w:rFonts w:ascii="Cambria Math" w:hAnsi="Cambria Math"/>
                                    <w:i/>
                                    <w:sz w:val="22"/>
                                    <w:szCs w:val="21"/>
                                    <w:lang w:val="en-US"/>
                                  </w:rPr>
                                </m:ctrlPr>
                              </m:sSubPr>
                              <m:e>
                                <m:r>
                                  <w:rPr>
                                    <w:rFonts w:ascii="Cambria Math" w:hAnsi="Cambria Math"/>
                                    <w:sz w:val="22"/>
                                    <w:szCs w:val="21"/>
                                    <w:lang w:val="en-US"/>
                                  </w:rPr>
                                  <m:t>σ</m:t>
                                </m:r>
                              </m:e>
                              <m:sub>
                                <m:r>
                                  <m:rPr>
                                    <m:sty m:val="p"/>
                                  </m:rPr>
                                  <w:rPr>
                                    <w:rFonts w:ascii="Cambria Math" w:hAnsi="Cambria Math"/>
                                    <w:sz w:val="22"/>
                                    <w:szCs w:val="21"/>
                                    <w:lang w:val="en-US"/>
                                  </w:rPr>
                                  <m:t>XL</m:t>
                                </m:r>
                              </m:sub>
                            </m:sSub>
                          </m:e>
                        </m:d>
                      </m:e>
                      <m:sup>
                        <m:r>
                          <w:rPr>
                            <w:rFonts w:ascii="Cambria Math" w:hAnsi="Cambria Math"/>
                            <w:sz w:val="22"/>
                            <w:szCs w:val="21"/>
                            <w:lang w:val="de-DE"/>
                          </w:rPr>
                          <m:t>2</m:t>
                        </m:r>
                      </m:sup>
                    </m:sSup>
                    <m:r>
                      <w:rPr>
                        <w:rFonts w:ascii="Cambria Math" w:hAnsi="Cambria Math"/>
                        <w:sz w:val="22"/>
                        <w:szCs w:val="21"/>
                        <w:lang w:val="de-DE"/>
                      </w:rPr>
                      <m:t>+</m:t>
                    </m:r>
                    <m:sSup>
                      <m:sSupPr>
                        <m:ctrlPr>
                          <w:rPr>
                            <w:rFonts w:ascii="Cambria Math" w:hAnsi="Cambria Math"/>
                            <w:i/>
                            <w:sz w:val="22"/>
                            <w:szCs w:val="21"/>
                            <w:lang w:val="en-US"/>
                          </w:rPr>
                        </m:ctrlPr>
                      </m:sSupPr>
                      <m:e>
                        <m:d>
                          <m:dPr>
                            <m:ctrlPr>
                              <w:rPr>
                                <w:rFonts w:ascii="Cambria Math" w:hAnsi="Cambria Math"/>
                                <w:i/>
                                <w:sz w:val="22"/>
                                <w:szCs w:val="21"/>
                                <w:lang w:val="en-US"/>
                              </w:rPr>
                            </m:ctrlPr>
                          </m:dPr>
                          <m:e>
                            <m:sSub>
                              <m:sSubPr>
                                <m:ctrlPr>
                                  <w:rPr>
                                    <w:rFonts w:ascii="Cambria Math" w:hAnsi="Cambria Math"/>
                                    <w:i/>
                                    <w:sz w:val="22"/>
                                    <w:szCs w:val="21"/>
                                    <w:lang w:val="en-US"/>
                                  </w:rPr>
                                </m:ctrlPr>
                              </m:sSubPr>
                              <m:e>
                                <m:r>
                                  <w:rPr>
                                    <w:rFonts w:ascii="Cambria Math" w:hAnsi="Cambria Math"/>
                                    <w:sz w:val="22"/>
                                    <w:szCs w:val="21"/>
                                    <w:lang w:val="en-US"/>
                                  </w:rPr>
                                  <m:t>DQ</m:t>
                                </m:r>
                              </m:e>
                              <m:sub>
                                <m:r>
                                  <m:rPr>
                                    <m:nor/>
                                  </m:rPr>
                                  <w:rPr>
                                    <w:rFonts w:ascii="Cambria Math" w:hAnsi="Cambria Math"/>
                                    <w:sz w:val="22"/>
                                    <w:szCs w:val="21"/>
                                    <w:lang w:val="de-DE"/>
                                  </w:rPr>
                                  <m:t>li</m:t>
                                </m:r>
                              </m:sub>
                            </m:sSub>
                            <m:r>
                              <w:rPr>
                                <w:rFonts w:ascii="Cambria Math" w:hAnsi="Cambria Math"/>
                                <w:sz w:val="22"/>
                                <w:szCs w:val="21"/>
                                <w:lang w:val="de-DE"/>
                              </w:rPr>
                              <m:t xml:space="preserve"> XL </m:t>
                            </m:r>
                            <m:sSub>
                              <m:sSubPr>
                                <m:ctrlPr>
                                  <w:rPr>
                                    <w:rFonts w:ascii="Cambria Math" w:hAnsi="Cambria Math"/>
                                    <w:i/>
                                    <w:sz w:val="22"/>
                                    <w:szCs w:val="21"/>
                                    <w:lang w:val="en-US"/>
                                  </w:rPr>
                                </m:ctrlPr>
                              </m:sSubPr>
                              <m:e>
                                <m:r>
                                  <w:rPr>
                                    <w:rFonts w:ascii="Cambria Math" w:hAnsi="Cambria Math"/>
                                    <w:sz w:val="22"/>
                                    <w:szCs w:val="21"/>
                                    <w:lang w:val="en-US"/>
                                  </w:rPr>
                                  <m:t>ρ</m:t>
                                </m:r>
                              </m:e>
                              <m:sub>
                                <m:r>
                                  <m:rPr>
                                    <m:nor/>
                                  </m:rPr>
                                  <w:rPr>
                                    <w:rFonts w:ascii="Cambria Math" w:hAnsi="Cambria Math"/>
                                    <w:sz w:val="22"/>
                                    <w:szCs w:val="21"/>
                                    <w:lang w:val="de-DE"/>
                                  </w:rPr>
                                  <m:t>FM</m:t>
                                </m:r>
                              </m:sub>
                            </m:sSub>
                            <m:r>
                              <w:rPr>
                                <w:rFonts w:ascii="Cambria Math" w:hAnsi="Cambria Math"/>
                                <w:sz w:val="22"/>
                                <w:szCs w:val="21"/>
                                <w:lang w:val="de-DE"/>
                              </w:rPr>
                              <m:t xml:space="preserve"> </m:t>
                            </m:r>
                            <m:sSub>
                              <m:sSubPr>
                                <m:ctrlPr>
                                  <w:rPr>
                                    <w:rFonts w:ascii="Cambria Math" w:hAnsi="Cambria Math"/>
                                    <w:i/>
                                    <w:sz w:val="22"/>
                                    <w:szCs w:val="21"/>
                                    <w:lang w:val="en-US"/>
                                  </w:rPr>
                                </m:ctrlPr>
                              </m:sSubPr>
                              <m:e>
                                <m:r>
                                  <w:rPr>
                                    <w:rFonts w:ascii="Cambria Math" w:hAnsi="Cambria Math"/>
                                    <w:sz w:val="22"/>
                                    <w:szCs w:val="21"/>
                                    <w:lang w:val="en-US"/>
                                  </w:rPr>
                                  <m:t>σ</m:t>
                                </m:r>
                              </m:e>
                              <m:sub>
                                <m:r>
                                  <m:rPr>
                                    <m:nor/>
                                  </m:rPr>
                                  <w:rPr>
                                    <w:rFonts w:ascii="Cambria Math" w:hAnsi="Cambria Math"/>
                                    <w:sz w:val="22"/>
                                    <w:szCs w:val="21"/>
                                    <w:lang w:val="de-DE"/>
                                  </w:rPr>
                                  <m:t>TS</m:t>
                                </m:r>
                              </m:sub>
                            </m:sSub>
                          </m:e>
                        </m:d>
                      </m:e>
                      <m:sup>
                        <m:r>
                          <w:rPr>
                            <w:rFonts w:ascii="Cambria Math" w:hAnsi="Cambria Math"/>
                            <w:sz w:val="22"/>
                            <w:szCs w:val="21"/>
                            <w:lang w:val="de-DE"/>
                          </w:rPr>
                          <m:t>2</m:t>
                        </m:r>
                      </m:sup>
                    </m:sSup>
                  </m:e>
                </m:rad>
                <m:r>
                  <w:rPr>
                    <w:rFonts w:ascii="Cambria Math" w:hAnsi="Cambria Math"/>
                    <w:sz w:val="22"/>
                    <w:szCs w:val="21"/>
                    <w:lang w:val="de-DE"/>
                  </w:rPr>
                  <m:t>.</m:t>
                </m:r>
              </m:oMath>
            </m:oMathPara>
          </w:p>
        </w:tc>
        <w:tc>
          <w:tcPr>
            <w:tcW w:w="802" w:type="pct"/>
            <w:vAlign w:val="center"/>
          </w:tcPr>
          <w:p w14:paraId="7499F94C" w14:textId="610362E3" w:rsidR="000B78CD" w:rsidRDefault="0037561A" w:rsidP="000B78CD">
            <w:pPr>
              <w:pStyle w:val="Beschriftung"/>
              <w:jc w:val="right"/>
            </w:pPr>
            <w:r w:rsidRPr="00C32D2B">
              <w:rPr>
                <w:lang w:val="en-US"/>
              </w:rPr>
              <w:t>(</w:t>
            </w:r>
            <w:r>
              <w:fldChar w:fldCharType="begin"/>
            </w:r>
            <w:r w:rsidRPr="00C32D2B">
              <w:rPr>
                <w:lang w:val="en-US"/>
              </w:rPr>
              <w:instrText xml:space="preserve"> STYLEREF 1 \s </w:instrText>
            </w:r>
            <w:r>
              <w:fldChar w:fldCharType="separate"/>
            </w:r>
            <w:r w:rsidR="00AC5FD3">
              <w:rPr>
                <w:noProof/>
                <w:lang w:val="en-US"/>
              </w:rPr>
              <w:t>2</w:t>
            </w:r>
            <w:r>
              <w:fldChar w:fldCharType="end"/>
            </w:r>
            <w:r w:rsidRPr="00C32D2B">
              <w:rPr>
                <w:lang w:val="en-US"/>
              </w:rPr>
              <w:t>.</w:t>
            </w:r>
            <w:r>
              <w:fldChar w:fldCharType="begin"/>
            </w:r>
            <w:r w:rsidRPr="00C32D2B">
              <w:rPr>
                <w:lang w:val="en-US"/>
              </w:rPr>
              <w:instrText xml:space="preserve"> SEQ Equation \* ARABIC \s 1 </w:instrText>
            </w:r>
            <w:r>
              <w:fldChar w:fldCharType="separate"/>
            </w:r>
            <w:r w:rsidR="00AC5FD3">
              <w:rPr>
                <w:noProof/>
                <w:lang w:val="en-US"/>
              </w:rPr>
              <w:t>15</w:t>
            </w:r>
            <w:r>
              <w:fldChar w:fldCharType="end"/>
            </w:r>
            <w:r w:rsidRPr="00C32D2B">
              <w:rPr>
                <w:lang w:val="en-US"/>
              </w:rPr>
              <w:t>)</w:t>
            </w:r>
          </w:p>
        </w:tc>
      </w:tr>
    </w:tbl>
    <w:p w14:paraId="2DFAA56D" w14:textId="32205D23" w:rsidR="00EF63E2" w:rsidRDefault="00667BDC" w:rsidP="0BB509A2">
      <w:pPr>
        <w:rPr>
          <w:lang w:val="en-US"/>
        </w:rPr>
      </w:pPr>
      <w:r>
        <w:rPr>
          <w:lang w:val="en-US"/>
        </w:rPr>
        <w:t>SDs</w:t>
      </w:r>
      <w:r w:rsidR="001D3BAC">
        <w:rPr>
          <w:lang w:val="en-US"/>
        </w:rPr>
        <w:t xml:space="preserve"> were based on variation coefficients and nominal values</w:t>
      </w:r>
      <w:r w:rsidR="00177C0F">
        <w:rPr>
          <w:lang w:val="en-US"/>
        </w:rPr>
        <w:t xml:space="preserve"> of </w:t>
      </w:r>
      <w:r w:rsidR="00177C0F" w:rsidRPr="00EA494A">
        <w:rPr>
          <w:lang w:val="en-US"/>
        </w:rPr>
        <w:t>individual substrates</w:t>
      </w:r>
      <w:r>
        <w:rPr>
          <w:lang w:val="en-US"/>
        </w:rPr>
        <w:t xml:space="preserve">, which </w:t>
      </w:r>
      <w:r w:rsidR="001D3BAC" w:rsidRPr="00EA494A">
        <w:rPr>
          <w:lang w:val="en-US"/>
        </w:rPr>
        <w:t xml:space="preserve">are </w:t>
      </w:r>
      <w:r>
        <w:rPr>
          <w:lang w:val="en-US"/>
        </w:rPr>
        <w:t xml:space="preserve">both </w:t>
      </w:r>
      <w:r w:rsidR="001D3BAC" w:rsidRPr="00EA494A">
        <w:rPr>
          <w:lang w:val="en-US"/>
        </w:rPr>
        <w:t>summarized in Tab</w:t>
      </w:r>
      <w:r w:rsidR="001D3BAC">
        <w:rPr>
          <w:lang w:val="en-US"/>
        </w:rPr>
        <w:t>.</w:t>
      </w:r>
      <w:r w:rsidR="001D3BAC" w:rsidRPr="00EA494A">
        <w:rPr>
          <w:lang w:val="en-US"/>
        </w:rPr>
        <w:t xml:space="preserve"> </w:t>
      </w:r>
      <w:r w:rsidR="001D3BAC">
        <w:rPr>
          <w:lang w:val="en-US"/>
        </w:rPr>
        <w:t>1.</w:t>
      </w:r>
      <w:r w:rsidR="0BB509A2" w:rsidRPr="009A7C91">
        <w:rPr>
          <w:lang w:val="en-US"/>
        </w:rPr>
        <w:t xml:space="preserve"> </w:t>
      </w:r>
      <w:r w:rsidR="00840FF9">
        <w:rPr>
          <w:lang w:val="en-US"/>
        </w:rPr>
        <w:t>R</w:t>
      </w:r>
      <w:r w:rsidR="0BB509A2" w:rsidRPr="009A7C91">
        <w:rPr>
          <w:lang w:val="en-US"/>
        </w:rPr>
        <w:t xml:space="preserve">esulting </w:t>
      </w:r>
      <w:r>
        <w:rPr>
          <w:lang w:val="en-US"/>
        </w:rPr>
        <w:t>SDs</w:t>
      </w:r>
      <w:r w:rsidR="0BB509A2" w:rsidRPr="009A7C91">
        <w:rPr>
          <w:lang w:val="en-US"/>
        </w:rPr>
        <w:t xml:space="preserve"> </w:t>
      </w:r>
      <w:r w:rsidR="00840FF9">
        <w:rPr>
          <w:lang w:val="en-US"/>
        </w:rPr>
        <w:t xml:space="preserve">of </w:t>
      </w:r>
      <w:r w:rsidR="00957178">
        <w:rPr>
          <w:lang w:val="en-US"/>
        </w:rPr>
        <w:t xml:space="preserve">influent macronutrients </w:t>
      </w:r>
      <w:r w:rsidR="0BB509A2" w:rsidRPr="009A7C91">
        <w:rPr>
          <w:lang w:val="en-US"/>
        </w:rPr>
        <w:t xml:space="preserve">are </w:t>
      </w:r>
      <w:r w:rsidR="00AB7DCF">
        <w:rPr>
          <w:lang w:val="en-US"/>
        </w:rPr>
        <w:t>provided in the SI</w:t>
      </w:r>
      <w:r w:rsidR="0BB509A2" w:rsidRPr="009A7C91">
        <w:rPr>
          <w:lang w:val="en-US"/>
        </w:rPr>
        <w:t>.</w:t>
      </w:r>
    </w:p>
    <w:p w14:paraId="407F77E9" w14:textId="730D1169" w:rsidR="00A7700F" w:rsidRDefault="0EF766E9" w:rsidP="00A7700F">
      <w:pPr>
        <w:pStyle w:val="berschrift2"/>
        <w:rPr>
          <w:lang w:val="en-US"/>
        </w:rPr>
      </w:pPr>
      <w:r w:rsidRPr="0EF766E9">
        <w:rPr>
          <w:lang w:val="en-US"/>
        </w:rPr>
        <w:t>2.3 Model predictive control</w:t>
      </w:r>
    </w:p>
    <w:p w14:paraId="43050636" w14:textId="66627C6E" w:rsidR="42E16D65" w:rsidRDefault="42E16D65" w:rsidP="42E16D65">
      <w:pPr>
        <w:rPr>
          <w:lang w:val="en-US"/>
        </w:rPr>
      </w:pPr>
      <w:r w:rsidRPr="42E16D65">
        <w:rPr>
          <w:lang w:val="en-US"/>
        </w:rPr>
        <w:t xml:space="preserve">MPC is an advanced model-based control </w:t>
      </w:r>
      <w:r w:rsidR="3A009AB9" w:rsidRPr="3A009AB9">
        <w:rPr>
          <w:lang w:val="en-US"/>
        </w:rPr>
        <w:t>approach</w:t>
      </w:r>
      <w:r w:rsidRPr="42E16D65">
        <w:rPr>
          <w:lang w:val="en-US"/>
        </w:rPr>
        <w:t xml:space="preserve"> that optimizes </w:t>
      </w:r>
      <w:r w:rsidR="3A009AB9" w:rsidRPr="3A009AB9">
        <w:rPr>
          <w:lang w:val="en-US"/>
        </w:rPr>
        <w:t>system</w:t>
      </w:r>
      <w:r w:rsidR="00657614">
        <w:rPr>
          <w:lang w:val="en-US"/>
        </w:rPr>
        <w:t xml:space="preserve"> </w:t>
      </w:r>
      <w:r w:rsidRPr="42E16D65">
        <w:rPr>
          <w:lang w:val="en-US"/>
        </w:rPr>
        <w:t xml:space="preserve">performance by using a mathematical model to predict the system’s behavior over a future </w:t>
      </w:r>
      <w:r w:rsidR="3A009AB9" w:rsidRPr="3A009AB9">
        <w:rPr>
          <w:lang w:val="en-US"/>
        </w:rPr>
        <w:t>time</w:t>
      </w:r>
      <w:r w:rsidRPr="42E16D65">
        <w:rPr>
          <w:lang w:val="en-US"/>
        </w:rPr>
        <w:t xml:space="preserve"> horizon</w:t>
      </w:r>
      <w:r w:rsidR="00B378D5">
        <w:rPr>
          <w:lang w:val="en-US"/>
        </w:rPr>
        <w:t xml:space="preserve"> </w:t>
      </w:r>
      <w:sdt>
        <w:sdtPr>
          <w:rPr>
            <w:lang w:val="en-US"/>
          </w:rPr>
          <w:alias w:val="To edit, see citavi.com/edit"/>
          <w:tag w:val="CitaviPlaceholder#acd9dca1-7306-4e02-ab02-30e4e0404580"/>
          <w:id w:val="-391038455"/>
          <w:placeholder>
            <w:docPart w:val="DefaultPlaceholder_-1854013440"/>
          </w:placeholder>
        </w:sdtPr>
        <w:sdtContent>
          <w:r w:rsidR="00B378D5">
            <w:rPr>
              <w:lang w:val="en-US"/>
            </w:rPr>
            <w:fldChar w:fldCharType="begin"/>
          </w:r>
          <w:r w:rsidR="009E57A2">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NhOTExZjhmLWZlNzUtNDgxYy04ZjAzLTgwYjM3MTFmMzIyMiIsIlJhbmdlTGVuZ3RoIjoyNCwiUmVmZXJlbmNlSWQiOiI2MTM4MTdiNy0zYjQ0LTQwOGItODdmZC03NzE1MWNjMTFmYz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wMTYvUzA5NjctMDY2MSgwMikwMDE4Ni03IiwiVXJpU3RyaW5nIjoiaHR0cHM6Ly9kb2kub3JnLzEwLjEwMTYvUzA5NjctMDY2MSgwMikwMDE4Ni03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}</w:instrText>
          </w:r>
          <w:r w:rsidR="00B378D5">
            <w:rPr>
              <w:lang w:val="en-US"/>
            </w:rPr>
            <w:fldChar w:fldCharType="separate"/>
          </w:r>
          <w:r w:rsidR="00D76A55">
            <w:rPr>
              <w:lang w:val="en-US"/>
            </w:rPr>
            <w:t>(Qin and Badgwell, 2003)</w:t>
          </w:r>
          <w:r w:rsidR="00B378D5">
            <w:rPr>
              <w:lang w:val="en-US"/>
            </w:rPr>
            <w:fldChar w:fldCharType="end"/>
          </w:r>
        </w:sdtContent>
      </w:sdt>
      <w:r w:rsidRPr="42E16D65">
        <w:rPr>
          <w:lang w:val="en-US"/>
        </w:rPr>
        <w:t xml:space="preserve">. This horizon is divided into equidistant time </w:t>
      </w:r>
      <w:r w:rsidR="3A009AB9" w:rsidRPr="3A009AB9">
        <w:rPr>
          <w:lang w:val="en-US"/>
        </w:rPr>
        <w:t xml:space="preserve">intervals, during which </w:t>
      </w:r>
      <w:r w:rsidRPr="42E16D65">
        <w:rPr>
          <w:lang w:val="en-US"/>
        </w:rPr>
        <w:t>inputs</w:t>
      </w:r>
      <w:r w:rsidR="00657614">
        <w:rPr>
          <w:lang w:val="en-US"/>
        </w:rPr>
        <w:t xml:space="preserve"> </w:t>
      </w:r>
      <m:oMath>
        <m:r>
          <w:rPr>
            <w:rFonts w:ascii="Cambria Math" w:hAnsi="Cambria Math"/>
            <w:lang w:val="en-US"/>
          </w:rPr>
          <m:t>u</m:t>
        </m:r>
      </m:oMath>
      <w:r w:rsidR="00C83360">
        <w:rPr>
          <w:lang w:val="en-US"/>
        </w:rPr>
        <w:t xml:space="preserve"> </w:t>
      </w:r>
      <w:r w:rsidR="00C83360" w:rsidRPr="42E16D65">
        <w:rPr>
          <w:lang w:val="en-US"/>
        </w:rPr>
        <w:t>(</w:t>
      </w:r>
      <w:r w:rsidR="00C83360">
        <w:rPr>
          <w:lang w:val="en-US"/>
        </w:rPr>
        <w:t>here</w:t>
      </w:r>
      <w:r w:rsidR="00C83360" w:rsidRPr="42E16D65">
        <w:rPr>
          <w:lang w:val="en-US"/>
        </w:rPr>
        <w:t xml:space="preserve"> </w:t>
      </w:r>
      <w:r w:rsidR="00C83360" w:rsidRPr="3A009AB9">
        <w:rPr>
          <w:lang w:val="en-US"/>
        </w:rPr>
        <w:t xml:space="preserve">substrate </w:t>
      </w:r>
      <w:r w:rsidR="00C83360">
        <w:rPr>
          <w:lang w:val="en-US"/>
        </w:rPr>
        <w:t>volume flows</w:t>
      </w:r>
      <w:r w:rsidR="00C83360" w:rsidRPr="3A009AB9">
        <w:rPr>
          <w:lang w:val="en-US"/>
        </w:rPr>
        <w:t xml:space="preserve">) </w:t>
      </w:r>
      <w:r w:rsidR="3A009AB9" w:rsidRPr="3A009AB9">
        <w:rPr>
          <w:lang w:val="en-US"/>
        </w:rPr>
        <w:t xml:space="preserve">are </w:t>
      </w:r>
      <w:r w:rsidR="00CB55E3">
        <w:rPr>
          <w:lang w:val="en-US"/>
        </w:rPr>
        <w:t xml:space="preserve">commonly </w:t>
      </w:r>
      <w:r w:rsidR="3A009AB9" w:rsidRPr="3A009AB9">
        <w:rPr>
          <w:lang w:val="en-US"/>
        </w:rPr>
        <w:t>assumed</w:t>
      </w:r>
      <w:r w:rsidR="00CB55E3">
        <w:rPr>
          <w:lang w:val="en-US"/>
        </w:rPr>
        <w:t xml:space="preserve"> to be constant</w:t>
      </w:r>
      <w:r w:rsidR="3A009AB9" w:rsidRPr="3A009AB9">
        <w:rPr>
          <w:lang w:val="en-US"/>
        </w:rPr>
        <w:t>.</w:t>
      </w:r>
      <w:r w:rsidR="00657614">
        <w:rPr>
          <w:lang w:val="en-US"/>
        </w:rPr>
        <w:t xml:space="preserve"> The interaction between </w:t>
      </w:r>
      <w:r w:rsidR="0036259A">
        <w:rPr>
          <w:lang w:val="en-US"/>
        </w:rPr>
        <w:t xml:space="preserve">the </w:t>
      </w:r>
      <w:r w:rsidR="00657614">
        <w:rPr>
          <w:lang w:val="en-US"/>
        </w:rPr>
        <w:t xml:space="preserve">controller, </w:t>
      </w:r>
      <w:r w:rsidR="0036259A">
        <w:rPr>
          <w:lang w:val="en-US"/>
        </w:rPr>
        <w:t xml:space="preserve">the </w:t>
      </w:r>
      <w:r w:rsidR="00657614">
        <w:rPr>
          <w:lang w:val="en-US"/>
        </w:rPr>
        <w:t>plant</w:t>
      </w:r>
      <w:r w:rsidR="0036259A">
        <w:rPr>
          <w:lang w:val="en-US"/>
        </w:rPr>
        <w:t>,</w:t>
      </w:r>
      <w:r w:rsidR="00657614">
        <w:rPr>
          <w:lang w:val="en-US"/>
        </w:rPr>
        <w:t xml:space="preserve"> and </w:t>
      </w:r>
      <w:r w:rsidR="00C83360">
        <w:rPr>
          <w:lang w:val="en-US"/>
        </w:rPr>
        <w:t xml:space="preserve">an </w:t>
      </w:r>
      <w:r w:rsidR="00657614">
        <w:rPr>
          <w:lang w:val="en-US"/>
        </w:rPr>
        <w:t xml:space="preserve">estimator </w:t>
      </w:r>
      <w:r w:rsidR="00B378D5">
        <w:rPr>
          <w:lang w:val="en-US"/>
        </w:rPr>
        <w:t xml:space="preserve">is </w:t>
      </w:r>
      <w:r w:rsidR="00657614">
        <w:rPr>
          <w:lang w:val="en-US"/>
        </w:rPr>
        <w:t>shown in Fig. 1d.</w:t>
      </w:r>
      <w:r w:rsidRPr="42E16D65">
        <w:rPr>
          <w:lang w:val="en-US"/>
        </w:rPr>
        <w:t xml:space="preserve"> At each </w:t>
      </w:r>
      <w:r w:rsidR="3A009AB9" w:rsidRPr="3A009AB9">
        <w:rPr>
          <w:lang w:val="en-US"/>
        </w:rPr>
        <w:t>time step</w:t>
      </w:r>
      <w:r w:rsidRPr="42E16D65">
        <w:rPr>
          <w:lang w:val="en-US"/>
        </w:rPr>
        <w:t xml:space="preserve">, </w:t>
      </w:r>
      <w:r w:rsidR="00CB55E3">
        <w:rPr>
          <w:lang w:val="en-US"/>
        </w:rPr>
        <w:t xml:space="preserve">the </w:t>
      </w:r>
      <w:r w:rsidRPr="42E16D65">
        <w:rPr>
          <w:lang w:val="en-US"/>
        </w:rPr>
        <w:t xml:space="preserve">MPC solves an </w:t>
      </w:r>
      <w:r w:rsidR="00862FB9" w:rsidRPr="32AF646F">
        <w:rPr>
          <w:lang w:val="en-US"/>
        </w:rPr>
        <w:t>optimal control problem</w:t>
      </w:r>
      <w:r w:rsidR="00862FB9">
        <w:rPr>
          <w:lang w:val="en-US"/>
        </w:rPr>
        <w:t xml:space="preserve"> </w:t>
      </w:r>
      <w:r w:rsidR="00C0436A">
        <w:rPr>
          <w:lang w:val="en-US"/>
        </w:rPr>
        <w:t>(O</w:t>
      </w:r>
      <w:r w:rsidR="00862FB9">
        <w:rPr>
          <w:lang w:val="en-US"/>
        </w:rPr>
        <w:t>C</w:t>
      </w:r>
      <w:r w:rsidR="00C0436A">
        <w:rPr>
          <w:lang w:val="en-US"/>
        </w:rPr>
        <w:t>P)</w:t>
      </w:r>
      <w:r w:rsidR="00B378D5">
        <w:rPr>
          <w:lang w:val="en-US"/>
        </w:rPr>
        <w:t xml:space="preserve">, which </w:t>
      </w:r>
      <w:r w:rsidR="3A009AB9" w:rsidRPr="3A009AB9">
        <w:rPr>
          <w:lang w:val="en-US"/>
        </w:rPr>
        <w:t>delivers</w:t>
      </w:r>
      <w:r w:rsidRPr="42E16D65">
        <w:rPr>
          <w:lang w:val="en-US"/>
        </w:rPr>
        <w:t xml:space="preserve"> the </w:t>
      </w:r>
      <w:r w:rsidR="3A009AB9" w:rsidRPr="3A009AB9">
        <w:rPr>
          <w:lang w:val="en-US"/>
        </w:rPr>
        <w:t>optimal</w:t>
      </w:r>
      <w:r w:rsidRPr="42E16D65">
        <w:rPr>
          <w:lang w:val="en-US"/>
        </w:rPr>
        <w:t xml:space="preserve"> </w:t>
      </w:r>
      <w:r w:rsidR="00D76F86" w:rsidRPr="42E16D65">
        <w:rPr>
          <w:lang w:val="en-US"/>
        </w:rPr>
        <w:t>input</w:t>
      </w:r>
      <w:r w:rsidR="00D76F86">
        <w:rPr>
          <w:lang w:val="en-US"/>
        </w:rPr>
        <w:t xml:space="preserve"> </w:t>
      </w:r>
      <w:r w:rsidRPr="42E16D65">
        <w:rPr>
          <w:lang w:val="en-US"/>
        </w:rPr>
        <w:t xml:space="preserve">trajectory </w:t>
      </w:r>
      <w:r w:rsidR="3A009AB9" w:rsidRPr="3A009AB9">
        <w:rPr>
          <w:lang w:val="en-US"/>
        </w:rPr>
        <w:t xml:space="preserve">for </w:t>
      </w:r>
      <w:r w:rsidR="7DC4B1C6" w:rsidRPr="7DC4B1C6">
        <w:rPr>
          <w:lang w:val="en-US"/>
        </w:rPr>
        <w:t xml:space="preserve">the </w:t>
      </w:r>
      <w:r w:rsidR="3A009AB9" w:rsidRPr="3A009AB9">
        <w:rPr>
          <w:lang w:val="en-US"/>
        </w:rPr>
        <w:t>entire prediction horizon</w:t>
      </w:r>
      <w:r w:rsidR="00B378D5">
        <w:rPr>
          <w:lang w:val="en-US"/>
        </w:rPr>
        <w:t xml:space="preserve">. </w:t>
      </w:r>
      <w:r w:rsidR="00066CBC">
        <w:rPr>
          <w:lang w:val="en-US"/>
        </w:rPr>
        <w:t>O</w:t>
      </w:r>
      <w:r w:rsidRPr="42E16D65">
        <w:rPr>
          <w:lang w:val="en-US"/>
        </w:rPr>
        <w:t xml:space="preserve">nly the first </w:t>
      </w:r>
      <w:r w:rsidR="00C0436A">
        <w:rPr>
          <w:lang w:val="en-US"/>
        </w:rPr>
        <w:t xml:space="preserve">entry </w:t>
      </w:r>
      <w:r w:rsidR="00066CBC">
        <w:rPr>
          <w:lang w:val="en-US"/>
        </w:rPr>
        <w:t xml:space="preserve">of the input trajectory </w:t>
      </w:r>
      <w:r w:rsidR="3A009AB9" w:rsidRPr="3A009AB9">
        <w:rPr>
          <w:lang w:val="en-US"/>
        </w:rPr>
        <w:t xml:space="preserve">is </w:t>
      </w:r>
      <w:r w:rsidRPr="42E16D65">
        <w:rPr>
          <w:lang w:val="en-US"/>
        </w:rPr>
        <w:t>applied</w:t>
      </w:r>
      <w:r w:rsidR="008A0775">
        <w:rPr>
          <w:lang w:val="en-US"/>
        </w:rPr>
        <w:t xml:space="preserve"> to the plant</w:t>
      </w:r>
      <w:r w:rsidR="00657614">
        <w:rPr>
          <w:lang w:val="en-US"/>
        </w:rPr>
        <w:t xml:space="preserve"> (or a simulator)</w:t>
      </w:r>
      <w:r w:rsidR="00CB55E3">
        <w:rPr>
          <w:lang w:val="en-US"/>
        </w:rPr>
        <w:t xml:space="preserve">. Afterwards, </w:t>
      </w:r>
      <w:r w:rsidRPr="42E16D65">
        <w:rPr>
          <w:lang w:val="en-US"/>
        </w:rPr>
        <w:t xml:space="preserve">the horizon </w:t>
      </w:r>
      <w:r w:rsidR="3A009AB9" w:rsidRPr="3A009AB9">
        <w:rPr>
          <w:lang w:val="en-US"/>
        </w:rPr>
        <w:t>is shifted</w:t>
      </w:r>
      <w:r w:rsidRPr="42E16D65">
        <w:rPr>
          <w:lang w:val="en-US"/>
        </w:rPr>
        <w:t xml:space="preserve"> forward by </w:t>
      </w:r>
      <w:proofErr w:type="gramStart"/>
      <w:r w:rsidRPr="42E16D65">
        <w:rPr>
          <w:lang w:val="en-US"/>
        </w:rPr>
        <w:t>one</w:t>
      </w:r>
      <w:r w:rsidR="00C83360">
        <w:rPr>
          <w:lang w:val="en-US"/>
        </w:rPr>
        <w:t xml:space="preserve"> </w:t>
      </w:r>
      <w:r w:rsidRPr="42E16D65">
        <w:rPr>
          <w:lang w:val="en-US"/>
        </w:rPr>
        <w:t>time</w:t>
      </w:r>
      <w:proofErr w:type="gramEnd"/>
      <w:r w:rsidRPr="42E16D65">
        <w:rPr>
          <w:lang w:val="en-US"/>
        </w:rPr>
        <w:t xml:space="preserve"> step</w:t>
      </w:r>
      <w:r w:rsidR="0036259A">
        <w:rPr>
          <w:lang w:val="en-US"/>
        </w:rPr>
        <w:t>,</w:t>
      </w:r>
      <w:r w:rsidR="00CB55E3">
        <w:rPr>
          <w:lang w:val="en-US"/>
        </w:rPr>
        <w:t xml:space="preserve"> and t</w:t>
      </w:r>
      <w:r w:rsidRPr="42E16D65">
        <w:rPr>
          <w:lang w:val="en-US"/>
        </w:rPr>
        <w:t xml:space="preserve">he </w:t>
      </w:r>
      <w:r w:rsidR="00C83360">
        <w:rPr>
          <w:lang w:val="en-US"/>
        </w:rPr>
        <w:t>O</w:t>
      </w:r>
      <w:r w:rsidR="00862FB9">
        <w:rPr>
          <w:lang w:val="en-US"/>
        </w:rPr>
        <w:t>C</w:t>
      </w:r>
      <w:r w:rsidR="00C83360">
        <w:rPr>
          <w:lang w:val="en-US"/>
        </w:rPr>
        <w:t xml:space="preserve">P </w:t>
      </w:r>
      <w:r w:rsidRPr="42E16D65">
        <w:rPr>
          <w:lang w:val="en-US"/>
        </w:rPr>
        <w:t xml:space="preserve">is </w:t>
      </w:r>
      <w:r w:rsidR="00CB55E3">
        <w:rPr>
          <w:lang w:val="en-US"/>
        </w:rPr>
        <w:t xml:space="preserve">re-initialized </w:t>
      </w:r>
      <w:r w:rsidRPr="42E16D65">
        <w:rPr>
          <w:lang w:val="en-US"/>
        </w:rPr>
        <w:t xml:space="preserve">with updated </w:t>
      </w:r>
      <w:r w:rsidR="0005624F">
        <w:rPr>
          <w:lang w:val="en-US"/>
        </w:rPr>
        <w:t>estimates</w:t>
      </w:r>
      <w:r w:rsidR="00657614">
        <w:rPr>
          <w:lang w:val="en-US"/>
        </w:rPr>
        <w:t xml:space="preserve"> of the process state </w:t>
      </w:r>
      <m:oMath>
        <m:r>
          <w:rPr>
            <w:rFonts w:ascii="Cambria Math" w:hAnsi="Cambria Math"/>
            <w:lang w:val="en-US"/>
          </w:rPr>
          <m:t>x</m:t>
        </m:r>
      </m:oMath>
      <w:r w:rsidR="0005624F">
        <w:rPr>
          <w:lang w:val="en-US"/>
        </w:rPr>
        <w:t xml:space="preserve"> based on the latest </w:t>
      </w:r>
      <w:r w:rsidRPr="42E16D65">
        <w:rPr>
          <w:lang w:val="en-US"/>
        </w:rPr>
        <w:t>measurements</w:t>
      </w:r>
      <w:r w:rsidR="00657614">
        <w:rPr>
          <w:lang w:val="en-US"/>
        </w:rPr>
        <w:t xml:space="preserve"> </w:t>
      </w:r>
      <m:oMath>
        <m:r>
          <w:rPr>
            <w:rFonts w:ascii="Cambria Math" w:hAnsi="Cambria Math"/>
            <w:szCs w:val="24"/>
            <w:lang w:val="en-US"/>
          </w:rPr>
          <m:t>y</m:t>
        </m:r>
      </m:oMath>
      <w:r w:rsidRPr="42E16D65">
        <w:rPr>
          <w:lang w:val="en-US"/>
        </w:rPr>
        <w:t>. This</w:t>
      </w:r>
      <w:r w:rsidR="00066AC9">
        <w:rPr>
          <w:lang w:val="en-US"/>
        </w:rPr>
        <w:t xml:space="preserve"> </w:t>
      </w:r>
      <w:r w:rsidRPr="42E16D65">
        <w:rPr>
          <w:lang w:val="en-US"/>
        </w:rPr>
        <w:t xml:space="preserve">is known as the </w:t>
      </w:r>
      <w:r w:rsidR="00B378D5">
        <w:rPr>
          <w:lang w:val="en-US"/>
        </w:rPr>
        <w:t>receding</w:t>
      </w:r>
      <w:r w:rsidR="00B378D5" w:rsidRPr="42E16D65">
        <w:rPr>
          <w:lang w:val="en-US"/>
        </w:rPr>
        <w:t xml:space="preserve"> </w:t>
      </w:r>
      <w:r w:rsidRPr="42E16D65">
        <w:rPr>
          <w:lang w:val="en-US"/>
        </w:rPr>
        <w:t>horizon approach.</w:t>
      </w:r>
      <w:r w:rsidR="00D53AF0">
        <w:rPr>
          <w:lang w:val="en-US"/>
        </w:rPr>
        <w:t xml:space="preserve"> </w:t>
      </w:r>
    </w:p>
    <w:p w14:paraId="1FE1FDAA" w14:textId="3B49BA96" w:rsidR="00A7700F" w:rsidRDefault="42E16D65" w:rsidP="00A7700F">
      <w:pPr>
        <w:pStyle w:val="berschrift3"/>
        <w:rPr>
          <w:lang w:val="en-US"/>
        </w:rPr>
      </w:pPr>
      <w:r w:rsidRPr="42E16D65">
        <w:rPr>
          <w:lang w:val="en-US"/>
        </w:rPr>
        <w:t>2.3.1 Multi-stage nonlinear model predictive control</w:t>
      </w:r>
    </w:p>
    <w:p w14:paraId="1A93AF52" w14:textId="76FE2D73" w:rsidR="00A7700F" w:rsidRPr="00723AE3" w:rsidRDefault="32AF646F" w:rsidP="006D2250">
      <w:pPr>
        <w:rPr>
          <w:lang w:val="en-US"/>
        </w:rPr>
      </w:pPr>
      <w:r w:rsidRPr="32AF646F">
        <w:rPr>
          <w:lang w:val="en-US"/>
        </w:rPr>
        <w:t xml:space="preserve">Multi-stage </w:t>
      </w:r>
      <w:r w:rsidR="00EB491E">
        <w:rPr>
          <w:lang w:val="en-US"/>
        </w:rPr>
        <w:t>n</w:t>
      </w:r>
      <w:r w:rsidR="00EB491E" w:rsidRPr="32AF646F">
        <w:rPr>
          <w:lang w:val="en-US"/>
        </w:rPr>
        <w:t xml:space="preserve">onlinear </w:t>
      </w:r>
      <w:r w:rsidR="00EB491E">
        <w:rPr>
          <w:lang w:val="en-US"/>
        </w:rPr>
        <w:t xml:space="preserve">MPC </w:t>
      </w:r>
      <w:r w:rsidRPr="32AF646F">
        <w:rPr>
          <w:lang w:val="en-US"/>
        </w:rPr>
        <w:t>is a</w:t>
      </w:r>
      <w:r w:rsidR="00EB491E">
        <w:rPr>
          <w:lang w:val="en-US"/>
        </w:rPr>
        <w:t xml:space="preserve"> control </w:t>
      </w:r>
      <w:r w:rsidRPr="32AF646F">
        <w:rPr>
          <w:lang w:val="en-US"/>
        </w:rPr>
        <w:t xml:space="preserve">scheme </w:t>
      </w:r>
      <w:r w:rsidR="00A5360A">
        <w:rPr>
          <w:lang w:val="en-US"/>
        </w:rPr>
        <w:t xml:space="preserve">aimed at </w:t>
      </w:r>
      <w:r w:rsidR="00744468">
        <w:rPr>
          <w:lang w:val="en-US"/>
        </w:rPr>
        <w:t xml:space="preserve">robust </w:t>
      </w:r>
      <w:r w:rsidRPr="32AF646F">
        <w:rPr>
          <w:lang w:val="en-US"/>
        </w:rPr>
        <w:t>controller</w:t>
      </w:r>
      <w:r w:rsidR="00744468">
        <w:rPr>
          <w:lang w:val="en-US"/>
        </w:rPr>
        <w:t xml:space="preserve"> </w:t>
      </w:r>
      <w:r w:rsidRPr="32AF646F">
        <w:rPr>
          <w:lang w:val="en-US"/>
        </w:rPr>
        <w:t>performance with respect to parametric model uncertainties</w:t>
      </w:r>
      <w:r w:rsidR="002242FE">
        <w:rPr>
          <w:lang w:val="en-US"/>
        </w:rPr>
        <w:t xml:space="preserve"> </w:t>
      </w:r>
      <w:sdt>
        <w:sdtPr>
          <w:rPr>
            <w:lang w:val="en-US"/>
          </w:rPr>
          <w:alias w:val="To edit, see citavi.com/edit"/>
          <w:tag w:val="CitaviPlaceholder#856ef1f6-2c66-42a7-bbd2-37bcf72c77b7"/>
          <w:id w:val="1667669010"/>
          <w:placeholder>
            <w:docPart w:val="49209C706518B442B4548267B85C8A72"/>
          </w:placeholder>
        </w:sdtPr>
        <w:sdtContent>
          <w:r w:rsidR="002242FE">
            <w:rPr>
              <w:lang w:val="en-US"/>
            </w:rPr>
            <w:fldChar w:fldCharType="begin"/>
          </w:r>
          <w:r w:rsidR="009E57A2">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0YmRiMTlmLTVjMDMtNDNlYS1iZTE3LTRhNGVjNTY3NmY2OSIsIlJhbmdlTGVuZ3RoIjoyMCwiUmVmZXJlbmNlSWQiOiI1YzM0YTE1ZS0zYTY1LTQxZDAtODk5Yi0zMjliYTA3ZWU5ZD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yIiwiJHR5cGUiOiJTd2lzc0FjYWRlbWljLkNpdGF2aS5Mb2NhdGlvbiwgU3dpc3NBY2FkZW1pYy5DaXRhdmkiLCJBZGRyZXNzIjp7IiRpZCI6IjEzIiwiJHR5cGUiOiJTd2lzc0FjYWRlbWljLkNpdGF2aS5MaW5rZWRSZXNvdXJjZSwgU3dpc3NBY2FkZW1pYy5DaXRhdmkiLCJMaW5rZWRSZXNvdXJjZVR5cGUiOjUsIk9yaWdpbmFsU3RyaW5nIjoiMTAuMTAxNi9qLmpwcm9jb250LjIwMTMuMDguMDA4IiwiVXJpU3RyaW5nIjoiaHR0cHM6Ly9kb2kub3JnLzEwLjEwMTYvai5qcHJvY29udC4yMDEzLjA4LjAwOC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}</w:instrText>
          </w:r>
          <w:r w:rsidR="002242FE">
            <w:rPr>
              <w:lang w:val="en-US"/>
            </w:rPr>
            <w:fldChar w:fldCharType="separate"/>
          </w:r>
          <w:r w:rsidR="00D76A55">
            <w:rPr>
              <w:lang w:val="en-US"/>
            </w:rPr>
            <w:t>(Lucia et al., 2013)</w:t>
          </w:r>
          <w:r w:rsidR="002242FE">
            <w:rPr>
              <w:lang w:val="en-US"/>
            </w:rPr>
            <w:fldChar w:fldCharType="end"/>
          </w:r>
        </w:sdtContent>
      </w:sdt>
      <w:r w:rsidRPr="32AF646F">
        <w:rPr>
          <w:lang w:val="en-US"/>
        </w:rPr>
        <w:t>.</w:t>
      </w:r>
      <w:r w:rsidR="0044151D">
        <w:rPr>
          <w:lang w:val="en-US"/>
        </w:rPr>
        <w:t xml:space="preserve"> </w:t>
      </w:r>
      <w:r w:rsidR="001F00E0">
        <w:rPr>
          <w:lang w:val="en-US"/>
        </w:rPr>
        <w:t>T</w:t>
      </w:r>
      <w:r w:rsidR="0044151D" w:rsidRPr="32AF646F">
        <w:rPr>
          <w:lang w:val="en-US"/>
        </w:rPr>
        <w:t>he core of this method is the creation of a scenario tree</w:t>
      </w:r>
      <w:r w:rsidR="0044151D">
        <w:rPr>
          <w:lang w:val="en-US"/>
        </w:rPr>
        <w:t xml:space="preserve"> </w:t>
      </w:r>
      <w:r w:rsidR="00E31ACF">
        <w:rPr>
          <w:lang w:val="en-US"/>
        </w:rPr>
        <w:t>in which</w:t>
      </w:r>
      <w:r w:rsidR="0044151D">
        <w:rPr>
          <w:lang w:val="en-US"/>
        </w:rPr>
        <w:t xml:space="preserve"> </w:t>
      </w:r>
      <w:r w:rsidR="00C5326E">
        <w:rPr>
          <w:lang w:val="en-US"/>
        </w:rPr>
        <w:t>all explicitly defined</w:t>
      </w:r>
      <w:r w:rsidR="0044151D">
        <w:rPr>
          <w:lang w:val="en-US"/>
        </w:rPr>
        <w:t xml:space="preserve"> uncertainty realizations </w:t>
      </w:r>
      <w:r w:rsidR="00C5326E">
        <w:rPr>
          <w:lang w:val="en-US"/>
        </w:rPr>
        <w:t>are combined with each other</w:t>
      </w:r>
      <w:r w:rsidR="00F64B6A">
        <w:rPr>
          <w:lang w:val="en-US"/>
        </w:rPr>
        <w:t xml:space="preserve"> (Fig. 1d and</w:t>
      </w:r>
      <w:r w:rsidR="00DD7863">
        <w:rPr>
          <w:lang w:val="en-US"/>
        </w:rPr>
        <w:t xml:space="preserve"> Fig. 2</w:t>
      </w:r>
      <w:r w:rsidR="00F64B6A">
        <w:rPr>
          <w:lang w:val="en-US"/>
        </w:rPr>
        <w:t>)</w:t>
      </w:r>
      <w:r w:rsidR="00DD1431">
        <w:rPr>
          <w:lang w:val="en-US"/>
        </w:rPr>
        <w:t>.</w:t>
      </w:r>
      <w:r w:rsidR="0044151D">
        <w:rPr>
          <w:lang w:val="en-US"/>
        </w:rPr>
        <w:t xml:space="preserve"> </w:t>
      </w:r>
      <w:r w:rsidR="00D92861" w:rsidRPr="32AF646F">
        <w:rPr>
          <w:lang w:val="en-US"/>
        </w:rPr>
        <w:t xml:space="preserve">Creation of </w:t>
      </w:r>
      <w:r w:rsidR="00EB491E">
        <w:rPr>
          <w:lang w:val="en-US"/>
        </w:rPr>
        <w:t>individual</w:t>
      </w:r>
      <w:r w:rsidR="00EB491E" w:rsidRPr="32AF646F">
        <w:rPr>
          <w:lang w:val="en-US"/>
        </w:rPr>
        <w:t xml:space="preserve"> </w:t>
      </w:r>
      <w:r w:rsidR="00D92861" w:rsidRPr="32AF646F">
        <w:rPr>
          <w:lang w:val="en-US"/>
        </w:rPr>
        <w:t xml:space="preserve">branches is repeated at </w:t>
      </w:r>
      <w:r w:rsidR="007E5BB6">
        <w:rPr>
          <w:lang w:val="en-US"/>
        </w:rPr>
        <w:t>each</w:t>
      </w:r>
      <w:r w:rsidR="00D92861" w:rsidRPr="32AF646F">
        <w:rPr>
          <w:lang w:val="en-US"/>
        </w:rPr>
        <w:t xml:space="preserve"> time step until a specified robust horizon</w:t>
      </w:r>
      <w:r w:rsidR="00D92861">
        <w:rPr>
          <w:lang w:val="en-US"/>
        </w:rPr>
        <w:t xml:space="preserve"> </w:t>
      </w:r>
      <m:oMath>
        <m:sSub>
          <m:sSubPr>
            <m:ctrlPr>
              <w:rPr>
                <w:rFonts w:ascii="Cambria Math" w:hAnsi="Cambria Math"/>
                <w:i/>
                <w:lang w:val="en-US"/>
              </w:rPr>
            </m:ctrlPr>
          </m:sSubPr>
          <m:e>
            <m:r>
              <w:rPr>
                <w:rFonts w:ascii="Cambria Math" w:hAnsi="Cambria Math"/>
                <w:lang w:val="en-US"/>
              </w:rPr>
              <m:t>N</m:t>
            </m:r>
          </m:e>
          <m:sub>
            <m:r>
              <m:rPr>
                <m:nor/>
              </m:rPr>
              <w:rPr>
                <w:rFonts w:ascii="Cambria Math" w:hAnsi="Cambria Math"/>
                <w:lang w:val="en-US"/>
              </w:rPr>
              <m:t>r</m:t>
            </m:r>
          </m:sub>
        </m:sSub>
      </m:oMath>
      <w:r w:rsidR="00D92861" w:rsidRPr="32AF646F">
        <w:rPr>
          <w:lang w:val="en-US"/>
        </w:rPr>
        <w:t xml:space="preserve">, after which the </w:t>
      </w:r>
      <w:r w:rsidR="001516E3">
        <w:rPr>
          <w:lang w:val="en-US"/>
        </w:rPr>
        <w:t xml:space="preserve">branches </w:t>
      </w:r>
      <w:r w:rsidR="00601F96">
        <w:rPr>
          <w:lang w:val="en-US"/>
        </w:rPr>
        <w:t xml:space="preserve">maintain </w:t>
      </w:r>
      <w:r w:rsidR="00256E7D">
        <w:rPr>
          <w:lang w:val="en-US"/>
        </w:rPr>
        <w:t xml:space="preserve">constant </w:t>
      </w:r>
      <w:r w:rsidR="00601F96">
        <w:rPr>
          <w:lang w:val="en-US"/>
        </w:rPr>
        <w:t xml:space="preserve">values </w:t>
      </w:r>
      <w:r w:rsidR="00256E7D">
        <w:rPr>
          <w:lang w:val="en-US"/>
        </w:rPr>
        <w:t>until the end of the prediction horizon</w:t>
      </w:r>
      <w:r w:rsidR="00D92861" w:rsidRPr="32AF646F">
        <w:rPr>
          <w:lang w:val="en-US"/>
        </w:rPr>
        <w:t>.</w:t>
      </w:r>
      <w:r w:rsidR="00D92861">
        <w:rPr>
          <w:lang w:val="en-US"/>
        </w:rPr>
        <w:t xml:space="preserve"> M</w:t>
      </w:r>
      <w:r w:rsidRPr="32AF646F">
        <w:rPr>
          <w:lang w:val="en-US"/>
        </w:rPr>
        <w:t xml:space="preserve">ulti-stage MPC </w:t>
      </w:r>
      <w:r w:rsidR="00D92861">
        <w:rPr>
          <w:lang w:val="en-US"/>
        </w:rPr>
        <w:t xml:space="preserve">then </w:t>
      </w:r>
      <w:r w:rsidRPr="32AF646F">
        <w:rPr>
          <w:lang w:val="en-US"/>
        </w:rPr>
        <w:t xml:space="preserve">minimizes </w:t>
      </w:r>
      <w:r w:rsidR="00D92861">
        <w:rPr>
          <w:lang w:val="en-US"/>
        </w:rPr>
        <w:t xml:space="preserve">the </w:t>
      </w:r>
      <w:r w:rsidRPr="32AF646F">
        <w:rPr>
          <w:lang w:val="en-US"/>
        </w:rPr>
        <w:t>weighted sum of the cost function</w:t>
      </w:r>
      <w:r w:rsidR="006D2250">
        <w:rPr>
          <w:lang w:val="en-US"/>
        </w:rPr>
        <w:t>s</w:t>
      </w:r>
      <w:r w:rsidRPr="32AF646F">
        <w:rPr>
          <w:lang w:val="en-US"/>
        </w:rPr>
        <w:t xml:space="preserve"> </w:t>
      </w:r>
      <w:r w:rsidRPr="32AF646F">
        <w:rPr>
          <w:lang w:val="en-US"/>
        </w:rPr>
        <w:lastRenderedPageBreak/>
        <w:t>across all scenarios in the scenario tree.</w:t>
      </w:r>
      <w:r w:rsidR="00D92861">
        <w:rPr>
          <w:lang w:val="en-US"/>
        </w:rPr>
        <w:t xml:space="preserve"> In this </w:t>
      </w:r>
      <w:r w:rsidR="006D2250">
        <w:rPr>
          <w:lang w:val="en-US"/>
        </w:rPr>
        <w:t>study,</w:t>
      </w:r>
      <w:r w:rsidR="00D92861">
        <w:rPr>
          <w:lang w:val="en-US"/>
        </w:rPr>
        <w:t xml:space="preserve"> each scenario was weighted equally, reflecting equal probabilities </w:t>
      </w:r>
      <w:r w:rsidR="003F5638">
        <w:rPr>
          <w:lang w:val="en-US"/>
        </w:rPr>
        <w:t xml:space="preserve">of </w:t>
      </w:r>
      <w:r w:rsidR="00601F96">
        <w:rPr>
          <w:lang w:val="en-US"/>
        </w:rPr>
        <w:t xml:space="preserve">all </w:t>
      </w:r>
      <w:r w:rsidR="00D92861">
        <w:rPr>
          <w:lang w:val="en-US"/>
        </w:rPr>
        <w:t>scenario</w:t>
      </w:r>
      <w:r w:rsidR="00601F96">
        <w:rPr>
          <w:lang w:val="en-US"/>
        </w:rPr>
        <w:t>s</w:t>
      </w:r>
      <w:r w:rsidR="00D92861">
        <w:rPr>
          <w:lang w:val="en-US"/>
        </w:rPr>
        <w:t>.</w:t>
      </w:r>
    </w:p>
    <w:p w14:paraId="5442F243" w14:textId="27FC61D8" w:rsidR="00510AB0" w:rsidRPr="00510AB0" w:rsidRDefault="32AF646F">
      <w:pPr>
        <w:pStyle w:val="berschrift3"/>
        <w:rPr>
          <w:lang w:val="en-US"/>
        </w:rPr>
      </w:pPr>
      <w:r w:rsidRPr="32AF646F">
        <w:rPr>
          <w:lang w:val="en-US"/>
        </w:rPr>
        <w:t>2.3.2 Simplified scenario tree design for AD model</w:t>
      </w:r>
    </w:p>
    <w:p w14:paraId="702D3081" w14:textId="0EC56CB8" w:rsidR="00E3538A" w:rsidRDefault="000025D6" w:rsidP="00E3538A">
      <w:pPr>
        <w:rPr>
          <w:lang w:val="en-US"/>
        </w:rPr>
      </w:pPr>
      <w:sdt>
        <w:sdtPr>
          <w:rPr>
            <w:lang w:val="en-US"/>
          </w:rPr>
          <w:alias w:val="To edit, see citavi.com/edit"/>
          <w:tag w:val="CitaviPlaceholder#6a9c971d-ac5d-4912-b3b3-dcf3f4cfb309"/>
          <w:id w:val="-339856806"/>
          <w:placeholder>
            <w:docPart w:val="C35F9F1035F4FA4DA052B609F8B565C0"/>
          </w:placeholder>
        </w:sdtPr>
        <w:sdtContent>
          <w:r w:rsidR="00ED65FB">
            <w:rPr>
              <w:lang w:val="en-US"/>
            </w:rPr>
            <w:fldChar w:fldCharType="begin"/>
          </w:r>
          <w:r w:rsidR="009E57A2">
            <w:rPr>
              <w:lang w:val="en-US"/>
            </w:rPr>
            <w:instrText>ADDIN CitaviPlaceholder{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mh0dHA6Ly9pZWVleHBsb3JlLmllZWUub3JnL2RvY3VtZW50LzY4NjIzMzUvIiwiVXJpU3RyaW5nIjoiaHR0cDovL2llZWV4cGxvcmUuaWVlZS5vcmcvZG9jdW1lbnQvNjg2MjMzNS8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}</w:instrText>
          </w:r>
          <w:r w:rsidR="00ED65FB">
            <w:rPr>
              <w:lang w:val="en-US"/>
            </w:rPr>
            <w:fldChar w:fldCharType="separate"/>
          </w:r>
          <w:r w:rsidR="00D76A55">
            <w:rPr>
              <w:lang w:val="en-US"/>
            </w:rPr>
            <w:t xml:space="preserve">Lucia and </w:t>
          </w:r>
          <w:proofErr w:type="spellStart"/>
          <w:r w:rsidR="00D76A55">
            <w:rPr>
              <w:lang w:val="en-US"/>
            </w:rPr>
            <w:t>Engell</w:t>
          </w:r>
          <w:proofErr w:type="spellEnd"/>
          <w:r w:rsidR="00ED65FB">
            <w:rPr>
              <w:lang w:val="en-US"/>
            </w:rPr>
            <w:fldChar w:fldCharType="end"/>
          </w:r>
        </w:sdtContent>
      </w:sdt>
      <w:r w:rsidR="00ED65FB">
        <w:rPr>
          <w:lang w:val="en-US"/>
        </w:rPr>
        <w:t xml:space="preserve"> </w:t>
      </w:r>
      <w:sdt>
        <w:sdtPr>
          <w:rPr>
            <w:lang w:val="en-US"/>
          </w:rPr>
          <w:alias w:val="To edit, see citavi.com/edit"/>
          <w:tag w:val="CitaviPlaceholder#ff9562c9-475f-46a0-8923-665d537bfc93"/>
          <w:id w:val="-539442198"/>
          <w:placeholder>
            <w:docPart w:val="C35F9F1035F4FA4DA052B609F8B565C0"/>
          </w:placeholder>
        </w:sdtPr>
        <w:sdtContent>
          <w:r w:rsidR="00ED65FB">
            <w:rPr>
              <w:lang w:val="en-US"/>
            </w:rPr>
            <w:fldChar w:fldCharType="begin"/>
          </w:r>
          <w:r w:rsidR="009E57A2">
            <w:rPr>
              <w:lang w:val="en-US"/>
            </w:rPr>
            <w:instrText>ADDIN CitaviPlaceholder{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JodHRwOi8vaWVlZXhwbG9yZS5pZWVlLm9yZy9kb2N1bWVudC82ODYyMzM1LyIsIlVyaVN0cmluZyI6Imh0dHA6Ly9pZWVleHBsb3JlLmllZWUub3JnL2RvY3VtZW50LzY4NjIzMzUv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}</w:instrText>
          </w:r>
          <w:r w:rsidR="00ED65FB">
            <w:rPr>
              <w:lang w:val="en-US"/>
            </w:rPr>
            <w:fldChar w:fldCharType="separate"/>
          </w:r>
          <w:r w:rsidR="00D76A55">
            <w:rPr>
              <w:lang w:val="en-US"/>
            </w:rPr>
            <w:t>(2014)</w:t>
          </w:r>
          <w:r w:rsidR="00ED65FB">
            <w:rPr>
              <w:lang w:val="en-US"/>
            </w:rPr>
            <w:fldChar w:fldCharType="end"/>
          </w:r>
        </w:sdtContent>
      </w:sdt>
      <w:r w:rsidR="00E3538A">
        <w:rPr>
          <w:lang w:val="en-US"/>
        </w:rPr>
        <w:t xml:space="preserve"> </w:t>
      </w:r>
      <w:r w:rsidR="00136E3B">
        <w:rPr>
          <w:lang w:val="en-US"/>
        </w:rPr>
        <w:t>stated</w:t>
      </w:r>
      <w:r w:rsidR="00E3538A" w:rsidRPr="32AF646F">
        <w:rPr>
          <w:lang w:val="en-US"/>
        </w:rPr>
        <w:t xml:space="preserve"> that constraint satisfaction can only be guaranteed if parametric uncertainties </w:t>
      </w:r>
      <w:r w:rsidR="007A1A70">
        <w:rPr>
          <w:lang w:val="en-US"/>
        </w:rPr>
        <w:t>assume</w:t>
      </w:r>
      <w:r w:rsidR="00E3538A" w:rsidRPr="32AF646F">
        <w:rPr>
          <w:lang w:val="en-US"/>
        </w:rPr>
        <w:t xml:space="preserve"> the discrete values considered in the scenario tree. </w:t>
      </w:r>
      <w:r w:rsidR="00E3538A">
        <w:rPr>
          <w:lang w:val="en-US"/>
        </w:rPr>
        <w:t xml:space="preserve">Yet </w:t>
      </w:r>
      <w:r w:rsidR="00A64481">
        <w:rPr>
          <w:lang w:val="en-US"/>
        </w:rPr>
        <w:t>they report</w:t>
      </w:r>
      <w:r w:rsidR="001F00E0">
        <w:rPr>
          <w:lang w:val="en-US"/>
        </w:rPr>
        <w:t>ed</w:t>
      </w:r>
      <w:r w:rsidR="00A64481">
        <w:rPr>
          <w:lang w:val="en-US"/>
        </w:rPr>
        <w:t xml:space="preserve"> that </w:t>
      </w:r>
      <w:r w:rsidR="00E3538A" w:rsidRPr="32AF646F">
        <w:rPr>
          <w:lang w:val="en-US"/>
        </w:rPr>
        <w:t xml:space="preserve">even </w:t>
      </w:r>
      <w:r w:rsidR="00E3538A">
        <w:rPr>
          <w:lang w:val="en-US"/>
        </w:rPr>
        <w:t xml:space="preserve">for </w:t>
      </w:r>
      <w:r w:rsidR="00E3538A" w:rsidRPr="32AF646F">
        <w:rPr>
          <w:lang w:val="en-US"/>
        </w:rPr>
        <w:t>nonlinear systems</w:t>
      </w:r>
      <w:r w:rsidR="001F00E0">
        <w:rPr>
          <w:lang w:val="en-US"/>
        </w:rPr>
        <w:t>,</w:t>
      </w:r>
      <w:r w:rsidR="00E3538A" w:rsidRPr="32AF646F">
        <w:rPr>
          <w:lang w:val="en-US"/>
        </w:rPr>
        <w:t xml:space="preserve"> </w:t>
      </w:r>
      <w:r w:rsidR="00CB5DDF" w:rsidRPr="32AF646F">
        <w:rPr>
          <w:lang w:val="en-US"/>
        </w:rPr>
        <w:t xml:space="preserve">scenario tree </w:t>
      </w:r>
      <w:r w:rsidR="004B4E35">
        <w:rPr>
          <w:lang w:val="en-US"/>
        </w:rPr>
        <w:t xml:space="preserve">design </w:t>
      </w:r>
      <w:r w:rsidR="00E3538A" w:rsidRPr="32AF646F">
        <w:rPr>
          <w:lang w:val="en-US"/>
        </w:rPr>
        <w:t xml:space="preserve">with upper and lower </w:t>
      </w:r>
      <w:r w:rsidR="00BF7150">
        <w:rPr>
          <w:lang w:val="en-US"/>
        </w:rPr>
        <w:t xml:space="preserve">uncertainty </w:t>
      </w:r>
      <w:r w:rsidR="00E3538A" w:rsidRPr="32AF646F">
        <w:rPr>
          <w:lang w:val="en-US"/>
        </w:rPr>
        <w:t xml:space="preserve">limits </w:t>
      </w:r>
      <w:r w:rsidR="009E5EBA">
        <w:rPr>
          <w:lang w:val="en-US"/>
        </w:rPr>
        <w:t>often</w:t>
      </w:r>
      <w:r w:rsidR="009E5EBA" w:rsidRPr="32AF646F">
        <w:rPr>
          <w:lang w:val="en-US"/>
        </w:rPr>
        <w:t xml:space="preserve"> </w:t>
      </w:r>
      <w:r w:rsidR="00E3538A" w:rsidRPr="32AF646F">
        <w:rPr>
          <w:lang w:val="en-US"/>
        </w:rPr>
        <w:t xml:space="preserve">leads to constraint satisfaction </w:t>
      </w:r>
      <w:r w:rsidR="00E3538A">
        <w:rPr>
          <w:lang w:val="en-US"/>
        </w:rPr>
        <w:t xml:space="preserve">for </w:t>
      </w:r>
      <w:r w:rsidR="004B4E35">
        <w:rPr>
          <w:lang w:val="en-US"/>
        </w:rPr>
        <w:t xml:space="preserve">all </w:t>
      </w:r>
      <w:r w:rsidR="009E5EBA">
        <w:rPr>
          <w:lang w:val="en-US"/>
        </w:rPr>
        <w:t xml:space="preserve">possible </w:t>
      </w:r>
      <w:r w:rsidR="00E3538A">
        <w:rPr>
          <w:lang w:val="en-US"/>
        </w:rPr>
        <w:t>uncertain</w:t>
      </w:r>
      <w:r w:rsidR="00C9134A">
        <w:rPr>
          <w:lang w:val="en-US"/>
        </w:rPr>
        <w:t>ty</w:t>
      </w:r>
      <w:r w:rsidR="00E3538A">
        <w:rPr>
          <w:lang w:val="en-US"/>
        </w:rPr>
        <w:t xml:space="preserve"> realizations</w:t>
      </w:r>
      <w:r w:rsidR="002242FE">
        <w:rPr>
          <w:lang w:val="en-US"/>
        </w:rPr>
        <w:t xml:space="preserve"> </w:t>
      </w:r>
      <w:r w:rsidR="00BD5906">
        <w:rPr>
          <w:lang w:val="en-US"/>
        </w:rPr>
        <w:t xml:space="preserve">within </w:t>
      </w:r>
      <w:r w:rsidR="0069781D">
        <w:rPr>
          <w:lang w:val="en-US"/>
        </w:rPr>
        <w:t>the</w:t>
      </w:r>
      <w:r w:rsidR="00BF7150">
        <w:rPr>
          <w:lang w:val="en-US"/>
        </w:rPr>
        <w:t>se</w:t>
      </w:r>
      <w:r w:rsidR="0069781D">
        <w:rPr>
          <w:lang w:val="en-US"/>
        </w:rPr>
        <w:t xml:space="preserve"> limits</w:t>
      </w:r>
      <w:r w:rsidR="00A64481">
        <w:rPr>
          <w:lang w:val="en-US"/>
        </w:rPr>
        <w:t>.</w:t>
      </w:r>
    </w:p>
    <w:p w14:paraId="6A4E3146" w14:textId="033A75F4" w:rsidR="007C27FF" w:rsidRDefault="00EE330B" w:rsidP="00862CF7">
      <w:pPr>
        <w:rPr>
          <w:lang w:val="en-US"/>
        </w:rPr>
      </w:pPr>
      <w:r>
        <w:rPr>
          <w:lang w:val="en-US"/>
        </w:rPr>
        <w:t>In this study, only macronutrient inlet concentrations were considered uncertain</w:t>
      </w:r>
      <w:r w:rsidR="00B3346A">
        <w:rPr>
          <w:lang w:val="en-US"/>
        </w:rPr>
        <w:t xml:space="preserve">. </w:t>
      </w:r>
      <w:r w:rsidR="00ED6826">
        <w:rPr>
          <w:lang w:val="en-US"/>
        </w:rPr>
        <w:t>While</w:t>
      </w:r>
      <w:r w:rsidR="00862CF7">
        <w:rPr>
          <w:lang w:val="en-US"/>
        </w:rPr>
        <w:t xml:space="preserve"> these uncertainties are on a continuous scale</w:t>
      </w:r>
      <w:r w:rsidR="007239AF">
        <w:rPr>
          <w:lang w:val="en-US"/>
        </w:rPr>
        <w:t xml:space="preserve"> in real life</w:t>
      </w:r>
      <w:bookmarkStart w:id="41" w:name="_Hlk195179395"/>
      <w:r w:rsidR="00FC6EFB">
        <w:rPr>
          <w:lang w:val="en-US"/>
        </w:rPr>
        <w:t xml:space="preserve"> (dotted line </w:t>
      </w:r>
      <w:r w:rsidR="00F64B6A">
        <w:rPr>
          <w:lang w:val="en-US"/>
        </w:rPr>
        <w:t>within the</w:t>
      </w:r>
      <w:r w:rsidR="00FC6EFB">
        <w:rPr>
          <w:lang w:val="en-US"/>
        </w:rPr>
        <w:t xml:space="preserve"> </w:t>
      </w:r>
      <w:r w:rsidR="001F00E0">
        <w:rPr>
          <w:lang w:val="en-US"/>
        </w:rPr>
        <w:t>p</w:t>
      </w:r>
      <w:r w:rsidR="00FC6EFB">
        <w:rPr>
          <w:lang w:val="en-US"/>
        </w:rPr>
        <w:t>lant block</w:t>
      </w:r>
      <w:r w:rsidR="00F64B6A">
        <w:rPr>
          <w:lang w:val="en-US"/>
        </w:rPr>
        <w:t xml:space="preserve"> in Fig</w:t>
      </w:r>
      <w:r w:rsidR="000C5245">
        <w:rPr>
          <w:lang w:val="en-US"/>
        </w:rPr>
        <w:t>.</w:t>
      </w:r>
      <w:r w:rsidR="00F64B6A">
        <w:rPr>
          <w:lang w:val="en-US"/>
        </w:rPr>
        <w:t xml:space="preserve"> 1d</w:t>
      </w:r>
      <w:r w:rsidR="00FC6EFB">
        <w:rPr>
          <w:lang w:val="en-US"/>
        </w:rPr>
        <w:t>)</w:t>
      </w:r>
      <w:bookmarkEnd w:id="41"/>
      <w:r w:rsidR="007239AF">
        <w:rPr>
          <w:lang w:val="en-US"/>
        </w:rPr>
        <w:t xml:space="preserve">, </w:t>
      </w:r>
      <w:r w:rsidR="00862CF7" w:rsidRPr="32AF646F">
        <w:rPr>
          <w:lang w:val="en-US"/>
        </w:rPr>
        <w:t>it often suffic</w:t>
      </w:r>
      <w:r w:rsidR="007239AF">
        <w:rPr>
          <w:lang w:val="en-US"/>
        </w:rPr>
        <w:t xml:space="preserve">es </w:t>
      </w:r>
      <w:r w:rsidR="00862CF7" w:rsidRPr="32AF646F">
        <w:rPr>
          <w:lang w:val="en-US"/>
        </w:rPr>
        <w:t xml:space="preserve">to consider </w:t>
      </w:r>
      <w:r w:rsidR="00862CF7">
        <w:rPr>
          <w:lang w:val="en-US"/>
        </w:rPr>
        <w:t xml:space="preserve">a limited number of </w:t>
      </w:r>
      <w:r w:rsidR="00ED6826">
        <w:rPr>
          <w:lang w:val="en-US"/>
        </w:rPr>
        <w:t xml:space="preserve">uncertainty </w:t>
      </w:r>
      <w:r w:rsidR="00862CF7" w:rsidRPr="32AF646F">
        <w:rPr>
          <w:lang w:val="en-US"/>
        </w:rPr>
        <w:t>realizations</w:t>
      </w:r>
      <w:r w:rsidR="00601F96">
        <w:rPr>
          <w:lang w:val="en-US"/>
        </w:rPr>
        <w:t xml:space="preserve"> </w:t>
      </w:r>
      <w:sdt>
        <w:sdtPr>
          <w:rPr>
            <w:lang w:val="en-US"/>
          </w:rPr>
          <w:alias w:val="To edit, see citavi.com/edit"/>
          <w:tag w:val="CitaviPlaceholder#bff01fbc-3966-45e7-98de-42e368677952"/>
          <w:id w:val="-292140185"/>
          <w:placeholder>
            <w:docPart w:val="DefaultPlaceholder_-1854013440"/>
          </w:placeholder>
        </w:sdtPr>
        <w:sdtContent>
          <w:r w:rsidR="00601F96">
            <w:rPr>
              <w:lang w:val="en-US"/>
            </w:rPr>
            <w:fldChar w:fldCharType="begin"/>
          </w:r>
          <w:r w:rsidR="009E57A2">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wMjdjODc1LWNmOGItNDhkNi1iNjRiLTkzZjEzNDU0ZjA5NCIsIlJhbmdlTGVuZ3RoIjoyMCwiUmVmZXJlbmNlSWQiOiI1YzM0YTE1ZS0zYTY1LTQxZDAtODk5Yi0zMjliYTA3ZWU5ZD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yIiwiJHR5cGUiOiJTd2lzc0FjYWRlbWljLkNpdGF2aS5Mb2NhdGlvbiwgU3dpc3NBY2FkZW1pYy5DaXRhdmkiLCJBZGRyZXNzIjp7IiRpZCI6IjEzIiwiJHR5cGUiOiJTd2lzc0FjYWRlbWljLkNpdGF2aS5MaW5rZWRSZXNvdXJjZSwgU3dpc3NBY2FkZW1pYy5DaXRhdmkiLCJMaW5rZWRSZXNvdXJjZVR5cGUiOjUsIk9yaWdpbmFsU3RyaW5nIjoiMTAuMTAxNi9qLmpwcm9jb250LjIwMTMuMDguMDA4IiwiVXJpU3RyaW5nIjoiaHR0cHM6Ly9kb2kub3JnLzEwLjEwMTYvai5qcHJvY29udC4yMDEzLjA4LjAwOC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}</w:instrText>
          </w:r>
          <w:r w:rsidR="00601F96">
            <w:rPr>
              <w:lang w:val="en-US"/>
            </w:rPr>
            <w:fldChar w:fldCharType="separate"/>
          </w:r>
          <w:r w:rsidR="00D76A55">
            <w:rPr>
              <w:lang w:val="en-US"/>
            </w:rPr>
            <w:t>(Lucia et al., 2013)</w:t>
          </w:r>
          <w:r w:rsidR="00601F96">
            <w:rPr>
              <w:lang w:val="en-US"/>
            </w:rPr>
            <w:fldChar w:fldCharType="end"/>
          </w:r>
        </w:sdtContent>
      </w:sdt>
      <w:r w:rsidR="00862CF7" w:rsidRPr="32AF646F">
        <w:rPr>
          <w:lang w:val="en-US"/>
        </w:rPr>
        <w:t xml:space="preserve">. </w:t>
      </w:r>
      <w:r w:rsidR="00FC6EFB">
        <w:rPr>
          <w:lang w:val="en-US"/>
        </w:rPr>
        <w:t>These</w:t>
      </w:r>
      <w:r w:rsidR="00ED6826">
        <w:rPr>
          <w:lang w:val="en-US"/>
        </w:rPr>
        <w:t xml:space="preserve"> </w:t>
      </w:r>
      <w:r w:rsidR="00966408">
        <w:rPr>
          <w:lang w:val="en-US"/>
        </w:rPr>
        <w:t xml:space="preserve">realizations were </w:t>
      </w:r>
      <w:r w:rsidR="00371D3A">
        <w:rPr>
          <w:lang w:val="en-US"/>
        </w:rPr>
        <w:t>modeled as</w:t>
      </w:r>
      <w:r w:rsidR="00966408">
        <w:rPr>
          <w:lang w:val="en-US"/>
        </w:rPr>
        <w:t xml:space="preserve"> </w:t>
      </w:r>
      <w:r w:rsidR="00F44759" w:rsidRPr="32AF646F">
        <w:rPr>
          <w:lang w:val="en-US"/>
        </w:rPr>
        <w:t>positive or negative deviations from their nominal values</w:t>
      </w:r>
      <w:r w:rsidR="00B166D2">
        <w:rPr>
          <w:lang w:val="en-US"/>
        </w:rPr>
        <w:t xml:space="preserve">, while </w:t>
      </w:r>
      <w:r w:rsidR="00E136CC">
        <w:rPr>
          <w:lang w:val="en-US"/>
        </w:rPr>
        <w:t xml:space="preserve">the </w:t>
      </w:r>
      <w:r w:rsidR="00BB59D4">
        <w:rPr>
          <w:lang w:val="en-US"/>
        </w:rPr>
        <w:t xml:space="preserve">deviations were chosen as </w:t>
      </w:r>
      <w:r w:rsidR="00966408">
        <w:rPr>
          <w:lang w:val="en-US"/>
        </w:rPr>
        <w:t xml:space="preserve">a certain number of </w:t>
      </w:r>
      <w:r w:rsidR="00667BDC">
        <w:rPr>
          <w:lang w:val="en-US"/>
        </w:rPr>
        <w:t>SDs</w:t>
      </w:r>
      <w:r w:rsidR="00B662F5">
        <w:rPr>
          <w:lang w:val="en-US"/>
        </w:rPr>
        <w:t xml:space="preserve"> based on the </w:t>
      </w:r>
      <w:r w:rsidR="00597B51">
        <w:rPr>
          <w:lang w:val="en-US"/>
        </w:rPr>
        <w:t xml:space="preserve">underlying </w:t>
      </w:r>
      <w:r w:rsidR="00B662F5">
        <w:rPr>
          <w:lang w:val="en-US"/>
        </w:rPr>
        <w:t>uncertainty propagation</w:t>
      </w:r>
      <w:r w:rsidR="00601F96">
        <w:rPr>
          <w:lang w:val="en-US"/>
        </w:rPr>
        <w:t xml:space="preserve">, </w:t>
      </w:r>
      <w:r w:rsidR="00F64B6A">
        <w:rPr>
          <w:lang w:val="en-US"/>
        </w:rPr>
        <w:t xml:space="preserve">as shown in </w:t>
      </w:r>
      <w:r w:rsidR="00601F96">
        <w:rPr>
          <w:lang w:val="en-US"/>
        </w:rPr>
        <w:t>Fig. 2 (right)</w:t>
      </w:r>
      <w:r w:rsidR="00966408">
        <w:rPr>
          <w:lang w:val="en-US"/>
        </w:rPr>
        <w:t>.</w:t>
      </w:r>
      <w:r w:rsidR="32AF646F" w:rsidRPr="32AF646F">
        <w:rPr>
          <w:lang w:val="en-US"/>
        </w:rPr>
        <w:t xml:space="preserve"> </w:t>
      </w:r>
    </w:p>
    <w:p w14:paraId="7271FC62" w14:textId="5121D094" w:rsidR="00510AB0" w:rsidRDefault="00C53726" w:rsidP="001955BD">
      <w:pPr>
        <w:rPr>
          <w:lang w:val="en-US"/>
        </w:rPr>
      </w:pPr>
      <w:r>
        <w:rPr>
          <w:lang w:val="en-US"/>
        </w:rPr>
        <w:t>Four</w:t>
      </w:r>
      <w:r w:rsidR="32AF646F" w:rsidRPr="32AF646F">
        <w:rPr>
          <w:lang w:val="en-US"/>
        </w:rPr>
        <w:t xml:space="preserve"> substrates </w:t>
      </w:r>
      <w:r>
        <w:rPr>
          <w:lang w:val="en-US"/>
        </w:rPr>
        <w:t xml:space="preserve">were </w:t>
      </w:r>
      <w:r w:rsidR="32AF646F" w:rsidRPr="32AF646F">
        <w:rPr>
          <w:lang w:val="en-US"/>
        </w:rPr>
        <w:t>considered for this study. Since each of them contained three macronutrients</w:t>
      </w:r>
      <w:r w:rsidR="00233FFC">
        <w:rPr>
          <w:lang w:val="en-US"/>
        </w:rPr>
        <w:t xml:space="preserve"> (</w:t>
      </w:r>
      <w:r>
        <w:rPr>
          <w:lang w:val="en-US"/>
        </w:rPr>
        <w:t>CH</w:t>
      </w:r>
      <w:r w:rsidR="00233FFC">
        <w:rPr>
          <w:lang w:val="en-US"/>
        </w:rPr>
        <w:t xml:space="preserve">, </w:t>
      </w:r>
      <w:r>
        <w:rPr>
          <w:lang w:val="en-US"/>
        </w:rPr>
        <w:t>PR</w:t>
      </w:r>
      <w:r w:rsidR="00233FFC">
        <w:rPr>
          <w:lang w:val="en-US"/>
        </w:rPr>
        <w:t xml:space="preserve">, </w:t>
      </w:r>
      <w:r>
        <w:rPr>
          <w:lang w:val="en-US"/>
        </w:rPr>
        <w:t>LI</w:t>
      </w:r>
      <w:r w:rsidR="00233FFC">
        <w:rPr>
          <w:lang w:val="en-US"/>
        </w:rPr>
        <w:t>)</w:t>
      </w:r>
      <w:r w:rsidR="32AF646F" w:rsidRPr="32AF646F">
        <w:rPr>
          <w:lang w:val="en-US"/>
        </w:rPr>
        <w:t xml:space="preserve">, this would result in 12 discrete uncertain values. Even for robust horizons of 1 this would lead to </w:t>
      </w:r>
      <m:oMath>
        <m:sSup>
          <m:sSupPr>
            <m:ctrlPr>
              <w:rPr>
                <w:rFonts w:ascii="Cambria Math" w:hAnsi="Cambria Math"/>
              </w:rPr>
            </m:ctrlPr>
          </m:sSupPr>
          <m:e>
            <m:r>
              <w:rPr>
                <w:rFonts w:ascii="Cambria Math" w:hAnsi="Cambria Math"/>
                <w:lang w:val="en-US"/>
              </w:rPr>
              <m:t>2</m:t>
            </m:r>
          </m:e>
          <m:sup>
            <m:r>
              <w:rPr>
                <w:rFonts w:ascii="Cambria Math" w:hAnsi="Cambria Math"/>
                <w:lang w:val="en-US"/>
              </w:rPr>
              <m:t>12</m:t>
            </m:r>
          </m:sup>
        </m:sSup>
        <m:r>
          <w:rPr>
            <w:rFonts w:ascii="Cambria Math" w:hAnsi="Cambria Math"/>
            <w:lang w:val="en-US"/>
          </w:rPr>
          <m:t>=4096</m:t>
        </m:r>
      </m:oMath>
      <w:r w:rsidR="32AF646F" w:rsidRPr="32AF646F">
        <w:rPr>
          <w:lang w:val="en-US"/>
        </w:rPr>
        <w:t xml:space="preserve"> different multi-stage scenarios</w:t>
      </w:r>
      <w:r w:rsidR="003E6529">
        <w:rPr>
          <w:lang w:val="en-US"/>
        </w:rPr>
        <w:t>, which</w:t>
      </w:r>
      <w:r w:rsidR="32AF646F" w:rsidRPr="32AF646F">
        <w:rPr>
          <w:lang w:val="en-US"/>
        </w:rPr>
        <w:t xml:space="preserve"> was deemed computationally infeasible. Instead, in a first step</w:t>
      </w:r>
      <w:r w:rsidR="001F00E0">
        <w:rPr>
          <w:lang w:val="en-US"/>
        </w:rPr>
        <w:t>,</w:t>
      </w:r>
      <w:r w:rsidR="32AF646F" w:rsidRPr="32AF646F">
        <w:rPr>
          <w:lang w:val="en-US"/>
        </w:rPr>
        <w:t xml:space="preserve"> the </w:t>
      </w:r>
      <w:r w:rsidR="32AF646F" w:rsidRPr="003C1DD5">
        <w:rPr>
          <w:lang w:val="en-US"/>
        </w:rPr>
        <w:t xml:space="preserve">uncertain </w:t>
      </w:r>
      <w:r w:rsidR="32AF646F" w:rsidRPr="32AF646F">
        <w:rPr>
          <w:lang w:val="en-US"/>
        </w:rPr>
        <w:t xml:space="preserve">values for all macronutrients were grouped and varied simultaneously for all substrates. This led to a total of </w:t>
      </w:r>
      <m:oMath>
        <m:sSup>
          <m:sSupPr>
            <m:ctrlPr>
              <w:rPr>
                <w:rFonts w:ascii="Cambria Math" w:hAnsi="Cambria Math"/>
              </w:rPr>
            </m:ctrlPr>
          </m:sSupPr>
          <m:e>
            <m:r>
              <w:rPr>
                <w:rFonts w:ascii="Cambria Math" w:hAnsi="Cambria Math"/>
                <w:lang w:val="en-US"/>
              </w:rPr>
              <m:t>2</m:t>
            </m:r>
          </m:e>
          <m:sup>
            <m:r>
              <w:rPr>
                <w:rFonts w:ascii="Cambria Math" w:hAnsi="Cambria Math"/>
                <w:lang w:val="en-US"/>
              </w:rPr>
              <m:t>3</m:t>
            </m:r>
          </m:sup>
        </m:sSup>
        <m:r>
          <w:rPr>
            <w:rFonts w:ascii="Cambria Math" w:hAnsi="Cambria Math"/>
            <w:lang w:val="en-US"/>
          </w:rPr>
          <m:t>=8</m:t>
        </m:r>
      </m:oMath>
      <w:r w:rsidR="32AF646F" w:rsidRPr="32AF646F">
        <w:rPr>
          <w:lang w:val="en-US"/>
        </w:rPr>
        <w:t xml:space="preserve"> different multi-stage scenarios</w:t>
      </w:r>
      <w:r w:rsidR="008659CC">
        <w:rPr>
          <w:lang w:val="en-US"/>
        </w:rPr>
        <w:t xml:space="preserve"> and i</w:t>
      </w:r>
      <w:r w:rsidR="32AF646F" w:rsidRPr="32AF646F">
        <w:rPr>
          <w:lang w:val="en-US"/>
        </w:rPr>
        <w:t>s illustrated in Fig</w:t>
      </w:r>
      <w:r w:rsidR="00781824">
        <w:rPr>
          <w:lang w:val="en-US"/>
        </w:rPr>
        <w:t>.</w:t>
      </w:r>
      <w:r w:rsidR="32AF646F" w:rsidRPr="32AF646F">
        <w:rPr>
          <w:lang w:val="en-US"/>
        </w:rPr>
        <w:t xml:space="preserve"> 2 (</w:t>
      </w:r>
      <w:r w:rsidR="00781824">
        <w:rPr>
          <w:lang w:val="en-US"/>
        </w:rPr>
        <w:t>left</w:t>
      </w:r>
      <w:r w:rsidR="32AF646F" w:rsidRPr="32AF646F">
        <w:rPr>
          <w:lang w:val="en-US"/>
        </w:rPr>
        <w:t>)</w:t>
      </w:r>
      <w:r w:rsidR="32AF646F" w:rsidRPr="32AF646F">
        <w:rPr>
          <w:rFonts w:eastAsia="Garamond" w:cs="Garamond"/>
          <w:lang w:val="en-US"/>
        </w:rPr>
        <w:t>.</w:t>
      </w:r>
      <w:r w:rsidR="32AF646F" w:rsidRPr="32AF646F">
        <w:rPr>
          <w:lang w:val="en-US"/>
        </w:rPr>
        <w:t xml:space="preserve"> Sensitivity analysis (</w:t>
      </w:r>
      <w:r w:rsidR="00DD1431">
        <w:rPr>
          <w:lang w:val="en-US"/>
        </w:rPr>
        <w:t>cf. Sec. 3.2</w:t>
      </w:r>
      <w:r w:rsidR="32AF646F" w:rsidRPr="32AF646F">
        <w:rPr>
          <w:lang w:val="en-US"/>
        </w:rPr>
        <w:t>)</w:t>
      </w:r>
      <w:r w:rsidR="001F00E0">
        <w:rPr>
          <w:lang w:val="en-US"/>
        </w:rPr>
        <w:t>,</w:t>
      </w:r>
      <w:r w:rsidR="32AF646F" w:rsidRPr="32AF646F">
        <w:rPr>
          <w:lang w:val="en-US"/>
        </w:rPr>
        <w:t xml:space="preserve"> though</w:t>
      </w:r>
      <w:r w:rsidR="001F00E0">
        <w:rPr>
          <w:lang w:val="en-US"/>
        </w:rPr>
        <w:t>,</w:t>
      </w:r>
      <w:r w:rsidR="32AF646F" w:rsidRPr="32AF646F">
        <w:rPr>
          <w:lang w:val="en-US"/>
        </w:rPr>
        <w:t xml:space="preserve"> </w:t>
      </w:r>
      <w:commentRangeStart w:id="42"/>
      <w:r w:rsidR="32AF646F" w:rsidRPr="32AF646F">
        <w:rPr>
          <w:lang w:val="en-US"/>
        </w:rPr>
        <w:t>revealed that</w:t>
      </w:r>
      <w:r w:rsidR="00C820FD">
        <w:rPr>
          <w:lang w:val="en-US"/>
        </w:rPr>
        <w:t xml:space="preserve"> t</w:t>
      </w:r>
      <w:r w:rsidR="32AF646F" w:rsidRPr="32AF646F">
        <w:rPr>
          <w:lang w:val="en-US"/>
        </w:rPr>
        <w:t xml:space="preserve">he most significant influence on model predictions was caused by </w:t>
      </w:r>
      <w:r w:rsidR="00F32F32">
        <w:rPr>
          <w:lang w:val="en-US"/>
        </w:rPr>
        <w:t>uncertain</w:t>
      </w:r>
      <w:r w:rsidR="32AF646F" w:rsidRPr="32AF646F">
        <w:rPr>
          <w:lang w:val="en-US"/>
        </w:rPr>
        <w:t xml:space="preserve"> influent </w:t>
      </w:r>
      <w:r w:rsidR="00F32F32">
        <w:rPr>
          <w:lang w:val="en-US"/>
        </w:rPr>
        <w:t>CH</w:t>
      </w:r>
      <w:r w:rsidR="32AF646F" w:rsidRPr="32AF646F">
        <w:rPr>
          <w:lang w:val="en-US"/>
        </w:rPr>
        <w:t xml:space="preserve">. </w:t>
      </w:r>
      <w:commentRangeEnd w:id="42"/>
      <w:r w:rsidR="001F00E0">
        <w:rPr>
          <w:rStyle w:val="Kommentarzeichen"/>
        </w:rPr>
        <w:commentReference w:id="42"/>
      </w:r>
      <w:r w:rsidR="32AF646F" w:rsidRPr="32AF646F">
        <w:rPr>
          <w:lang w:val="en-US"/>
        </w:rPr>
        <w:t xml:space="preserve">Therefore, the scenario tree was reduced </w:t>
      </w:r>
      <w:r w:rsidR="001955BD">
        <w:rPr>
          <w:lang w:val="en-US"/>
        </w:rPr>
        <w:t xml:space="preserve">to two scenarios </w:t>
      </w:r>
      <w:r w:rsidR="32AF646F" w:rsidRPr="32AF646F">
        <w:rPr>
          <w:lang w:val="en-US"/>
        </w:rPr>
        <w:t xml:space="preserve">as illustrated in </w:t>
      </w:r>
      <w:r w:rsidR="32AF646F" w:rsidRPr="32AF646F">
        <w:rPr>
          <w:rFonts w:eastAsia="Garamond" w:cs="Garamond"/>
          <w:lang w:val="en-US"/>
        </w:rPr>
        <w:t>Fi</w:t>
      </w:r>
      <w:r w:rsidR="00515C5F">
        <w:rPr>
          <w:rFonts w:eastAsia="Garamond" w:cs="Garamond"/>
          <w:lang w:val="en-US"/>
        </w:rPr>
        <w:t>g.</w:t>
      </w:r>
      <w:r w:rsidR="32AF646F" w:rsidRPr="32AF646F">
        <w:rPr>
          <w:rFonts w:eastAsia="Garamond" w:cs="Garamond"/>
          <w:lang w:val="en-US"/>
        </w:rPr>
        <w:t xml:space="preserve"> 2 (right). </w:t>
      </w:r>
    </w:p>
    <w:p w14:paraId="3D53D5EE" w14:textId="23A4BCEA" w:rsidR="00510AB0" w:rsidRDefault="32AF646F" w:rsidP="32AF646F">
      <w:pPr>
        <w:rPr>
          <w:lang w:val="en-US"/>
        </w:rPr>
      </w:pPr>
      <w:r w:rsidRPr="32AF646F">
        <w:rPr>
          <w:lang w:val="en-US"/>
        </w:rPr>
        <w:t>Robust horizons larger than one were not applied due to the scenario tree</w:t>
      </w:r>
      <w:r w:rsidR="001763DC">
        <w:rPr>
          <w:lang w:val="en-US"/>
        </w:rPr>
        <w:t xml:space="preserve">’s </w:t>
      </w:r>
      <w:r w:rsidR="001763DC" w:rsidRPr="32AF646F">
        <w:rPr>
          <w:lang w:val="en-US"/>
        </w:rPr>
        <w:t>exponential growth</w:t>
      </w:r>
      <w:r w:rsidRPr="32AF646F">
        <w:rPr>
          <w:lang w:val="en-US"/>
        </w:rPr>
        <w:t xml:space="preserve"> and </w:t>
      </w:r>
      <w:r w:rsidR="007F3236">
        <w:rPr>
          <w:lang w:val="en-US"/>
        </w:rPr>
        <w:t xml:space="preserve">associated </w:t>
      </w:r>
      <w:r w:rsidRPr="32AF646F">
        <w:rPr>
          <w:lang w:val="en-US"/>
        </w:rPr>
        <w:t xml:space="preserve">computational </w:t>
      </w:r>
      <w:r w:rsidR="001F00E0">
        <w:rPr>
          <w:lang w:val="en-US"/>
        </w:rPr>
        <w:t xml:space="preserve">demand </w:t>
      </w:r>
      <w:sdt>
        <w:sdtPr>
          <w:rPr>
            <w:lang w:val="en-US"/>
          </w:rPr>
          <w:alias w:val="To edit, see citavi.com/edit"/>
          <w:tag w:val="CitaviPlaceholder#2a4143ec-a532-4444-9505-4234bb34390d"/>
          <w:id w:val="-1614287896"/>
          <w:placeholder>
            <w:docPart w:val="035D6EDDA704B542B97DFCC82DCE7679"/>
          </w:placeholder>
        </w:sdtPr>
        <w:sdtContent>
          <w:r w:rsidR="007F3236">
            <w:rPr>
              <w:lang w:val="en-US"/>
            </w:rPr>
            <w:fldChar w:fldCharType="begin"/>
          </w:r>
          <w:r w:rsidR="009E57A2">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RmNzYyNjRhLWI3ZTktNDRhNy05MDYzLWJlYzE1YzFkZDQwMyIsIlJhbmdlTGVuZ3RoIjoyMCwiUmVmZXJlbmNlSWQiOiI1YzM0YTE1ZS0zYTY1LTQxZDAtODk5Yi0zMjliYTA3ZWU5ZD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yIiwiJHR5cGUiOiJTd2lzc0FjYWRlbWljLkNpdGF2aS5Mb2NhdGlvbiwgU3dpc3NBY2FkZW1pYy5DaXRhdmkiLCJBZGRyZXNzIjp7IiRpZCI6IjEzIiwiJHR5cGUiOiJTd2lzc0FjYWRlbWljLkNpdGF2aS5MaW5rZWRSZXNvdXJjZSwgU3dpc3NBY2FkZW1pYy5DaXRhdmkiLCJMaW5rZWRSZXNvdXJjZVR5cGUiOjUsIk9yaWdpbmFsU3RyaW5nIjoiMTAuMTAxNi9qLmpwcm9jb250LjIwMTMuMDguMDA4IiwiVXJpU3RyaW5nIjoiaHR0cHM6Ly9kb2kub3JnLzEwLjEwMTYvai5qcHJvY29udC4yMDEzLjA4LjAwOC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}</w:instrText>
          </w:r>
          <w:r w:rsidR="007F3236">
            <w:rPr>
              <w:lang w:val="en-US"/>
            </w:rPr>
            <w:fldChar w:fldCharType="separate"/>
          </w:r>
          <w:r w:rsidR="00D76A55">
            <w:rPr>
              <w:lang w:val="en-US"/>
            </w:rPr>
            <w:t>(Lucia et al., 2013)</w:t>
          </w:r>
          <w:r w:rsidR="007F3236">
            <w:rPr>
              <w:lang w:val="en-US"/>
            </w:rPr>
            <w:fldChar w:fldCharType="end"/>
          </w:r>
        </w:sdtContent>
      </w:sdt>
      <w:r w:rsidRPr="32AF646F">
        <w:rPr>
          <w:lang w:val="en-US"/>
        </w:rPr>
        <w:t xml:space="preserve">, and by assuming </w:t>
      </w:r>
      <w:r w:rsidR="007F3236">
        <w:rPr>
          <w:lang w:val="en-US"/>
        </w:rPr>
        <w:t xml:space="preserve">uncertainty </w:t>
      </w:r>
      <w:r w:rsidRPr="32AF646F">
        <w:rPr>
          <w:lang w:val="en-US"/>
        </w:rPr>
        <w:t xml:space="preserve">realizations </w:t>
      </w:r>
      <w:r w:rsidR="007F3236">
        <w:rPr>
          <w:lang w:val="en-US"/>
        </w:rPr>
        <w:t xml:space="preserve">as </w:t>
      </w:r>
      <w:r w:rsidRPr="32AF646F">
        <w:rPr>
          <w:lang w:val="en-US"/>
        </w:rPr>
        <w:t xml:space="preserve">unknown but approximately </w:t>
      </w:r>
      <w:r w:rsidR="00F113D1">
        <w:rPr>
          <w:lang w:val="en-US"/>
        </w:rPr>
        <w:t>time-invariant across the prediction horizon</w:t>
      </w:r>
      <w:r w:rsidR="00356497">
        <w:rPr>
          <w:lang w:val="en-US"/>
        </w:rPr>
        <w:t xml:space="preserve"> (</w:t>
      </w:r>
      <w:r w:rsidR="007239AF">
        <w:rPr>
          <w:lang w:val="en-US"/>
        </w:rPr>
        <w:t>Fig. 2</w:t>
      </w:r>
      <w:r w:rsidR="00356497">
        <w:rPr>
          <w:lang w:val="en-US"/>
        </w:rPr>
        <w:t>).</w:t>
      </w:r>
    </w:p>
    <w:p w14:paraId="0AD93606" w14:textId="077A6A33" w:rsidR="00F04FA5" w:rsidRPr="00F04FA5" w:rsidRDefault="00F04FA5" w:rsidP="00F04FA5">
      <w:pPr>
        <w:pStyle w:val="berschrift2"/>
        <w:rPr>
          <w:lang w:val="en-US"/>
        </w:rPr>
      </w:pPr>
      <w:r w:rsidRPr="00F04FA5">
        <w:rPr>
          <w:lang w:val="en-US"/>
        </w:rPr>
        <w:t>2.</w:t>
      </w:r>
      <w:r w:rsidR="006D555D">
        <w:rPr>
          <w:lang w:val="en-US"/>
        </w:rPr>
        <w:t>4</w:t>
      </w:r>
      <w:r>
        <w:rPr>
          <w:lang w:val="en-US"/>
        </w:rPr>
        <w:t xml:space="preserve"> </w:t>
      </w:r>
      <w:r w:rsidR="00EE7B82">
        <w:rPr>
          <w:lang w:val="en-US"/>
        </w:rPr>
        <w:t>Case studies</w:t>
      </w:r>
    </w:p>
    <w:p w14:paraId="2B732734" w14:textId="5EB81D5B" w:rsidR="0BB509A2" w:rsidRDefault="004867B4" w:rsidP="00594B4B">
      <w:pPr>
        <w:rPr>
          <w:lang w:val="en-US"/>
        </w:rPr>
      </w:pPr>
      <w:r>
        <w:rPr>
          <w:lang w:val="en-US"/>
        </w:rPr>
        <w:t>T</w:t>
      </w:r>
      <w:r w:rsidR="32AF646F" w:rsidRPr="32AF646F">
        <w:rPr>
          <w:lang w:val="en-US"/>
        </w:rPr>
        <w:t xml:space="preserve">wo case studies </w:t>
      </w:r>
      <w:r>
        <w:rPr>
          <w:lang w:val="en-US"/>
        </w:rPr>
        <w:t xml:space="preserve">were considered </w:t>
      </w:r>
      <w:r w:rsidR="009751EE">
        <w:rPr>
          <w:lang w:val="en-US"/>
        </w:rPr>
        <w:t>in</w:t>
      </w:r>
      <w:r w:rsidR="009751EE" w:rsidRPr="32AF646F">
        <w:rPr>
          <w:lang w:val="en-US"/>
        </w:rPr>
        <w:t xml:space="preserve"> </w:t>
      </w:r>
      <w:r w:rsidR="32AF646F" w:rsidRPr="32AF646F">
        <w:rPr>
          <w:lang w:val="en-US"/>
        </w:rPr>
        <w:t>this</w:t>
      </w:r>
      <w:r w:rsidR="00A9631D">
        <w:rPr>
          <w:lang w:val="en-US"/>
        </w:rPr>
        <w:t xml:space="preserve"> </w:t>
      </w:r>
      <w:r w:rsidR="009751EE">
        <w:rPr>
          <w:lang w:val="en-US"/>
        </w:rPr>
        <w:t>investigation</w:t>
      </w:r>
      <w:r w:rsidR="00C043CA">
        <w:rPr>
          <w:lang w:val="en-US"/>
        </w:rPr>
        <w:t>, shown as two different pathways in Fig. 1a</w:t>
      </w:r>
      <w:r w:rsidR="00A9631D" w:rsidRPr="32AF646F">
        <w:rPr>
          <w:lang w:val="en-US"/>
        </w:rPr>
        <w:t>.</w:t>
      </w:r>
      <w:r w:rsidR="00A9631D">
        <w:rPr>
          <w:lang w:val="en-US"/>
        </w:rPr>
        <w:t xml:space="preserve"> </w:t>
      </w:r>
      <w:r w:rsidR="32AF646F" w:rsidRPr="32AF646F">
        <w:rPr>
          <w:lang w:val="en-US"/>
        </w:rPr>
        <w:t xml:space="preserve">Case study 1 addresses </w:t>
      </w:r>
      <w:r w:rsidR="0040451B">
        <w:rPr>
          <w:lang w:val="en-US"/>
        </w:rPr>
        <w:t>constant</w:t>
      </w:r>
      <w:r w:rsidR="005B7A37">
        <w:rPr>
          <w:lang w:val="en-US"/>
        </w:rPr>
        <w:t xml:space="preserve"> methane production</w:t>
      </w:r>
      <w:r w:rsidR="32AF646F" w:rsidRPr="32AF646F">
        <w:rPr>
          <w:lang w:val="en-US"/>
        </w:rPr>
        <w:t xml:space="preserve"> through the AD process for subsequent biogas upgrading and feed-in into the natural gas grid. </w:t>
      </w:r>
      <w:r w:rsidR="395B2C39" w:rsidRPr="395B2C39">
        <w:rPr>
          <w:lang w:val="en-US"/>
        </w:rPr>
        <w:t>In practical application</w:t>
      </w:r>
      <w:r w:rsidR="004324EF">
        <w:rPr>
          <w:lang w:val="en-US"/>
        </w:rPr>
        <w:t>s</w:t>
      </w:r>
      <w:r w:rsidR="32AF646F" w:rsidRPr="32AF646F">
        <w:rPr>
          <w:lang w:val="en-US"/>
        </w:rPr>
        <w:t xml:space="preserve">, this requires </w:t>
      </w:r>
      <w:r w:rsidR="009234FC">
        <w:rPr>
          <w:lang w:val="en-US"/>
        </w:rPr>
        <w:t>separating</w:t>
      </w:r>
      <w:r w:rsidR="005765B4">
        <w:rPr>
          <w:lang w:val="en-US"/>
        </w:rPr>
        <w:t xml:space="preserve"> </w:t>
      </w:r>
      <w:r w:rsidR="00454DEF">
        <w:rPr>
          <w:lang w:val="en-US"/>
        </w:rPr>
        <w:t>CO</w:t>
      </w:r>
      <w:r w:rsidR="00454DEF" w:rsidRPr="00454DEF">
        <w:rPr>
          <w:vertAlign w:val="subscript"/>
          <w:lang w:val="en-US"/>
        </w:rPr>
        <w:t>2</w:t>
      </w:r>
      <w:r w:rsidR="00454DEF">
        <w:rPr>
          <w:lang w:val="en-US"/>
        </w:rPr>
        <w:t xml:space="preserve"> </w:t>
      </w:r>
      <w:r w:rsidR="32AF646F" w:rsidRPr="32AF646F">
        <w:rPr>
          <w:lang w:val="en-US"/>
        </w:rPr>
        <w:t>from the generated biogas in a biogas upgrading unit, which is not modeled here. Since biogas upgrading processes are typically run at steady state</w:t>
      </w:r>
      <w:r w:rsidR="004324EF">
        <w:rPr>
          <w:lang w:val="en-US"/>
        </w:rPr>
        <w:t xml:space="preserve"> </w:t>
      </w:r>
      <w:sdt>
        <w:sdtPr>
          <w:rPr>
            <w:lang w:val="en-US"/>
          </w:rPr>
          <w:alias w:val="To edit, see citavi.com/edit"/>
          <w:tag w:val="CitaviPlaceholder#6fad0f7a-df5e-4954-a723-ae83783f521e"/>
          <w:id w:val="36789255"/>
          <w:placeholder>
            <w:docPart w:val="44D619B04422744895D7127D60163D22"/>
          </w:placeholder>
        </w:sdtPr>
        <w:sdtContent>
          <w:r w:rsidR="004324EF">
            <w:rPr>
              <w:lang w:val="en-US"/>
            </w:rPr>
            <w:fldChar w:fldCharType="begin"/>
          </w:r>
          <w:r w:rsidR="009E57A2">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wNDliNDMyLTQ5YzEtNDVhMi04YTNlLWY5OGEzOGUxY2Y5OSIsIlJhbmdlTGVuZ3RoIjoyMSwiUmVmZXJlbmNlSWQiOiJlM2MyYzhkMC1mMmNiLTQ1NjEtOTdkOS1lMWUzMGFiZDI4OG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IxMC4zMzkwL2VuMTUxNjU4MjciLCJVcmlTdHJpbmciOiJodHRwczovL2RvaS5vcmcvMTAuMzM5MC9lbjE1MTY1ODI3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}</w:instrText>
          </w:r>
          <w:r w:rsidR="004324EF">
            <w:rPr>
              <w:lang w:val="en-US"/>
            </w:rPr>
            <w:fldChar w:fldCharType="separate"/>
          </w:r>
          <w:r w:rsidR="00D76A55">
            <w:rPr>
              <w:lang w:val="en-US"/>
            </w:rPr>
            <w:t xml:space="preserve">(Jønson et al., </w:t>
          </w:r>
          <w:r w:rsidR="00D76A55">
            <w:rPr>
              <w:lang w:val="en-US"/>
            </w:rPr>
            <w:lastRenderedPageBreak/>
            <w:t>2022)</w:t>
          </w:r>
          <w:r w:rsidR="004324EF">
            <w:rPr>
              <w:lang w:val="en-US"/>
            </w:rPr>
            <w:fldChar w:fldCharType="end"/>
          </w:r>
        </w:sdtContent>
      </w:sdt>
      <w:r w:rsidR="32AF646F" w:rsidRPr="32AF646F">
        <w:rPr>
          <w:lang w:val="en-US"/>
        </w:rPr>
        <w:t xml:space="preserve">, the </w:t>
      </w:r>
      <w:r w:rsidR="004324EF">
        <w:rPr>
          <w:lang w:val="en-US"/>
        </w:rPr>
        <w:t xml:space="preserve">aim </w:t>
      </w:r>
      <w:r w:rsidR="32AF646F" w:rsidRPr="32AF646F">
        <w:rPr>
          <w:lang w:val="en-US"/>
        </w:rPr>
        <w:t xml:space="preserve">was to track piecewise constant setpoints of methane flow rate. Case study 2 considers cogeneration </w:t>
      </w:r>
      <w:r w:rsidR="004324EF">
        <w:rPr>
          <w:lang w:val="en-US"/>
        </w:rPr>
        <w:t xml:space="preserve">with </w:t>
      </w:r>
      <w:r w:rsidR="32AF646F" w:rsidRPr="32AF646F">
        <w:rPr>
          <w:lang w:val="en-US"/>
        </w:rPr>
        <w:t xml:space="preserve">a CHP </w:t>
      </w:r>
      <w:r w:rsidR="009751EE">
        <w:rPr>
          <w:lang w:val="en-US"/>
        </w:rPr>
        <w:t xml:space="preserve">unit </w:t>
      </w:r>
      <w:r w:rsidR="32AF646F" w:rsidRPr="32AF646F">
        <w:rPr>
          <w:lang w:val="en-US"/>
        </w:rPr>
        <w:t xml:space="preserve">and a </w:t>
      </w:r>
      <w:r w:rsidR="005C4C9C">
        <w:rPr>
          <w:lang w:val="en-US"/>
        </w:rPr>
        <w:t>GS</w:t>
      </w:r>
      <w:r w:rsidR="32AF646F" w:rsidRPr="32AF646F">
        <w:rPr>
          <w:lang w:val="en-US"/>
        </w:rPr>
        <w:t xml:space="preserve"> for buffering, whose filling levels must remain within safe operational limits. Both case studies were investigated </w:t>
      </w:r>
      <w:r w:rsidR="002864C9">
        <w:rPr>
          <w:lang w:val="en-US"/>
        </w:rPr>
        <w:t xml:space="preserve">with and </w:t>
      </w:r>
      <w:r w:rsidR="32AF646F" w:rsidRPr="32AF646F">
        <w:rPr>
          <w:lang w:val="en-US"/>
        </w:rPr>
        <w:t xml:space="preserve">without disturbances, which model the feeding of a large amount of highly uncertain substrate (case study 1 </w:t>
      </w:r>
      <w:r w:rsidR="00EA7975">
        <w:rPr>
          <w:lang w:val="en-US"/>
        </w:rPr>
        <w:t>and</w:t>
      </w:r>
      <w:r w:rsidR="32AF646F" w:rsidRPr="32AF646F">
        <w:rPr>
          <w:lang w:val="en-US"/>
        </w:rPr>
        <w:t xml:space="preserve"> 2) </w:t>
      </w:r>
      <w:r w:rsidR="00EA7975">
        <w:rPr>
          <w:lang w:val="en-US"/>
        </w:rPr>
        <w:t>as well as</w:t>
      </w:r>
      <w:r w:rsidR="32AF646F" w:rsidRPr="32AF646F">
        <w:rPr>
          <w:lang w:val="en-US"/>
        </w:rPr>
        <w:t xml:space="preserve"> </w:t>
      </w:r>
      <w:r w:rsidR="005C4C9C">
        <w:rPr>
          <w:lang w:val="en-US"/>
        </w:rPr>
        <w:t>GS</w:t>
      </w:r>
      <w:r w:rsidR="32AF646F" w:rsidRPr="32AF646F">
        <w:rPr>
          <w:lang w:val="en-US"/>
        </w:rPr>
        <w:t xml:space="preserve"> </w:t>
      </w:r>
      <w:r w:rsidR="00937FF1">
        <w:rPr>
          <w:lang w:val="en-US"/>
        </w:rPr>
        <w:t xml:space="preserve">measurement noise </w:t>
      </w:r>
      <w:r w:rsidR="32AF646F" w:rsidRPr="32AF646F">
        <w:rPr>
          <w:lang w:val="en-US"/>
        </w:rPr>
        <w:t>(case study 2</w:t>
      </w:r>
      <w:r w:rsidR="00975669">
        <w:rPr>
          <w:lang w:val="en-US"/>
        </w:rPr>
        <w:t xml:space="preserve"> only</w:t>
      </w:r>
      <w:r w:rsidR="32AF646F" w:rsidRPr="32AF646F">
        <w:rPr>
          <w:lang w:val="en-US"/>
        </w:rPr>
        <w:t xml:space="preserve">). </w:t>
      </w:r>
    </w:p>
    <w:p w14:paraId="1597B11C" w14:textId="35FA3D93" w:rsidR="00510AB0" w:rsidRPr="00692A81" w:rsidRDefault="32AF646F" w:rsidP="32AF646F">
      <w:pPr>
        <w:pStyle w:val="berschrift3"/>
        <w:rPr>
          <w:lang w:val="en-US"/>
        </w:rPr>
      </w:pPr>
      <w:bookmarkStart w:id="43" w:name="_u5p8oevj25wv"/>
      <w:bookmarkEnd w:id="43"/>
      <w:r w:rsidRPr="32AF646F">
        <w:rPr>
          <w:lang w:val="en-US"/>
        </w:rPr>
        <w:t xml:space="preserve">2.4.1 </w:t>
      </w:r>
      <w:r w:rsidR="00217DBF">
        <w:rPr>
          <w:lang w:val="en-US"/>
        </w:rPr>
        <w:t>Constant methane production</w:t>
      </w:r>
      <w:r w:rsidRPr="32AF646F">
        <w:rPr>
          <w:lang w:val="en-US"/>
        </w:rPr>
        <w:t xml:space="preserve"> (case study 1)</w:t>
      </w:r>
    </w:p>
    <w:p w14:paraId="3E3A3BBE" w14:textId="1348D667" w:rsidR="0BB509A2" w:rsidRDefault="32AF646F" w:rsidP="00BB347A">
      <w:pPr>
        <w:rPr>
          <w:lang w:val="en-US"/>
        </w:rPr>
      </w:pPr>
      <w:r w:rsidRPr="32AF646F">
        <w:rPr>
          <w:lang w:val="en-US"/>
        </w:rPr>
        <w:t>The ADM1-R3</w:t>
      </w:r>
      <w:r w:rsidR="00255E78">
        <w:rPr>
          <w:lang w:val="en-US"/>
        </w:rPr>
        <w:t xml:space="preserve"> </w:t>
      </w:r>
      <w:r w:rsidRPr="32AF646F">
        <w:rPr>
          <w:lang w:val="en-US"/>
        </w:rPr>
        <w:t xml:space="preserve">was used without an additional </w:t>
      </w:r>
      <w:r w:rsidR="005C4C9C">
        <w:rPr>
          <w:lang w:val="en-US"/>
        </w:rPr>
        <w:t>GS</w:t>
      </w:r>
      <w:r w:rsidR="005A3FE0">
        <w:rPr>
          <w:lang w:val="en-US"/>
        </w:rPr>
        <w:t xml:space="preserve"> and simulated for a total of </w:t>
      </w:r>
      <w:r w:rsidR="008B0AC4">
        <w:rPr>
          <w:lang w:val="en-US"/>
        </w:rPr>
        <w:t>28</w:t>
      </w:r>
      <w:r w:rsidR="005A3FE0">
        <w:rPr>
          <w:lang w:val="en-US"/>
        </w:rPr>
        <w:t xml:space="preserve"> days</w:t>
      </w:r>
      <w:r w:rsidR="008B0AC4">
        <w:rPr>
          <w:lang w:val="en-US"/>
        </w:rPr>
        <w:t xml:space="preserve"> (4 weeks)</w:t>
      </w:r>
      <w:r w:rsidR="005A3FE0">
        <w:rPr>
          <w:lang w:val="en-US"/>
        </w:rPr>
        <w:t xml:space="preserve">. </w:t>
      </w:r>
      <w:r w:rsidRPr="32AF646F">
        <w:rPr>
          <w:lang w:val="en-US"/>
        </w:rPr>
        <w:t xml:space="preserve"> </w:t>
      </w:r>
      <w:r w:rsidR="008B0AC4">
        <w:rPr>
          <w:lang w:val="en-US"/>
        </w:rPr>
        <w:t>Four</w:t>
      </w:r>
      <w:r w:rsidR="008B0AC4" w:rsidRPr="32AF646F">
        <w:rPr>
          <w:lang w:val="en-US"/>
        </w:rPr>
        <w:t xml:space="preserve"> </w:t>
      </w:r>
      <w:r w:rsidRPr="32AF646F">
        <w:rPr>
          <w:lang w:val="en-US"/>
        </w:rPr>
        <w:t>different setpoint</w:t>
      </w:r>
      <w:r w:rsidR="008B0AC4">
        <w:rPr>
          <w:lang w:val="en-US"/>
        </w:rPr>
        <w:t xml:space="preserve">s </w:t>
      </w:r>
      <w:r w:rsidRPr="32AF646F">
        <w:rPr>
          <w:lang w:val="en-US"/>
        </w:rPr>
        <w:t xml:space="preserve">of methane volume flow were </w:t>
      </w:r>
      <w:r w:rsidR="00AA383E">
        <w:rPr>
          <w:lang w:val="en-US"/>
        </w:rPr>
        <w:t>imposed</w:t>
      </w:r>
      <w:r w:rsidR="005A3FE0">
        <w:rPr>
          <w:lang w:val="en-US"/>
        </w:rPr>
        <w:t xml:space="preserve"> at days </w:t>
      </w:r>
      <w:r w:rsidR="008B0AC4">
        <w:rPr>
          <w:lang w:val="en-US"/>
        </w:rPr>
        <w:t xml:space="preserve">0, </w:t>
      </w:r>
      <w:r w:rsidR="00EB6554" w:rsidRPr="32AF646F">
        <w:rPr>
          <w:lang w:val="en-US"/>
        </w:rPr>
        <w:t>3, 6 and 9</w:t>
      </w:r>
      <w:r w:rsidR="00EB6554">
        <w:rPr>
          <w:lang w:val="en-US"/>
        </w:rPr>
        <w:t>. The set</w:t>
      </w:r>
      <w:r w:rsidR="0035025A">
        <w:rPr>
          <w:lang w:val="en-US"/>
        </w:rPr>
        <w:t>point</w:t>
      </w:r>
      <w:r w:rsidR="00525DD3">
        <w:rPr>
          <w:lang w:val="en-US"/>
        </w:rPr>
        <w:t>s</w:t>
      </w:r>
      <w:r w:rsidR="0035025A">
        <w:rPr>
          <w:lang w:val="en-US"/>
        </w:rPr>
        <w:t xml:space="preserve"> were </w:t>
      </w:r>
      <w:r w:rsidR="00BB347A">
        <w:rPr>
          <w:lang w:val="en-US"/>
        </w:rPr>
        <w:t xml:space="preserve">heuristically </w:t>
      </w:r>
      <w:r w:rsidR="0035025A">
        <w:rPr>
          <w:lang w:val="en-US"/>
        </w:rPr>
        <w:t>chosen a</w:t>
      </w:r>
      <w:r w:rsidR="00525DD3">
        <w:rPr>
          <w:lang w:val="en-US"/>
        </w:rPr>
        <w:t>s 350, 550, 450 and 350</w:t>
      </w:r>
      <w:r w:rsidR="0035025A">
        <w:rPr>
          <w:lang w:val="en-US"/>
        </w:rPr>
        <w:t xml:space="preserve"> </w:t>
      </w:r>
      <w:r w:rsidR="00382BA7">
        <w:rPr>
          <w:lang w:val="en-US"/>
        </w:rPr>
        <w:t>m</w:t>
      </w:r>
      <w:r w:rsidR="00382BA7">
        <w:rPr>
          <w:vertAlign w:val="superscript"/>
          <w:lang w:val="en-US"/>
        </w:rPr>
        <w:t>3</w:t>
      </w:r>
      <w:r w:rsidR="00382BA7">
        <w:rPr>
          <w:lang w:val="en-US"/>
        </w:rPr>
        <w:t xml:space="preserve"> </w:t>
      </w:r>
      <w:r w:rsidR="009751EE">
        <w:rPr>
          <w:lang w:val="en-US"/>
        </w:rPr>
        <w:t>CH</w:t>
      </w:r>
      <w:r w:rsidR="009751EE" w:rsidRPr="00220152">
        <w:rPr>
          <w:vertAlign w:val="subscript"/>
          <w:lang w:val="en-US"/>
        </w:rPr>
        <w:t>4</w:t>
      </w:r>
      <w:r w:rsidR="009751EE">
        <w:rPr>
          <w:lang w:val="en-US"/>
        </w:rPr>
        <w:t xml:space="preserve"> </w:t>
      </w:r>
      <w:r w:rsidR="00382BA7">
        <w:rPr>
          <w:lang w:val="en-US"/>
        </w:rPr>
        <w:t>d</w:t>
      </w:r>
      <w:r w:rsidR="00382BA7">
        <w:rPr>
          <w:vertAlign w:val="superscript"/>
          <w:lang w:val="en-US"/>
        </w:rPr>
        <w:t>-1</w:t>
      </w:r>
      <w:r w:rsidR="00382BA7">
        <w:rPr>
          <w:lang w:val="en-US"/>
        </w:rPr>
        <w:t>.</w:t>
      </w:r>
      <w:r w:rsidR="00BB347A">
        <w:rPr>
          <w:lang w:val="en-US"/>
        </w:rPr>
        <w:t xml:space="preserve"> </w:t>
      </w:r>
      <w:r w:rsidRPr="32AF646F">
        <w:rPr>
          <w:lang w:val="en-US"/>
        </w:rPr>
        <w:t>The MPC was not informed on upcoming setpoint changes</w:t>
      </w:r>
      <w:r w:rsidR="00C32DC2">
        <w:rPr>
          <w:lang w:val="en-US"/>
        </w:rPr>
        <w:t>, which</w:t>
      </w:r>
      <w:r w:rsidR="00FC0302">
        <w:rPr>
          <w:lang w:val="en-US"/>
        </w:rPr>
        <w:t xml:space="preserve"> </w:t>
      </w:r>
      <w:r w:rsidR="00CC38F7">
        <w:rPr>
          <w:lang w:val="en-US"/>
        </w:rPr>
        <w:t xml:space="preserve">reflects that in </w:t>
      </w:r>
      <w:r w:rsidRPr="32AF646F">
        <w:rPr>
          <w:lang w:val="en-US"/>
        </w:rPr>
        <w:t>real-life scenarios no</w:t>
      </w:r>
      <w:r w:rsidR="00D40C9C">
        <w:rPr>
          <w:lang w:val="en-US"/>
        </w:rPr>
        <w:t>n-</w:t>
      </w:r>
      <w:r w:rsidRPr="32AF646F">
        <w:rPr>
          <w:lang w:val="en-US"/>
        </w:rPr>
        <w:t xml:space="preserve">foreseeable setpoint changes </w:t>
      </w:r>
      <w:r w:rsidR="00B4505C">
        <w:rPr>
          <w:lang w:val="en-US"/>
        </w:rPr>
        <w:t xml:space="preserve">may </w:t>
      </w:r>
      <w:r w:rsidR="00D40C9C">
        <w:rPr>
          <w:lang w:val="en-US"/>
        </w:rPr>
        <w:t xml:space="preserve">suddenly </w:t>
      </w:r>
      <w:r w:rsidRPr="32AF646F">
        <w:rPr>
          <w:lang w:val="en-US"/>
        </w:rPr>
        <w:t xml:space="preserve">be </w:t>
      </w:r>
      <w:r w:rsidR="00975669">
        <w:rPr>
          <w:lang w:val="en-US"/>
        </w:rPr>
        <w:t>required</w:t>
      </w:r>
      <w:r w:rsidRPr="32AF646F">
        <w:rPr>
          <w:lang w:val="en-US"/>
        </w:rPr>
        <w:t>.</w:t>
      </w:r>
    </w:p>
    <w:p w14:paraId="458EB72D" w14:textId="2644D150" w:rsidR="008E32FF" w:rsidRDefault="00582FD0" w:rsidP="008E32FF">
      <w:pPr>
        <w:rPr>
          <w:lang w:val="en-US"/>
        </w:rPr>
      </w:pPr>
      <w:r>
        <w:rPr>
          <w:lang w:val="en-US"/>
        </w:rPr>
        <w:t>I</w:t>
      </w:r>
      <w:r w:rsidR="003528C9">
        <w:rPr>
          <w:lang w:val="en-US"/>
        </w:rPr>
        <w:t>n the framework of MPC</w:t>
      </w:r>
      <w:r>
        <w:rPr>
          <w:lang w:val="en-US"/>
        </w:rPr>
        <w:t xml:space="preserve">, </w:t>
      </w:r>
      <w:r w:rsidR="008950CF">
        <w:rPr>
          <w:lang w:val="en-US"/>
        </w:rPr>
        <w:t>case study 1</w:t>
      </w:r>
      <w:r>
        <w:rPr>
          <w:lang w:val="en-US"/>
        </w:rPr>
        <w:t xml:space="preserve"> </w:t>
      </w:r>
      <w:r w:rsidR="00975669">
        <w:rPr>
          <w:lang w:val="en-US"/>
        </w:rPr>
        <w:t>was</w:t>
      </w:r>
      <w:r>
        <w:rPr>
          <w:lang w:val="en-US"/>
        </w:rPr>
        <w:t xml:space="preserve"> modeled </w:t>
      </w:r>
      <w:r w:rsidR="001B40B4">
        <w:rPr>
          <w:lang w:val="en-US"/>
        </w:rPr>
        <w:t>through</w:t>
      </w:r>
      <w:r w:rsidR="003528C9">
        <w:rPr>
          <w:lang w:val="en-US"/>
        </w:rPr>
        <w:t xml:space="preserve"> </w:t>
      </w:r>
      <w:r w:rsidR="00905BA9">
        <w:rPr>
          <w:lang w:val="en-US"/>
        </w:rPr>
        <w:t xml:space="preserve">a cost function </w:t>
      </w:r>
      <w:r w:rsidR="008950CF">
        <w:rPr>
          <w:lang w:val="en-US"/>
        </w:rPr>
        <w:t>which</w:t>
      </w:r>
      <w:r w:rsidR="00905BA9">
        <w:rPr>
          <w:lang w:val="en-US"/>
        </w:rPr>
        <w:t xml:space="preserve"> penalizes </w:t>
      </w:r>
      <w:r w:rsidR="00BC2A98">
        <w:rPr>
          <w:lang w:val="en-US"/>
        </w:rPr>
        <w:t>squared</w:t>
      </w:r>
      <w:r w:rsidR="008B0AC4">
        <w:rPr>
          <w:lang w:val="en-US"/>
        </w:rPr>
        <w:t xml:space="preserve"> normalized</w:t>
      </w:r>
      <w:r w:rsidR="00BC2A98">
        <w:rPr>
          <w:lang w:val="en-US"/>
        </w:rPr>
        <w:t xml:space="preserve"> </w:t>
      </w:r>
      <w:r w:rsidR="00905BA9">
        <w:rPr>
          <w:lang w:val="en-US"/>
        </w:rPr>
        <w:t xml:space="preserve">deviations between the realized </w:t>
      </w:r>
      <w:r w:rsidR="008B0AC4">
        <w:rPr>
          <w:lang w:val="en-US"/>
        </w:rPr>
        <w:t>(</w:t>
      </w:r>
      <m:oMath>
        <m:sSub>
          <m:sSubPr>
            <m:ctrlPr>
              <w:rPr>
                <w:rFonts w:ascii="Cambria Math" w:hAnsi="Cambria Math"/>
                <w:i/>
                <w:color w:val="000000" w:themeColor="text1"/>
                <w:sz w:val="22"/>
                <w:szCs w:val="21"/>
                <w:lang w:val="en-US"/>
              </w:rPr>
            </m:ctrlPr>
          </m:sSubPr>
          <m:e>
            <m:acc>
              <m:accPr>
                <m:chr m:val="̇"/>
                <m:ctrlPr>
                  <w:rPr>
                    <w:rFonts w:ascii="Cambria Math" w:hAnsi="Cambria Math"/>
                    <w:i/>
                    <w:color w:val="000000" w:themeColor="text1"/>
                    <w:sz w:val="22"/>
                    <w:szCs w:val="21"/>
                    <w:lang w:val="en-US"/>
                  </w:rPr>
                </m:ctrlPr>
              </m:accPr>
              <m:e>
                <m:r>
                  <w:rPr>
                    <w:rFonts w:ascii="Cambria Math" w:hAnsi="Cambria Math"/>
                    <w:color w:val="000000" w:themeColor="text1"/>
                    <w:sz w:val="22"/>
                    <w:szCs w:val="21"/>
                    <w:lang w:val="en-US"/>
                  </w:rPr>
                  <m:t>V</m:t>
                </m:r>
              </m:e>
            </m:acc>
          </m:e>
          <m:sub>
            <m:sSub>
              <m:sSubPr>
                <m:ctrlPr>
                  <w:rPr>
                    <w:rFonts w:ascii="Cambria Math" w:hAnsi="Cambria Math"/>
                    <w:i/>
                    <w:color w:val="000000" w:themeColor="text1"/>
                    <w:sz w:val="22"/>
                    <w:szCs w:val="21"/>
                    <w:lang w:val="en-US"/>
                  </w:rPr>
                </m:ctrlPr>
              </m:sSubPr>
              <m:e>
                <m:r>
                  <m:rPr>
                    <m:nor/>
                  </m:rPr>
                  <w:rPr>
                    <w:rFonts w:ascii="Cambria Math" w:hAnsi="Cambria Math"/>
                    <w:color w:val="000000" w:themeColor="text1"/>
                    <w:sz w:val="22"/>
                    <w:szCs w:val="21"/>
                    <w:lang w:val="en-US"/>
                  </w:rPr>
                  <m:t>CH</m:t>
                </m:r>
              </m:e>
              <m:sub>
                <m:r>
                  <m:rPr>
                    <m:nor/>
                  </m:rPr>
                  <w:rPr>
                    <w:rFonts w:ascii="Cambria Math" w:hAnsi="Cambria Math"/>
                    <w:color w:val="000000" w:themeColor="text1"/>
                    <w:sz w:val="22"/>
                    <w:szCs w:val="21"/>
                    <w:lang w:val="en-US"/>
                  </w:rPr>
                  <m:t>4</m:t>
                </m:r>
              </m:sub>
            </m:sSub>
            <m:r>
              <w:rPr>
                <w:rFonts w:ascii="Cambria Math" w:hAnsi="Cambria Math"/>
                <w:color w:val="000000" w:themeColor="text1"/>
                <w:sz w:val="22"/>
                <w:szCs w:val="21"/>
                <w:lang w:val="en-US"/>
              </w:rPr>
              <m:t>,</m:t>
            </m:r>
            <m:r>
              <m:rPr>
                <m:nor/>
              </m:rPr>
              <w:rPr>
                <w:rFonts w:ascii="Cambria Math" w:hAnsi="Cambria Math"/>
                <w:color w:val="000000" w:themeColor="text1"/>
                <w:sz w:val="22"/>
                <w:szCs w:val="21"/>
                <w:lang w:val="en-US"/>
              </w:rPr>
              <m:t>AD</m:t>
            </m:r>
            <m:r>
              <w:rPr>
                <w:rFonts w:ascii="Cambria Math" w:hAnsi="Cambria Math"/>
                <w:color w:val="000000" w:themeColor="text1"/>
                <w:sz w:val="22"/>
                <w:szCs w:val="21"/>
                <w:lang w:val="en-US"/>
              </w:rPr>
              <m:t>,k</m:t>
            </m:r>
          </m:sub>
        </m:sSub>
      </m:oMath>
      <w:r w:rsidR="008B0AC4">
        <w:rPr>
          <w:lang w:val="en-US"/>
        </w:rPr>
        <w:t xml:space="preserve">) </w:t>
      </w:r>
      <w:r w:rsidR="00905BA9">
        <w:rPr>
          <w:lang w:val="en-US"/>
        </w:rPr>
        <w:t xml:space="preserve">and required </w:t>
      </w:r>
      <w:r w:rsidR="008B0AC4">
        <w:rPr>
          <w:lang w:val="en-US"/>
        </w:rPr>
        <w:t>(</w:t>
      </w:r>
      <m:oMath>
        <m:sSubSup>
          <m:sSubSupPr>
            <m:ctrlPr>
              <w:rPr>
                <w:rFonts w:ascii="Cambria Math" w:hAnsi="Cambria Math"/>
                <w:i/>
                <w:color w:val="000000" w:themeColor="text1"/>
                <w:sz w:val="22"/>
                <w:szCs w:val="21"/>
                <w:lang w:val="en-US"/>
              </w:rPr>
            </m:ctrlPr>
          </m:sSubSupPr>
          <m:e>
            <m:acc>
              <m:accPr>
                <m:chr m:val="̇"/>
                <m:ctrlPr>
                  <w:rPr>
                    <w:rFonts w:ascii="Cambria Math" w:hAnsi="Cambria Math"/>
                    <w:i/>
                    <w:color w:val="000000" w:themeColor="text1"/>
                    <w:sz w:val="22"/>
                    <w:szCs w:val="21"/>
                    <w:lang w:val="en-US"/>
                  </w:rPr>
                </m:ctrlPr>
              </m:accPr>
              <m:e>
                <m:r>
                  <w:rPr>
                    <w:rFonts w:ascii="Cambria Math" w:hAnsi="Cambria Math"/>
                    <w:color w:val="000000" w:themeColor="text1"/>
                    <w:sz w:val="22"/>
                    <w:szCs w:val="21"/>
                    <w:lang w:val="en-US"/>
                  </w:rPr>
                  <m:t>V</m:t>
                </m:r>
              </m:e>
            </m:acc>
          </m:e>
          <m:sub>
            <m:sSub>
              <m:sSubPr>
                <m:ctrlPr>
                  <w:rPr>
                    <w:rFonts w:ascii="Cambria Math" w:hAnsi="Cambria Math"/>
                    <w:i/>
                    <w:color w:val="000000" w:themeColor="text1"/>
                    <w:sz w:val="22"/>
                    <w:szCs w:val="21"/>
                    <w:lang w:val="en-US"/>
                  </w:rPr>
                </m:ctrlPr>
              </m:sSubPr>
              <m:e>
                <m:r>
                  <m:rPr>
                    <m:nor/>
                  </m:rPr>
                  <w:rPr>
                    <w:rFonts w:ascii="Cambria Math" w:hAnsi="Cambria Math"/>
                    <w:color w:val="000000" w:themeColor="text1"/>
                    <w:sz w:val="22"/>
                    <w:szCs w:val="21"/>
                    <w:lang w:val="en-US"/>
                  </w:rPr>
                  <m:t>CH</m:t>
                </m:r>
              </m:e>
              <m:sub>
                <m:r>
                  <m:rPr>
                    <m:nor/>
                  </m:rPr>
                  <w:rPr>
                    <w:rFonts w:ascii="Cambria Math" w:hAnsi="Cambria Math"/>
                    <w:color w:val="000000" w:themeColor="text1"/>
                    <w:sz w:val="22"/>
                    <w:szCs w:val="21"/>
                    <w:lang w:val="en-US"/>
                  </w:rPr>
                  <m:t>4</m:t>
                </m:r>
              </m:sub>
            </m:sSub>
            <m:r>
              <w:rPr>
                <w:rFonts w:ascii="Cambria Math" w:hAnsi="Cambria Math"/>
                <w:color w:val="000000" w:themeColor="text1"/>
                <w:sz w:val="22"/>
                <w:szCs w:val="21"/>
                <w:lang w:val="en-US"/>
              </w:rPr>
              <m:t>,</m:t>
            </m:r>
            <m:r>
              <m:rPr>
                <m:nor/>
              </m:rPr>
              <w:rPr>
                <w:rFonts w:ascii="Cambria Math" w:hAnsi="Cambria Math"/>
                <w:color w:val="000000" w:themeColor="text1"/>
                <w:sz w:val="22"/>
                <w:szCs w:val="21"/>
                <w:lang w:val="en-US"/>
              </w:rPr>
              <m:t>AD</m:t>
            </m:r>
            <m:r>
              <w:rPr>
                <w:rFonts w:ascii="Cambria Math" w:hAnsi="Cambria Math"/>
                <w:color w:val="000000" w:themeColor="text1"/>
                <w:sz w:val="22"/>
                <w:szCs w:val="21"/>
                <w:lang w:val="en-US"/>
              </w:rPr>
              <m:t>,k</m:t>
            </m:r>
          </m:sub>
          <m:sup>
            <m:r>
              <m:rPr>
                <m:sty m:val="p"/>
              </m:rPr>
              <w:rPr>
                <w:rFonts w:ascii="Cambria Math" w:hAnsi="Cambria Math"/>
                <w:color w:val="000000" w:themeColor="text1"/>
                <w:sz w:val="22"/>
                <w:szCs w:val="21"/>
                <w:lang w:val="en-US"/>
              </w:rPr>
              <m:t>set</m:t>
            </m:r>
          </m:sup>
        </m:sSubSup>
      </m:oMath>
      <w:r w:rsidR="008B0AC4">
        <w:rPr>
          <w:lang w:val="en-US"/>
        </w:rPr>
        <w:t xml:space="preserve">) </w:t>
      </w:r>
      <w:r w:rsidR="00905BA9">
        <w:rPr>
          <w:lang w:val="en-US"/>
        </w:rPr>
        <w:t xml:space="preserve">methane </w:t>
      </w:r>
      <w:r w:rsidR="00905BA9" w:rsidRPr="00B65F69">
        <w:rPr>
          <w:lang w:val="en-US"/>
        </w:rPr>
        <w:t>production</w:t>
      </w:r>
      <w:r w:rsidR="00BF395F" w:rsidRPr="00B65F69">
        <w:rPr>
          <w:lang w:val="en-US"/>
        </w:rPr>
        <w:t xml:space="preserve"> </w:t>
      </w:r>
      <w:r w:rsidR="00E6232B" w:rsidRPr="00B65F69">
        <w:rPr>
          <w:lang w:val="en-US"/>
        </w:rPr>
        <w:t xml:space="preserve">across </w:t>
      </w:r>
      <w:r w:rsidR="00BF395F" w:rsidRPr="00B65F69">
        <w:rPr>
          <w:lang w:val="en-US"/>
        </w:rPr>
        <w:t xml:space="preserve">the prediction horizon of length </w:t>
      </w:r>
      <m:oMath>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p</m:t>
            </m:r>
          </m:sub>
        </m:sSub>
        <m:r>
          <w:rPr>
            <w:rFonts w:ascii="Cambria Math" w:hAnsi="Cambria Math"/>
            <w:lang w:val="en-US"/>
          </w:rPr>
          <m:t>+1</m:t>
        </m:r>
      </m:oMath>
      <w:r w:rsidR="00207A69" w:rsidRPr="00B65F69">
        <w:rPr>
          <w:lang w:val="en-US"/>
        </w:rPr>
        <w:t xml:space="preserve"> </w:t>
      </w:r>
      <w:r w:rsidR="001B40B4" w:rsidRPr="00B65F69">
        <w:rPr>
          <w:lang w:val="en-US"/>
        </w:rPr>
        <w:t xml:space="preserve">as </w:t>
      </w:r>
      <w:r w:rsidR="00207A69" w:rsidRPr="00B65F69">
        <w:rPr>
          <w:lang w:val="en-US"/>
        </w:rPr>
        <w:t>shown in</w:t>
      </w:r>
      <w:r w:rsidR="009751EE" w:rsidRPr="00B65F69">
        <w:rPr>
          <w:lang w:val="en-US"/>
        </w:rPr>
        <w:t xml:space="preserve"> Eq</w:t>
      </w:r>
      <w:r w:rsidR="00A63B13" w:rsidRPr="00B65F69">
        <w:rPr>
          <w:lang w:val="en-US"/>
        </w:rPr>
        <w:t xml:space="preserve">. </w:t>
      </w:r>
      <w:r w:rsidR="00A63B13" w:rsidRPr="00B65F69">
        <w:rPr>
          <w:lang w:val="en-US"/>
        </w:rPr>
        <w:fldChar w:fldCharType="begin"/>
      </w:r>
      <w:r w:rsidR="00A63B13" w:rsidRPr="00B65F69">
        <w:rPr>
          <w:lang w:val="en-US"/>
        </w:rPr>
        <w:instrText xml:space="preserve"> REF _Ref194920531 \h </w:instrText>
      </w:r>
      <w:r w:rsidR="003E2DF9" w:rsidRPr="00670698">
        <w:rPr>
          <w:lang w:val="en-US"/>
        </w:rPr>
        <w:instrText xml:space="preserve"> \* MERGEFORMAT </w:instrText>
      </w:r>
      <w:r w:rsidR="00A63B13" w:rsidRPr="00B65F69">
        <w:rPr>
          <w:lang w:val="en-US"/>
        </w:rPr>
      </w:r>
      <w:r w:rsidR="00A63B13" w:rsidRPr="00B65F69">
        <w:rPr>
          <w:lang w:val="en-US"/>
        </w:rPr>
        <w:fldChar w:fldCharType="separate"/>
      </w:r>
      <w:r w:rsidR="00AC5FD3" w:rsidRPr="00AC5FD3">
        <w:rPr>
          <w:lang w:val="en-US"/>
        </w:rPr>
        <w:t>(</w:t>
      </w:r>
      <w:r w:rsidR="00AC5FD3" w:rsidRPr="00AC5FD3">
        <w:rPr>
          <w:noProof/>
          <w:lang w:val="en-US"/>
        </w:rPr>
        <w:t>2.16</w:t>
      </w:r>
      <w:r w:rsidR="00A63B13" w:rsidRPr="00B65F69">
        <w:rPr>
          <w:lang w:val="en-US"/>
        </w:rPr>
        <w:fldChar w:fldCharType="end"/>
      </w:r>
      <w:r w:rsidR="00A63B13" w:rsidRPr="00B65F69">
        <w:rPr>
          <w:lang w:val="en-US"/>
        </w:rPr>
        <w:t>)</w:t>
      </w:r>
      <w:r w:rsidRPr="00B65F69">
        <w:rPr>
          <w:lang w:val="en-US"/>
        </w:rPr>
        <w:t>.</w:t>
      </w:r>
      <w:r w:rsidR="00A94BA6">
        <w:rPr>
          <w:lang w:val="en-US"/>
        </w:rPr>
        <w:t xml:space="preserve"> </w:t>
      </w:r>
      <w:r w:rsidR="00C6413C">
        <w:rPr>
          <w:lang w:val="en-US"/>
        </w:rPr>
        <w:t>Further</w:t>
      </w:r>
      <w:r w:rsidR="00521731">
        <w:rPr>
          <w:lang w:val="en-US"/>
        </w:rPr>
        <w:t>more</w:t>
      </w:r>
      <w:r w:rsidR="00C6413C">
        <w:rPr>
          <w:lang w:val="en-US"/>
        </w:rPr>
        <w:t xml:space="preserve">, the </w:t>
      </w:r>
      <w:r w:rsidR="008950CF">
        <w:rPr>
          <w:lang w:val="en-US"/>
        </w:rPr>
        <w:t xml:space="preserve">feed </w:t>
      </w:r>
      <w:r w:rsidR="008131AB">
        <w:rPr>
          <w:lang w:val="en-US"/>
        </w:rPr>
        <w:t xml:space="preserve">volume flow </w:t>
      </w:r>
      <w:r w:rsidR="00C6413C">
        <w:rPr>
          <w:lang w:val="en-US"/>
        </w:rPr>
        <w:t xml:space="preserve">of substrates </w:t>
      </w:r>
      <w:r w:rsidR="008950CF">
        <w:rPr>
          <w:lang w:val="en-US"/>
        </w:rPr>
        <w:t>(</w:t>
      </w:r>
      <w:r w:rsidR="00BC49A5">
        <w:rPr>
          <w:lang w:val="en-US"/>
        </w:rPr>
        <w:t>system input</w:t>
      </w:r>
      <w:r w:rsidR="008950CF">
        <w:rPr>
          <w:lang w:val="en-US"/>
        </w:rPr>
        <w:t xml:space="preserve"> </w:t>
      </w:r>
      <m:oMath>
        <m:r>
          <w:rPr>
            <w:rFonts w:ascii="Cambria Math" w:hAnsi="Cambria Math"/>
            <w:lang w:val="en-US"/>
          </w:rPr>
          <m:t>u</m:t>
        </m:r>
      </m:oMath>
      <w:r w:rsidR="008950CF">
        <w:rPr>
          <w:lang w:val="en-US"/>
        </w:rPr>
        <w:t>)</w:t>
      </w:r>
      <w:r w:rsidR="00AE063F">
        <w:rPr>
          <w:lang w:val="en-US"/>
        </w:rPr>
        <w:t xml:space="preserve"> </w:t>
      </w:r>
      <w:r w:rsidR="00C6413C">
        <w:rPr>
          <w:lang w:val="en-US"/>
        </w:rPr>
        <w:t xml:space="preserve">is </w:t>
      </w:r>
      <w:r w:rsidR="00E57625">
        <w:rPr>
          <w:lang w:val="en-US"/>
        </w:rPr>
        <w:t>incorporated</w:t>
      </w:r>
      <w:r w:rsidR="007E7E49">
        <w:rPr>
          <w:lang w:val="en-US"/>
        </w:rPr>
        <w:t xml:space="preserve"> </w:t>
      </w:r>
      <w:r w:rsidR="00A33B85" w:rsidRPr="32AF646F">
        <w:rPr>
          <w:lang w:val="en-US"/>
        </w:rPr>
        <w:t>to incentivize economic substrate usage</w:t>
      </w:r>
      <w:r w:rsidR="009E5792">
        <w:rPr>
          <w:lang w:val="en-US"/>
        </w:rPr>
        <w:t>. The</w:t>
      </w:r>
      <w:r w:rsidR="00870E05">
        <w:rPr>
          <w:lang w:val="en-US"/>
        </w:rPr>
        <w:t>ir</w:t>
      </w:r>
      <w:r w:rsidR="009E5792">
        <w:rPr>
          <w:lang w:val="en-US"/>
        </w:rPr>
        <w:t xml:space="preserve"> total amount is penalized </w:t>
      </w:r>
      <w:r w:rsidR="009E5792" w:rsidRPr="32AF646F">
        <w:rPr>
          <w:lang w:val="en-US"/>
        </w:rPr>
        <w:t>proportionally to their respective cost</w:t>
      </w:r>
      <w:r w:rsidR="005F6EEE">
        <w:rPr>
          <w:lang w:val="en-US"/>
        </w:rPr>
        <w:t xml:space="preserve">, </w:t>
      </w:r>
      <w:r w:rsidR="00975669">
        <w:rPr>
          <w:lang w:val="en-US"/>
        </w:rPr>
        <w:t xml:space="preserve">where </w:t>
      </w:r>
      <m:oMath>
        <m:r>
          <w:rPr>
            <w:rFonts w:ascii="Cambria Math" w:hAnsi="Cambria Math"/>
            <w:lang w:val="en-US"/>
          </w:rPr>
          <m:t>M</m:t>
        </m:r>
      </m:oMath>
      <w:r w:rsidR="005F6EEE">
        <w:rPr>
          <w:lang w:val="en-US"/>
        </w:rPr>
        <w:t xml:space="preserve"> denotes the number of substrates</w:t>
      </w:r>
      <w:r w:rsidR="006D3A55">
        <w:rPr>
          <w:lang w:val="en-US"/>
        </w:rPr>
        <w:t>.</w:t>
      </w:r>
      <w:r w:rsidR="008B2B9C">
        <w:rPr>
          <w:lang w:val="en-US"/>
        </w:rPr>
        <w:t xml:space="preserve"> </w:t>
      </w:r>
      <w:r w:rsidR="008B2B9C" w:rsidRPr="32AF646F">
        <w:rPr>
          <w:lang w:val="en-US"/>
        </w:rPr>
        <w:t xml:space="preserve">Both linear and quadratic input </w:t>
      </w:r>
      <w:r w:rsidR="00A80D89">
        <w:rPr>
          <w:lang w:val="en-US"/>
        </w:rPr>
        <w:t xml:space="preserve">weighting </w:t>
      </w:r>
      <w:r w:rsidR="008B2B9C" w:rsidRPr="32AF646F">
        <w:rPr>
          <w:lang w:val="en-US"/>
        </w:rPr>
        <w:t>were tested</w:t>
      </w:r>
      <w:r w:rsidR="00A80D89">
        <w:rPr>
          <w:lang w:val="en-US"/>
        </w:rPr>
        <w:t>, with</w:t>
      </w:r>
      <w:r w:rsidR="002E14BB">
        <w:rPr>
          <w:lang w:val="en-US"/>
        </w:rPr>
        <w:t xml:space="preserve"> quadratic weighting deliver</w:t>
      </w:r>
      <w:r w:rsidR="00A80D89">
        <w:rPr>
          <w:lang w:val="en-US"/>
        </w:rPr>
        <w:t>ing</w:t>
      </w:r>
      <w:r w:rsidR="002E14BB">
        <w:rPr>
          <w:lang w:val="en-US"/>
        </w:rPr>
        <w:t xml:space="preserve"> significantly smoother </w:t>
      </w:r>
      <w:r w:rsidR="00BC6856">
        <w:rPr>
          <w:lang w:val="en-US"/>
        </w:rPr>
        <w:t>setpoint tracking during initial tests</w:t>
      </w:r>
      <w:r w:rsidR="008B2B9C">
        <w:rPr>
          <w:lang w:val="en-US"/>
        </w:rPr>
        <w:t>.</w:t>
      </w:r>
      <w:r w:rsidR="009E5792">
        <w:rPr>
          <w:lang w:val="en-US"/>
        </w:rPr>
        <w:t xml:space="preserve"> </w:t>
      </w:r>
      <w:r w:rsidR="00A33B85">
        <w:rPr>
          <w:lang w:val="en-US"/>
        </w:rPr>
        <w:t xml:space="preserve">Moreover, the </w:t>
      </w:r>
      <w:r w:rsidR="00B65C7B">
        <w:rPr>
          <w:lang w:val="en-US"/>
        </w:rPr>
        <w:t xml:space="preserve">squared </w:t>
      </w:r>
      <w:r w:rsidR="00A33B85">
        <w:rPr>
          <w:lang w:val="en-US"/>
        </w:rPr>
        <w:t xml:space="preserve">changes of </w:t>
      </w:r>
      <w:r w:rsidR="006D3A55">
        <w:rPr>
          <w:lang w:val="en-US"/>
        </w:rPr>
        <w:t xml:space="preserve">substrate feed volume flow </w:t>
      </w:r>
      <w:r w:rsidR="00BC6856">
        <w:rPr>
          <w:lang w:val="en-US"/>
        </w:rPr>
        <w:t xml:space="preserve">are </w:t>
      </w:r>
      <w:r w:rsidR="004C304E">
        <w:rPr>
          <w:lang w:val="en-US"/>
        </w:rPr>
        <w:t>penalized to</w:t>
      </w:r>
      <w:r w:rsidR="00206D1D" w:rsidRPr="32AF646F">
        <w:rPr>
          <w:lang w:val="en-US"/>
        </w:rPr>
        <w:t xml:space="preserve"> prevent the controller from acting too erratically</w:t>
      </w:r>
      <w:r w:rsidR="00206D1D">
        <w:rPr>
          <w:lang w:val="en-US"/>
        </w:rPr>
        <w:t xml:space="preserve">. Otherwise, </w:t>
      </w:r>
      <w:r w:rsidR="007F56E0">
        <w:rPr>
          <w:lang w:val="en-US"/>
        </w:rPr>
        <w:t xml:space="preserve">initial trials showed that </w:t>
      </w:r>
      <w:r w:rsidR="00206D1D">
        <w:rPr>
          <w:lang w:val="en-US"/>
        </w:rPr>
        <w:t>this</w:t>
      </w:r>
      <w:r w:rsidR="00206D1D" w:rsidRPr="32AF646F">
        <w:rPr>
          <w:lang w:val="en-US"/>
        </w:rPr>
        <w:t xml:space="preserve"> </w:t>
      </w:r>
      <w:r w:rsidR="00975669">
        <w:rPr>
          <w:lang w:val="en-US"/>
        </w:rPr>
        <w:t xml:space="preserve">erratic controller behavior </w:t>
      </w:r>
      <w:r w:rsidR="00206D1D" w:rsidRPr="32AF646F">
        <w:rPr>
          <w:lang w:val="en-US"/>
        </w:rPr>
        <w:t>led to</w:t>
      </w:r>
      <w:r w:rsidR="00206D1D">
        <w:rPr>
          <w:lang w:val="en-US"/>
        </w:rPr>
        <w:t xml:space="preserve"> </w:t>
      </w:r>
      <w:r w:rsidR="00A727CC">
        <w:rPr>
          <w:lang w:val="en-US"/>
        </w:rPr>
        <w:t xml:space="preserve">deep </w:t>
      </w:r>
      <w:r w:rsidR="00206D1D" w:rsidRPr="32AF646F">
        <w:rPr>
          <w:lang w:val="en-US"/>
        </w:rPr>
        <w:t>pH drop</w:t>
      </w:r>
      <w:r w:rsidR="00206D1D">
        <w:rPr>
          <w:lang w:val="en-US"/>
        </w:rPr>
        <w:t>s</w:t>
      </w:r>
      <w:r w:rsidR="00206D1D" w:rsidRPr="32AF646F">
        <w:rPr>
          <w:lang w:val="en-US"/>
        </w:rPr>
        <w:t xml:space="preserve">, from which the </w:t>
      </w:r>
      <w:r w:rsidR="00784743">
        <w:rPr>
          <w:lang w:val="en-US"/>
        </w:rPr>
        <w:t xml:space="preserve">AD </w:t>
      </w:r>
      <w:r w:rsidR="00975669">
        <w:rPr>
          <w:lang w:val="en-US"/>
        </w:rPr>
        <w:t xml:space="preserve">process </w:t>
      </w:r>
      <w:r w:rsidR="00BF7150">
        <w:rPr>
          <w:lang w:val="en-US"/>
        </w:rPr>
        <w:t>would</w:t>
      </w:r>
      <w:commentRangeStart w:id="44"/>
      <w:r w:rsidR="00206D1D" w:rsidRPr="32AF646F">
        <w:rPr>
          <w:lang w:val="en-US"/>
        </w:rPr>
        <w:t xml:space="preserve"> </w:t>
      </w:r>
      <w:commentRangeEnd w:id="44"/>
      <w:r w:rsidR="00C016F4">
        <w:rPr>
          <w:rStyle w:val="Kommentarzeichen"/>
        </w:rPr>
        <w:commentReference w:id="44"/>
      </w:r>
      <w:r w:rsidR="00206D1D" w:rsidRPr="32AF646F">
        <w:rPr>
          <w:lang w:val="en-US"/>
        </w:rPr>
        <w:t>not recover.</w:t>
      </w:r>
      <w:r w:rsidR="002A39A4">
        <w:rPr>
          <w:lang w:val="en-US"/>
        </w:rPr>
        <w:t xml:space="preserve"> To </w:t>
      </w:r>
      <w:r w:rsidR="00E57625">
        <w:rPr>
          <w:lang w:val="en-US"/>
        </w:rPr>
        <w:t xml:space="preserve">consider the individual cost function components </w:t>
      </w:r>
      <w:r w:rsidR="00864B62">
        <w:rPr>
          <w:lang w:val="en-US"/>
        </w:rPr>
        <w:t xml:space="preserve">in </w:t>
      </w:r>
      <w:r w:rsidR="00E57625">
        <w:rPr>
          <w:lang w:val="en-US"/>
        </w:rPr>
        <w:t>similar</w:t>
      </w:r>
      <w:r w:rsidR="00864B62">
        <w:rPr>
          <w:lang w:val="en-US"/>
        </w:rPr>
        <w:t xml:space="preserve"> orders of magnitude, they were normalized to </w:t>
      </w:r>
      <w:r w:rsidR="003421BB">
        <w:rPr>
          <w:lang w:val="en-US"/>
        </w:rPr>
        <w:t xml:space="preserve">their setpoint and maximum substrate cost, </w:t>
      </w:r>
      <w:r w:rsidR="00521731">
        <w:rPr>
          <w:lang w:val="en-US"/>
        </w:rPr>
        <w:t xml:space="preserve">as described in Eq. </w:t>
      </w:r>
      <w:r w:rsidR="00B32E33">
        <w:rPr>
          <w:lang w:val="en-US"/>
        </w:rPr>
        <w:fldChar w:fldCharType="begin"/>
      </w:r>
      <w:r w:rsidR="00B32E33">
        <w:rPr>
          <w:lang w:val="en-US"/>
        </w:rPr>
        <w:instrText xml:space="preserve"> REF _Ref188105785 \h </w:instrText>
      </w:r>
      <w:r w:rsidR="00B32E33">
        <w:rPr>
          <w:lang w:val="en-US"/>
        </w:rPr>
      </w:r>
      <w:r w:rsidR="00B32E33">
        <w:rPr>
          <w:lang w:val="en-US"/>
        </w:rPr>
        <w:fldChar w:fldCharType="separate"/>
      </w:r>
      <w:r w:rsidR="00AC5FD3" w:rsidRPr="00092FDD">
        <w:rPr>
          <w:lang w:val="en-US"/>
        </w:rPr>
        <w:t>(</w:t>
      </w:r>
      <w:r w:rsidR="00AC5FD3" w:rsidRPr="00092FDD">
        <w:rPr>
          <w:noProof/>
          <w:lang w:val="en-US"/>
        </w:rPr>
        <w:t>2</w:t>
      </w:r>
      <w:r w:rsidR="00AC5FD3" w:rsidRPr="00092FDD">
        <w:rPr>
          <w:lang w:val="en-US"/>
        </w:rPr>
        <w:t>.</w:t>
      </w:r>
      <w:r w:rsidR="00AC5FD3" w:rsidRPr="00092FDD">
        <w:rPr>
          <w:noProof/>
          <w:lang w:val="en-US"/>
        </w:rPr>
        <w:t>16</w:t>
      </w:r>
      <w:r w:rsidR="00AC5FD3" w:rsidRPr="00092FDD">
        <w:rPr>
          <w:lang w:val="en-US"/>
        </w:rPr>
        <w:t>)</w:t>
      </w:r>
      <w:r w:rsidR="00B32E33">
        <w:rPr>
          <w:lang w:val="en-US"/>
        </w:rPr>
        <w:fldChar w:fldCharType="end"/>
      </w:r>
      <w:r w:rsidR="00B32E33">
        <w:rPr>
          <w:lang w:val="en-US"/>
        </w:rPr>
        <w:t xml:space="preserve"> and </w:t>
      </w:r>
      <w:r w:rsidR="00B32E33">
        <w:rPr>
          <w:lang w:val="en-US"/>
        </w:rPr>
        <w:fldChar w:fldCharType="begin"/>
      </w:r>
      <w:r w:rsidR="00B32E33">
        <w:rPr>
          <w:lang w:val="en-US"/>
        </w:rPr>
        <w:instrText xml:space="preserve"> REF _Ref200284319 \h </w:instrText>
      </w:r>
      <w:r w:rsidR="00B32E33">
        <w:rPr>
          <w:lang w:val="en-US"/>
        </w:rPr>
      </w:r>
      <w:r w:rsidR="00B32E33">
        <w:rPr>
          <w:lang w:val="en-US"/>
        </w:rPr>
        <w:fldChar w:fldCharType="separate"/>
      </w:r>
      <w:r w:rsidR="00AC5FD3" w:rsidRPr="00092FDD">
        <w:rPr>
          <w:lang w:val="en-US"/>
        </w:rPr>
        <w:t>(</w:t>
      </w:r>
      <w:r w:rsidR="00AC5FD3" w:rsidRPr="00092FDD">
        <w:rPr>
          <w:noProof/>
          <w:lang w:val="en-US"/>
        </w:rPr>
        <w:t>2</w:t>
      </w:r>
      <w:r w:rsidR="00AC5FD3" w:rsidRPr="00092FDD">
        <w:rPr>
          <w:lang w:val="en-US"/>
        </w:rPr>
        <w:t>.</w:t>
      </w:r>
      <w:r w:rsidR="00AC5FD3" w:rsidRPr="00092FDD">
        <w:rPr>
          <w:noProof/>
          <w:lang w:val="en-US"/>
        </w:rPr>
        <w:t>17</w:t>
      </w:r>
      <w:r w:rsidR="00AC5FD3" w:rsidRPr="00092FDD">
        <w:rPr>
          <w:lang w:val="en-US"/>
        </w:rPr>
        <w:t>)</w:t>
      </w:r>
      <w:r w:rsidR="00B32E33">
        <w:rPr>
          <w:lang w:val="en-US"/>
        </w:rPr>
        <w:fldChar w:fldCharType="end"/>
      </w:r>
      <w:r w:rsidR="00B32E33">
        <w:rPr>
          <w:lang w:val="en-US"/>
        </w:rPr>
        <w:t xml:space="preserve"> </w:t>
      </w:r>
      <w:r w:rsidR="003421BB">
        <w:rPr>
          <w:lang w:val="en-US"/>
        </w:rPr>
        <w:t>respectively</w:t>
      </w:r>
      <w:r w:rsidR="00B32E33">
        <w:rPr>
          <w:lang w:val="en-US"/>
        </w:rPr>
        <w:t>.</w:t>
      </w:r>
    </w:p>
    <w:p w14:paraId="19FBE1F0" w14:textId="464331DE" w:rsidR="00462140" w:rsidRPr="00462140" w:rsidRDefault="00B71ADF" w:rsidP="000F4AAE">
      <w:pPr>
        <w:rPr>
          <w:lang w:val="en-US"/>
        </w:rPr>
      </w:pPr>
      <w:r w:rsidRPr="32AF646F">
        <w:rPr>
          <w:lang w:val="en-US"/>
        </w:rPr>
        <w:t xml:space="preserve">The </w:t>
      </w:r>
      <w:r w:rsidR="00386421">
        <w:rPr>
          <w:lang w:val="en-US"/>
        </w:rPr>
        <w:t>AD model equa</w:t>
      </w:r>
      <w:r w:rsidR="00D40B25">
        <w:rPr>
          <w:lang w:val="en-US"/>
        </w:rPr>
        <w:t xml:space="preserve">tions were </w:t>
      </w:r>
      <w:r w:rsidRPr="32AF646F">
        <w:rPr>
          <w:lang w:val="en-US"/>
        </w:rPr>
        <w:t>discretized by orthogonal collocation on finite elements (OCFE, cf. Sec</w:t>
      </w:r>
      <w:r w:rsidR="00871B09">
        <w:rPr>
          <w:lang w:val="en-US"/>
        </w:rPr>
        <w:t>.</w:t>
      </w:r>
      <w:r w:rsidRPr="32AF646F">
        <w:rPr>
          <w:lang w:val="en-US"/>
        </w:rPr>
        <w:t xml:space="preserve"> 2.5) and denoted</w:t>
      </w:r>
      <w:r w:rsidR="008E32FF">
        <w:rPr>
          <w:lang w:val="en-US"/>
        </w:rPr>
        <w:t xml:space="preserve"> as</w:t>
      </w:r>
      <w:r w:rsidRPr="32AF646F">
        <w:rPr>
          <w:lang w:val="en-US"/>
        </w:rPr>
        <w:t xml:space="preserve"> </w:t>
      </w:r>
      <w:r w:rsidR="00871B09">
        <w:rPr>
          <w:lang w:val="en-US"/>
        </w:rPr>
        <w:t xml:space="preserve">discretized dynamic and measurement </w:t>
      </w:r>
      <w:r w:rsidR="00CC0D6C">
        <w:rPr>
          <w:lang w:val="en-US"/>
        </w:rPr>
        <w:t>equation</w:t>
      </w:r>
      <w:r w:rsidR="001C5FD8">
        <w:rPr>
          <w:lang w:val="en-US"/>
        </w:rPr>
        <w:t>s</w:t>
      </w:r>
      <w:r w:rsidRPr="32AF646F">
        <w:rPr>
          <w:lang w:val="en-US"/>
        </w:rPr>
        <w:t xml:space="preserve"> </w:t>
      </w:r>
      <m:oMath>
        <m:bar>
          <m:barPr>
            <m:ctrlPr>
              <w:rPr>
                <w:rFonts w:ascii="Cambria Math" w:hAnsi="Cambria Math"/>
                <w:i/>
                <w:lang w:val="en-US"/>
              </w:rPr>
            </m:ctrlPr>
          </m:barPr>
          <m:e>
            <m:r>
              <w:rPr>
                <w:rFonts w:ascii="Cambria Math" w:hAnsi="Cambria Math"/>
                <w:lang w:val="en-US"/>
              </w:rPr>
              <m:t>f</m:t>
            </m:r>
          </m:e>
        </m:bar>
      </m:oMath>
      <w:r w:rsidR="00D40B25">
        <w:rPr>
          <w:lang w:val="en-US"/>
        </w:rPr>
        <w:t xml:space="preserve"> </w:t>
      </w:r>
      <w:r w:rsidR="00871B09">
        <w:rPr>
          <w:lang w:val="en-US"/>
        </w:rPr>
        <w:t xml:space="preserve">and </w:t>
      </w:r>
      <m:oMath>
        <m:bar>
          <m:barPr>
            <m:ctrlPr>
              <w:rPr>
                <w:rFonts w:ascii="Cambria Math" w:hAnsi="Cambria Math"/>
                <w:i/>
                <w:lang w:val="en-US"/>
              </w:rPr>
            </m:ctrlPr>
          </m:barPr>
          <m:e>
            <m:r>
              <w:rPr>
                <w:rFonts w:ascii="Cambria Math" w:hAnsi="Cambria Math"/>
                <w:lang w:val="en-US"/>
              </w:rPr>
              <m:t>h</m:t>
            </m:r>
          </m:e>
        </m:bar>
      </m:oMath>
      <w:r w:rsidRPr="32AF646F">
        <w:rPr>
          <w:lang w:val="en-US"/>
        </w:rPr>
        <w:t>.</w:t>
      </w:r>
      <w:r w:rsidR="002B172E">
        <w:rPr>
          <w:lang w:val="en-US"/>
        </w:rPr>
        <w:t xml:space="preserve"> </w:t>
      </w:r>
      <w:r w:rsidR="004A1F2D" w:rsidRPr="32AF646F">
        <w:rPr>
          <w:lang w:val="en-US"/>
        </w:rPr>
        <w:t xml:space="preserve">Enforcing </w:t>
      </w:r>
      <w:r w:rsidR="004A1F2D">
        <w:rPr>
          <w:lang w:val="en-US"/>
        </w:rPr>
        <w:t xml:space="preserve">positive states </w:t>
      </w:r>
      <w:r w:rsidR="004A1F2D" w:rsidRPr="32AF646F">
        <w:rPr>
          <w:lang w:val="en-US"/>
        </w:rPr>
        <w:t>through non-negativity constraints proved to be unnecessary during initial tests</w:t>
      </w:r>
      <w:r w:rsidR="004A1F2D">
        <w:rPr>
          <w:lang w:val="en-US"/>
        </w:rPr>
        <w:t xml:space="preserve">, which was </w:t>
      </w:r>
      <w:r w:rsidR="004A1F2D" w:rsidRPr="32AF646F">
        <w:rPr>
          <w:lang w:val="en-US"/>
        </w:rPr>
        <w:t>thus omitted.</w:t>
      </w:r>
      <w:r w:rsidR="004A1F2D">
        <w:rPr>
          <w:lang w:val="en-US"/>
        </w:rPr>
        <w:t xml:space="preserve"> </w:t>
      </w:r>
      <w:r w:rsidR="004A1F2D" w:rsidRPr="32AF646F">
        <w:rPr>
          <w:lang w:val="en-US"/>
        </w:rPr>
        <w:t>Normalized inputs were constrained between 0 and 1.</w:t>
      </w:r>
      <w:r w:rsidR="004A1F2D">
        <w:rPr>
          <w:lang w:val="en-US"/>
        </w:rPr>
        <w:t xml:space="preserve"> </w:t>
      </w:r>
      <w:r w:rsidR="32AF646F" w:rsidRPr="32AF646F">
        <w:rPr>
          <w:lang w:val="en-US"/>
        </w:rPr>
        <w:t xml:space="preserve">The </w:t>
      </w:r>
      <w:r w:rsidR="007F2F67">
        <w:rPr>
          <w:lang w:val="en-US"/>
        </w:rPr>
        <w:t xml:space="preserve">cost function for a single multi-stage scenario and the </w:t>
      </w:r>
      <w:r w:rsidR="32AF646F" w:rsidRPr="32AF646F">
        <w:rPr>
          <w:lang w:val="en-US"/>
        </w:rPr>
        <w:t xml:space="preserve">resulting </w:t>
      </w:r>
      <w:r w:rsidR="00C10618" w:rsidRPr="32AF646F">
        <w:rPr>
          <w:lang w:val="en-US"/>
        </w:rPr>
        <w:t>OCP</w:t>
      </w:r>
      <w:r w:rsidR="00787336">
        <w:rPr>
          <w:lang w:val="en-US"/>
        </w:rPr>
        <w:t xml:space="preserve"> </w:t>
      </w:r>
      <w:r w:rsidR="00A80D89">
        <w:rPr>
          <w:lang w:val="en-US"/>
        </w:rPr>
        <w:t>are</w:t>
      </w:r>
      <w:r w:rsidR="0022239E">
        <w:rPr>
          <w:lang w:val="en-US"/>
        </w:rPr>
        <w:t xml:space="preserve"> shown in </w:t>
      </w:r>
      <w:r w:rsidR="00DA45A9">
        <w:rPr>
          <w:lang w:val="en-US"/>
        </w:rPr>
        <w:t>Eq</w:t>
      </w:r>
      <w:r w:rsidR="00A63B13">
        <w:rPr>
          <w:lang w:val="en-US"/>
        </w:rPr>
        <w:t xml:space="preserve">. </w:t>
      </w:r>
      <w:r w:rsidR="00A63B13">
        <w:rPr>
          <w:lang w:val="en-US"/>
        </w:rPr>
        <w:fldChar w:fldCharType="begin"/>
      </w:r>
      <w:r w:rsidR="00A63B13">
        <w:rPr>
          <w:lang w:val="en-US"/>
        </w:rPr>
        <w:instrText xml:space="preserve"> REF _Ref194920531 \h </w:instrText>
      </w:r>
      <w:r w:rsidR="00A63B13">
        <w:rPr>
          <w:lang w:val="en-US"/>
        </w:rPr>
      </w:r>
      <w:r w:rsidR="00A63B13">
        <w:rPr>
          <w:lang w:val="en-US"/>
        </w:rPr>
        <w:fldChar w:fldCharType="separate"/>
      </w:r>
      <w:r w:rsidR="00AC5FD3" w:rsidRPr="00092FDD">
        <w:rPr>
          <w:lang w:val="en-US"/>
        </w:rPr>
        <w:t>(</w:t>
      </w:r>
      <w:r w:rsidR="00AC5FD3" w:rsidRPr="00092FDD">
        <w:rPr>
          <w:noProof/>
          <w:lang w:val="en-US"/>
        </w:rPr>
        <w:t>2</w:t>
      </w:r>
      <w:r w:rsidR="00AC5FD3" w:rsidRPr="00092FDD">
        <w:rPr>
          <w:lang w:val="en-US"/>
        </w:rPr>
        <w:t>.</w:t>
      </w:r>
      <w:r w:rsidR="00AC5FD3" w:rsidRPr="00092FDD">
        <w:rPr>
          <w:noProof/>
          <w:lang w:val="en-US"/>
        </w:rPr>
        <w:t>16</w:t>
      </w:r>
      <w:r w:rsidR="00A63B13">
        <w:rPr>
          <w:lang w:val="en-US"/>
        </w:rPr>
        <w:fldChar w:fldCharType="end"/>
      </w:r>
      <w:r w:rsidR="00A63B13">
        <w:rPr>
          <w:lang w:val="en-US"/>
        </w:rPr>
        <w:t xml:space="preserve">) </w:t>
      </w:r>
      <w:r w:rsidR="0022239E">
        <w:rPr>
          <w:lang w:val="en-US"/>
        </w:rPr>
        <w:t xml:space="preserve">and </w:t>
      </w:r>
      <w:r w:rsidR="00A63B13">
        <w:rPr>
          <w:lang w:val="en-US"/>
        </w:rPr>
        <w:fldChar w:fldCharType="begin"/>
      </w:r>
      <w:r w:rsidR="00A63B13">
        <w:rPr>
          <w:lang w:val="en-US"/>
        </w:rPr>
        <w:instrText xml:space="preserve"> REF _Ref194920594 \h </w:instrText>
      </w:r>
      <w:r w:rsidR="00A63B13">
        <w:rPr>
          <w:lang w:val="en-US"/>
        </w:rPr>
      </w:r>
      <w:r w:rsidR="00A63B13">
        <w:rPr>
          <w:lang w:val="en-US"/>
        </w:rPr>
        <w:fldChar w:fldCharType="separate"/>
      </w:r>
      <w:r w:rsidR="00AC5FD3" w:rsidRPr="00092FDD">
        <w:rPr>
          <w:lang w:val="en-US"/>
        </w:rPr>
        <w:t>(</w:t>
      </w:r>
      <w:r w:rsidR="00AC5FD3" w:rsidRPr="00092FDD">
        <w:rPr>
          <w:noProof/>
          <w:lang w:val="en-US"/>
        </w:rPr>
        <w:t>2</w:t>
      </w:r>
      <w:r w:rsidR="00AC5FD3" w:rsidRPr="00092FDD">
        <w:rPr>
          <w:lang w:val="en-US"/>
        </w:rPr>
        <w:t>.</w:t>
      </w:r>
      <w:r w:rsidR="00AC5FD3" w:rsidRPr="00092FDD">
        <w:rPr>
          <w:noProof/>
          <w:lang w:val="en-US"/>
        </w:rPr>
        <w:t>17</w:t>
      </w:r>
      <w:r w:rsidR="00A63B13">
        <w:rPr>
          <w:lang w:val="en-US"/>
        </w:rPr>
        <w:fldChar w:fldCharType="end"/>
      </w:r>
      <w:r w:rsidR="00A63B13">
        <w:rPr>
          <w:lang w:val="en-US"/>
        </w:rPr>
        <w:t>)</w:t>
      </w:r>
      <w:r w:rsidR="006B4EAF">
        <w:rPr>
          <w:lang w:val="en-US"/>
        </w:rPr>
        <w:t>.</w:t>
      </w:r>
      <w:r w:rsidR="00AA2B45">
        <w:rPr>
          <w:lang w:val="en-US"/>
        </w:rPr>
        <w:t xml:space="preserve"> </w:t>
      </w:r>
      <w:r w:rsidR="00871B09">
        <w:rPr>
          <w:lang w:val="en-US"/>
        </w:rPr>
        <w:t>Tab. 2 summarizes r</w:t>
      </w:r>
      <w:r w:rsidR="00DA45A9">
        <w:rPr>
          <w:lang w:val="en-US"/>
        </w:rPr>
        <w:t xml:space="preserve">equired </w:t>
      </w:r>
      <w:r w:rsidR="0022239E" w:rsidRPr="32AF646F">
        <w:rPr>
          <w:lang w:val="en-US"/>
        </w:rPr>
        <w:t xml:space="preserve">coefficients </w:t>
      </w:r>
      <w:r w:rsidR="007A4438">
        <w:rPr>
          <w:lang w:val="en-US"/>
        </w:rPr>
        <w:t xml:space="preserve">and hyperparameters </w:t>
      </w:r>
      <w:r w:rsidR="0022239E" w:rsidRPr="32AF646F">
        <w:rPr>
          <w:lang w:val="en-US"/>
        </w:rPr>
        <w:t xml:space="preserve">used </w:t>
      </w:r>
      <w:r w:rsidR="00A80D89">
        <w:rPr>
          <w:lang w:val="en-US"/>
        </w:rPr>
        <w:t xml:space="preserve">for </w:t>
      </w:r>
      <w:r w:rsidR="0022239E" w:rsidRPr="32AF646F">
        <w:rPr>
          <w:lang w:val="en-US"/>
        </w:rPr>
        <w:t>case study 1.</w:t>
      </w:r>
      <w:r>
        <w:rPr>
          <w:lang w:val="en-US"/>
        </w:rPr>
        <w:t xml:space="preserve"> </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4"/>
        <w:gridCol w:w="7521"/>
        <w:gridCol w:w="1194"/>
      </w:tblGrid>
      <w:tr w:rsidR="007F2F67" w14:paraId="45348B93" w14:textId="77777777" w:rsidTr="007F2F67">
        <w:tc>
          <w:tcPr>
            <w:tcW w:w="174" w:type="pct"/>
            <w:vAlign w:val="center"/>
          </w:tcPr>
          <w:p w14:paraId="77CBDBDA" w14:textId="77777777" w:rsidR="007F2F67" w:rsidRDefault="007F2F67">
            <w:pPr>
              <w:ind w:firstLine="0"/>
              <w:jc w:val="right"/>
              <w:rPr>
                <w:lang w:val="en-US"/>
              </w:rPr>
            </w:pPr>
          </w:p>
        </w:tc>
        <w:tc>
          <w:tcPr>
            <w:tcW w:w="4165" w:type="pct"/>
            <w:vAlign w:val="center"/>
          </w:tcPr>
          <w:p w14:paraId="62BE2AD0" w14:textId="46ED9220" w:rsidR="007F2F67" w:rsidRPr="0009714C" w:rsidRDefault="007F2F67" w:rsidP="00BC3C86">
            <w:pPr>
              <w:jc w:val="left"/>
              <w:rPr>
                <w:color w:val="000000" w:themeColor="text1"/>
                <w:sz w:val="22"/>
                <w:szCs w:val="21"/>
                <w:lang w:val="en-US"/>
              </w:rPr>
            </w:pPr>
            <w:r>
              <w:rPr>
                <w:color w:val="000000" w:themeColor="text1"/>
                <w:sz w:val="22"/>
                <w:szCs w:val="21"/>
                <w:lang w:val="en-US"/>
              </w:rPr>
              <w:t xml:space="preserve"> </w:t>
            </w:r>
            <m:oMath>
              <m:r>
                <w:rPr>
                  <w:rFonts w:ascii="Cambria Math" w:hAnsi="Cambria Math"/>
                  <w:color w:val="000000" w:themeColor="text1"/>
                  <w:sz w:val="22"/>
                  <w:szCs w:val="21"/>
                  <w:lang w:val="en-US"/>
                </w:rPr>
                <m:t>J</m:t>
              </m:r>
              <m:d>
                <m:dPr>
                  <m:ctrlPr>
                    <w:rPr>
                      <w:rFonts w:ascii="Cambria Math" w:hAnsi="Cambria Math"/>
                      <w:i/>
                      <w:color w:val="000000" w:themeColor="text1"/>
                      <w:sz w:val="22"/>
                      <w:szCs w:val="21"/>
                      <w:lang w:val="en-US"/>
                    </w:rPr>
                  </m:ctrlPr>
                </m:dPr>
                <m:e>
                  <m:r>
                    <w:rPr>
                      <w:rFonts w:ascii="Cambria Math" w:hAnsi="Cambria Math"/>
                      <w:color w:val="000000" w:themeColor="text1"/>
                      <w:sz w:val="22"/>
                      <w:szCs w:val="21"/>
                      <w:lang w:val="en-US"/>
                    </w:rPr>
                    <m:t>x,u</m:t>
                  </m:r>
                </m:e>
              </m:d>
              <m:r>
                <w:rPr>
                  <w:rFonts w:ascii="Cambria Math" w:hAnsi="Cambria Math"/>
                  <w:color w:val="000000" w:themeColor="text1"/>
                  <w:sz w:val="22"/>
                  <w:szCs w:val="21"/>
                  <w:lang w:val="en-US"/>
                </w:rPr>
                <m:t xml:space="preserve">= </m:t>
              </m:r>
              <m:nary>
                <m:naryPr>
                  <m:chr m:val="∑"/>
                  <m:limLoc m:val="undOvr"/>
                  <m:ctrlPr>
                    <w:rPr>
                      <w:rFonts w:ascii="Cambria Math" w:hAnsi="Cambria Math"/>
                      <w:i/>
                      <w:color w:val="000000" w:themeColor="text1"/>
                      <w:sz w:val="22"/>
                      <w:szCs w:val="21"/>
                      <w:lang w:val="en-US"/>
                    </w:rPr>
                  </m:ctrlPr>
                </m:naryPr>
                <m:sub>
                  <m:r>
                    <w:rPr>
                      <w:rFonts w:ascii="Cambria Math" w:hAnsi="Cambria Math"/>
                      <w:color w:val="000000" w:themeColor="text1"/>
                      <w:sz w:val="22"/>
                      <w:szCs w:val="21"/>
                      <w:lang w:val="en-US"/>
                    </w:rPr>
                    <m:t>k=0</m:t>
                  </m:r>
                </m:sub>
                <m:sup>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N</m:t>
                      </m:r>
                    </m:e>
                    <m:sub>
                      <m:r>
                        <w:rPr>
                          <w:rFonts w:ascii="Cambria Math" w:hAnsi="Cambria Math"/>
                          <w:color w:val="000000" w:themeColor="text1"/>
                          <w:sz w:val="22"/>
                          <w:szCs w:val="21"/>
                          <w:lang w:val="en-US"/>
                        </w:rPr>
                        <m:t>p</m:t>
                      </m:r>
                    </m:sub>
                  </m:sSub>
                </m:sup>
                <m:e>
                  <m:d>
                    <m:dPr>
                      <m:ctrlPr>
                        <w:rPr>
                          <w:rFonts w:ascii="Cambria Math" w:hAnsi="Cambria Math"/>
                          <w:i/>
                          <w:color w:val="000000" w:themeColor="text1"/>
                          <w:sz w:val="22"/>
                          <w:szCs w:val="21"/>
                          <w:lang w:val="en-US"/>
                        </w:rPr>
                      </m:ctrlPr>
                    </m:dPr>
                    <m:e>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c</m:t>
                          </m:r>
                        </m:e>
                        <m:sub>
                          <m:r>
                            <w:rPr>
                              <w:rFonts w:ascii="Cambria Math" w:hAnsi="Cambria Math"/>
                              <w:color w:val="000000" w:themeColor="text1"/>
                              <w:sz w:val="22"/>
                              <w:szCs w:val="21"/>
                              <w:lang w:val="en-US"/>
                            </w:rPr>
                            <m:t>1</m:t>
                          </m:r>
                        </m:sub>
                      </m:sSub>
                      <m:sSup>
                        <m:sSupPr>
                          <m:ctrlPr>
                            <w:rPr>
                              <w:rFonts w:ascii="Cambria Math" w:hAnsi="Cambria Math"/>
                              <w:i/>
                              <w:color w:val="000000" w:themeColor="text1"/>
                              <w:sz w:val="22"/>
                              <w:szCs w:val="21"/>
                              <w:lang w:val="en-US"/>
                            </w:rPr>
                          </m:ctrlPr>
                        </m:sSupPr>
                        <m:e>
                          <m:d>
                            <m:dPr>
                              <m:ctrlPr>
                                <w:rPr>
                                  <w:rFonts w:ascii="Cambria Math" w:hAnsi="Cambria Math"/>
                                  <w:i/>
                                  <w:color w:val="000000" w:themeColor="text1"/>
                                  <w:sz w:val="22"/>
                                  <w:szCs w:val="21"/>
                                  <w:lang w:val="en-US"/>
                                </w:rPr>
                              </m:ctrlPr>
                            </m:dPr>
                            <m:e>
                              <m:f>
                                <m:fPr>
                                  <m:ctrlPr>
                                    <w:rPr>
                                      <w:rFonts w:ascii="Cambria Math" w:hAnsi="Cambria Math"/>
                                      <w:i/>
                                      <w:color w:val="000000" w:themeColor="text1"/>
                                      <w:sz w:val="22"/>
                                      <w:szCs w:val="21"/>
                                      <w:lang w:val="en-US"/>
                                    </w:rPr>
                                  </m:ctrlPr>
                                </m:fPr>
                                <m:num>
                                  <m:sSub>
                                    <m:sSubPr>
                                      <m:ctrlPr>
                                        <w:rPr>
                                          <w:rFonts w:ascii="Cambria Math" w:hAnsi="Cambria Math"/>
                                          <w:i/>
                                          <w:color w:val="000000" w:themeColor="text1"/>
                                          <w:sz w:val="22"/>
                                          <w:szCs w:val="21"/>
                                          <w:lang w:val="en-US"/>
                                        </w:rPr>
                                      </m:ctrlPr>
                                    </m:sSubPr>
                                    <m:e>
                                      <m:acc>
                                        <m:accPr>
                                          <m:chr m:val="̇"/>
                                          <m:ctrlPr>
                                            <w:rPr>
                                              <w:rFonts w:ascii="Cambria Math" w:hAnsi="Cambria Math"/>
                                              <w:i/>
                                              <w:color w:val="000000" w:themeColor="text1"/>
                                              <w:sz w:val="22"/>
                                              <w:szCs w:val="21"/>
                                              <w:lang w:val="en-US"/>
                                            </w:rPr>
                                          </m:ctrlPr>
                                        </m:accPr>
                                        <m:e>
                                          <m:r>
                                            <w:rPr>
                                              <w:rFonts w:ascii="Cambria Math" w:hAnsi="Cambria Math"/>
                                              <w:color w:val="000000" w:themeColor="text1"/>
                                              <w:sz w:val="22"/>
                                              <w:szCs w:val="21"/>
                                              <w:lang w:val="en-US"/>
                                            </w:rPr>
                                            <m:t>V</m:t>
                                          </m:r>
                                        </m:e>
                                      </m:acc>
                                    </m:e>
                                    <m:sub>
                                      <m:sSub>
                                        <m:sSubPr>
                                          <m:ctrlPr>
                                            <w:rPr>
                                              <w:rFonts w:ascii="Cambria Math" w:hAnsi="Cambria Math"/>
                                              <w:i/>
                                              <w:color w:val="000000" w:themeColor="text1"/>
                                              <w:sz w:val="22"/>
                                              <w:szCs w:val="21"/>
                                              <w:lang w:val="en-US"/>
                                            </w:rPr>
                                          </m:ctrlPr>
                                        </m:sSubPr>
                                        <m:e>
                                          <m:r>
                                            <m:rPr>
                                              <m:nor/>
                                            </m:rPr>
                                            <w:rPr>
                                              <w:rFonts w:ascii="Cambria Math" w:hAnsi="Cambria Math"/>
                                              <w:color w:val="000000" w:themeColor="text1"/>
                                              <w:sz w:val="22"/>
                                              <w:szCs w:val="21"/>
                                              <w:lang w:val="en-US"/>
                                            </w:rPr>
                                            <m:t>CH</m:t>
                                          </m:r>
                                        </m:e>
                                        <m:sub>
                                          <m:r>
                                            <m:rPr>
                                              <m:nor/>
                                            </m:rPr>
                                            <w:rPr>
                                              <w:rFonts w:ascii="Cambria Math" w:hAnsi="Cambria Math"/>
                                              <w:color w:val="000000" w:themeColor="text1"/>
                                              <w:sz w:val="22"/>
                                              <w:szCs w:val="21"/>
                                              <w:lang w:val="en-US"/>
                                            </w:rPr>
                                            <m:t>4</m:t>
                                          </m:r>
                                        </m:sub>
                                      </m:sSub>
                                      <m:r>
                                        <w:rPr>
                                          <w:rFonts w:ascii="Cambria Math" w:hAnsi="Cambria Math"/>
                                          <w:color w:val="000000" w:themeColor="text1"/>
                                          <w:sz w:val="22"/>
                                          <w:szCs w:val="21"/>
                                          <w:lang w:val="en-US"/>
                                        </w:rPr>
                                        <m:t>,</m:t>
                                      </m:r>
                                      <m:r>
                                        <m:rPr>
                                          <m:nor/>
                                        </m:rPr>
                                        <w:rPr>
                                          <w:rFonts w:ascii="Cambria Math" w:hAnsi="Cambria Math"/>
                                          <w:color w:val="000000" w:themeColor="text1"/>
                                          <w:sz w:val="22"/>
                                          <w:szCs w:val="21"/>
                                          <w:lang w:val="en-US"/>
                                        </w:rPr>
                                        <m:t>AD</m:t>
                                      </m:r>
                                      <m:r>
                                        <w:rPr>
                                          <w:rFonts w:ascii="Cambria Math" w:hAnsi="Cambria Math"/>
                                          <w:color w:val="000000" w:themeColor="text1"/>
                                          <w:sz w:val="22"/>
                                          <w:szCs w:val="21"/>
                                          <w:lang w:val="en-US"/>
                                        </w:rPr>
                                        <m:t>,k</m:t>
                                      </m:r>
                                    </m:sub>
                                  </m:sSub>
                                  <m:r>
                                    <w:rPr>
                                      <w:rFonts w:ascii="Cambria Math" w:hAnsi="Cambria Math"/>
                                      <w:color w:val="000000" w:themeColor="text1"/>
                                      <w:sz w:val="22"/>
                                      <w:szCs w:val="21"/>
                                      <w:lang w:val="en-US"/>
                                    </w:rPr>
                                    <m:t>-</m:t>
                                  </m:r>
                                  <m:sSubSup>
                                    <m:sSubSupPr>
                                      <m:ctrlPr>
                                        <w:rPr>
                                          <w:rFonts w:ascii="Cambria Math" w:hAnsi="Cambria Math"/>
                                          <w:i/>
                                          <w:color w:val="000000" w:themeColor="text1"/>
                                          <w:sz w:val="22"/>
                                          <w:szCs w:val="21"/>
                                          <w:lang w:val="en-US"/>
                                        </w:rPr>
                                      </m:ctrlPr>
                                    </m:sSubSupPr>
                                    <m:e>
                                      <m:acc>
                                        <m:accPr>
                                          <m:chr m:val="̇"/>
                                          <m:ctrlPr>
                                            <w:rPr>
                                              <w:rFonts w:ascii="Cambria Math" w:hAnsi="Cambria Math"/>
                                              <w:i/>
                                              <w:color w:val="000000" w:themeColor="text1"/>
                                              <w:sz w:val="22"/>
                                              <w:szCs w:val="21"/>
                                              <w:lang w:val="en-US"/>
                                            </w:rPr>
                                          </m:ctrlPr>
                                        </m:accPr>
                                        <m:e>
                                          <m:r>
                                            <w:rPr>
                                              <w:rFonts w:ascii="Cambria Math" w:hAnsi="Cambria Math"/>
                                              <w:color w:val="000000" w:themeColor="text1"/>
                                              <w:sz w:val="22"/>
                                              <w:szCs w:val="21"/>
                                              <w:lang w:val="en-US"/>
                                            </w:rPr>
                                            <m:t>V</m:t>
                                          </m:r>
                                        </m:e>
                                      </m:acc>
                                    </m:e>
                                    <m:sub>
                                      <m:sSub>
                                        <m:sSubPr>
                                          <m:ctrlPr>
                                            <w:rPr>
                                              <w:rFonts w:ascii="Cambria Math" w:hAnsi="Cambria Math"/>
                                              <w:i/>
                                              <w:color w:val="000000" w:themeColor="text1"/>
                                              <w:sz w:val="22"/>
                                              <w:szCs w:val="21"/>
                                              <w:lang w:val="en-US"/>
                                            </w:rPr>
                                          </m:ctrlPr>
                                        </m:sSubPr>
                                        <m:e>
                                          <m:r>
                                            <m:rPr>
                                              <m:nor/>
                                            </m:rPr>
                                            <w:rPr>
                                              <w:rFonts w:ascii="Cambria Math" w:hAnsi="Cambria Math"/>
                                              <w:color w:val="000000" w:themeColor="text1"/>
                                              <w:sz w:val="22"/>
                                              <w:szCs w:val="21"/>
                                              <w:lang w:val="en-US"/>
                                            </w:rPr>
                                            <m:t>CH</m:t>
                                          </m:r>
                                        </m:e>
                                        <m:sub>
                                          <m:r>
                                            <m:rPr>
                                              <m:nor/>
                                            </m:rPr>
                                            <w:rPr>
                                              <w:rFonts w:ascii="Cambria Math" w:hAnsi="Cambria Math"/>
                                              <w:color w:val="000000" w:themeColor="text1"/>
                                              <w:sz w:val="22"/>
                                              <w:szCs w:val="21"/>
                                              <w:lang w:val="en-US"/>
                                            </w:rPr>
                                            <m:t>4</m:t>
                                          </m:r>
                                        </m:sub>
                                      </m:sSub>
                                      <m:r>
                                        <w:rPr>
                                          <w:rFonts w:ascii="Cambria Math" w:hAnsi="Cambria Math"/>
                                          <w:color w:val="000000" w:themeColor="text1"/>
                                          <w:sz w:val="22"/>
                                          <w:szCs w:val="21"/>
                                          <w:lang w:val="en-US"/>
                                        </w:rPr>
                                        <m:t>,</m:t>
                                      </m:r>
                                      <m:r>
                                        <m:rPr>
                                          <m:nor/>
                                        </m:rPr>
                                        <w:rPr>
                                          <w:rFonts w:ascii="Cambria Math" w:hAnsi="Cambria Math"/>
                                          <w:color w:val="000000" w:themeColor="text1"/>
                                          <w:sz w:val="22"/>
                                          <w:szCs w:val="21"/>
                                          <w:lang w:val="en-US"/>
                                        </w:rPr>
                                        <m:t>AD</m:t>
                                      </m:r>
                                      <m:r>
                                        <w:rPr>
                                          <w:rFonts w:ascii="Cambria Math" w:hAnsi="Cambria Math"/>
                                          <w:color w:val="000000" w:themeColor="text1"/>
                                          <w:sz w:val="22"/>
                                          <w:szCs w:val="21"/>
                                          <w:lang w:val="en-US"/>
                                        </w:rPr>
                                        <m:t>,k</m:t>
                                      </m:r>
                                    </m:sub>
                                    <m:sup>
                                      <m:r>
                                        <m:rPr>
                                          <m:sty m:val="p"/>
                                        </m:rPr>
                                        <w:rPr>
                                          <w:rFonts w:ascii="Cambria Math" w:hAnsi="Cambria Math"/>
                                          <w:color w:val="000000" w:themeColor="text1"/>
                                          <w:sz w:val="22"/>
                                          <w:szCs w:val="21"/>
                                          <w:lang w:val="en-US"/>
                                        </w:rPr>
                                        <m:t>set</m:t>
                                      </m:r>
                                    </m:sup>
                                  </m:sSubSup>
                                </m:num>
                                <m:den>
                                  <m:sSubSup>
                                    <m:sSubSupPr>
                                      <m:ctrlPr>
                                        <w:rPr>
                                          <w:rFonts w:ascii="Cambria Math" w:hAnsi="Cambria Math"/>
                                          <w:i/>
                                          <w:color w:val="000000" w:themeColor="text1"/>
                                          <w:sz w:val="22"/>
                                          <w:szCs w:val="21"/>
                                          <w:lang w:val="en-US"/>
                                        </w:rPr>
                                      </m:ctrlPr>
                                    </m:sSubSupPr>
                                    <m:e>
                                      <m:acc>
                                        <m:accPr>
                                          <m:chr m:val="̇"/>
                                          <m:ctrlPr>
                                            <w:rPr>
                                              <w:rFonts w:ascii="Cambria Math" w:hAnsi="Cambria Math"/>
                                              <w:i/>
                                              <w:color w:val="000000" w:themeColor="text1"/>
                                              <w:sz w:val="22"/>
                                              <w:szCs w:val="21"/>
                                              <w:lang w:val="en-US"/>
                                            </w:rPr>
                                          </m:ctrlPr>
                                        </m:accPr>
                                        <m:e>
                                          <m:r>
                                            <w:rPr>
                                              <w:rFonts w:ascii="Cambria Math" w:hAnsi="Cambria Math"/>
                                              <w:color w:val="000000" w:themeColor="text1"/>
                                              <w:sz w:val="22"/>
                                              <w:szCs w:val="21"/>
                                              <w:lang w:val="en-US"/>
                                            </w:rPr>
                                            <m:t>V</m:t>
                                          </m:r>
                                        </m:e>
                                      </m:acc>
                                    </m:e>
                                    <m:sub>
                                      <m:sSub>
                                        <m:sSubPr>
                                          <m:ctrlPr>
                                            <w:rPr>
                                              <w:rFonts w:ascii="Cambria Math" w:hAnsi="Cambria Math"/>
                                              <w:i/>
                                              <w:color w:val="000000" w:themeColor="text1"/>
                                              <w:sz w:val="22"/>
                                              <w:szCs w:val="21"/>
                                              <w:lang w:val="en-US"/>
                                            </w:rPr>
                                          </m:ctrlPr>
                                        </m:sSubPr>
                                        <m:e>
                                          <m:r>
                                            <m:rPr>
                                              <m:nor/>
                                            </m:rPr>
                                            <w:rPr>
                                              <w:rFonts w:ascii="Cambria Math" w:hAnsi="Cambria Math"/>
                                              <w:color w:val="000000" w:themeColor="text1"/>
                                              <w:sz w:val="22"/>
                                              <w:szCs w:val="21"/>
                                              <w:lang w:val="en-US"/>
                                            </w:rPr>
                                            <m:t>CH</m:t>
                                          </m:r>
                                        </m:e>
                                        <m:sub>
                                          <m:r>
                                            <m:rPr>
                                              <m:nor/>
                                            </m:rPr>
                                            <w:rPr>
                                              <w:rFonts w:ascii="Cambria Math" w:hAnsi="Cambria Math"/>
                                              <w:color w:val="000000" w:themeColor="text1"/>
                                              <w:sz w:val="22"/>
                                              <w:szCs w:val="21"/>
                                              <w:lang w:val="en-US"/>
                                            </w:rPr>
                                            <m:t>4</m:t>
                                          </m:r>
                                        </m:sub>
                                      </m:sSub>
                                      <m:r>
                                        <w:rPr>
                                          <w:rFonts w:ascii="Cambria Math" w:hAnsi="Cambria Math"/>
                                          <w:color w:val="000000" w:themeColor="text1"/>
                                          <w:sz w:val="22"/>
                                          <w:szCs w:val="21"/>
                                          <w:lang w:val="en-US"/>
                                        </w:rPr>
                                        <m:t>,</m:t>
                                      </m:r>
                                      <m:r>
                                        <m:rPr>
                                          <m:nor/>
                                        </m:rPr>
                                        <w:rPr>
                                          <w:rFonts w:ascii="Cambria Math" w:hAnsi="Cambria Math"/>
                                          <w:color w:val="000000" w:themeColor="text1"/>
                                          <w:sz w:val="22"/>
                                          <w:szCs w:val="21"/>
                                          <w:lang w:val="en-US"/>
                                        </w:rPr>
                                        <m:t>AD</m:t>
                                      </m:r>
                                      <m:r>
                                        <w:rPr>
                                          <w:rFonts w:ascii="Cambria Math" w:hAnsi="Cambria Math"/>
                                          <w:color w:val="000000" w:themeColor="text1"/>
                                          <w:sz w:val="22"/>
                                          <w:szCs w:val="21"/>
                                          <w:lang w:val="en-US"/>
                                        </w:rPr>
                                        <m:t>,k</m:t>
                                      </m:r>
                                    </m:sub>
                                    <m:sup>
                                      <m:r>
                                        <m:rPr>
                                          <m:sty m:val="p"/>
                                        </m:rPr>
                                        <w:rPr>
                                          <w:rFonts w:ascii="Cambria Math" w:hAnsi="Cambria Math"/>
                                          <w:color w:val="000000" w:themeColor="text1"/>
                                          <w:sz w:val="22"/>
                                          <w:szCs w:val="21"/>
                                          <w:lang w:val="en-US"/>
                                        </w:rPr>
                                        <m:t>set</m:t>
                                      </m:r>
                                    </m:sup>
                                  </m:sSubSup>
                                </m:den>
                              </m:f>
                            </m:e>
                          </m:d>
                        </m:e>
                        <m:sup>
                          <m:r>
                            <w:rPr>
                              <w:rFonts w:ascii="Cambria Math" w:hAnsi="Cambria Math"/>
                              <w:color w:val="000000" w:themeColor="text1"/>
                              <w:sz w:val="22"/>
                              <w:szCs w:val="21"/>
                              <w:lang w:val="en-US"/>
                            </w:rPr>
                            <m:t>2</m:t>
                          </m:r>
                        </m:sup>
                      </m:sSup>
                      <m:r>
                        <w:rPr>
                          <w:rFonts w:ascii="Cambria Math" w:hAnsi="Cambria Math"/>
                          <w:color w:val="000000" w:themeColor="text1"/>
                          <w:sz w:val="22"/>
                          <w:szCs w:val="21"/>
                          <w:lang w:val="en-US"/>
                        </w:rPr>
                        <m:t>+</m:t>
                      </m:r>
                      <m:nary>
                        <m:naryPr>
                          <m:chr m:val="∑"/>
                          <m:limLoc m:val="undOvr"/>
                          <m:ctrlPr>
                            <w:rPr>
                              <w:rFonts w:ascii="Cambria Math" w:hAnsi="Cambria Math"/>
                              <w:i/>
                              <w:color w:val="000000" w:themeColor="text1"/>
                              <w:sz w:val="22"/>
                              <w:szCs w:val="21"/>
                              <w:lang w:val="en-US"/>
                            </w:rPr>
                          </m:ctrlPr>
                        </m:naryPr>
                        <m:sub>
                          <m:r>
                            <w:rPr>
                              <w:rFonts w:ascii="Cambria Math" w:hAnsi="Cambria Math"/>
                              <w:color w:val="000000" w:themeColor="text1"/>
                              <w:sz w:val="22"/>
                              <w:szCs w:val="21"/>
                              <w:lang w:val="en-US"/>
                            </w:rPr>
                            <m:t>i=1</m:t>
                          </m:r>
                        </m:sub>
                        <m:sup>
                          <m:r>
                            <w:rPr>
                              <w:rFonts w:ascii="Cambria Math" w:hAnsi="Cambria Math"/>
                              <w:color w:val="000000" w:themeColor="text1"/>
                              <w:sz w:val="22"/>
                              <w:szCs w:val="21"/>
                              <w:lang w:val="en-US"/>
                            </w:rPr>
                            <m:t>M</m:t>
                          </m:r>
                        </m:sup>
                        <m:e>
                          <m:d>
                            <m:dPr>
                              <m:ctrlPr>
                                <w:rPr>
                                  <w:rFonts w:ascii="Cambria Math" w:hAnsi="Cambria Math"/>
                                  <w:i/>
                                  <w:color w:val="000000" w:themeColor="text1"/>
                                  <w:sz w:val="22"/>
                                  <w:szCs w:val="21"/>
                                  <w:lang w:val="en-US"/>
                                </w:rPr>
                              </m:ctrlPr>
                            </m:dPr>
                            <m:e>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c</m:t>
                                  </m:r>
                                </m:e>
                                <m:sub>
                                  <m:r>
                                    <w:rPr>
                                      <w:rFonts w:ascii="Cambria Math" w:hAnsi="Cambria Math"/>
                                      <w:color w:val="000000" w:themeColor="text1"/>
                                      <w:sz w:val="22"/>
                                      <w:szCs w:val="21"/>
                                      <w:lang w:val="en-US"/>
                                    </w:rPr>
                                    <m:t>2</m:t>
                                  </m:r>
                                </m:sub>
                              </m:sSub>
                              <m:r>
                                <w:rPr>
                                  <w:rFonts w:ascii="Cambria Math" w:hAnsi="Cambria Math"/>
                                  <w:color w:val="000000" w:themeColor="text1"/>
                                  <w:sz w:val="22"/>
                                  <w:szCs w:val="21"/>
                                  <w:lang w:val="en-US"/>
                                </w:rPr>
                                <m:t xml:space="preserve"> </m:t>
                              </m:r>
                              <m:sSubSup>
                                <m:sSubSupPr>
                                  <m:ctrlPr>
                                    <w:rPr>
                                      <w:rFonts w:ascii="Cambria Math" w:hAnsi="Cambria Math"/>
                                      <w:i/>
                                      <w:color w:val="000000" w:themeColor="text1"/>
                                      <w:sz w:val="22"/>
                                      <w:szCs w:val="21"/>
                                      <w:lang w:val="en-US"/>
                                    </w:rPr>
                                  </m:ctrlPr>
                                </m:sSubSupPr>
                                <m:e>
                                  <m:r>
                                    <w:rPr>
                                      <w:rFonts w:ascii="Cambria Math" w:hAnsi="Cambria Math"/>
                                      <w:color w:val="000000" w:themeColor="text1"/>
                                      <w:sz w:val="22"/>
                                      <w:szCs w:val="21"/>
                                      <w:lang w:val="en-US"/>
                                    </w:rPr>
                                    <m:t>∆u</m:t>
                                  </m:r>
                                </m:e>
                                <m:sub>
                                  <m:r>
                                    <w:rPr>
                                      <w:rFonts w:ascii="Cambria Math" w:hAnsi="Cambria Math"/>
                                      <w:color w:val="000000" w:themeColor="text1"/>
                                      <w:sz w:val="22"/>
                                      <w:szCs w:val="21"/>
                                      <w:lang w:val="en-US"/>
                                    </w:rPr>
                                    <m:t>i,k</m:t>
                                  </m:r>
                                </m:sub>
                                <m:sup>
                                  <m:r>
                                    <w:rPr>
                                      <w:rFonts w:ascii="Cambria Math" w:hAnsi="Cambria Math"/>
                                      <w:color w:val="000000" w:themeColor="text1"/>
                                      <w:sz w:val="22"/>
                                      <w:szCs w:val="21"/>
                                      <w:lang w:val="en-US"/>
                                    </w:rPr>
                                    <m:t>2</m:t>
                                  </m:r>
                                </m:sup>
                              </m:sSubSup>
                              <m:r>
                                <w:rPr>
                                  <w:rFonts w:ascii="Cambria Math" w:hAnsi="Cambria Math"/>
                                  <w:color w:val="000000" w:themeColor="text1"/>
                                  <w:sz w:val="22"/>
                                  <w:szCs w:val="21"/>
                                  <w:lang w:val="en-US"/>
                                </w:rPr>
                                <m:t xml:space="preserve">+ </m:t>
                              </m:r>
                              <m:f>
                                <m:fPr>
                                  <m:ctrlPr>
                                    <w:rPr>
                                      <w:rFonts w:ascii="Cambria Math" w:hAnsi="Cambria Math"/>
                                      <w:i/>
                                      <w:color w:val="000000" w:themeColor="text1"/>
                                      <w:sz w:val="22"/>
                                      <w:szCs w:val="21"/>
                                      <w:lang w:val="en-US"/>
                                    </w:rPr>
                                  </m:ctrlPr>
                                </m:fPr>
                                <m:num>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cost</m:t>
                                      </m:r>
                                    </m:e>
                                    <m:sub>
                                      <m:r>
                                        <w:rPr>
                                          <w:rFonts w:ascii="Cambria Math" w:hAnsi="Cambria Math"/>
                                          <w:color w:val="000000" w:themeColor="text1"/>
                                          <w:sz w:val="22"/>
                                          <w:szCs w:val="21"/>
                                          <w:lang w:val="en-US"/>
                                        </w:rPr>
                                        <m:t>i</m:t>
                                      </m:r>
                                    </m:sub>
                                  </m:sSub>
                                </m:num>
                                <m:den>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cost</m:t>
                                      </m:r>
                                    </m:e>
                                    <m:sub>
                                      <m:r>
                                        <m:rPr>
                                          <m:sty m:val="p"/>
                                        </m:rPr>
                                        <w:rPr>
                                          <w:rFonts w:ascii="Cambria Math" w:hAnsi="Cambria Math"/>
                                          <w:color w:val="000000" w:themeColor="text1"/>
                                          <w:sz w:val="22"/>
                                          <w:szCs w:val="21"/>
                                          <w:lang w:val="en-US"/>
                                        </w:rPr>
                                        <m:t>max</m:t>
                                      </m:r>
                                    </m:sub>
                                  </m:sSub>
                                </m:den>
                              </m:f>
                              <m:r>
                                <w:rPr>
                                  <w:rFonts w:ascii="Cambria Math" w:hAnsi="Cambria Math"/>
                                  <w:color w:val="000000" w:themeColor="text1"/>
                                  <w:sz w:val="22"/>
                                  <w:szCs w:val="21"/>
                                  <w:lang w:val="en-US"/>
                                </w:rPr>
                                <m:t xml:space="preserve"> </m:t>
                              </m:r>
                              <m:sSubSup>
                                <m:sSubSupPr>
                                  <m:ctrlPr>
                                    <w:rPr>
                                      <w:rFonts w:ascii="Cambria Math" w:hAnsi="Cambria Math"/>
                                      <w:i/>
                                      <w:color w:val="000000" w:themeColor="text1"/>
                                      <w:sz w:val="22"/>
                                      <w:szCs w:val="21"/>
                                      <w:lang w:val="en-US"/>
                                    </w:rPr>
                                  </m:ctrlPr>
                                </m:sSubSupPr>
                                <m:e>
                                  <m:r>
                                    <w:rPr>
                                      <w:rFonts w:ascii="Cambria Math" w:hAnsi="Cambria Math"/>
                                      <w:color w:val="000000" w:themeColor="text1"/>
                                      <w:sz w:val="22"/>
                                      <w:szCs w:val="21"/>
                                      <w:lang w:val="en-US"/>
                                    </w:rPr>
                                    <m:t>u</m:t>
                                  </m:r>
                                </m:e>
                                <m:sub>
                                  <m:r>
                                    <w:rPr>
                                      <w:rFonts w:ascii="Cambria Math" w:hAnsi="Cambria Math"/>
                                      <w:color w:val="000000" w:themeColor="text1"/>
                                      <w:sz w:val="22"/>
                                      <w:szCs w:val="21"/>
                                      <w:lang w:val="en-US"/>
                                    </w:rPr>
                                    <m:t>i,k</m:t>
                                  </m:r>
                                </m:sub>
                                <m:sup>
                                  <m:r>
                                    <w:rPr>
                                      <w:rFonts w:ascii="Cambria Math" w:hAnsi="Cambria Math"/>
                                      <w:color w:val="000000" w:themeColor="text1"/>
                                      <w:sz w:val="22"/>
                                      <w:szCs w:val="21"/>
                                      <w:lang w:val="en-US"/>
                                    </w:rPr>
                                    <m:t>2</m:t>
                                  </m:r>
                                </m:sup>
                              </m:sSubSup>
                            </m:e>
                          </m:d>
                        </m:e>
                      </m:nary>
                    </m:e>
                  </m:d>
                </m:e>
              </m:nary>
            </m:oMath>
          </w:p>
        </w:tc>
        <w:tc>
          <w:tcPr>
            <w:tcW w:w="661" w:type="pct"/>
            <w:vAlign w:val="center"/>
          </w:tcPr>
          <w:p w14:paraId="347D47B4" w14:textId="5AA59C69" w:rsidR="007F2F67" w:rsidRDefault="007F2F67" w:rsidP="00220152">
            <w:pPr>
              <w:pStyle w:val="Beschriftung"/>
              <w:jc w:val="right"/>
              <w:rPr>
                <w:lang w:val="en-US"/>
              </w:rPr>
            </w:pPr>
            <w:bookmarkStart w:id="45" w:name="_Ref194920531"/>
            <w:bookmarkStart w:id="46" w:name="_Ref188105785"/>
            <w:r>
              <w:t>(</w:t>
            </w:r>
            <w:r>
              <w:fldChar w:fldCharType="begin"/>
            </w:r>
            <w:r>
              <w:instrText xml:space="preserve"> STYLEREF 1 \s </w:instrText>
            </w:r>
            <w:r>
              <w:fldChar w:fldCharType="separate"/>
            </w:r>
            <w:r w:rsidR="00AC5FD3">
              <w:rPr>
                <w:noProof/>
              </w:rPr>
              <w:t>2</w:t>
            </w:r>
            <w:r>
              <w:fldChar w:fldCharType="end"/>
            </w:r>
            <w:r>
              <w:t>.</w:t>
            </w:r>
            <w:r>
              <w:fldChar w:fldCharType="begin"/>
            </w:r>
            <w:r>
              <w:instrText xml:space="preserve"> SEQ Equation \* ARABIC \s 1 </w:instrText>
            </w:r>
            <w:r>
              <w:fldChar w:fldCharType="separate"/>
            </w:r>
            <w:r w:rsidR="00AC5FD3">
              <w:rPr>
                <w:noProof/>
              </w:rPr>
              <w:t>16</w:t>
            </w:r>
            <w:r>
              <w:fldChar w:fldCharType="end"/>
            </w:r>
            <w:bookmarkEnd w:id="45"/>
            <w:r>
              <w:t>)</w:t>
            </w:r>
            <w:bookmarkEnd w:id="46"/>
          </w:p>
        </w:tc>
      </w:tr>
      <w:tr w:rsidR="007F2F67" w:rsidRPr="00FE05FF" w14:paraId="1B36C416" w14:textId="77777777" w:rsidTr="007F2F67">
        <w:tc>
          <w:tcPr>
            <w:tcW w:w="174" w:type="pct"/>
            <w:vAlign w:val="center"/>
          </w:tcPr>
          <w:p w14:paraId="49C9A1BD" w14:textId="77777777" w:rsidR="007F2F67" w:rsidRDefault="007F2F67">
            <w:pPr>
              <w:ind w:firstLine="0"/>
              <w:jc w:val="right"/>
              <w:rPr>
                <w:lang w:val="en-US"/>
              </w:rPr>
            </w:pPr>
          </w:p>
        </w:tc>
        <w:tc>
          <w:tcPr>
            <w:tcW w:w="4165" w:type="pct"/>
            <w:vAlign w:val="center"/>
          </w:tcPr>
          <w:p w14:paraId="5E19FBBC" w14:textId="77777777" w:rsidR="007F2F67" w:rsidRDefault="000025D6" w:rsidP="007F2F67">
            <w:pPr>
              <w:jc w:val="center"/>
              <w:rPr>
                <w:color w:val="000000" w:themeColor="text1"/>
                <w:sz w:val="22"/>
                <w:szCs w:val="21"/>
                <w:lang w:val="en-US"/>
              </w:rPr>
            </w:pPr>
            <m:oMath>
              <m:limLow>
                <m:limLowPr>
                  <m:ctrlPr>
                    <w:rPr>
                      <w:rFonts w:ascii="Cambria Math" w:hAnsi="Cambria Math"/>
                      <w:i/>
                      <w:color w:val="000000" w:themeColor="text1"/>
                      <w:sz w:val="22"/>
                      <w:szCs w:val="21"/>
                      <w:lang w:val="en-US"/>
                    </w:rPr>
                  </m:ctrlPr>
                </m:limLowPr>
                <m:e>
                  <m:r>
                    <m:rPr>
                      <m:sty m:val="p"/>
                    </m:rPr>
                    <w:rPr>
                      <w:rFonts w:ascii="Cambria Math" w:hAnsi="Cambria Math"/>
                      <w:color w:val="000000" w:themeColor="text1"/>
                      <w:sz w:val="22"/>
                      <w:szCs w:val="21"/>
                      <w:lang w:val="en-US"/>
                    </w:rPr>
                    <m:t>min</m:t>
                  </m:r>
                </m:e>
                <m:lim>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x</m:t>
                      </m:r>
                    </m:e>
                  </m:bar>
                  <m:r>
                    <w:rPr>
                      <w:rFonts w:ascii="Cambria Math" w:hAnsi="Cambria Math"/>
                      <w:color w:val="000000" w:themeColor="text1"/>
                      <w:sz w:val="22"/>
                      <w:szCs w:val="21"/>
                      <w:lang w:val="en-US"/>
                    </w:rPr>
                    <m:t>,</m:t>
                  </m:r>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u</m:t>
                      </m:r>
                    </m:e>
                  </m:bar>
                </m:lim>
              </m:limLow>
              <m:r>
                <w:rPr>
                  <w:rFonts w:ascii="Cambria Math" w:hAnsi="Cambria Math"/>
                  <w:color w:val="000000" w:themeColor="text1"/>
                  <w:sz w:val="22"/>
                  <w:szCs w:val="21"/>
                  <w:lang w:val="en-US"/>
                </w:rPr>
                <m:t xml:space="preserve">  J</m:t>
              </m:r>
              <m:d>
                <m:dPr>
                  <m:ctrlPr>
                    <w:rPr>
                      <w:rFonts w:ascii="Cambria Math" w:hAnsi="Cambria Math"/>
                      <w:i/>
                      <w:color w:val="000000" w:themeColor="text1"/>
                      <w:sz w:val="22"/>
                      <w:szCs w:val="21"/>
                      <w:lang w:val="en-US"/>
                    </w:rPr>
                  </m:ctrlPr>
                </m:dPr>
                <m:e>
                  <m:r>
                    <w:rPr>
                      <w:rFonts w:ascii="Cambria Math" w:hAnsi="Cambria Math"/>
                      <w:color w:val="000000" w:themeColor="text1"/>
                      <w:sz w:val="22"/>
                      <w:szCs w:val="21"/>
                      <w:lang w:val="en-US"/>
                    </w:rPr>
                    <m:t>x,u</m:t>
                  </m:r>
                </m:e>
              </m:d>
            </m:oMath>
            <w:r w:rsidR="007F2F67">
              <w:rPr>
                <w:color w:val="000000" w:themeColor="text1"/>
                <w:sz w:val="22"/>
                <w:szCs w:val="21"/>
                <w:lang w:val="en-US"/>
              </w:rPr>
              <w:t xml:space="preserve"> </w:t>
            </w:r>
          </w:p>
          <w:p w14:paraId="574EB4AA" w14:textId="11C4A080" w:rsidR="00A363F7" w:rsidRPr="005C1626" w:rsidRDefault="000025D6" w:rsidP="00A363F7">
            <w:pPr>
              <w:jc w:val="left"/>
              <w:rPr>
                <w:color w:val="000000" w:themeColor="text1"/>
                <w:sz w:val="22"/>
                <w:szCs w:val="21"/>
                <w:lang w:val="en-US"/>
              </w:rPr>
            </w:pPr>
            <m:oMathPara>
              <m:oMath>
                <m:m>
                  <m:mPr>
                    <m:mcs>
                      <m:mc>
                        <m:mcPr>
                          <m:count m:val="2"/>
                          <m:mcJc m:val="center"/>
                        </m:mcPr>
                      </m:mc>
                    </m:mcs>
                    <m:ctrlPr>
                      <w:rPr>
                        <w:rFonts w:ascii="Cambria Math" w:hAnsi="Cambria Math"/>
                        <w:i/>
                        <w:color w:val="000000" w:themeColor="text1"/>
                        <w:sz w:val="22"/>
                        <w:szCs w:val="21"/>
                        <w:lang w:val="en-US"/>
                      </w:rPr>
                    </m:ctrlPr>
                  </m:mPr>
                  <m:mr>
                    <m:e>
                      <m:r>
                        <m:rPr>
                          <m:sty m:val="p"/>
                        </m:rPr>
                        <w:rPr>
                          <w:rFonts w:ascii="Cambria Math" w:hAnsi="Cambria Math"/>
                          <w:sz w:val="22"/>
                          <w:szCs w:val="21"/>
                          <w:lang w:val="en-US"/>
                        </w:rPr>
                        <m:t>s.t.</m:t>
                      </m:r>
                    </m:e>
                    <m:e>
                      <m:sSub>
                        <m:sSubPr>
                          <m:ctrlPr>
                            <w:rPr>
                              <w:rFonts w:ascii="Cambria Math" w:hAnsi="Cambria Math"/>
                              <w:i/>
                              <w:color w:val="000000" w:themeColor="text1"/>
                              <w:sz w:val="22"/>
                              <w:szCs w:val="21"/>
                              <w:lang w:val="en-US"/>
                            </w:rPr>
                          </m:ctrlPr>
                        </m:sSubPr>
                        <m:e>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x</m:t>
                              </m:r>
                            </m:e>
                          </m:bar>
                        </m:e>
                        <m:sub>
                          <m:r>
                            <w:rPr>
                              <w:rFonts w:ascii="Cambria Math" w:hAnsi="Cambria Math"/>
                              <w:color w:val="000000" w:themeColor="text1"/>
                              <w:sz w:val="22"/>
                              <w:szCs w:val="21"/>
                              <w:lang w:val="en-US"/>
                            </w:rPr>
                            <m:t>k+1</m:t>
                          </m:r>
                        </m:sub>
                      </m:sSub>
                      <m:r>
                        <w:rPr>
                          <w:rFonts w:ascii="Cambria Math" w:hAnsi="Cambria Math"/>
                          <w:color w:val="000000" w:themeColor="text1"/>
                          <w:sz w:val="22"/>
                          <w:szCs w:val="21"/>
                          <w:lang w:val="en-US"/>
                        </w:rPr>
                        <m:t>=</m:t>
                      </m:r>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f</m:t>
                          </m:r>
                        </m:e>
                      </m:bar>
                      <m:d>
                        <m:dPr>
                          <m:ctrlPr>
                            <w:rPr>
                              <w:rFonts w:ascii="Cambria Math" w:hAnsi="Cambria Math"/>
                              <w:i/>
                              <w:color w:val="000000" w:themeColor="text1"/>
                              <w:sz w:val="22"/>
                              <w:szCs w:val="21"/>
                              <w:lang w:val="en-US"/>
                            </w:rPr>
                          </m:ctrlPr>
                        </m:dPr>
                        <m:e>
                          <m:sSub>
                            <m:sSubPr>
                              <m:ctrlPr>
                                <w:rPr>
                                  <w:rFonts w:ascii="Cambria Math" w:hAnsi="Cambria Math"/>
                                  <w:i/>
                                  <w:color w:val="000000" w:themeColor="text1"/>
                                  <w:sz w:val="22"/>
                                  <w:szCs w:val="21"/>
                                  <w:lang w:val="en-US"/>
                                </w:rPr>
                              </m:ctrlPr>
                            </m:sSubPr>
                            <m:e>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x</m:t>
                                  </m:r>
                                </m:e>
                              </m:bar>
                            </m:e>
                            <m:sub>
                              <m:r>
                                <w:rPr>
                                  <w:rFonts w:ascii="Cambria Math" w:hAnsi="Cambria Math"/>
                                  <w:color w:val="000000" w:themeColor="text1"/>
                                  <w:sz w:val="22"/>
                                  <w:szCs w:val="21"/>
                                  <w:lang w:val="en-US"/>
                                </w:rPr>
                                <m:t>k</m:t>
                              </m:r>
                            </m:sub>
                          </m:sSub>
                          <m:r>
                            <w:rPr>
                              <w:rFonts w:ascii="Cambria Math" w:hAnsi="Cambria Math"/>
                              <w:color w:val="000000" w:themeColor="text1"/>
                              <w:sz w:val="22"/>
                              <w:szCs w:val="21"/>
                              <w:lang w:val="en-US"/>
                            </w:rPr>
                            <m:t>,</m:t>
                          </m:r>
                          <m:sSub>
                            <m:sSubPr>
                              <m:ctrlPr>
                                <w:rPr>
                                  <w:rFonts w:ascii="Cambria Math" w:hAnsi="Cambria Math"/>
                                  <w:i/>
                                  <w:color w:val="000000" w:themeColor="text1"/>
                                  <w:sz w:val="22"/>
                                  <w:szCs w:val="21"/>
                                  <w:lang w:val="en-US"/>
                                </w:rPr>
                              </m:ctrlPr>
                            </m:sSubPr>
                            <m:e>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u</m:t>
                                  </m:r>
                                </m:e>
                              </m:bar>
                            </m:e>
                            <m:sub>
                              <m:r>
                                <w:rPr>
                                  <w:rFonts w:ascii="Cambria Math" w:hAnsi="Cambria Math"/>
                                  <w:color w:val="000000" w:themeColor="text1"/>
                                  <w:sz w:val="22"/>
                                  <w:szCs w:val="21"/>
                                  <w:lang w:val="en-US"/>
                                </w:rPr>
                                <m:t>k</m:t>
                              </m:r>
                            </m:sub>
                          </m:sSub>
                        </m:e>
                      </m:d>
                    </m:e>
                  </m:mr>
                  <m:mr>
                    <m:e/>
                    <m:e>
                      <m:sSub>
                        <m:sSubPr>
                          <m:ctrlPr>
                            <w:rPr>
                              <w:rFonts w:ascii="Cambria Math" w:hAnsi="Cambria Math"/>
                              <w:i/>
                              <w:color w:val="000000" w:themeColor="text1"/>
                              <w:sz w:val="22"/>
                              <w:szCs w:val="21"/>
                              <w:lang w:val="en-US"/>
                            </w:rPr>
                          </m:ctrlPr>
                        </m:sSubPr>
                        <m:e>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y</m:t>
                              </m:r>
                            </m:e>
                          </m:bar>
                        </m:e>
                        <m:sub>
                          <m:r>
                            <w:rPr>
                              <w:rFonts w:ascii="Cambria Math" w:hAnsi="Cambria Math"/>
                              <w:color w:val="000000" w:themeColor="text1"/>
                              <w:sz w:val="22"/>
                              <w:szCs w:val="21"/>
                              <w:lang w:val="en-US"/>
                            </w:rPr>
                            <m:t>k</m:t>
                          </m:r>
                        </m:sub>
                      </m:sSub>
                      <m:r>
                        <w:rPr>
                          <w:rFonts w:ascii="Cambria Math" w:hAnsi="Cambria Math"/>
                          <w:color w:val="000000" w:themeColor="text1"/>
                          <w:sz w:val="22"/>
                          <w:szCs w:val="21"/>
                          <w:lang w:val="en-US"/>
                        </w:rPr>
                        <m:t>=</m:t>
                      </m:r>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h</m:t>
                          </m:r>
                        </m:e>
                      </m:bar>
                      <m:d>
                        <m:dPr>
                          <m:ctrlPr>
                            <w:rPr>
                              <w:rFonts w:ascii="Cambria Math" w:hAnsi="Cambria Math"/>
                              <w:i/>
                              <w:color w:val="000000" w:themeColor="text1"/>
                              <w:sz w:val="22"/>
                              <w:szCs w:val="21"/>
                              <w:lang w:val="en-US"/>
                            </w:rPr>
                          </m:ctrlPr>
                        </m:dPr>
                        <m:e>
                          <m:sSub>
                            <m:sSubPr>
                              <m:ctrlPr>
                                <w:rPr>
                                  <w:rFonts w:ascii="Cambria Math" w:hAnsi="Cambria Math"/>
                                  <w:i/>
                                  <w:color w:val="000000" w:themeColor="text1"/>
                                  <w:sz w:val="22"/>
                                  <w:szCs w:val="21"/>
                                  <w:lang w:val="en-US"/>
                                </w:rPr>
                              </m:ctrlPr>
                            </m:sSubPr>
                            <m:e>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x</m:t>
                                  </m:r>
                                </m:e>
                              </m:bar>
                            </m:e>
                            <m:sub>
                              <m:r>
                                <w:rPr>
                                  <w:rFonts w:ascii="Cambria Math" w:hAnsi="Cambria Math"/>
                                  <w:color w:val="000000" w:themeColor="text1"/>
                                  <w:sz w:val="22"/>
                                  <w:szCs w:val="21"/>
                                  <w:lang w:val="en-US"/>
                                </w:rPr>
                                <m:t>k</m:t>
                              </m:r>
                            </m:sub>
                          </m:sSub>
                        </m:e>
                      </m:d>
                      <m:ctrlPr>
                        <w:rPr>
                          <w:rFonts w:ascii="Cambria Math" w:eastAsia="Cambria Math" w:hAnsi="Cambria Math" w:cs="Cambria Math"/>
                          <w:i/>
                          <w:color w:val="000000" w:themeColor="text1"/>
                          <w:sz w:val="22"/>
                          <w:szCs w:val="21"/>
                          <w:lang w:val="en-US"/>
                        </w:rPr>
                      </m:ctrlPr>
                    </m:e>
                  </m:mr>
                  <m:mr>
                    <m:e>
                      <m:ctrlPr>
                        <w:rPr>
                          <w:rFonts w:ascii="Cambria Math" w:eastAsia="Cambria Math" w:hAnsi="Cambria Math" w:cs="Cambria Math"/>
                          <w:i/>
                          <w:color w:val="000000" w:themeColor="text1"/>
                          <w:sz w:val="22"/>
                          <w:szCs w:val="21"/>
                          <w:lang w:val="en-US"/>
                        </w:rPr>
                      </m:ctrlPr>
                    </m:e>
                    <m:e>
                      <m:r>
                        <w:rPr>
                          <w:rFonts w:ascii="Cambria Math" w:eastAsia="Cambria Math" w:hAnsi="Cambria Math" w:cs="Cambria Math"/>
                          <w:color w:val="000000" w:themeColor="text1"/>
                          <w:sz w:val="22"/>
                          <w:szCs w:val="21"/>
                          <w:lang w:val="en-US"/>
                        </w:rPr>
                        <m:t>0≤</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u</m:t>
                          </m:r>
                        </m:e>
                        <m:sub>
                          <m:r>
                            <w:rPr>
                              <w:rFonts w:ascii="Cambria Math" w:hAnsi="Cambria Math"/>
                              <w:color w:val="000000" w:themeColor="text1"/>
                              <w:sz w:val="22"/>
                              <w:szCs w:val="21"/>
                              <w:lang w:val="en-US"/>
                            </w:rPr>
                            <m:t>i,k</m:t>
                          </m:r>
                        </m:sub>
                      </m:sSub>
                      <m:r>
                        <w:rPr>
                          <w:rFonts w:ascii="Cambria Math" w:eastAsia="Cambria Math" w:hAnsi="Cambria Math" w:cs="Cambria Math"/>
                          <w:color w:val="000000" w:themeColor="text1"/>
                          <w:sz w:val="22"/>
                          <w:szCs w:val="21"/>
                          <w:lang w:val="en-US"/>
                        </w:rPr>
                        <m:t xml:space="preserve">≤1 </m:t>
                      </m:r>
                      <m:r>
                        <w:rPr>
                          <w:rFonts w:ascii="Cambria Math" w:hAnsi="Cambria Math"/>
                          <w:color w:val="000000" w:themeColor="text1"/>
                          <w:sz w:val="22"/>
                          <w:szCs w:val="21"/>
                          <w:lang w:val="en-US"/>
                        </w:rPr>
                        <m:t>∀  i∈</m:t>
                      </m:r>
                      <m:d>
                        <m:dPr>
                          <m:begChr m:val="{"/>
                          <m:endChr m:val="}"/>
                          <m:ctrlPr>
                            <w:rPr>
                              <w:rFonts w:ascii="Cambria Math" w:hAnsi="Cambria Math"/>
                              <w:i/>
                              <w:color w:val="000000" w:themeColor="text1"/>
                              <w:sz w:val="22"/>
                              <w:szCs w:val="21"/>
                              <w:lang w:val="en-US"/>
                            </w:rPr>
                          </m:ctrlPr>
                        </m:dPr>
                        <m:e>
                          <m:r>
                            <w:rPr>
                              <w:rFonts w:ascii="Cambria Math" w:hAnsi="Cambria Math"/>
                              <w:color w:val="000000" w:themeColor="text1"/>
                              <w:sz w:val="22"/>
                              <w:szCs w:val="21"/>
                              <w:lang w:val="en-US"/>
                            </w:rPr>
                            <m:t>1,…,4</m:t>
                          </m:r>
                        </m:e>
                      </m:d>
                      <m:r>
                        <w:rPr>
                          <w:rFonts w:ascii="Cambria Math" w:hAnsi="Cambria Math"/>
                          <w:color w:val="000000" w:themeColor="text1"/>
                          <w:sz w:val="22"/>
                          <w:szCs w:val="21"/>
                          <w:lang w:val="en-US"/>
                        </w:rPr>
                        <m:t>, k∈</m:t>
                      </m:r>
                      <m:d>
                        <m:dPr>
                          <m:begChr m:val="{"/>
                          <m:endChr m:val="}"/>
                          <m:ctrlPr>
                            <w:rPr>
                              <w:rFonts w:ascii="Cambria Math" w:hAnsi="Cambria Math"/>
                              <w:i/>
                              <w:color w:val="000000" w:themeColor="text1"/>
                              <w:sz w:val="22"/>
                              <w:szCs w:val="21"/>
                              <w:lang w:val="en-US"/>
                            </w:rPr>
                          </m:ctrlPr>
                        </m:dPr>
                        <m:e>
                          <m:r>
                            <w:rPr>
                              <w:rFonts w:ascii="Cambria Math" w:hAnsi="Cambria Math"/>
                              <w:color w:val="000000" w:themeColor="text1"/>
                              <w:sz w:val="22"/>
                              <w:szCs w:val="21"/>
                              <w:lang w:val="en-US"/>
                            </w:rPr>
                            <m:t>0,…,</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N</m:t>
                              </m:r>
                            </m:e>
                            <m:sub>
                              <m:r>
                                <w:rPr>
                                  <w:rFonts w:ascii="Cambria Math" w:hAnsi="Cambria Math"/>
                                  <w:color w:val="000000" w:themeColor="text1"/>
                                  <w:sz w:val="22"/>
                                  <w:szCs w:val="21"/>
                                  <w:lang w:val="en-US"/>
                                </w:rPr>
                                <m:t>p</m:t>
                              </m:r>
                            </m:sub>
                          </m:sSub>
                          <m:r>
                            <w:rPr>
                              <w:rFonts w:ascii="Cambria Math" w:hAnsi="Cambria Math"/>
                              <w:color w:val="000000" w:themeColor="text1"/>
                              <w:sz w:val="22"/>
                              <w:szCs w:val="21"/>
                              <w:lang w:val="en-US"/>
                            </w:rPr>
                            <m:t>+1</m:t>
                          </m:r>
                        </m:e>
                      </m:d>
                      <m:r>
                        <w:rPr>
                          <w:rFonts w:ascii="Cambria Math" w:eastAsia="Cambria Math" w:hAnsi="Cambria Math" w:cs="Cambria Math"/>
                          <w:color w:val="000000" w:themeColor="text1"/>
                          <w:sz w:val="22"/>
                          <w:szCs w:val="21"/>
                          <w:lang w:val="en-US"/>
                        </w:rPr>
                        <m:t xml:space="preserve">. </m:t>
                      </m:r>
                    </m:e>
                  </m:mr>
                </m:m>
              </m:oMath>
            </m:oMathPara>
          </w:p>
        </w:tc>
        <w:tc>
          <w:tcPr>
            <w:tcW w:w="661" w:type="pct"/>
            <w:vAlign w:val="center"/>
          </w:tcPr>
          <w:p w14:paraId="0175B1E8" w14:textId="321A8821" w:rsidR="007F2F67" w:rsidRPr="00FE05FF" w:rsidRDefault="007F2F67">
            <w:pPr>
              <w:pStyle w:val="Beschriftung"/>
              <w:jc w:val="right"/>
              <w:rPr>
                <w:lang w:val="en-US"/>
              </w:rPr>
            </w:pPr>
            <w:bookmarkStart w:id="47" w:name="_Ref194920594"/>
            <w:bookmarkStart w:id="48" w:name="_Ref200284319"/>
            <w:r>
              <w:t>(</w:t>
            </w:r>
            <w:r>
              <w:fldChar w:fldCharType="begin"/>
            </w:r>
            <w:r>
              <w:instrText xml:space="preserve"> STYLEREF 1 \s </w:instrText>
            </w:r>
            <w:r>
              <w:fldChar w:fldCharType="separate"/>
            </w:r>
            <w:r w:rsidR="00AC5FD3">
              <w:rPr>
                <w:noProof/>
              </w:rPr>
              <w:t>2</w:t>
            </w:r>
            <w:r>
              <w:fldChar w:fldCharType="end"/>
            </w:r>
            <w:r>
              <w:t>.</w:t>
            </w:r>
            <w:r>
              <w:fldChar w:fldCharType="begin"/>
            </w:r>
            <w:r>
              <w:instrText xml:space="preserve"> SEQ Equation \* ARABIC \s 1 </w:instrText>
            </w:r>
            <w:r>
              <w:fldChar w:fldCharType="separate"/>
            </w:r>
            <w:r w:rsidR="00AC5FD3">
              <w:rPr>
                <w:noProof/>
              </w:rPr>
              <w:t>17</w:t>
            </w:r>
            <w:r>
              <w:fldChar w:fldCharType="end"/>
            </w:r>
            <w:bookmarkEnd w:id="47"/>
            <w:r>
              <w:t>)</w:t>
            </w:r>
            <w:bookmarkEnd w:id="48"/>
          </w:p>
        </w:tc>
      </w:tr>
    </w:tbl>
    <w:p w14:paraId="75D20111" w14:textId="337C853A" w:rsidR="00510AB0" w:rsidRPr="00692A81" w:rsidRDefault="32AF646F" w:rsidP="008B6E95">
      <w:pPr>
        <w:pStyle w:val="berschrift3"/>
        <w:ind w:left="0" w:firstLine="0"/>
        <w:rPr>
          <w:lang w:val="en-US"/>
        </w:rPr>
      </w:pPr>
      <w:bookmarkStart w:id="49" w:name="_2bb10dj2xkze"/>
      <w:bookmarkEnd w:id="49"/>
      <w:r w:rsidRPr="32AF646F">
        <w:rPr>
          <w:lang w:val="en-US"/>
        </w:rPr>
        <w:t>2.4.2 Cogeneration (case study 2)</w:t>
      </w:r>
    </w:p>
    <w:p w14:paraId="2316DAA8" w14:textId="444132E9" w:rsidR="001046F1" w:rsidRDefault="32AF646F" w:rsidP="32AF646F">
      <w:pPr>
        <w:rPr>
          <w:lang w:val="en-US"/>
        </w:rPr>
      </w:pPr>
      <w:r w:rsidRPr="32AF646F">
        <w:rPr>
          <w:lang w:val="en-US"/>
        </w:rPr>
        <w:t xml:space="preserve">Case study 2 </w:t>
      </w:r>
      <w:r w:rsidR="00ED5986">
        <w:rPr>
          <w:lang w:val="en-US"/>
        </w:rPr>
        <w:t>addresses</w:t>
      </w:r>
      <w:r w:rsidRPr="32AF646F">
        <w:rPr>
          <w:lang w:val="en-US"/>
        </w:rPr>
        <w:t xml:space="preserve"> </w:t>
      </w:r>
      <w:r w:rsidR="00C8026B">
        <w:rPr>
          <w:lang w:val="en-US"/>
        </w:rPr>
        <w:t>demand-oriented</w:t>
      </w:r>
      <w:r w:rsidRPr="32AF646F">
        <w:rPr>
          <w:lang w:val="en-US"/>
        </w:rPr>
        <w:t xml:space="preserve"> cogeneration. For this purpose, the ADM1-R3 was augmented by the </w:t>
      </w:r>
      <w:r w:rsidR="008153E1">
        <w:rPr>
          <w:lang w:val="en-US"/>
        </w:rPr>
        <w:t>GS</w:t>
      </w:r>
      <w:r w:rsidRPr="32AF646F">
        <w:rPr>
          <w:lang w:val="en-US"/>
        </w:rPr>
        <w:t xml:space="preserve"> model described in Sec</w:t>
      </w:r>
      <w:r w:rsidR="00833053">
        <w:rPr>
          <w:lang w:val="en-US"/>
        </w:rPr>
        <w:t>.</w:t>
      </w:r>
      <w:r w:rsidRPr="32AF646F">
        <w:rPr>
          <w:lang w:val="en-US"/>
        </w:rPr>
        <w:t xml:space="preserve"> 2.1</w:t>
      </w:r>
      <w:r w:rsidR="004B3280">
        <w:rPr>
          <w:lang w:val="en-US"/>
        </w:rPr>
        <w:t>.</w:t>
      </w:r>
      <w:r w:rsidRPr="32AF646F">
        <w:rPr>
          <w:lang w:val="en-US"/>
        </w:rPr>
        <w:t xml:space="preserve"> Since CHP</w:t>
      </w:r>
      <w:r w:rsidR="00833053">
        <w:rPr>
          <w:lang w:val="en-US"/>
        </w:rPr>
        <w:t xml:space="preserve"> unit</w:t>
      </w:r>
      <w:r w:rsidRPr="32AF646F">
        <w:rPr>
          <w:lang w:val="en-US"/>
        </w:rPr>
        <w:t xml:space="preserve">s typically have an operation point of optimal electrical efficiency, the CHP </w:t>
      </w:r>
      <w:r w:rsidR="00833053">
        <w:rPr>
          <w:lang w:val="en-US"/>
        </w:rPr>
        <w:t xml:space="preserve">unit </w:t>
      </w:r>
      <w:r w:rsidRPr="32AF646F">
        <w:rPr>
          <w:lang w:val="en-US"/>
        </w:rPr>
        <w:t xml:space="preserve">was assumed to be either turned on at 100% capacity or turned off. A weekly CHP operating schedule </w:t>
      </w:r>
      <w:r w:rsidR="005C6F30">
        <w:rPr>
          <w:lang w:val="en-US"/>
        </w:rPr>
        <w:t>inspired by</w:t>
      </w:r>
      <w:r w:rsidR="002554AE">
        <w:rPr>
          <w:lang w:val="en-US"/>
        </w:rPr>
        <w:t xml:space="preserve"> </w:t>
      </w:r>
      <w:sdt>
        <w:sdtPr>
          <w:rPr>
            <w:lang w:val="en-US"/>
          </w:rPr>
          <w:alias w:val="To edit, see citavi.com/edit"/>
          <w:tag w:val="CitaviPlaceholder#138a95ce-7b51-4605-8801-506630a74645"/>
          <w:id w:val="1969618529"/>
          <w:placeholder>
            <w:docPart w:val="365698D23745DA4C807A609F4B17DE6F"/>
          </w:placeholder>
        </w:sdtPr>
        <w:sdtContent>
          <w:r w:rsidR="002554AE">
            <w:rPr>
              <w:lang w:val="en-US"/>
            </w:rPr>
            <w:fldChar w:fldCharType="begin"/>
          </w:r>
          <w:r w:rsidR="00EC3AAE">
            <w:rPr>
              <w:lang w:val="en-US"/>
            </w:rPr>
            <w:instrText>ADDIN CitaviPlaceholder{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FcmljIiwiTGFzdE5hbWUiOiJNYXVreSIsIlByb3RlY3RlZCI6ZmFsc2UsIlNleCI6MiwiQ3JlYXRlZEJ5IjoiX2EiLCJDcmVhdGVkT24iOiIyMDIxLTExLTE1VDA5OjA1OjM3IiwiTW9kaWZpZWRCeSI6Il9hIiwiSWQiOiI4MmM0OTMwMy0xOGE2LTQ5NzItYjU1ZS1mMWRmYmViNzcwYTUiLCJNb2RpZmllZE9uIjoiMjAyMS0xMS0xNVQwOTowNTozNyIsIlByb2plY3QiOnsiJGlkIjoiOCIsIiR0eXBlIjoiU3dpc3NBY2FkZW1pYy5DaXRhdmkuUHJvamVjdCwgU3dpc3NBY2FkZW1pYy5DaXRhdmkifX0seyIkaWQiOiI5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jEwLjEwMDIvY2VhdC4yMDE1MDA0MTIiLCJVcmlTdHJpbmciOiJodHRwczovL2RvaS5vcmcvMTAuMTAwMi9jZWF0LjIwMTUwMDQxMi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}</w:instrText>
          </w:r>
          <w:r w:rsidR="002554AE">
            <w:rPr>
              <w:lang w:val="en-US"/>
            </w:rPr>
            <w:fldChar w:fldCharType="separate"/>
          </w:r>
          <w:r w:rsidR="00D76A55">
            <w:rPr>
              <w:lang w:val="en-US"/>
            </w:rPr>
            <w:t>Mauky et al.</w:t>
          </w:r>
          <w:r w:rsidR="002554AE">
            <w:rPr>
              <w:lang w:val="en-US"/>
            </w:rPr>
            <w:fldChar w:fldCharType="end"/>
          </w:r>
        </w:sdtContent>
      </w:sdt>
      <w:r w:rsidR="002554AE">
        <w:rPr>
          <w:lang w:val="en-US"/>
        </w:rPr>
        <w:t xml:space="preserve"> </w:t>
      </w:r>
      <w:sdt>
        <w:sdtPr>
          <w:rPr>
            <w:lang w:val="en-US"/>
          </w:rPr>
          <w:alias w:val="To edit, see citavi.com/edit"/>
          <w:tag w:val="CitaviPlaceholder#398840d5-8ad8-407b-9ae1-1544599573e3"/>
          <w:id w:val="1375968200"/>
          <w:placeholder>
            <w:docPart w:val="365698D23745DA4C807A609F4B17DE6F"/>
          </w:placeholder>
        </w:sdtPr>
        <w:sdtContent>
          <w:r w:rsidR="002554AE">
            <w:rPr>
              <w:lang w:val="en-US"/>
            </w:rPr>
            <w:fldChar w:fldCharType="begin"/>
          </w:r>
          <w:r w:rsidR="00EC3AAE">
            <w:rPr>
              <w:lang w:val="en-US"/>
            </w:rPr>
            <w:instrText>ADDIN CitaviPlaceholder{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UiLCIkdHlwZSI6IlN3aXNzQWNhZGVtaWMuQ2l0YXZpLkxvY2F0aW9uLCBTd2lzc0FjYWRlbWljLkNpdGF2aSIsIkFkZHJlc3MiOnsiJGlkIjoiMTYiLCIkdHlwZSI6IlN3aXNzQWNhZGVtaWMuQ2l0YXZpLkxpbmtlZFJlc291cmNlLCBTd2lzc0FjYWRlbWljLkNpdGF2aSIsIkxpbmtlZFJlc291cmNlVHlwZSI6NSwiT3JpZ2luYWxTdHJpbmciOiIxMC4xMDAyL2NlYXQuMjAxNTAwNDEyIiwiVXJpU3RyaW5nIjoiaHR0cHM6Ly9kb2kub3JnLzEwLjEwMDIvY2VhdC4yMDE1MDA0MTI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}</w:instrText>
          </w:r>
          <w:r w:rsidR="002554AE">
            <w:rPr>
              <w:lang w:val="en-US"/>
            </w:rPr>
            <w:fldChar w:fldCharType="separate"/>
          </w:r>
          <w:r w:rsidR="00D76A55">
            <w:rPr>
              <w:lang w:val="en-US"/>
            </w:rPr>
            <w:t>(2016)</w:t>
          </w:r>
          <w:r w:rsidR="002554AE">
            <w:rPr>
              <w:lang w:val="en-US"/>
            </w:rPr>
            <w:fldChar w:fldCharType="end"/>
          </w:r>
        </w:sdtContent>
      </w:sdt>
      <w:r w:rsidR="005C6F30">
        <w:rPr>
          <w:lang w:val="en-US"/>
        </w:rPr>
        <w:t xml:space="preserve"> was</w:t>
      </w:r>
      <w:r w:rsidRPr="32AF646F">
        <w:rPr>
          <w:lang w:val="en-US"/>
        </w:rPr>
        <w:t xml:space="preserve"> repeated for </w:t>
      </w:r>
      <w:r w:rsidR="009306DC">
        <w:rPr>
          <w:lang w:val="en-US"/>
        </w:rPr>
        <w:t>a total of 30 days</w:t>
      </w:r>
      <w:r w:rsidR="00F37EE6">
        <w:rPr>
          <w:lang w:val="en-US"/>
        </w:rPr>
        <w:t>, as illustrated in</w:t>
      </w:r>
      <w:r w:rsidRPr="32AF646F">
        <w:rPr>
          <w:lang w:val="en-US"/>
        </w:rPr>
        <w:t xml:space="preserve"> </w:t>
      </w:r>
      <w:r w:rsidR="00D9136D">
        <w:rPr>
          <w:lang w:val="en-US"/>
        </w:rPr>
        <w:t>Fig. 1b</w:t>
      </w:r>
      <w:r w:rsidRPr="32AF646F">
        <w:rPr>
          <w:lang w:val="en-US"/>
        </w:rPr>
        <w:t>.</w:t>
      </w:r>
    </w:p>
    <w:p w14:paraId="3CD92877" w14:textId="0BC64267" w:rsidR="004A1F2D" w:rsidRDefault="00BA3E22" w:rsidP="004A1F2D">
      <w:pPr>
        <w:rPr>
          <w:lang w:val="en-US"/>
        </w:rPr>
      </w:pPr>
      <w:r>
        <w:rPr>
          <w:lang w:val="en-US"/>
        </w:rPr>
        <w:t>T</w:t>
      </w:r>
      <w:r w:rsidR="32AF646F" w:rsidRPr="32AF646F">
        <w:rPr>
          <w:lang w:val="en-US"/>
        </w:rPr>
        <w:t xml:space="preserve">o keep the </w:t>
      </w:r>
      <w:r w:rsidR="008153E1">
        <w:rPr>
          <w:lang w:val="en-US"/>
        </w:rPr>
        <w:t>GS</w:t>
      </w:r>
      <w:r w:rsidR="32AF646F" w:rsidRPr="32AF646F">
        <w:rPr>
          <w:lang w:val="en-US"/>
        </w:rPr>
        <w:t xml:space="preserve"> filling level within the specified bounds, the cost function</w:t>
      </w:r>
      <w:r w:rsidR="004B3280">
        <w:rPr>
          <w:lang w:val="en-US"/>
        </w:rPr>
        <w:t xml:space="preserve"> </w:t>
      </w:r>
      <w:r w:rsidR="004B3280">
        <w:rPr>
          <w:lang w:val="en-US"/>
        </w:rPr>
        <w:fldChar w:fldCharType="begin"/>
      </w:r>
      <w:r w:rsidR="004B3280">
        <w:rPr>
          <w:lang w:val="en-US"/>
        </w:rPr>
        <w:instrText xml:space="preserve"> REF _Ref188110671 \h </w:instrText>
      </w:r>
      <w:r w:rsidR="004B3280">
        <w:rPr>
          <w:lang w:val="en-US"/>
        </w:rPr>
      </w:r>
      <w:r w:rsidR="004B3280">
        <w:rPr>
          <w:lang w:val="en-US"/>
        </w:rPr>
        <w:fldChar w:fldCharType="separate"/>
      </w:r>
      <w:r w:rsidR="00AC5FD3" w:rsidRPr="00433F36">
        <w:rPr>
          <w:lang w:val="en-US"/>
        </w:rPr>
        <w:t>(</w:t>
      </w:r>
      <w:r w:rsidR="00AC5FD3" w:rsidRPr="00433F36">
        <w:rPr>
          <w:noProof/>
          <w:lang w:val="en-US"/>
        </w:rPr>
        <w:t>2</w:t>
      </w:r>
      <w:r w:rsidR="00AC5FD3" w:rsidRPr="00433F36">
        <w:rPr>
          <w:lang w:val="en-US"/>
        </w:rPr>
        <w:t>.</w:t>
      </w:r>
      <w:r w:rsidR="00AC5FD3" w:rsidRPr="00433F36">
        <w:rPr>
          <w:noProof/>
          <w:lang w:val="en-US"/>
        </w:rPr>
        <w:t>18</w:t>
      </w:r>
      <w:r w:rsidR="00AC5FD3" w:rsidRPr="00433F36">
        <w:rPr>
          <w:lang w:val="en-US"/>
        </w:rPr>
        <w:t>)</w:t>
      </w:r>
      <w:r w:rsidR="004B3280">
        <w:rPr>
          <w:lang w:val="en-US"/>
        </w:rPr>
        <w:fldChar w:fldCharType="end"/>
      </w:r>
      <w:r w:rsidR="004B3280">
        <w:rPr>
          <w:lang w:val="en-US"/>
        </w:rPr>
        <w:t xml:space="preserve"> </w:t>
      </w:r>
      <w:r w:rsidR="32AF646F" w:rsidRPr="32AF646F">
        <w:rPr>
          <w:lang w:val="en-US"/>
        </w:rPr>
        <w:t xml:space="preserve">penalizes the squared deviation </w:t>
      </w:r>
      <w:r w:rsidR="004C6617">
        <w:rPr>
          <w:lang w:val="en-US"/>
        </w:rPr>
        <w:t xml:space="preserve">between </w:t>
      </w:r>
      <w:r w:rsidR="32AF646F" w:rsidRPr="32AF646F">
        <w:rPr>
          <w:lang w:val="en-US"/>
        </w:rPr>
        <w:t>the</w:t>
      </w:r>
      <w:r w:rsidR="00965031">
        <w:rPr>
          <w:lang w:val="en-US"/>
        </w:rPr>
        <w:t xml:space="preserve"> actual</w:t>
      </w:r>
      <w:r w:rsidR="32AF646F" w:rsidRPr="32AF646F">
        <w:rPr>
          <w:lang w:val="en-US"/>
        </w:rPr>
        <w:t xml:space="preserve"> filling level </w:t>
      </w:r>
      <m:oMath>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l</m:t>
            </m:r>
          </m:e>
          <m:sub>
            <m:r>
              <w:rPr>
                <w:rFonts w:ascii="Cambria Math" w:hAnsi="Cambria Math"/>
                <w:color w:val="000000" w:themeColor="text1"/>
                <w:sz w:val="22"/>
                <w:szCs w:val="21"/>
                <w:lang w:val="en-US"/>
              </w:rPr>
              <m:t>k</m:t>
            </m:r>
          </m:sub>
        </m:sSub>
      </m:oMath>
      <w:r w:rsidR="00965031">
        <w:rPr>
          <w:color w:val="000000" w:themeColor="text1"/>
          <w:sz w:val="22"/>
          <w:szCs w:val="21"/>
          <w:lang w:val="en-US"/>
        </w:rPr>
        <w:t xml:space="preserve"> </w:t>
      </w:r>
      <w:r w:rsidR="004C6617">
        <w:rPr>
          <w:lang w:val="en-US"/>
        </w:rPr>
        <w:t xml:space="preserve">and </w:t>
      </w:r>
      <w:r w:rsidR="32AF646F" w:rsidRPr="32AF646F">
        <w:rPr>
          <w:lang w:val="en-US"/>
        </w:rPr>
        <w:t xml:space="preserve">a constant </w:t>
      </w:r>
      <w:r w:rsidR="00FA29C1">
        <w:rPr>
          <w:lang w:val="en-US"/>
        </w:rPr>
        <w:t>setpoint</w:t>
      </w:r>
      <w:r w:rsidR="00CA5BA4">
        <w:rPr>
          <w:lang w:val="en-US"/>
        </w:rPr>
        <w:t xml:space="preserve"> level</w:t>
      </w:r>
      <w:r w:rsidR="00FA29C1">
        <w:rPr>
          <w:lang w:val="en-US"/>
        </w:rPr>
        <w:t xml:space="preserve"> </w:t>
      </w:r>
      <m:oMath>
        <m:sSup>
          <m:sSupPr>
            <m:ctrlPr>
              <w:rPr>
                <w:rFonts w:ascii="Cambria Math" w:hAnsi="Cambria Math"/>
                <w:i/>
                <w:lang w:val="en-US"/>
              </w:rPr>
            </m:ctrlPr>
          </m:sSupPr>
          <m:e>
            <m:r>
              <w:rPr>
                <w:rFonts w:ascii="Cambria Math" w:hAnsi="Cambria Math"/>
                <w:lang w:val="en-US"/>
              </w:rPr>
              <m:t>l</m:t>
            </m:r>
          </m:e>
          <m:sup>
            <m:r>
              <m:rPr>
                <m:sty m:val="p"/>
              </m:rPr>
              <w:rPr>
                <w:rFonts w:ascii="Cambria Math" w:hAnsi="Cambria Math"/>
                <w:lang w:val="en-US"/>
              </w:rPr>
              <m:t>set</m:t>
            </m:r>
          </m:sup>
        </m:sSup>
      </m:oMath>
      <w:r w:rsidR="32AF646F" w:rsidRPr="32AF646F">
        <w:rPr>
          <w:lang w:val="en-US"/>
        </w:rPr>
        <w:t xml:space="preserve"> </w:t>
      </w:r>
      <w:sdt>
        <w:sdtPr>
          <w:rPr>
            <w:lang w:val="en-US"/>
          </w:rPr>
          <w:alias w:val="To edit, see citavi.com/edit"/>
          <w:tag w:val="CitaviPlaceholder#d426c04e-c8f1-4ced-8b7f-393fe281ebf7"/>
          <w:id w:val="1388296227"/>
          <w:placeholder>
            <w:docPart w:val="033F582A257C4E4BBC8ABED034ECC703"/>
          </w:placeholder>
        </w:sdtPr>
        <w:sdtContent>
          <w:r w:rsidR="008131AB">
            <w:rPr>
              <w:lang w:val="en-US"/>
            </w:rPr>
            <w:fldChar w:fldCharType="begin"/>
          </w:r>
          <w:r w:rsidR="00EC3AAE">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1NjY4MmYyLTA1ODYtNDlhYS05NTEyLWRhZDllZmViMDVhNSIsIlJhbmdlTGVuZ3RoIjoyMCwiUmVmZXJlbmNlSWQiOiIyNWE0N2U0NC0zNTFjLTQxZDgtODE0YS1jNzMwM2QwNmY2ZT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1IiwiJHR5cGUiOiJTd2lzc0FjYWRlbWljLkNpdGF2aS5Mb2NhdGlvbiwgU3dpc3NBY2FkZW1pYy5DaXRhdmkiLCJBZGRyZXNzIjp7IiRpZCI6IjE2IiwiJHR5cGUiOiJTd2lzc0FjYWRlbWljLkNpdGF2aS5MaW5rZWRSZXNvdXJjZSwgU3dpc3NBY2FkZW1pYy5DaXRhdmkiLCJMaW5rZWRSZXNvdXJjZVR5cGUiOjUsIk9yaWdpbmFsU3RyaW5nIjoiMTAuMTAwMi9jZWF0LjIwMTUwMDQxMiIsIlVyaVN0cmluZyI6Imh0dHBzOi8vZG9pLm9yZy8xMC4xMDAyL2NlYXQuMjAxNTAwNDEyIiwiTGlua2VkUmVzb3VyY2VTdGF0dXMiOjgsIlByb3BlcnRpZXMiOnsiJGlkIjoiMT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}</w:instrText>
          </w:r>
          <w:r w:rsidR="008131AB">
            <w:rPr>
              <w:lang w:val="en-US"/>
            </w:rPr>
            <w:fldChar w:fldCharType="separate"/>
          </w:r>
          <w:r w:rsidR="00D76A55">
            <w:rPr>
              <w:lang w:val="en-US"/>
            </w:rPr>
            <w:t>(Mauky et al., 2016)</w:t>
          </w:r>
          <w:r w:rsidR="008131AB">
            <w:rPr>
              <w:lang w:val="en-US"/>
            </w:rPr>
            <w:fldChar w:fldCharType="end"/>
          </w:r>
        </w:sdtContent>
      </w:sdt>
      <w:r w:rsidR="32AF646F" w:rsidRPr="32AF646F">
        <w:rPr>
          <w:lang w:val="en-US"/>
        </w:rPr>
        <w:t xml:space="preserve">. </w:t>
      </w:r>
      <w:r w:rsidR="005544B4">
        <w:rPr>
          <w:lang w:val="en-US"/>
        </w:rPr>
        <w:t xml:space="preserve">Initial tests revealed good </w:t>
      </w:r>
      <w:r w:rsidR="32AF646F" w:rsidRPr="32AF646F">
        <w:rPr>
          <w:lang w:val="en-US"/>
        </w:rPr>
        <w:t xml:space="preserve">results </w:t>
      </w:r>
      <w:r w:rsidR="005544B4">
        <w:rPr>
          <w:lang w:val="en-US"/>
        </w:rPr>
        <w:t xml:space="preserve">for filling </w:t>
      </w:r>
      <w:r w:rsidR="32AF646F" w:rsidRPr="32AF646F">
        <w:rPr>
          <w:lang w:val="en-US"/>
        </w:rPr>
        <w:t>level</w:t>
      </w:r>
      <w:r w:rsidR="00CA5BA4">
        <w:rPr>
          <w:lang w:val="en-US"/>
        </w:rPr>
        <w:t xml:space="preserve"> setpoints</w:t>
      </w:r>
      <w:r w:rsidR="007F47E9">
        <w:rPr>
          <w:lang w:val="en-US"/>
        </w:rPr>
        <w:t xml:space="preserve"> </w:t>
      </w:r>
      <w:r w:rsidR="00FB4714">
        <w:rPr>
          <w:lang w:val="en-US"/>
        </w:rPr>
        <w:t>just below 50%</w:t>
      </w:r>
      <w:r w:rsidR="32AF646F" w:rsidRPr="32AF646F">
        <w:rPr>
          <w:lang w:val="en-US"/>
        </w:rPr>
        <w:t xml:space="preserve">. The normalized </w:t>
      </w:r>
      <w:r w:rsidR="008153E1">
        <w:rPr>
          <w:lang w:val="en-US"/>
        </w:rPr>
        <w:t>GS</w:t>
      </w:r>
      <w:r w:rsidR="32AF646F" w:rsidRPr="32AF646F">
        <w:rPr>
          <w:lang w:val="en-US"/>
        </w:rPr>
        <w:t xml:space="preserve"> filling</w:t>
      </w:r>
      <w:r w:rsidR="000F08F9">
        <w:rPr>
          <w:lang w:val="en-US"/>
        </w:rPr>
        <w:t xml:space="preserve"> level</w:t>
      </w:r>
      <w:r w:rsidR="00AE2400">
        <w:rPr>
          <w:lang w:val="en-US"/>
        </w:rPr>
        <w:t xml:space="preserve"> </w:t>
      </w:r>
      <w:r w:rsidR="002554AE">
        <w:rPr>
          <w:lang w:val="en-US"/>
        </w:rPr>
        <w:t>was</w:t>
      </w:r>
      <w:r w:rsidR="007954B9">
        <w:rPr>
          <w:lang w:val="en-US"/>
        </w:rPr>
        <w:t xml:space="preserve"> </w:t>
      </w:r>
      <w:r w:rsidR="32AF646F" w:rsidRPr="32AF646F">
        <w:rPr>
          <w:lang w:val="en-US"/>
        </w:rPr>
        <w:t xml:space="preserve">computed </w:t>
      </w:r>
      <w:r w:rsidR="00CA5BA4">
        <w:rPr>
          <w:lang w:val="en-US"/>
        </w:rPr>
        <w:t>from</w:t>
      </w:r>
      <w:r w:rsidR="32AF646F" w:rsidRPr="32AF646F">
        <w:rPr>
          <w:lang w:val="en-US"/>
        </w:rPr>
        <w:t xml:space="preserve"> the sum of its individual normalized components</w:t>
      </w:r>
      <w:r w:rsidR="00C31778">
        <w:rPr>
          <w:lang w:val="en-US"/>
        </w:rPr>
        <w:t>,</w:t>
      </w:r>
      <w:r w:rsidR="32AF646F" w:rsidRPr="32AF646F">
        <w:rPr>
          <w:lang w:val="en-US"/>
        </w:rPr>
        <w:t xml:space="preserve"> </w:t>
      </w:r>
      <w:r w:rsidR="000F08F9">
        <w:rPr>
          <w:lang w:val="en-US"/>
        </w:rPr>
        <w:t xml:space="preserve">i.e. the </w:t>
      </w:r>
      <w:r w:rsidR="008153E1">
        <w:rPr>
          <w:lang w:val="en-US"/>
        </w:rPr>
        <w:t>GS</w:t>
      </w:r>
      <w:r w:rsidR="000F08F9">
        <w:rPr>
          <w:lang w:val="en-US"/>
        </w:rPr>
        <w:t xml:space="preserve"> states </w:t>
      </w:r>
      <m:oMath>
        <m:sSub>
          <m:sSubPr>
            <m:ctrlPr>
              <w:rPr>
                <w:rFonts w:ascii="Cambria Math" w:hAnsi="Cambria Math"/>
                <w:i/>
                <w:color w:val="000000" w:themeColor="text1"/>
                <w:lang w:val="en-US"/>
              </w:rPr>
            </m:ctrlPr>
          </m:sSubPr>
          <m:e>
            <m:r>
              <w:rPr>
                <w:rFonts w:ascii="Cambria Math" w:hAnsi="Cambria Math"/>
                <w:color w:val="000000" w:themeColor="text1"/>
                <w:lang w:val="en-US"/>
              </w:rPr>
              <m:t>x</m:t>
            </m:r>
          </m:e>
          <m:sub>
            <m:r>
              <w:rPr>
                <w:rFonts w:ascii="Cambria Math" w:hAnsi="Cambria Math"/>
                <w:color w:val="000000" w:themeColor="text1"/>
                <w:lang w:val="en-US"/>
              </w:rPr>
              <m:t>19</m:t>
            </m:r>
          </m:sub>
        </m:sSub>
      </m:oMath>
      <w:r w:rsidR="00EF31CE">
        <w:rPr>
          <w:color w:val="000000" w:themeColor="text1"/>
          <w:lang w:val="en-US"/>
        </w:rPr>
        <w:t xml:space="preserve"> and </w:t>
      </w:r>
      <m:oMath>
        <m:sSub>
          <m:sSubPr>
            <m:ctrlPr>
              <w:rPr>
                <w:rFonts w:ascii="Cambria Math" w:hAnsi="Cambria Math"/>
                <w:i/>
                <w:color w:val="000000" w:themeColor="text1"/>
                <w:lang w:val="en-US"/>
              </w:rPr>
            </m:ctrlPr>
          </m:sSubPr>
          <m:e>
            <m:r>
              <w:rPr>
                <w:rFonts w:ascii="Cambria Math" w:hAnsi="Cambria Math"/>
                <w:color w:val="000000" w:themeColor="text1"/>
                <w:lang w:val="en-US"/>
              </w:rPr>
              <m:t>x</m:t>
            </m:r>
          </m:e>
          <m:sub>
            <m:r>
              <w:rPr>
                <w:rFonts w:ascii="Cambria Math" w:hAnsi="Cambria Math"/>
                <w:color w:val="000000" w:themeColor="text1"/>
                <w:lang w:val="en-US"/>
              </w:rPr>
              <m:t>20</m:t>
            </m:r>
          </m:sub>
        </m:sSub>
      </m:oMath>
      <w:r w:rsidR="001E4158">
        <w:rPr>
          <w:color w:val="000000" w:themeColor="text1"/>
          <w:lang w:val="en-US"/>
        </w:rPr>
        <w:t>,</w:t>
      </w:r>
      <w:r w:rsidR="00CA5BA4">
        <w:rPr>
          <w:color w:val="000000" w:themeColor="text1"/>
          <w:lang w:val="en-US"/>
        </w:rPr>
        <w:t xml:space="preserve"> as well as</w:t>
      </w:r>
      <w:r w:rsidR="32AF646F" w:rsidRPr="32AF646F">
        <w:rPr>
          <w:lang w:val="en-US"/>
        </w:rPr>
        <w:t xml:space="preserve"> </w:t>
      </w:r>
      <m:oMath>
        <m:sSub>
          <m:sSubPr>
            <m:ctrlPr>
              <w:rPr>
                <w:rFonts w:ascii="Cambria Math" w:hAnsi="Cambria Math"/>
                <w:i/>
                <w:color w:val="000000" w:themeColor="text1"/>
                <w:lang w:val="en-US"/>
              </w:rPr>
            </m:ctrlPr>
          </m:sSubPr>
          <m:e>
            <m:r>
              <w:rPr>
                <w:rFonts w:ascii="Cambria Math" w:hAnsi="Cambria Math"/>
                <w:color w:val="000000" w:themeColor="text1"/>
                <w:lang w:val="en-US"/>
              </w:rPr>
              <m:t>V</m:t>
            </m:r>
          </m:e>
          <m:sub>
            <m:sSub>
              <m:sSubPr>
                <m:ctrlPr>
                  <w:rPr>
                    <w:rFonts w:ascii="Cambria Math" w:hAnsi="Cambria Math"/>
                    <w:i/>
                    <w:color w:val="000000" w:themeColor="text1"/>
                    <w:lang w:val="en-US"/>
                  </w:rPr>
                </m:ctrlPr>
              </m:sSubPr>
              <m:e>
                <m:r>
                  <m:rPr>
                    <m:nor/>
                  </m:rPr>
                  <w:rPr>
                    <w:rFonts w:ascii="Cambria Math" w:hAnsi="Cambria Math"/>
                    <w:color w:val="000000" w:themeColor="text1"/>
                    <w:lang w:val="en-US"/>
                  </w:rPr>
                  <m:t>H</m:t>
                </m:r>
              </m:e>
              <m:sub>
                <m:r>
                  <m:rPr>
                    <m:nor/>
                  </m:rPr>
                  <w:rPr>
                    <w:rFonts w:ascii="Cambria Math" w:hAnsi="Cambria Math"/>
                    <w:color w:val="000000" w:themeColor="text1"/>
                    <w:lang w:val="en-US"/>
                  </w:rPr>
                  <m:t>2</m:t>
                </m:r>
              </m:sub>
            </m:sSub>
            <m:r>
              <m:rPr>
                <m:nor/>
              </m:rPr>
              <w:rPr>
                <w:rFonts w:ascii="Cambria Math" w:hAnsi="Cambria Math"/>
                <w:color w:val="000000" w:themeColor="text1"/>
                <w:lang w:val="en-US"/>
              </w:rPr>
              <m:t>O</m:t>
            </m:r>
            <m:r>
              <w:rPr>
                <w:rFonts w:ascii="Cambria Math" w:hAnsi="Cambria Math"/>
                <w:color w:val="000000" w:themeColor="text1"/>
                <w:lang w:val="en-US"/>
              </w:rPr>
              <m:t>,</m:t>
            </m:r>
            <m:r>
              <m:rPr>
                <m:nor/>
              </m:rPr>
              <w:rPr>
                <w:rFonts w:ascii="Cambria Math" w:hAnsi="Cambria Math"/>
                <w:color w:val="000000" w:themeColor="text1"/>
                <w:lang w:val="en-US"/>
              </w:rPr>
              <m:t>GS</m:t>
            </m:r>
          </m:sub>
        </m:sSub>
      </m:oMath>
      <w:r w:rsidR="00191BB4">
        <w:rPr>
          <w:color w:val="000000" w:themeColor="text1"/>
          <w:lang w:val="en-US"/>
        </w:rPr>
        <w:t xml:space="preserve"> </w:t>
      </w:r>
      <w:r w:rsidR="00F37EE6">
        <w:rPr>
          <w:color w:val="000000" w:themeColor="text1"/>
          <w:lang w:val="en-US"/>
        </w:rPr>
        <w:t>(</w:t>
      </w:r>
      <w:r w:rsidR="00191BB4">
        <w:rPr>
          <w:color w:val="000000" w:themeColor="text1"/>
          <w:lang w:val="en-US"/>
        </w:rPr>
        <w:t>cf. Sec. 2.5.3</w:t>
      </w:r>
      <w:r w:rsidR="00F37EE6">
        <w:rPr>
          <w:color w:val="000000" w:themeColor="text1"/>
          <w:lang w:val="en-US"/>
        </w:rPr>
        <w:t>)</w:t>
      </w:r>
      <w:r w:rsidR="002554AE">
        <w:rPr>
          <w:color w:val="000000" w:themeColor="text1"/>
          <w:lang w:val="en-US"/>
        </w:rPr>
        <w:t>.</w:t>
      </w:r>
      <w:r w:rsidR="00191BB4">
        <w:rPr>
          <w:color w:val="000000" w:themeColor="text1"/>
          <w:lang w:val="en-US"/>
        </w:rPr>
        <w:t xml:space="preserve"> </w:t>
      </w:r>
      <w:r w:rsidR="32AF646F" w:rsidRPr="32AF646F">
        <w:rPr>
          <w:lang w:val="en-US"/>
        </w:rPr>
        <w:t xml:space="preserve">A linear substrate cost term was added for </w:t>
      </w:r>
      <w:r w:rsidR="006F5828">
        <w:rPr>
          <w:lang w:val="en-US"/>
        </w:rPr>
        <w:t xml:space="preserve">the same </w:t>
      </w:r>
      <w:r w:rsidR="32AF646F" w:rsidRPr="32AF646F">
        <w:rPr>
          <w:lang w:val="en-US"/>
        </w:rPr>
        <w:t>reason</w:t>
      </w:r>
      <w:r w:rsidR="006F5828">
        <w:rPr>
          <w:lang w:val="en-US"/>
        </w:rPr>
        <w:t xml:space="preserve"> as in case study</w:t>
      </w:r>
      <w:r w:rsidR="007954B9">
        <w:rPr>
          <w:lang w:val="en-US"/>
        </w:rPr>
        <w:t xml:space="preserve"> </w:t>
      </w:r>
      <w:r w:rsidR="006F5828">
        <w:rPr>
          <w:lang w:val="en-US"/>
        </w:rPr>
        <w:t>1</w:t>
      </w:r>
      <w:r w:rsidR="32AF646F" w:rsidRPr="32AF646F">
        <w:rPr>
          <w:lang w:val="en-US"/>
        </w:rPr>
        <w:t xml:space="preserve">. </w:t>
      </w:r>
      <w:r w:rsidR="00007C39">
        <w:rPr>
          <w:lang w:val="en-US"/>
        </w:rPr>
        <w:t>I</w:t>
      </w:r>
      <w:r w:rsidR="32AF646F" w:rsidRPr="32AF646F">
        <w:rPr>
          <w:lang w:val="en-US"/>
        </w:rPr>
        <w:t xml:space="preserve">nitial tests </w:t>
      </w:r>
      <w:r w:rsidR="00007C39">
        <w:rPr>
          <w:lang w:val="en-US"/>
        </w:rPr>
        <w:t xml:space="preserve">showed </w:t>
      </w:r>
      <w:r w:rsidR="32AF646F" w:rsidRPr="32AF646F">
        <w:rPr>
          <w:lang w:val="en-US"/>
        </w:rPr>
        <w:t xml:space="preserve">no necessity </w:t>
      </w:r>
      <w:r w:rsidR="00007C39">
        <w:rPr>
          <w:lang w:val="en-US"/>
        </w:rPr>
        <w:t xml:space="preserve">to penalize </w:t>
      </w:r>
      <w:r w:rsidR="007954B9">
        <w:rPr>
          <w:lang w:val="en-US"/>
        </w:rPr>
        <w:t xml:space="preserve">the </w:t>
      </w:r>
      <w:r w:rsidR="003F6CA2">
        <w:rPr>
          <w:lang w:val="en-US"/>
        </w:rPr>
        <w:t xml:space="preserve">rate of input </w:t>
      </w:r>
      <w:r w:rsidR="32AF646F" w:rsidRPr="32AF646F">
        <w:rPr>
          <w:lang w:val="en-US"/>
        </w:rPr>
        <w:t>change</w:t>
      </w:r>
      <w:r w:rsidR="003F6CA2">
        <w:rPr>
          <w:lang w:val="en-US"/>
        </w:rPr>
        <w:t>s</w:t>
      </w:r>
      <w:r w:rsidR="32AF646F" w:rsidRPr="32AF646F">
        <w:rPr>
          <w:lang w:val="en-US"/>
        </w:rPr>
        <w:t xml:space="preserve">, </w:t>
      </w:r>
      <w:r w:rsidR="00223408">
        <w:rPr>
          <w:lang w:val="en-US"/>
        </w:rPr>
        <w:t xml:space="preserve">nor for a terminal cost, </w:t>
      </w:r>
      <w:r w:rsidR="003F6CA2">
        <w:rPr>
          <w:lang w:val="en-US"/>
        </w:rPr>
        <w:t xml:space="preserve">which </w:t>
      </w:r>
      <w:r w:rsidR="00223408">
        <w:rPr>
          <w:lang w:val="en-US"/>
        </w:rPr>
        <w:t xml:space="preserve">were </w:t>
      </w:r>
      <w:r w:rsidR="003F6CA2">
        <w:rPr>
          <w:lang w:val="en-US"/>
        </w:rPr>
        <w:t xml:space="preserve">thus </w:t>
      </w:r>
      <w:r w:rsidR="003733C4">
        <w:rPr>
          <w:lang w:val="en-US"/>
        </w:rPr>
        <w:t>omitted</w:t>
      </w:r>
      <w:r w:rsidR="32AF646F" w:rsidRPr="32AF646F">
        <w:rPr>
          <w:lang w:val="en-US"/>
        </w:rPr>
        <w:t xml:space="preserve">. </w:t>
      </w:r>
    </w:p>
    <w:p w14:paraId="3D6CA9E5" w14:textId="65309A44" w:rsidR="001046F1" w:rsidRDefault="00A9516E" w:rsidP="002478D0">
      <w:pPr>
        <w:rPr>
          <w:lang w:val="en-US"/>
        </w:rPr>
      </w:pPr>
      <w:r>
        <w:rPr>
          <w:lang w:val="en-US"/>
        </w:rPr>
        <w:t>C</w:t>
      </w:r>
      <w:r w:rsidRPr="32AF646F">
        <w:rPr>
          <w:lang w:val="en-US"/>
        </w:rPr>
        <w:t xml:space="preserve">onstraints to the OCP </w:t>
      </w:r>
      <w:r>
        <w:rPr>
          <w:lang w:val="en-US"/>
        </w:rPr>
        <w:t xml:space="preserve">are posed by </w:t>
      </w:r>
      <w:r w:rsidR="00191BB4">
        <w:rPr>
          <w:lang w:val="en-US"/>
        </w:rPr>
        <w:t xml:space="preserve">the </w:t>
      </w:r>
      <w:r>
        <w:rPr>
          <w:lang w:val="en-US"/>
        </w:rPr>
        <w:t>s</w:t>
      </w:r>
      <w:r w:rsidR="32AF646F" w:rsidRPr="32AF646F">
        <w:rPr>
          <w:lang w:val="en-US"/>
        </w:rPr>
        <w:t>ystem equations</w:t>
      </w:r>
      <w:r w:rsidR="00E674F5">
        <w:rPr>
          <w:lang w:val="en-US"/>
        </w:rPr>
        <w:t xml:space="preserve">. </w:t>
      </w:r>
      <w:r w:rsidR="00223408">
        <w:rPr>
          <w:lang w:val="en-US"/>
        </w:rPr>
        <w:t>T</w:t>
      </w:r>
      <w:r w:rsidR="32AF646F" w:rsidRPr="32AF646F">
        <w:rPr>
          <w:lang w:val="en-US"/>
        </w:rPr>
        <w:t xml:space="preserve">he </w:t>
      </w:r>
      <w:r>
        <w:rPr>
          <w:lang w:val="en-US"/>
        </w:rPr>
        <w:t xml:space="preserve">ODE system </w:t>
      </w:r>
      <w:r w:rsidR="32AF646F" w:rsidRPr="32AF646F">
        <w:rPr>
          <w:lang w:val="en-US"/>
        </w:rPr>
        <w:t xml:space="preserve">contains two additional equations </w:t>
      </w:r>
      <w:r w:rsidR="008F4496">
        <w:rPr>
          <w:lang w:val="en-US"/>
        </w:rPr>
        <w:t xml:space="preserve">due to </w:t>
      </w:r>
      <w:r w:rsidR="32AF646F" w:rsidRPr="32AF646F">
        <w:rPr>
          <w:lang w:val="en-US"/>
        </w:rPr>
        <w:t xml:space="preserve">the </w:t>
      </w:r>
      <w:r w:rsidR="008F4496">
        <w:rPr>
          <w:lang w:val="en-US"/>
        </w:rPr>
        <w:t>GS</w:t>
      </w:r>
      <w:r w:rsidR="00E674F5">
        <w:rPr>
          <w:lang w:val="en-US"/>
        </w:rPr>
        <w:t xml:space="preserve"> states, which</w:t>
      </w:r>
      <w:r w:rsidR="009B3538" w:rsidRPr="32AF646F">
        <w:rPr>
          <w:lang w:val="en-US"/>
        </w:rPr>
        <w:t xml:space="preserve"> were constrained to be </w:t>
      </w:r>
      <w:r w:rsidR="009B3538">
        <w:rPr>
          <w:lang w:val="en-US"/>
        </w:rPr>
        <w:t>non-negative</w:t>
      </w:r>
      <w:r w:rsidR="009B3538" w:rsidRPr="32AF646F">
        <w:rPr>
          <w:lang w:val="en-US"/>
        </w:rPr>
        <w:t xml:space="preserve">. The normalized </w:t>
      </w:r>
      <w:r w:rsidR="009B3538">
        <w:rPr>
          <w:lang w:val="en-US"/>
        </w:rPr>
        <w:t>GS</w:t>
      </w:r>
      <w:r w:rsidR="009B3538" w:rsidRPr="32AF646F">
        <w:rPr>
          <w:lang w:val="en-US"/>
        </w:rPr>
        <w:t xml:space="preserve"> filling </w:t>
      </w:r>
      <w:r w:rsidR="009B3538">
        <w:rPr>
          <w:lang w:val="en-US"/>
        </w:rPr>
        <w:t xml:space="preserve">level </w:t>
      </w:r>
      <w:r w:rsidR="009B3538" w:rsidRPr="32AF646F">
        <w:rPr>
          <w:lang w:val="en-US"/>
        </w:rPr>
        <w:t>was further soft</w:t>
      </w:r>
      <w:r w:rsidR="009E45B9">
        <w:rPr>
          <w:lang w:val="en-US"/>
        </w:rPr>
        <w:t>-</w:t>
      </w:r>
      <w:r w:rsidR="009B3538" w:rsidRPr="32AF646F">
        <w:rPr>
          <w:lang w:val="en-US"/>
        </w:rPr>
        <w:t xml:space="preserve">constrained between 5% and 95% by adding slack variables </w:t>
      </w:r>
      <m:oMath>
        <m:sSub>
          <m:sSubPr>
            <m:ctrlPr>
              <w:rPr>
                <w:rFonts w:ascii="Cambria Math" w:hAnsi="Cambria Math"/>
                <w:i/>
                <w:lang w:val="en-US"/>
              </w:rPr>
            </m:ctrlPr>
          </m:sSubPr>
          <m:e>
            <m:r>
              <w:rPr>
                <w:rFonts w:ascii="Cambria Math" w:hAnsi="Cambria Math"/>
                <w:lang w:val="en-US"/>
              </w:rPr>
              <m:t>ϵ</m:t>
            </m:r>
          </m:e>
          <m:sub>
            <m:r>
              <w:rPr>
                <w:rFonts w:ascii="Cambria Math" w:hAnsi="Cambria Math"/>
                <w:lang w:val="en-US"/>
              </w:rPr>
              <m:t>1</m:t>
            </m:r>
          </m:sub>
        </m:sSub>
      </m:oMath>
      <w:r w:rsidR="009B3538">
        <w:rPr>
          <w:lang w:val="en-US"/>
        </w:rPr>
        <w:t xml:space="preserve"> and </w:t>
      </w:r>
      <m:oMath>
        <m:sSub>
          <m:sSubPr>
            <m:ctrlPr>
              <w:rPr>
                <w:rFonts w:ascii="Cambria Math" w:hAnsi="Cambria Math"/>
                <w:i/>
                <w:lang w:val="en-US"/>
              </w:rPr>
            </m:ctrlPr>
          </m:sSubPr>
          <m:e>
            <m:r>
              <w:rPr>
                <w:rFonts w:ascii="Cambria Math" w:hAnsi="Cambria Math"/>
                <w:lang w:val="en-US"/>
              </w:rPr>
              <m:t>ϵ</m:t>
            </m:r>
          </m:e>
          <m:sub>
            <m:r>
              <w:rPr>
                <w:rFonts w:ascii="Cambria Math" w:hAnsi="Cambria Math"/>
                <w:lang w:val="en-US"/>
              </w:rPr>
              <m:t>2</m:t>
            </m:r>
          </m:sub>
        </m:sSub>
      </m:oMath>
      <w:r w:rsidR="008131AB">
        <w:rPr>
          <w:lang w:val="en-US"/>
        </w:rPr>
        <w:t xml:space="preserve"> </w:t>
      </w:r>
      <w:sdt>
        <w:sdtPr>
          <w:rPr>
            <w:lang w:val="en-US"/>
          </w:rPr>
          <w:alias w:val="To edit, see citavi.com/edit"/>
          <w:tag w:val="CitaviPlaceholder#45e63ed5-f4aa-45cb-98a2-8a22802a152f"/>
          <w:id w:val="874278178"/>
          <w:placeholder>
            <w:docPart w:val="E02FE875DB71894B837071B0EC927213"/>
          </w:placeholder>
        </w:sdtPr>
        <w:sdtContent>
          <w:r w:rsidR="008131AB">
            <w:rPr>
              <w:lang w:val="en-US"/>
            </w:rPr>
            <w:fldChar w:fldCharType="begin"/>
          </w:r>
          <w:r w:rsidR="009E57A2">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yYjk3ZTgwLTkxZGUtNDQzNS1iMDU1LTY5MzA0ZTYyNmYyNSIsIlJhbmdlTGVuZ3RoIjoyMiwiUmVmZXJlbmNlSWQiOiI4YjQxNTZhNS03OTI4LTRjMTEtOTU2Ny0xMWZiZTA3NmJhZDA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YiLCIkdHlwZSI6IlN3aXNzQWNhZGVtaWMuQ2l0YXZpLkxvY2F0aW9uLCBTd2lzc0FjYWRlbWljLkNpdGF2aSIsIkFkZHJlc3MiOnsiJGlkIjoiMTciLCIkdHlwZSI6IlN3aXNzQWNhZGVtaWMuQ2l0YXZpLkxpbmtlZFJlc291cmNlLCBTd2lzc0FjYWRlbWljLkNpdGF2aSIsIkxpbmtlZFJlc291cmNlVHlwZSI6NSwiT3JpZ2luYWxTdHJpbmciOiIxMC4xMDE2L2ouY29uZW5ncHJhYy4yMDIzLjEwNTY3NiIsIlVyaVN0cmluZyI6Imh0dHBzOi8vZG9pLm9yZy8xMC4xMDE2L2ouY29uZW5ncHJhYy4yMDIzLjEwNTY3NiIsIkxpbmtlZFJlc291cmNlU3RhdHVzIjo4LCJQcm9wZXJ0aWVzIjp7IiRpZCI6IjE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}</w:instrText>
          </w:r>
          <w:r w:rsidR="008131AB">
            <w:rPr>
              <w:lang w:val="en-US"/>
            </w:rPr>
            <w:fldChar w:fldCharType="separate"/>
          </w:r>
          <w:r w:rsidR="00D76A55">
            <w:rPr>
              <w:lang w:val="en-US"/>
            </w:rPr>
            <w:t>(Fiedler et al., 2023)</w:t>
          </w:r>
          <w:r w:rsidR="008131AB">
            <w:rPr>
              <w:lang w:val="en-US"/>
            </w:rPr>
            <w:fldChar w:fldCharType="end"/>
          </w:r>
        </w:sdtContent>
      </w:sdt>
      <w:r w:rsidR="009B3538" w:rsidRPr="32AF646F">
        <w:rPr>
          <w:lang w:val="en-US"/>
        </w:rPr>
        <w:t>.</w:t>
      </w:r>
      <w:r w:rsidR="003E7493">
        <w:rPr>
          <w:lang w:val="en-US"/>
        </w:rPr>
        <w:t xml:space="preserve"> Eq.</w:t>
      </w:r>
      <w:r w:rsidR="00541C6B">
        <w:rPr>
          <w:lang w:val="en-US"/>
        </w:rPr>
        <w:t xml:space="preserve"> </w:t>
      </w:r>
      <w:r w:rsidR="001B19D3">
        <w:rPr>
          <w:lang w:val="en-US"/>
        </w:rPr>
        <w:fldChar w:fldCharType="begin"/>
      </w:r>
      <w:r w:rsidR="001B19D3">
        <w:rPr>
          <w:lang w:val="en-US"/>
        </w:rPr>
        <w:instrText xml:space="preserve"> REF _Ref188110671 \h </w:instrText>
      </w:r>
      <w:r w:rsidR="001B19D3">
        <w:rPr>
          <w:lang w:val="en-US"/>
        </w:rPr>
      </w:r>
      <w:r w:rsidR="001B19D3">
        <w:rPr>
          <w:lang w:val="en-US"/>
        </w:rPr>
        <w:fldChar w:fldCharType="separate"/>
      </w:r>
      <w:r w:rsidR="00AC5FD3" w:rsidRPr="00433F36">
        <w:rPr>
          <w:lang w:val="en-US"/>
        </w:rPr>
        <w:t>(</w:t>
      </w:r>
      <w:r w:rsidR="00AC5FD3" w:rsidRPr="00433F36">
        <w:rPr>
          <w:noProof/>
          <w:lang w:val="en-US"/>
        </w:rPr>
        <w:t>2</w:t>
      </w:r>
      <w:r w:rsidR="00AC5FD3" w:rsidRPr="00433F36">
        <w:rPr>
          <w:lang w:val="en-US"/>
        </w:rPr>
        <w:t>.</w:t>
      </w:r>
      <w:r w:rsidR="00AC5FD3" w:rsidRPr="00433F36">
        <w:rPr>
          <w:noProof/>
          <w:lang w:val="en-US"/>
        </w:rPr>
        <w:t>18</w:t>
      </w:r>
      <w:r w:rsidR="00AC5FD3" w:rsidRPr="00433F36">
        <w:rPr>
          <w:lang w:val="en-US"/>
        </w:rPr>
        <w:t>)</w:t>
      </w:r>
      <w:r w:rsidR="001B19D3">
        <w:rPr>
          <w:lang w:val="en-US"/>
        </w:rPr>
        <w:fldChar w:fldCharType="end"/>
      </w:r>
      <w:r w:rsidR="001B19D3">
        <w:rPr>
          <w:lang w:val="en-US"/>
        </w:rPr>
        <w:t xml:space="preserve"> </w:t>
      </w:r>
      <w:r w:rsidR="00DC1081">
        <w:rPr>
          <w:lang w:val="en-US"/>
        </w:rPr>
        <w:t xml:space="preserve">and </w:t>
      </w:r>
      <w:r w:rsidR="00DC1081">
        <w:rPr>
          <w:lang w:val="en-US"/>
        </w:rPr>
        <w:fldChar w:fldCharType="begin"/>
      </w:r>
      <w:r w:rsidR="00DC1081">
        <w:rPr>
          <w:lang w:val="en-US"/>
        </w:rPr>
        <w:instrText xml:space="preserve"> REF _Ref188110672 \h </w:instrText>
      </w:r>
      <w:r w:rsidR="00DC1081">
        <w:rPr>
          <w:lang w:val="en-US"/>
        </w:rPr>
      </w:r>
      <w:r w:rsidR="00DC1081">
        <w:rPr>
          <w:lang w:val="en-US"/>
        </w:rPr>
        <w:fldChar w:fldCharType="separate"/>
      </w:r>
      <w:r w:rsidR="00AC5FD3" w:rsidRPr="00433F36">
        <w:rPr>
          <w:lang w:val="en-US"/>
        </w:rPr>
        <w:t>(</w:t>
      </w:r>
      <w:r w:rsidR="00AC5FD3" w:rsidRPr="00433F36">
        <w:rPr>
          <w:noProof/>
          <w:lang w:val="en-US"/>
        </w:rPr>
        <w:t>2</w:t>
      </w:r>
      <w:r w:rsidR="00AC5FD3" w:rsidRPr="00433F36">
        <w:rPr>
          <w:lang w:val="en-US"/>
        </w:rPr>
        <w:t>.</w:t>
      </w:r>
      <w:r w:rsidR="00AC5FD3" w:rsidRPr="00433F36">
        <w:rPr>
          <w:noProof/>
          <w:lang w:val="en-US"/>
        </w:rPr>
        <w:t>19</w:t>
      </w:r>
      <w:r w:rsidR="00AC5FD3" w:rsidRPr="00433F36">
        <w:rPr>
          <w:lang w:val="en-US"/>
        </w:rPr>
        <w:t>)</w:t>
      </w:r>
      <w:r w:rsidR="00DC1081">
        <w:rPr>
          <w:lang w:val="en-US"/>
        </w:rPr>
        <w:fldChar w:fldCharType="end"/>
      </w:r>
      <w:r w:rsidR="00DC1081">
        <w:rPr>
          <w:lang w:val="en-US"/>
        </w:rPr>
        <w:t xml:space="preserve"> </w:t>
      </w:r>
      <w:r>
        <w:rPr>
          <w:lang w:val="en-US"/>
        </w:rPr>
        <w:t>show</w:t>
      </w:r>
      <w:r w:rsidR="00DC1081">
        <w:rPr>
          <w:lang w:val="en-US"/>
        </w:rPr>
        <w:t xml:space="preserve"> </w:t>
      </w:r>
      <w:r w:rsidR="32AF646F" w:rsidRPr="32AF646F">
        <w:rPr>
          <w:lang w:val="en-US"/>
        </w:rPr>
        <w:t>cost function</w:t>
      </w:r>
      <w:r w:rsidR="00541C6B">
        <w:rPr>
          <w:lang w:val="en-US"/>
        </w:rPr>
        <w:t xml:space="preserve"> </w:t>
      </w:r>
      <w:r w:rsidR="32AF646F" w:rsidRPr="32AF646F">
        <w:rPr>
          <w:lang w:val="en-US"/>
        </w:rPr>
        <w:t>and constraints of a single multi-stage scenario.</w:t>
      </w:r>
      <w:r w:rsidR="009234FC">
        <w:rPr>
          <w:lang w:val="en-US"/>
        </w:rPr>
        <w:t xml:space="preserve"> </w:t>
      </w:r>
      <w:r w:rsidR="009234FC" w:rsidRPr="0BB509A2">
        <w:rPr>
          <w:lang w:val="en-US"/>
        </w:rPr>
        <w:t>Tab</w:t>
      </w:r>
      <w:r w:rsidR="009E4EAE">
        <w:rPr>
          <w:lang w:val="en-US"/>
        </w:rPr>
        <w:t>.</w:t>
      </w:r>
      <w:r w:rsidR="009234FC" w:rsidRPr="0BB509A2">
        <w:rPr>
          <w:lang w:val="en-US"/>
        </w:rPr>
        <w:t xml:space="preserve"> </w:t>
      </w:r>
      <w:r w:rsidR="009234FC">
        <w:rPr>
          <w:lang w:val="en-US"/>
        </w:rPr>
        <w:t xml:space="preserve">2 </w:t>
      </w:r>
      <w:r w:rsidR="00F37EE6">
        <w:rPr>
          <w:lang w:val="en-US"/>
        </w:rPr>
        <w:t xml:space="preserve">summarizes </w:t>
      </w:r>
      <w:r w:rsidR="009234FC">
        <w:rPr>
          <w:lang w:val="en-US"/>
        </w:rPr>
        <w:t>the parameter</w:t>
      </w:r>
      <w:r w:rsidR="001B19D3">
        <w:rPr>
          <w:lang w:val="en-US"/>
        </w:rPr>
        <w:t xml:space="preserve">s </w:t>
      </w:r>
      <w:r>
        <w:rPr>
          <w:lang w:val="en-US"/>
        </w:rPr>
        <w:t>used for</w:t>
      </w:r>
      <w:r w:rsidR="0076309C">
        <w:rPr>
          <w:lang w:val="en-US"/>
        </w:rPr>
        <w:t xml:space="preserve"> </w:t>
      </w:r>
      <w:r w:rsidR="009234FC" w:rsidRPr="0BB509A2">
        <w:rPr>
          <w:lang w:val="en-US"/>
        </w:rPr>
        <w:t>case study 2.</w:t>
      </w:r>
    </w:p>
    <w:tbl>
      <w:tblPr>
        <w:tblStyle w:val="Tabellenraster"/>
        <w:tblW w:w="4826"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21"/>
        <w:gridCol w:w="1194"/>
      </w:tblGrid>
      <w:tr w:rsidR="00A10A25" w14:paraId="07BC9AE5" w14:textId="77777777" w:rsidTr="00A10A25">
        <w:tc>
          <w:tcPr>
            <w:tcW w:w="4315" w:type="pct"/>
            <w:vAlign w:val="center"/>
          </w:tcPr>
          <w:p w14:paraId="3665F8BA" w14:textId="226F9A6D" w:rsidR="00A10A25" w:rsidRPr="002B5390" w:rsidRDefault="00A10A25" w:rsidP="005F6D3B">
            <w:pPr>
              <w:jc w:val="center"/>
              <w:rPr>
                <w:color w:val="000000" w:themeColor="text1"/>
                <w:sz w:val="22"/>
                <w:szCs w:val="21"/>
                <w:lang w:val="en-US"/>
              </w:rPr>
            </w:pPr>
            <m:oMathPara>
              <m:oMath>
                <m:r>
                  <w:rPr>
                    <w:rFonts w:ascii="Cambria Math" w:hAnsi="Cambria Math"/>
                    <w:color w:val="000000" w:themeColor="text1"/>
                    <w:sz w:val="22"/>
                    <w:szCs w:val="21"/>
                    <w:lang w:val="en-US"/>
                  </w:rPr>
                  <m:t>J</m:t>
                </m:r>
                <m:d>
                  <m:dPr>
                    <m:ctrlPr>
                      <w:rPr>
                        <w:rFonts w:ascii="Cambria Math" w:hAnsi="Cambria Math"/>
                        <w:i/>
                        <w:color w:val="000000" w:themeColor="text1"/>
                        <w:sz w:val="22"/>
                        <w:szCs w:val="21"/>
                        <w:lang w:val="en-US"/>
                      </w:rPr>
                    </m:ctrlPr>
                  </m:dPr>
                  <m:e>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x</m:t>
                        </m:r>
                      </m:e>
                    </m:bar>
                    <m:r>
                      <w:rPr>
                        <w:rFonts w:ascii="Cambria Math" w:hAnsi="Cambria Math"/>
                        <w:color w:val="000000" w:themeColor="text1"/>
                        <w:sz w:val="22"/>
                        <w:szCs w:val="21"/>
                        <w:lang w:val="en-US"/>
                      </w:rPr>
                      <m:t>,</m:t>
                    </m:r>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u</m:t>
                        </m:r>
                      </m:e>
                    </m:bar>
                  </m:e>
                </m:d>
                <m:r>
                  <w:rPr>
                    <w:rFonts w:ascii="Cambria Math" w:hAnsi="Cambria Math"/>
                    <w:color w:val="000000" w:themeColor="text1"/>
                    <w:sz w:val="22"/>
                    <w:szCs w:val="21"/>
                    <w:lang w:val="en-US"/>
                  </w:rPr>
                  <m:t>=</m:t>
                </m:r>
                <m:nary>
                  <m:naryPr>
                    <m:chr m:val="∑"/>
                    <m:limLoc m:val="undOvr"/>
                    <m:ctrlPr>
                      <w:rPr>
                        <w:rFonts w:ascii="Cambria Math" w:hAnsi="Cambria Math"/>
                        <w:i/>
                        <w:color w:val="000000" w:themeColor="text1"/>
                        <w:sz w:val="22"/>
                        <w:szCs w:val="21"/>
                        <w:lang w:val="en-US"/>
                      </w:rPr>
                    </m:ctrlPr>
                  </m:naryPr>
                  <m:sub>
                    <m:r>
                      <w:rPr>
                        <w:rFonts w:ascii="Cambria Math" w:hAnsi="Cambria Math"/>
                        <w:color w:val="000000" w:themeColor="text1"/>
                        <w:sz w:val="22"/>
                        <w:szCs w:val="21"/>
                        <w:lang w:val="en-US"/>
                      </w:rPr>
                      <m:t>k=0</m:t>
                    </m:r>
                  </m:sub>
                  <m:sup>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N</m:t>
                        </m:r>
                      </m:e>
                      <m:sub>
                        <m:r>
                          <w:rPr>
                            <w:rFonts w:ascii="Cambria Math" w:hAnsi="Cambria Math"/>
                            <w:color w:val="000000" w:themeColor="text1"/>
                            <w:sz w:val="22"/>
                            <w:szCs w:val="21"/>
                            <w:lang w:val="en-US"/>
                          </w:rPr>
                          <m:t>p</m:t>
                        </m:r>
                      </m:sub>
                    </m:sSub>
                  </m:sup>
                  <m:e>
                    <m:d>
                      <m:dPr>
                        <m:ctrlPr>
                          <w:rPr>
                            <w:rFonts w:ascii="Cambria Math" w:hAnsi="Cambria Math"/>
                            <w:i/>
                            <w:color w:val="000000" w:themeColor="text1"/>
                            <w:sz w:val="22"/>
                            <w:szCs w:val="21"/>
                            <w:lang w:val="en-US"/>
                          </w:rPr>
                        </m:ctrlPr>
                      </m:dPr>
                      <m:e>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c</m:t>
                            </m:r>
                          </m:e>
                          <m:sub>
                            <m:r>
                              <w:rPr>
                                <w:rFonts w:ascii="Cambria Math" w:hAnsi="Cambria Math"/>
                                <w:color w:val="000000" w:themeColor="text1"/>
                                <w:sz w:val="22"/>
                                <w:szCs w:val="21"/>
                                <w:lang w:val="en-US"/>
                              </w:rPr>
                              <m:t>1</m:t>
                            </m:r>
                          </m:sub>
                        </m:sSub>
                        <m:sSup>
                          <m:sSupPr>
                            <m:ctrlPr>
                              <w:rPr>
                                <w:rFonts w:ascii="Cambria Math" w:hAnsi="Cambria Math"/>
                                <w:i/>
                                <w:color w:val="000000" w:themeColor="text1"/>
                                <w:sz w:val="22"/>
                                <w:szCs w:val="21"/>
                                <w:lang w:val="en-US"/>
                              </w:rPr>
                            </m:ctrlPr>
                          </m:sSupPr>
                          <m:e>
                            <m:d>
                              <m:dPr>
                                <m:ctrlPr>
                                  <w:rPr>
                                    <w:rFonts w:ascii="Cambria Math" w:hAnsi="Cambria Math"/>
                                    <w:i/>
                                    <w:color w:val="000000" w:themeColor="text1"/>
                                    <w:sz w:val="22"/>
                                    <w:szCs w:val="21"/>
                                    <w:lang w:val="en-US"/>
                                  </w:rPr>
                                </m:ctrlPr>
                              </m:dPr>
                              <m:e>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l</m:t>
                                    </m:r>
                                  </m:e>
                                  <m:sub>
                                    <m:r>
                                      <w:rPr>
                                        <w:rFonts w:ascii="Cambria Math" w:hAnsi="Cambria Math"/>
                                        <w:color w:val="000000" w:themeColor="text1"/>
                                        <w:sz w:val="22"/>
                                        <w:szCs w:val="21"/>
                                        <w:lang w:val="en-US"/>
                                      </w:rPr>
                                      <m:t>k</m:t>
                                    </m:r>
                                  </m:sub>
                                </m:sSub>
                                <m:r>
                                  <w:rPr>
                                    <w:rFonts w:ascii="Cambria Math" w:hAnsi="Cambria Math"/>
                                    <w:color w:val="000000" w:themeColor="text1"/>
                                    <w:sz w:val="22"/>
                                    <w:szCs w:val="21"/>
                                    <w:lang w:val="en-US"/>
                                  </w:rPr>
                                  <m:t>-</m:t>
                                </m:r>
                                <m:sSup>
                                  <m:sSupPr>
                                    <m:ctrlPr>
                                      <w:rPr>
                                        <w:rFonts w:ascii="Cambria Math" w:hAnsi="Cambria Math"/>
                                        <w:i/>
                                        <w:color w:val="000000" w:themeColor="text1"/>
                                        <w:sz w:val="22"/>
                                        <w:szCs w:val="21"/>
                                        <w:lang w:val="en-US"/>
                                      </w:rPr>
                                    </m:ctrlPr>
                                  </m:sSupPr>
                                  <m:e>
                                    <m:r>
                                      <w:rPr>
                                        <w:rFonts w:ascii="Cambria Math" w:hAnsi="Cambria Math"/>
                                        <w:color w:val="000000" w:themeColor="text1"/>
                                        <w:sz w:val="22"/>
                                        <w:szCs w:val="21"/>
                                        <w:lang w:val="en-US"/>
                                      </w:rPr>
                                      <m:t>l</m:t>
                                    </m:r>
                                  </m:e>
                                  <m:sup>
                                    <m:r>
                                      <m:rPr>
                                        <m:sty m:val="p"/>
                                      </m:rPr>
                                      <w:rPr>
                                        <w:rFonts w:ascii="Cambria Math" w:hAnsi="Cambria Math"/>
                                        <w:color w:val="000000" w:themeColor="text1"/>
                                        <w:sz w:val="22"/>
                                        <w:szCs w:val="21"/>
                                        <w:lang w:val="en-US"/>
                                      </w:rPr>
                                      <m:t>set</m:t>
                                    </m:r>
                                  </m:sup>
                                </m:sSup>
                              </m:e>
                            </m:d>
                          </m:e>
                          <m:sup>
                            <m:r>
                              <w:rPr>
                                <w:rFonts w:ascii="Cambria Math" w:hAnsi="Cambria Math"/>
                                <w:color w:val="000000" w:themeColor="text1"/>
                                <w:sz w:val="22"/>
                                <w:szCs w:val="21"/>
                                <w:lang w:val="en-US"/>
                              </w:rPr>
                              <m:t>2</m:t>
                            </m:r>
                          </m:sup>
                        </m:sSup>
                        <m:r>
                          <w:rPr>
                            <w:rFonts w:ascii="Cambria Math" w:hAnsi="Cambria Math"/>
                            <w:color w:val="000000" w:themeColor="text1"/>
                            <w:sz w:val="22"/>
                            <w:szCs w:val="21"/>
                            <w:lang w:val="en-US"/>
                          </w:rPr>
                          <m:t>+</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c</m:t>
                            </m:r>
                          </m:e>
                          <m:sub>
                            <m:r>
                              <w:rPr>
                                <w:rFonts w:ascii="Cambria Math" w:hAnsi="Cambria Math"/>
                                <w:color w:val="000000" w:themeColor="text1"/>
                                <w:sz w:val="22"/>
                                <w:szCs w:val="21"/>
                                <w:lang w:val="en-US"/>
                              </w:rPr>
                              <m:t>2</m:t>
                            </m:r>
                          </m:sub>
                        </m:sSub>
                        <m:r>
                          <w:rPr>
                            <w:rFonts w:ascii="Cambria Math" w:hAnsi="Cambria Math"/>
                            <w:color w:val="000000" w:themeColor="text1"/>
                            <w:sz w:val="22"/>
                            <w:szCs w:val="21"/>
                            <w:lang w:val="en-US"/>
                          </w:rPr>
                          <m:t xml:space="preserve"> </m:t>
                        </m:r>
                        <m:d>
                          <m:dPr>
                            <m:ctrlPr>
                              <w:rPr>
                                <w:rFonts w:ascii="Cambria Math" w:hAnsi="Cambria Math"/>
                                <w:i/>
                                <w:color w:val="000000" w:themeColor="text1"/>
                                <w:sz w:val="22"/>
                                <w:szCs w:val="21"/>
                                <w:lang w:val="en-US"/>
                              </w:rPr>
                            </m:ctrlPr>
                          </m:dPr>
                          <m:e>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ϵ</m:t>
                                </m:r>
                              </m:e>
                              <m:sub>
                                <m:r>
                                  <w:rPr>
                                    <w:rFonts w:ascii="Cambria Math" w:hAnsi="Cambria Math"/>
                                    <w:color w:val="000000" w:themeColor="text1"/>
                                    <w:sz w:val="22"/>
                                    <w:szCs w:val="21"/>
                                    <w:lang w:val="en-US"/>
                                  </w:rPr>
                                  <m:t>1</m:t>
                                </m:r>
                              </m:sub>
                            </m:sSub>
                            <m:r>
                              <w:rPr>
                                <w:rFonts w:ascii="Cambria Math" w:hAnsi="Cambria Math"/>
                                <w:color w:val="000000" w:themeColor="text1"/>
                                <w:sz w:val="22"/>
                                <w:szCs w:val="21"/>
                                <w:lang w:val="en-US"/>
                              </w:rPr>
                              <m:t>+</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ϵ</m:t>
                                </m:r>
                              </m:e>
                              <m:sub>
                                <m:r>
                                  <w:rPr>
                                    <w:rFonts w:ascii="Cambria Math" w:hAnsi="Cambria Math"/>
                                    <w:color w:val="000000" w:themeColor="text1"/>
                                    <w:sz w:val="22"/>
                                    <w:szCs w:val="21"/>
                                    <w:lang w:val="en-US"/>
                                  </w:rPr>
                                  <m:t>2</m:t>
                                </m:r>
                              </m:sub>
                            </m:sSub>
                          </m:e>
                        </m:d>
                        <m:r>
                          <w:rPr>
                            <w:rFonts w:ascii="Cambria Math" w:hAnsi="Cambria Math"/>
                            <w:color w:val="000000" w:themeColor="text1"/>
                            <w:sz w:val="22"/>
                            <w:szCs w:val="21"/>
                            <w:lang w:val="en-US"/>
                          </w:rPr>
                          <m:t>+</m:t>
                        </m:r>
                        <m:nary>
                          <m:naryPr>
                            <m:chr m:val="∑"/>
                            <m:limLoc m:val="undOvr"/>
                            <m:ctrlPr>
                              <w:rPr>
                                <w:rFonts w:ascii="Cambria Math" w:hAnsi="Cambria Math"/>
                                <w:i/>
                                <w:color w:val="000000" w:themeColor="text1"/>
                                <w:sz w:val="22"/>
                                <w:szCs w:val="21"/>
                                <w:lang w:val="en-US"/>
                              </w:rPr>
                            </m:ctrlPr>
                          </m:naryPr>
                          <m:sub>
                            <m:r>
                              <w:rPr>
                                <w:rFonts w:ascii="Cambria Math" w:hAnsi="Cambria Math"/>
                                <w:color w:val="000000" w:themeColor="text1"/>
                                <w:sz w:val="22"/>
                                <w:szCs w:val="21"/>
                                <w:lang w:val="en-US"/>
                              </w:rPr>
                              <m:t>i=1</m:t>
                            </m:r>
                          </m:sub>
                          <m:sup>
                            <m:r>
                              <w:rPr>
                                <w:rFonts w:ascii="Cambria Math" w:hAnsi="Cambria Math"/>
                                <w:color w:val="000000" w:themeColor="text1"/>
                                <w:sz w:val="22"/>
                                <w:szCs w:val="21"/>
                                <w:lang w:val="en-US"/>
                              </w:rPr>
                              <m:t>M</m:t>
                            </m:r>
                          </m:sup>
                          <m:e>
                            <m:r>
                              <w:rPr>
                                <w:rFonts w:ascii="Cambria Math" w:hAnsi="Cambria Math"/>
                                <w:color w:val="000000" w:themeColor="text1"/>
                                <w:sz w:val="22"/>
                                <w:szCs w:val="21"/>
                                <w:lang w:val="en-US"/>
                              </w:rPr>
                              <m:t xml:space="preserve"> </m:t>
                            </m:r>
                            <m:f>
                              <m:fPr>
                                <m:ctrlPr>
                                  <w:rPr>
                                    <w:rFonts w:ascii="Cambria Math" w:hAnsi="Cambria Math"/>
                                    <w:i/>
                                    <w:color w:val="000000" w:themeColor="text1"/>
                                    <w:sz w:val="22"/>
                                    <w:szCs w:val="21"/>
                                    <w:lang w:val="en-US"/>
                                  </w:rPr>
                                </m:ctrlPr>
                              </m:fPr>
                              <m:num>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cost</m:t>
                                    </m:r>
                                  </m:e>
                                  <m:sub>
                                    <m:r>
                                      <w:rPr>
                                        <w:rFonts w:ascii="Cambria Math" w:hAnsi="Cambria Math"/>
                                        <w:color w:val="000000" w:themeColor="text1"/>
                                        <w:sz w:val="22"/>
                                        <w:szCs w:val="21"/>
                                        <w:lang w:val="en-US"/>
                                      </w:rPr>
                                      <m:t>i</m:t>
                                    </m:r>
                                  </m:sub>
                                </m:sSub>
                              </m:num>
                              <m:den>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cost</m:t>
                                    </m:r>
                                  </m:e>
                                  <m:sub>
                                    <m:r>
                                      <m:rPr>
                                        <m:sty m:val="p"/>
                                      </m:rPr>
                                      <w:rPr>
                                        <w:rFonts w:ascii="Cambria Math" w:hAnsi="Cambria Math"/>
                                        <w:color w:val="000000" w:themeColor="text1"/>
                                        <w:sz w:val="22"/>
                                        <w:szCs w:val="21"/>
                                        <w:lang w:val="en-US"/>
                                      </w:rPr>
                                      <m:t>max</m:t>
                                    </m:r>
                                  </m:sub>
                                </m:sSub>
                              </m:den>
                            </m:f>
                            <m:r>
                              <w:rPr>
                                <w:rFonts w:ascii="Cambria Math" w:hAnsi="Cambria Math"/>
                                <w:color w:val="000000" w:themeColor="text1"/>
                                <w:sz w:val="22"/>
                                <w:szCs w:val="21"/>
                                <w:lang w:val="en-US"/>
                              </w:rPr>
                              <m:t xml:space="preserve"> </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u</m:t>
                                </m:r>
                              </m:e>
                              <m:sub>
                                <m:r>
                                  <w:rPr>
                                    <w:rFonts w:ascii="Cambria Math" w:hAnsi="Cambria Math"/>
                                    <w:color w:val="000000" w:themeColor="text1"/>
                                    <w:sz w:val="22"/>
                                    <w:szCs w:val="21"/>
                                    <w:lang w:val="en-US"/>
                                  </w:rPr>
                                  <m:t>i,k</m:t>
                                </m:r>
                              </m:sub>
                            </m:sSub>
                          </m:e>
                        </m:nary>
                      </m:e>
                    </m:d>
                  </m:e>
                </m:nary>
                <m:r>
                  <w:rPr>
                    <w:rFonts w:ascii="Cambria Math" w:hAnsi="Cambria Math"/>
                    <w:color w:val="000000" w:themeColor="text1"/>
                    <w:sz w:val="22"/>
                    <w:szCs w:val="21"/>
                    <w:lang w:val="en-US"/>
                  </w:rPr>
                  <m:t>,</m:t>
                </m:r>
              </m:oMath>
            </m:oMathPara>
          </w:p>
        </w:tc>
        <w:tc>
          <w:tcPr>
            <w:tcW w:w="685" w:type="pct"/>
            <w:vAlign w:val="center"/>
          </w:tcPr>
          <w:p w14:paraId="0103BED5" w14:textId="57FC733B" w:rsidR="00A10A25" w:rsidRDefault="00A10A25" w:rsidP="00220152">
            <w:pPr>
              <w:pStyle w:val="Beschriftung"/>
              <w:jc w:val="right"/>
              <w:rPr>
                <w:lang w:val="en-US"/>
              </w:rPr>
            </w:pPr>
            <w:bookmarkStart w:id="50" w:name="_Ref195099090"/>
            <w:bookmarkStart w:id="51" w:name="_Ref188110671"/>
            <w:r>
              <w:t>(</w:t>
            </w:r>
            <w:r>
              <w:fldChar w:fldCharType="begin"/>
            </w:r>
            <w:r>
              <w:instrText xml:space="preserve"> STYLEREF 1 \s </w:instrText>
            </w:r>
            <w:r>
              <w:fldChar w:fldCharType="separate"/>
            </w:r>
            <w:r w:rsidR="00AC5FD3">
              <w:rPr>
                <w:noProof/>
              </w:rPr>
              <w:t>2</w:t>
            </w:r>
            <w:r>
              <w:fldChar w:fldCharType="end"/>
            </w:r>
            <w:r>
              <w:t>.</w:t>
            </w:r>
            <w:r>
              <w:fldChar w:fldCharType="begin"/>
            </w:r>
            <w:r>
              <w:instrText xml:space="preserve"> SEQ Equation \* ARABIC \s 1 </w:instrText>
            </w:r>
            <w:r>
              <w:fldChar w:fldCharType="separate"/>
            </w:r>
            <w:r w:rsidR="00AC5FD3">
              <w:rPr>
                <w:noProof/>
              </w:rPr>
              <w:t>18</w:t>
            </w:r>
            <w:r>
              <w:fldChar w:fldCharType="end"/>
            </w:r>
            <w:bookmarkEnd w:id="50"/>
            <w:r>
              <w:t>)</w:t>
            </w:r>
            <w:bookmarkEnd w:id="51"/>
          </w:p>
        </w:tc>
      </w:tr>
      <w:tr w:rsidR="00A10A25" w:rsidRPr="00FE05FF" w14:paraId="0C2FF144" w14:textId="77777777" w:rsidTr="00A10A25">
        <w:tc>
          <w:tcPr>
            <w:tcW w:w="4315" w:type="pct"/>
            <w:vAlign w:val="center"/>
          </w:tcPr>
          <w:p w14:paraId="2A77B3DE" w14:textId="18116B92" w:rsidR="00A10A25" w:rsidRPr="008B21A5" w:rsidRDefault="000025D6">
            <w:pPr>
              <w:jc w:val="center"/>
              <w:rPr>
                <w:color w:val="000000" w:themeColor="text1"/>
                <w:sz w:val="22"/>
                <w:szCs w:val="21"/>
              </w:rPr>
            </w:pPr>
            <m:oMath>
              <m:func>
                <m:funcPr>
                  <m:ctrlPr>
                    <w:rPr>
                      <w:rFonts w:ascii="Cambria Math" w:hAnsi="Cambria Math"/>
                      <w:i/>
                      <w:color w:val="000000" w:themeColor="text1"/>
                      <w:sz w:val="22"/>
                      <w:szCs w:val="21"/>
                      <w:lang w:val="en-US"/>
                    </w:rPr>
                  </m:ctrlPr>
                </m:funcPr>
                <m:fName>
                  <m:limLow>
                    <m:limLowPr>
                      <m:ctrlPr>
                        <w:rPr>
                          <w:rFonts w:ascii="Cambria Math" w:hAnsi="Cambria Math"/>
                          <w:i/>
                          <w:color w:val="000000" w:themeColor="text1"/>
                          <w:sz w:val="22"/>
                          <w:szCs w:val="21"/>
                          <w:lang w:val="en-US"/>
                        </w:rPr>
                      </m:ctrlPr>
                    </m:limLowPr>
                    <m:e>
                      <m:r>
                        <m:rPr>
                          <m:sty m:val="p"/>
                        </m:rPr>
                        <w:rPr>
                          <w:rFonts w:ascii="Cambria Math" w:hAnsi="Cambria Math"/>
                          <w:color w:val="000000" w:themeColor="text1"/>
                          <w:sz w:val="22"/>
                          <w:szCs w:val="21"/>
                        </w:rPr>
                        <m:t>min</m:t>
                      </m:r>
                    </m:e>
                    <m:lim>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x</m:t>
                          </m:r>
                        </m:e>
                      </m:bar>
                      <m:r>
                        <w:rPr>
                          <w:rFonts w:ascii="Cambria Math" w:hAnsi="Cambria Math"/>
                          <w:color w:val="000000" w:themeColor="text1"/>
                          <w:sz w:val="22"/>
                          <w:szCs w:val="21"/>
                        </w:rPr>
                        <m:t xml:space="preserve">, </m:t>
                      </m:r>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u</m:t>
                          </m:r>
                        </m:e>
                      </m:bar>
                      <m:r>
                        <w:rPr>
                          <w:rFonts w:ascii="Cambria Math" w:hAnsi="Cambria Math"/>
                          <w:color w:val="000000" w:themeColor="text1"/>
                          <w:sz w:val="22"/>
                          <w:szCs w:val="21"/>
                        </w:rPr>
                        <m:t>,</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ϵ</m:t>
                          </m:r>
                        </m:e>
                        <m:sub>
                          <m:r>
                            <w:rPr>
                              <w:rFonts w:ascii="Cambria Math" w:hAnsi="Cambria Math"/>
                              <w:color w:val="000000" w:themeColor="text1"/>
                              <w:sz w:val="22"/>
                              <w:szCs w:val="21"/>
                            </w:rPr>
                            <m:t>1</m:t>
                          </m:r>
                        </m:sub>
                      </m:sSub>
                      <m:r>
                        <w:rPr>
                          <w:rFonts w:ascii="Cambria Math" w:hAnsi="Cambria Math"/>
                          <w:color w:val="000000" w:themeColor="text1"/>
                          <w:sz w:val="22"/>
                          <w:szCs w:val="21"/>
                        </w:rPr>
                        <m:t>,</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ϵ</m:t>
                          </m:r>
                        </m:e>
                        <m:sub>
                          <m:r>
                            <w:rPr>
                              <w:rFonts w:ascii="Cambria Math" w:hAnsi="Cambria Math"/>
                              <w:color w:val="000000" w:themeColor="text1"/>
                              <w:sz w:val="22"/>
                              <w:szCs w:val="21"/>
                            </w:rPr>
                            <m:t>2</m:t>
                          </m:r>
                        </m:sub>
                      </m:sSub>
                    </m:lim>
                  </m:limLow>
                </m:fName>
                <m:e>
                  <m:r>
                    <w:rPr>
                      <w:rFonts w:ascii="Cambria Math" w:hAnsi="Cambria Math"/>
                      <w:color w:val="000000" w:themeColor="text1"/>
                      <w:sz w:val="22"/>
                      <w:szCs w:val="21"/>
                      <w:lang w:val="en-US"/>
                    </w:rPr>
                    <m:t>J</m:t>
                  </m:r>
                  <m:d>
                    <m:dPr>
                      <m:ctrlPr>
                        <w:rPr>
                          <w:rFonts w:ascii="Cambria Math" w:hAnsi="Cambria Math"/>
                          <w:i/>
                          <w:color w:val="000000" w:themeColor="text1"/>
                          <w:sz w:val="22"/>
                          <w:szCs w:val="21"/>
                          <w:lang w:val="en-US"/>
                        </w:rPr>
                      </m:ctrlPr>
                    </m:dPr>
                    <m:e>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x</m:t>
                          </m:r>
                        </m:e>
                      </m:bar>
                      <m:r>
                        <w:rPr>
                          <w:rFonts w:ascii="Cambria Math" w:hAnsi="Cambria Math"/>
                          <w:color w:val="000000" w:themeColor="text1"/>
                          <w:sz w:val="22"/>
                          <w:szCs w:val="21"/>
                        </w:rPr>
                        <m:t>,</m:t>
                      </m:r>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u</m:t>
                          </m:r>
                        </m:e>
                      </m:bar>
                    </m:e>
                  </m:d>
                </m:e>
              </m:func>
            </m:oMath>
            <w:r w:rsidR="00A10A25" w:rsidRPr="008B21A5">
              <w:rPr>
                <w:color w:val="000000" w:themeColor="text1"/>
                <w:sz w:val="22"/>
                <w:szCs w:val="21"/>
              </w:rPr>
              <w:t xml:space="preserve"> </w:t>
            </w:r>
          </w:p>
          <w:p w14:paraId="4D3C1D18" w14:textId="1136BE74" w:rsidR="00A10A25" w:rsidRPr="00220152" w:rsidRDefault="000025D6">
            <w:pPr>
              <w:jc w:val="left"/>
              <w:rPr>
                <w:color w:val="000000" w:themeColor="text1"/>
                <w:sz w:val="22"/>
                <w:szCs w:val="21"/>
                <w:lang w:val="en-US"/>
              </w:rPr>
            </w:pPr>
            <m:oMathPara>
              <m:oMath>
                <m:m>
                  <m:mPr>
                    <m:mcs>
                      <m:mc>
                        <m:mcPr>
                          <m:count m:val="2"/>
                          <m:mcJc m:val="center"/>
                        </m:mcPr>
                      </m:mc>
                    </m:mcs>
                    <m:ctrlPr>
                      <w:rPr>
                        <w:rFonts w:ascii="Cambria Math" w:hAnsi="Cambria Math"/>
                        <w:i/>
                        <w:color w:val="000000" w:themeColor="text1"/>
                        <w:sz w:val="22"/>
                        <w:szCs w:val="21"/>
                        <w:lang w:val="en-US"/>
                      </w:rPr>
                    </m:ctrlPr>
                  </m:mPr>
                  <m:mr>
                    <m:e>
                      <m:r>
                        <m:rPr>
                          <m:sty m:val="p"/>
                        </m:rPr>
                        <w:rPr>
                          <w:rFonts w:ascii="Cambria Math" w:hAnsi="Cambria Math"/>
                          <w:sz w:val="22"/>
                          <w:szCs w:val="21"/>
                          <w:lang w:val="en-US"/>
                        </w:rPr>
                        <m:t>s.t.</m:t>
                      </m:r>
                    </m:e>
                    <m:e>
                      <m:sSub>
                        <m:sSubPr>
                          <m:ctrlPr>
                            <w:rPr>
                              <w:rFonts w:ascii="Cambria Math" w:eastAsia="Cambria Math" w:hAnsi="Cambria Math" w:cs="Cambria Math"/>
                              <w:i/>
                              <w:color w:val="000000" w:themeColor="text1"/>
                              <w:sz w:val="22"/>
                              <w:szCs w:val="21"/>
                              <w:lang w:val="en-US"/>
                            </w:rPr>
                          </m:ctrlPr>
                        </m:sSubPr>
                        <m:e>
                          <m:r>
                            <w:rPr>
                              <w:rFonts w:ascii="Cambria Math" w:eastAsia="Cambria Math" w:hAnsi="Cambria Math" w:cs="Cambria Math"/>
                              <w:color w:val="000000" w:themeColor="text1"/>
                              <w:sz w:val="22"/>
                              <w:szCs w:val="21"/>
                              <w:lang w:val="en-US"/>
                            </w:rPr>
                            <m:t>l</m:t>
                          </m:r>
                        </m:e>
                        <m:sub>
                          <m:r>
                            <w:rPr>
                              <w:rFonts w:ascii="Cambria Math" w:eastAsia="Cambria Math" w:hAnsi="Cambria Math" w:cs="Cambria Math"/>
                              <w:color w:val="000000" w:themeColor="text1"/>
                              <w:sz w:val="22"/>
                              <w:szCs w:val="21"/>
                              <w:lang w:val="en-US"/>
                            </w:rPr>
                            <m:t>k</m:t>
                          </m:r>
                        </m:sub>
                      </m:sSub>
                      <m:r>
                        <w:rPr>
                          <w:rFonts w:ascii="Cambria Math" w:eastAsia="Cambria Math" w:hAnsi="Cambria Math" w:cs="Cambria Math"/>
                          <w:color w:val="000000" w:themeColor="text1"/>
                          <w:sz w:val="22"/>
                          <w:szCs w:val="21"/>
                          <w:lang w:val="en-US"/>
                        </w:rPr>
                        <m:t>=</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x</m:t>
                          </m:r>
                        </m:e>
                        <m:sub>
                          <m:r>
                            <w:rPr>
                              <w:rFonts w:ascii="Cambria Math" w:hAnsi="Cambria Math"/>
                              <w:color w:val="000000" w:themeColor="text1"/>
                              <w:sz w:val="22"/>
                              <w:szCs w:val="21"/>
                              <w:lang w:val="en-US"/>
                            </w:rPr>
                            <m:t>19,k</m:t>
                          </m:r>
                        </m:sub>
                      </m:sSub>
                      <m:r>
                        <w:rPr>
                          <w:rFonts w:ascii="Cambria Math" w:hAnsi="Cambria Math"/>
                          <w:color w:val="000000" w:themeColor="text1"/>
                          <w:sz w:val="22"/>
                          <w:szCs w:val="21"/>
                          <w:lang w:val="en-US"/>
                        </w:rPr>
                        <m:t>+</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x</m:t>
                          </m:r>
                        </m:e>
                        <m:sub>
                          <m:r>
                            <w:rPr>
                              <w:rFonts w:ascii="Cambria Math" w:hAnsi="Cambria Math"/>
                              <w:color w:val="000000" w:themeColor="text1"/>
                              <w:sz w:val="22"/>
                              <w:szCs w:val="21"/>
                              <w:lang w:val="en-US"/>
                            </w:rPr>
                            <m:t>20,k</m:t>
                          </m:r>
                        </m:sub>
                      </m:sSub>
                      <m:r>
                        <w:rPr>
                          <w:rFonts w:ascii="Cambria Math" w:hAnsi="Cambria Math"/>
                          <w:color w:val="000000" w:themeColor="text1"/>
                          <w:sz w:val="22"/>
                          <w:szCs w:val="21"/>
                          <w:lang w:val="en-US"/>
                        </w:rPr>
                        <m:t>+</m:t>
                      </m:r>
                      <m:f>
                        <m:fPr>
                          <m:ctrlPr>
                            <w:rPr>
                              <w:rFonts w:ascii="Cambria Math" w:hAnsi="Cambria Math"/>
                              <w:i/>
                              <w:color w:val="000000" w:themeColor="text1"/>
                              <w:sz w:val="22"/>
                              <w:szCs w:val="21"/>
                              <w:lang w:val="en-US"/>
                            </w:rPr>
                          </m:ctrlPr>
                        </m:fPr>
                        <m:num>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V</m:t>
                              </m:r>
                            </m:e>
                            <m:sub>
                              <m:sSub>
                                <m:sSubPr>
                                  <m:ctrlPr>
                                    <w:rPr>
                                      <w:rFonts w:ascii="Cambria Math" w:hAnsi="Cambria Math"/>
                                      <w:i/>
                                      <w:color w:val="000000" w:themeColor="text1"/>
                                      <w:sz w:val="22"/>
                                      <w:szCs w:val="21"/>
                                      <w:lang w:val="en-US"/>
                                    </w:rPr>
                                  </m:ctrlPr>
                                </m:sSubPr>
                                <m:e>
                                  <m:r>
                                    <m:rPr>
                                      <m:nor/>
                                    </m:rPr>
                                    <w:rPr>
                                      <w:rFonts w:ascii="Cambria Math" w:hAnsi="Cambria Math"/>
                                      <w:color w:val="000000" w:themeColor="text1"/>
                                      <w:sz w:val="22"/>
                                      <w:szCs w:val="21"/>
                                      <w:lang w:val="en-US"/>
                                    </w:rPr>
                                    <m:t>H</m:t>
                                  </m:r>
                                </m:e>
                                <m:sub>
                                  <m:r>
                                    <m:rPr>
                                      <m:nor/>
                                    </m:rPr>
                                    <w:rPr>
                                      <w:rFonts w:ascii="Cambria Math" w:hAnsi="Cambria Math"/>
                                      <w:color w:val="000000" w:themeColor="text1"/>
                                      <w:sz w:val="22"/>
                                      <w:szCs w:val="21"/>
                                      <w:lang w:val="en-US"/>
                                    </w:rPr>
                                    <m:t>2</m:t>
                                  </m:r>
                                </m:sub>
                              </m:sSub>
                              <m:r>
                                <m:rPr>
                                  <m:nor/>
                                </m:rPr>
                                <w:rPr>
                                  <w:rFonts w:ascii="Cambria Math" w:hAnsi="Cambria Math"/>
                                  <w:color w:val="000000" w:themeColor="text1"/>
                                  <w:sz w:val="22"/>
                                  <w:szCs w:val="21"/>
                                  <w:lang w:val="en-US"/>
                                </w:rPr>
                                <m:t>O</m:t>
                              </m:r>
                              <m:r>
                                <w:rPr>
                                  <w:rFonts w:ascii="Cambria Math" w:hAnsi="Cambria Math"/>
                                  <w:color w:val="000000" w:themeColor="text1"/>
                                  <w:sz w:val="22"/>
                                  <w:szCs w:val="21"/>
                                  <w:lang w:val="en-US"/>
                                </w:rPr>
                                <m:t>,</m:t>
                              </m:r>
                              <m:r>
                                <m:rPr>
                                  <m:nor/>
                                </m:rPr>
                                <w:rPr>
                                  <w:rFonts w:ascii="Cambria Math" w:hAnsi="Cambria Math"/>
                                  <w:color w:val="000000" w:themeColor="text1"/>
                                  <w:sz w:val="22"/>
                                  <w:szCs w:val="21"/>
                                  <w:lang w:val="en-US"/>
                                </w:rPr>
                                <m:t>GS</m:t>
                              </m:r>
                              <m:r>
                                <w:rPr>
                                  <w:rFonts w:ascii="Cambria Math" w:hAnsi="Cambria Math"/>
                                  <w:color w:val="000000" w:themeColor="text1"/>
                                  <w:sz w:val="22"/>
                                  <w:szCs w:val="21"/>
                                  <w:lang w:val="en-US"/>
                                </w:rPr>
                                <m:t>,k</m:t>
                              </m:r>
                            </m:sub>
                          </m:sSub>
                        </m:num>
                        <m:den>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V</m:t>
                              </m:r>
                            </m:e>
                            <m:sub>
                              <m:r>
                                <m:rPr>
                                  <m:nor/>
                                </m:rPr>
                                <w:rPr>
                                  <w:rFonts w:ascii="Cambria Math" w:hAnsi="Cambria Math"/>
                                  <w:color w:val="000000" w:themeColor="text1"/>
                                  <w:sz w:val="22"/>
                                  <w:szCs w:val="21"/>
                                  <w:lang w:val="en-US"/>
                                </w:rPr>
                                <m:t>GS</m:t>
                              </m:r>
                            </m:sub>
                          </m:sSub>
                        </m:den>
                      </m:f>
                    </m:e>
                  </m:mr>
                  <m:mr>
                    <m:e>
                      <m:ctrlPr>
                        <w:rPr>
                          <w:rFonts w:ascii="Cambria Math" w:eastAsia="Cambria Math" w:hAnsi="Cambria Math" w:cs="Cambria Math"/>
                          <w:i/>
                          <w:color w:val="000000" w:themeColor="text1"/>
                          <w:sz w:val="22"/>
                          <w:szCs w:val="21"/>
                          <w:lang w:val="en-US"/>
                        </w:rPr>
                      </m:ctrlPr>
                    </m:e>
                    <m:e>
                      <m:sSub>
                        <m:sSubPr>
                          <m:ctrlPr>
                            <w:rPr>
                              <w:rFonts w:ascii="Cambria Math" w:hAnsi="Cambria Math"/>
                              <w:i/>
                              <w:color w:val="000000" w:themeColor="text1"/>
                              <w:sz w:val="22"/>
                              <w:szCs w:val="21"/>
                              <w:lang w:val="en-US"/>
                            </w:rPr>
                          </m:ctrlPr>
                        </m:sSubPr>
                        <m:e>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x</m:t>
                              </m:r>
                            </m:e>
                          </m:bar>
                        </m:e>
                        <m:sub>
                          <m:r>
                            <w:rPr>
                              <w:rFonts w:ascii="Cambria Math" w:hAnsi="Cambria Math"/>
                              <w:color w:val="000000" w:themeColor="text1"/>
                              <w:sz w:val="22"/>
                              <w:szCs w:val="21"/>
                              <w:lang w:val="en-US"/>
                            </w:rPr>
                            <m:t>k+1</m:t>
                          </m:r>
                        </m:sub>
                      </m:sSub>
                      <m:r>
                        <w:rPr>
                          <w:rFonts w:ascii="Cambria Math" w:hAnsi="Cambria Math"/>
                          <w:color w:val="000000" w:themeColor="text1"/>
                          <w:sz w:val="22"/>
                          <w:szCs w:val="21"/>
                          <w:lang w:val="en-US"/>
                        </w:rPr>
                        <m:t>=</m:t>
                      </m:r>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f</m:t>
                          </m:r>
                        </m:e>
                      </m:bar>
                      <m:d>
                        <m:dPr>
                          <m:ctrlPr>
                            <w:rPr>
                              <w:rFonts w:ascii="Cambria Math" w:hAnsi="Cambria Math"/>
                              <w:i/>
                              <w:color w:val="000000" w:themeColor="text1"/>
                              <w:sz w:val="22"/>
                              <w:szCs w:val="21"/>
                              <w:lang w:val="en-US"/>
                            </w:rPr>
                          </m:ctrlPr>
                        </m:dPr>
                        <m:e>
                          <m:sSub>
                            <m:sSubPr>
                              <m:ctrlPr>
                                <w:rPr>
                                  <w:rFonts w:ascii="Cambria Math" w:hAnsi="Cambria Math"/>
                                  <w:i/>
                                  <w:color w:val="000000" w:themeColor="text1"/>
                                  <w:sz w:val="22"/>
                                  <w:szCs w:val="21"/>
                                  <w:lang w:val="en-US"/>
                                </w:rPr>
                              </m:ctrlPr>
                            </m:sSubPr>
                            <m:e>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x</m:t>
                                  </m:r>
                                </m:e>
                              </m:bar>
                            </m:e>
                            <m:sub>
                              <m:r>
                                <w:rPr>
                                  <w:rFonts w:ascii="Cambria Math" w:hAnsi="Cambria Math"/>
                                  <w:color w:val="000000" w:themeColor="text1"/>
                                  <w:sz w:val="22"/>
                                  <w:szCs w:val="21"/>
                                  <w:lang w:val="en-US"/>
                                </w:rPr>
                                <m:t>k</m:t>
                              </m:r>
                            </m:sub>
                          </m:sSub>
                          <m:r>
                            <w:rPr>
                              <w:rFonts w:ascii="Cambria Math" w:hAnsi="Cambria Math"/>
                              <w:color w:val="000000" w:themeColor="text1"/>
                              <w:sz w:val="22"/>
                              <w:szCs w:val="21"/>
                              <w:lang w:val="en-US"/>
                            </w:rPr>
                            <m:t>,</m:t>
                          </m:r>
                          <m:sSub>
                            <m:sSubPr>
                              <m:ctrlPr>
                                <w:rPr>
                                  <w:rFonts w:ascii="Cambria Math" w:hAnsi="Cambria Math"/>
                                  <w:i/>
                                  <w:color w:val="000000" w:themeColor="text1"/>
                                  <w:sz w:val="22"/>
                                  <w:szCs w:val="21"/>
                                  <w:lang w:val="en-US"/>
                                </w:rPr>
                              </m:ctrlPr>
                            </m:sSubPr>
                            <m:e>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u</m:t>
                                  </m:r>
                                </m:e>
                              </m:bar>
                            </m:e>
                            <m:sub>
                              <m:r>
                                <w:rPr>
                                  <w:rFonts w:ascii="Cambria Math" w:hAnsi="Cambria Math"/>
                                  <w:color w:val="000000" w:themeColor="text1"/>
                                  <w:sz w:val="22"/>
                                  <w:szCs w:val="21"/>
                                  <w:lang w:val="en-US"/>
                                </w:rPr>
                                <m:t>k</m:t>
                              </m:r>
                            </m:sub>
                          </m:sSub>
                        </m:e>
                      </m:d>
                      <m:ctrlPr>
                        <w:rPr>
                          <w:rFonts w:ascii="Cambria Math" w:eastAsia="Cambria Math" w:hAnsi="Cambria Math" w:cs="Cambria Math"/>
                          <w:i/>
                          <w:color w:val="000000" w:themeColor="text1"/>
                          <w:sz w:val="22"/>
                          <w:szCs w:val="21"/>
                          <w:lang w:val="en-US"/>
                        </w:rPr>
                      </m:ctrlPr>
                    </m:e>
                  </m:mr>
                  <m:mr>
                    <m:e/>
                    <m:e>
                      <m:sSub>
                        <m:sSubPr>
                          <m:ctrlPr>
                            <w:rPr>
                              <w:rFonts w:ascii="Cambria Math" w:hAnsi="Cambria Math"/>
                              <w:i/>
                              <w:color w:val="000000" w:themeColor="text1"/>
                              <w:sz w:val="22"/>
                              <w:szCs w:val="21"/>
                              <w:lang w:val="en-US"/>
                            </w:rPr>
                          </m:ctrlPr>
                        </m:sSubPr>
                        <m:e>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y</m:t>
                              </m:r>
                            </m:e>
                          </m:bar>
                        </m:e>
                        <m:sub>
                          <m:r>
                            <w:rPr>
                              <w:rFonts w:ascii="Cambria Math" w:hAnsi="Cambria Math"/>
                              <w:color w:val="000000" w:themeColor="text1"/>
                              <w:sz w:val="22"/>
                              <w:szCs w:val="21"/>
                              <w:lang w:val="en-US"/>
                            </w:rPr>
                            <m:t>k</m:t>
                          </m:r>
                        </m:sub>
                      </m:sSub>
                      <m:r>
                        <w:rPr>
                          <w:rFonts w:ascii="Cambria Math" w:hAnsi="Cambria Math"/>
                          <w:color w:val="000000" w:themeColor="text1"/>
                          <w:sz w:val="22"/>
                          <w:szCs w:val="21"/>
                          <w:lang w:val="en-US"/>
                        </w:rPr>
                        <m:t>=</m:t>
                      </m:r>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h</m:t>
                          </m:r>
                        </m:e>
                      </m:bar>
                      <m:d>
                        <m:dPr>
                          <m:ctrlPr>
                            <w:rPr>
                              <w:rFonts w:ascii="Cambria Math" w:hAnsi="Cambria Math"/>
                              <w:i/>
                              <w:color w:val="000000" w:themeColor="text1"/>
                              <w:sz w:val="22"/>
                              <w:szCs w:val="21"/>
                              <w:lang w:val="en-US"/>
                            </w:rPr>
                          </m:ctrlPr>
                        </m:dPr>
                        <m:e>
                          <m:sSub>
                            <m:sSubPr>
                              <m:ctrlPr>
                                <w:rPr>
                                  <w:rFonts w:ascii="Cambria Math" w:hAnsi="Cambria Math"/>
                                  <w:i/>
                                  <w:color w:val="000000" w:themeColor="text1"/>
                                  <w:sz w:val="22"/>
                                  <w:szCs w:val="21"/>
                                  <w:lang w:val="en-US"/>
                                </w:rPr>
                              </m:ctrlPr>
                            </m:sSubPr>
                            <m:e>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x</m:t>
                                  </m:r>
                                </m:e>
                              </m:bar>
                            </m:e>
                            <m:sub>
                              <m:r>
                                <w:rPr>
                                  <w:rFonts w:ascii="Cambria Math" w:hAnsi="Cambria Math"/>
                                  <w:color w:val="000000" w:themeColor="text1"/>
                                  <w:sz w:val="22"/>
                                  <w:szCs w:val="21"/>
                                  <w:lang w:val="en-US"/>
                                </w:rPr>
                                <m:t>k</m:t>
                              </m:r>
                            </m:sub>
                          </m:sSub>
                        </m:e>
                      </m:d>
                      <m:ctrlPr>
                        <w:rPr>
                          <w:rFonts w:ascii="Cambria Math" w:eastAsia="Cambria Math" w:hAnsi="Cambria Math" w:cs="Cambria Math"/>
                          <w:i/>
                          <w:color w:val="000000" w:themeColor="text1"/>
                          <w:sz w:val="22"/>
                          <w:szCs w:val="21"/>
                          <w:lang w:val="en-US"/>
                        </w:rPr>
                      </m:ctrlPr>
                    </m:e>
                  </m:mr>
                  <m:mr>
                    <m:e>
                      <m:ctrlPr>
                        <w:rPr>
                          <w:rFonts w:ascii="Cambria Math" w:eastAsia="Cambria Math" w:hAnsi="Cambria Math" w:cs="Cambria Math"/>
                          <w:i/>
                          <w:color w:val="000000" w:themeColor="text1"/>
                          <w:sz w:val="22"/>
                          <w:szCs w:val="21"/>
                          <w:lang w:val="en-US"/>
                        </w:rPr>
                      </m:ctrlPr>
                    </m:e>
                    <m:e>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x</m:t>
                          </m:r>
                        </m:e>
                        <m:sub>
                          <m:r>
                            <w:rPr>
                              <w:rFonts w:ascii="Cambria Math" w:hAnsi="Cambria Math"/>
                              <w:color w:val="000000" w:themeColor="text1"/>
                              <w:sz w:val="22"/>
                              <w:szCs w:val="21"/>
                              <w:lang w:val="en-US"/>
                            </w:rPr>
                            <m:t>19,k</m:t>
                          </m:r>
                        </m:sub>
                      </m:sSub>
                      <m:r>
                        <w:rPr>
                          <w:rFonts w:ascii="Cambria Math" w:hAnsi="Cambria Math"/>
                          <w:color w:val="000000" w:themeColor="text1"/>
                          <w:sz w:val="22"/>
                          <w:szCs w:val="21"/>
                          <w:lang w:val="en-US"/>
                        </w:rPr>
                        <m:t>,</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x</m:t>
                          </m:r>
                        </m:e>
                        <m:sub>
                          <m:r>
                            <w:rPr>
                              <w:rFonts w:ascii="Cambria Math" w:hAnsi="Cambria Math"/>
                              <w:color w:val="000000" w:themeColor="text1"/>
                              <w:sz w:val="22"/>
                              <w:szCs w:val="21"/>
                              <w:lang w:val="en-US"/>
                            </w:rPr>
                            <m:t>20,k</m:t>
                          </m:r>
                        </m:sub>
                      </m:sSub>
                      <m:r>
                        <w:rPr>
                          <w:rFonts w:ascii="Cambria Math" w:hAnsi="Cambria Math"/>
                          <w:color w:val="000000" w:themeColor="text1"/>
                          <w:sz w:val="22"/>
                          <w:szCs w:val="21"/>
                          <w:lang w:val="en-US"/>
                        </w:rPr>
                        <m:t>≥0  ∀  k∈</m:t>
                      </m:r>
                      <m:d>
                        <m:dPr>
                          <m:begChr m:val="{"/>
                          <m:endChr m:val="}"/>
                          <m:ctrlPr>
                            <w:rPr>
                              <w:rFonts w:ascii="Cambria Math" w:hAnsi="Cambria Math"/>
                              <w:i/>
                              <w:color w:val="000000" w:themeColor="text1"/>
                              <w:sz w:val="22"/>
                              <w:szCs w:val="21"/>
                              <w:lang w:val="en-US"/>
                            </w:rPr>
                          </m:ctrlPr>
                        </m:dPr>
                        <m:e>
                          <m:r>
                            <w:rPr>
                              <w:rFonts w:ascii="Cambria Math" w:hAnsi="Cambria Math"/>
                              <w:color w:val="000000" w:themeColor="text1"/>
                              <w:sz w:val="22"/>
                              <w:szCs w:val="21"/>
                              <w:lang w:val="en-US"/>
                            </w:rPr>
                            <m:t>0,…,</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N</m:t>
                              </m:r>
                            </m:e>
                            <m:sub>
                              <m:r>
                                <w:rPr>
                                  <w:rFonts w:ascii="Cambria Math" w:hAnsi="Cambria Math"/>
                                  <w:color w:val="000000" w:themeColor="text1"/>
                                  <w:sz w:val="22"/>
                                  <w:szCs w:val="21"/>
                                  <w:lang w:val="en-US"/>
                                </w:rPr>
                                <m:t>p</m:t>
                              </m:r>
                            </m:sub>
                          </m:sSub>
                        </m:e>
                      </m:d>
                      <m:ctrlPr>
                        <w:rPr>
                          <w:rFonts w:ascii="Cambria Math" w:eastAsia="Cambria Math" w:hAnsi="Cambria Math" w:cs="Cambria Math"/>
                          <w:i/>
                          <w:color w:val="000000" w:themeColor="text1"/>
                          <w:sz w:val="22"/>
                          <w:szCs w:val="21"/>
                          <w:lang w:val="en-US"/>
                        </w:rPr>
                      </m:ctrlPr>
                    </m:e>
                  </m:mr>
                  <m:mr>
                    <m:e>
                      <m:ctrlPr>
                        <w:rPr>
                          <w:rFonts w:ascii="Cambria Math" w:eastAsia="Cambria Math" w:hAnsi="Cambria Math" w:cs="Cambria Math"/>
                          <w:i/>
                          <w:color w:val="000000" w:themeColor="text1"/>
                          <w:sz w:val="22"/>
                          <w:szCs w:val="21"/>
                          <w:lang w:val="en-US"/>
                        </w:rPr>
                      </m:ctrlPr>
                    </m:e>
                    <m:e>
                      <m:r>
                        <w:rPr>
                          <w:rFonts w:ascii="Cambria Math" w:eastAsia="Cambria Math" w:hAnsi="Cambria Math" w:cs="Cambria Math"/>
                          <w:color w:val="000000" w:themeColor="text1"/>
                          <w:sz w:val="22"/>
                          <w:szCs w:val="21"/>
                          <w:lang w:val="en-US"/>
                        </w:rPr>
                        <m:t>0≤</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u</m:t>
                          </m:r>
                        </m:e>
                        <m:sub>
                          <m:r>
                            <w:rPr>
                              <w:rFonts w:ascii="Cambria Math" w:hAnsi="Cambria Math"/>
                              <w:color w:val="000000" w:themeColor="text1"/>
                              <w:sz w:val="22"/>
                              <w:szCs w:val="21"/>
                              <w:lang w:val="en-US"/>
                            </w:rPr>
                            <m:t>i,k</m:t>
                          </m:r>
                        </m:sub>
                      </m:sSub>
                      <m:r>
                        <w:rPr>
                          <w:rFonts w:ascii="Cambria Math" w:eastAsia="Cambria Math" w:hAnsi="Cambria Math" w:cs="Cambria Math"/>
                          <w:color w:val="000000" w:themeColor="text1"/>
                          <w:sz w:val="22"/>
                          <w:szCs w:val="21"/>
                          <w:lang w:val="en-US"/>
                        </w:rPr>
                        <m:t xml:space="preserve">≤1 </m:t>
                      </m:r>
                      <m:r>
                        <w:rPr>
                          <w:rFonts w:ascii="Cambria Math" w:hAnsi="Cambria Math"/>
                          <w:color w:val="000000" w:themeColor="text1"/>
                          <w:sz w:val="22"/>
                          <w:szCs w:val="21"/>
                          <w:lang w:val="en-US"/>
                        </w:rPr>
                        <m:t>∀  i ∈</m:t>
                      </m:r>
                      <m:d>
                        <m:dPr>
                          <m:begChr m:val="{"/>
                          <m:endChr m:val="}"/>
                          <m:ctrlPr>
                            <w:rPr>
                              <w:rFonts w:ascii="Cambria Math" w:hAnsi="Cambria Math"/>
                              <w:i/>
                              <w:color w:val="000000" w:themeColor="text1"/>
                              <w:sz w:val="22"/>
                              <w:szCs w:val="21"/>
                              <w:lang w:val="en-US"/>
                            </w:rPr>
                          </m:ctrlPr>
                        </m:dPr>
                        <m:e>
                          <m:r>
                            <w:rPr>
                              <w:rFonts w:ascii="Cambria Math" w:hAnsi="Cambria Math"/>
                              <w:color w:val="000000" w:themeColor="text1"/>
                              <w:sz w:val="22"/>
                              <w:szCs w:val="21"/>
                              <w:lang w:val="en-US"/>
                            </w:rPr>
                            <m:t>1,…,4</m:t>
                          </m:r>
                        </m:e>
                      </m:d>
                      <m:r>
                        <w:rPr>
                          <w:rFonts w:ascii="Cambria Math" w:hAnsi="Cambria Math"/>
                          <w:color w:val="000000" w:themeColor="text1"/>
                          <w:sz w:val="22"/>
                          <w:szCs w:val="21"/>
                          <w:lang w:val="en-US"/>
                        </w:rPr>
                        <m:t>, k∈</m:t>
                      </m:r>
                      <m:d>
                        <m:dPr>
                          <m:begChr m:val="{"/>
                          <m:endChr m:val="}"/>
                          <m:ctrlPr>
                            <w:rPr>
                              <w:rFonts w:ascii="Cambria Math" w:hAnsi="Cambria Math"/>
                              <w:i/>
                              <w:color w:val="000000" w:themeColor="text1"/>
                              <w:sz w:val="22"/>
                              <w:szCs w:val="21"/>
                              <w:lang w:val="en-US"/>
                            </w:rPr>
                          </m:ctrlPr>
                        </m:dPr>
                        <m:e>
                          <m:r>
                            <w:rPr>
                              <w:rFonts w:ascii="Cambria Math" w:hAnsi="Cambria Math"/>
                              <w:color w:val="000000" w:themeColor="text1"/>
                              <w:sz w:val="22"/>
                              <w:szCs w:val="21"/>
                              <w:lang w:val="en-US"/>
                            </w:rPr>
                            <m:t>0,…,</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N</m:t>
                              </m:r>
                            </m:e>
                            <m:sub>
                              <m:r>
                                <w:rPr>
                                  <w:rFonts w:ascii="Cambria Math" w:hAnsi="Cambria Math"/>
                                  <w:color w:val="000000" w:themeColor="text1"/>
                                  <w:sz w:val="22"/>
                                  <w:szCs w:val="21"/>
                                  <w:lang w:val="en-US"/>
                                </w:rPr>
                                <m:t>p</m:t>
                              </m:r>
                            </m:sub>
                          </m:sSub>
                        </m:e>
                      </m:d>
                      <m:r>
                        <w:rPr>
                          <w:rFonts w:ascii="Cambria Math" w:eastAsia="Cambria Math" w:hAnsi="Cambria Math" w:cs="Cambria Math"/>
                          <w:color w:val="000000" w:themeColor="text1"/>
                          <w:sz w:val="22"/>
                          <w:szCs w:val="21"/>
                          <w:lang w:val="en-US"/>
                        </w:rPr>
                        <m:t xml:space="preserve"> </m:t>
                      </m:r>
                      <m:ctrlPr>
                        <w:rPr>
                          <w:rFonts w:ascii="Cambria Math" w:eastAsia="Cambria Math" w:hAnsi="Cambria Math" w:cs="Cambria Math"/>
                          <w:i/>
                          <w:color w:val="000000" w:themeColor="text1"/>
                          <w:sz w:val="22"/>
                          <w:szCs w:val="21"/>
                          <w:lang w:val="en-US"/>
                        </w:rPr>
                      </m:ctrlPr>
                    </m:e>
                  </m:mr>
                  <m:mr>
                    <m:e>
                      <m:ctrlPr>
                        <w:rPr>
                          <w:rFonts w:ascii="Cambria Math" w:eastAsia="Cambria Math" w:hAnsi="Cambria Math" w:cs="Cambria Math"/>
                          <w:i/>
                          <w:color w:val="000000" w:themeColor="text1"/>
                          <w:sz w:val="22"/>
                          <w:szCs w:val="21"/>
                          <w:lang w:val="en-US"/>
                        </w:rPr>
                      </m:ctrlPr>
                    </m:e>
                    <m:e>
                      <m:sSub>
                        <m:sSubPr>
                          <m:ctrlPr>
                            <w:rPr>
                              <w:rFonts w:ascii="Cambria Math" w:eastAsia="Cambria Math" w:hAnsi="Cambria Math" w:cs="Cambria Math"/>
                              <w:i/>
                              <w:color w:val="000000" w:themeColor="text1"/>
                              <w:sz w:val="22"/>
                              <w:szCs w:val="21"/>
                              <w:lang w:val="en-US"/>
                            </w:rPr>
                          </m:ctrlPr>
                        </m:sSubPr>
                        <m:e>
                          <m:r>
                            <w:rPr>
                              <w:rFonts w:ascii="Cambria Math" w:eastAsia="Cambria Math" w:hAnsi="Cambria Math" w:cs="Cambria Math"/>
                              <w:color w:val="000000" w:themeColor="text1"/>
                              <w:sz w:val="22"/>
                              <w:szCs w:val="21"/>
                              <w:lang w:val="en-US"/>
                            </w:rPr>
                            <m:t>l</m:t>
                          </m:r>
                        </m:e>
                        <m:sub>
                          <m:r>
                            <w:rPr>
                              <w:rFonts w:ascii="Cambria Math" w:eastAsia="Cambria Math" w:hAnsi="Cambria Math" w:cs="Cambria Math"/>
                              <w:color w:val="000000" w:themeColor="text1"/>
                              <w:sz w:val="22"/>
                              <w:szCs w:val="21"/>
                              <w:lang w:val="en-US"/>
                            </w:rPr>
                            <m:t>k</m:t>
                          </m:r>
                        </m:sub>
                      </m:sSub>
                      <m:r>
                        <w:rPr>
                          <w:rFonts w:ascii="Cambria Math" w:hAnsi="Cambria Math"/>
                          <w:color w:val="000000" w:themeColor="text1"/>
                          <w:sz w:val="22"/>
                          <w:szCs w:val="21"/>
                          <w:lang w:val="en-US"/>
                        </w:rPr>
                        <m:t>-</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ϵ</m:t>
                          </m:r>
                        </m:e>
                        <m:sub>
                          <m:r>
                            <w:rPr>
                              <w:rFonts w:ascii="Cambria Math" w:hAnsi="Cambria Math"/>
                              <w:color w:val="000000" w:themeColor="text1"/>
                              <w:sz w:val="22"/>
                              <w:szCs w:val="21"/>
                              <w:lang w:val="en-US"/>
                            </w:rPr>
                            <m:t>1</m:t>
                          </m:r>
                        </m:sub>
                      </m:sSub>
                      <m:r>
                        <w:rPr>
                          <w:rFonts w:ascii="Cambria Math" w:hAnsi="Cambria Math"/>
                          <w:color w:val="000000" w:themeColor="text1"/>
                          <w:sz w:val="22"/>
                          <w:szCs w:val="21"/>
                          <w:lang w:val="en-US"/>
                        </w:rPr>
                        <m:t>≤0.95  ∀  k∈{0,…,</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N</m:t>
                          </m:r>
                        </m:e>
                        <m:sub>
                          <m:r>
                            <w:rPr>
                              <w:rFonts w:ascii="Cambria Math" w:hAnsi="Cambria Math"/>
                              <w:color w:val="000000" w:themeColor="text1"/>
                              <w:sz w:val="22"/>
                              <w:szCs w:val="21"/>
                              <w:lang w:val="en-US"/>
                            </w:rPr>
                            <m:t>p</m:t>
                          </m:r>
                        </m:sub>
                      </m:sSub>
                      <m:r>
                        <w:rPr>
                          <w:rFonts w:ascii="Cambria Math" w:hAnsi="Cambria Math"/>
                          <w:color w:val="000000" w:themeColor="text1"/>
                          <w:sz w:val="22"/>
                          <w:szCs w:val="21"/>
                          <w:lang w:val="en-US"/>
                        </w:rPr>
                        <m:t>}</m:t>
                      </m:r>
                      <m:ctrlPr>
                        <w:rPr>
                          <w:rFonts w:ascii="Cambria Math" w:eastAsia="Cambria Math" w:hAnsi="Cambria Math" w:cs="Cambria Math"/>
                          <w:i/>
                          <w:color w:val="000000" w:themeColor="text1"/>
                          <w:sz w:val="22"/>
                          <w:szCs w:val="21"/>
                          <w:lang w:val="en-US"/>
                        </w:rPr>
                      </m:ctrlPr>
                    </m:e>
                  </m:mr>
                  <m:mr>
                    <m:e>
                      <m:ctrlPr>
                        <w:rPr>
                          <w:rFonts w:ascii="Cambria Math" w:eastAsia="Cambria Math" w:hAnsi="Cambria Math" w:cs="Cambria Math"/>
                          <w:i/>
                          <w:color w:val="000000" w:themeColor="text1"/>
                          <w:sz w:val="22"/>
                          <w:szCs w:val="21"/>
                          <w:lang w:val="en-US"/>
                        </w:rPr>
                      </m:ctrlPr>
                    </m:e>
                    <m:e>
                      <m:r>
                        <w:rPr>
                          <w:rFonts w:ascii="Cambria Math" w:hAnsi="Cambria Math"/>
                          <w:color w:val="000000" w:themeColor="text1"/>
                          <w:sz w:val="22"/>
                          <w:szCs w:val="21"/>
                          <w:lang w:val="en-US"/>
                        </w:rPr>
                        <m:t>-</m:t>
                      </m:r>
                      <m:sSub>
                        <m:sSubPr>
                          <m:ctrlPr>
                            <w:rPr>
                              <w:rFonts w:ascii="Cambria Math" w:eastAsia="Cambria Math" w:hAnsi="Cambria Math" w:cs="Cambria Math"/>
                              <w:i/>
                              <w:color w:val="000000" w:themeColor="text1"/>
                              <w:sz w:val="22"/>
                              <w:szCs w:val="21"/>
                              <w:lang w:val="en-US"/>
                            </w:rPr>
                          </m:ctrlPr>
                        </m:sSubPr>
                        <m:e>
                          <m:r>
                            <w:rPr>
                              <w:rFonts w:ascii="Cambria Math" w:eastAsia="Cambria Math" w:hAnsi="Cambria Math" w:cs="Cambria Math"/>
                              <w:color w:val="000000" w:themeColor="text1"/>
                              <w:sz w:val="22"/>
                              <w:szCs w:val="21"/>
                              <w:lang w:val="en-US"/>
                            </w:rPr>
                            <m:t>l</m:t>
                          </m:r>
                        </m:e>
                        <m:sub>
                          <m:r>
                            <w:rPr>
                              <w:rFonts w:ascii="Cambria Math" w:eastAsia="Cambria Math" w:hAnsi="Cambria Math" w:cs="Cambria Math"/>
                              <w:color w:val="000000" w:themeColor="text1"/>
                              <w:sz w:val="22"/>
                              <w:szCs w:val="21"/>
                              <w:lang w:val="en-US"/>
                            </w:rPr>
                            <m:t>k</m:t>
                          </m:r>
                        </m:sub>
                      </m:sSub>
                      <m:r>
                        <w:rPr>
                          <w:rFonts w:ascii="Cambria Math" w:hAnsi="Cambria Math"/>
                          <w:color w:val="000000" w:themeColor="text1"/>
                          <w:sz w:val="22"/>
                          <w:szCs w:val="21"/>
                          <w:lang w:val="en-US"/>
                        </w:rPr>
                        <m:t>-</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ϵ</m:t>
                          </m:r>
                        </m:e>
                        <m:sub>
                          <m:r>
                            <w:rPr>
                              <w:rFonts w:ascii="Cambria Math" w:hAnsi="Cambria Math"/>
                              <w:color w:val="000000" w:themeColor="text1"/>
                              <w:sz w:val="22"/>
                              <w:szCs w:val="21"/>
                              <w:lang w:val="en-US"/>
                            </w:rPr>
                            <m:t>2</m:t>
                          </m:r>
                        </m:sub>
                      </m:sSub>
                      <m:r>
                        <w:rPr>
                          <w:rFonts w:ascii="Cambria Math" w:hAnsi="Cambria Math"/>
                          <w:color w:val="000000" w:themeColor="text1"/>
                          <w:sz w:val="22"/>
                          <w:szCs w:val="21"/>
                          <w:lang w:val="en-US"/>
                        </w:rPr>
                        <m:t>≤-0.05  ∀  k∈{0,…,</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N</m:t>
                          </m:r>
                        </m:e>
                        <m:sub>
                          <m:r>
                            <w:rPr>
                              <w:rFonts w:ascii="Cambria Math" w:hAnsi="Cambria Math"/>
                              <w:color w:val="000000" w:themeColor="text1"/>
                              <w:sz w:val="22"/>
                              <w:szCs w:val="21"/>
                              <w:lang w:val="en-US"/>
                            </w:rPr>
                            <m:t>p</m:t>
                          </m:r>
                        </m:sub>
                      </m:sSub>
                      <m:r>
                        <w:rPr>
                          <w:rFonts w:ascii="Cambria Math" w:hAnsi="Cambria Math"/>
                          <w:color w:val="000000" w:themeColor="text1"/>
                          <w:sz w:val="22"/>
                          <w:szCs w:val="21"/>
                          <w:lang w:val="en-US"/>
                        </w:rPr>
                        <m:t>}</m:t>
                      </m:r>
                      <m:ctrlPr>
                        <w:rPr>
                          <w:rFonts w:ascii="Cambria Math" w:eastAsia="Cambria Math" w:hAnsi="Cambria Math" w:cs="Cambria Math"/>
                          <w:i/>
                          <w:color w:val="000000" w:themeColor="text1"/>
                          <w:sz w:val="22"/>
                          <w:szCs w:val="21"/>
                          <w:lang w:val="en-US"/>
                        </w:rPr>
                      </m:ctrlPr>
                    </m:e>
                  </m:mr>
                  <m:mr>
                    <m:e>
                      <m:ctrlPr>
                        <w:rPr>
                          <w:rFonts w:ascii="Cambria Math" w:eastAsia="Cambria Math" w:hAnsi="Cambria Math" w:cs="Cambria Math"/>
                          <w:i/>
                          <w:color w:val="000000" w:themeColor="text1"/>
                          <w:sz w:val="22"/>
                          <w:szCs w:val="21"/>
                          <w:lang w:val="en-US"/>
                        </w:rPr>
                      </m:ctrlPr>
                    </m:e>
                    <m:e>
                      <m:r>
                        <w:rPr>
                          <w:rFonts w:ascii="Cambria Math" w:eastAsia="Cambria Math" w:hAnsi="Cambria Math" w:cs="Cambria Math"/>
                          <w:color w:val="000000" w:themeColor="text1"/>
                          <w:sz w:val="22"/>
                          <w:szCs w:val="21"/>
                          <w:lang w:val="en-US"/>
                        </w:rPr>
                        <m:t>0≤</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ϵ</m:t>
                          </m:r>
                        </m:e>
                        <m:sub>
                          <m:r>
                            <w:rPr>
                              <w:rFonts w:ascii="Cambria Math" w:hAnsi="Cambria Math"/>
                              <w:color w:val="000000" w:themeColor="text1"/>
                              <w:sz w:val="22"/>
                              <w:szCs w:val="21"/>
                              <w:lang w:val="en-US"/>
                            </w:rPr>
                            <m:t>m</m:t>
                          </m:r>
                        </m:sub>
                      </m:sSub>
                      <m:r>
                        <w:rPr>
                          <w:rFonts w:ascii="Cambria Math" w:hAnsi="Cambria Math"/>
                          <w:color w:val="000000" w:themeColor="text1"/>
                          <w:sz w:val="22"/>
                          <w:szCs w:val="21"/>
                          <w:lang w:val="en-US"/>
                        </w:rPr>
                        <m:t>≤0.05,</m:t>
                      </m:r>
                      <m:r>
                        <w:rPr>
                          <w:rFonts w:ascii="Cambria Math" w:hAnsi="Cambria Math"/>
                          <w:color w:val="000000" w:themeColor="text1"/>
                          <w:sz w:val="22"/>
                          <w:szCs w:val="21"/>
                        </w:rPr>
                        <m:t>m</m:t>
                      </m:r>
                      <m:r>
                        <w:rPr>
                          <w:rFonts w:ascii="Cambria Math" w:hAnsi="Cambria Math"/>
                          <w:color w:val="000000" w:themeColor="text1"/>
                          <w:sz w:val="22"/>
                          <w:szCs w:val="21"/>
                          <w:lang w:val="en-US"/>
                        </w:rPr>
                        <m:t>∈{1,2}.</m:t>
                      </m:r>
                    </m:e>
                  </m:mr>
                </m:m>
              </m:oMath>
            </m:oMathPara>
          </w:p>
        </w:tc>
        <w:tc>
          <w:tcPr>
            <w:tcW w:w="685" w:type="pct"/>
            <w:vAlign w:val="center"/>
          </w:tcPr>
          <w:p w14:paraId="16350C92" w14:textId="57ED1479" w:rsidR="00A10A25" w:rsidRPr="00FE05FF" w:rsidRDefault="00A10A25">
            <w:pPr>
              <w:pStyle w:val="Beschriftung"/>
              <w:jc w:val="right"/>
              <w:rPr>
                <w:lang w:val="en-US"/>
              </w:rPr>
            </w:pPr>
            <w:bookmarkStart w:id="52" w:name="_Ref188110672"/>
            <w:r>
              <w:lastRenderedPageBreak/>
              <w:t>(</w:t>
            </w:r>
            <w:r>
              <w:fldChar w:fldCharType="begin"/>
            </w:r>
            <w:r>
              <w:instrText xml:space="preserve"> STYLEREF 1 \s </w:instrText>
            </w:r>
            <w:r>
              <w:fldChar w:fldCharType="separate"/>
            </w:r>
            <w:r w:rsidR="00AC5FD3">
              <w:rPr>
                <w:noProof/>
              </w:rPr>
              <w:t>2</w:t>
            </w:r>
            <w:r>
              <w:fldChar w:fldCharType="end"/>
            </w:r>
            <w:r>
              <w:t>.</w:t>
            </w:r>
            <w:r>
              <w:fldChar w:fldCharType="begin"/>
            </w:r>
            <w:r>
              <w:instrText xml:space="preserve"> SEQ Equation \* ARABIC \s 1 </w:instrText>
            </w:r>
            <w:r>
              <w:fldChar w:fldCharType="separate"/>
            </w:r>
            <w:r w:rsidR="00AC5FD3">
              <w:rPr>
                <w:noProof/>
              </w:rPr>
              <w:t>19</w:t>
            </w:r>
            <w:r>
              <w:fldChar w:fldCharType="end"/>
            </w:r>
            <w:r>
              <w:t>)</w:t>
            </w:r>
            <w:bookmarkEnd w:id="52"/>
          </w:p>
        </w:tc>
      </w:tr>
    </w:tbl>
    <w:p w14:paraId="2836B33B" w14:textId="2EA1D38D" w:rsidR="0BB509A2" w:rsidRDefault="32AF646F" w:rsidP="00913A04">
      <w:pPr>
        <w:pStyle w:val="berschrift3"/>
        <w:rPr>
          <w:lang w:val="en-US"/>
        </w:rPr>
      </w:pPr>
      <w:r w:rsidRPr="32AF646F">
        <w:rPr>
          <w:lang w:val="en-US"/>
        </w:rPr>
        <w:t>2.4.3 Modeled disturbances</w:t>
      </w:r>
    </w:p>
    <w:p w14:paraId="6A5AA6F9" w14:textId="79EADE85" w:rsidR="0BB509A2" w:rsidRDefault="00A372CF" w:rsidP="32AF646F">
      <w:pPr>
        <w:pStyle w:val="berschrift4"/>
        <w:rPr>
          <w:lang w:val="en-US"/>
        </w:rPr>
      </w:pPr>
      <w:r>
        <w:rPr>
          <w:lang w:val="en-US"/>
        </w:rPr>
        <w:t xml:space="preserve">2.4.3.1 </w:t>
      </w:r>
      <w:r w:rsidR="32AF646F" w:rsidRPr="32AF646F">
        <w:rPr>
          <w:lang w:val="en-US"/>
        </w:rPr>
        <w:t>Disturbance feeding</w:t>
      </w:r>
    </w:p>
    <w:p w14:paraId="3B5AEADA" w14:textId="29070C1B" w:rsidR="00DF23E7" w:rsidRPr="00220152" w:rsidRDefault="006F682D" w:rsidP="00742246">
      <w:pPr>
        <w:rPr>
          <w:color w:val="000000" w:themeColor="text1"/>
          <w:lang w:val="en-US"/>
        </w:rPr>
      </w:pPr>
      <w:r>
        <w:rPr>
          <w:lang w:val="en-US"/>
        </w:rPr>
        <w:t>The first of two modeled disturbances</w:t>
      </w:r>
      <w:r w:rsidR="00723C17">
        <w:rPr>
          <w:lang w:val="en-US"/>
        </w:rPr>
        <w:t xml:space="preserve">, </w:t>
      </w:r>
      <w:r w:rsidR="00F30A43">
        <w:rPr>
          <w:lang w:val="en-US"/>
        </w:rPr>
        <w:t>called</w:t>
      </w:r>
      <w:r w:rsidR="0036368C">
        <w:rPr>
          <w:lang w:val="en-US"/>
        </w:rPr>
        <w:t xml:space="preserve"> disturbance feeding</w:t>
      </w:r>
      <w:r w:rsidR="00723C17">
        <w:rPr>
          <w:lang w:val="en-US"/>
        </w:rPr>
        <w:t xml:space="preserve">, </w:t>
      </w:r>
      <w:r w:rsidR="007267CB">
        <w:rPr>
          <w:lang w:val="en-US"/>
        </w:rPr>
        <w:t xml:space="preserve">addresses </w:t>
      </w:r>
      <w:r w:rsidR="00A559B3">
        <w:rPr>
          <w:lang w:val="en-US"/>
        </w:rPr>
        <w:t>the following context</w:t>
      </w:r>
      <w:r w:rsidR="007267CB">
        <w:rPr>
          <w:lang w:val="en-US"/>
        </w:rPr>
        <w:t>.</w:t>
      </w:r>
      <w:r w:rsidR="00A559B3">
        <w:rPr>
          <w:lang w:val="en-US"/>
        </w:rPr>
        <w:t xml:space="preserve"> </w:t>
      </w:r>
      <w:r w:rsidR="00E868CA">
        <w:rPr>
          <w:lang w:val="en-US"/>
        </w:rPr>
        <w:t>Operational cost of AD plant</w:t>
      </w:r>
      <w:r w:rsidR="0051426C">
        <w:rPr>
          <w:lang w:val="en-US"/>
        </w:rPr>
        <w:t>s</w:t>
      </w:r>
      <w:r w:rsidR="00E868CA">
        <w:rPr>
          <w:lang w:val="en-US"/>
        </w:rPr>
        <w:t xml:space="preserve"> can be reduced by </w:t>
      </w:r>
      <w:r w:rsidR="0051426C">
        <w:rPr>
          <w:lang w:val="en-US"/>
        </w:rPr>
        <w:t>feeding</w:t>
      </w:r>
      <w:r w:rsidR="00E868CA">
        <w:rPr>
          <w:lang w:val="en-US"/>
        </w:rPr>
        <w:t xml:space="preserve"> </w:t>
      </w:r>
      <w:r w:rsidR="007A36B2">
        <w:rPr>
          <w:lang w:val="en-US"/>
        </w:rPr>
        <w:t xml:space="preserve">low-cost </w:t>
      </w:r>
      <w:r w:rsidR="00E868CA">
        <w:rPr>
          <w:lang w:val="en-US"/>
        </w:rPr>
        <w:t>substrates</w:t>
      </w:r>
      <w:r w:rsidR="006C41E9">
        <w:rPr>
          <w:lang w:val="en-US"/>
        </w:rPr>
        <w:t xml:space="preserve">, </w:t>
      </w:r>
      <w:r w:rsidR="00723C17">
        <w:rPr>
          <w:lang w:val="en-US"/>
        </w:rPr>
        <w:t>such as</w:t>
      </w:r>
      <w:r w:rsidR="006C41E9">
        <w:rPr>
          <w:lang w:val="en-US"/>
        </w:rPr>
        <w:t xml:space="preserve"> </w:t>
      </w:r>
      <w:r w:rsidR="006C0F70">
        <w:rPr>
          <w:lang w:val="en-US"/>
        </w:rPr>
        <w:t xml:space="preserve">manure </w:t>
      </w:r>
      <w:r w:rsidR="00840DD0">
        <w:rPr>
          <w:lang w:val="en-US"/>
        </w:rPr>
        <w:t>or</w:t>
      </w:r>
      <w:r w:rsidR="006C0F70">
        <w:rPr>
          <w:lang w:val="en-US"/>
        </w:rPr>
        <w:t xml:space="preserve"> </w:t>
      </w:r>
      <w:commentRangeStart w:id="53"/>
      <w:r w:rsidR="006C0F70">
        <w:rPr>
          <w:lang w:val="en-US"/>
        </w:rPr>
        <w:t xml:space="preserve">organic </w:t>
      </w:r>
      <w:r w:rsidR="00840DD0">
        <w:rPr>
          <w:lang w:val="en-US"/>
        </w:rPr>
        <w:t>residues</w:t>
      </w:r>
      <w:r w:rsidR="00EA1073">
        <w:rPr>
          <w:lang w:val="en-US"/>
        </w:rPr>
        <w:t xml:space="preserve"> </w:t>
      </w:r>
      <w:commentRangeEnd w:id="53"/>
      <w:r w:rsidR="005A7223">
        <w:rPr>
          <w:rStyle w:val="Kommentarzeichen"/>
        </w:rPr>
        <w:commentReference w:id="53"/>
      </w:r>
      <w:sdt>
        <w:sdtPr>
          <w:rPr>
            <w:lang w:val="en-US"/>
          </w:rPr>
          <w:alias w:val="To edit, see citavi.com/edit"/>
          <w:tag w:val="CitaviPlaceholder#3c379124-9bdf-47f4-aec8-b2de78874ef4"/>
          <w:id w:val="-1597401366"/>
          <w:placeholder>
            <w:docPart w:val="857004B544503D418D4F7B1206F7D3FD"/>
          </w:placeholder>
        </w:sdtPr>
        <w:sdtContent>
          <w:r w:rsidR="00EA1073">
            <w:rPr>
              <w:lang w:val="en-US"/>
            </w:rPr>
            <w:fldChar w:fldCharType="begin"/>
          </w:r>
          <w:r w:rsidR="009E57A2">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wZTBhNmE2LTZmNGYtNGQ0Ni1iNjYxLWE3MGRhODNiM2E5OSIsIlJhbmdlTGVuZ3RoIjoyOCwiUmVmZXJlbmNlSWQiOiI2YTMyMWUyYS03ZWE3LTRkYWUtODAxMi0yNzQwZjQ1NGQwNTc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3IiwiJHR5cGUiOiJTd2lzc0FjYWRlbWljLkNpdGF2aS5Mb2NhdGlvbiwgU3dpc3NBY2FkZW1pYy5DaXRhdmkiLCJBZGRyZXNzIjp7IiRpZCI6IjE4IiwiJHR5cGUiOiJTd2lzc0FjYWRlbWljLkNpdGF2aS5MaW5rZWRSZXNvdXJjZSwgU3dpc3NBY2FkZW1pYy5DaXRhdmkiLCJMaW5rZWRSZXNvdXJjZVR5cGUiOjUsIk9yaWdpbmFsU3RyaW5nIjoiMTAuMTAwMi9jaXRlLjIwMTcwMDA3NyIsIlVyaVN0cmluZyI6Imh0dHBzOi8vZG9pLm9yZy8xMC4xMDAyL2NpdGUuMjAxNzAwMDc3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}</w:instrText>
          </w:r>
          <w:r w:rsidR="00EA1073">
            <w:rPr>
              <w:lang w:val="en-US"/>
            </w:rPr>
            <w:fldChar w:fldCharType="separate"/>
          </w:r>
          <w:r w:rsidR="00D76A55">
            <w:rPr>
              <w:lang w:val="en-US"/>
            </w:rPr>
            <w:t>(Daniel</w:t>
          </w:r>
          <w:r w:rsidR="00D76A55">
            <w:rPr>
              <w:rFonts w:ascii="Times New Roman" w:hAnsi="Times New Roman" w:cs="Times New Roman"/>
              <w:lang w:val="en-US"/>
            </w:rPr>
            <w:t>‐</w:t>
          </w:r>
          <w:r w:rsidR="00D76A55">
            <w:rPr>
              <w:lang w:val="en-US"/>
            </w:rPr>
            <w:t>Gromke et al., 2018)</w:t>
          </w:r>
          <w:r w:rsidR="00EA1073">
            <w:rPr>
              <w:lang w:val="en-US"/>
            </w:rPr>
            <w:fldChar w:fldCharType="end"/>
          </w:r>
        </w:sdtContent>
      </w:sdt>
      <w:r w:rsidR="00E868CA">
        <w:rPr>
          <w:lang w:val="en-US"/>
        </w:rPr>
        <w:t xml:space="preserve">, which might only be available </w:t>
      </w:r>
      <w:r w:rsidR="007A36B2">
        <w:rPr>
          <w:lang w:val="en-US"/>
        </w:rPr>
        <w:t xml:space="preserve">irregularly </w:t>
      </w:r>
      <w:r w:rsidR="00E868CA">
        <w:rPr>
          <w:lang w:val="en-US"/>
        </w:rPr>
        <w:t>and in small amounts.</w:t>
      </w:r>
      <w:r w:rsidR="42E16D65" w:rsidRPr="42E16D65">
        <w:rPr>
          <w:lang w:val="en-US"/>
        </w:rPr>
        <w:t xml:space="preserve"> </w:t>
      </w:r>
      <w:r w:rsidR="0029586A">
        <w:rPr>
          <w:lang w:val="en-US"/>
        </w:rPr>
        <w:t xml:space="preserve">Conducting detailed substrate characterizations for </w:t>
      </w:r>
      <w:r w:rsidR="00F371D0">
        <w:rPr>
          <w:lang w:val="en-US"/>
        </w:rPr>
        <w:t xml:space="preserve">such </w:t>
      </w:r>
      <w:r w:rsidR="0029586A">
        <w:rPr>
          <w:lang w:val="en-US"/>
        </w:rPr>
        <w:t>additional substrate</w:t>
      </w:r>
      <w:r w:rsidR="00F371D0">
        <w:rPr>
          <w:lang w:val="en-US"/>
        </w:rPr>
        <w:t>s</w:t>
      </w:r>
      <w:r w:rsidR="0029586A">
        <w:rPr>
          <w:lang w:val="en-US"/>
        </w:rPr>
        <w:t xml:space="preserve"> might</w:t>
      </w:r>
      <w:r w:rsidR="00792077">
        <w:rPr>
          <w:lang w:val="en-US"/>
        </w:rPr>
        <w:t xml:space="preserve"> therefore </w:t>
      </w:r>
      <w:r w:rsidR="0029586A">
        <w:rPr>
          <w:lang w:val="en-US"/>
        </w:rPr>
        <w:t>not be economically viable</w:t>
      </w:r>
      <w:r w:rsidR="00F371D0">
        <w:rPr>
          <w:lang w:val="en-US"/>
        </w:rPr>
        <w:t>, resulting in higher uncertainties than for regular substrates</w:t>
      </w:r>
      <w:r w:rsidR="0029586A">
        <w:rPr>
          <w:lang w:val="en-US"/>
        </w:rPr>
        <w:t xml:space="preserve">. </w:t>
      </w:r>
      <w:r w:rsidR="00A766E7">
        <w:rPr>
          <w:lang w:val="en-US"/>
        </w:rPr>
        <w:t xml:space="preserve">Therefore, </w:t>
      </w:r>
      <w:r w:rsidR="007D19EC">
        <w:rPr>
          <w:lang w:val="en-US"/>
        </w:rPr>
        <w:t>occasional</w:t>
      </w:r>
      <w:r w:rsidR="00624285">
        <w:rPr>
          <w:lang w:val="en-US"/>
        </w:rPr>
        <w:t xml:space="preserve"> </w:t>
      </w:r>
      <w:r w:rsidR="007D19EC">
        <w:rPr>
          <w:lang w:val="en-US"/>
        </w:rPr>
        <w:t>dosages</w:t>
      </w:r>
      <w:r w:rsidR="007D19EC" w:rsidRPr="42E16D65">
        <w:rPr>
          <w:lang w:val="en-US"/>
        </w:rPr>
        <w:t xml:space="preserve"> </w:t>
      </w:r>
      <w:r w:rsidR="42E16D65" w:rsidRPr="42E16D65">
        <w:rPr>
          <w:lang w:val="en-US"/>
        </w:rPr>
        <w:t xml:space="preserve">of cattle manure with </w:t>
      </w:r>
      <w:r w:rsidR="003B4DF2" w:rsidRPr="42E16D65">
        <w:rPr>
          <w:lang w:val="en-US"/>
        </w:rPr>
        <w:t xml:space="preserve">2.5 </w:t>
      </w:r>
      <w:r w:rsidR="0085734D">
        <w:rPr>
          <w:lang w:val="en-US"/>
        </w:rPr>
        <w:t xml:space="preserve">times the </w:t>
      </w:r>
      <w:r w:rsidR="0052570F">
        <w:rPr>
          <w:lang w:val="en-US"/>
        </w:rPr>
        <w:t xml:space="preserve">regular </w:t>
      </w:r>
      <w:r w:rsidR="00667BDC">
        <w:rPr>
          <w:lang w:val="en-US"/>
        </w:rPr>
        <w:t>SDs</w:t>
      </w:r>
      <w:r w:rsidR="00B9496C">
        <w:rPr>
          <w:lang w:val="en-US"/>
        </w:rPr>
        <w:t xml:space="preserve"> were added</w:t>
      </w:r>
      <w:r w:rsidR="00624285">
        <w:rPr>
          <w:lang w:val="en-US"/>
        </w:rPr>
        <w:t xml:space="preserve">, </w:t>
      </w:r>
      <w:r w:rsidR="42E16D65" w:rsidRPr="42E16D65">
        <w:rPr>
          <w:lang w:val="en-US"/>
        </w:rPr>
        <w:t>act</w:t>
      </w:r>
      <w:r w:rsidR="00624285">
        <w:rPr>
          <w:lang w:val="en-US"/>
        </w:rPr>
        <w:t>ing</w:t>
      </w:r>
      <w:r w:rsidR="42E16D65" w:rsidRPr="42E16D65">
        <w:rPr>
          <w:lang w:val="en-US"/>
        </w:rPr>
        <w:t xml:space="preserve"> as a </w:t>
      </w:r>
      <w:r w:rsidR="00B3632E">
        <w:rPr>
          <w:lang w:val="en-US"/>
        </w:rPr>
        <w:t xml:space="preserve">fixed and known </w:t>
      </w:r>
      <w:r w:rsidR="42E16D65" w:rsidRPr="42E16D65">
        <w:rPr>
          <w:lang w:val="en-US"/>
        </w:rPr>
        <w:t xml:space="preserve">disturbance </w:t>
      </w:r>
      <w:r w:rsidR="00A93F81">
        <w:rPr>
          <w:lang w:val="en-US"/>
        </w:rPr>
        <w:t xml:space="preserve">to </w:t>
      </w:r>
      <w:r w:rsidR="42E16D65" w:rsidRPr="42E16D65">
        <w:rPr>
          <w:lang w:val="en-US"/>
        </w:rPr>
        <w:t>the controller</w:t>
      </w:r>
      <w:r w:rsidR="00B3632E">
        <w:rPr>
          <w:lang w:val="en-US"/>
        </w:rPr>
        <w:t xml:space="preserve"> </w:t>
      </w:r>
      <w:r w:rsidR="00C51B93" w:rsidRPr="42E16D65">
        <w:rPr>
          <w:lang w:val="en-US"/>
        </w:rPr>
        <w:t>at specified times and flow rates</w:t>
      </w:r>
      <w:r w:rsidR="003214AA">
        <w:rPr>
          <w:lang w:val="en-US"/>
        </w:rPr>
        <w:t>.</w:t>
      </w:r>
      <w:r w:rsidR="00624285">
        <w:rPr>
          <w:lang w:val="en-US"/>
        </w:rPr>
        <w:t xml:space="preserve"> Ta</w:t>
      </w:r>
      <w:r w:rsidR="009E4EAE">
        <w:rPr>
          <w:lang w:val="en-US"/>
        </w:rPr>
        <w:t>b.</w:t>
      </w:r>
      <w:r w:rsidR="00624285">
        <w:rPr>
          <w:lang w:val="en-US"/>
        </w:rPr>
        <w:t xml:space="preserve"> 2 summarizes</w:t>
      </w:r>
      <w:r w:rsidR="003214AA">
        <w:rPr>
          <w:lang w:val="en-US"/>
        </w:rPr>
        <w:t xml:space="preserve"> </w:t>
      </w:r>
      <w:r w:rsidR="00624285">
        <w:rPr>
          <w:lang w:val="en-US"/>
        </w:rPr>
        <w:t>v</w:t>
      </w:r>
      <w:r w:rsidR="00DF23E7">
        <w:rPr>
          <w:lang w:val="en-US"/>
        </w:rPr>
        <w:t>olume flow rates, resulting additional organic loading rates (</w:t>
      </w:r>
      <w:r w:rsidR="00DF23E7" w:rsidRPr="004A6E3B">
        <w:rPr>
          <w:lang w:val="en-US"/>
        </w:rPr>
        <w:t>OLR</w:t>
      </w:r>
      <w:r w:rsidR="00DF23E7">
        <w:rPr>
          <w:lang w:val="en-US"/>
        </w:rPr>
        <w:t xml:space="preserve">s) and time windows of the simulated </w:t>
      </w:r>
      <w:r w:rsidR="00DF23E7" w:rsidRPr="00220152">
        <w:rPr>
          <w:color w:val="000000" w:themeColor="text1"/>
          <w:lang w:val="en-US"/>
        </w:rPr>
        <w:t xml:space="preserve">disturbance feedings. OLRs </w:t>
      </w:r>
      <w:r w:rsidR="00742246" w:rsidRPr="00220152">
        <w:rPr>
          <w:color w:val="000000" w:themeColor="text1"/>
          <w:lang w:val="en-US"/>
        </w:rPr>
        <w:t xml:space="preserve">are </w:t>
      </w:r>
      <w:r w:rsidR="00DF23E7" w:rsidRPr="00220152">
        <w:rPr>
          <w:color w:val="000000" w:themeColor="text1"/>
          <w:lang w:val="en-US"/>
        </w:rPr>
        <w:t xml:space="preserve">based on nominal cattle manure. </w:t>
      </w:r>
    </w:p>
    <w:p w14:paraId="597167B5" w14:textId="04F44A07" w:rsidR="0BB509A2" w:rsidRPr="00220152" w:rsidRDefault="00A372CF" w:rsidP="32AF646F">
      <w:pPr>
        <w:pStyle w:val="berschrift4"/>
        <w:rPr>
          <w:color w:val="000000" w:themeColor="text1"/>
          <w:lang w:val="en-US"/>
        </w:rPr>
      </w:pPr>
      <w:r w:rsidRPr="00220152">
        <w:rPr>
          <w:color w:val="000000" w:themeColor="text1"/>
          <w:lang w:val="en-US"/>
        </w:rPr>
        <w:t xml:space="preserve">2.4.3.2 </w:t>
      </w:r>
      <w:r w:rsidR="42E16D65" w:rsidRPr="00220152">
        <w:rPr>
          <w:color w:val="000000" w:themeColor="text1"/>
          <w:lang w:val="en-US"/>
        </w:rPr>
        <w:t>Gas storage measurement noise</w:t>
      </w:r>
    </w:p>
    <w:p w14:paraId="13D52889" w14:textId="77894CE4" w:rsidR="001046F1" w:rsidRPr="00220152" w:rsidRDefault="42E16D65" w:rsidP="00A372CF">
      <w:pPr>
        <w:rPr>
          <w:b/>
          <w:bCs/>
          <w:color w:val="000000" w:themeColor="text1"/>
          <w:lang w:val="en-US"/>
        </w:rPr>
      </w:pPr>
      <w:bookmarkStart w:id="54" w:name="_6wli8o1hcesq"/>
      <w:bookmarkStart w:id="55" w:name="_csd3dl2lh67e"/>
      <w:bookmarkStart w:id="56" w:name="_z8yjp0j8q7kp"/>
      <w:bookmarkEnd w:id="54"/>
      <w:bookmarkEnd w:id="55"/>
      <w:bookmarkEnd w:id="56"/>
      <w:r w:rsidRPr="00220152">
        <w:rPr>
          <w:color w:val="000000" w:themeColor="text1"/>
          <w:lang w:val="en-US"/>
        </w:rPr>
        <w:t xml:space="preserve">For case study 2 an additional noise was imposed </w:t>
      </w:r>
      <w:r w:rsidRPr="42E16D65">
        <w:rPr>
          <w:lang w:val="en-US"/>
        </w:rPr>
        <w:t xml:space="preserve">on the </w:t>
      </w:r>
      <w:r w:rsidR="00C61A70">
        <w:rPr>
          <w:lang w:val="en-US"/>
        </w:rPr>
        <w:t xml:space="preserve">GS </w:t>
      </w:r>
      <w:r w:rsidRPr="42E16D65">
        <w:rPr>
          <w:lang w:val="en-US"/>
        </w:rPr>
        <w:t>state</w:t>
      </w:r>
      <w:r w:rsidR="00C61A70">
        <w:rPr>
          <w:lang w:val="en-US"/>
        </w:rPr>
        <w:t>s</w:t>
      </w:r>
      <w:r w:rsidR="007D2E0D">
        <w:rPr>
          <w:lang w:val="en-US"/>
        </w:rPr>
        <w:t xml:space="preserve"> in</w:t>
      </w:r>
      <w:r w:rsidR="00CA42CA">
        <w:rPr>
          <w:lang w:val="en-US"/>
        </w:rPr>
        <w:t xml:space="preserve"> </w:t>
      </w:r>
      <w:r w:rsidR="00F834DD">
        <w:rPr>
          <w:lang w:val="en-US"/>
        </w:rPr>
        <w:t xml:space="preserve">Eq. </w:t>
      </w:r>
      <w:r w:rsidR="00CA42CA">
        <w:rPr>
          <w:lang w:val="en-US"/>
        </w:rPr>
        <w:fldChar w:fldCharType="begin"/>
      </w:r>
      <w:r w:rsidR="00CA42CA">
        <w:rPr>
          <w:lang w:val="en-US"/>
        </w:rPr>
        <w:instrText xml:space="preserve"> REF _Ref194921478 \h </w:instrText>
      </w:r>
      <w:r w:rsidR="00CA42CA">
        <w:rPr>
          <w:lang w:val="en-US"/>
        </w:rPr>
      </w:r>
      <w:r w:rsidR="00CA42CA">
        <w:rPr>
          <w:lang w:val="en-US"/>
        </w:rPr>
        <w:fldChar w:fldCharType="separate"/>
      </w:r>
      <w:r w:rsidR="00AC5FD3" w:rsidRPr="00092FDD">
        <w:rPr>
          <w:lang w:val="en-US"/>
        </w:rPr>
        <w:t>(</w:t>
      </w:r>
      <w:r w:rsidR="00AC5FD3" w:rsidRPr="00092FDD">
        <w:rPr>
          <w:noProof/>
          <w:lang w:val="en-US"/>
        </w:rPr>
        <w:t>2</w:t>
      </w:r>
      <w:r w:rsidR="00AC5FD3" w:rsidRPr="00092FDD">
        <w:rPr>
          <w:lang w:val="en-US"/>
        </w:rPr>
        <w:t>.</w:t>
      </w:r>
      <w:r w:rsidR="00AC5FD3" w:rsidRPr="00092FDD">
        <w:rPr>
          <w:noProof/>
          <w:lang w:val="en-US"/>
        </w:rPr>
        <w:t>7</w:t>
      </w:r>
      <w:r w:rsidR="00CA42CA">
        <w:rPr>
          <w:lang w:val="en-US"/>
        </w:rPr>
        <w:fldChar w:fldCharType="end"/>
      </w:r>
      <w:r w:rsidR="00CA42CA">
        <w:rPr>
          <w:lang w:val="en-US"/>
        </w:rPr>
        <w:t xml:space="preserve">) and </w:t>
      </w:r>
      <w:r w:rsidR="00CA42CA">
        <w:rPr>
          <w:lang w:val="en-US"/>
        </w:rPr>
        <w:fldChar w:fldCharType="begin"/>
      </w:r>
      <w:r w:rsidR="00CA42CA">
        <w:rPr>
          <w:lang w:val="en-US"/>
        </w:rPr>
        <w:instrText xml:space="preserve"> REF _Ref194921482 \h </w:instrText>
      </w:r>
      <w:r w:rsidR="00CA42CA">
        <w:rPr>
          <w:lang w:val="en-US"/>
        </w:rPr>
      </w:r>
      <w:r w:rsidR="00CA42CA">
        <w:rPr>
          <w:lang w:val="en-US"/>
        </w:rPr>
        <w:fldChar w:fldCharType="separate"/>
      </w:r>
      <w:r w:rsidR="00AC5FD3" w:rsidRPr="00092FDD">
        <w:rPr>
          <w:lang w:val="en-US"/>
        </w:rPr>
        <w:t>(</w:t>
      </w:r>
      <w:r w:rsidR="00AC5FD3" w:rsidRPr="00092FDD">
        <w:rPr>
          <w:noProof/>
          <w:lang w:val="en-US"/>
        </w:rPr>
        <w:t>2</w:t>
      </w:r>
      <w:r w:rsidR="00AC5FD3" w:rsidRPr="00092FDD">
        <w:rPr>
          <w:lang w:val="en-US"/>
        </w:rPr>
        <w:t>.</w:t>
      </w:r>
      <w:r w:rsidR="00AC5FD3" w:rsidRPr="00092FDD">
        <w:rPr>
          <w:noProof/>
          <w:lang w:val="en-US"/>
        </w:rPr>
        <w:t>8</w:t>
      </w:r>
      <w:r w:rsidR="00CA42CA">
        <w:rPr>
          <w:lang w:val="en-US"/>
        </w:rPr>
        <w:fldChar w:fldCharType="end"/>
      </w:r>
      <w:r w:rsidR="00CA42CA">
        <w:rPr>
          <w:lang w:val="en-US"/>
        </w:rPr>
        <w:t>)</w:t>
      </w:r>
      <w:r w:rsidRPr="42E16D65">
        <w:rPr>
          <w:lang w:val="en-US"/>
        </w:rPr>
        <w:t xml:space="preserve">. This aims to </w:t>
      </w:r>
      <w:r w:rsidR="004514C7">
        <w:rPr>
          <w:lang w:val="en-US"/>
        </w:rPr>
        <w:t xml:space="preserve">reflect </w:t>
      </w:r>
      <w:r w:rsidRPr="42E16D65">
        <w:rPr>
          <w:lang w:val="en-US"/>
        </w:rPr>
        <w:t xml:space="preserve">measurement noise of the </w:t>
      </w:r>
      <w:r w:rsidR="004514C7">
        <w:rPr>
          <w:lang w:val="en-US"/>
        </w:rPr>
        <w:t xml:space="preserve">GS </w:t>
      </w:r>
      <w:r w:rsidRPr="42E16D65">
        <w:rPr>
          <w:lang w:val="en-US"/>
        </w:rPr>
        <w:t>filling level, which typically suffers from low accuracy and resolution</w:t>
      </w:r>
      <w:r w:rsidR="002B398F">
        <w:rPr>
          <w:lang w:val="en-US"/>
        </w:rPr>
        <w:t xml:space="preserve"> </w:t>
      </w:r>
      <w:sdt>
        <w:sdtPr>
          <w:rPr>
            <w:lang w:val="en-US"/>
          </w:rPr>
          <w:alias w:val="To edit, see citavi.com/edit"/>
          <w:tag w:val="CitaviPlaceholder#60b30968-1d1f-4c07-aa52-bbaa91cef461"/>
          <w:id w:val="-1990626179"/>
          <w:placeholder>
            <w:docPart w:val="907864C904AD564E9E4C5F16DA634942"/>
          </w:placeholder>
        </w:sdtPr>
        <w:sdtContent>
          <w:r w:rsidR="002B398F">
            <w:rPr>
              <w:lang w:val="en-US"/>
            </w:rPr>
            <w:fldChar w:fldCharType="begin"/>
          </w:r>
          <w:r w:rsidR="0079674B">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FmNWFmOGY1LWVjNjYtNGMyMC1iNmFmLWUxY2M5Y2NmZWU0NyIsIlJhbmdlTGVuZ3RoIjoxOSwiUmVmZXJlbmNlSWQiOiJjZTI0YWExNC04ODVmLTQ5MzYtYjQ4OS1hOTdjY2U4Y2Q3ODc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kZSIsIkxhbmd1YWdlQ29kZSI6ImRlIiwiTG9jYXRpb25zIjpbeyIkaWQiOiIxMyIsIiR0eXBlIjoiU3dpc3NBY2FkZW1pYy5DaXRhdmkuTG9jYXRpb24sIFN3aXNzQWNhZGVtaWMuQ2l0YXZpIiwiQWRkcmVzcyI6eyIkaWQiOiIxNCIsIiR0eXBlIjoiU3dpc3NBY2FkZW1pYy5DaXRhdmkuTGlua2VkUmVzb3VyY2UsIFN3aXNzQWNhZGVtaWMuQ2l0YXZpIiwiTGlua2VkUmVzb3VyY2VUeXBlIjo1LCJPcmlnaW5hbFN0cmluZyI6IjEwLjE1MTUwL0xULjIwMjIuMzI3NCIsIlVyaVN0cmluZyI6Imh0dHBzOi8vZG9pLm9yZy8xMC4xNTE1MC9sdC4yMDIyLjMyNzQ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}</w:instrText>
          </w:r>
          <w:r w:rsidR="002B398F">
            <w:rPr>
              <w:lang w:val="en-US"/>
            </w:rPr>
            <w:fldChar w:fldCharType="separate"/>
          </w:r>
          <w:r w:rsidR="00D76A55">
            <w:rPr>
              <w:lang w:val="en-US"/>
            </w:rPr>
            <w:t>(Stur et al., 2022)</w:t>
          </w:r>
          <w:r w:rsidR="002B398F">
            <w:rPr>
              <w:lang w:val="en-US"/>
            </w:rPr>
            <w:fldChar w:fldCharType="end"/>
          </w:r>
        </w:sdtContent>
      </w:sdt>
      <w:r w:rsidRPr="42E16D65">
        <w:rPr>
          <w:lang w:val="en-US"/>
        </w:rPr>
        <w:t xml:space="preserve">. At every time step both </w:t>
      </w:r>
      <w:r w:rsidR="004514C7">
        <w:rPr>
          <w:lang w:val="en-US"/>
        </w:rPr>
        <w:t xml:space="preserve">GS </w:t>
      </w:r>
      <w:r w:rsidRPr="42E16D65">
        <w:rPr>
          <w:lang w:val="en-US"/>
        </w:rPr>
        <w:t>sta</w:t>
      </w:r>
      <w:r w:rsidR="007D2E0D">
        <w:rPr>
          <w:lang w:val="en-US"/>
        </w:rPr>
        <w:t xml:space="preserve">tes </w:t>
      </w:r>
      <w:r w:rsidRPr="42E16D65">
        <w:rPr>
          <w:lang w:val="en-US"/>
        </w:rPr>
        <w:t xml:space="preserve">were independently imposed with a random uniform noise of ±1% of the </w:t>
      </w:r>
      <w:r w:rsidR="00970C8B">
        <w:rPr>
          <w:lang w:val="en-US"/>
        </w:rPr>
        <w:t xml:space="preserve">respective </w:t>
      </w:r>
      <w:r w:rsidR="004514C7">
        <w:rPr>
          <w:lang w:val="en-US"/>
        </w:rPr>
        <w:t xml:space="preserve">GS </w:t>
      </w:r>
      <w:r w:rsidR="00970C8B">
        <w:rPr>
          <w:lang w:val="en-US"/>
        </w:rPr>
        <w:t>state</w:t>
      </w:r>
      <w:r w:rsidRPr="42E16D65">
        <w:rPr>
          <w:lang w:val="en-US"/>
        </w:rPr>
        <w:t xml:space="preserve">. Additionally, every five hours the magnitude of this noise was increased to ±3%. </w:t>
      </w:r>
    </w:p>
    <w:p w14:paraId="0051C4F5" w14:textId="4D6B96BE" w:rsidR="00346BE1" w:rsidRDefault="00346BE1" w:rsidP="00013365">
      <w:pPr>
        <w:pStyle w:val="berschrift2"/>
        <w:rPr>
          <w:lang w:val="en-US"/>
        </w:rPr>
      </w:pPr>
      <w:r>
        <w:rPr>
          <w:lang w:val="en-US"/>
        </w:rPr>
        <w:t>2.</w:t>
      </w:r>
      <w:r w:rsidR="006D555D">
        <w:rPr>
          <w:lang w:val="en-US"/>
        </w:rPr>
        <w:t>5</w:t>
      </w:r>
      <w:r>
        <w:rPr>
          <w:lang w:val="en-US"/>
        </w:rPr>
        <w:t xml:space="preserve"> Numerical implementation</w:t>
      </w:r>
    </w:p>
    <w:p w14:paraId="01244012" w14:textId="21F33B0A" w:rsidR="00346BE1" w:rsidRDefault="00346BE1" w:rsidP="00346BE1">
      <w:pPr>
        <w:pStyle w:val="berschrift3"/>
        <w:rPr>
          <w:lang w:val="en-US"/>
        </w:rPr>
      </w:pPr>
      <w:r w:rsidRPr="77CCFEC8">
        <w:rPr>
          <w:lang w:val="en-US"/>
        </w:rPr>
        <w:t>2.</w:t>
      </w:r>
      <w:r w:rsidR="006D555D">
        <w:rPr>
          <w:lang w:val="en-US"/>
        </w:rPr>
        <w:t>5.1</w:t>
      </w:r>
      <w:r w:rsidRPr="77CCFEC8">
        <w:rPr>
          <w:lang w:val="en-US"/>
        </w:rPr>
        <w:t xml:space="preserve"> Orthogonal </w:t>
      </w:r>
      <w:r w:rsidR="00C905B1">
        <w:rPr>
          <w:lang w:val="en-US"/>
        </w:rPr>
        <w:t>c</w:t>
      </w:r>
      <w:r w:rsidRPr="77CCFEC8">
        <w:rPr>
          <w:lang w:val="en-US"/>
        </w:rPr>
        <w:t xml:space="preserve">ollocation on </w:t>
      </w:r>
      <w:r w:rsidR="00C905B1">
        <w:rPr>
          <w:lang w:val="en-US"/>
        </w:rPr>
        <w:t>f</w:t>
      </w:r>
      <w:r w:rsidRPr="77CCFEC8">
        <w:rPr>
          <w:lang w:val="en-US"/>
        </w:rPr>
        <w:t xml:space="preserve">inite </w:t>
      </w:r>
      <w:r w:rsidR="00C905B1">
        <w:rPr>
          <w:lang w:val="en-US"/>
        </w:rPr>
        <w:t>e</w:t>
      </w:r>
      <w:r w:rsidRPr="77CCFEC8">
        <w:rPr>
          <w:lang w:val="en-US"/>
        </w:rPr>
        <w:t>lements</w:t>
      </w:r>
    </w:p>
    <w:p w14:paraId="0DBA7303" w14:textId="48306D5D" w:rsidR="0040094A" w:rsidRDefault="2951C5AE" w:rsidP="0040094A">
      <w:pPr>
        <w:rPr>
          <w:lang w:val="en-US"/>
        </w:rPr>
      </w:pPr>
      <w:r w:rsidRPr="2951C5AE">
        <w:rPr>
          <w:lang w:val="en-US"/>
        </w:rPr>
        <w:t xml:space="preserve">The </w:t>
      </w:r>
      <w:r w:rsidR="42E16D65" w:rsidRPr="00220152">
        <w:rPr>
          <w:i/>
          <w:lang w:val="en-US"/>
        </w:rPr>
        <w:t>do-</w:t>
      </w:r>
      <w:proofErr w:type="spellStart"/>
      <w:r w:rsidR="42E16D65" w:rsidRPr="00220152">
        <w:rPr>
          <w:i/>
          <w:lang w:val="en-US"/>
        </w:rPr>
        <w:t>mpc</w:t>
      </w:r>
      <w:proofErr w:type="spellEnd"/>
      <w:r w:rsidR="42E16D65" w:rsidRPr="42E16D65">
        <w:rPr>
          <w:lang w:val="en-US"/>
        </w:rPr>
        <w:t xml:space="preserve"> </w:t>
      </w:r>
      <w:r w:rsidR="0016171B">
        <w:rPr>
          <w:lang w:val="en-US"/>
        </w:rPr>
        <w:t xml:space="preserve">toolbox </w:t>
      </w:r>
      <w:r w:rsidRPr="2951C5AE">
        <w:rPr>
          <w:lang w:val="en-US"/>
        </w:rPr>
        <w:t xml:space="preserve">used in this study requires </w:t>
      </w:r>
      <w:r w:rsidR="004F2D6E">
        <w:rPr>
          <w:lang w:val="en-US"/>
        </w:rPr>
        <w:t xml:space="preserve">the </w:t>
      </w:r>
      <w:r w:rsidRPr="2951C5AE">
        <w:rPr>
          <w:lang w:val="en-US"/>
        </w:rPr>
        <w:t>model</w:t>
      </w:r>
      <w:r w:rsidR="42E16D65" w:rsidRPr="42E16D65">
        <w:rPr>
          <w:lang w:val="en-US"/>
        </w:rPr>
        <w:t xml:space="preserve"> ODEs </w:t>
      </w:r>
      <w:r w:rsidR="004F2D6E">
        <w:rPr>
          <w:lang w:val="en-US"/>
        </w:rPr>
        <w:t>to be</w:t>
      </w:r>
      <w:r w:rsidR="42E16D65" w:rsidRPr="42E16D65">
        <w:rPr>
          <w:lang w:val="en-US"/>
        </w:rPr>
        <w:t xml:space="preserve"> discretized </w:t>
      </w:r>
      <w:r w:rsidRPr="2951C5AE">
        <w:rPr>
          <w:lang w:val="en-US"/>
        </w:rPr>
        <w:t>at equidistant time steps of the prediction horizon</w:t>
      </w:r>
      <w:r w:rsidR="00B7711C">
        <w:rPr>
          <w:lang w:val="en-US"/>
        </w:rPr>
        <w:t xml:space="preserve"> </w:t>
      </w:r>
      <w:sdt>
        <w:sdtPr>
          <w:rPr>
            <w:lang w:val="en-US"/>
          </w:rPr>
          <w:alias w:val="To edit, see citavi.com/edit"/>
          <w:tag w:val="CitaviPlaceholder#aecfaf2f-2dd8-4af8-8464-bc96886903f4"/>
          <w:id w:val="1443964879"/>
          <w:placeholder>
            <w:docPart w:val="A5C70651F37C254DA8EF7FED15A5BD90"/>
          </w:placeholder>
        </w:sdtPr>
        <w:sdtContent>
          <w:r w:rsidR="00B7711C">
            <w:rPr>
              <w:lang w:val="en-US"/>
            </w:rPr>
            <w:fldChar w:fldCharType="begin"/>
          </w:r>
          <w:r w:rsidR="009E57A2">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NlNTg3YjljLTkyZDgtNGU5MS05ZjM3LWY1YzQ3Njc2MjRmMyIsIlJhbmdlTGVuZ3RoIjoyMiwiUmVmZXJlbmNlSWQiOiI4YjQxNTZhNS03OTI4LTRjMTEtOTU2Ny0xMWZiZTA3NmJhZDA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YiLCIkdHlwZSI6IlN3aXNzQWNhZGVtaWMuQ2l0YXZpLkxvY2F0aW9uLCBTd2lzc0FjYWRlbWljLkNpdGF2aSIsIkFkZHJlc3MiOnsiJGlkIjoiMTciLCIkdHlwZSI6IlN3aXNzQWNhZGVtaWMuQ2l0YXZpLkxpbmtlZFJlc291cmNlLCBTd2lzc0FjYWRlbWljLkNpdGF2aSIsIkxpbmtlZFJlc291cmNlVHlwZSI6NSwiT3JpZ2luYWxTdHJpbmciOiIxMC4xMDE2L2ouY29uZW5ncHJhYy4yMDIzLjEwNTY3NiIsIlVyaVN0cmluZyI6Imh0dHBzOi8vZG9pLm9yZy8xMC4xMDE2L2ouY29uZW5ncHJhYy4yMDIzLjEwNTY3NiIsIkxpbmtlZFJlc291cmNlU3RhdHVzIjo4LCJQcm9wZXJ0aWVzIjp7IiRpZCI6IjE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}</w:instrText>
          </w:r>
          <w:r w:rsidR="00B7711C">
            <w:rPr>
              <w:lang w:val="en-US"/>
            </w:rPr>
            <w:fldChar w:fldCharType="separate"/>
          </w:r>
          <w:r w:rsidR="00D76A55">
            <w:rPr>
              <w:lang w:val="en-US"/>
            </w:rPr>
            <w:t>(Fiedler et al., 2023)</w:t>
          </w:r>
          <w:r w:rsidR="00B7711C">
            <w:rPr>
              <w:lang w:val="en-US"/>
            </w:rPr>
            <w:fldChar w:fldCharType="end"/>
          </w:r>
        </w:sdtContent>
      </w:sdt>
      <w:r w:rsidRPr="2951C5AE">
        <w:rPr>
          <w:lang w:val="en-US"/>
        </w:rPr>
        <w:t>. For this purpose,</w:t>
      </w:r>
      <w:r w:rsidR="42E16D65" w:rsidRPr="42E16D65">
        <w:rPr>
          <w:lang w:val="en-US"/>
        </w:rPr>
        <w:t xml:space="preserve"> orthogonal collocation on finite elements (OCFE) </w:t>
      </w:r>
      <w:r w:rsidRPr="2951C5AE">
        <w:rPr>
          <w:lang w:val="en-US"/>
        </w:rPr>
        <w:t>was used</w:t>
      </w:r>
      <w:r w:rsidR="004F62A0">
        <w:rPr>
          <w:lang w:val="en-US"/>
        </w:rPr>
        <w:t xml:space="preserve"> </w:t>
      </w:r>
      <w:sdt>
        <w:sdtPr>
          <w:rPr>
            <w:lang w:val="en-US"/>
          </w:rPr>
          <w:alias w:val="To edit, see citavi.com/edit"/>
          <w:tag w:val="CitaviPlaceholder#4cf5510f-6f1f-4d8b-8348-0f8caa6e1518"/>
          <w:id w:val="297336620"/>
          <w:placeholder>
            <w:docPart w:val="A5C70651F37C254DA8EF7FED15A5BD90"/>
          </w:placeholder>
        </w:sdtPr>
        <w:sdtContent>
          <w:r w:rsidR="00826729">
            <w:rPr>
              <w:lang w:val="en-US"/>
            </w:rPr>
            <w:fldChar w:fldCharType="begin"/>
          </w:r>
          <w:r w:rsidR="009E57A2">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0MjYxNzg4LTAxZTctNGY2Yy04ODUxLTgwNWI4NTAxMmQwMiIsIlJhbmdlTGVuZ3RoIjoxNywiUmVmZXJlbmNlSWQiOiJlNDg5MjhkMy01ZDIzLTQ1MzQtOWM3MC04NWFiZTQyNTdmNjk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jEwLjEwMTYvMDM3OC00NzU0KDgwKTkwMDk3LVgiLCJVcmlTdHJpbmciOiJodHRwczovL2RvaS5vcmcvMTAuMTAxNi8wMzc4LTQ3NTQoODApOTAwOTctWC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}</w:instrText>
          </w:r>
          <w:r w:rsidR="00826729">
            <w:rPr>
              <w:lang w:val="en-US"/>
            </w:rPr>
            <w:fldChar w:fldCharType="separate"/>
          </w:r>
          <w:r w:rsidR="00D76A55">
            <w:rPr>
              <w:lang w:val="en-US"/>
            </w:rPr>
            <w:t>(Finlayson, 1980)</w:t>
          </w:r>
          <w:r w:rsidR="00826729">
            <w:rPr>
              <w:lang w:val="en-US"/>
            </w:rPr>
            <w:fldChar w:fldCharType="end"/>
          </w:r>
        </w:sdtContent>
      </w:sdt>
      <w:r w:rsidR="00826729">
        <w:rPr>
          <w:lang w:val="en-US"/>
        </w:rPr>
        <w:t xml:space="preserve">. </w:t>
      </w:r>
      <w:r w:rsidR="42E16D65" w:rsidRPr="42E16D65">
        <w:rPr>
          <w:lang w:val="en-US"/>
        </w:rPr>
        <w:t xml:space="preserve">This method divides </w:t>
      </w:r>
      <w:r w:rsidRPr="2951C5AE">
        <w:rPr>
          <w:lang w:val="en-US"/>
        </w:rPr>
        <w:t xml:space="preserve">continuous </w:t>
      </w:r>
      <w:r w:rsidR="42E16D65" w:rsidRPr="42E16D65">
        <w:rPr>
          <w:lang w:val="en-US"/>
        </w:rPr>
        <w:t xml:space="preserve">time into </w:t>
      </w:r>
      <w:r w:rsidR="005A652C">
        <w:rPr>
          <w:lang w:val="en-US"/>
        </w:rPr>
        <w:t>discrete</w:t>
      </w:r>
      <w:r w:rsidR="42E16D65" w:rsidRPr="42E16D65">
        <w:rPr>
          <w:lang w:val="en-US"/>
        </w:rPr>
        <w:t xml:space="preserve"> </w:t>
      </w:r>
      <w:r w:rsidRPr="2951C5AE">
        <w:rPr>
          <w:lang w:val="en-US"/>
        </w:rPr>
        <w:t>elements and approximates</w:t>
      </w:r>
      <w:r w:rsidR="42E16D65" w:rsidRPr="42E16D65">
        <w:rPr>
          <w:lang w:val="en-US"/>
        </w:rPr>
        <w:t xml:space="preserve"> the ODE solutions </w:t>
      </w:r>
      <w:r w:rsidR="0016171B">
        <w:rPr>
          <w:lang w:val="en-US"/>
        </w:rPr>
        <w:t xml:space="preserve">with polynomial </w:t>
      </w:r>
      <w:r w:rsidR="42E16D65" w:rsidRPr="42E16D65">
        <w:rPr>
          <w:lang w:val="en-US"/>
        </w:rPr>
        <w:t>trial functions</w:t>
      </w:r>
      <w:r w:rsidRPr="2951C5AE">
        <w:rPr>
          <w:lang w:val="en-US"/>
        </w:rPr>
        <w:t xml:space="preserve">. Accuracy </w:t>
      </w:r>
      <w:r w:rsidRPr="2951C5AE">
        <w:rPr>
          <w:lang w:val="en-US"/>
        </w:rPr>
        <w:lastRenderedPageBreak/>
        <w:t xml:space="preserve">is ensured </w:t>
      </w:r>
      <w:r w:rsidR="00E537F0">
        <w:rPr>
          <w:lang w:val="en-US"/>
        </w:rPr>
        <w:t>via</w:t>
      </w:r>
      <w:r w:rsidR="42E16D65" w:rsidRPr="42E16D65">
        <w:rPr>
          <w:lang w:val="en-US"/>
        </w:rPr>
        <w:t xml:space="preserve"> predefined collocation points </w:t>
      </w:r>
      <w:r w:rsidR="00E537F0">
        <w:rPr>
          <w:lang w:val="en-US"/>
        </w:rPr>
        <w:t xml:space="preserve">within </w:t>
      </w:r>
      <w:r w:rsidR="42E16D65" w:rsidRPr="42E16D65">
        <w:rPr>
          <w:lang w:val="en-US"/>
        </w:rPr>
        <w:t>the finite element</w:t>
      </w:r>
      <w:r w:rsidR="0016171B">
        <w:rPr>
          <w:lang w:val="en-US"/>
        </w:rPr>
        <w:t>s</w:t>
      </w:r>
      <w:r w:rsidR="42E16D65" w:rsidRPr="42E16D65">
        <w:rPr>
          <w:lang w:val="en-US"/>
        </w:rPr>
        <w:t xml:space="preserve">. </w:t>
      </w:r>
      <w:r w:rsidRPr="2951C5AE">
        <w:rPr>
          <w:lang w:val="en-US"/>
        </w:rPr>
        <w:t>This converts the differential equations into</w:t>
      </w:r>
      <w:r w:rsidR="42E16D65" w:rsidRPr="42E16D65">
        <w:rPr>
          <w:lang w:val="en-US"/>
        </w:rPr>
        <w:t xml:space="preserve"> a set of algebraic equations which </w:t>
      </w:r>
      <w:r w:rsidRPr="2951C5AE">
        <w:rPr>
          <w:lang w:val="en-US"/>
        </w:rPr>
        <w:t>depend</w:t>
      </w:r>
      <w:r w:rsidR="42E16D65" w:rsidRPr="42E16D65">
        <w:rPr>
          <w:lang w:val="en-US"/>
        </w:rPr>
        <w:t xml:space="preserve"> </w:t>
      </w:r>
      <w:r w:rsidR="00F608F6">
        <w:rPr>
          <w:lang w:val="en-US"/>
        </w:rPr>
        <w:t xml:space="preserve">on </w:t>
      </w:r>
      <w:r w:rsidR="42E16D65" w:rsidRPr="42E16D65">
        <w:rPr>
          <w:lang w:val="en-US"/>
        </w:rPr>
        <w:t>the trial function parameters</w:t>
      </w:r>
      <w:r w:rsidRPr="2951C5AE">
        <w:rPr>
          <w:lang w:val="en-US"/>
        </w:rPr>
        <w:t>. Their</w:t>
      </w:r>
      <w:r w:rsidR="42E16D65" w:rsidRPr="42E16D65">
        <w:rPr>
          <w:lang w:val="en-US"/>
        </w:rPr>
        <w:t xml:space="preserve"> solution </w:t>
      </w:r>
      <w:r w:rsidRPr="2951C5AE">
        <w:rPr>
          <w:lang w:val="en-US"/>
        </w:rPr>
        <w:t>delivers</w:t>
      </w:r>
      <w:r w:rsidR="42E16D65" w:rsidRPr="42E16D65">
        <w:rPr>
          <w:lang w:val="en-US"/>
        </w:rPr>
        <w:t xml:space="preserve"> the </w:t>
      </w:r>
      <w:r w:rsidRPr="2951C5AE">
        <w:rPr>
          <w:lang w:val="en-US"/>
        </w:rPr>
        <w:t>system trajectory</w:t>
      </w:r>
      <w:r w:rsidR="00700CA3">
        <w:rPr>
          <w:lang w:val="en-US"/>
        </w:rPr>
        <w:t xml:space="preserve"> </w:t>
      </w:r>
      <w:r w:rsidRPr="2951C5AE">
        <w:rPr>
          <w:lang w:val="en-US"/>
        </w:rPr>
        <w:t xml:space="preserve">and </w:t>
      </w:r>
      <w:r w:rsidR="00C71489">
        <w:rPr>
          <w:lang w:val="en-US"/>
        </w:rPr>
        <w:t>thus</w:t>
      </w:r>
      <w:r w:rsidRPr="2951C5AE">
        <w:rPr>
          <w:lang w:val="en-US"/>
        </w:rPr>
        <w:t xml:space="preserve"> replaces the ODE integration</w:t>
      </w:r>
      <w:r w:rsidR="42E16D65" w:rsidRPr="42E16D65">
        <w:rPr>
          <w:lang w:val="en-US"/>
        </w:rPr>
        <w:t xml:space="preserve">. </w:t>
      </w:r>
    </w:p>
    <w:p w14:paraId="27AA85DC" w14:textId="46D234DF" w:rsidR="00346BE1" w:rsidRPr="00346BE1" w:rsidRDefault="0040094A" w:rsidP="0040094A">
      <w:pPr>
        <w:rPr>
          <w:lang w:val="en-US"/>
        </w:rPr>
      </w:pPr>
      <w:r>
        <w:rPr>
          <w:lang w:val="en-US"/>
        </w:rPr>
        <w:t>For s</w:t>
      </w:r>
      <w:r w:rsidR="2951C5AE" w:rsidRPr="2951C5AE">
        <w:rPr>
          <w:lang w:val="en-US"/>
        </w:rPr>
        <w:t xml:space="preserve">imulations </w:t>
      </w:r>
      <w:r>
        <w:rPr>
          <w:lang w:val="en-US"/>
        </w:rPr>
        <w:t xml:space="preserve">in this study, </w:t>
      </w:r>
      <w:r w:rsidR="2951C5AE" w:rsidRPr="2951C5AE">
        <w:rPr>
          <w:lang w:val="en-US"/>
        </w:rPr>
        <w:t xml:space="preserve">a time step of 0.5 h </w:t>
      </w:r>
      <w:r w:rsidR="00F033D3">
        <w:rPr>
          <w:lang w:val="en-US"/>
        </w:rPr>
        <w:t xml:space="preserve">was used </w:t>
      </w:r>
      <w:r w:rsidR="2951C5AE" w:rsidRPr="2951C5AE">
        <w:rPr>
          <w:lang w:val="en-US"/>
        </w:rPr>
        <w:t>with one finite element per time step. A Gauss-</w:t>
      </w:r>
      <w:proofErr w:type="spellStart"/>
      <w:r w:rsidR="2951C5AE" w:rsidRPr="2951C5AE">
        <w:rPr>
          <w:lang w:val="en-US"/>
        </w:rPr>
        <w:t>Radau</w:t>
      </w:r>
      <w:proofErr w:type="spellEnd"/>
      <w:r w:rsidR="2951C5AE" w:rsidRPr="2951C5AE">
        <w:rPr>
          <w:lang w:val="en-US"/>
        </w:rPr>
        <w:t xml:space="preserve"> collocation scheme of order 2 was applied</w:t>
      </w:r>
      <w:r w:rsidR="008A3ABF">
        <w:rPr>
          <w:lang w:val="en-US"/>
        </w:rPr>
        <w:t xml:space="preserve"> </w:t>
      </w:r>
      <w:sdt>
        <w:sdtPr>
          <w:rPr>
            <w:lang w:val="en-US"/>
          </w:rPr>
          <w:alias w:val="To edit, see citavi.com/edit"/>
          <w:tag w:val="CitaviPlaceholder#18eade94-9c5c-404f-923e-4edd4ca3530b"/>
          <w:id w:val="-139503046"/>
          <w:placeholder>
            <w:docPart w:val="DefaultPlaceholder_-1854013440"/>
          </w:placeholder>
        </w:sdtPr>
        <w:sdtContent>
          <w:r w:rsidR="008A3ABF">
            <w:rPr>
              <w:lang w:val="en-US"/>
            </w:rPr>
            <w:fldChar w:fldCharType="begin"/>
          </w:r>
          <w:r w:rsidR="009E57A2">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2ZjU5NGU3LTM3NTktNDRhNC1iNDUyLTMzZGQzNThmMmE1MyIsIlJhbmdlTGVuZ3RoIjoxNSwiUmVmZXJlbmNlSWQiOiI3Y2YwOGI4OS1jNGVkLTRkYWYtYmJmNy1iZDE5OWNhN2FmOWQ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}</w:instrText>
          </w:r>
          <w:r w:rsidR="008A3ABF">
            <w:rPr>
              <w:lang w:val="en-US"/>
            </w:rPr>
            <w:fldChar w:fldCharType="separate"/>
          </w:r>
          <w:r w:rsidR="00D76A55">
            <w:rPr>
              <w:lang w:val="en-US"/>
            </w:rPr>
            <w:t>(Biegler, 2010)</w:t>
          </w:r>
          <w:r w:rsidR="008A3ABF">
            <w:rPr>
              <w:lang w:val="en-US"/>
            </w:rPr>
            <w:fldChar w:fldCharType="end"/>
          </w:r>
        </w:sdtContent>
      </w:sdt>
      <w:r w:rsidR="2951C5AE" w:rsidRPr="2951C5AE">
        <w:rPr>
          <w:lang w:val="en-US"/>
        </w:rPr>
        <w:t xml:space="preserve">. </w:t>
      </w:r>
    </w:p>
    <w:p w14:paraId="17C5C80D" w14:textId="371E01BA" w:rsidR="00510AB0" w:rsidRPr="00510AB0" w:rsidRDefault="00346BE1" w:rsidP="00510AB0">
      <w:pPr>
        <w:pStyle w:val="berschrift3"/>
        <w:rPr>
          <w:lang w:val="en-US"/>
        </w:rPr>
      </w:pPr>
      <w:r w:rsidRPr="00346BE1">
        <w:rPr>
          <w:lang w:val="en-US"/>
        </w:rPr>
        <w:t>2.</w:t>
      </w:r>
      <w:r w:rsidR="006D555D">
        <w:rPr>
          <w:lang w:val="en-US"/>
        </w:rPr>
        <w:t>5</w:t>
      </w:r>
      <w:r w:rsidRPr="00346BE1">
        <w:rPr>
          <w:lang w:val="en-US"/>
        </w:rPr>
        <w:t>.</w:t>
      </w:r>
      <w:r w:rsidR="006D555D">
        <w:rPr>
          <w:lang w:val="en-US"/>
        </w:rPr>
        <w:t>2</w:t>
      </w:r>
      <w:r w:rsidRPr="00346BE1">
        <w:rPr>
          <w:lang w:val="en-US"/>
        </w:rPr>
        <w:t xml:space="preserve"> </w:t>
      </w:r>
      <w:r w:rsidR="32AF646F" w:rsidRPr="32AF646F">
        <w:rPr>
          <w:lang w:val="en-US"/>
        </w:rPr>
        <w:t>Initialization of simulations</w:t>
      </w:r>
    </w:p>
    <w:p w14:paraId="199849EE" w14:textId="0CB7F9FC" w:rsidR="00510AB0" w:rsidRDefault="00247C12" w:rsidP="00510AB0">
      <w:pPr>
        <w:rPr>
          <w:lang w:val="en-US"/>
        </w:rPr>
      </w:pPr>
      <w:r>
        <w:rPr>
          <w:lang w:val="en-US"/>
        </w:rPr>
        <w:t>All d</w:t>
      </w:r>
      <w:r w:rsidR="32AF646F" w:rsidRPr="32AF646F">
        <w:rPr>
          <w:lang w:val="en-US"/>
        </w:rPr>
        <w:t xml:space="preserve">ynamic </w:t>
      </w:r>
      <w:r w:rsidR="00256D53">
        <w:rPr>
          <w:lang w:val="en-US"/>
        </w:rPr>
        <w:t>MPC</w:t>
      </w:r>
      <w:r w:rsidR="00D85906">
        <w:rPr>
          <w:lang w:val="en-US"/>
        </w:rPr>
        <w:t xml:space="preserve"> </w:t>
      </w:r>
      <w:r w:rsidR="32AF646F" w:rsidRPr="32AF646F">
        <w:rPr>
          <w:lang w:val="en-US"/>
        </w:rPr>
        <w:t>simulation</w:t>
      </w:r>
      <w:r w:rsidR="00FD4C54">
        <w:rPr>
          <w:lang w:val="en-US"/>
        </w:rPr>
        <w:t>s</w:t>
      </w:r>
      <w:r w:rsidR="32AF646F" w:rsidRPr="32AF646F">
        <w:rPr>
          <w:lang w:val="en-US"/>
        </w:rPr>
        <w:t xml:space="preserve"> were preceded by </w:t>
      </w:r>
      <w:r>
        <w:rPr>
          <w:lang w:val="en-US"/>
        </w:rPr>
        <w:t xml:space="preserve">a </w:t>
      </w:r>
      <w:proofErr w:type="gramStart"/>
      <w:r w:rsidR="32AF646F" w:rsidRPr="32AF646F">
        <w:rPr>
          <w:lang w:val="en-US"/>
        </w:rPr>
        <w:t>500</w:t>
      </w:r>
      <w:r w:rsidR="009C3B56">
        <w:rPr>
          <w:lang w:val="en-US"/>
        </w:rPr>
        <w:t xml:space="preserve"> d</w:t>
      </w:r>
      <w:proofErr w:type="gramEnd"/>
      <w:r w:rsidR="32AF646F" w:rsidRPr="32AF646F">
        <w:rPr>
          <w:lang w:val="en-US"/>
        </w:rPr>
        <w:t xml:space="preserve"> open</w:t>
      </w:r>
      <w:r w:rsidR="00F51F1B">
        <w:rPr>
          <w:lang w:val="en-US"/>
        </w:rPr>
        <w:t xml:space="preserve"> </w:t>
      </w:r>
      <w:r w:rsidR="32AF646F" w:rsidRPr="32AF646F">
        <w:rPr>
          <w:lang w:val="en-US"/>
        </w:rPr>
        <w:t xml:space="preserve">loop simulation </w:t>
      </w:r>
      <w:r w:rsidR="00FD4C54" w:rsidRPr="32AF646F">
        <w:rPr>
          <w:lang w:val="en-US"/>
        </w:rPr>
        <w:t>to</w:t>
      </w:r>
      <w:r w:rsidR="003C233C">
        <w:rPr>
          <w:lang w:val="en-US"/>
        </w:rPr>
        <w:t xml:space="preserve"> </w:t>
      </w:r>
      <w:r w:rsidR="00F838E0">
        <w:rPr>
          <w:lang w:val="en-US"/>
        </w:rPr>
        <w:t>achieve</w:t>
      </w:r>
      <w:r w:rsidR="00F838E0" w:rsidRPr="32AF646F">
        <w:rPr>
          <w:lang w:val="en-US"/>
        </w:rPr>
        <w:t xml:space="preserve"> </w:t>
      </w:r>
      <w:r w:rsidR="00FD4C54" w:rsidRPr="32AF646F">
        <w:rPr>
          <w:lang w:val="en-US"/>
        </w:rPr>
        <w:t>a steady-state</w:t>
      </w:r>
      <w:r w:rsidR="00FD4C54">
        <w:rPr>
          <w:lang w:val="en-US"/>
        </w:rPr>
        <w:t xml:space="preserve">. </w:t>
      </w:r>
      <w:r w:rsidR="003C233C">
        <w:rPr>
          <w:lang w:val="en-US"/>
        </w:rPr>
        <w:t>During open</w:t>
      </w:r>
      <w:r w:rsidR="00F51F1B">
        <w:rPr>
          <w:lang w:val="en-US"/>
        </w:rPr>
        <w:t xml:space="preserve"> </w:t>
      </w:r>
      <w:r w:rsidR="003C233C">
        <w:rPr>
          <w:lang w:val="en-US"/>
        </w:rPr>
        <w:t xml:space="preserve">loop simulation, </w:t>
      </w:r>
      <w:r w:rsidR="32AF646F" w:rsidRPr="32AF646F">
        <w:rPr>
          <w:lang w:val="en-US"/>
        </w:rPr>
        <w:t xml:space="preserve">a </w:t>
      </w:r>
      <w:r w:rsidR="00D85906">
        <w:rPr>
          <w:lang w:val="en-US"/>
        </w:rPr>
        <w:t xml:space="preserve">constant </w:t>
      </w:r>
      <w:r w:rsidR="32AF646F" w:rsidRPr="32AF646F">
        <w:rPr>
          <w:lang w:val="en-US"/>
        </w:rPr>
        <w:t>mix of all four substrates was fed</w:t>
      </w:r>
      <w:r>
        <w:rPr>
          <w:lang w:val="en-US"/>
        </w:rPr>
        <w:t xml:space="preserve"> continuously</w:t>
      </w:r>
      <w:r w:rsidR="003C233C">
        <w:rPr>
          <w:lang w:val="en-US"/>
        </w:rPr>
        <w:t xml:space="preserve">, </w:t>
      </w:r>
      <w:r>
        <w:rPr>
          <w:lang w:val="en-US"/>
        </w:rPr>
        <w:t xml:space="preserve">consisting </w:t>
      </w:r>
      <w:r w:rsidR="32AF646F" w:rsidRPr="32AF646F">
        <w:rPr>
          <w:lang w:val="en-US"/>
        </w:rPr>
        <w:t>of 0.</w:t>
      </w:r>
      <w:r w:rsidR="00380F39">
        <w:rPr>
          <w:lang w:val="en-US"/>
        </w:rPr>
        <w:t>64</w:t>
      </w:r>
      <w:r w:rsidR="32AF646F" w:rsidRPr="32AF646F">
        <w:rPr>
          <w:lang w:val="en-US"/>
        </w:rPr>
        <w:t xml:space="preserve"> </w:t>
      </w:r>
      <w:r w:rsidR="000E7218">
        <w:rPr>
          <w:lang w:val="en-US"/>
        </w:rPr>
        <w:t>m</w:t>
      </w:r>
      <w:r w:rsidR="000E7218" w:rsidRPr="000E7218">
        <w:rPr>
          <w:vertAlign w:val="superscript"/>
          <w:lang w:val="en-US"/>
        </w:rPr>
        <w:t>3</w:t>
      </w:r>
      <w:r w:rsidR="000E7218">
        <w:rPr>
          <w:lang w:val="en-US"/>
        </w:rPr>
        <w:t xml:space="preserve"> d</w:t>
      </w:r>
      <w:r w:rsidR="000E7218" w:rsidRPr="000E7218">
        <w:rPr>
          <w:vertAlign w:val="superscript"/>
          <w:lang w:val="en-US"/>
        </w:rPr>
        <w:t>-1</w:t>
      </w:r>
      <w:r w:rsidR="32AF646F" w:rsidRPr="32AF646F">
        <w:rPr>
          <w:lang w:val="en-US"/>
        </w:rPr>
        <w:t xml:space="preserve"> of each silage and </w:t>
      </w:r>
      <w:r w:rsidR="00380F39">
        <w:rPr>
          <w:lang w:val="en-US"/>
        </w:rPr>
        <w:t>1.92</w:t>
      </w:r>
      <w:r w:rsidR="32AF646F" w:rsidRPr="32AF646F">
        <w:rPr>
          <w:lang w:val="en-US"/>
        </w:rPr>
        <w:t xml:space="preserve"> </w:t>
      </w:r>
      <w:r w:rsidR="000E7218">
        <w:rPr>
          <w:lang w:val="en-US"/>
        </w:rPr>
        <w:t>m</w:t>
      </w:r>
      <w:r w:rsidR="000E7218" w:rsidRPr="000E7218">
        <w:rPr>
          <w:vertAlign w:val="superscript"/>
          <w:lang w:val="en-US"/>
        </w:rPr>
        <w:t>3</w:t>
      </w:r>
      <w:r w:rsidR="000E7218">
        <w:rPr>
          <w:lang w:val="en-US"/>
        </w:rPr>
        <w:t xml:space="preserve"> d</w:t>
      </w:r>
      <w:r w:rsidR="000E7218" w:rsidRPr="000E7218">
        <w:rPr>
          <w:vertAlign w:val="superscript"/>
          <w:lang w:val="en-US"/>
        </w:rPr>
        <w:t>-1</w:t>
      </w:r>
      <w:r w:rsidR="000E7218" w:rsidRPr="32AF646F">
        <w:rPr>
          <w:lang w:val="en-US"/>
        </w:rPr>
        <w:t xml:space="preserve"> </w:t>
      </w:r>
      <w:r>
        <w:rPr>
          <w:lang w:val="en-US"/>
        </w:rPr>
        <w:t xml:space="preserve">of </w:t>
      </w:r>
      <w:r w:rsidR="32AF646F" w:rsidRPr="32AF646F">
        <w:rPr>
          <w:lang w:val="en-US"/>
        </w:rPr>
        <w:t>cattle manure</w:t>
      </w:r>
      <w:r w:rsidR="000E7218">
        <w:rPr>
          <w:lang w:val="en-US"/>
        </w:rPr>
        <w:t xml:space="preserve">. Based on nominal substrate characterization, this resulted </w:t>
      </w:r>
      <w:r w:rsidR="32AF646F" w:rsidRPr="32AF646F">
        <w:rPr>
          <w:lang w:val="en-US"/>
        </w:rPr>
        <w:t>in a</w:t>
      </w:r>
      <w:r w:rsidR="00380F39">
        <w:rPr>
          <w:lang w:val="en-US"/>
        </w:rPr>
        <w:t xml:space="preserve"> steady-state</w:t>
      </w:r>
      <w:r w:rsidR="32AF646F" w:rsidRPr="32AF646F">
        <w:rPr>
          <w:lang w:val="en-US"/>
        </w:rPr>
        <w:t xml:space="preserve"> </w:t>
      </w:r>
      <w:r w:rsidR="000E7218">
        <w:rPr>
          <w:lang w:val="en-US"/>
        </w:rPr>
        <w:t xml:space="preserve">OLR </w:t>
      </w:r>
      <w:r w:rsidR="32AF646F" w:rsidRPr="32AF646F">
        <w:rPr>
          <w:lang w:val="en-US"/>
        </w:rPr>
        <w:t xml:space="preserve">of </w:t>
      </w:r>
      <w:r w:rsidR="00380F39">
        <w:rPr>
          <w:lang w:val="en-US"/>
        </w:rPr>
        <w:t>4</w:t>
      </w:r>
      <w:r w:rsidR="00882435">
        <w:rPr>
          <w:lang w:val="en-US"/>
        </w:rPr>
        <w:t xml:space="preserve"> </w:t>
      </w:r>
      <w:commentRangeStart w:id="57"/>
      <w:r w:rsidR="00882435">
        <w:rPr>
          <w:lang w:val="en-US"/>
        </w:rPr>
        <w:t xml:space="preserve">kg </w:t>
      </w:r>
      <w:r w:rsidR="0016171B">
        <w:rPr>
          <w:lang w:val="en-US"/>
        </w:rPr>
        <w:t>V</w:t>
      </w:r>
      <w:r w:rsidR="00882435">
        <w:rPr>
          <w:lang w:val="en-US"/>
        </w:rPr>
        <w:t>S</w:t>
      </w:r>
      <w:commentRangeEnd w:id="57"/>
      <w:r w:rsidR="004964F0">
        <w:rPr>
          <w:rStyle w:val="Kommentarzeichen"/>
        </w:rPr>
        <w:commentReference w:id="57"/>
      </w:r>
      <w:r w:rsidR="00882435">
        <w:rPr>
          <w:lang w:val="en-US"/>
        </w:rPr>
        <w:t xml:space="preserve"> m</w:t>
      </w:r>
      <w:r w:rsidR="00882435">
        <w:rPr>
          <w:vertAlign w:val="superscript"/>
          <w:lang w:val="en-US"/>
        </w:rPr>
        <w:t>-3</w:t>
      </w:r>
      <w:r w:rsidR="00882435">
        <w:rPr>
          <w:lang w:val="en-US"/>
        </w:rPr>
        <w:t xml:space="preserve"> d</w:t>
      </w:r>
      <w:r w:rsidR="00882435" w:rsidRPr="000E7218">
        <w:rPr>
          <w:vertAlign w:val="superscript"/>
          <w:lang w:val="en-US"/>
        </w:rPr>
        <w:t>-1</w:t>
      </w:r>
      <w:r w:rsidR="00882435">
        <w:rPr>
          <w:lang w:val="en-US"/>
        </w:rPr>
        <w:t>.</w:t>
      </w:r>
    </w:p>
    <w:p w14:paraId="3C88B5F0" w14:textId="77777777" w:rsidR="009C3B56" w:rsidRDefault="009C3B56" w:rsidP="009C3B56">
      <w:pPr>
        <w:pStyle w:val="berschrift3"/>
        <w:rPr>
          <w:lang w:val="en-US"/>
        </w:rPr>
      </w:pPr>
      <w:r w:rsidRPr="00346BE1">
        <w:rPr>
          <w:lang w:val="en-US"/>
        </w:rPr>
        <w:t>2.</w:t>
      </w:r>
      <w:r>
        <w:rPr>
          <w:lang w:val="en-US"/>
        </w:rPr>
        <w:t>5</w:t>
      </w:r>
      <w:r w:rsidRPr="00346BE1">
        <w:rPr>
          <w:lang w:val="en-US"/>
        </w:rPr>
        <w:t>.</w:t>
      </w:r>
      <w:r>
        <w:rPr>
          <w:lang w:val="en-US"/>
        </w:rPr>
        <w:t>3</w:t>
      </w:r>
      <w:r w:rsidRPr="00346BE1">
        <w:rPr>
          <w:lang w:val="en-US"/>
        </w:rPr>
        <w:t xml:space="preserve"> Normalization</w:t>
      </w:r>
    </w:p>
    <w:p w14:paraId="1CBFCD7B" w14:textId="7CFF9066" w:rsidR="009C3B56" w:rsidRDefault="009C3B56" w:rsidP="009C3B56">
      <w:pPr>
        <w:rPr>
          <w:lang w:val="en-US"/>
        </w:rPr>
      </w:pPr>
      <w:r>
        <w:rPr>
          <w:lang w:val="en-US"/>
        </w:rPr>
        <w:t>T</w:t>
      </w:r>
      <w:r w:rsidRPr="00723AE3">
        <w:rPr>
          <w:lang w:val="en-US"/>
        </w:rPr>
        <w:t>o improve numerical stability of</w:t>
      </w:r>
      <w:r>
        <w:rPr>
          <w:lang w:val="en-US"/>
        </w:rPr>
        <w:t xml:space="preserve"> </w:t>
      </w:r>
      <w:r w:rsidRPr="00723AE3">
        <w:rPr>
          <w:lang w:val="en-US"/>
        </w:rPr>
        <w:t>the MPC</w:t>
      </w:r>
      <w:r>
        <w:rPr>
          <w:lang w:val="en-US"/>
        </w:rPr>
        <w:t xml:space="preserve">, </w:t>
      </w:r>
      <w:r w:rsidRPr="00723AE3">
        <w:rPr>
          <w:lang w:val="en-US"/>
        </w:rPr>
        <w:t xml:space="preserve">states and inputs </w:t>
      </w:r>
      <w:r>
        <w:rPr>
          <w:lang w:val="en-US"/>
        </w:rPr>
        <w:t>were normalized</w:t>
      </w:r>
      <w:r w:rsidRPr="00723AE3">
        <w:rPr>
          <w:lang w:val="en-US"/>
        </w:rPr>
        <w:t xml:space="preserve">. All 18 </w:t>
      </w:r>
      <w:r w:rsidR="008F0722">
        <w:rPr>
          <w:lang w:val="en-US"/>
        </w:rPr>
        <w:t xml:space="preserve">AD </w:t>
      </w:r>
      <w:r w:rsidRPr="00723AE3">
        <w:rPr>
          <w:lang w:val="en-US"/>
        </w:rPr>
        <w:t xml:space="preserve">states </w:t>
      </w:r>
      <w:r>
        <w:rPr>
          <w:lang w:val="en-US"/>
        </w:rPr>
        <w:t xml:space="preserve">and influent concentrations </w:t>
      </w:r>
      <w:r w:rsidR="00452C60">
        <w:rPr>
          <w:lang w:val="en-US"/>
        </w:rPr>
        <w:t xml:space="preserve">of the extended ADM1-R3 </w:t>
      </w:r>
      <w:r w:rsidRPr="00723AE3">
        <w:rPr>
          <w:lang w:val="en-US"/>
        </w:rPr>
        <w:t>were normalized to their maximum absolute value observed during the preceding steady</w:t>
      </w:r>
      <w:r w:rsidR="007D2E0D">
        <w:rPr>
          <w:lang w:val="en-US"/>
        </w:rPr>
        <w:t>-</w:t>
      </w:r>
      <w:r w:rsidRPr="00723AE3">
        <w:rPr>
          <w:lang w:val="en-US"/>
        </w:rPr>
        <w:t xml:space="preserve">state simulation. </w:t>
      </w:r>
      <w:r>
        <w:rPr>
          <w:lang w:val="en-US"/>
        </w:rPr>
        <w:t>Both GS</w:t>
      </w:r>
      <w:r w:rsidR="00452C60">
        <w:rPr>
          <w:lang w:val="en-US"/>
        </w:rPr>
        <w:t xml:space="preserve"> states</w:t>
      </w:r>
      <w:r w:rsidR="00191BB4">
        <w:rPr>
          <w:lang w:val="en-US"/>
        </w:rPr>
        <w:t xml:space="preserve"> </w:t>
      </w: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19</m:t>
            </m:r>
          </m:sub>
        </m:sSub>
      </m:oMath>
      <w:r w:rsidR="00191BB4">
        <w:rPr>
          <w:lang w:val="en-US"/>
        </w:rPr>
        <w:t xml:space="preserve"> and </w:t>
      </w: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20</m:t>
            </m:r>
          </m:sub>
        </m:sSub>
      </m:oMath>
      <w:r w:rsidR="00191BB4">
        <w:rPr>
          <w:lang w:val="en-US"/>
        </w:rPr>
        <w:t xml:space="preserve"> </w:t>
      </w:r>
      <w:r>
        <w:rPr>
          <w:lang w:val="en-US"/>
        </w:rPr>
        <w:t>were normalized t</w:t>
      </w:r>
      <w:r w:rsidRPr="00723AE3">
        <w:rPr>
          <w:lang w:val="en-US"/>
        </w:rPr>
        <w:t xml:space="preserve">o the </w:t>
      </w:r>
      <w:r>
        <w:rPr>
          <w:lang w:val="en-US"/>
        </w:rPr>
        <w:t>total GS volume</w:t>
      </w:r>
      <w:r w:rsidR="00191BB4">
        <w:rPr>
          <w:lang w:val="en-US"/>
        </w:rPr>
        <w:t xml:space="preserve"> </w:t>
      </w:r>
      <m:oMath>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V</m:t>
            </m:r>
          </m:e>
          <m:sub>
            <m:r>
              <m:rPr>
                <m:nor/>
              </m:rPr>
              <w:rPr>
                <w:rFonts w:ascii="Cambria Math" w:hAnsi="Cambria Math"/>
                <w:color w:val="000000" w:themeColor="text1"/>
                <w:sz w:val="22"/>
                <w:szCs w:val="21"/>
                <w:lang w:val="en-US"/>
              </w:rPr>
              <m:t>GS</m:t>
            </m:r>
          </m:sub>
        </m:sSub>
      </m:oMath>
      <w:r>
        <w:rPr>
          <w:lang w:val="en-US"/>
        </w:rPr>
        <w:t xml:space="preserve">. </w:t>
      </w:r>
      <w:r w:rsidR="00191BB4">
        <w:rPr>
          <w:lang w:val="en-US"/>
        </w:rPr>
        <w:t>S</w:t>
      </w:r>
      <w:r w:rsidRPr="00723AE3">
        <w:rPr>
          <w:lang w:val="en-US"/>
        </w:rPr>
        <w:t xml:space="preserve">ubstrate feed inputs were normalized to the maximum feeding values </w:t>
      </w:r>
      <m:oMath>
        <m:sSubSup>
          <m:sSubSupPr>
            <m:ctrlPr>
              <w:rPr>
                <w:rFonts w:ascii="Cambria Math" w:hAnsi="Cambria Math"/>
                <w:i/>
                <w:lang w:val="en-US"/>
              </w:rPr>
            </m:ctrlPr>
          </m:sSubSupPr>
          <m:e>
            <m:acc>
              <m:accPr>
                <m:chr m:val="̇"/>
                <m:ctrlPr>
                  <w:rPr>
                    <w:rFonts w:ascii="Cambria Math" w:hAnsi="Cambria Math"/>
                    <w:i/>
                    <w:lang w:val="en-US"/>
                  </w:rPr>
                </m:ctrlPr>
              </m:accPr>
              <m:e>
                <m:r>
                  <w:rPr>
                    <w:rFonts w:ascii="Cambria Math" w:hAnsi="Cambria Math"/>
                    <w:lang w:val="en-US"/>
                  </w:rPr>
                  <m:t>V</m:t>
                </m:r>
              </m:e>
            </m:acc>
            <m:ctrlPr>
              <w:rPr>
                <w:rFonts w:ascii="Cambria Math" w:hAnsi="Cambria Math"/>
                <w:lang w:val="en-US"/>
              </w:rPr>
            </m:ctrlPr>
          </m:e>
          <m:sub>
            <m:r>
              <m:rPr>
                <m:sty m:val="p"/>
              </m:rPr>
              <w:rPr>
                <w:rFonts w:ascii="Cambria Math" w:hAnsi="Cambria Math"/>
                <w:lang w:val="en-US"/>
              </w:rPr>
              <m:t>feed,max</m:t>
            </m:r>
            <m:ctrlPr>
              <w:rPr>
                <w:rFonts w:ascii="Cambria Math" w:hAnsi="Cambria Math"/>
                <w:lang w:val="en-US"/>
              </w:rPr>
            </m:ctrlPr>
          </m:sub>
          <m:sup>
            <m:r>
              <m:rPr>
                <m:sty m:val="p"/>
              </m:rPr>
              <w:rPr>
                <w:rFonts w:ascii="Cambria Math" w:hAnsi="Cambria Math"/>
                <w:lang w:val="en-US"/>
              </w:rPr>
              <m:t>s/l</m:t>
            </m:r>
          </m:sup>
        </m:sSubSup>
      </m:oMath>
      <w:r w:rsidR="00F12799">
        <w:rPr>
          <w:lang w:val="en-US"/>
        </w:rPr>
        <w:t xml:space="preserve"> </w:t>
      </w:r>
      <w:r>
        <w:rPr>
          <w:lang w:val="en-US"/>
        </w:rPr>
        <w:t xml:space="preserve">assumed </w:t>
      </w:r>
      <w:r w:rsidRPr="00723AE3">
        <w:rPr>
          <w:lang w:val="en-US"/>
        </w:rPr>
        <w:t>for the respective</w:t>
      </w:r>
      <w:r>
        <w:rPr>
          <w:lang w:val="en-US"/>
        </w:rPr>
        <w:t xml:space="preserve"> </w:t>
      </w:r>
      <w:r w:rsidRPr="00723AE3">
        <w:rPr>
          <w:lang w:val="en-US"/>
        </w:rPr>
        <w:t>conveyor augers or pumps</w:t>
      </w:r>
      <w:r>
        <w:rPr>
          <w:lang w:val="en-US"/>
        </w:rPr>
        <w:t xml:space="preserve">, </w:t>
      </w:r>
      <w:r w:rsidRPr="00723AE3">
        <w:rPr>
          <w:lang w:val="en-US"/>
        </w:rPr>
        <w:t xml:space="preserve">which </w:t>
      </w:r>
      <w:r w:rsidR="00452C60">
        <w:rPr>
          <w:lang w:val="en-US"/>
        </w:rPr>
        <w:t xml:space="preserve">operate </w:t>
      </w:r>
      <w:r w:rsidRPr="00723AE3">
        <w:rPr>
          <w:lang w:val="en-US"/>
        </w:rPr>
        <w:t>differe</w:t>
      </w:r>
      <w:r w:rsidR="00F838E0">
        <w:rPr>
          <w:lang w:val="en-US"/>
        </w:rPr>
        <w:t>ntly</w:t>
      </w:r>
      <w:r w:rsidRPr="00723AE3">
        <w:rPr>
          <w:lang w:val="en-US"/>
        </w:rPr>
        <w:t xml:space="preserve"> for </w:t>
      </w:r>
      <w:r w:rsidR="00452C60">
        <w:rPr>
          <w:lang w:val="en-US"/>
        </w:rPr>
        <w:t xml:space="preserve">solid and liquid substrates, </w:t>
      </w:r>
      <w:r w:rsidR="00716CB9">
        <w:rPr>
          <w:lang w:val="en-US"/>
        </w:rPr>
        <w:t>as illustrated in</w:t>
      </w:r>
      <w:r w:rsidR="00F12799">
        <w:rPr>
          <w:lang w:val="en-US"/>
        </w:rPr>
        <w:t xml:space="preserve"> </w:t>
      </w:r>
      <w:r w:rsidR="00452C60">
        <w:rPr>
          <w:lang w:val="en-US"/>
        </w:rPr>
        <w:t>Tab</w:t>
      </w:r>
      <w:r w:rsidR="00F838E0">
        <w:rPr>
          <w:lang w:val="en-US"/>
        </w:rPr>
        <w:t>.</w:t>
      </w:r>
      <w:r w:rsidR="00452C60">
        <w:rPr>
          <w:lang w:val="en-US"/>
        </w:rPr>
        <w:t xml:space="preserve"> 1 (Substrate feeding)</w:t>
      </w:r>
      <w:r w:rsidRPr="00723AE3">
        <w:rPr>
          <w:lang w:val="en-US"/>
        </w:rPr>
        <w:t>.</w:t>
      </w:r>
    </w:p>
    <w:p w14:paraId="5BDC0F5B" w14:textId="50151459" w:rsidR="007A4438" w:rsidRDefault="007A4438">
      <w:pPr>
        <w:pStyle w:val="berschrift3"/>
        <w:rPr>
          <w:color w:val="auto"/>
          <w:sz w:val="24"/>
          <w:szCs w:val="22"/>
          <w:lang w:val="en-US"/>
        </w:rPr>
      </w:pPr>
      <w:r w:rsidRPr="000804AC">
        <w:rPr>
          <w:lang w:val="en-US"/>
        </w:rPr>
        <w:t xml:space="preserve">2.5.4 </w:t>
      </w:r>
      <w:r w:rsidRPr="009E1A23">
        <w:rPr>
          <w:lang w:val="en-US"/>
        </w:rPr>
        <w:t>Normalized root mean squared error</w:t>
      </w:r>
    </w:p>
    <w:p w14:paraId="228E3F79" w14:textId="77777777" w:rsidR="007A4438" w:rsidRDefault="007A4438" w:rsidP="007A4438">
      <w:pPr>
        <w:rPr>
          <w:lang w:val="en-US"/>
        </w:rPr>
      </w:pPr>
      <w:r>
        <w:rPr>
          <w:lang w:val="en-US"/>
        </w:rPr>
        <w:t xml:space="preserve">The error between two signals </w:t>
      </w:r>
      <m:oMath>
        <m:r>
          <w:rPr>
            <w:rFonts w:ascii="Cambria Math" w:hAnsi="Cambria Math"/>
            <w:lang w:val="en-US"/>
          </w:rPr>
          <m:t>x</m:t>
        </m:r>
      </m:oMath>
      <w:r>
        <w:rPr>
          <w:lang w:val="en-US"/>
        </w:rPr>
        <w:t xml:space="preserve"> and </w:t>
      </w:r>
      <m:oMath>
        <m:r>
          <w:rPr>
            <w:rFonts w:ascii="Cambria Math" w:hAnsi="Cambria Math"/>
            <w:lang w:val="en-US"/>
          </w:rPr>
          <m:t>y</m:t>
        </m:r>
      </m:oMath>
      <w:r>
        <w:rPr>
          <w:lang w:val="en-US"/>
        </w:rPr>
        <w:t xml:space="preserve"> of the same length is quantified by means of the normalized root mean squared error (NRMSE)</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5"/>
        <w:gridCol w:w="7520"/>
        <w:gridCol w:w="1194"/>
      </w:tblGrid>
      <w:tr w:rsidR="007A4438" w:rsidRPr="009C501C" w14:paraId="01F3682E" w14:textId="77777777" w:rsidTr="003E206D">
        <w:tc>
          <w:tcPr>
            <w:tcW w:w="293" w:type="pct"/>
            <w:vAlign w:val="center"/>
          </w:tcPr>
          <w:p w14:paraId="4625B7B0" w14:textId="77777777" w:rsidR="007A4438" w:rsidRDefault="007A4438" w:rsidP="003E206D">
            <w:pPr>
              <w:ind w:firstLine="0"/>
              <w:jc w:val="right"/>
              <w:rPr>
                <w:lang w:val="en-US"/>
              </w:rPr>
            </w:pPr>
          </w:p>
        </w:tc>
        <w:tc>
          <w:tcPr>
            <w:tcW w:w="4283" w:type="pct"/>
            <w:vAlign w:val="center"/>
          </w:tcPr>
          <w:p w14:paraId="3004A44B" w14:textId="2BA43EA6" w:rsidR="007A4438" w:rsidRPr="00C32D2B" w:rsidRDefault="007A4438" w:rsidP="003E206D">
            <w:pPr>
              <w:spacing w:line="416" w:lineRule="auto"/>
              <w:ind w:right="30" w:firstLine="341"/>
              <w:jc w:val="center"/>
              <w:rPr>
                <w:rFonts w:eastAsia="Garamond" w:cs="Garamond"/>
                <w:lang w:val="en-US"/>
              </w:rPr>
            </w:pPr>
            <m:oMath>
              <m:r>
                <w:rPr>
                  <w:rFonts w:ascii="Cambria Math" w:hAnsi="Cambria Math"/>
                  <w:lang w:val="de-DE"/>
                </w:rPr>
                <m:t>NRMSE</m:t>
              </m:r>
              <m:r>
                <w:rPr>
                  <w:rFonts w:ascii="Cambria Math" w:hAnsi="Cambria Math"/>
                  <w:lang w:val="en-US"/>
                </w:rPr>
                <m:t>(</m:t>
              </m:r>
              <m:r>
                <w:rPr>
                  <w:rFonts w:ascii="Cambria Math" w:hAnsi="Cambria Math"/>
                  <w:lang w:val="de-DE"/>
                </w:rPr>
                <m:t>x</m:t>
              </m:r>
              <m:r>
                <w:rPr>
                  <w:rFonts w:ascii="Cambria Math" w:hAnsi="Cambria Math"/>
                  <w:lang w:val="en-US"/>
                </w:rPr>
                <m:t>,</m:t>
              </m:r>
              <m:r>
                <w:rPr>
                  <w:rFonts w:ascii="Cambria Math" w:hAnsi="Cambria Math"/>
                  <w:lang w:val="de-DE"/>
                </w:rPr>
                <m:t>y</m:t>
              </m:r>
              <m:r>
                <w:rPr>
                  <w:rFonts w:ascii="Cambria Math" w:hAnsi="Cambria Math"/>
                  <w:lang w:val="en-US"/>
                </w:rPr>
                <m:t>)=</m:t>
              </m:r>
              <m:f>
                <m:fPr>
                  <m:ctrlPr>
                    <w:rPr>
                      <w:rFonts w:ascii="Cambria Math" w:hAnsi="Cambria Math"/>
                      <w:i/>
                      <w:lang w:val="en-US"/>
                    </w:rPr>
                  </m:ctrlPr>
                </m:fPr>
                <m:num>
                  <m:rad>
                    <m:radPr>
                      <m:degHide m:val="1"/>
                      <m:ctrlPr>
                        <w:rPr>
                          <w:rFonts w:ascii="Cambria Math" w:hAnsi="Cambria Math"/>
                          <w:i/>
                          <w:lang w:val="en-US"/>
                        </w:rPr>
                      </m:ctrlPr>
                    </m:radPr>
                    <m:deg/>
                    <m:e>
                      <m:f>
                        <m:fPr>
                          <m:ctrlPr>
                            <w:rPr>
                              <w:rFonts w:ascii="Cambria Math" w:hAnsi="Cambria Math"/>
                              <w:i/>
                              <w:lang w:val="de-DE"/>
                            </w:rPr>
                          </m:ctrlPr>
                        </m:fPr>
                        <m:num>
                          <m:r>
                            <w:rPr>
                              <w:rFonts w:ascii="Cambria Math" w:hAnsi="Cambria Math"/>
                              <w:lang w:val="en-US"/>
                            </w:rPr>
                            <m:t>1</m:t>
                          </m:r>
                        </m:num>
                        <m:den>
                          <m:r>
                            <w:rPr>
                              <w:rFonts w:ascii="Cambria Math" w:hAnsi="Cambria Math"/>
                              <w:lang w:val="de-DE"/>
                            </w:rPr>
                            <m:t>N</m:t>
                          </m:r>
                        </m:den>
                      </m:f>
                      <m:nary>
                        <m:naryPr>
                          <m:chr m:val="∑"/>
                          <m:limLoc m:val="subSup"/>
                          <m:ctrlPr>
                            <w:rPr>
                              <w:rFonts w:ascii="Cambria Math" w:hAnsi="Cambria Math"/>
                              <w:i/>
                              <w:lang w:val="de-DE"/>
                            </w:rPr>
                          </m:ctrlPr>
                        </m:naryPr>
                        <m:sub>
                          <m:r>
                            <w:rPr>
                              <w:rFonts w:ascii="Cambria Math" w:hAnsi="Cambria Math"/>
                              <w:lang w:val="de-DE"/>
                            </w:rPr>
                            <m:t>i</m:t>
                          </m:r>
                          <m:r>
                            <w:rPr>
                              <w:rFonts w:ascii="Cambria Math" w:hAnsi="Cambria Math"/>
                              <w:lang w:val="en-US"/>
                            </w:rPr>
                            <m:t>=1</m:t>
                          </m:r>
                        </m:sub>
                        <m:sup>
                          <m:r>
                            <w:rPr>
                              <w:rFonts w:ascii="Cambria Math" w:hAnsi="Cambria Math"/>
                              <w:lang w:val="de-DE"/>
                            </w:rPr>
                            <m:t>N</m:t>
                          </m:r>
                        </m:sup>
                        <m:e>
                          <m:sSup>
                            <m:sSupPr>
                              <m:ctrlPr>
                                <w:rPr>
                                  <w:rFonts w:ascii="Cambria Math" w:hAnsi="Cambria Math"/>
                                  <w:i/>
                                  <w:lang w:val="en-US"/>
                                </w:rPr>
                              </m:ctrlPr>
                            </m:sSupPr>
                            <m:e>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e>
                              </m:d>
                            </m:e>
                            <m:sup>
                              <m:r>
                                <w:rPr>
                                  <w:rFonts w:ascii="Cambria Math" w:hAnsi="Cambria Math"/>
                                  <w:lang w:val="en-US"/>
                                </w:rPr>
                                <m:t>2</m:t>
                              </m:r>
                            </m:sup>
                          </m:sSup>
                        </m:e>
                      </m:nary>
                    </m:e>
                  </m:rad>
                </m:num>
                <m:den>
                  <m:bar>
                    <m:barPr>
                      <m:pos m:val="top"/>
                      <m:ctrlPr>
                        <w:rPr>
                          <w:rFonts w:ascii="Cambria Math" w:hAnsi="Cambria Math"/>
                          <w:i/>
                          <w:lang w:val="en-US"/>
                        </w:rPr>
                      </m:ctrlPr>
                    </m:barPr>
                    <m:e>
                      <m:r>
                        <w:rPr>
                          <w:rFonts w:ascii="Cambria Math" w:hAnsi="Cambria Math"/>
                          <w:lang w:val="en-US"/>
                        </w:rPr>
                        <m:t>x</m:t>
                      </m:r>
                    </m:e>
                  </m:bar>
                </m:den>
              </m:f>
            </m:oMath>
            <w:r>
              <w:rPr>
                <w:rFonts w:eastAsia="Garamond" w:cs="Garamond"/>
                <w:lang w:val="en-US"/>
              </w:rPr>
              <w:t xml:space="preserve">, with mean value </w:t>
            </w:r>
            <m:oMath>
              <m:bar>
                <m:barPr>
                  <m:pos m:val="top"/>
                  <m:ctrlPr>
                    <w:rPr>
                      <w:rFonts w:ascii="Cambria Math" w:hAnsi="Cambria Math"/>
                      <w:i/>
                      <w:lang w:val="en-US"/>
                    </w:rPr>
                  </m:ctrlPr>
                </m:barPr>
                <m:e>
                  <m:r>
                    <w:rPr>
                      <w:rFonts w:ascii="Cambria Math" w:hAnsi="Cambria Math"/>
                      <w:lang w:val="en-US"/>
                    </w:rPr>
                    <m:t>x</m:t>
                  </m:r>
                </m:e>
              </m:bar>
              <m:r>
                <w:rPr>
                  <w:rFonts w:ascii="Cambria Math" w:eastAsia="Garamond" w:hAnsi="Cambria Math" w:cs="Garamond"/>
                  <w:lang w:val="en-US"/>
                </w:rPr>
                <m:t>=</m:t>
              </m:r>
              <m:f>
                <m:fPr>
                  <m:ctrlPr>
                    <w:rPr>
                      <w:rFonts w:ascii="Cambria Math" w:eastAsia="Garamond" w:hAnsi="Cambria Math" w:cs="Garamond"/>
                      <w:i/>
                      <w:lang w:val="en-US"/>
                    </w:rPr>
                  </m:ctrlPr>
                </m:fPr>
                <m:num>
                  <m:r>
                    <w:rPr>
                      <w:rFonts w:ascii="Cambria Math" w:eastAsia="Garamond" w:hAnsi="Cambria Math" w:cs="Garamond"/>
                      <w:lang w:val="en-US"/>
                    </w:rPr>
                    <m:t>1</m:t>
                  </m:r>
                </m:num>
                <m:den>
                  <m:r>
                    <w:rPr>
                      <w:rFonts w:ascii="Cambria Math" w:eastAsia="Garamond" w:hAnsi="Cambria Math" w:cs="Garamond"/>
                      <w:lang w:val="en-US"/>
                    </w:rPr>
                    <m:t>N</m:t>
                  </m:r>
                </m:den>
              </m:f>
              <m:nary>
                <m:naryPr>
                  <m:chr m:val="∑"/>
                  <m:limLoc m:val="undOvr"/>
                  <m:ctrlPr>
                    <w:rPr>
                      <w:rFonts w:ascii="Cambria Math" w:eastAsia="Garamond" w:hAnsi="Cambria Math" w:cs="Garamond"/>
                      <w:i/>
                      <w:lang w:val="en-US"/>
                    </w:rPr>
                  </m:ctrlPr>
                </m:naryPr>
                <m:sub>
                  <m:r>
                    <w:rPr>
                      <w:rFonts w:ascii="Cambria Math" w:eastAsia="Garamond" w:hAnsi="Cambria Math" w:cs="Garamond"/>
                      <w:lang w:val="en-US"/>
                    </w:rPr>
                    <m:t>i=1</m:t>
                  </m:r>
                </m:sub>
                <m:sup>
                  <m:r>
                    <w:rPr>
                      <w:rFonts w:ascii="Cambria Math" w:eastAsia="Garamond" w:hAnsi="Cambria Math" w:cs="Garamond"/>
                      <w:lang w:val="en-US"/>
                    </w:rPr>
                    <m:t>N</m:t>
                  </m:r>
                </m:sup>
                <m:e>
                  <m:sSub>
                    <m:sSubPr>
                      <m:ctrlPr>
                        <w:rPr>
                          <w:rFonts w:ascii="Cambria Math" w:eastAsia="Garamond" w:hAnsi="Cambria Math" w:cs="Garamond"/>
                          <w:i/>
                          <w:lang w:val="en-US"/>
                        </w:rPr>
                      </m:ctrlPr>
                    </m:sSubPr>
                    <m:e>
                      <m:r>
                        <w:rPr>
                          <w:rFonts w:ascii="Cambria Math" w:eastAsia="Garamond" w:hAnsi="Cambria Math" w:cs="Garamond"/>
                          <w:lang w:val="en-US"/>
                        </w:rPr>
                        <m:t>x</m:t>
                      </m:r>
                    </m:e>
                    <m:sub>
                      <m:r>
                        <w:rPr>
                          <w:rFonts w:ascii="Cambria Math" w:eastAsia="Garamond" w:hAnsi="Cambria Math" w:cs="Garamond"/>
                          <w:lang w:val="en-US"/>
                        </w:rPr>
                        <m:t>i</m:t>
                      </m:r>
                    </m:sub>
                  </m:sSub>
                </m:e>
              </m:nary>
            </m:oMath>
            <w:r>
              <w:rPr>
                <w:rFonts w:eastAsia="Garamond" w:cs="Garamond"/>
                <w:lang w:val="en-US"/>
              </w:rPr>
              <w:t>.</w:t>
            </w:r>
          </w:p>
        </w:tc>
        <w:tc>
          <w:tcPr>
            <w:tcW w:w="424" w:type="pct"/>
            <w:vAlign w:val="center"/>
          </w:tcPr>
          <w:p w14:paraId="3D1FA46B" w14:textId="1ED4EA4F" w:rsidR="007A4438" w:rsidRDefault="007A4438" w:rsidP="003E206D">
            <w:pPr>
              <w:pStyle w:val="Beschriftung"/>
              <w:jc w:val="right"/>
              <w:rPr>
                <w:lang w:val="en-US"/>
              </w:rPr>
            </w:pPr>
            <w:r w:rsidRPr="00C32D2B">
              <w:rPr>
                <w:lang w:val="en-US"/>
              </w:rPr>
              <w:t>(</w:t>
            </w:r>
            <w:r>
              <w:fldChar w:fldCharType="begin"/>
            </w:r>
            <w:r w:rsidRPr="00C32D2B">
              <w:rPr>
                <w:lang w:val="en-US"/>
              </w:rPr>
              <w:instrText xml:space="preserve"> STYLEREF 1 \s </w:instrText>
            </w:r>
            <w:r>
              <w:fldChar w:fldCharType="separate"/>
            </w:r>
            <w:r w:rsidR="00AC5FD3">
              <w:rPr>
                <w:noProof/>
                <w:lang w:val="en-US"/>
              </w:rPr>
              <w:t>2</w:t>
            </w:r>
            <w:r>
              <w:fldChar w:fldCharType="end"/>
            </w:r>
            <w:r w:rsidRPr="00C32D2B">
              <w:rPr>
                <w:lang w:val="en-US"/>
              </w:rPr>
              <w:t>.</w:t>
            </w:r>
            <w:r>
              <w:fldChar w:fldCharType="begin"/>
            </w:r>
            <w:r w:rsidRPr="00C32D2B">
              <w:rPr>
                <w:lang w:val="en-US"/>
              </w:rPr>
              <w:instrText xml:space="preserve"> SEQ Equation \* ARABIC \s 1 </w:instrText>
            </w:r>
            <w:r>
              <w:fldChar w:fldCharType="separate"/>
            </w:r>
            <w:r w:rsidR="00AC5FD3">
              <w:rPr>
                <w:noProof/>
                <w:lang w:val="en-US"/>
              </w:rPr>
              <w:t>20</w:t>
            </w:r>
            <w:r>
              <w:fldChar w:fldCharType="end"/>
            </w:r>
            <w:r w:rsidRPr="00C32D2B">
              <w:rPr>
                <w:lang w:val="en-US"/>
              </w:rPr>
              <w:t>)</w:t>
            </w:r>
          </w:p>
        </w:tc>
      </w:tr>
    </w:tbl>
    <w:p w14:paraId="10B6A003" w14:textId="53BA7A04" w:rsidR="00510AB0" w:rsidRDefault="00510AB0" w:rsidP="00510AB0">
      <w:pPr>
        <w:pStyle w:val="berschrift3"/>
        <w:rPr>
          <w:lang w:val="en-US"/>
        </w:rPr>
      </w:pPr>
      <w:r>
        <w:rPr>
          <w:lang w:val="en-US"/>
        </w:rPr>
        <w:t>2.</w:t>
      </w:r>
      <w:r w:rsidR="006D555D">
        <w:rPr>
          <w:lang w:val="en-US"/>
        </w:rPr>
        <w:t>5</w:t>
      </w:r>
      <w:r>
        <w:rPr>
          <w:lang w:val="en-US"/>
        </w:rPr>
        <w:t>.</w:t>
      </w:r>
      <w:r w:rsidR="007A4438">
        <w:rPr>
          <w:lang w:val="en-US"/>
        </w:rPr>
        <w:t>5</w:t>
      </w:r>
      <w:r w:rsidRPr="00692A81">
        <w:rPr>
          <w:lang w:val="en-US"/>
        </w:rPr>
        <w:t xml:space="preserve"> </w:t>
      </w:r>
      <w:r w:rsidR="337C6012" w:rsidRPr="337C6012">
        <w:rPr>
          <w:lang w:val="en-US"/>
        </w:rPr>
        <w:t xml:space="preserve">Soft- </w:t>
      </w:r>
      <w:r w:rsidR="187C5203" w:rsidRPr="187C5203">
        <w:rPr>
          <w:lang w:val="en-US"/>
        </w:rPr>
        <w:t xml:space="preserve">and </w:t>
      </w:r>
      <w:r w:rsidR="52EE5E09" w:rsidRPr="52EE5E09">
        <w:rPr>
          <w:lang w:val="en-US"/>
        </w:rPr>
        <w:t>hardware</w:t>
      </w:r>
    </w:p>
    <w:p w14:paraId="5AA1AA8F" w14:textId="5120DA2F" w:rsidR="2951C5AE" w:rsidRPr="00913A04" w:rsidRDefault="00A85550" w:rsidP="00913A04">
      <w:pPr>
        <w:rPr>
          <w:rFonts w:eastAsia="Garamond" w:cs="Garamond"/>
          <w:lang w:val="en-US"/>
        </w:rPr>
      </w:pPr>
      <w:r>
        <w:rPr>
          <w:lang w:val="en-US"/>
        </w:rPr>
        <w:t>M</w:t>
      </w:r>
      <w:r w:rsidRPr="0EF766E9">
        <w:rPr>
          <w:lang w:val="en-US"/>
        </w:rPr>
        <w:t xml:space="preserve">ulti-stage </w:t>
      </w:r>
      <w:r>
        <w:rPr>
          <w:lang w:val="en-US"/>
        </w:rPr>
        <w:t>MPC</w:t>
      </w:r>
      <w:r w:rsidRPr="0EF766E9">
        <w:rPr>
          <w:lang w:val="en-US"/>
        </w:rPr>
        <w:t xml:space="preserve"> </w:t>
      </w:r>
      <w:r w:rsidR="005D5D2A">
        <w:rPr>
          <w:lang w:val="en-US"/>
        </w:rPr>
        <w:t xml:space="preserve">was implemented in </w:t>
      </w:r>
      <w:r w:rsidRPr="00220152">
        <w:rPr>
          <w:i/>
          <w:lang w:val="en-US"/>
        </w:rPr>
        <w:t>do-</w:t>
      </w:r>
      <w:proofErr w:type="spellStart"/>
      <w:r w:rsidRPr="00220152">
        <w:rPr>
          <w:i/>
          <w:lang w:val="en-US"/>
        </w:rPr>
        <w:t>mpc</w:t>
      </w:r>
      <w:proofErr w:type="spellEnd"/>
      <w:r>
        <w:rPr>
          <w:lang w:val="en-US"/>
        </w:rPr>
        <w:t xml:space="preserve"> </w:t>
      </w:r>
      <w:sdt>
        <w:sdtPr>
          <w:rPr>
            <w:lang w:val="en-US"/>
          </w:rPr>
          <w:alias w:val="To edit, see citavi.com/edit"/>
          <w:tag w:val="CitaviPlaceholder#60af1ac7-cee7-47a5-8225-3757c45d514f"/>
          <w:id w:val="-702401378"/>
          <w:placeholder>
            <w:docPart w:val="224943A80308FF45AE8CF3DB2069FBFF"/>
          </w:placeholder>
        </w:sdtPr>
        <w:sdtContent>
          <w:r>
            <w:rPr>
              <w:lang w:val="en-US"/>
            </w:rPr>
            <w:fldChar w:fldCharType="begin"/>
          </w:r>
          <w:r w:rsidR="009E57A2">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0YWNhZWE1LThiYzctNGU5Yy05MTA3LTQwYTRhNmI1YWMzMiIsIlJhbmdlTGVuZ3RoIjoyMiwiUmVmZXJlbmNlSWQiOiI4YjQxNTZhNS03OTI4LTRjMTEtOTU2Ny0xMWZiZTA3NmJhZDA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YiLCIkdHlwZSI6IlN3aXNzQWNhZGVtaWMuQ2l0YXZpLkxvY2F0aW9uLCBTd2lzc0FjYWRlbWljLkNpdGF2aSIsIkFkZHJlc3MiOnsiJGlkIjoiMTciLCIkdHlwZSI6IlN3aXNzQWNhZGVtaWMuQ2l0YXZpLkxpbmtlZFJlc291cmNlLCBTd2lzc0FjYWRlbWljLkNpdGF2aSIsIkxpbmtlZFJlc291cmNlVHlwZSI6NSwiT3JpZ2luYWxTdHJpbmciOiIxMC4xMDE2L2ouY29uZW5ncHJhYy4yMDIzLjEwNTY3NiIsIlVyaVN0cmluZyI6Imh0dHBzOi8vZG9pLm9yZy8xMC4xMDE2L2ouY29uZW5ncHJhYy4yMDIzLjEwNTY3NiIsIkxpbmtlZFJlc291cmNlU3RhdHVzIjo4LCJQcm9wZXJ0aWVzIjp7IiRpZCI6IjE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}</w:instrText>
          </w:r>
          <w:r>
            <w:rPr>
              <w:lang w:val="en-US"/>
            </w:rPr>
            <w:fldChar w:fldCharType="separate"/>
          </w:r>
          <w:r w:rsidR="00D76A55">
            <w:rPr>
              <w:lang w:val="en-US"/>
            </w:rPr>
            <w:t>(Fiedler et al., 2023)</w:t>
          </w:r>
          <w:r>
            <w:rPr>
              <w:lang w:val="en-US"/>
            </w:rPr>
            <w:fldChar w:fldCharType="end"/>
          </w:r>
        </w:sdtContent>
      </w:sdt>
      <w:r w:rsidRPr="0EF766E9">
        <w:rPr>
          <w:lang w:val="en-US"/>
        </w:rPr>
        <w:t>, version 4.6.4.</w:t>
      </w:r>
      <w:r w:rsidR="00D9136D">
        <w:rPr>
          <w:lang w:val="en-US"/>
        </w:rPr>
        <w:t xml:space="preserve"> Note that in </w:t>
      </w:r>
      <w:r w:rsidR="00D9136D" w:rsidRPr="009C322A">
        <w:rPr>
          <w:i/>
          <w:lang w:val="en-US"/>
        </w:rPr>
        <w:t>do-</w:t>
      </w:r>
      <w:proofErr w:type="spellStart"/>
      <w:r w:rsidR="00D9136D" w:rsidRPr="009C322A">
        <w:rPr>
          <w:i/>
          <w:lang w:val="en-US"/>
        </w:rPr>
        <w:t>mpc</w:t>
      </w:r>
      <w:proofErr w:type="spellEnd"/>
      <w:r w:rsidR="00D9136D">
        <w:rPr>
          <w:lang w:val="en-US"/>
        </w:rPr>
        <w:t>, control and prediction horizon have the same length.</w:t>
      </w:r>
      <w:r>
        <w:rPr>
          <w:lang w:val="en-US"/>
        </w:rPr>
        <w:t xml:space="preserve"> </w:t>
      </w:r>
      <w:r w:rsidR="005D5D2A">
        <w:rPr>
          <w:lang w:val="en-US"/>
        </w:rPr>
        <w:t xml:space="preserve">As </w:t>
      </w:r>
      <w:r w:rsidR="005D5D2A" w:rsidRPr="0EF766E9">
        <w:rPr>
          <w:lang w:val="en-US"/>
        </w:rPr>
        <w:t>a nonlinear solver</w:t>
      </w:r>
      <w:r w:rsidR="005D5D2A">
        <w:rPr>
          <w:lang w:val="en-US"/>
        </w:rPr>
        <w:t xml:space="preserve">, </w:t>
      </w:r>
      <w:proofErr w:type="spellStart"/>
      <w:r w:rsidRPr="00220152">
        <w:rPr>
          <w:i/>
          <w:lang w:val="en-US"/>
        </w:rPr>
        <w:t>ipopt</w:t>
      </w:r>
      <w:proofErr w:type="spellEnd"/>
      <w:r>
        <w:rPr>
          <w:lang w:val="en-US"/>
        </w:rPr>
        <w:t xml:space="preserve"> </w:t>
      </w:r>
      <w:sdt>
        <w:sdtPr>
          <w:rPr>
            <w:lang w:val="en-US"/>
          </w:rPr>
          <w:alias w:val="To edit, see citavi.com/edit"/>
          <w:tag w:val="CitaviPlaceholder#0aa423c3-00ad-4de3-8365-130426d20c42"/>
          <w:id w:val="335736613"/>
          <w:placeholder>
            <w:docPart w:val="224943A80308FF45AE8CF3DB2069FBFF"/>
          </w:placeholder>
        </w:sdtPr>
        <w:sdtContent>
          <w:r>
            <w:rPr>
              <w:lang w:val="en-US"/>
            </w:rPr>
            <w:fldChar w:fldCharType="begin"/>
          </w:r>
          <w:r w:rsidR="009E57A2">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dhYzRmZjgxLWViODMtNGMwOC05NzQ2LWIwMWM1OTUxMGQ0NyIsIlJhbmdlTGVuZ3RoIjoyNywiUmVmZXJlbmNlSWQiOiJhNmMxOWY1ZS1kMGIwLTRkM2EtOTYwMi0xYWRlNTY1NzE1NTQ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MTAuMTAwNy9zMTAxMDctMDA0LTA1NTkteSIsIlVyaVN0cmluZyI6Imh0dHBzOi8vZG9pLm9yZy8xMC4xMDA3L3MxMDEwNy0wMDQtMDU1OS15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}</w:instrText>
          </w:r>
          <w:r>
            <w:rPr>
              <w:lang w:val="en-US"/>
            </w:rPr>
            <w:fldChar w:fldCharType="separate"/>
          </w:r>
          <w:r w:rsidR="00D76A55">
            <w:rPr>
              <w:lang w:val="en-US"/>
            </w:rPr>
            <w:t>(Wächter and Biegler, 2006)</w:t>
          </w:r>
          <w:r>
            <w:rPr>
              <w:lang w:val="en-US"/>
            </w:rPr>
            <w:fldChar w:fldCharType="end"/>
          </w:r>
        </w:sdtContent>
      </w:sdt>
      <w:r>
        <w:rPr>
          <w:lang w:val="en-US"/>
        </w:rPr>
        <w:t xml:space="preserve"> </w:t>
      </w:r>
      <w:r w:rsidR="005D5D2A">
        <w:rPr>
          <w:lang w:val="en-US"/>
        </w:rPr>
        <w:t>was</w:t>
      </w:r>
      <w:r>
        <w:rPr>
          <w:lang w:val="en-US"/>
        </w:rPr>
        <w:t xml:space="preserve"> used, which was accelerated by embedding the </w:t>
      </w:r>
      <w:r w:rsidRPr="0EF766E9">
        <w:rPr>
          <w:lang w:val="en-US"/>
        </w:rPr>
        <w:t xml:space="preserve">linear solver </w:t>
      </w:r>
      <w:r w:rsidRPr="00220152">
        <w:rPr>
          <w:i/>
          <w:lang w:val="en-US"/>
        </w:rPr>
        <w:t>MA27</w:t>
      </w:r>
      <w:r w:rsidRPr="0EF766E9">
        <w:rPr>
          <w:lang w:val="en-US"/>
        </w:rPr>
        <w:t xml:space="preserve"> </w:t>
      </w:r>
      <w:r>
        <w:rPr>
          <w:lang w:val="en-US"/>
        </w:rPr>
        <w:t>of the c</w:t>
      </w:r>
      <w:r w:rsidRPr="0EF766E9">
        <w:rPr>
          <w:lang w:val="en-US"/>
        </w:rPr>
        <w:t>oin-HSL libra</w:t>
      </w:r>
      <w:r>
        <w:rPr>
          <w:lang w:val="en-US"/>
        </w:rPr>
        <w:t xml:space="preserve">ry. </w:t>
      </w:r>
      <w:r w:rsidR="0EF766E9" w:rsidRPr="0EF766E9">
        <w:rPr>
          <w:lang w:val="en-US"/>
        </w:rPr>
        <w:t xml:space="preserve">All </w:t>
      </w:r>
      <w:r w:rsidR="00452C60">
        <w:rPr>
          <w:lang w:val="en-US"/>
        </w:rPr>
        <w:t>procedures</w:t>
      </w:r>
      <w:r w:rsidR="00452C60" w:rsidRPr="0EF766E9">
        <w:rPr>
          <w:lang w:val="en-US"/>
        </w:rPr>
        <w:t xml:space="preserve"> </w:t>
      </w:r>
      <w:r w:rsidR="0EF766E9" w:rsidRPr="0EF766E9">
        <w:rPr>
          <w:lang w:val="en-US"/>
        </w:rPr>
        <w:t>w</w:t>
      </w:r>
      <w:r w:rsidR="00452C60">
        <w:rPr>
          <w:lang w:val="en-US"/>
        </w:rPr>
        <w:t>ere</w:t>
      </w:r>
      <w:r w:rsidR="0EF766E9" w:rsidRPr="0EF766E9">
        <w:rPr>
          <w:lang w:val="en-US"/>
        </w:rPr>
        <w:t xml:space="preserve"> implemented in Python 3.10.12.</w:t>
      </w:r>
      <w:r>
        <w:rPr>
          <w:lang w:val="en-US"/>
        </w:rPr>
        <w:t xml:space="preserve"> </w:t>
      </w:r>
      <w:r w:rsidR="00B15EBF">
        <w:rPr>
          <w:lang w:val="en-US"/>
        </w:rPr>
        <w:t>S</w:t>
      </w:r>
      <w:r w:rsidR="00510AB0" w:rsidRPr="00723AE3">
        <w:rPr>
          <w:lang w:val="en-US"/>
        </w:rPr>
        <w:t xml:space="preserve">imulations were </w:t>
      </w:r>
      <w:r w:rsidR="00B15EBF">
        <w:rPr>
          <w:lang w:val="en-US"/>
        </w:rPr>
        <w:t xml:space="preserve">run </w:t>
      </w:r>
      <w:r w:rsidR="00510AB0" w:rsidRPr="00723AE3">
        <w:rPr>
          <w:lang w:val="en-US"/>
        </w:rPr>
        <w:t xml:space="preserve">on a </w:t>
      </w:r>
      <w:r w:rsidR="41D45488" w:rsidRPr="41D45488">
        <w:rPr>
          <w:lang w:val="en-US"/>
        </w:rPr>
        <w:t>MacBook</w:t>
      </w:r>
      <w:r w:rsidR="00510AB0" w:rsidRPr="00723AE3">
        <w:rPr>
          <w:lang w:val="en-US"/>
        </w:rPr>
        <w:t xml:space="preserve"> </w:t>
      </w:r>
      <w:r w:rsidR="1BC047A0" w:rsidRPr="1BC047A0">
        <w:rPr>
          <w:lang w:val="en-US"/>
        </w:rPr>
        <w:t xml:space="preserve">pro </w:t>
      </w:r>
      <w:r w:rsidR="00B15EBF">
        <w:rPr>
          <w:lang w:val="en-US"/>
        </w:rPr>
        <w:t>(</w:t>
      </w:r>
      <w:r w:rsidR="69ECE2FF" w:rsidRPr="69ECE2FF">
        <w:rPr>
          <w:lang w:val="en-US"/>
        </w:rPr>
        <w:t>macOS Sequoia 15</w:t>
      </w:r>
      <w:r w:rsidR="32A6F84D" w:rsidRPr="32A6F84D">
        <w:rPr>
          <w:lang w:val="en-US"/>
        </w:rPr>
        <w:t xml:space="preserve">, </w:t>
      </w:r>
      <w:r w:rsidR="20E82B5A" w:rsidRPr="20E82B5A">
        <w:rPr>
          <w:lang w:val="en-US"/>
        </w:rPr>
        <w:t>Apple M1</w:t>
      </w:r>
      <w:r w:rsidR="4027E2FE" w:rsidRPr="4027E2FE">
        <w:rPr>
          <w:lang w:val="en-US"/>
        </w:rPr>
        <w:t xml:space="preserve"> </w:t>
      </w:r>
      <w:r w:rsidR="5AB88917" w:rsidRPr="5AB88917">
        <w:rPr>
          <w:lang w:val="en-US"/>
        </w:rPr>
        <w:t xml:space="preserve">chip, </w:t>
      </w:r>
      <w:r w:rsidR="791F6D27" w:rsidRPr="791F6D27">
        <w:rPr>
          <w:lang w:val="en-US"/>
        </w:rPr>
        <w:t>8</w:t>
      </w:r>
      <w:r w:rsidR="00510AB0" w:rsidRPr="00723AE3">
        <w:rPr>
          <w:lang w:val="en-US"/>
        </w:rPr>
        <w:t xml:space="preserve"> </w:t>
      </w:r>
      <w:r w:rsidR="53727498" w:rsidRPr="53727498">
        <w:rPr>
          <w:lang w:val="en-US"/>
        </w:rPr>
        <w:t>GB</w:t>
      </w:r>
      <w:r w:rsidR="00510AB0" w:rsidRPr="00723AE3">
        <w:rPr>
          <w:lang w:val="en-US"/>
        </w:rPr>
        <w:t xml:space="preserve"> </w:t>
      </w:r>
      <w:r w:rsidR="02C272E2" w:rsidRPr="02C272E2">
        <w:rPr>
          <w:lang w:val="en-US"/>
        </w:rPr>
        <w:t>of RAM</w:t>
      </w:r>
      <w:r w:rsidR="00B15EBF">
        <w:rPr>
          <w:lang w:val="en-US"/>
        </w:rPr>
        <w:t>)</w:t>
      </w:r>
      <w:r w:rsidR="00510AB0" w:rsidRPr="00723AE3">
        <w:rPr>
          <w:lang w:val="en-US"/>
        </w:rPr>
        <w:t>.</w:t>
      </w:r>
      <w:bookmarkStart w:id="58" w:name="_b7m87sheak1f" w:colFirst="0" w:colLast="0"/>
      <w:bookmarkStart w:id="59" w:name="_4kzhpmsxgjvl" w:colFirst="0" w:colLast="0"/>
      <w:bookmarkStart w:id="60" w:name="_adadbgaji2o" w:colFirst="0" w:colLast="0"/>
      <w:bookmarkStart w:id="61" w:name="_vgp82lc94sgj" w:colFirst="0" w:colLast="0"/>
      <w:bookmarkStart w:id="62" w:name="_wp42dokx11nb" w:colFirst="0" w:colLast="0"/>
      <w:bookmarkEnd w:id="58"/>
      <w:bookmarkEnd w:id="59"/>
      <w:bookmarkEnd w:id="60"/>
      <w:bookmarkEnd w:id="61"/>
      <w:bookmarkEnd w:id="62"/>
    </w:p>
    <w:p w14:paraId="26F5B826" w14:textId="11B96416" w:rsidR="00B02161" w:rsidRPr="00770191" w:rsidRDefault="6293A840" w:rsidP="001F4FEB">
      <w:pPr>
        <w:pStyle w:val="berschrift1"/>
        <w:numPr>
          <w:ilvl w:val="0"/>
          <w:numId w:val="6"/>
        </w:numPr>
        <w:rPr>
          <w:lang w:val="en-US"/>
        </w:rPr>
      </w:pPr>
      <w:r w:rsidRPr="6293A840">
        <w:rPr>
          <w:lang w:val="en-US"/>
        </w:rPr>
        <w:lastRenderedPageBreak/>
        <w:t>Results and discussion</w:t>
      </w:r>
    </w:p>
    <w:p w14:paraId="64D04F11" w14:textId="4D3D9524" w:rsidR="00D304E0" w:rsidRDefault="006C4F89" w:rsidP="00D304E0">
      <w:pPr>
        <w:pStyle w:val="berschrift2"/>
        <w:rPr>
          <w:lang w:val="en-US"/>
        </w:rPr>
      </w:pPr>
      <w:r>
        <w:rPr>
          <w:lang w:val="en-US"/>
        </w:rPr>
        <w:t>3</w:t>
      </w:r>
      <w:r w:rsidR="00D304E0">
        <w:rPr>
          <w:lang w:val="en-US"/>
        </w:rPr>
        <w:t>.</w:t>
      </w:r>
      <w:r w:rsidR="006D555D">
        <w:rPr>
          <w:lang w:val="en-US"/>
        </w:rPr>
        <w:t>1</w:t>
      </w:r>
      <w:r w:rsidR="00D304E0">
        <w:rPr>
          <w:lang w:val="en-US"/>
        </w:rPr>
        <w:t xml:space="preserve"> </w:t>
      </w:r>
      <w:r w:rsidR="001D24C9">
        <w:rPr>
          <w:lang w:val="en-US"/>
        </w:rPr>
        <w:t>Distributions of</w:t>
      </w:r>
      <w:r w:rsidR="00D304E0">
        <w:rPr>
          <w:lang w:val="en-US"/>
        </w:rPr>
        <w:t xml:space="preserve"> substrate characterization</w:t>
      </w:r>
    </w:p>
    <w:p w14:paraId="50F58C88" w14:textId="35982B10" w:rsidR="00775EB8" w:rsidRPr="00775EB8" w:rsidRDefault="0016171B" w:rsidP="00636913">
      <w:pPr>
        <w:rPr>
          <w:lang w:val="en-US"/>
        </w:rPr>
      </w:pPr>
      <w:r>
        <w:rPr>
          <w:lang w:val="en-US"/>
        </w:rPr>
        <w:t xml:space="preserve">Individual </w:t>
      </w:r>
      <w:r w:rsidR="00B1653B">
        <w:rPr>
          <w:lang w:val="en-US"/>
        </w:rPr>
        <w:t xml:space="preserve">influent </w:t>
      </w:r>
      <w:r w:rsidR="00F528A4">
        <w:rPr>
          <w:lang w:val="en-US"/>
        </w:rPr>
        <w:t xml:space="preserve">macronutrient concentrations </w:t>
      </w:r>
      <w:r w:rsidR="0095514B">
        <w:rPr>
          <w:lang w:val="en-US"/>
        </w:rPr>
        <w:t xml:space="preserve">were obtained </w:t>
      </w:r>
      <w:r w:rsidR="00845EA2">
        <w:rPr>
          <w:lang w:val="en-US"/>
        </w:rPr>
        <w:t xml:space="preserve">for each substrate </w:t>
      </w:r>
      <w:r w:rsidR="0095514B">
        <w:rPr>
          <w:lang w:val="en-US"/>
        </w:rPr>
        <w:t>based on substrate data available at DBFZ</w:t>
      </w:r>
      <w:r w:rsidR="008F2829">
        <w:rPr>
          <w:lang w:val="en-US"/>
        </w:rPr>
        <w:t xml:space="preserve"> </w:t>
      </w:r>
      <w:r w:rsidR="00B1653B">
        <w:rPr>
          <w:lang w:val="en-US"/>
        </w:rPr>
        <w:t>and nominal calculations</w:t>
      </w:r>
      <w:r w:rsidR="00D82F76">
        <w:rPr>
          <w:lang w:val="en-US"/>
        </w:rPr>
        <w:t xml:space="preserve">. These </w:t>
      </w:r>
      <w:r w:rsidR="001620BB">
        <w:rPr>
          <w:lang w:val="en-US"/>
        </w:rPr>
        <w:t xml:space="preserve">are illustrated as boxplots in </w:t>
      </w:r>
      <w:r w:rsidR="00CF1BBF">
        <w:rPr>
          <w:lang w:val="en-US"/>
        </w:rPr>
        <w:t>Fig.</w:t>
      </w:r>
      <w:r>
        <w:rPr>
          <w:lang w:val="en-US"/>
        </w:rPr>
        <w:t> </w:t>
      </w:r>
      <w:r w:rsidR="001620BB" w:rsidRPr="0016171B">
        <w:rPr>
          <w:lang w:val="en-US"/>
        </w:rPr>
        <w:t>3</w:t>
      </w:r>
      <w:r w:rsidR="006A37B6">
        <w:rPr>
          <w:lang w:val="en-US"/>
        </w:rPr>
        <w:t xml:space="preserve"> with </w:t>
      </w:r>
      <w:r w:rsidR="008A14BC">
        <w:rPr>
          <w:lang w:val="en-US"/>
        </w:rPr>
        <w:t xml:space="preserve">individual </w:t>
      </w:r>
      <w:r w:rsidR="006A37B6">
        <w:rPr>
          <w:lang w:val="en-US"/>
        </w:rPr>
        <w:t>sample size</w:t>
      </w:r>
      <w:r w:rsidR="00102EB3">
        <w:rPr>
          <w:lang w:val="en-US"/>
        </w:rPr>
        <w:t>s</w:t>
      </w:r>
      <w:r w:rsidR="006A37B6">
        <w:rPr>
          <w:lang w:val="en-US"/>
        </w:rPr>
        <w:t xml:space="preserve"> in the legend</w:t>
      </w:r>
      <w:r w:rsidR="00A77EC5">
        <w:rPr>
          <w:lang w:val="en-US"/>
        </w:rPr>
        <w:t>.</w:t>
      </w:r>
      <w:r w:rsidR="00391E2E">
        <w:rPr>
          <w:lang w:val="en-US"/>
        </w:rPr>
        <w:t xml:space="preserve"> Additionally, </w:t>
      </w:r>
      <w:r w:rsidR="00045433">
        <w:rPr>
          <w:lang w:val="en-US"/>
        </w:rPr>
        <w:t xml:space="preserve">normal distributions </w:t>
      </w:r>
      <w:r w:rsidR="005636E9">
        <w:rPr>
          <w:lang w:val="en-US"/>
        </w:rPr>
        <w:t xml:space="preserve">based on </w:t>
      </w:r>
      <w:r w:rsidR="007962ED">
        <w:rPr>
          <w:lang w:val="en-US"/>
        </w:rPr>
        <w:t xml:space="preserve">linear uncertainty propagation </w:t>
      </w:r>
      <w:r w:rsidR="6D53CF6C" w:rsidRPr="6D53CF6C">
        <w:rPr>
          <w:lang w:val="en-US"/>
        </w:rPr>
        <w:t xml:space="preserve">of measurement errors are shown. </w:t>
      </w:r>
      <w:r w:rsidR="00A96FBA">
        <w:rPr>
          <w:lang w:val="en-US"/>
        </w:rPr>
        <w:t>D</w:t>
      </w:r>
      <w:r w:rsidR="008E3175">
        <w:rPr>
          <w:lang w:val="en-US"/>
        </w:rPr>
        <w:t xml:space="preserve">istributions </w:t>
      </w:r>
      <w:r w:rsidR="00684D23">
        <w:rPr>
          <w:lang w:val="en-US"/>
        </w:rPr>
        <w:t xml:space="preserve">are </w:t>
      </w:r>
      <w:r w:rsidR="00B71200">
        <w:rPr>
          <w:lang w:val="en-US"/>
        </w:rPr>
        <w:t>discussed with respect to</w:t>
      </w:r>
      <w:r w:rsidR="00DA79B0">
        <w:rPr>
          <w:lang w:val="en-US"/>
        </w:rPr>
        <w:t xml:space="preserve"> nominal</w:t>
      </w:r>
      <w:r w:rsidR="008E3175">
        <w:rPr>
          <w:lang w:val="en-US"/>
        </w:rPr>
        <w:t xml:space="preserve"> </w:t>
      </w:r>
      <w:r w:rsidR="00A96FBA">
        <w:rPr>
          <w:lang w:val="en-US"/>
        </w:rPr>
        <w:t xml:space="preserve">(mean) </w:t>
      </w:r>
      <w:r w:rsidR="00DA79B0">
        <w:rPr>
          <w:lang w:val="en-US"/>
        </w:rPr>
        <w:t>values</w:t>
      </w:r>
      <w:r w:rsidR="15315E25" w:rsidRPr="15315E25">
        <w:rPr>
          <w:lang w:val="en-US"/>
        </w:rPr>
        <w:t>;</w:t>
      </w:r>
      <w:r w:rsidR="00B71200">
        <w:rPr>
          <w:lang w:val="en-US"/>
        </w:rPr>
        <w:t xml:space="preserve"> </w:t>
      </w:r>
      <w:r w:rsidR="6D53CF6C" w:rsidRPr="6D53CF6C">
        <w:rPr>
          <w:lang w:val="en-US"/>
        </w:rPr>
        <w:t xml:space="preserve">this is </w:t>
      </w:r>
      <w:r w:rsidR="00120A83">
        <w:rPr>
          <w:lang w:val="en-US"/>
        </w:rPr>
        <w:t xml:space="preserve">followed by </w:t>
      </w:r>
      <w:r w:rsidR="00BE0444">
        <w:rPr>
          <w:lang w:val="en-US"/>
        </w:rPr>
        <w:t>resulting</w:t>
      </w:r>
      <w:r w:rsidR="00F21828">
        <w:rPr>
          <w:lang w:val="en-US"/>
        </w:rPr>
        <w:t xml:space="preserve"> </w:t>
      </w:r>
      <w:r w:rsidR="002E2155">
        <w:rPr>
          <w:lang w:val="en-US"/>
        </w:rPr>
        <w:t>error bands</w:t>
      </w:r>
      <w:r w:rsidR="00B2040B">
        <w:rPr>
          <w:lang w:val="en-US"/>
        </w:rPr>
        <w:t>, both</w:t>
      </w:r>
      <w:r w:rsidR="002E2155">
        <w:rPr>
          <w:lang w:val="en-US"/>
        </w:rPr>
        <w:t xml:space="preserve"> </w:t>
      </w:r>
      <w:r w:rsidR="00F21828">
        <w:rPr>
          <w:lang w:val="en-US"/>
        </w:rPr>
        <w:t xml:space="preserve">theoretical and </w:t>
      </w:r>
      <w:r w:rsidR="00A77E4F">
        <w:rPr>
          <w:lang w:val="en-US"/>
        </w:rPr>
        <w:t>measured</w:t>
      </w:r>
      <w:r w:rsidR="15315E25" w:rsidRPr="15315E25">
        <w:rPr>
          <w:lang w:val="en-US"/>
        </w:rPr>
        <w:t>,</w:t>
      </w:r>
      <w:r w:rsidR="1C84D466" w:rsidRPr="1C84D466">
        <w:rPr>
          <w:lang w:val="en-US"/>
        </w:rPr>
        <w:t xml:space="preserve"> </w:t>
      </w:r>
      <w:r w:rsidR="00B1327E">
        <w:rPr>
          <w:lang w:val="en-US"/>
        </w:rPr>
        <w:t xml:space="preserve">based on </w:t>
      </w:r>
      <w:r w:rsidR="29AF375A" w:rsidRPr="29AF375A">
        <w:rPr>
          <w:lang w:val="en-US"/>
        </w:rPr>
        <w:t xml:space="preserve">linear uncertainty propagation </w:t>
      </w:r>
      <w:r w:rsidR="31E00C9A" w:rsidRPr="31E00C9A">
        <w:rPr>
          <w:lang w:val="en-US"/>
        </w:rPr>
        <w:t>and measurement</w:t>
      </w:r>
      <w:r w:rsidR="002E2155">
        <w:rPr>
          <w:lang w:val="en-US"/>
        </w:rPr>
        <w:t xml:space="preserve"> data</w:t>
      </w:r>
      <w:r w:rsidR="31E00C9A" w:rsidRPr="31E00C9A">
        <w:rPr>
          <w:lang w:val="en-US"/>
        </w:rPr>
        <w:t>, respectively</w:t>
      </w:r>
      <w:r w:rsidR="002A449F">
        <w:rPr>
          <w:lang w:val="en-US"/>
        </w:rPr>
        <w:t>.</w:t>
      </w:r>
    </w:p>
    <w:p w14:paraId="79934A0A" w14:textId="5C6EFC00" w:rsidR="3D37C07F" w:rsidRDefault="00713BAE" w:rsidP="3D37C07F">
      <w:pPr>
        <w:rPr>
          <w:lang w:val="en-US"/>
        </w:rPr>
      </w:pPr>
      <w:r>
        <w:rPr>
          <w:lang w:val="en-US"/>
        </w:rPr>
        <w:t>Clearly</w:t>
      </w:r>
      <w:r w:rsidR="00512DA1">
        <w:rPr>
          <w:lang w:val="en-US"/>
        </w:rPr>
        <w:t>,</w:t>
      </w:r>
      <w:r>
        <w:rPr>
          <w:lang w:val="en-US"/>
        </w:rPr>
        <w:t xml:space="preserve"> </w:t>
      </w:r>
      <w:r w:rsidR="00933651">
        <w:rPr>
          <w:lang w:val="en-US"/>
        </w:rPr>
        <w:t xml:space="preserve">CH </w:t>
      </w:r>
      <w:r w:rsidR="00B313F8">
        <w:rPr>
          <w:lang w:val="en-US"/>
        </w:rPr>
        <w:t>form</w:t>
      </w:r>
      <w:r w:rsidR="00340A2B">
        <w:rPr>
          <w:lang w:val="en-US"/>
        </w:rPr>
        <w:t xml:space="preserve"> the </w:t>
      </w:r>
      <w:r w:rsidR="7139F001" w:rsidRPr="7139F001">
        <w:rPr>
          <w:lang w:val="en-US"/>
        </w:rPr>
        <w:t xml:space="preserve">largest macronutrient fraction, </w:t>
      </w:r>
      <w:r w:rsidR="00340A2B">
        <w:rPr>
          <w:lang w:val="en-US"/>
        </w:rPr>
        <w:t xml:space="preserve">which holds </w:t>
      </w:r>
      <w:r w:rsidR="7139F001" w:rsidRPr="7139F001">
        <w:rPr>
          <w:lang w:val="en-US"/>
        </w:rPr>
        <w:t>for silages</w:t>
      </w:r>
      <w:r w:rsidR="00340A2B">
        <w:rPr>
          <w:lang w:val="en-US"/>
        </w:rPr>
        <w:t xml:space="preserve"> </w:t>
      </w:r>
      <w:r w:rsidR="00340A2B" w:rsidRPr="7139F001">
        <w:rPr>
          <w:lang w:val="en-US"/>
        </w:rPr>
        <w:t xml:space="preserve">(by </w:t>
      </w:r>
      <w:r w:rsidR="00340A2B">
        <w:rPr>
          <w:lang w:val="en-US"/>
        </w:rPr>
        <w:t xml:space="preserve">an </w:t>
      </w:r>
      <w:r w:rsidR="00340A2B" w:rsidRPr="7139F001">
        <w:rPr>
          <w:lang w:val="en-US"/>
        </w:rPr>
        <w:t>order of magnitude)</w:t>
      </w:r>
      <w:r w:rsidR="7139F001" w:rsidRPr="7139F001">
        <w:rPr>
          <w:lang w:val="en-US"/>
        </w:rPr>
        <w:t xml:space="preserve">, but </w:t>
      </w:r>
      <w:r w:rsidR="00BE0444">
        <w:rPr>
          <w:lang w:val="en-US"/>
        </w:rPr>
        <w:t>also</w:t>
      </w:r>
      <w:r w:rsidR="7139F001" w:rsidRPr="7139F001">
        <w:rPr>
          <w:lang w:val="en-US"/>
        </w:rPr>
        <w:t xml:space="preserve"> for manure</w:t>
      </w:r>
      <w:r w:rsidR="00340A2B">
        <w:rPr>
          <w:lang w:val="en-US"/>
        </w:rPr>
        <w:t xml:space="preserve">. </w:t>
      </w:r>
      <w:r w:rsidR="00F14188">
        <w:rPr>
          <w:lang w:val="en-US"/>
        </w:rPr>
        <w:t>A</w:t>
      </w:r>
      <w:r w:rsidR="7139F001" w:rsidRPr="7139F001">
        <w:rPr>
          <w:lang w:val="en-US"/>
        </w:rPr>
        <w:t xml:space="preserve">ll substrates distinctly differ in </w:t>
      </w:r>
      <w:r w:rsidR="00933651">
        <w:rPr>
          <w:lang w:val="en-US"/>
        </w:rPr>
        <w:t xml:space="preserve">CH </w:t>
      </w:r>
      <w:r w:rsidR="7139F001" w:rsidRPr="7139F001">
        <w:rPr>
          <w:lang w:val="en-US"/>
        </w:rPr>
        <w:t xml:space="preserve">and </w:t>
      </w:r>
      <w:r w:rsidR="00933651">
        <w:rPr>
          <w:lang w:val="en-US"/>
        </w:rPr>
        <w:t>PR</w:t>
      </w:r>
      <w:r w:rsidR="7139F001" w:rsidRPr="7139F001">
        <w:rPr>
          <w:lang w:val="en-US"/>
        </w:rPr>
        <w:t>.</w:t>
      </w:r>
      <w:r w:rsidR="00F14188">
        <w:rPr>
          <w:lang w:val="en-US"/>
        </w:rPr>
        <w:t xml:space="preserve"> </w:t>
      </w:r>
      <w:r w:rsidR="68B8B454" w:rsidRPr="68B8B454">
        <w:rPr>
          <w:lang w:val="en-US"/>
        </w:rPr>
        <w:t>SBS exceeds</w:t>
      </w:r>
      <w:r w:rsidR="7139F001" w:rsidRPr="7139F001">
        <w:rPr>
          <w:lang w:val="en-US"/>
        </w:rPr>
        <w:t xml:space="preserve"> all </w:t>
      </w:r>
      <w:r w:rsidR="582FAC42" w:rsidRPr="582FAC42">
        <w:rPr>
          <w:lang w:val="en-US"/>
        </w:rPr>
        <w:t>other substrates</w:t>
      </w:r>
      <w:r w:rsidR="7139F001" w:rsidRPr="7139F001">
        <w:rPr>
          <w:lang w:val="en-US"/>
        </w:rPr>
        <w:t xml:space="preserve"> </w:t>
      </w:r>
      <w:r w:rsidR="68B8B454" w:rsidRPr="68B8B454">
        <w:rPr>
          <w:lang w:val="en-US"/>
        </w:rPr>
        <w:t xml:space="preserve">in CH </w:t>
      </w:r>
      <w:r w:rsidR="7139F001" w:rsidRPr="7139F001">
        <w:rPr>
          <w:lang w:val="en-US"/>
        </w:rPr>
        <w:t xml:space="preserve">but is very low in </w:t>
      </w:r>
      <w:r w:rsidR="00933651">
        <w:rPr>
          <w:lang w:val="en-US"/>
        </w:rPr>
        <w:t>PR</w:t>
      </w:r>
      <w:r w:rsidR="7139F001" w:rsidRPr="7139F001">
        <w:rPr>
          <w:lang w:val="en-US"/>
        </w:rPr>
        <w:t xml:space="preserve"> and </w:t>
      </w:r>
      <w:r w:rsidR="00933651">
        <w:rPr>
          <w:lang w:val="en-US"/>
        </w:rPr>
        <w:t>LI</w:t>
      </w:r>
      <w:r w:rsidR="00B33099">
        <w:rPr>
          <w:lang w:val="en-US"/>
        </w:rPr>
        <w:t xml:space="preserve">, which is well in line with the literature </w:t>
      </w:r>
      <w:sdt>
        <w:sdtPr>
          <w:rPr>
            <w:lang w:val="en-US"/>
          </w:rPr>
          <w:alias w:val="To edit, see citavi.com/edit"/>
          <w:tag w:val="CitaviPlaceholder#63380a43-0716-41fd-b91e-65d0103c7345"/>
          <w:id w:val="1959994922"/>
          <w:placeholder>
            <w:docPart w:val="DefaultPlaceholder_-1854013440"/>
          </w:placeholder>
        </w:sdtPr>
        <w:sdtContent>
          <w:r w:rsidR="008E7B80">
            <w:rPr>
              <w:lang w:val="en-US"/>
            </w:rPr>
            <w:fldChar w:fldCharType="begin"/>
          </w:r>
          <w:r w:rsidR="009E57A2">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wMTkzMmI1LWNlNTYtNGJlYy1iNzNhLWI1NzZhNmNmM2E0ZCIsIlJhbmdlTGVuZ3RoIjoxOSwiUmVmZXJlbmNlSWQiOiJkNTk5YjEwMi1iNzU5LTQyY2EtOGEwZC1lYjA4NmIyZTkzOT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7IiRpZCI6IjEyIiwiJHR5cGUiOiJTd2lzc0FjYWRlbWljLkNpdGF2aS5Mb2NhdGlvbiwgU3dpc3NBY2FkZW1pYy5DaXRhdmkiLCJBZGRyZXNzIjp7IiRpZCI6IjEzIiwiJHR5cGUiOiJTd2lzc0FjYWRlbWljLkNpdGF2aS5MaW5rZWRSZXNvdXJjZSwgU3dpc3NBY2FkZW1pYy5DaXRhdmkiLCJMaW5rZWRSZXNvdXJjZVR5cGUiOjUsIk9yaWdpbmFsU3RyaW5nIjoiMTAuMTE1NS8yMDE2LzIxNDc1MTMiLCJVcmlTdHJpbmciOiJodHRwczovL2RvaS5vcmcvMTAuMTE1NS8yMDE2LzIxNDc1MTMiLCJMaW5rZWRSZXNvdXJjZVN0YXR1cyI6OCwiUHJvcGVydGllcyI6eyIkaWQiOiIx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}</w:instrText>
          </w:r>
          <w:r w:rsidR="008E7B80">
            <w:rPr>
              <w:lang w:val="en-US"/>
            </w:rPr>
            <w:fldChar w:fldCharType="separate"/>
          </w:r>
          <w:r w:rsidR="00D76A55">
            <w:rPr>
              <w:lang w:val="en-US"/>
            </w:rPr>
            <w:t>(Ahmed et al., 2016; Kryvoruchko et al., 2009)</w:t>
          </w:r>
          <w:r w:rsidR="008E7B80">
            <w:rPr>
              <w:lang w:val="en-US"/>
            </w:rPr>
            <w:fldChar w:fldCharType="end"/>
          </w:r>
        </w:sdtContent>
      </w:sdt>
      <w:r w:rsidR="00EA5020">
        <w:rPr>
          <w:lang w:val="en-US"/>
        </w:rPr>
        <w:t>.</w:t>
      </w:r>
      <w:r w:rsidR="00D6232D">
        <w:rPr>
          <w:lang w:val="en-US"/>
        </w:rPr>
        <w:t xml:space="preserve"> CM</w:t>
      </w:r>
      <w:r w:rsidR="7139F001" w:rsidRPr="7139F001">
        <w:rPr>
          <w:lang w:val="en-US"/>
        </w:rPr>
        <w:t xml:space="preserve"> </w:t>
      </w:r>
      <w:r w:rsidR="00F61B90">
        <w:rPr>
          <w:lang w:val="en-US"/>
        </w:rPr>
        <w:t xml:space="preserve">is </w:t>
      </w:r>
      <w:r w:rsidR="00BC52B0">
        <w:rPr>
          <w:lang w:val="en-US"/>
        </w:rPr>
        <w:t>general</w:t>
      </w:r>
      <w:r w:rsidR="00FB1B00">
        <w:rPr>
          <w:lang w:val="en-US"/>
        </w:rPr>
        <w:t>ly</w:t>
      </w:r>
      <w:r w:rsidR="00BC52B0">
        <w:rPr>
          <w:lang w:val="en-US"/>
        </w:rPr>
        <w:t xml:space="preserve"> </w:t>
      </w:r>
      <w:r w:rsidR="7139F001" w:rsidRPr="7139F001">
        <w:rPr>
          <w:lang w:val="en-US"/>
        </w:rPr>
        <w:t xml:space="preserve">low in </w:t>
      </w:r>
      <w:r w:rsidR="00F61B90">
        <w:rPr>
          <w:lang w:val="en-US"/>
        </w:rPr>
        <w:t xml:space="preserve">all </w:t>
      </w:r>
      <w:r w:rsidR="7139F001" w:rsidRPr="7139F001">
        <w:rPr>
          <w:lang w:val="en-US"/>
        </w:rPr>
        <w:t>macronutrients</w:t>
      </w:r>
      <w:r w:rsidR="00BC52B0">
        <w:rPr>
          <w:lang w:val="en-US"/>
        </w:rPr>
        <w:t xml:space="preserve"> compared </w:t>
      </w:r>
      <w:r w:rsidR="00FB1B00">
        <w:rPr>
          <w:lang w:val="en-US"/>
        </w:rPr>
        <w:t xml:space="preserve">to </w:t>
      </w:r>
      <w:r w:rsidR="00BC52B0">
        <w:rPr>
          <w:lang w:val="en-US"/>
        </w:rPr>
        <w:t>silages</w:t>
      </w:r>
      <w:r w:rsidR="008E7B80">
        <w:rPr>
          <w:lang w:val="en-US"/>
        </w:rPr>
        <w:t xml:space="preserve"> </w:t>
      </w:r>
      <w:sdt>
        <w:sdtPr>
          <w:rPr>
            <w:lang w:val="en-US"/>
          </w:rPr>
          <w:alias w:val="To edit, see citavi.com/edit"/>
          <w:tag w:val="CitaviPlaceholder#595f8f89-8291-4994-b89b-4aee371cf711"/>
          <w:id w:val="966863169"/>
          <w:placeholder>
            <w:docPart w:val="DefaultPlaceholder_-1854013440"/>
          </w:placeholder>
        </w:sdtPr>
        <w:sdtContent>
          <w:r w:rsidR="008E7B80">
            <w:rPr>
              <w:lang w:val="en-US"/>
            </w:rPr>
            <w:fldChar w:fldCharType="begin"/>
          </w:r>
          <w:r w:rsidR="009E57A2">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hiMGE1MmU1LWJiNzEtNGQxMi05NTIzLWFjODEwN2RiZTQ4MSIsIlJhbmdlTGVuZ3RoIjoyMSwiUmVmZXJlbmNlSWQiOiJhOTBiY2FkNi00ZDRhLTRmOTAtOTdkOS05ZWI1Njg2ODFhNj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7IiRpZCI6IjE2IiwiJHR5cGUiOiJTd2lzc0FjYWRlbWljLkNpdGF2aS5Mb2NhdGlvbiwgU3dpc3NBY2FkZW1pYy5DaXRhdmkiLCJBZGRyZXNzIjp7IiRpZCI6IjE3IiwiJHR5cGUiOiJTd2lzc0FjYWRlbWljLkNpdGF2aS5MaW5rZWRSZXNvdXJjZSwgU3dpc3NBY2FkZW1pYy5DaXRhdmkiLCJMaW5rZWRSZXNvdXJjZVR5cGUiOjUsIk9yaWdpbmFsU3RyaW5nIjoiNDAxMTI2MjAiLCJVcmlTdHJpbmciOiJodHRwOi8vd3d3Lm5jYmkubmxtLm5paC5nb3YvcHVibWVkLzQwMTEyNjIwIiwiTGlua2VkUmVzb3VyY2VTdGF0dXMiOjgsIlByb3BlcnRpZXMiOnsiJGlkIjoiMT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}</w:instrText>
          </w:r>
          <w:r w:rsidR="008E7B80">
            <w:rPr>
              <w:lang w:val="en-US"/>
            </w:rPr>
            <w:fldChar w:fldCharType="separate"/>
          </w:r>
          <w:r w:rsidR="00D76A55">
            <w:rPr>
              <w:lang w:val="en-US"/>
            </w:rPr>
            <w:t>(Segura et al., 2025)</w:t>
          </w:r>
          <w:r w:rsidR="008E7B80">
            <w:rPr>
              <w:lang w:val="en-US"/>
            </w:rPr>
            <w:fldChar w:fldCharType="end"/>
          </w:r>
        </w:sdtContent>
      </w:sdt>
      <w:r w:rsidR="00003BB1">
        <w:rPr>
          <w:lang w:val="en-US"/>
        </w:rPr>
        <w:t>,</w:t>
      </w:r>
      <w:r w:rsidR="00A478E1">
        <w:rPr>
          <w:lang w:val="en-US"/>
        </w:rPr>
        <w:t xml:space="preserve"> and is </w:t>
      </w:r>
      <w:r w:rsidR="7139F001" w:rsidRPr="7139F001">
        <w:rPr>
          <w:lang w:val="en-US"/>
        </w:rPr>
        <w:t xml:space="preserve">only </w:t>
      </w:r>
      <w:r w:rsidR="004B4E35">
        <w:rPr>
          <w:lang w:val="en-US"/>
        </w:rPr>
        <w:t>undercut</w:t>
      </w:r>
      <w:r w:rsidR="00216420">
        <w:rPr>
          <w:lang w:val="en-US"/>
        </w:rPr>
        <w:t xml:space="preserve"> </w:t>
      </w:r>
      <w:r w:rsidR="00A478E1">
        <w:rPr>
          <w:lang w:val="en-US"/>
        </w:rPr>
        <w:t xml:space="preserve">by </w:t>
      </w:r>
      <w:r w:rsidR="00D6232D">
        <w:rPr>
          <w:lang w:val="en-US"/>
        </w:rPr>
        <w:t xml:space="preserve">SBS </w:t>
      </w:r>
      <w:r w:rsidR="7139F001" w:rsidRPr="7139F001">
        <w:rPr>
          <w:lang w:val="en-US"/>
        </w:rPr>
        <w:t xml:space="preserve">in </w:t>
      </w:r>
      <w:r w:rsidR="00933651">
        <w:rPr>
          <w:lang w:val="en-US"/>
        </w:rPr>
        <w:t xml:space="preserve">PR </w:t>
      </w:r>
      <w:r w:rsidR="7139F001" w:rsidRPr="7139F001">
        <w:rPr>
          <w:lang w:val="en-US"/>
        </w:rPr>
        <w:t xml:space="preserve">and </w:t>
      </w:r>
      <w:r w:rsidR="00933651">
        <w:rPr>
          <w:lang w:val="en-US"/>
        </w:rPr>
        <w:t>LI</w:t>
      </w:r>
      <w:r w:rsidR="00003BB1">
        <w:rPr>
          <w:lang w:val="en-US"/>
        </w:rPr>
        <w:t xml:space="preserve">. </w:t>
      </w:r>
      <w:proofErr w:type="spellStart"/>
      <w:r w:rsidR="00D6232D">
        <w:rPr>
          <w:lang w:val="en-US"/>
        </w:rPr>
        <w:t>GrS</w:t>
      </w:r>
      <w:proofErr w:type="spellEnd"/>
      <w:r w:rsidR="00D6232D">
        <w:rPr>
          <w:lang w:val="en-US"/>
        </w:rPr>
        <w:t xml:space="preserve"> </w:t>
      </w:r>
      <w:r w:rsidR="00003BB1">
        <w:rPr>
          <w:lang w:val="en-US"/>
        </w:rPr>
        <w:t xml:space="preserve">is </w:t>
      </w:r>
      <w:r w:rsidR="00A62736">
        <w:rPr>
          <w:lang w:val="en-US"/>
        </w:rPr>
        <w:t>relatively</w:t>
      </w:r>
      <w:r w:rsidR="00A62736" w:rsidRPr="7139F001">
        <w:rPr>
          <w:lang w:val="en-US"/>
        </w:rPr>
        <w:t xml:space="preserve"> </w:t>
      </w:r>
      <w:r w:rsidR="7139F001" w:rsidRPr="7139F001">
        <w:rPr>
          <w:lang w:val="en-US"/>
        </w:rPr>
        <w:t xml:space="preserve">high in </w:t>
      </w:r>
      <w:r w:rsidR="00D6232D">
        <w:rPr>
          <w:lang w:val="en-US"/>
        </w:rPr>
        <w:t>LI</w:t>
      </w:r>
      <w:r w:rsidR="7139F001" w:rsidRPr="7139F001">
        <w:rPr>
          <w:lang w:val="en-US"/>
        </w:rPr>
        <w:t xml:space="preserve">, followed by </w:t>
      </w:r>
      <w:r w:rsidR="00BC48B2">
        <w:rPr>
          <w:lang w:val="en-US"/>
        </w:rPr>
        <w:t>M</w:t>
      </w:r>
      <w:r w:rsidR="00D6232D">
        <w:rPr>
          <w:lang w:val="en-US"/>
        </w:rPr>
        <w:t>S</w:t>
      </w:r>
      <w:r w:rsidR="00A62736">
        <w:rPr>
          <w:lang w:val="en-US"/>
        </w:rPr>
        <w:t xml:space="preserve">, which has also been observed by </w:t>
      </w:r>
      <w:sdt>
        <w:sdtPr>
          <w:rPr>
            <w:lang w:val="en-US"/>
          </w:rPr>
          <w:alias w:val="To edit, see citavi.com/edit"/>
          <w:tag w:val="CitaviPlaceholder#0af4a6ca-db01-4da1-ab85-87bd742d6e2a"/>
          <w:id w:val="953668641"/>
          <w:placeholder>
            <w:docPart w:val="DefaultPlaceholder_-1854013440"/>
          </w:placeholder>
        </w:sdtPr>
        <w:sdtContent>
          <w:r w:rsidR="00A62736">
            <w:rPr>
              <w:lang w:val="en-US"/>
            </w:rPr>
            <w:fldChar w:fldCharType="begin"/>
          </w:r>
          <w:r w:rsidR="009E57A2">
            <w:rPr>
              <w:lang w:val="en-US"/>
            </w:rPr>
            <w:instrText>ADDIN CitaviPlaceholder{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VuZyIsIkxhbmd1YWdlQ29kZSI6ImVuIiwiTG9jYXRpb25zIjpbeyIkaWQiOiIxMiIsIiR0eXBlIjoiU3dpc3NBY2FkZW1pYy5DaXRhdmkuTG9jYXRpb24sIFN3aXNzQWNhZGVtaWMuQ2l0YXZpIiwiQWRkcmVzcyI6eyIkaWQiOiIxMyIsIiR0eXBlIjoiU3dpc3NBY2FkZW1pYy5DaXRhdmkuTGlua2VkUmVzb3VyY2UsIFN3aXNzQWNhZGVtaWMuQ2l0YXZpIiwiTGlua2VkUmVzb3VyY2VUeXBlIjo1LCJPcmlnaW5hbFN0cmluZyI6IjEwLjExNTUvMjAxNi8yMTQ3NTEzIiwiVXJpU3RyaW5nIjoiaHR0cHM6Ly9kb2kub3JnLzEwLjExNTUvMjAxNi8yMTQ3NTEz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}</w:instrText>
          </w:r>
          <w:r w:rsidR="00A62736">
            <w:rPr>
              <w:lang w:val="en-US"/>
            </w:rPr>
            <w:fldChar w:fldCharType="separate"/>
          </w:r>
          <w:r w:rsidR="00D76A55">
            <w:rPr>
              <w:lang w:val="en-US"/>
            </w:rPr>
            <w:t>Ahmed et al.</w:t>
          </w:r>
          <w:r w:rsidR="00A62736">
            <w:rPr>
              <w:lang w:val="en-US"/>
            </w:rPr>
            <w:fldChar w:fldCharType="end"/>
          </w:r>
        </w:sdtContent>
      </w:sdt>
      <w:r w:rsidR="00A62736">
        <w:rPr>
          <w:lang w:val="en-US"/>
        </w:rPr>
        <w:t xml:space="preserve"> </w:t>
      </w:r>
      <w:sdt>
        <w:sdtPr>
          <w:rPr>
            <w:lang w:val="en-US"/>
          </w:rPr>
          <w:alias w:val="To edit, see citavi.com/edit"/>
          <w:tag w:val="CitaviPlaceholder#a57824e9-4990-49b8-8fd8-61f7545cce92"/>
          <w:id w:val="1048639294"/>
          <w:placeholder>
            <w:docPart w:val="DefaultPlaceholder_-1854013440"/>
          </w:placeholder>
        </w:sdtPr>
        <w:sdtContent>
          <w:r w:rsidR="00A62736">
            <w:rPr>
              <w:lang w:val="en-US"/>
            </w:rPr>
            <w:fldChar w:fldCharType="begin"/>
          </w:r>
          <w:r w:rsidR="009E57A2">
            <w:rPr>
              <w:lang w:val="en-US"/>
            </w:rPr>
            <w:instrText>ADDIN CitaviPlaceholder{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3siJGlkIjoiMTIiLCIkdHlwZSI6IlN3aXNzQWNhZGVtaWMuQ2l0YXZpLkxvY2F0aW9uLCBTd2lzc0FjYWRlbWljLkNpdGF2aSIsIkFkZHJlc3MiOnsiJGlkIjoiMTMiLCIkdHlwZSI6IlN3aXNzQWNhZGVtaWMuQ2l0YXZpLkxpbmtlZFJlc291cmNlLCBTd2lzc0FjYWRlbWljLkNpdGF2aSIsIkxpbmtlZFJlc291cmNlVHlwZSI6NSwiT3JpZ2luYWxTdHJpbmciOiIxMC4xMTU1LzIwMTYvMjE0NzUxMyIsIlVyaVN0cmluZyI6Imh0dHBzOi8vZG9pLm9yZy8xMC4xMTU1LzIwMTYvMjE0NzUxMy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}</w:instrText>
          </w:r>
          <w:r w:rsidR="00A62736">
            <w:rPr>
              <w:lang w:val="en-US"/>
            </w:rPr>
            <w:fldChar w:fldCharType="separate"/>
          </w:r>
          <w:r w:rsidR="00D76A55">
            <w:rPr>
              <w:lang w:val="en-US"/>
            </w:rPr>
            <w:t>(2016)</w:t>
          </w:r>
          <w:r w:rsidR="00A62736">
            <w:rPr>
              <w:lang w:val="en-US"/>
            </w:rPr>
            <w:fldChar w:fldCharType="end"/>
          </w:r>
        </w:sdtContent>
      </w:sdt>
      <w:r w:rsidR="00CC76C2">
        <w:rPr>
          <w:lang w:val="en-US"/>
        </w:rPr>
        <w:t>.</w:t>
      </w:r>
      <w:r w:rsidR="00A62736" w:rsidDel="00A62736">
        <w:rPr>
          <w:lang w:val="en-US"/>
        </w:rPr>
        <w:t xml:space="preserve"> </w:t>
      </w:r>
    </w:p>
    <w:p w14:paraId="092CE5B3" w14:textId="3E27E2D0" w:rsidR="00AE0FC5" w:rsidRPr="00633D2F" w:rsidRDefault="7A6D2C4A" w:rsidP="7A6D2C4A">
      <w:pPr>
        <w:rPr>
          <w:lang w:val="en-US"/>
        </w:rPr>
      </w:pPr>
      <w:r w:rsidRPr="100FEDD3">
        <w:rPr>
          <w:lang w:val="en-US"/>
        </w:rPr>
        <w:t xml:space="preserve">The theoretical CH uncertainty is </w:t>
      </w:r>
      <w:r w:rsidR="00512DA1">
        <w:rPr>
          <w:lang w:val="en-US"/>
        </w:rPr>
        <w:t xml:space="preserve">the </w:t>
      </w:r>
      <w:r w:rsidRPr="100FEDD3">
        <w:rPr>
          <w:lang w:val="en-US"/>
        </w:rPr>
        <w:t xml:space="preserve">smallest for CM despite the large sample size. This can be attributed to the generally low macronutrient concentrations due to its </w:t>
      </w:r>
      <w:proofErr w:type="gramStart"/>
      <w:r w:rsidRPr="100FEDD3">
        <w:rPr>
          <w:lang w:val="en-US"/>
        </w:rPr>
        <w:t>high water</w:t>
      </w:r>
      <w:proofErr w:type="gramEnd"/>
      <w:r w:rsidRPr="100FEDD3">
        <w:rPr>
          <w:lang w:val="en-US"/>
        </w:rPr>
        <w:t xml:space="preserve"> content </w:t>
      </w:r>
      <w:r w:rsidR="005C16AB">
        <w:rPr>
          <w:lang w:val="en-US"/>
        </w:rPr>
        <w:t>(</w:t>
      </w:r>
      <w:r w:rsidRPr="100FEDD3">
        <w:rPr>
          <w:lang w:val="en-US"/>
        </w:rPr>
        <w:t>Tab</w:t>
      </w:r>
      <w:r w:rsidR="0016171B">
        <w:rPr>
          <w:lang w:val="en-US"/>
        </w:rPr>
        <w:t>. </w:t>
      </w:r>
      <w:r w:rsidRPr="100FEDD3">
        <w:rPr>
          <w:lang w:val="en-US"/>
        </w:rPr>
        <w:t>1</w:t>
      </w:r>
      <w:r w:rsidR="005C16AB">
        <w:rPr>
          <w:lang w:val="en-US"/>
        </w:rPr>
        <w:t>)</w:t>
      </w:r>
      <w:r w:rsidRPr="100FEDD3">
        <w:rPr>
          <w:lang w:val="en-US"/>
        </w:rPr>
        <w:t xml:space="preserve">. For CH, the theoretical uncertainty delivers </w:t>
      </w:r>
      <w:r w:rsidR="00667BDC">
        <w:rPr>
          <w:lang w:val="en-US"/>
        </w:rPr>
        <w:t>SDs</w:t>
      </w:r>
      <w:r w:rsidRPr="100FEDD3">
        <w:rPr>
          <w:lang w:val="en-US"/>
        </w:rPr>
        <w:t xml:space="preserve"> of similar orders of magnitude for all three silages in the range of 36-50 g L</w:t>
      </w:r>
      <w:r w:rsidRPr="100FEDD3">
        <w:rPr>
          <w:vertAlign w:val="superscript"/>
          <w:lang w:val="en-US"/>
        </w:rPr>
        <w:t>-1</w:t>
      </w:r>
      <w:r w:rsidRPr="100FEDD3">
        <w:rPr>
          <w:lang w:val="en-US"/>
        </w:rPr>
        <w:t>. CH of CM, by comparison, only show a SD of around 5 g L</w:t>
      </w:r>
      <w:r w:rsidRPr="100FEDD3">
        <w:rPr>
          <w:vertAlign w:val="superscript"/>
          <w:lang w:val="en-US"/>
        </w:rPr>
        <w:t>-1</w:t>
      </w:r>
      <w:r w:rsidRPr="100FEDD3">
        <w:rPr>
          <w:lang w:val="en-US"/>
        </w:rPr>
        <w:t xml:space="preserve">. For PR and LI, small </w:t>
      </w:r>
      <w:r w:rsidR="005C16AB">
        <w:rPr>
          <w:lang w:val="en-US"/>
        </w:rPr>
        <w:t>theoretical</w:t>
      </w:r>
      <w:r w:rsidR="005C16AB" w:rsidRPr="100FEDD3">
        <w:rPr>
          <w:lang w:val="en-US"/>
        </w:rPr>
        <w:t xml:space="preserve"> </w:t>
      </w:r>
      <w:r w:rsidRPr="100FEDD3">
        <w:rPr>
          <w:lang w:val="en-US"/>
        </w:rPr>
        <w:t>SDs were obtained for all macronutrients with a range of 0.5-2.5 g L</w:t>
      </w:r>
      <w:r w:rsidRPr="100FEDD3">
        <w:rPr>
          <w:vertAlign w:val="superscript"/>
          <w:lang w:val="en-US"/>
        </w:rPr>
        <w:t>-1</w:t>
      </w:r>
      <w:r w:rsidRPr="100FEDD3">
        <w:rPr>
          <w:lang w:val="en-US"/>
        </w:rPr>
        <w:t xml:space="preserve"> for PR and 0.06-0.82 g L</w:t>
      </w:r>
      <w:r w:rsidRPr="100FEDD3">
        <w:rPr>
          <w:vertAlign w:val="superscript"/>
          <w:lang w:val="en-US"/>
        </w:rPr>
        <w:t>-1</w:t>
      </w:r>
      <w:r w:rsidRPr="100FEDD3">
        <w:rPr>
          <w:lang w:val="en-US"/>
        </w:rPr>
        <w:t xml:space="preserve"> for LI.</w:t>
      </w:r>
    </w:p>
    <w:p w14:paraId="07B63881" w14:textId="7CED790A" w:rsidR="100FEDD3" w:rsidRDefault="100FEDD3" w:rsidP="100FEDD3">
      <w:pPr>
        <w:rPr>
          <w:lang w:val="en-US"/>
        </w:rPr>
      </w:pPr>
      <w:r w:rsidRPr="100FEDD3">
        <w:rPr>
          <w:lang w:val="en-US"/>
        </w:rPr>
        <w:t xml:space="preserve">Within the investigated substrate samples, the results for CM compare well among boxplots and normal distributions, both for mean values and error bands. For SBS, mean and median of SBS differ substantially for CH and PR, which may </w:t>
      </w:r>
      <w:r w:rsidR="00512DA1">
        <w:rPr>
          <w:lang w:val="en-US"/>
        </w:rPr>
        <w:t xml:space="preserve">suggest an </w:t>
      </w:r>
      <w:r w:rsidRPr="100FEDD3">
        <w:rPr>
          <w:lang w:val="en-US"/>
        </w:rPr>
        <w:t xml:space="preserve">outlier </w:t>
      </w:r>
      <w:r w:rsidR="00512DA1">
        <w:rPr>
          <w:lang w:val="en-US"/>
        </w:rPr>
        <w:t xml:space="preserve">among </w:t>
      </w:r>
      <w:r w:rsidRPr="100FEDD3">
        <w:rPr>
          <w:lang w:val="en-US"/>
        </w:rPr>
        <w:t xml:space="preserve">the small sample size of 3. Nevertheless, measured error bands are estimated well by linear error propagation, especially for LI, with little underestimation for CH and PR. For </w:t>
      </w:r>
      <w:r w:rsidR="00BC48B2">
        <w:rPr>
          <w:lang w:val="en-US"/>
        </w:rPr>
        <w:t>M</w:t>
      </w:r>
      <w:r w:rsidRPr="100FEDD3">
        <w:rPr>
          <w:lang w:val="en-US"/>
        </w:rPr>
        <w:t xml:space="preserve">S and </w:t>
      </w:r>
      <w:proofErr w:type="spellStart"/>
      <w:r w:rsidRPr="100FEDD3">
        <w:rPr>
          <w:lang w:val="en-US"/>
        </w:rPr>
        <w:t>GrS</w:t>
      </w:r>
      <w:proofErr w:type="spellEnd"/>
      <w:r w:rsidRPr="100FEDD3">
        <w:rPr>
          <w:lang w:val="en-US"/>
        </w:rPr>
        <w:t xml:space="preserve">, </w:t>
      </w:r>
      <w:r w:rsidR="00FC180C">
        <w:rPr>
          <w:lang w:val="en-US"/>
        </w:rPr>
        <w:t xml:space="preserve">the </w:t>
      </w:r>
      <w:r w:rsidRPr="100FEDD3">
        <w:rPr>
          <w:lang w:val="en-US"/>
        </w:rPr>
        <w:t>theoretical and measured error bands of PR are in the same range with SDs of 1.5-3 g L</w:t>
      </w:r>
      <w:r w:rsidRPr="100FEDD3">
        <w:rPr>
          <w:vertAlign w:val="superscript"/>
          <w:lang w:val="en-US"/>
        </w:rPr>
        <w:t>-1</w:t>
      </w:r>
      <w:r w:rsidRPr="100FEDD3">
        <w:rPr>
          <w:lang w:val="en-US"/>
        </w:rPr>
        <w:t xml:space="preserve">. Linear error propagation, however, underestimates the measured LI error bands in </w:t>
      </w:r>
      <w:r w:rsidR="00BC48B2">
        <w:rPr>
          <w:lang w:val="en-US"/>
        </w:rPr>
        <w:t>M</w:t>
      </w:r>
      <w:r w:rsidRPr="100FEDD3">
        <w:rPr>
          <w:lang w:val="en-US"/>
        </w:rPr>
        <w:t xml:space="preserve">S and </w:t>
      </w:r>
      <w:proofErr w:type="spellStart"/>
      <w:r w:rsidRPr="100FEDD3">
        <w:rPr>
          <w:lang w:val="en-US"/>
        </w:rPr>
        <w:t>GrS</w:t>
      </w:r>
      <w:proofErr w:type="spellEnd"/>
      <w:r w:rsidRPr="100FEDD3">
        <w:rPr>
          <w:lang w:val="en-US"/>
        </w:rPr>
        <w:t>.</w:t>
      </w:r>
    </w:p>
    <w:p w14:paraId="209046F0" w14:textId="1A1A5418" w:rsidR="100FEDD3" w:rsidRDefault="100FEDD3" w:rsidP="100FEDD3">
      <w:pPr>
        <w:rPr>
          <w:lang w:val="en-US"/>
        </w:rPr>
      </w:pPr>
      <w:r w:rsidRPr="100FEDD3">
        <w:rPr>
          <w:lang w:val="en-US"/>
        </w:rPr>
        <w:t>In</w:t>
      </w:r>
      <w:r w:rsidR="00512DA1">
        <w:rPr>
          <w:lang w:val="en-US"/>
        </w:rPr>
        <w:t xml:space="preserve"> the</w:t>
      </w:r>
      <w:r w:rsidRPr="100FEDD3">
        <w:rPr>
          <w:lang w:val="en-US"/>
        </w:rPr>
        <w:t xml:space="preserve"> literature, a wide spectrum of substrate characterizations is reported for comparable substrates. This holds especially </w:t>
      </w:r>
      <w:r w:rsidR="001C25BA">
        <w:rPr>
          <w:lang w:val="en-US"/>
        </w:rPr>
        <w:t xml:space="preserve">true </w:t>
      </w:r>
      <w:r w:rsidRPr="100FEDD3">
        <w:rPr>
          <w:lang w:val="en-US"/>
        </w:rPr>
        <w:t xml:space="preserve">for </w:t>
      </w:r>
      <w:r w:rsidR="0045620C">
        <w:rPr>
          <w:lang w:val="en-US"/>
        </w:rPr>
        <w:t>degradable</w:t>
      </w:r>
      <w:r w:rsidR="0045620C" w:rsidRPr="100FEDD3">
        <w:rPr>
          <w:lang w:val="en-US"/>
        </w:rPr>
        <w:t xml:space="preserve"> </w:t>
      </w:r>
      <w:r w:rsidRPr="100FEDD3">
        <w:rPr>
          <w:lang w:val="en-US"/>
        </w:rPr>
        <w:t xml:space="preserve">macronutrient concentrations </w:t>
      </w:r>
      <w:r w:rsidR="00A73682">
        <w:rPr>
          <w:lang w:val="en-US"/>
        </w:rPr>
        <w:t>due to</w:t>
      </w:r>
      <w:r w:rsidRPr="100FEDD3">
        <w:rPr>
          <w:lang w:val="en-US"/>
        </w:rPr>
        <w:t xml:space="preserve"> the </w:t>
      </w:r>
      <w:r w:rsidRPr="100FEDD3">
        <w:rPr>
          <w:lang w:val="en-US"/>
        </w:rPr>
        <w:lastRenderedPageBreak/>
        <w:t xml:space="preserve">manifold ways to </w:t>
      </w:r>
      <w:r w:rsidR="00A62736">
        <w:rPr>
          <w:lang w:val="en-US"/>
        </w:rPr>
        <w:t>derive</w:t>
      </w:r>
      <w:r w:rsidR="00A62736" w:rsidRPr="100FEDD3">
        <w:rPr>
          <w:lang w:val="en-US"/>
        </w:rPr>
        <w:t xml:space="preserve"> </w:t>
      </w:r>
      <w:r w:rsidRPr="100FEDD3">
        <w:rPr>
          <w:lang w:val="en-US"/>
        </w:rPr>
        <w:t>them</w:t>
      </w:r>
      <w:r w:rsidR="0016171B">
        <w:rPr>
          <w:lang w:val="en-US"/>
        </w:rPr>
        <w:t xml:space="preserve"> </w:t>
      </w:r>
      <w:sdt>
        <w:sdtPr>
          <w:rPr>
            <w:lang w:val="en-US"/>
          </w:rPr>
          <w:alias w:val="To edit, see citavi.com/edit"/>
          <w:tag w:val="CitaviPlaceholder#e00e661f-e747-4adf-a3d9-cbf8ced90167"/>
          <w:id w:val="-1118917215"/>
          <w:placeholder>
            <w:docPart w:val="DefaultPlaceholder_-1854013440"/>
          </w:placeholder>
        </w:sdtPr>
        <w:sdtContent>
          <w:r w:rsidR="0016171B">
            <w:rPr>
              <w:lang w:val="en-US"/>
            </w:rPr>
            <w:fldChar w:fldCharType="begin"/>
          </w:r>
          <w:r w:rsidR="009E57A2">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ZjYTUyN2MxLTQxN2EtNDYxNy1iYmQ4LTg5NGYzODY0ZTY1OCIsIlJhbmdlTGVuZ3RoIjoxOCwiUmVmZXJlbmNlSWQiOiIzOGQ0M2VlZS1lYjgxLTQ0NjktOGRiZi05MGI1YTQxM2RiN2Y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IxMC4zMzg5L2ZlbnJnLjIwMjAuMDAwNjMiLCJVcmlTdHJpbmciOiJodHRwczovL2RvaS5vcmcvMTAuMzM4OS9mZW5yZy4yMDIwLjAwMDYz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}</w:instrText>
          </w:r>
          <w:r w:rsidR="0016171B">
            <w:rPr>
              <w:lang w:val="en-US"/>
            </w:rPr>
            <w:fldChar w:fldCharType="separate"/>
          </w:r>
          <w:r w:rsidR="00D76A55">
            <w:rPr>
              <w:lang w:val="en-US"/>
            </w:rPr>
            <w:t>(Koch et al., 2020; Lübken et al., 2015; Fisgativa et al., 2020)</w:t>
          </w:r>
          <w:r w:rsidR="0016171B">
            <w:rPr>
              <w:lang w:val="en-US"/>
            </w:rPr>
            <w:fldChar w:fldCharType="end"/>
          </w:r>
        </w:sdtContent>
      </w:sdt>
      <w:r w:rsidR="001C25BA" w:rsidRPr="00220152">
        <w:rPr>
          <w:lang w:val="en-US"/>
        </w:rPr>
        <w:t>.</w:t>
      </w:r>
      <w:r w:rsidRPr="001C25BA">
        <w:rPr>
          <w:lang w:val="en-US"/>
        </w:rPr>
        <w:t xml:space="preserve"> </w:t>
      </w:r>
      <w:r w:rsidR="00A62736">
        <w:rPr>
          <w:lang w:val="en-US"/>
        </w:rPr>
        <w:t xml:space="preserve">When deriving the </w:t>
      </w:r>
      <w:r w:rsidRPr="100FEDD3">
        <w:rPr>
          <w:lang w:val="en-US"/>
        </w:rPr>
        <w:t xml:space="preserve">ADM1-R3 influent concentrations </w:t>
      </w:r>
      <w:r w:rsidR="00A62736">
        <w:rPr>
          <w:lang w:val="en-US"/>
        </w:rPr>
        <w:t xml:space="preserve">as described in this study, very similar values are obtained </w:t>
      </w:r>
      <w:r w:rsidR="003F36BF">
        <w:rPr>
          <w:lang w:val="en-US"/>
        </w:rPr>
        <w:t xml:space="preserve">for all silages, e.g. 264, 2.6 and 0.5 </w:t>
      </w:r>
      <w:r w:rsidR="003F36BF" w:rsidRPr="100FEDD3">
        <w:rPr>
          <w:lang w:val="en-US"/>
        </w:rPr>
        <w:t>g L</w:t>
      </w:r>
      <w:r w:rsidR="003F36BF" w:rsidRPr="100FEDD3">
        <w:rPr>
          <w:vertAlign w:val="superscript"/>
          <w:lang w:val="en-US"/>
        </w:rPr>
        <w:t>-1</w:t>
      </w:r>
      <w:r w:rsidR="003F36BF">
        <w:rPr>
          <w:lang w:val="en-US"/>
        </w:rPr>
        <w:t xml:space="preserve"> for CH, PR and LI of SBS </w:t>
      </w:r>
      <w:sdt>
        <w:sdtPr>
          <w:rPr>
            <w:lang w:val="en-US"/>
          </w:rPr>
          <w:alias w:val="To edit, see citavi.com/edit"/>
          <w:tag w:val="CitaviPlaceholder#2bdfeaa5-c8bc-4b77-887c-fb32760ac3a6"/>
          <w:id w:val="205919776"/>
          <w:placeholder>
            <w:docPart w:val="DefaultPlaceholder_-1854013440"/>
          </w:placeholder>
        </w:sdtPr>
        <w:sdtContent>
          <w:r w:rsidR="003F36BF">
            <w:rPr>
              <w:lang w:val="en-US"/>
            </w:rPr>
            <w:fldChar w:fldCharType="begin"/>
          </w:r>
          <w:r w:rsidR="009E57A2">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wYTI4MGM3LWFjZTUtNDlmYi1iNjdiLTJmZGMwZWJhYWJjMSIsIlJhbmdlTGVuZ3RoIjoyNiwiUmVmZXJlbmNlSWQiOiJjNTYzMTk1MC05YTA0LTRkMDctYTI2Ni1iYWYyODA3Y2M0ZDY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MTAuMTAxNi9qLmJpb21iaW9lLjIwMDguMTAuMDAzIiwiVXJpU3RyaW5nIjoiaHR0cHM6Ly9kb2kub3JnLzEwLjEwMTYvai5iaW9tYmlvZS4yMDA4LjEwLjAwMy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}</w:instrText>
          </w:r>
          <w:r w:rsidR="003F36BF">
            <w:rPr>
              <w:lang w:val="en-US"/>
            </w:rPr>
            <w:fldChar w:fldCharType="separate"/>
          </w:r>
          <w:r w:rsidR="00D76A55">
            <w:rPr>
              <w:lang w:val="en-US"/>
            </w:rPr>
            <w:t>(Kryvoruchko et al., 2009)</w:t>
          </w:r>
          <w:r w:rsidR="003F36BF">
            <w:rPr>
              <w:lang w:val="en-US"/>
            </w:rPr>
            <w:fldChar w:fldCharType="end"/>
          </w:r>
        </w:sdtContent>
      </w:sdt>
      <w:r w:rsidR="003F36BF">
        <w:rPr>
          <w:lang w:val="en-US"/>
        </w:rPr>
        <w:t xml:space="preserve">, or 204, 28.2 and 10.4 </w:t>
      </w:r>
      <w:r w:rsidR="003F36BF" w:rsidRPr="100FEDD3">
        <w:rPr>
          <w:lang w:val="en-US"/>
        </w:rPr>
        <w:t>g L</w:t>
      </w:r>
      <w:r w:rsidR="003F36BF" w:rsidRPr="100FEDD3">
        <w:rPr>
          <w:vertAlign w:val="superscript"/>
          <w:lang w:val="en-US"/>
        </w:rPr>
        <w:t>-1</w:t>
      </w:r>
      <w:r w:rsidR="003F36BF">
        <w:rPr>
          <w:lang w:val="en-US"/>
        </w:rPr>
        <w:t xml:space="preserve"> for MS, respectively </w:t>
      </w:r>
      <w:sdt>
        <w:sdtPr>
          <w:rPr>
            <w:lang w:val="en-US"/>
          </w:rPr>
          <w:alias w:val="To edit, see citavi.com/edit"/>
          <w:tag w:val="CitaviPlaceholder#0bfd6b59-8578-4c40-a586-f19bbff559b0"/>
          <w:id w:val="1643153471"/>
          <w:placeholder>
            <w:docPart w:val="DefaultPlaceholder_-1854013440"/>
          </w:placeholder>
        </w:sdtPr>
        <w:sdtContent>
          <w:r w:rsidR="003F36BF">
            <w:rPr>
              <w:lang w:val="en-US"/>
            </w:rPr>
            <w:fldChar w:fldCharType="begin"/>
          </w:r>
          <w:r w:rsidR="009E57A2">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2ZjA5ODBlLWIxNzQtNDIxYi04MDNmLTg4ZWVlNTM2OWYxZSIsIlJhbmdlTGVuZ3RoIjoyMCwiUmVmZXJlbmNlSWQiOiJkNTk5YjEwMi1iNzU5LTQyY2EtOGEwZC1lYjA4NmIyZTkzOT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7IiRpZCI6IjEyIiwiJHR5cGUiOiJTd2lzc0FjYWRlbWljLkNpdGF2aS5Mb2NhdGlvbiwgU3dpc3NBY2FkZW1pYy5DaXRhdmkiLCJBZGRyZXNzIjp7IiRpZCI6IjEzIiwiJHR5cGUiOiJTd2lzc0FjYWRlbWljLkNpdGF2aS5MaW5rZWRSZXNvdXJjZSwgU3dpc3NBY2FkZW1pYy5DaXRhdmkiLCJMaW5rZWRSZXNvdXJjZVR5cGUiOjUsIk9yaWdpbmFsU3RyaW5nIjoiMTAuMTE1NS8yMDE2LzIxNDc1MTMiLCJVcmlTdHJpbmciOiJodHRwczovL2RvaS5vcmcvMTAuMTE1NS8yMDE2LzIxNDc1MTMiLCJMaW5rZWRSZXNvdXJjZVN0YXR1cyI6OCwiUHJvcGVydGllcyI6eyIkaWQiOiIx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}</w:instrText>
          </w:r>
          <w:r w:rsidR="003F36BF">
            <w:rPr>
              <w:lang w:val="en-US"/>
            </w:rPr>
            <w:fldChar w:fldCharType="separate"/>
          </w:r>
          <w:r w:rsidR="00D76A55">
            <w:rPr>
              <w:lang w:val="en-US"/>
            </w:rPr>
            <w:t>(Ahmed et al., 2016)</w:t>
          </w:r>
          <w:r w:rsidR="003F36BF">
            <w:rPr>
              <w:lang w:val="en-US"/>
            </w:rPr>
            <w:fldChar w:fldCharType="end"/>
          </w:r>
        </w:sdtContent>
      </w:sdt>
      <w:r w:rsidR="003F36BF">
        <w:rPr>
          <w:lang w:val="en-US"/>
        </w:rPr>
        <w:t xml:space="preserve">. </w:t>
      </w:r>
      <w:sdt>
        <w:sdtPr>
          <w:rPr>
            <w:lang w:val="en-US"/>
          </w:rPr>
          <w:alias w:val="To edit, see citavi.com/edit"/>
          <w:tag w:val="CitaviPlaceholder#feb2c058-d7f6-464e-9cf3-a6fe4f355426"/>
          <w:id w:val="1544864953"/>
          <w:placeholder>
            <w:docPart w:val="DefaultPlaceholder_-1854013440"/>
          </w:placeholder>
        </w:sdtPr>
        <w:sdtContent>
          <w:r w:rsidR="001C25BA">
            <w:rPr>
              <w:lang w:val="en-US"/>
            </w:rPr>
            <w:fldChar w:fldCharType="begin"/>
          </w:r>
          <w:r w:rsidR="009E57A2">
            <w:rPr>
              <w:lang w:val="en-US"/>
            </w:rPr>
            <w:instrText>ADDIN CitaviPlaceholder{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VuZyIsIkxhbmd1YWdlQ29kZSI6ImVuIi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jEwLjEwMTYvai5kaWIuMjAyMC4xMDUyMTIiLCJVcmlTdHJpbmciOiJodHRwczovL2RvaS5vcmcvMTAuMTAxNi9qLmRpYi4yMDIwLjEwNTIxMi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}</w:instrText>
          </w:r>
          <w:r w:rsidR="001C25BA">
            <w:rPr>
              <w:lang w:val="en-US"/>
            </w:rPr>
            <w:fldChar w:fldCharType="separate"/>
          </w:r>
          <w:r w:rsidR="00D76A55">
            <w:rPr>
              <w:lang w:val="en-US"/>
            </w:rPr>
            <w:t>Fisgativa et al.</w:t>
          </w:r>
          <w:r w:rsidR="001C25BA">
            <w:rPr>
              <w:lang w:val="en-US"/>
            </w:rPr>
            <w:fldChar w:fldCharType="end"/>
          </w:r>
        </w:sdtContent>
      </w:sdt>
      <w:r w:rsidR="001C25BA">
        <w:rPr>
          <w:lang w:val="en-US"/>
        </w:rPr>
        <w:t xml:space="preserve"> </w:t>
      </w:r>
      <w:sdt>
        <w:sdtPr>
          <w:rPr>
            <w:lang w:val="en-US"/>
          </w:rPr>
          <w:alias w:val="To edit, see citavi.com/edit"/>
          <w:tag w:val="CitaviPlaceholder#2a1a5e39-96eb-4998-9fbb-6b19289e55c9"/>
          <w:id w:val="-1903829199"/>
          <w:placeholder>
            <w:docPart w:val="DefaultPlaceholder_-1854013440"/>
          </w:placeholder>
        </w:sdtPr>
        <w:sdtContent>
          <w:r w:rsidR="001C25BA">
            <w:rPr>
              <w:lang w:val="en-US"/>
            </w:rPr>
            <w:fldChar w:fldCharType="begin"/>
          </w:r>
          <w:r w:rsidR="009E57A2">
            <w:rPr>
              <w:lang w:val="en-US"/>
            </w:rPr>
            <w:instrText>ADDIN CitaviPlaceholder{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3siJGlkIjoiMTUiLCIkdHlwZSI6IlN3aXNzQWNhZGVtaWMuQ2l0YXZpLkxvY2F0aW9uLCBTd2lzc0FjYWRlbWljLkNpdGF2aSIsIkFkZHJlc3MiOnsiJGlkIjoiMTYiLCIkdHlwZSI6IlN3aXNzQWNhZGVtaWMuQ2l0YXZpLkxpbmtlZFJlc291cmNlLCBTd2lzc0FjYWRlbWljLkNpdGF2aSIsIkxpbmtlZFJlc291cmNlVHlwZSI6NSwiT3JpZ2luYWxTdHJpbmciOiIxMC4xMDE2L2ouZGliLjIwMjAuMTA1MjEyIiwiVXJpU3RyaW5nIjoiaHR0cHM6Ly9kb2kub3JnLzEwLjEwMTYvai5kaWIuMjAyMC4xMDUyMTI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}</w:instrText>
          </w:r>
          <w:r w:rsidR="001C25BA">
            <w:rPr>
              <w:lang w:val="en-US"/>
            </w:rPr>
            <w:fldChar w:fldCharType="separate"/>
          </w:r>
          <w:r w:rsidR="00D76A55">
            <w:rPr>
              <w:lang w:val="en-US"/>
            </w:rPr>
            <w:t>(2020)</w:t>
          </w:r>
          <w:r w:rsidR="001C25BA">
            <w:rPr>
              <w:lang w:val="en-US"/>
            </w:rPr>
            <w:fldChar w:fldCharType="end"/>
          </w:r>
        </w:sdtContent>
      </w:sdt>
      <w:r w:rsidR="003F36BF">
        <w:rPr>
          <w:lang w:val="en-US"/>
        </w:rPr>
        <w:t>, conversely,</w:t>
      </w:r>
      <w:r w:rsidR="001C25BA">
        <w:rPr>
          <w:lang w:val="en-US"/>
        </w:rPr>
        <w:t xml:space="preserve"> </w:t>
      </w:r>
      <w:r w:rsidRPr="100FEDD3">
        <w:rPr>
          <w:lang w:val="en-US"/>
        </w:rPr>
        <w:t>report</w:t>
      </w:r>
      <w:r w:rsidR="00A62736">
        <w:rPr>
          <w:lang w:val="en-US"/>
        </w:rPr>
        <w:t>ed</w:t>
      </w:r>
      <w:r w:rsidRPr="100FEDD3">
        <w:rPr>
          <w:lang w:val="en-US"/>
        </w:rPr>
        <w:t xml:space="preserve"> higher </w:t>
      </w:r>
      <w:r w:rsidR="003F36BF">
        <w:rPr>
          <w:lang w:val="en-US"/>
        </w:rPr>
        <w:t xml:space="preserve">values for CM </w:t>
      </w:r>
      <w:r w:rsidRPr="100FEDD3">
        <w:rPr>
          <w:lang w:val="en-US"/>
        </w:rPr>
        <w:t>with CH, PR and LI in the range of 84, 4 and 5 g L</w:t>
      </w:r>
      <w:r w:rsidRPr="100FEDD3">
        <w:rPr>
          <w:vertAlign w:val="superscript"/>
          <w:lang w:val="en-US"/>
        </w:rPr>
        <w:t>-1</w:t>
      </w:r>
      <w:r w:rsidRPr="100FEDD3">
        <w:rPr>
          <w:lang w:val="en-US"/>
        </w:rPr>
        <w:t xml:space="preserve">. </w:t>
      </w:r>
      <w:r w:rsidR="003F36BF">
        <w:rPr>
          <w:lang w:val="en-US"/>
        </w:rPr>
        <w:t xml:space="preserve">The same authors </w:t>
      </w:r>
      <w:r w:rsidRPr="100FEDD3">
        <w:rPr>
          <w:lang w:val="en-US"/>
        </w:rPr>
        <w:t>report</w:t>
      </w:r>
      <w:r w:rsidR="003F36BF">
        <w:rPr>
          <w:lang w:val="en-US"/>
        </w:rPr>
        <w:t>ed</w:t>
      </w:r>
      <w:r w:rsidRPr="100FEDD3">
        <w:rPr>
          <w:lang w:val="en-US"/>
        </w:rPr>
        <w:t xml:space="preserve"> </w:t>
      </w:r>
      <w:r w:rsidR="003F36BF">
        <w:rPr>
          <w:lang w:val="en-US"/>
        </w:rPr>
        <w:t xml:space="preserve">values </w:t>
      </w:r>
      <w:r w:rsidR="003F36BF" w:rsidRPr="100FEDD3">
        <w:rPr>
          <w:lang w:val="en-US"/>
        </w:rPr>
        <w:t xml:space="preserve">for </w:t>
      </w:r>
      <w:r w:rsidR="003F36BF">
        <w:rPr>
          <w:lang w:val="en-US"/>
        </w:rPr>
        <w:t>M</w:t>
      </w:r>
      <w:r w:rsidR="003F36BF" w:rsidRPr="100FEDD3">
        <w:rPr>
          <w:lang w:val="en-US"/>
        </w:rPr>
        <w:t xml:space="preserve">S </w:t>
      </w:r>
      <w:r w:rsidR="003F36BF">
        <w:rPr>
          <w:lang w:val="en-US"/>
        </w:rPr>
        <w:t xml:space="preserve">in a similar </w:t>
      </w:r>
      <w:r w:rsidRPr="100FEDD3">
        <w:rPr>
          <w:lang w:val="en-US"/>
        </w:rPr>
        <w:t>range</w:t>
      </w:r>
      <w:r w:rsidR="003F36BF">
        <w:rPr>
          <w:lang w:val="en-US"/>
        </w:rPr>
        <w:t xml:space="preserve"> as the present study</w:t>
      </w:r>
      <w:r w:rsidRPr="100FEDD3">
        <w:rPr>
          <w:lang w:val="en-US"/>
        </w:rPr>
        <w:t xml:space="preserve">, whereas PR </w:t>
      </w:r>
      <w:r w:rsidR="003F36BF">
        <w:rPr>
          <w:lang w:val="en-US"/>
        </w:rPr>
        <w:t xml:space="preserve">were stated </w:t>
      </w:r>
      <w:r w:rsidR="00FC180C">
        <w:rPr>
          <w:lang w:val="en-US"/>
        </w:rPr>
        <w:t xml:space="preserve">to be </w:t>
      </w:r>
      <w:r w:rsidRPr="100FEDD3">
        <w:rPr>
          <w:lang w:val="en-US"/>
        </w:rPr>
        <w:t>lower and LI higher than in the present study.</w:t>
      </w:r>
    </w:p>
    <w:p w14:paraId="18443EAD" w14:textId="49A57617" w:rsidR="00E20419" w:rsidRDefault="00375272" w:rsidP="00E20419">
      <w:pPr>
        <w:rPr>
          <w:lang w:val="en-US"/>
        </w:rPr>
      </w:pPr>
      <w:r w:rsidRPr="00F606DE">
        <w:rPr>
          <w:lang w:val="en-US"/>
        </w:rPr>
        <w:t>In summary,</w:t>
      </w:r>
      <w:r w:rsidR="00F606DE" w:rsidRPr="00F606DE">
        <w:rPr>
          <w:lang w:val="en-US"/>
        </w:rPr>
        <w:t xml:space="preserve"> </w:t>
      </w:r>
      <w:r w:rsidR="100FEDD3" w:rsidRPr="100FEDD3">
        <w:rPr>
          <w:lang w:val="en-US"/>
        </w:rPr>
        <w:t xml:space="preserve">ADM1 influent characterization of agricultural substrates results in starkly different macronutrient values for comparable substrate types. </w:t>
      </w:r>
      <w:commentRangeStart w:id="63"/>
      <w:r w:rsidR="100FEDD3" w:rsidRPr="100FEDD3">
        <w:rPr>
          <w:lang w:val="en-US"/>
        </w:rPr>
        <w:t>This can be attributed to seasonal fluctuations, sampling and measurement errors</w:t>
      </w:r>
      <w:r w:rsidR="00102AF7">
        <w:rPr>
          <w:lang w:val="en-US"/>
        </w:rPr>
        <w:t>,</w:t>
      </w:r>
      <w:r w:rsidR="100FEDD3" w:rsidRPr="100FEDD3">
        <w:rPr>
          <w:lang w:val="en-US"/>
        </w:rPr>
        <w:t xml:space="preserve"> and different assumptions on </w:t>
      </w:r>
      <w:r w:rsidR="0045620C">
        <w:rPr>
          <w:lang w:val="en-US"/>
        </w:rPr>
        <w:t>degradability</w:t>
      </w:r>
      <w:r w:rsidR="00802A8C">
        <w:rPr>
          <w:lang w:val="en-US"/>
        </w:rPr>
        <w:t xml:space="preserve"> </w:t>
      </w:r>
      <w:sdt>
        <w:sdtPr>
          <w:rPr>
            <w:lang w:val="en-US"/>
          </w:rPr>
          <w:alias w:val="To edit, see citavi.com/edit"/>
          <w:tag w:val="CitaviPlaceholder#9c70315f-645d-4f6e-beaf-49b9f3064692"/>
          <w:id w:val="-293602458"/>
          <w:placeholder>
            <w:docPart w:val="DefaultPlaceholder_-1854013440"/>
          </w:placeholder>
        </w:sdtPr>
        <w:sdtContent>
          <w:r w:rsidR="00203B3A">
            <w:rPr>
              <w:lang w:val="en-US"/>
            </w:rPr>
            <w:fldChar w:fldCharType="begin"/>
          </w:r>
          <w:r w:rsidR="009E57A2">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2MmUyZTA3LWQ5OGQtNDJiMS04MTFjLTA0OTBkMzU3N2Q0YiIsIlJhbmdlTGVuZ3RoIjozMCwiUmVmZXJlbmNlSWQiOiJjM2I3OGJjNi00MjYxLTQ2MDgtODZhYy1jYjc1NzM2MzkwO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XNibiI6Ijk3OC0zLTk0NjYyOS00Ny00IiwiS2V5d29yZHMiOltdLCJMYW5ndWFnZSI6ImVuZyIsIkxhbmd1YWdlQ29kZSI6ImVuIi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mh0dHBzOi8vd3d3LmVuZXJnZXRpc2NoZS1iaW9tYXNzZW51dHp1bmcuZGUvZmlsZWFkbWluL21lZGlhLzZfUHVibGlrYXRpb25lbi9NTUNfQmlvZ2FzLTIwMjAucGRmIiwiVXJpU3RyaW5nIjoiaHR0cHM6Ly93d3cuZW5lcmdldGlzY2hlLWJpb21hc3NlbnV0enVuZy5kZS9maWxlYWRtaW4vbWVkaWEvNl9QdWJsaWthdGlvbmVuL01NQ19CaW9nYXMtMjAyMC5wZGY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}</w:instrText>
          </w:r>
          <w:r w:rsidR="00203B3A">
            <w:rPr>
              <w:lang w:val="en-US"/>
            </w:rPr>
            <w:fldChar w:fldCharType="separate"/>
          </w:r>
          <w:r w:rsidR="00D76A55">
            <w:rPr>
              <w:lang w:val="en-US"/>
            </w:rPr>
            <w:t>(Liebetrau and Pfeiffer, 2020)</w:t>
          </w:r>
          <w:r w:rsidR="00203B3A">
            <w:rPr>
              <w:lang w:val="en-US"/>
            </w:rPr>
            <w:fldChar w:fldCharType="end"/>
          </w:r>
        </w:sdtContent>
      </w:sdt>
      <w:r w:rsidR="100FEDD3" w:rsidRPr="100FEDD3">
        <w:rPr>
          <w:lang w:val="en-US"/>
        </w:rPr>
        <w:t>.</w:t>
      </w:r>
      <w:commentRangeEnd w:id="63"/>
      <w:r w:rsidR="00FC180C">
        <w:rPr>
          <w:rStyle w:val="Kommentarzeichen"/>
        </w:rPr>
        <w:commentReference w:id="63"/>
      </w:r>
      <w:r w:rsidR="100FEDD3" w:rsidRPr="100FEDD3">
        <w:rPr>
          <w:lang w:val="en-US"/>
        </w:rPr>
        <w:t xml:space="preserve"> Linear</w:t>
      </w:r>
      <w:r w:rsidR="00F606DE">
        <w:rPr>
          <w:lang w:val="en-US"/>
        </w:rPr>
        <w:t xml:space="preserve"> </w:t>
      </w:r>
      <w:commentRangeStart w:id="64"/>
      <w:r w:rsidR="00F606DE">
        <w:rPr>
          <w:lang w:val="en-US"/>
        </w:rPr>
        <w:t>uncertainty propagation based on measurement uncertainties</w:t>
      </w:r>
      <w:commentRangeEnd w:id="64"/>
      <w:r w:rsidR="00B73646">
        <w:rPr>
          <w:rStyle w:val="Kommentarzeichen"/>
        </w:rPr>
        <w:commentReference w:id="64"/>
      </w:r>
      <w:r w:rsidR="00F606DE">
        <w:rPr>
          <w:lang w:val="en-US"/>
        </w:rPr>
        <w:t xml:space="preserve"> </w:t>
      </w:r>
      <w:r w:rsidR="000952FC">
        <w:rPr>
          <w:lang w:val="en-US"/>
        </w:rPr>
        <w:t xml:space="preserve">results in substantial </w:t>
      </w:r>
      <w:r w:rsidR="3D37C07F" w:rsidRPr="3D37C07F">
        <w:rPr>
          <w:lang w:val="en-US"/>
        </w:rPr>
        <w:t>error bands</w:t>
      </w:r>
      <w:r w:rsidR="006B0581">
        <w:rPr>
          <w:lang w:val="en-US"/>
        </w:rPr>
        <w:t xml:space="preserve"> </w:t>
      </w:r>
      <w:r w:rsidR="000952FC">
        <w:rPr>
          <w:lang w:val="en-US"/>
        </w:rPr>
        <w:t xml:space="preserve">which </w:t>
      </w:r>
      <w:r w:rsidR="00102AF7">
        <w:rPr>
          <w:lang w:val="en-US"/>
        </w:rPr>
        <w:t xml:space="preserve">provide a </w:t>
      </w:r>
      <w:r w:rsidR="00E13B2A">
        <w:rPr>
          <w:lang w:val="en-US"/>
        </w:rPr>
        <w:t>realistic</w:t>
      </w:r>
      <w:r w:rsidR="00102AF7">
        <w:rPr>
          <w:lang w:val="en-US"/>
        </w:rPr>
        <w:t xml:space="preserve"> estimation of </w:t>
      </w:r>
      <w:r w:rsidR="000952FC">
        <w:rPr>
          <w:lang w:val="en-US"/>
        </w:rPr>
        <w:t xml:space="preserve">observed </w:t>
      </w:r>
      <w:r w:rsidR="00CA079C">
        <w:rPr>
          <w:lang w:val="en-US"/>
        </w:rPr>
        <w:t>uncertainties of</w:t>
      </w:r>
      <w:r w:rsidR="00F606DE">
        <w:rPr>
          <w:lang w:val="en-US"/>
        </w:rPr>
        <w:t xml:space="preserve"> ADM1 substrate characterization</w:t>
      </w:r>
      <w:r w:rsidR="00B65F69">
        <w:rPr>
          <w:lang w:val="en-US"/>
        </w:rPr>
        <w:t xml:space="preserve">. However, values </w:t>
      </w:r>
      <w:r w:rsidR="00102AF7">
        <w:rPr>
          <w:lang w:val="en-US"/>
        </w:rPr>
        <w:t xml:space="preserve">determined with uncertainty </w:t>
      </w:r>
      <w:r w:rsidR="00B65F69">
        <w:rPr>
          <w:lang w:val="en-US"/>
        </w:rPr>
        <w:t xml:space="preserve">propagation for </w:t>
      </w:r>
      <w:r w:rsidR="0066727C">
        <w:rPr>
          <w:lang w:val="en-US"/>
        </w:rPr>
        <w:t xml:space="preserve">LI </w:t>
      </w:r>
      <w:r w:rsidR="100FEDD3" w:rsidRPr="100FEDD3">
        <w:rPr>
          <w:lang w:val="en-US"/>
        </w:rPr>
        <w:t xml:space="preserve">in </w:t>
      </w:r>
      <w:r w:rsidR="00BC48B2">
        <w:rPr>
          <w:lang w:val="en-US"/>
        </w:rPr>
        <w:t>M</w:t>
      </w:r>
      <w:r w:rsidR="100FEDD3" w:rsidRPr="100FEDD3">
        <w:rPr>
          <w:lang w:val="en-US"/>
        </w:rPr>
        <w:t xml:space="preserve">S and </w:t>
      </w:r>
      <w:proofErr w:type="spellStart"/>
      <w:r w:rsidR="100FEDD3" w:rsidRPr="100FEDD3">
        <w:rPr>
          <w:lang w:val="en-US"/>
        </w:rPr>
        <w:t>GrS</w:t>
      </w:r>
      <w:proofErr w:type="spellEnd"/>
      <w:r w:rsidR="100FEDD3" w:rsidRPr="100FEDD3">
        <w:rPr>
          <w:lang w:val="en-US"/>
        </w:rPr>
        <w:t xml:space="preserve"> rather </w:t>
      </w:r>
      <w:r w:rsidR="0066727C">
        <w:rPr>
          <w:lang w:val="en-US"/>
        </w:rPr>
        <w:t>re</w:t>
      </w:r>
      <w:r w:rsidR="00155B5A">
        <w:rPr>
          <w:lang w:val="en-US"/>
        </w:rPr>
        <w:t xml:space="preserve">present </w:t>
      </w:r>
      <w:r w:rsidR="00085399">
        <w:rPr>
          <w:lang w:val="en-US"/>
        </w:rPr>
        <w:t>l</w:t>
      </w:r>
      <w:r w:rsidR="00155B5A">
        <w:rPr>
          <w:lang w:val="en-US"/>
        </w:rPr>
        <w:t>ower estimate</w:t>
      </w:r>
      <w:r w:rsidR="00085399">
        <w:rPr>
          <w:lang w:val="en-US"/>
        </w:rPr>
        <w:t>s</w:t>
      </w:r>
      <w:r w:rsidR="00B65F69">
        <w:rPr>
          <w:lang w:val="en-US"/>
        </w:rPr>
        <w:t xml:space="preserve"> of measured error bands</w:t>
      </w:r>
      <w:r w:rsidR="100FEDD3" w:rsidRPr="100FEDD3">
        <w:rPr>
          <w:lang w:val="en-US"/>
        </w:rPr>
        <w:t>.</w:t>
      </w:r>
    </w:p>
    <w:p w14:paraId="451FFCF4" w14:textId="3B7ACCB1" w:rsidR="001D24C9" w:rsidRDefault="001D24C9" w:rsidP="001D24C9">
      <w:pPr>
        <w:pStyle w:val="berschrift2"/>
        <w:rPr>
          <w:lang w:val="en-US"/>
        </w:rPr>
      </w:pPr>
      <w:r>
        <w:rPr>
          <w:lang w:val="en-US"/>
        </w:rPr>
        <w:t xml:space="preserve">3.2 Sensitivity analysis </w:t>
      </w:r>
      <w:r w:rsidR="00F5531E">
        <w:rPr>
          <w:lang w:val="en-US"/>
        </w:rPr>
        <w:t xml:space="preserve">of </w:t>
      </w:r>
      <w:r w:rsidR="009E324F">
        <w:rPr>
          <w:lang w:val="en-US"/>
        </w:rPr>
        <w:t>uncertain macronutrients</w:t>
      </w:r>
    </w:p>
    <w:p w14:paraId="34B6BEC2" w14:textId="6B4C88FF" w:rsidR="00E902CC" w:rsidRDefault="00F51F1B" w:rsidP="00E20419">
      <w:pPr>
        <w:rPr>
          <w:lang w:val="en-US"/>
        </w:rPr>
      </w:pPr>
      <w:r>
        <w:rPr>
          <w:lang w:val="en-US"/>
        </w:rPr>
        <w:t>The i</w:t>
      </w:r>
      <w:r w:rsidR="00A00C64" w:rsidRPr="00EE7C73">
        <w:rPr>
          <w:lang w:val="en-US"/>
        </w:rPr>
        <w:t>nfluence</w:t>
      </w:r>
      <w:r w:rsidR="00A00C64">
        <w:rPr>
          <w:lang w:val="en-US"/>
        </w:rPr>
        <w:t xml:space="preserve"> of </w:t>
      </w:r>
      <w:r w:rsidR="00EE7C73">
        <w:rPr>
          <w:lang w:val="en-US"/>
        </w:rPr>
        <w:t xml:space="preserve">uncertain macronutrient influent concentrations </w:t>
      </w:r>
      <w:r>
        <w:rPr>
          <w:lang w:val="en-US"/>
        </w:rPr>
        <w:t xml:space="preserve">was considered </w:t>
      </w:r>
      <w:r w:rsidR="00EE7C73">
        <w:rPr>
          <w:lang w:val="en-US"/>
        </w:rPr>
        <w:t>in model simulations</w:t>
      </w:r>
      <w:r w:rsidR="00883993">
        <w:rPr>
          <w:lang w:val="en-US"/>
        </w:rPr>
        <w:t xml:space="preserve"> according to </w:t>
      </w:r>
      <w:r w:rsidR="002B7C16">
        <w:rPr>
          <w:lang w:val="en-US"/>
        </w:rPr>
        <w:t xml:space="preserve">the </w:t>
      </w:r>
      <w:r w:rsidR="00883993">
        <w:rPr>
          <w:lang w:val="en-US"/>
        </w:rPr>
        <w:t xml:space="preserve">block diagram </w:t>
      </w:r>
      <w:r w:rsidR="002B7C16">
        <w:rPr>
          <w:lang w:val="en-US"/>
        </w:rPr>
        <w:t xml:space="preserve">shown </w:t>
      </w:r>
      <w:r w:rsidR="00883993">
        <w:rPr>
          <w:lang w:val="en-US"/>
        </w:rPr>
        <w:t xml:space="preserve">in </w:t>
      </w:r>
      <w:r w:rsidR="00CF1BBF">
        <w:rPr>
          <w:lang w:val="en-US"/>
        </w:rPr>
        <w:t>Fig.</w:t>
      </w:r>
      <w:r w:rsidR="00883993">
        <w:rPr>
          <w:lang w:val="en-US"/>
        </w:rPr>
        <w:t xml:space="preserve"> </w:t>
      </w:r>
      <w:r w:rsidR="00CF1BBF">
        <w:rPr>
          <w:lang w:val="en-US"/>
        </w:rPr>
        <w:t>1d</w:t>
      </w:r>
      <w:r w:rsidR="0068262E">
        <w:rPr>
          <w:lang w:val="en-US"/>
        </w:rPr>
        <w:t>. T</w:t>
      </w:r>
      <w:r w:rsidR="006302C9">
        <w:rPr>
          <w:lang w:val="en-US"/>
        </w:rPr>
        <w:t xml:space="preserve">wo simulators were run in parallel </w:t>
      </w:r>
      <w:r w:rsidR="001013C4">
        <w:rPr>
          <w:lang w:val="en-US"/>
        </w:rPr>
        <w:t xml:space="preserve">and provided with the same </w:t>
      </w:r>
      <w:r w:rsidR="00C31DBC">
        <w:rPr>
          <w:lang w:val="en-US"/>
        </w:rPr>
        <w:t xml:space="preserve">feed volume flows, but </w:t>
      </w:r>
      <w:r w:rsidR="00EC6006">
        <w:rPr>
          <w:lang w:val="en-US"/>
        </w:rPr>
        <w:t>different</w:t>
      </w:r>
      <w:r>
        <w:rPr>
          <w:lang w:val="en-US"/>
        </w:rPr>
        <w:t xml:space="preserve"> associated </w:t>
      </w:r>
      <w:r w:rsidR="00EC6006">
        <w:rPr>
          <w:lang w:val="en-US"/>
        </w:rPr>
        <w:t>influent concentrations</w:t>
      </w:r>
      <w:r w:rsidR="0068262E">
        <w:rPr>
          <w:lang w:val="en-US"/>
        </w:rPr>
        <w:t xml:space="preserve">: </w:t>
      </w:r>
      <w:r w:rsidR="00EC6006">
        <w:rPr>
          <w:lang w:val="en-US"/>
        </w:rPr>
        <w:t>one with nominal</w:t>
      </w:r>
      <w:r>
        <w:rPr>
          <w:lang w:val="en-US"/>
        </w:rPr>
        <w:t xml:space="preserve">, </w:t>
      </w:r>
      <w:r w:rsidR="00F337B4">
        <w:rPr>
          <w:lang w:val="en-US"/>
        </w:rPr>
        <w:t xml:space="preserve">the other </w:t>
      </w:r>
      <w:r w:rsidR="007E5EBA">
        <w:rPr>
          <w:lang w:val="en-US"/>
        </w:rPr>
        <w:t xml:space="preserve">with </w:t>
      </w:r>
      <w:r w:rsidR="00C200AA">
        <w:rPr>
          <w:lang w:val="en-US"/>
        </w:rPr>
        <w:t>elevated values (</w:t>
      </w:r>
      <w:r w:rsidR="009E4522">
        <w:rPr>
          <w:lang w:val="en-US"/>
        </w:rPr>
        <w:t>nominal + 1</w:t>
      </w:r>
      <w:r>
        <w:rPr>
          <w:lang w:val="en-US"/>
        </w:rPr>
        <w:t> </w:t>
      </w:r>
      <w:r w:rsidR="009E4522">
        <w:rPr>
          <w:lang w:val="en-US"/>
        </w:rPr>
        <w:t>SD</w:t>
      </w:r>
      <w:r w:rsidR="00C200AA">
        <w:rPr>
          <w:lang w:val="en-US"/>
        </w:rPr>
        <w:t xml:space="preserve">). </w:t>
      </w:r>
      <w:r w:rsidR="0030043D">
        <w:rPr>
          <w:lang w:val="en-US"/>
        </w:rPr>
        <w:t>The f</w:t>
      </w:r>
      <w:r w:rsidR="006A0C36">
        <w:rPr>
          <w:lang w:val="en-US"/>
        </w:rPr>
        <w:t xml:space="preserve">irst simulator was </w:t>
      </w:r>
      <w:r w:rsidR="001B01BF">
        <w:rPr>
          <w:lang w:val="en-US"/>
        </w:rPr>
        <w:t xml:space="preserve">updated </w:t>
      </w:r>
      <w:r w:rsidR="008C3956">
        <w:rPr>
          <w:lang w:val="en-US"/>
        </w:rPr>
        <w:t>by</w:t>
      </w:r>
      <w:r w:rsidR="001B01BF">
        <w:rPr>
          <w:lang w:val="en-US"/>
        </w:rPr>
        <w:t xml:space="preserve"> </w:t>
      </w:r>
      <w:r w:rsidR="00283864">
        <w:rPr>
          <w:lang w:val="en-US"/>
        </w:rPr>
        <w:t xml:space="preserve">an </w:t>
      </w:r>
      <w:r w:rsidR="001B01BF">
        <w:rPr>
          <w:lang w:val="en-US"/>
        </w:rPr>
        <w:t xml:space="preserve">ideal </w:t>
      </w:r>
      <w:r w:rsidR="00283864">
        <w:rPr>
          <w:lang w:val="en-US"/>
        </w:rPr>
        <w:t>estimator</w:t>
      </w:r>
      <w:r w:rsidR="001B01BF">
        <w:rPr>
          <w:lang w:val="en-US"/>
        </w:rPr>
        <w:t xml:space="preserve"> (</w:t>
      </w:r>
      <w:r w:rsidR="00F5531E">
        <w:rPr>
          <w:lang w:val="en-US"/>
        </w:rPr>
        <w:t xml:space="preserve">assuming </w:t>
      </w:r>
      <w:r w:rsidR="001B01BF">
        <w:rPr>
          <w:lang w:val="en-US"/>
        </w:rPr>
        <w:t>no plant-model mismatch) at each time step</w:t>
      </w:r>
      <w:r w:rsidR="0097747C">
        <w:rPr>
          <w:lang w:val="en-US"/>
        </w:rPr>
        <w:t>, the second</w:t>
      </w:r>
      <w:r w:rsidR="00F5531E">
        <w:rPr>
          <w:lang w:val="en-US"/>
        </w:rPr>
        <w:t xml:space="preserve"> one</w:t>
      </w:r>
      <w:r w:rsidR="0097747C">
        <w:rPr>
          <w:lang w:val="en-US"/>
        </w:rPr>
        <w:t xml:space="preserve"> was run in open loop</w:t>
      </w:r>
      <w:r w:rsidR="001F77BF">
        <w:rPr>
          <w:lang w:val="en-US"/>
        </w:rPr>
        <w:t xml:space="preserve"> assuming the same feed volume flows</w:t>
      </w:r>
      <w:r w:rsidR="00EE7C73">
        <w:rPr>
          <w:lang w:val="en-US"/>
        </w:rPr>
        <w:t>.</w:t>
      </w:r>
      <w:r w:rsidR="0018629C">
        <w:rPr>
          <w:lang w:val="en-US"/>
        </w:rPr>
        <w:t xml:space="preserve"> This approach was </w:t>
      </w:r>
      <w:r>
        <w:rPr>
          <w:lang w:val="en-US"/>
        </w:rPr>
        <w:t xml:space="preserve">individually </w:t>
      </w:r>
      <w:r w:rsidR="00BE51E8">
        <w:rPr>
          <w:lang w:val="en-US"/>
        </w:rPr>
        <w:t>applied</w:t>
      </w:r>
      <w:r w:rsidR="0018629C">
        <w:rPr>
          <w:lang w:val="en-US"/>
        </w:rPr>
        <w:t xml:space="preserve"> for all three macronutrients</w:t>
      </w:r>
      <w:r w:rsidR="00A144F4">
        <w:rPr>
          <w:lang w:val="en-US"/>
        </w:rPr>
        <w:t xml:space="preserve"> (CH, PR, LI)</w:t>
      </w:r>
      <w:r w:rsidR="004E488C">
        <w:rPr>
          <w:lang w:val="en-US"/>
        </w:rPr>
        <w:t>.</w:t>
      </w:r>
      <w:r w:rsidR="00EE7C73">
        <w:rPr>
          <w:lang w:val="en-US"/>
        </w:rPr>
        <w:t xml:space="preserve"> </w:t>
      </w:r>
      <w:r w:rsidR="00680DD2">
        <w:rPr>
          <w:lang w:val="en-US"/>
        </w:rPr>
        <w:t>S</w:t>
      </w:r>
      <w:r w:rsidR="00BB7599">
        <w:rPr>
          <w:lang w:val="en-US"/>
        </w:rPr>
        <w:t xml:space="preserve">ensitivity analysis </w:t>
      </w:r>
      <w:r w:rsidR="004033CC">
        <w:rPr>
          <w:lang w:val="en-US"/>
        </w:rPr>
        <w:t xml:space="preserve">is discussed by means of </w:t>
      </w:r>
      <w:r w:rsidR="00BB7599">
        <w:rPr>
          <w:lang w:val="en-US"/>
        </w:rPr>
        <w:t xml:space="preserve">case study </w:t>
      </w:r>
      <w:r w:rsidR="003024D1">
        <w:rPr>
          <w:lang w:val="en-US"/>
        </w:rPr>
        <w:t>1</w:t>
      </w:r>
      <w:r w:rsidR="003A0427">
        <w:rPr>
          <w:lang w:val="en-US"/>
        </w:rPr>
        <w:t>, while t</w:t>
      </w:r>
      <w:r w:rsidR="00BB7599">
        <w:rPr>
          <w:lang w:val="en-US"/>
        </w:rPr>
        <w:t xml:space="preserve">he </w:t>
      </w:r>
      <w:r w:rsidR="008C3956">
        <w:rPr>
          <w:lang w:val="en-US"/>
        </w:rPr>
        <w:t xml:space="preserve">corresponding </w:t>
      </w:r>
      <w:r>
        <w:rPr>
          <w:lang w:val="en-US"/>
        </w:rPr>
        <w:t xml:space="preserve">controller </w:t>
      </w:r>
      <w:r w:rsidR="00BB7599">
        <w:rPr>
          <w:lang w:val="en-US"/>
        </w:rPr>
        <w:t xml:space="preserve">performance </w:t>
      </w:r>
      <w:r w:rsidR="008C2C21">
        <w:rPr>
          <w:lang w:val="en-US"/>
        </w:rPr>
        <w:t>is</w:t>
      </w:r>
      <w:r w:rsidR="00291873">
        <w:rPr>
          <w:lang w:val="en-US"/>
        </w:rPr>
        <w:t xml:space="preserve"> </w:t>
      </w:r>
      <w:r w:rsidR="00BB7599">
        <w:rPr>
          <w:lang w:val="en-US"/>
        </w:rPr>
        <w:t xml:space="preserve">discussed </w:t>
      </w:r>
      <w:r w:rsidR="00236090">
        <w:rPr>
          <w:lang w:val="en-US"/>
        </w:rPr>
        <w:t xml:space="preserve">in </w:t>
      </w:r>
      <w:r w:rsidR="00F5531E">
        <w:rPr>
          <w:lang w:val="en-US"/>
        </w:rPr>
        <w:t>Sec. 3.3.1</w:t>
      </w:r>
      <w:r w:rsidR="00236090">
        <w:rPr>
          <w:lang w:val="en-US"/>
        </w:rPr>
        <w:t xml:space="preserve">. </w:t>
      </w:r>
    </w:p>
    <w:p w14:paraId="4B9F7CA4" w14:textId="78880464" w:rsidR="00D20AD4" w:rsidRDefault="00545535" w:rsidP="00670698">
      <w:pPr>
        <w:ind w:firstLine="0"/>
        <w:rPr>
          <w:lang w:val="en-US"/>
        </w:rPr>
      </w:pPr>
      <w:r w:rsidRPr="00670698">
        <w:rPr>
          <w:lang w:val="en-US"/>
        </w:rPr>
        <w:t>M</w:t>
      </w:r>
      <w:r w:rsidR="00A75A76" w:rsidRPr="00670698">
        <w:rPr>
          <w:lang w:val="en-US"/>
        </w:rPr>
        <w:t>odel</w:t>
      </w:r>
      <w:r w:rsidR="00EE7C73" w:rsidRPr="00670698">
        <w:rPr>
          <w:lang w:val="en-US"/>
        </w:rPr>
        <w:t xml:space="preserve"> </w:t>
      </w:r>
      <w:r w:rsidR="004E488C" w:rsidRPr="00670698">
        <w:rPr>
          <w:lang w:val="en-US"/>
        </w:rPr>
        <w:t>simulations</w:t>
      </w:r>
      <w:r w:rsidR="004E488C">
        <w:rPr>
          <w:lang w:val="en-US"/>
        </w:rPr>
        <w:t xml:space="preserve"> for </w:t>
      </w:r>
      <w:r w:rsidR="00D04506">
        <w:rPr>
          <w:lang w:val="en-US"/>
        </w:rPr>
        <w:t>nominal and elevated</w:t>
      </w:r>
      <w:r w:rsidR="00D04506" w:rsidDel="00D04506">
        <w:rPr>
          <w:lang w:val="en-US"/>
        </w:rPr>
        <w:t xml:space="preserve"> </w:t>
      </w:r>
      <w:r w:rsidR="00730FD8">
        <w:rPr>
          <w:lang w:val="en-US"/>
        </w:rPr>
        <w:t>realizations</w:t>
      </w:r>
      <w:r w:rsidR="004E488C">
        <w:rPr>
          <w:lang w:val="en-US"/>
        </w:rPr>
        <w:t xml:space="preserve"> </w:t>
      </w:r>
      <w:r w:rsidR="009A1DF2">
        <w:rPr>
          <w:lang w:val="en-US"/>
        </w:rPr>
        <w:t xml:space="preserve">of </w:t>
      </w:r>
      <w:r w:rsidR="00730FD8">
        <w:rPr>
          <w:lang w:val="en-US"/>
        </w:rPr>
        <w:t xml:space="preserve">influent </w:t>
      </w:r>
      <w:r w:rsidR="009A1DF2">
        <w:rPr>
          <w:lang w:val="en-US"/>
        </w:rPr>
        <w:t xml:space="preserve">CH, PR and LI </w:t>
      </w:r>
      <w:r w:rsidR="00730FD8">
        <w:rPr>
          <w:lang w:val="en-US"/>
        </w:rPr>
        <w:t xml:space="preserve">concentrations </w:t>
      </w:r>
      <w:r w:rsidR="009A1DF2">
        <w:rPr>
          <w:lang w:val="en-US"/>
        </w:rPr>
        <w:t>(</w:t>
      </w:r>
      <w:r w:rsidR="00D04506">
        <w:rPr>
          <w:lang w:val="en-US"/>
        </w:rPr>
        <w:t>plotted as dotted and solid lines, respectively</w:t>
      </w:r>
      <w:r w:rsidR="00730FD8">
        <w:rPr>
          <w:lang w:val="en-US"/>
        </w:rPr>
        <w:t>)</w:t>
      </w:r>
      <w:r w:rsidR="000263CA">
        <w:rPr>
          <w:lang w:val="en-US"/>
        </w:rPr>
        <w:t xml:space="preserve"> are shown in the </w:t>
      </w:r>
      <w:r w:rsidR="00854416">
        <w:rPr>
          <w:lang w:val="en-US"/>
        </w:rPr>
        <w:t>SI</w:t>
      </w:r>
      <w:r w:rsidR="004E488C">
        <w:rPr>
          <w:lang w:val="en-US"/>
        </w:rPr>
        <w:t>.</w:t>
      </w:r>
      <w:r w:rsidR="00712922">
        <w:rPr>
          <w:lang w:val="en-US"/>
        </w:rPr>
        <w:t xml:space="preserve"> </w:t>
      </w:r>
      <w:r w:rsidR="00D231F4">
        <w:rPr>
          <w:lang w:val="en-US"/>
        </w:rPr>
        <w:t>Since</w:t>
      </w:r>
      <w:r w:rsidR="001F77BF">
        <w:rPr>
          <w:lang w:val="en-US"/>
        </w:rPr>
        <w:t xml:space="preserve"> </w:t>
      </w:r>
      <w:r w:rsidR="007D1DA5">
        <w:rPr>
          <w:lang w:val="en-US"/>
        </w:rPr>
        <w:t>for the three cases</w:t>
      </w:r>
      <w:r w:rsidR="001F77BF">
        <w:rPr>
          <w:lang w:val="en-US"/>
        </w:rPr>
        <w:t xml:space="preserve"> the feed volume flows are almost identical</w:t>
      </w:r>
      <w:r>
        <w:rPr>
          <w:lang w:val="en-US"/>
        </w:rPr>
        <w:t xml:space="preserve">, </w:t>
      </w:r>
      <w:r w:rsidR="009A1DF2">
        <w:rPr>
          <w:lang w:val="en-US"/>
        </w:rPr>
        <w:t xml:space="preserve">only </w:t>
      </w:r>
      <w:r w:rsidR="001F77BF">
        <w:rPr>
          <w:lang w:val="en-US"/>
        </w:rPr>
        <w:t xml:space="preserve">those </w:t>
      </w:r>
      <w:r>
        <w:rPr>
          <w:lang w:val="en-US"/>
        </w:rPr>
        <w:t xml:space="preserve">of </w:t>
      </w:r>
      <w:r w:rsidR="00F706D0">
        <w:rPr>
          <w:lang w:val="en-US"/>
        </w:rPr>
        <w:t>the first case (differ</w:t>
      </w:r>
      <w:r w:rsidR="005A091B">
        <w:rPr>
          <w:lang w:val="en-US"/>
        </w:rPr>
        <w:t>ing</w:t>
      </w:r>
      <w:r w:rsidR="002676FF">
        <w:rPr>
          <w:lang w:val="en-US"/>
        </w:rPr>
        <w:t xml:space="preserve"> </w:t>
      </w:r>
      <w:r w:rsidR="00DD3604">
        <w:rPr>
          <w:lang w:val="en-US"/>
        </w:rPr>
        <w:t>CH</w:t>
      </w:r>
      <w:r w:rsidR="00F706D0">
        <w:rPr>
          <w:lang w:val="en-US"/>
        </w:rPr>
        <w:t>) are shown</w:t>
      </w:r>
      <w:r w:rsidR="00DD3604">
        <w:rPr>
          <w:lang w:val="en-US"/>
        </w:rPr>
        <w:t>.</w:t>
      </w:r>
      <w:r w:rsidR="00F706D0">
        <w:rPr>
          <w:lang w:val="en-US"/>
        </w:rPr>
        <w:t xml:space="preserve"> </w:t>
      </w:r>
    </w:p>
    <w:p w14:paraId="2E580C1E" w14:textId="642D0711" w:rsidR="004374DD" w:rsidRPr="007824D1" w:rsidRDefault="00194B2F" w:rsidP="00E20419">
      <w:pPr>
        <w:rPr>
          <w:lang w:val="en-US"/>
        </w:rPr>
      </w:pPr>
      <w:r>
        <w:rPr>
          <w:lang w:val="en-US"/>
        </w:rPr>
        <w:t>T</w:t>
      </w:r>
      <w:r w:rsidR="00736FD8">
        <w:rPr>
          <w:lang w:val="en-US"/>
        </w:rPr>
        <w:t xml:space="preserve">he </w:t>
      </w:r>
      <w:r w:rsidR="00D04506">
        <w:rPr>
          <w:lang w:val="en-US"/>
        </w:rPr>
        <w:t xml:space="preserve">biggest </w:t>
      </w:r>
      <w:r w:rsidR="001C45A1">
        <w:rPr>
          <w:lang w:val="en-US"/>
        </w:rPr>
        <w:t>discrepancy</w:t>
      </w:r>
      <w:r w:rsidR="00292554">
        <w:rPr>
          <w:lang w:val="en-US"/>
        </w:rPr>
        <w:t xml:space="preserve"> between the two</w:t>
      </w:r>
      <w:r w:rsidR="00B4488D">
        <w:rPr>
          <w:lang w:val="en-US"/>
        </w:rPr>
        <w:t xml:space="preserve"> parallel</w:t>
      </w:r>
      <w:r w:rsidR="00292554">
        <w:rPr>
          <w:lang w:val="en-US"/>
        </w:rPr>
        <w:t xml:space="preserve"> </w:t>
      </w:r>
      <w:r w:rsidR="00B4488D">
        <w:rPr>
          <w:lang w:val="en-US"/>
        </w:rPr>
        <w:t>simulations</w:t>
      </w:r>
      <w:r w:rsidR="00D04506">
        <w:rPr>
          <w:lang w:val="en-US"/>
        </w:rPr>
        <w:t xml:space="preserve"> </w:t>
      </w:r>
      <w:r w:rsidR="00862FB9">
        <w:rPr>
          <w:lang w:val="en-US"/>
        </w:rPr>
        <w:t xml:space="preserve">lies in </w:t>
      </w:r>
      <w:r w:rsidR="007D7452">
        <w:rPr>
          <w:lang w:val="en-US"/>
        </w:rPr>
        <w:t xml:space="preserve">different </w:t>
      </w:r>
      <w:r w:rsidR="00D04506">
        <w:rPr>
          <w:lang w:val="en-US"/>
        </w:rPr>
        <w:t xml:space="preserve">values of </w:t>
      </w:r>
      <w:r w:rsidR="007D36C5">
        <w:rPr>
          <w:lang w:val="en-US"/>
        </w:rPr>
        <w:t xml:space="preserve">influent </w:t>
      </w:r>
      <w:r w:rsidR="00DD3604">
        <w:rPr>
          <w:lang w:val="en-US"/>
        </w:rPr>
        <w:t>CH</w:t>
      </w:r>
      <w:r w:rsidR="00A34C11">
        <w:rPr>
          <w:lang w:val="en-US"/>
        </w:rPr>
        <w:t xml:space="preserve">. </w:t>
      </w:r>
      <w:r w:rsidR="0048176D">
        <w:rPr>
          <w:lang w:val="en-US"/>
        </w:rPr>
        <w:t>T</w:t>
      </w:r>
      <w:r w:rsidR="00A34C11">
        <w:rPr>
          <w:lang w:val="en-US"/>
        </w:rPr>
        <w:t xml:space="preserve">his </w:t>
      </w:r>
      <w:r w:rsidR="002772DE">
        <w:rPr>
          <w:lang w:val="en-US"/>
        </w:rPr>
        <w:t xml:space="preserve">may </w:t>
      </w:r>
      <w:r w:rsidR="00A34C11">
        <w:rPr>
          <w:lang w:val="en-US"/>
        </w:rPr>
        <w:t xml:space="preserve">be explained with the high </w:t>
      </w:r>
      <w:r w:rsidR="00DD3604">
        <w:rPr>
          <w:lang w:val="en-US"/>
        </w:rPr>
        <w:t>CH</w:t>
      </w:r>
      <w:r w:rsidR="00A34C11">
        <w:rPr>
          <w:lang w:val="en-US"/>
        </w:rPr>
        <w:t xml:space="preserve"> content of used substrates </w:t>
      </w:r>
      <w:r w:rsidR="00175F06">
        <w:rPr>
          <w:lang w:val="en-US"/>
        </w:rPr>
        <w:t>relative to PR and LI</w:t>
      </w:r>
      <w:r w:rsidR="007A0A96">
        <w:rPr>
          <w:lang w:val="en-US"/>
        </w:rPr>
        <w:t xml:space="preserve">, and hence the high absolute values of a single </w:t>
      </w:r>
      <w:r w:rsidR="00667BDC">
        <w:rPr>
          <w:lang w:val="en-US"/>
        </w:rPr>
        <w:t>SD</w:t>
      </w:r>
      <w:r w:rsidR="007A0A96">
        <w:rPr>
          <w:lang w:val="en-US"/>
        </w:rPr>
        <w:t>.</w:t>
      </w:r>
      <w:r w:rsidR="006D312D">
        <w:rPr>
          <w:lang w:val="en-US"/>
        </w:rPr>
        <w:t xml:space="preserve"> </w:t>
      </w:r>
      <w:r w:rsidR="00644B5E">
        <w:rPr>
          <w:lang w:val="en-US"/>
        </w:rPr>
        <w:t xml:space="preserve">For CH, </w:t>
      </w:r>
      <w:r w:rsidR="00644B5E" w:rsidRPr="00D41519">
        <w:rPr>
          <w:lang w:val="en-US"/>
        </w:rPr>
        <w:t>t</w:t>
      </w:r>
      <w:r w:rsidR="00410FBD" w:rsidRPr="00D41519">
        <w:rPr>
          <w:lang w:val="en-US"/>
        </w:rPr>
        <w:t xml:space="preserve">he </w:t>
      </w:r>
      <w:r w:rsidR="00410FBD" w:rsidRPr="009F4AA6">
        <w:rPr>
          <w:lang w:val="en-US"/>
        </w:rPr>
        <w:t>NRMS</w:t>
      </w:r>
      <w:r w:rsidR="003B06E9" w:rsidRPr="009F4AA6">
        <w:rPr>
          <w:lang w:val="en-US"/>
        </w:rPr>
        <w:t>E</w:t>
      </w:r>
      <w:r w:rsidR="00410FBD" w:rsidRPr="00D41519">
        <w:rPr>
          <w:lang w:val="en-US"/>
        </w:rPr>
        <w:t xml:space="preserve"> </w:t>
      </w:r>
      <w:r w:rsidR="009146E6" w:rsidRPr="00D41519">
        <w:rPr>
          <w:lang w:val="en-US"/>
        </w:rPr>
        <w:t>between</w:t>
      </w:r>
      <w:r w:rsidR="0020212E">
        <w:rPr>
          <w:lang w:val="en-US"/>
        </w:rPr>
        <w:t xml:space="preserve"> </w:t>
      </w:r>
      <w:r w:rsidR="00EA0C11">
        <w:rPr>
          <w:lang w:val="en-US"/>
        </w:rPr>
        <w:t xml:space="preserve">the two </w:t>
      </w:r>
      <w:r w:rsidR="009146E6">
        <w:rPr>
          <w:lang w:val="en-US"/>
        </w:rPr>
        <w:t xml:space="preserve">resulting </w:t>
      </w:r>
      <w:r w:rsidR="00EA0C11">
        <w:rPr>
          <w:lang w:val="en-US"/>
        </w:rPr>
        <w:t xml:space="preserve">trajectories of </w:t>
      </w:r>
      <w:r w:rsidR="0020212E">
        <w:rPr>
          <w:lang w:val="en-US"/>
        </w:rPr>
        <w:t xml:space="preserve">methane production </w:t>
      </w:r>
      <w:r w:rsidR="003B06E9">
        <w:rPr>
          <w:lang w:val="en-US"/>
        </w:rPr>
        <w:t xml:space="preserve">(nominal </w:t>
      </w:r>
      <w:r w:rsidR="00D04506">
        <w:rPr>
          <w:lang w:val="en-US"/>
        </w:rPr>
        <w:t>vs.</w:t>
      </w:r>
      <w:r w:rsidR="003B06E9">
        <w:rPr>
          <w:lang w:val="en-US"/>
        </w:rPr>
        <w:t xml:space="preserve"> elevated) </w:t>
      </w:r>
      <w:r w:rsidR="00CE5B21" w:rsidRPr="007824D1">
        <w:rPr>
          <w:lang w:val="en-US"/>
        </w:rPr>
        <w:t>is</w:t>
      </w:r>
      <w:r w:rsidR="00EA0C11" w:rsidRPr="007824D1">
        <w:rPr>
          <w:lang w:val="en-US"/>
        </w:rPr>
        <w:t xml:space="preserve"> </w:t>
      </w:r>
      <w:commentRangeStart w:id="65"/>
      <w:r w:rsidR="009F4AA6" w:rsidRPr="007824D1">
        <w:rPr>
          <w:lang w:val="en-US"/>
        </w:rPr>
        <w:t>124</w:t>
      </w:r>
      <w:r w:rsidR="00D04506" w:rsidRPr="007824D1">
        <w:rPr>
          <w:lang w:val="en-US"/>
        </w:rPr>
        <w:t>E-3</w:t>
      </w:r>
      <w:commentRangeEnd w:id="65"/>
      <w:r w:rsidR="008771C8">
        <w:rPr>
          <w:rStyle w:val="Kommentarzeichen"/>
        </w:rPr>
        <w:commentReference w:id="65"/>
      </w:r>
      <w:r w:rsidR="00C05FB7" w:rsidRPr="007824D1">
        <w:rPr>
          <w:lang w:val="en-US"/>
        </w:rPr>
        <w:t xml:space="preserve"> and </w:t>
      </w:r>
      <w:commentRangeStart w:id="66"/>
      <w:r w:rsidR="00644B5E" w:rsidRPr="007824D1">
        <w:rPr>
          <w:lang w:val="en-US"/>
        </w:rPr>
        <w:t>6.</w:t>
      </w:r>
      <w:r w:rsidR="008A64E1" w:rsidRPr="00670698">
        <w:rPr>
          <w:lang w:val="en-US"/>
        </w:rPr>
        <w:t>1</w:t>
      </w:r>
      <w:r w:rsidR="005B5B98" w:rsidRPr="007824D1">
        <w:rPr>
          <w:lang w:val="en-US"/>
        </w:rPr>
        <w:t>E-3</w:t>
      </w:r>
      <w:r w:rsidR="00980504" w:rsidRPr="007824D1">
        <w:rPr>
          <w:lang w:val="en-US"/>
        </w:rPr>
        <w:t xml:space="preserve"> </w:t>
      </w:r>
      <w:r w:rsidR="00CA4A2F" w:rsidRPr="007824D1">
        <w:rPr>
          <w:lang w:val="en-US"/>
        </w:rPr>
        <w:t xml:space="preserve">for </w:t>
      </w:r>
      <w:proofErr w:type="spellStart"/>
      <w:r w:rsidR="00CA4A2F" w:rsidRPr="007824D1">
        <w:rPr>
          <w:lang w:val="en-US"/>
        </w:rPr>
        <w:t>pH.</w:t>
      </w:r>
      <w:proofErr w:type="spellEnd"/>
      <w:r w:rsidR="00D41519" w:rsidRPr="007824D1">
        <w:rPr>
          <w:lang w:val="en-US"/>
        </w:rPr>
        <w:t xml:space="preserve"> By </w:t>
      </w:r>
      <w:r w:rsidR="00CA4A2F" w:rsidRPr="007824D1">
        <w:rPr>
          <w:lang w:val="en-US"/>
        </w:rPr>
        <w:lastRenderedPageBreak/>
        <w:t xml:space="preserve">comparison, </w:t>
      </w:r>
      <w:r w:rsidR="00C261CB" w:rsidRPr="007824D1">
        <w:rPr>
          <w:lang w:val="en-US"/>
        </w:rPr>
        <w:t xml:space="preserve">varying </w:t>
      </w:r>
      <w:r w:rsidR="002D148E" w:rsidRPr="007824D1">
        <w:rPr>
          <w:lang w:val="en-US"/>
        </w:rPr>
        <w:t xml:space="preserve">influent concentrations of </w:t>
      </w:r>
      <w:r w:rsidR="00DD3604" w:rsidRPr="007824D1">
        <w:rPr>
          <w:lang w:val="en-US"/>
        </w:rPr>
        <w:t xml:space="preserve">PR </w:t>
      </w:r>
      <w:r w:rsidR="00895FC4" w:rsidRPr="007824D1">
        <w:rPr>
          <w:lang w:val="en-US"/>
        </w:rPr>
        <w:t xml:space="preserve">and </w:t>
      </w:r>
      <w:r w:rsidR="00DD3604" w:rsidRPr="007824D1">
        <w:rPr>
          <w:lang w:val="en-US"/>
        </w:rPr>
        <w:t>LI</w:t>
      </w:r>
      <w:r w:rsidR="00895FC4" w:rsidRPr="007824D1">
        <w:rPr>
          <w:lang w:val="en-US"/>
        </w:rPr>
        <w:t xml:space="preserve"> </w:t>
      </w:r>
      <w:r w:rsidR="00C261CB" w:rsidRPr="007824D1">
        <w:rPr>
          <w:lang w:val="en-US"/>
        </w:rPr>
        <w:t xml:space="preserve">by </w:t>
      </w:r>
      <w:r w:rsidR="00D41519" w:rsidRPr="007824D1">
        <w:rPr>
          <w:lang w:val="en-US"/>
        </w:rPr>
        <w:t xml:space="preserve">1 </w:t>
      </w:r>
      <w:r w:rsidR="001F78BA" w:rsidRPr="007824D1">
        <w:rPr>
          <w:lang w:val="en-US"/>
        </w:rPr>
        <w:t xml:space="preserve">SD </w:t>
      </w:r>
      <w:r w:rsidR="00D04506" w:rsidRPr="007824D1">
        <w:rPr>
          <w:lang w:val="en-US"/>
        </w:rPr>
        <w:t xml:space="preserve">results in much lower </w:t>
      </w:r>
      <w:r w:rsidR="001F78BA" w:rsidRPr="007824D1">
        <w:rPr>
          <w:lang w:val="en-US"/>
        </w:rPr>
        <w:t xml:space="preserve">NRMSEs of </w:t>
      </w:r>
      <w:r w:rsidR="008A64E1" w:rsidRPr="00670698">
        <w:rPr>
          <w:lang w:val="en-US"/>
        </w:rPr>
        <w:t>6.0</w:t>
      </w:r>
      <w:r w:rsidR="009F4AA6" w:rsidRPr="007824D1">
        <w:rPr>
          <w:lang w:val="en-US"/>
        </w:rPr>
        <w:t>E</w:t>
      </w:r>
      <w:r w:rsidR="00D41519" w:rsidRPr="007824D1">
        <w:rPr>
          <w:lang w:val="en-US"/>
        </w:rPr>
        <w:t>-</w:t>
      </w:r>
      <w:r w:rsidR="009F4AA6" w:rsidRPr="007824D1">
        <w:rPr>
          <w:lang w:val="en-US"/>
        </w:rPr>
        <w:t>3</w:t>
      </w:r>
      <w:r w:rsidR="00EE6FC5" w:rsidRPr="007824D1">
        <w:rPr>
          <w:lang w:val="en-US"/>
        </w:rPr>
        <w:t xml:space="preserve"> </w:t>
      </w:r>
      <w:r w:rsidR="00895FC4" w:rsidRPr="007824D1">
        <w:rPr>
          <w:lang w:val="en-US"/>
        </w:rPr>
        <w:t xml:space="preserve">and </w:t>
      </w:r>
      <w:r w:rsidR="009F4AA6" w:rsidRPr="007824D1">
        <w:rPr>
          <w:lang w:val="en-US"/>
        </w:rPr>
        <w:t>3.</w:t>
      </w:r>
      <w:r w:rsidR="008A64E1" w:rsidRPr="00670698">
        <w:rPr>
          <w:lang w:val="en-US"/>
        </w:rPr>
        <w:t>2</w:t>
      </w:r>
      <w:r w:rsidR="009F4AA6" w:rsidRPr="007824D1">
        <w:rPr>
          <w:lang w:val="en-US"/>
        </w:rPr>
        <w:t>E-3</w:t>
      </w:r>
      <w:r w:rsidR="00AB5971" w:rsidRPr="007824D1">
        <w:rPr>
          <w:lang w:val="en-US"/>
        </w:rPr>
        <w:t xml:space="preserve"> </w:t>
      </w:r>
      <w:r w:rsidR="005C4821" w:rsidRPr="007824D1">
        <w:rPr>
          <w:lang w:val="en-US"/>
        </w:rPr>
        <w:t xml:space="preserve">for </w:t>
      </w:r>
      <w:r w:rsidR="00895FC4" w:rsidRPr="007824D1">
        <w:rPr>
          <w:lang w:val="en-US"/>
        </w:rPr>
        <w:t>methane</w:t>
      </w:r>
      <w:r w:rsidR="001667C0" w:rsidRPr="007824D1">
        <w:rPr>
          <w:lang w:val="en-US"/>
        </w:rPr>
        <w:t xml:space="preserve"> production</w:t>
      </w:r>
      <w:r w:rsidR="00895FC4" w:rsidRPr="007824D1">
        <w:rPr>
          <w:lang w:val="en-US"/>
        </w:rPr>
        <w:t xml:space="preserve"> </w:t>
      </w:r>
      <w:r w:rsidR="00AB5971" w:rsidRPr="007824D1">
        <w:rPr>
          <w:lang w:val="en-US"/>
        </w:rPr>
        <w:t>and</w:t>
      </w:r>
      <w:r w:rsidR="0079290F" w:rsidRPr="007824D1">
        <w:rPr>
          <w:lang w:val="en-US"/>
        </w:rPr>
        <w:t xml:space="preserve"> </w:t>
      </w:r>
      <w:r w:rsidR="00644B5E" w:rsidRPr="007824D1">
        <w:rPr>
          <w:lang w:val="en-US"/>
        </w:rPr>
        <w:t>1.6</w:t>
      </w:r>
      <w:r w:rsidR="00163338" w:rsidRPr="007824D1">
        <w:rPr>
          <w:lang w:val="en-US"/>
        </w:rPr>
        <w:t>E-3</w:t>
      </w:r>
      <w:r w:rsidR="0079290F" w:rsidRPr="007824D1">
        <w:rPr>
          <w:lang w:val="en-US"/>
        </w:rPr>
        <w:t xml:space="preserve"> and </w:t>
      </w:r>
      <w:r w:rsidR="008A64E1" w:rsidRPr="00670698">
        <w:rPr>
          <w:lang w:val="en-US"/>
        </w:rPr>
        <w:t>3.9</w:t>
      </w:r>
      <w:r w:rsidR="00E631EF" w:rsidRPr="007824D1">
        <w:rPr>
          <w:lang w:val="en-US"/>
        </w:rPr>
        <w:t>E-5 for pH, respectively.</w:t>
      </w:r>
      <w:commentRangeEnd w:id="66"/>
      <w:r w:rsidR="008771C8">
        <w:rPr>
          <w:rStyle w:val="Kommentarzeichen"/>
        </w:rPr>
        <w:commentReference w:id="66"/>
      </w:r>
    </w:p>
    <w:p w14:paraId="40352FA4" w14:textId="38D994E1" w:rsidR="001B10E5" w:rsidRDefault="004374DD" w:rsidP="00E20419">
      <w:pPr>
        <w:rPr>
          <w:lang w:val="en-US"/>
        </w:rPr>
      </w:pPr>
      <w:commentRangeStart w:id="67"/>
      <w:r w:rsidRPr="007824D1">
        <w:rPr>
          <w:lang w:val="en-US"/>
        </w:rPr>
        <w:t xml:space="preserve">It was </w:t>
      </w:r>
      <w:r w:rsidR="00862FB9" w:rsidRPr="007824D1">
        <w:rPr>
          <w:lang w:val="en-US"/>
        </w:rPr>
        <w:t xml:space="preserve">laid out </w:t>
      </w:r>
      <w:r w:rsidRPr="007824D1">
        <w:rPr>
          <w:lang w:val="en-US"/>
        </w:rPr>
        <w:t xml:space="preserve">that </w:t>
      </w:r>
      <w:r w:rsidR="00CF3FE7" w:rsidRPr="007824D1">
        <w:rPr>
          <w:lang w:val="en-US"/>
        </w:rPr>
        <w:t xml:space="preserve">practical </w:t>
      </w:r>
      <w:r w:rsidRPr="007824D1">
        <w:rPr>
          <w:lang w:val="en-US"/>
        </w:rPr>
        <w:t xml:space="preserve">influent uncertainty of LI is underestimated by linear uncertainty propagation. </w:t>
      </w:r>
      <w:r w:rsidR="00EA0C11" w:rsidRPr="007824D1">
        <w:rPr>
          <w:lang w:val="en-US"/>
        </w:rPr>
        <w:t xml:space="preserve">However, even when </w:t>
      </w:r>
      <w:r w:rsidRPr="007824D1">
        <w:rPr>
          <w:lang w:val="en-US"/>
        </w:rPr>
        <w:t xml:space="preserve">heavily </w:t>
      </w:r>
      <w:r w:rsidR="00EA0C11" w:rsidRPr="007824D1">
        <w:rPr>
          <w:lang w:val="en-US"/>
        </w:rPr>
        <w:t xml:space="preserve">increasing </w:t>
      </w:r>
      <w:r w:rsidRPr="007824D1">
        <w:rPr>
          <w:lang w:val="en-US"/>
        </w:rPr>
        <w:t xml:space="preserve">the corresponding </w:t>
      </w:r>
      <w:r w:rsidR="00EA0C11" w:rsidRPr="007824D1">
        <w:rPr>
          <w:lang w:val="en-US"/>
        </w:rPr>
        <w:t xml:space="preserve">number of </w:t>
      </w:r>
      <w:r w:rsidR="00F8409E" w:rsidRPr="007824D1">
        <w:rPr>
          <w:lang w:val="en-US"/>
        </w:rPr>
        <w:t>SD</w:t>
      </w:r>
      <w:r w:rsidR="00667BDC" w:rsidRPr="007824D1">
        <w:rPr>
          <w:lang w:val="en-US"/>
        </w:rPr>
        <w:t>s</w:t>
      </w:r>
      <w:r w:rsidR="00F8409E" w:rsidRPr="007824D1">
        <w:rPr>
          <w:lang w:val="en-US"/>
        </w:rPr>
        <w:t xml:space="preserve"> </w:t>
      </w:r>
      <w:r w:rsidR="00107B5D" w:rsidRPr="007824D1">
        <w:rPr>
          <w:lang w:val="en-US"/>
        </w:rPr>
        <w:t xml:space="preserve">for LI </w:t>
      </w:r>
      <w:r w:rsidR="00D04506" w:rsidRPr="007824D1">
        <w:rPr>
          <w:lang w:val="en-US"/>
        </w:rPr>
        <w:t xml:space="preserve">from 1 </w:t>
      </w:r>
      <w:r w:rsidR="00EA0C11" w:rsidRPr="007824D1">
        <w:rPr>
          <w:lang w:val="en-US"/>
        </w:rPr>
        <w:t xml:space="preserve">to 5, the </w:t>
      </w:r>
      <w:r w:rsidR="00D04506" w:rsidRPr="007824D1">
        <w:rPr>
          <w:lang w:val="en-US"/>
        </w:rPr>
        <w:t xml:space="preserve">result </w:t>
      </w:r>
      <w:r w:rsidR="00EA0C11" w:rsidRPr="007824D1">
        <w:rPr>
          <w:lang w:val="en-US"/>
        </w:rPr>
        <w:t xml:space="preserve">remains </w:t>
      </w:r>
      <w:r w:rsidR="00D30633" w:rsidRPr="007824D1">
        <w:rPr>
          <w:lang w:val="en-US"/>
        </w:rPr>
        <w:t xml:space="preserve">of </w:t>
      </w:r>
      <w:r w:rsidR="00EA0C11" w:rsidRPr="007824D1">
        <w:rPr>
          <w:lang w:val="en-US"/>
        </w:rPr>
        <w:t>the same</w:t>
      </w:r>
      <w:r w:rsidR="00D30633" w:rsidRPr="007824D1">
        <w:rPr>
          <w:lang w:val="en-US"/>
        </w:rPr>
        <w:t xml:space="preserve"> quality</w:t>
      </w:r>
      <w:r w:rsidRPr="007824D1">
        <w:rPr>
          <w:lang w:val="en-US"/>
        </w:rPr>
        <w:t xml:space="preserve">: </w:t>
      </w:r>
      <w:r w:rsidR="00EA0C11" w:rsidRPr="007824D1">
        <w:rPr>
          <w:lang w:val="en-US"/>
        </w:rPr>
        <w:t>NRMSE</w:t>
      </w:r>
      <w:r w:rsidR="00D30633" w:rsidRPr="007824D1">
        <w:rPr>
          <w:lang w:val="en-US"/>
        </w:rPr>
        <w:t>s</w:t>
      </w:r>
      <w:r w:rsidR="00EA0C11" w:rsidRPr="007824D1">
        <w:rPr>
          <w:lang w:val="en-US"/>
        </w:rPr>
        <w:t xml:space="preserve"> of methane production and pH </w:t>
      </w:r>
      <w:r w:rsidR="009E4916" w:rsidRPr="007824D1">
        <w:rPr>
          <w:lang w:val="en-US"/>
        </w:rPr>
        <w:t xml:space="preserve">are </w:t>
      </w:r>
      <w:r w:rsidR="009F4AA6" w:rsidRPr="007824D1">
        <w:rPr>
          <w:lang w:val="en-US"/>
        </w:rPr>
        <w:t>1</w:t>
      </w:r>
      <w:r w:rsidR="009E1A23" w:rsidRPr="00670698">
        <w:rPr>
          <w:lang w:val="en-US"/>
        </w:rPr>
        <w:t>6</w:t>
      </w:r>
      <w:r w:rsidR="00D04506" w:rsidRPr="007824D1">
        <w:rPr>
          <w:lang w:val="en-US"/>
        </w:rPr>
        <w:t>E-3</w:t>
      </w:r>
      <w:r w:rsidR="00107B5D" w:rsidRPr="007824D1">
        <w:rPr>
          <w:lang w:val="en-US"/>
        </w:rPr>
        <w:t xml:space="preserve"> and </w:t>
      </w:r>
      <w:r w:rsidR="009E1A23" w:rsidRPr="00670698">
        <w:rPr>
          <w:lang w:val="en-US"/>
        </w:rPr>
        <w:t>1.9</w:t>
      </w:r>
      <w:r w:rsidR="003B73B3" w:rsidRPr="007824D1">
        <w:rPr>
          <w:lang w:val="en-US"/>
        </w:rPr>
        <w:t>E-4</w:t>
      </w:r>
      <w:r w:rsidR="00107B5D" w:rsidRPr="007824D1">
        <w:rPr>
          <w:lang w:val="en-US"/>
        </w:rPr>
        <w:t>,</w:t>
      </w:r>
      <w:r w:rsidR="009E4916" w:rsidRPr="007824D1">
        <w:rPr>
          <w:lang w:val="en-US"/>
        </w:rPr>
        <w:t xml:space="preserve"> </w:t>
      </w:r>
      <w:r w:rsidR="0052718F" w:rsidRPr="007824D1">
        <w:rPr>
          <w:lang w:val="en-US"/>
        </w:rPr>
        <w:t>which</w:t>
      </w:r>
      <w:r w:rsidR="0052718F">
        <w:rPr>
          <w:lang w:val="en-US"/>
        </w:rPr>
        <w:t xml:space="preserve"> is still an order of magnitude </w:t>
      </w:r>
      <w:r w:rsidR="00EA0C11">
        <w:rPr>
          <w:lang w:val="en-US"/>
        </w:rPr>
        <w:t xml:space="preserve">lower than for a single </w:t>
      </w:r>
      <w:r w:rsidR="00D30633">
        <w:rPr>
          <w:lang w:val="en-US"/>
        </w:rPr>
        <w:t>SD</w:t>
      </w:r>
      <w:r w:rsidR="00EA0C11">
        <w:rPr>
          <w:lang w:val="en-US"/>
        </w:rPr>
        <w:t xml:space="preserve"> </w:t>
      </w:r>
      <w:r w:rsidR="00D30633">
        <w:rPr>
          <w:lang w:val="en-US"/>
        </w:rPr>
        <w:t xml:space="preserve">of </w:t>
      </w:r>
      <w:r w:rsidR="00EA0C11">
        <w:rPr>
          <w:lang w:val="en-US"/>
        </w:rPr>
        <w:t>CH.</w:t>
      </w:r>
      <w:r w:rsidR="0052718F">
        <w:rPr>
          <w:lang w:val="en-US"/>
        </w:rPr>
        <w:t xml:space="preserve"> </w:t>
      </w:r>
      <w:r w:rsidR="00894871">
        <w:rPr>
          <w:lang w:val="en-US"/>
        </w:rPr>
        <w:t>Consequently</w:t>
      </w:r>
      <w:r w:rsidR="00105D08">
        <w:rPr>
          <w:lang w:val="en-US"/>
        </w:rPr>
        <w:t xml:space="preserve">, only </w:t>
      </w:r>
      <w:r w:rsidR="00703BAA">
        <w:rPr>
          <w:lang w:val="en-US"/>
        </w:rPr>
        <w:t>CH</w:t>
      </w:r>
      <w:r w:rsidR="00105D08">
        <w:rPr>
          <w:lang w:val="en-US"/>
        </w:rPr>
        <w:t xml:space="preserve"> were considered for constructing multi-stage s</w:t>
      </w:r>
      <w:r w:rsidR="00977D02">
        <w:rPr>
          <w:lang w:val="en-US"/>
        </w:rPr>
        <w:t>c</w:t>
      </w:r>
      <w:r w:rsidR="00105D08">
        <w:rPr>
          <w:lang w:val="en-US"/>
        </w:rPr>
        <w:t>enarios</w:t>
      </w:r>
      <w:r w:rsidR="0047679B">
        <w:rPr>
          <w:lang w:val="en-US"/>
        </w:rPr>
        <w:t xml:space="preserve"> due</w:t>
      </w:r>
      <w:r w:rsidR="00F70D60">
        <w:rPr>
          <w:lang w:val="en-US"/>
        </w:rPr>
        <w:t xml:space="preserve"> to their </w:t>
      </w:r>
      <w:r w:rsidR="00357549">
        <w:rPr>
          <w:lang w:val="en-US"/>
        </w:rPr>
        <w:t>substantial</w:t>
      </w:r>
      <w:r w:rsidR="00B62F99">
        <w:rPr>
          <w:lang w:val="en-US"/>
        </w:rPr>
        <w:t xml:space="preserve"> impact on model predictions</w:t>
      </w:r>
      <w:r w:rsidR="00E33360">
        <w:rPr>
          <w:lang w:val="en-US"/>
        </w:rPr>
        <w:t xml:space="preserve">. In turn, </w:t>
      </w:r>
      <w:r w:rsidR="00703BAA">
        <w:rPr>
          <w:lang w:val="en-US"/>
        </w:rPr>
        <w:t xml:space="preserve">PR </w:t>
      </w:r>
      <w:r w:rsidR="00105D08">
        <w:rPr>
          <w:lang w:val="en-US"/>
        </w:rPr>
        <w:t xml:space="preserve">and </w:t>
      </w:r>
      <w:r w:rsidR="00703BAA">
        <w:rPr>
          <w:lang w:val="en-US"/>
        </w:rPr>
        <w:t xml:space="preserve">LI </w:t>
      </w:r>
      <w:r w:rsidR="00105D08">
        <w:rPr>
          <w:lang w:val="en-US"/>
        </w:rPr>
        <w:t>were set constant at their nominal levels</w:t>
      </w:r>
      <w:r w:rsidR="002C29F0">
        <w:rPr>
          <w:lang w:val="en-US"/>
        </w:rPr>
        <w:t xml:space="preserve">, </w:t>
      </w:r>
      <w:r w:rsidR="00D0280A">
        <w:rPr>
          <w:lang w:val="en-US"/>
        </w:rPr>
        <w:t xml:space="preserve">resulting in </w:t>
      </w:r>
      <w:r w:rsidR="00C36ADF">
        <w:rPr>
          <w:lang w:val="en-US"/>
        </w:rPr>
        <w:t>the simplified</w:t>
      </w:r>
      <w:r w:rsidR="00D0280A">
        <w:rPr>
          <w:lang w:val="en-US"/>
        </w:rPr>
        <w:t xml:space="preserve"> scenario tree </w:t>
      </w:r>
      <w:r w:rsidR="00660FDA">
        <w:rPr>
          <w:lang w:val="en-US"/>
        </w:rPr>
        <w:t xml:space="preserve">design </w:t>
      </w:r>
      <w:r w:rsidR="00D0280A">
        <w:rPr>
          <w:lang w:val="en-US"/>
        </w:rPr>
        <w:t xml:space="preserve">as shown in </w:t>
      </w:r>
      <w:r w:rsidR="00CF1BBF">
        <w:rPr>
          <w:lang w:val="en-US"/>
        </w:rPr>
        <w:t>Fig.</w:t>
      </w:r>
      <w:r w:rsidR="002C29F0">
        <w:rPr>
          <w:lang w:val="en-US"/>
        </w:rPr>
        <w:t xml:space="preserve"> </w:t>
      </w:r>
      <w:r w:rsidR="00DB5801">
        <w:rPr>
          <w:lang w:val="en-US"/>
        </w:rPr>
        <w:t>2 (right)</w:t>
      </w:r>
      <w:r w:rsidR="00105D08">
        <w:rPr>
          <w:lang w:val="en-US"/>
        </w:rPr>
        <w:t>.</w:t>
      </w:r>
      <w:commentRangeEnd w:id="67"/>
      <w:r w:rsidR="008771C8">
        <w:rPr>
          <w:rStyle w:val="Kommentarzeichen"/>
        </w:rPr>
        <w:commentReference w:id="67"/>
      </w:r>
    </w:p>
    <w:p w14:paraId="71E6560D" w14:textId="04C42522" w:rsidR="00D304E0" w:rsidRDefault="006C4F89" w:rsidP="00D304E0">
      <w:pPr>
        <w:pStyle w:val="berschrift2"/>
        <w:rPr>
          <w:lang w:val="en-US"/>
        </w:rPr>
      </w:pPr>
      <w:r>
        <w:rPr>
          <w:lang w:val="en-US"/>
        </w:rPr>
        <w:t>3</w:t>
      </w:r>
      <w:r w:rsidR="00D304E0" w:rsidRPr="00D304E0">
        <w:rPr>
          <w:lang w:val="en-US"/>
        </w:rPr>
        <w:t>.</w:t>
      </w:r>
      <w:r w:rsidR="009E324F">
        <w:rPr>
          <w:lang w:val="en-US"/>
        </w:rPr>
        <w:t>3</w:t>
      </w:r>
      <w:r w:rsidR="00D304E0" w:rsidRPr="00D304E0">
        <w:rPr>
          <w:lang w:val="en-US"/>
        </w:rPr>
        <w:t xml:space="preserve"> </w:t>
      </w:r>
      <w:r w:rsidR="00D304E0">
        <w:rPr>
          <w:lang w:val="en-US"/>
        </w:rPr>
        <w:t>Multi-stage MPC</w:t>
      </w:r>
      <w:r w:rsidR="00504F83">
        <w:rPr>
          <w:lang w:val="en-US"/>
        </w:rPr>
        <w:t xml:space="preserve"> performance</w:t>
      </w:r>
    </w:p>
    <w:p w14:paraId="56089436" w14:textId="45480CB5" w:rsidR="00D304E0" w:rsidRPr="00D304E0" w:rsidRDefault="77A2C42C" w:rsidP="00D304E0">
      <w:pPr>
        <w:pStyle w:val="berschrift3"/>
        <w:rPr>
          <w:lang w:val="en-US"/>
        </w:rPr>
      </w:pPr>
      <w:r w:rsidRPr="77A2C42C">
        <w:rPr>
          <w:lang w:val="en-US"/>
        </w:rPr>
        <w:t>3.</w:t>
      </w:r>
      <w:r w:rsidR="009E324F">
        <w:rPr>
          <w:lang w:val="en-US"/>
        </w:rPr>
        <w:t>3</w:t>
      </w:r>
      <w:r w:rsidRPr="77A2C42C">
        <w:rPr>
          <w:lang w:val="en-US"/>
        </w:rPr>
        <w:t xml:space="preserve">.1 Setpoint tracking </w:t>
      </w:r>
      <w:r w:rsidR="00217DBF">
        <w:rPr>
          <w:lang w:val="en-US"/>
        </w:rPr>
        <w:t>of constant methane production</w:t>
      </w:r>
    </w:p>
    <w:p w14:paraId="140425C3" w14:textId="1A8C6EBF" w:rsidR="00B361CE" w:rsidRDefault="00CF1BBF">
      <w:pPr>
        <w:rPr>
          <w:rFonts w:eastAsia="Garamond" w:cs="Garamond"/>
          <w:lang w:val="en-US"/>
        </w:rPr>
      </w:pPr>
      <w:r>
        <w:rPr>
          <w:rFonts w:eastAsia="Garamond" w:cs="Garamond"/>
          <w:lang w:val="en-US"/>
        </w:rPr>
        <w:t>Fig.</w:t>
      </w:r>
      <w:r w:rsidR="00F96EC0">
        <w:rPr>
          <w:rFonts w:eastAsia="Garamond" w:cs="Garamond"/>
          <w:lang w:val="en-US"/>
        </w:rPr>
        <w:t xml:space="preserve"> 4 shows </w:t>
      </w:r>
      <w:r w:rsidR="00396257">
        <w:rPr>
          <w:rFonts w:eastAsia="Garamond" w:cs="Garamond"/>
          <w:lang w:val="en-US"/>
        </w:rPr>
        <w:t xml:space="preserve">the </w:t>
      </w:r>
      <w:r w:rsidR="00F96EC0">
        <w:rPr>
          <w:rFonts w:eastAsia="Garamond" w:cs="Garamond"/>
          <w:lang w:val="en-US"/>
        </w:rPr>
        <w:t>c</w:t>
      </w:r>
      <w:r w:rsidR="001D6EAE">
        <w:rPr>
          <w:rFonts w:eastAsia="Garamond" w:cs="Garamond"/>
          <w:lang w:val="en-US"/>
        </w:rPr>
        <w:t>ontroller</w:t>
      </w:r>
      <w:r w:rsidR="00B728D2">
        <w:rPr>
          <w:rFonts w:eastAsia="Garamond" w:cs="Garamond"/>
          <w:lang w:val="en-US"/>
        </w:rPr>
        <w:t xml:space="preserve"> performance for s</w:t>
      </w:r>
      <w:r w:rsidR="00230A76">
        <w:rPr>
          <w:rFonts w:eastAsia="Garamond" w:cs="Garamond"/>
          <w:lang w:val="en-US"/>
        </w:rPr>
        <w:t xml:space="preserve">etpoint tracking </w:t>
      </w:r>
      <w:r w:rsidR="00B728D2">
        <w:rPr>
          <w:rFonts w:eastAsia="Garamond" w:cs="Garamond"/>
          <w:lang w:val="en-US"/>
        </w:rPr>
        <w:t>of methane production.</w:t>
      </w:r>
      <w:r w:rsidR="005E4F0B">
        <w:rPr>
          <w:rFonts w:eastAsia="Garamond" w:cs="Garamond"/>
          <w:lang w:val="en-US"/>
        </w:rPr>
        <w:t xml:space="preserve"> </w:t>
      </w:r>
      <w:r w:rsidR="00FC6EFB">
        <w:rPr>
          <w:rFonts w:eastAsia="Garamond" w:cs="Garamond"/>
          <w:lang w:val="en-US"/>
        </w:rPr>
        <w:t>1.5</w:t>
      </w:r>
      <w:r w:rsidR="005E4F0B">
        <w:rPr>
          <w:rFonts w:eastAsia="Garamond" w:cs="Garamond"/>
          <w:lang w:val="en-US"/>
        </w:rPr>
        <w:t xml:space="preserve"> SDs were assumed</w:t>
      </w:r>
      <w:r w:rsidR="002B7727">
        <w:rPr>
          <w:rFonts w:eastAsia="Garamond" w:cs="Garamond"/>
          <w:lang w:val="en-US"/>
        </w:rPr>
        <w:t xml:space="preserve"> for influent uncertainty realizations</w:t>
      </w:r>
      <w:r w:rsidR="005E4F0B">
        <w:rPr>
          <w:rFonts w:eastAsia="Garamond" w:cs="Garamond"/>
          <w:lang w:val="en-US"/>
        </w:rPr>
        <w:t xml:space="preserve">. </w:t>
      </w:r>
      <w:r w:rsidR="00853F72">
        <w:rPr>
          <w:rFonts w:eastAsia="Garamond" w:cs="Garamond"/>
          <w:lang w:val="en-US"/>
        </w:rPr>
        <w:t>P</w:t>
      </w:r>
      <w:r w:rsidR="00E43BD9">
        <w:rPr>
          <w:rFonts w:eastAsia="Garamond" w:cs="Garamond"/>
          <w:lang w:val="en-US"/>
        </w:rPr>
        <w:t>lant</w:t>
      </w:r>
      <w:r w:rsidR="00E547DB">
        <w:rPr>
          <w:rFonts w:eastAsia="Garamond" w:cs="Garamond"/>
          <w:lang w:val="en-US"/>
        </w:rPr>
        <w:t xml:space="preserve"> simulations</w:t>
      </w:r>
      <w:r w:rsidR="00FC6EFB">
        <w:rPr>
          <w:rFonts w:eastAsia="Garamond" w:cs="Garamond"/>
          <w:lang w:val="en-US"/>
        </w:rPr>
        <w:t xml:space="preserve"> were based on </w:t>
      </w:r>
      <w:r w:rsidR="00E547DB">
        <w:rPr>
          <w:rFonts w:eastAsia="Garamond" w:cs="Garamond"/>
          <w:lang w:val="en-US"/>
        </w:rPr>
        <w:t>elevated values of the scenario tree</w:t>
      </w:r>
      <w:r w:rsidR="00396257">
        <w:rPr>
          <w:rFonts w:eastAsia="Garamond" w:cs="Garamond"/>
          <w:lang w:val="en-US"/>
        </w:rPr>
        <w:t>,</w:t>
      </w:r>
      <w:r w:rsidR="00E547DB">
        <w:rPr>
          <w:rFonts w:eastAsia="Garamond" w:cs="Garamond"/>
          <w:lang w:val="en-US"/>
        </w:rPr>
        <w:t xml:space="preserve"> </w:t>
      </w:r>
      <w:r w:rsidR="00CB3314">
        <w:rPr>
          <w:rFonts w:eastAsia="Garamond" w:cs="Garamond"/>
          <w:lang w:val="en-US"/>
        </w:rPr>
        <w:t>according to</w:t>
      </w:r>
      <w:r w:rsidR="00E43BD9">
        <w:rPr>
          <w:rFonts w:eastAsia="Garamond" w:cs="Garamond"/>
          <w:lang w:val="en-US"/>
        </w:rPr>
        <w:t xml:space="preserve"> Lucia et al.</w:t>
      </w:r>
      <w:r w:rsidR="00DC6D3E">
        <w:rPr>
          <w:rFonts w:eastAsia="Garamond" w:cs="Garamond"/>
          <w:lang w:val="en-US"/>
        </w:rPr>
        <w:t xml:space="preserve"> (</w:t>
      </w:r>
      <w:r w:rsidR="00E43BD9">
        <w:rPr>
          <w:rFonts w:eastAsia="Garamond" w:cs="Garamond"/>
          <w:lang w:val="en-US"/>
        </w:rPr>
        <w:t>2013</w:t>
      </w:r>
      <w:r w:rsidR="00DC6D3E">
        <w:rPr>
          <w:rFonts w:eastAsia="Garamond" w:cs="Garamond"/>
          <w:lang w:val="en-US"/>
        </w:rPr>
        <w:t>)</w:t>
      </w:r>
      <w:r w:rsidR="00396257">
        <w:rPr>
          <w:rFonts w:eastAsia="Garamond" w:cs="Garamond"/>
          <w:lang w:val="en-US"/>
        </w:rPr>
        <w:t>,</w:t>
      </w:r>
      <w:r w:rsidR="00CB3314">
        <w:rPr>
          <w:rFonts w:eastAsia="Garamond" w:cs="Garamond"/>
          <w:lang w:val="en-US"/>
        </w:rPr>
        <w:t xml:space="preserve"> and </w:t>
      </w:r>
      <w:r w:rsidR="00B574BB">
        <w:rPr>
          <w:rFonts w:eastAsia="Garamond" w:cs="Garamond"/>
          <w:lang w:val="en-US"/>
        </w:rPr>
        <w:t xml:space="preserve">as </w:t>
      </w:r>
      <w:r w:rsidR="00CB3314">
        <w:rPr>
          <w:rFonts w:eastAsia="Garamond" w:cs="Garamond"/>
          <w:lang w:val="en-US"/>
        </w:rPr>
        <w:t xml:space="preserve">illustrated in </w:t>
      </w:r>
      <w:bookmarkStart w:id="68" w:name="_Hlk195179818"/>
      <w:r w:rsidR="00FC6EFB">
        <w:rPr>
          <w:rFonts w:eastAsia="Garamond" w:cs="Garamond"/>
          <w:lang w:val="en-US"/>
        </w:rPr>
        <w:t>Fig</w:t>
      </w:r>
      <w:r w:rsidR="000C5245">
        <w:rPr>
          <w:rFonts w:eastAsia="Garamond" w:cs="Garamond"/>
          <w:lang w:val="en-US"/>
        </w:rPr>
        <w:t>.</w:t>
      </w:r>
      <w:r w:rsidR="00FC6EFB">
        <w:rPr>
          <w:rFonts w:eastAsia="Garamond" w:cs="Garamond"/>
          <w:lang w:val="en-US"/>
        </w:rPr>
        <w:t> 1d</w:t>
      </w:r>
      <w:r w:rsidR="00CB3314">
        <w:rPr>
          <w:rFonts w:eastAsia="Garamond" w:cs="Garamond"/>
          <w:lang w:val="en-US"/>
        </w:rPr>
        <w:t xml:space="preserve"> (</w:t>
      </w:r>
      <w:r w:rsidR="00B574BB">
        <w:rPr>
          <w:rFonts w:eastAsia="Garamond" w:cs="Garamond"/>
          <w:lang w:val="en-US"/>
        </w:rPr>
        <w:t>P</w:t>
      </w:r>
      <w:r w:rsidR="00FC6EFB">
        <w:rPr>
          <w:rFonts w:eastAsia="Garamond" w:cs="Garamond"/>
          <w:lang w:val="en-US"/>
        </w:rPr>
        <w:t>lant block</w:t>
      </w:r>
      <w:bookmarkEnd w:id="68"/>
      <w:r w:rsidR="00CB3314">
        <w:rPr>
          <w:rFonts w:eastAsia="Garamond" w:cs="Garamond"/>
          <w:lang w:val="en-US"/>
        </w:rPr>
        <w:t>)</w:t>
      </w:r>
      <w:r w:rsidR="00E43BD9">
        <w:rPr>
          <w:rFonts w:eastAsia="Garamond" w:cs="Garamond"/>
          <w:lang w:val="en-US"/>
        </w:rPr>
        <w:t>.</w:t>
      </w:r>
    </w:p>
    <w:p w14:paraId="39BDCED6" w14:textId="3A16A160" w:rsidR="004404BA" w:rsidRDefault="00C27CE0">
      <w:pPr>
        <w:rPr>
          <w:rFonts w:eastAsia="Garamond" w:cs="Garamond"/>
          <w:lang w:val="en-US"/>
        </w:rPr>
      </w:pPr>
      <w:r>
        <w:rPr>
          <w:rFonts w:eastAsia="Garamond" w:cs="Garamond"/>
          <w:lang w:val="en-US"/>
        </w:rPr>
        <w:t xml:space="preserve">The </w:t>
      </w:r>
      <w:r w:rsidR="00723C17">
        <w:rPr>
          <w:rFonts w:eastAsia="Garamond" w:cs="Garamond"/>
          <w:lang w:val="en-US"/>
        </w:rPr>
        <w:t>MPC</w:t>
      </w:r>
      <w:r>
        <w:rPr>
          <w:rFonts w:eastAsia="Garamond" w:cs="Garamond"/>
          <w:lang w:val="en-US"/>
        </w:rPr>
        <w:t xml:space="preserve"> delivers </w:t>
      </w:r>
      <w:r w:rsidR="00E034DC">
        <w:rPr>
          <w:rFonts w:eastAsia="Garamond" w:cs="Garamond"/>
          <w:lang w:val="en-US"/>
        </w:rPr>
        <w:t xml:space="preserve">convergence for </w:t>
      </w:r>
      <w:r w:rsidR="00723C17">
        <w:rPr>
          <w:rFonts w:eastAsia="Garamond" w:cs="Garamond"/>
          <w:lang w:val="en-US"/>
        </w:rPr>
        <w:t xml:space="preserve">changing methane production </w:t>
      </w:r>
      <w:r>
        <w:rPr>
          <w:rFonts w:eastAsia="Garamond" w:cs="Garamond"/>
          <w:lang w:val="en-US"/>
        </w:rPr>
        <w:t xml:space="preserve">setpoints within less than </w:t>
      </w:r>
      <w:r w:rsidR="00723C17">
        <w:rPr>
          <w:rFonts w:eastAsia="Garamond" w:cs="Garamond"/>
          <w:lang w:val="en-US"/>
        </w:rPr>
        <w:t xml:space="preserve">12 h </w:t>
      </w:r>
      <w:r w:rsidR="001F54BD">
        <w:rPr>
          <w:rFonts w:eastAsia="Garamond" w:cs="Garamond"/>
          <w:lang w:val="en-US"/>
        </w:rPr>
        <w:t>and without overshoot</w:t>
      </w:r>
      <w:r>
        <w:rPr>
          <w:rFonts w:eastAsia="Garamond" w:cs="Garamond"/>
          <w:lang w:val="en-US"/>
        </w:rPr>
        <w:t xml:space="preserve">, </w:t>
      </w:r>
      <w:r w:rsidR="00723C17">
        <w:rPr>
          <w:rFonts w:eastAsia="Garamond" w:cs="Garamond"/>
          <w:lang w:val="en-US"/>
        </w:rPr>
        <w:t xml:space="preserve">cf. </w:t>
      </w:r>
      <w:r>
        <w:rPr>
          <w:rFonts w:eastAsia="Garamond" w:cs="Garamond"/>
          <w:lang w:val="en-US"/>
        </w:rPr>
        <w:t>magnification</w:t>
      </w:r>
      <w:r w:rsidR="001F54BD">
        <w:rPr>
          <w:rFonts w:eastAsia="Garamond" w:cs="Garamond"/>
          <w:lang w:val="en-US"/>
        </w:rPr>
        <w:t>s</w:t>
      </w:r>
      <w:r>
        <w:rPr>
          <w:rFonts w:eastAsia="Garamond" w:cs="Garamond"/>
          <w:lang w:val="en-US"/>
        </w:rPr>
        <w:t xml:space="preserve"> </w:t>
      </w:r>
      <w:r w:rsidR="00AE343E">
        <w:rPr>
          <w:rFonts w:eastAsia="Garamond" w:cs="Garamond"/>
          <w:lang w:val="en-US"/>
        </w:rPr>
        <w:t>in</w:t>
      </w:r>
      <w:r w:rsidR="001F54BD">
        <w:rPr>
          <w:rFonts w:eastAsia="Garamond" w:cs="Garamond"/>
          <w:lang w:val="en-US"/>
        </w:rPr>
        <w:t xml:space="preserve"> Fig. 4. This is achieved by </w:t>
      </w:r>
      <w:r w:rsidR="004C329A">
        <w:rPr>
          <w:rFonts w:eastAsia="Garamond" w:cs="Garamond"/>
          <w:lang w:val="en-US"/>
        </w:rPr>
        <w:t xml:space="preserve">sudden, heavy </w:t>
      </w:r>
      <w:r w:rsidR="00B574BB">
        <w:rPr>
          <w:rFonts w:eastAsia="Garamond" w:cs="Garamond"/>
          <w:lang w:val="en-US"/>
        </w:rPr>
        <w:t xml:space="preserve">changes </w:t>
      </w:r>
      <w:r w:rsidR="004404BA">
        <w:rPr>
          <w:rFonts w:eastAsia="Garamond" w:cs="Garamond"/>
          <w:lang w:val="en-US"/>
        </w:rPr>
        <w:t xml:space="preserve">in </w:t>
      </w:r>
      <w:r w:rsidR="004C329A">
        <w:rPr>
          <w:rFonts w:eastAsia="Garamond" w:cs="Garamond"/>
          <w:lang w:val="en-US"/>
        </w:rPr>
        <w:t>feedings of manure and silages</w:t>
      </w:r>
      <w:r w:rsidR="00225200">
        <w:rPr>
          <w:rFonts w:eastAsia="Garamond" w:cs="Garamond"/>
          <w:lang w:val="en-US"/>
        </w:rPr>
        <w:t xml:space="preserve"> (</w:t>
      </w:r>
      <w:r w:rsidR="00567CA6">
        <w:rPr>
          <w:rFonts w:eastAsia="Garamond" w:cs="Garamond"/>
          <w:lang w:val="en-US"/>
        </w:rPr>
        <w:t xml:space="preserve">top </w:t>
      </w:r>
      <w:r w:rsidR="004404BA">
        <w:rPr>
          <w:rFonts w:eastAsia="Garamond" w:cs="Garamond"/>
          <w:lang w:val="en-US"/>
        </w:rPr>
        <w:t>subplot</w:t>
      </w:r>
      <w:r w:rsidR="00225200">
        <w:rPr>
          <w:rFonts w:eastAsia="Garamond" w:cs="Garamond"/>
          <w:lang w:val="en-US"/>
        </w:rPr>
        <w:t>)</w:t>
      </w:r>
      <w:r w:rsidR="00567CA6">
        <w:rPr>
          <w:rFonts w:eastAsia="Garamond" w:cs="Garamond"/>
          <w:lang w:val="en-US"/>
        </w:rPr>
        <w:t xml:space="preserve">. </w:t>
      </w:r>
      <w:r w:rsidR="00B574BB">
        <w:rPr>
          <w:rFonts w:eastAsia="Garamond" w:cs="Garamond"/>
          <w:lang w:val="en-US"/>
        </w:rPr>
        <w:t>Feedings are increased for increasing setpoints of methane production</w:t>
      </w:r>
      <w:r w:rsidR="001F54BD">
        <w:rPr>
          <w:rFonts w:eastAsia="Garamond" w:cs="Garamond"/>
          <w:lang w:val="en-US"/>
        </w:rPr>
        <w:t xml:space="preserve"> and </w:t>
      </w:r>
      <w:r w:rsidR="00B96E01">
        <w:rPr>
          <w:rFonts w:eastAsia="Garamond" w:cs="Garamond"/>
          <w:lang w:val="en-US"/>
        </w:rPr>
        <w:t xml:space="preserve">entirely </w:t>
      </w:r>
      <w:r w:rsidR="00A20213">
        <w:rPr>
          <w:rFonts w:eastAsia="Garamond" w:cs="Garamond"/>
          <w:lang w:val="en-US"/>
        </w:rPr>
        <w:t>stopp</w:t>
      </w:r>
      <w:r w:rsidR="001F54BD">
        <w:rPr>
          <w:rFonts w:eastAsia="Garamond" w:cs="Garamond"/>
          <w:lang w:val="en-US"/>
        </w:rPr>
        <w:t>ed</w:t>
      </w:r>
      <w:r w:rsidR="00A20213">
        <w:rPr>
          <w:rFonts w:eastAsia="Garamond" w:cs="Garamond"/>
          <w:lang w:val="en-US"/>
        </w:rPr>
        <w:t xml:space="preserve"> </w:t>
      </w:r>
      <w:r w:rsidR="004404BA">
        <w:rPr>
          <w:rFonts w:eastAsia="Garamond" w:cs="Garamond"/>
          <w:lang w:val="en-US"/>
        </w:rPr>
        <w:t xml:space="preserve">briefly </w:t>
      </w:r>
      <w:r w:rsidR="001F54BD">
        <w:rPr>
          <w:rFonts w:eastAsia="Garamond" w:cs="Garamond"/>
          <w:lang w:val="en-US"/>
        </w:rPr>
        <w:t xml:space="preserve">for decreasing setpoints </w:t>
      </w:r>
      <w:r w:rsidR="0015794F">
        <w:rPr>
          <w:rFonts w:eastAsia="Garamond" w:cs="Garamond"/>
          <w:lang w:val="en-US"/>
        </w:rPr>
        <w:t>(</w:t>
      </w:r>
      <w:r w:rsidR="00B96E01">
        <w:rPr>
          <w:rFonts w:eastAsia="Garamond" w:cs="Garamond"/>
          <w:lang w:val="en-US"/>
        </w:rPr>
        <w:t>days 6, 9)</w:t>
      </w:r>
      <w:r w:rsidR="00424D6C">
        <w:rPr>
          <w:rFonts w:eastAsia="Garamond" w:cs="Garamond"/>
          <w:lang w:val="en-US"/>
        </w:rPr>
        <w:t>.</w:t>
      </w:r>
      <w:r w:rsidR="00EE22A4">
        <w:rPr>
          <w:rFonts w:eastAsia="Garamond" w:cs="Garamond"/>
          <w:lang w:val="en-US"/>
        </w:rPr>
        <w:t xml:space="preserve"> Constant setpoints are maintained by </w:t>
      </w:r>
      <w:r w:rsidR="00723C17">
        <w:rPr>
          <w:rFonts w:eastAsia="Garamond" w:cs="Garamond"/>
          <w:lang w:val="en-US"/>
        </w:rPr>
        <w:t xml:space="preserve">quasi-constant </w:t>
      </w:r>
      <w:r w:rsidR="00EE22A4">
        <w:rPr>
          <w:rFonts w:eastAsia="Garamond" w:cs="Garamond"/>
          <w:lang w:val="en-US"/>
        </w:rPr>
        <w:t>substrate</w:t>
      </w:r>
      <w:r w:rsidR="008B73EE">
        <w:rPr>
          <w:rFonts w:eastAsia="Garamond" w:cs="Garamond"/>
          <w:lang w:val="en-US"/>
        </w:rPr>
        <w:t xml:space="preserve"> </w:t>
      </w:r>
      <w:r w:rsidR="00723C17">
        <w:rPr>
          <w:rFonts w:eastAsia="Garamond" w:cs="Garamond"/>
          <w:lang w:val="en-US"/>
        </w:rPr>
        <w:t xml:space="preserve">feedings </w:t>
      </w:r>
      <w:r w:rsidR="00AE343E">
        <w:rPr>
          <w:rFonts w:eastAsia="Garamond" w:cs="Garamond"/>
          <w:lang w:val="en-US"/>
        </w:rPr>
        <w:t xml:space="preserve">after some </w:t>
      </w:r>
      <w:r w:rsidR="004404BA">
        <w:rPr>
          <w:rFonts w:eastAsia="Garamond" w:cs="Garamond"/>
          <w:lang w:val="en-US"/>
        </w:rPr>
        <w:t xml:space="preserve">initial </w:t>
      </w:r>
      <w:r w:rsidR="00AE343E">
        <w:rPr>
          <w:rFonts w:eastAsia="Garamond" w:cs="Garamond"/>
          <w:lang w:val="en-US"/>
        </w:rPr>
        <w:t>convergence.</w:t>
      </w:r>
      <w:r w:rsidR="001F54BD">
        <w:rPr>
          <w:rFonts w:eastAsia="Garamond" w:cs="Garamond"/>
          <w:lang w:val="en-US"/>
        </w:rPr>
        <w:t xml:space="preserve"> </w:t>
      </w:r>
      <w:r w:rsidR="004404BA">
        <w:rPr>
          <w:rFonts w:eastAsia="Garamond" w:cs="Garamond"/>
          <w:lang w:val="en-US"/>
        </w:rPr>
        <w:t>The hourly OLR varies between 3 and 12, with an average of around 6 kg VS m</w:t>
      </w:r>
      <w:r w:rsidR="004404BA" w:rsidRPr="00670698">
        <w:rPr>
          <w:rFonts w:eastAsia="Garamond" w:cs="Garamond"/>
          <w:vertAlign w:val="superscript"/>
          <w:lang w:val="en-US"/>
        </w:rPr>
        <w:t>-3</w:t>
      </w:r>
      <w:r w:rsidR="004404BA">
        <w:rPr>
          <w:rFonts w:eastAsia="Garamond" w:cs="Garamond"/>
          <w:lang w:val="en-US"/>
        </w:rPr>
        <w:t xml:space="preserve"> d</w:t>
      </w:r>
      <w:r w:rsidR="004404BA" w:rsidRPr="00670698">
        <w:rPr>
          <w:rFonts w:eastAsia="Garamond" w:cs="Garamond"/>
          <w:vertAlign w:val="superscript"/>
          <w:lang w:val="en-US"/>
        </w:rPr>
        <w:t>-1</w:t>
      </w:r>
      <w:r w:rsidR="004404BA">
        <w:rPr>
          <w:rFonts w:eastAsia="Garamond" w:cs="Garamond"/>
          <w:lang w:val="en-US"/>
        </w:rPr>
        <w:t xml:space="preserve">. </w:t>
      </w:r>
    </w:p>
    <w:p w14:paraId="143C9A8D" w14:textId="3AE34A81" w:rsidR="009559A1" w:rsidRDefault="004404BA">
      <w:pPr>
        <w:rPr>
          <w:rFonts w:eastAsia="Garamond" w:cs="Garamond"/>
          <w:lang w:val="en-US"/>
        </w:rPr>
      </w:pPr>
      <w:r>
        <w:rPr>
          <w:rFonts w:eastAsia="Garamond" w:cs="Garamond"/>
          <w:lang w:val="en-US"/>
        </w:rPr>
        <w:t xml:space="preserve">Given </w:t>
      </w:r>
      <w:r w:rsidR="00AE343E">
        <w:rPr>
          <w:rFonts w:eastAsia="Garamond" w:cs="Garamond"/>
          <w:lang w:val="en-US"/>
        </w:rPr>
        <w:t xml:space="preserve">the substrate costs </w:t>
      </w:r>
      <w:r>
        <w:rPr>
          <w:rFonts w:eastAsia="Garamond" w:cs="Garamond"/>
          <w:lang w:val="en-US"/>
        </w:rPr>
        <w:t xml:space="preserve">in </w:t>
      </w:r>
      <w:r w:rsidR="00AE343E">
        <w:rPr>
          <w:rFonts w:eastAsia="Garamond" w:cs="Garamond"/>
          <w:lang w:val="en-US"/>
        </w:rPr>
        <w:t xml:space="preserve">Tab. 2, </w:t>
      </w:r>
      <w:r w:rsidR="001F54BD" w:rsidRPr="00670698">
        <w:rPr>
          <w:rFonts w:eastAsia="Garamond" w:cs="Garamond"/>
          <w:lang w:val="en-US"/>
        </w:rPr>
        <w:t xml:space="preserve">the optimal substrate </w:t>
      </w:r>
      <w:r w:rsidR="009559A1" w:rsidRPr="00670698">
        <w:rPr>
          <w:rFonts w:eastAsia="Garamond" w:cs="Garamond"/>
          <w:lang w:val="en-US"/>
        </w:rPr>
        <w:t xml:space="preserve">composition </w:t>
      </w:r>
      <w:r w:rsidR="001F54BD" w:rsidRPr="00670698">
        <w:rPr>
          <w:rFonts w:eastAsia="Garamond" w:cs="Garamond"/>
          <w:lang w:val="en-US"/>
        </w:rPr>
        <w:t xml:space="preserve">consists of </w:t>
      </w:r>
      <w:r w:rsidR="009559A1" w:rsidRPr="00670698">
        <w:rPr>
          <w:rFonts w:eastAsia="Garamond" w:cs="Garamond"/>
          <w:lang w:val="en-US"/>
        </w:rPr>
        <w:t xml:space="preserve">about equal and nearly constant </w:t>
      </w:r>
      <w:r w:rsidR="002D06DE" w:rsidRPr="004404BA">
        <w:rPr>
          <w:rFonts w:eastAsia="Garamond" w:cs="Garamond"/>
          <w:lang w:val="en-US"/>
        </w:rPr>
        <w:t xml:space="preserve">shares </w:t>
      </w:r>
      <w:r w:rsidR="009559A1" w:rsidRPr="00670698">
        <w:rPr>
          <w:rFonts w:eastAsia="Garamond" w:cs="Garamond"/>
          <w:lang w:val="en-US"/>
        </w:rPr>
        <w:t>of</w:t>
      </w:r>
      <w:r w:rsidR="002D06DE" w:rsidRPr="004404BA">
        <w:rPr>
          <w:rFonts w:eastAsia="Garamond" w:cs="Garamond"/>
          <w:lang w:val="en-US"/>
        </w:rPr>
        <w:t xml:space="preserve"> </w:t>
      </w:r>
      <w:r w:rsidR="009559A1" w:rsidRPr="00670698">
        <w:rPr>
          <w:rFonts w:eastAsia="Garamond" w:cs="Garamond"/>
          <w:lang w:val="en-US"/>
        </w:rPr>
        <w:t xml:space="preserve">all substrates, with a slight preference for </w:t>
      </w:r>
      <w:proofErr w:type="spellStart"/>
      <w:r w:rsidR="009559A1" w:rsidRPr="00670698">
        <w:rPr>
          <w:rFonts w:eastAsia="Garamond" w:cs="Garamond"/>
          <w:lang w:val="en-US"/>
        </w:rPr>
        <w:t>GrS</w:t>
      </w:r>
      <w:proofErr w:type="spellEnd"/>
      <w:r w:rsidR="00E05A0C">
        <w:rPr>
          <w:rFonts w:eastAsia="Garamond" w:cs="Garamond"/>
          <w:lang w:val="en-US"/>
        </w:rPr>
        <w:t xml:space="preserve"> (</w:t>
      </w:r>
      <w:r w:rsidR="009559A1" w:rsidRPr="00670698">
        <w:rPr>
          <w:rFonts w:eastAsia="Garamond" w:cs="Garamond"/>
          <w:lang w:val="en-US"/>
        </w:rPr>
        <w:t>cf. magnifications in Fig. 4</w:t>
      </w:r>
      <w:r w:rsidR="00E05A0C">
        <w:rPr>
          <w:rFonts w:eastAsia="Garamond" w:cs="Garamond"/>
          <w:lang w:val="en-US"/>
        </w:rPr>
        <w:t>)</w:t>
      </w:r>
      <w:r w:rsidR="006A575A">
        <w:rPr>
          <w:rFonts w:eastAsia="Garamond" w:cs="Garamond"/>
          <w:lang w:val="en-US"/>
        </w:rPr>
        <w:t xml:space="preserve">. </w:t>
      </w:r>
      <w:r w:rsidR="009559A1">
        <w:rPr>
          <w:rFonts w:eastAsia="Garamond" w:cs="Garamond"/>
          <w:lang w:val="en-US"/>
        </w:rPr>
        <w:t xml:space="preserve">When changing the costs </w:t>
      </w:r>
      <w:r>
        <w:rPr>
          <w:rFonts w:eastAsia="Garamond" w:cs="Garamond"/>
          <w:lang w:val="en-US"/>
        </w:rPr>
        <w:t xml:space="preserve">of substrates </w:t>
      </w:r>
      <w:r w:rsidR="009559A1">
        <w:rPr>
          <w:rFonts w:eastAsia="Garamond" w:cs="Garamond"/>
          <w:lang w:val="en-US"/>
        </w:rPr>
        <w:t>relative to each other, the mix changes in favor of the cheapest silage (plots not shown). However, the methane potential represented by the influent concentrations also affects the substrate mix</w:t>
      </w:r>
      <w:r>
        <w:rPr>
          <w:rFonts w:eastAsia="Garamond" w:cs="Garamond"/>
          <w:lang w:val="en-US"/>
        </w:rPr>
        <w:t xml:space="preserve"> </w:t>
      </w:r>
      <w:r w:rsidR="009559A1">
        <w:rPr>
          <w:rFonts w:eastAsia="Garamond" w:cs="Garamond"/>
          <w:lang w:val="en-US"/>
        </w:rPr>
        <w:t xml:space="preserve">required to satisfy the setpoint tracking. This explains why SBS has a higher share </w:t>
      </w:r>
      <w:r w:rsidR="00E05A0C">
        <w:rPr>
          <w:rFonts w:eastAsia="Garamond" w:cs="Garamond"/>
          <w:lang w:val="en-US"/>
        </w:rPr>
        <w:t xml:space="preserve">in feedings </w:t>
      </w:r>
      <w:r w:rsidR="009559A1">
        <w:rPr>
          <w:rFonts w:eastAsia="Garamond" w:cs="Garamond"/>
          <w:lang w:val="en-US"/>
        </w:rPr>
        <w:t>than MS although it is more expensive</w:t>
      </w:r>
      <w:r w:rsidR="00E05A0C">
        <w:rPr>
          <w:rFonts w:eastAsia="Garamond" w:cs="Garamond"/>
          <w:lang w:val="en-US"/>
        </w:rPr>
        <w:t xml:space="preserve"> (cf. also Fig. 3)</w:t>
      </w:r>
      <w:r w:rsidR="009559A1">
        <w:rPr>
          <w:rFonts w:eastAsia="Garamond" w:cs="Garamond"/>
          <w:lang w:val="en-US"/>
        </w:rPr>
        <w:t xml:space="preserve">. </w:t>
      </w:r>
    </w:p>
    <w:p w14:paraId="09EC69A1" w14:textId="745A4534" w:rsidR="0093328E" w:rsidRDefault="006A575A" w:rsidP="0093328E">
      <w:pPr>
        <w:rPr>
          <w:rFonts w:eastAsia="Garamond" w:cs="Garamond"/>
          <w:lang w:val="en-US"/>
        </w:rPr>
      </w:pPr>
      <w:r>
        <w:rPr>
          <w:rFonts w:eastAsia="Garamond" w:cs="Garamond"/>
          <w:lang w:val="en-US"/>
        </w:rPr>
        <w:t xml:space="preserve">While co-digestion </w:t>
      </w:r>
      <w:r w:rsidR="002875A8">
        <w:rPr>
          <w:rFonts w:eastAsia="Garamond" w:cs="Garamond"/>
          <w:lang w:val="en-US"/>
        </w:rPr>
        <w:t xml:space="preserve">with constant </w:t>
      </w:r>
      <w:r w:rsidR="0013275A">
        <w:rPr>
          <w:rFonts w:eastAsia="Garamond" w:cs="Garamond"/>
          <w:lang w:val="en-US"/>
        </w:rPr>
        <w:t xml:space="preserve">substrate </w:t>
      </w:r>
      <w:r w:rsidR="001F54BD">
        <w:rPr>
          <w:rFonts w:eastAsia="Garamond" w:cs="Garamond"/>
          <w:lang w:val="en-US"/>
        </w:rPr>
        <w:t xml:space="preserve">composition </w:t>
      </w:r>
      <w:r>
        <w:rPr>
          <w:rFonts w:eastAsia="Garamond" w:cs="Garamond"/>
          <w:lang w:val="en-US"/>
        </w:rPr>
        <w:t xml:space="preserve">is </w:t>
      </w:r>
      <w:r w:rsidR="007D6FB0">
        <w:rPr>
          <w:rFonts w:eastAsia="Garamond" w:cs="Garamond"/>
          <w:lang w:val="en-US"/>
        </w:rPr>
        <w:t>common in practical AD operation</w:t>
      </w:r>
      <w:r w:rsidR="00670698">
        <w:rPr>
          <w:rFonts w:eastAsia="Garamond" w:cs="Garamond"/>
          <w:lang w:val="en-US"/>
        </w:rPr>
        <w:t xml:space="preserve"> </w:t>
      </w:r>
      <w:sdt>
        <w:sdtPr>
          <w:rPr>
            <w:rFonts w:eastAsia="Garamond" w:cs="Garamond"/>
            <w:lang w:val="en-US"/>
          </w:rPr>
          <w:alias w:val="To edit, see citavi.com/edit"/>
          <w:tag w:val="CitaviPlaceholder#dc064188-bf86-4538-b5dc-d4beb1545bf7"/>
          <w:id w:val="1474940229"/>
          <w:placeholder>
            <w:docPart w:val="DefaultPlaceholder_-1854013440"/>
          </w:placeholder>
        </w:sdtPr>
        <w:sdtContent>
          <w:r w:rsidR="00670698">
            <w:rPr>
              <w:rFonts w:eastAsia="Garamond" w:cs="Garamond"/>
              <w:lang w:val="en-US"/>
            </w:rPr>
            <w:fldChar w:fldCharType="begin"/>
          </w:r>
          <w:r w:rsidR="009E57A2">
            <w:rPr>
              <w:rFonts w:eastAsia="Garamond" w:cs="Garamond"/>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2NWYzNTQwLWMxZmEtNGNiMC04NjNiLWI4OGFmNzg3M2VkMCIsIlJhbmdlTGVuZ3RoIjoxOSwiUmVmZXJlbmNlSWQiOiIyYmQzMWVlNS0yZGQxLTQ5MzktOTAzNy1hMjc3Y2Y5Njc5OTg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3siJGlkIjoiMTMiLCIkdHlwZSI6IlN3aXNzQWNhZGVtaWMuQ2l0YXZpLkxvY2F0aW9uLCBTd2lzc0FjYWRlbWljLkNpdGF2aSIsIkFkZHJlc3MiOnsiJGlkIjoiMTQiLCIkdHlwZSI6IlN3aXNzQWNhZGVtaWMuQ2l0YXZpLkxpbmtlZFJlc291cmNlLCBTd2lzc0FjYWRlbWljLkNpdGF2aSIsIkxpbmtlZFJlc291cmNlVHlwZSI6NSwiT3JpZ2luYWxTdHJpbmciOiIyNTE0NjMxMyIsIlVyaVN0cmluZyI6Imh0dHA6Ly93d3cubmNiaS5ubG0ubmloLmdvdi9wdWJtZWQvMjUxNDYzMTM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}</w:instrText>
          </w:r>
          <w:r w:rsidR="00670698">
            <w:rPr>
              <w:rFonts w:eastAsia="Garamond" w:cs="Garamond"/>
              <w:lang w:val="en-US"/>
            </w:rPr>
            <w:fldChar w:fldCharType="separate"/>
          </w:r>
          <w:r w:rsidR="00D76A55">
            <w:rPr>
              <w:rFonts w:eastAsia="Garamond" w:cs="Garamond"/>
              <w:lang w:val="en-US"/>
            </w:rPr>
            <w:t>(Hahn et al., 2014)</w:t>
          </w:r>
          <w:r w:rsidR="00670698">
            <w:rPr>
              <w:rFonts w:eastAsia="Garamond" w:cs="Garamond"/>
              <w:lang w:val="en-US"/>
            </w:rPr>
            <w:fldChar w:fldCharType="end"/>
          </w:r>
        </w:sdtContent>
      </w:sdt>
      <w:r w:rsidR="007D6FB0">
        <w:rPr>
          <w:rFonts w:eastAsia="Garamond" w:cs="Garamond"/>
          <w:lang w:val="en-US"/>
        </w:rPr>
        <w:t xml:space="preserve">, </w:t>
      </w:r>
      <w:r w:rsidR="006D4465">
        <w:rPr>
          <w:rFonts w:eastAsia="Garamond" w:cs="Garamond"/>
          <w:lang w:val="en-US"/>
        </w:rPr>
        <w:t xml:space="preserve">fully </w:t>
      </w:r>
      <w:r w:rsidR="00F246FA">
        <w:rPr>
          <w:rFonts w:eastAsia="Garamond" w:cs="Garamond"/>
          <w:lang w:val="en-US"/>
        </w:rPr>
        <w:t xml:space="preserve">continuous feed volume flows are </w:t>
      </w:r>
      <w:r w:rsidR="0013275A">
        <w:rPr>
          <w:rFonts w:eastAsia="Garamond" w:cs="Garamond"/>
          <w:lang w:val="en-US"/>
        </w:rPr>
        <w:t xml:space="preserve">rather </w:t>
      </w:r>
      <w:r w:rsidR="007D6FB0">
        <w:rPr>
          <w:rFonts w:eastAsia="Garamond" w:cs="Garamond"/>
          <w:lang w:val="en-US"/>
        </w:rPr>
        <w:t>u</w:t>
      </w:r>
      <w:r w:rsidR="00EC6D1E">
        <w:rPr>
          <w:rFonts w:eastAsia="Garamond" w:cs="Garamond"/>
          <w:lang w:val="en-US"/>
        </w:rPr>
        <w:t>ncommo</w:t>
      </w:r>
      <w:r w:rsidR="0097178E">
        <w:rPr>
          <w:rFonts w:eastAsia="Garamond" w:cs="Garamond"/>
          <w:lang w:val="en-US"/>
        </w:rPr>
        <w:t>n</w:t>
      </w:r>
      <w:r w:rsidR="00F246FA">
        <w:rPr>
          <w:rFonts w:eastAsia="Garamond" w:cs="Garamond"/>
          <w:lang w:val="en-US"/>
        </w:rPr>
        <w:t xml:space="preserve">. </w:t>
      </w:r>
      <w:r w:rsidR="008C2CBC">
        <w:rPr>
          <w:rFonts w:eastAsia="Garamond" w:cs="Garamond"/>
          <w:lang w:val="en-US"/>
        </w:rPr>
        <w:t>I</w:t>
      </w:r>
      <w:r w:rsidR="008A41F4">
        <w:rPr>
          <w:rFonts w:eastAsia="Garamond" w:cs="Garamond"/>
          <w:lang w:val="en-US"/>
        </w:rPr>
        <w:t>nstead,</w:t>
      </w:r>
      <w:r w:rsidR="008C2CBC">
        <w:rPr>
          <w:rFonts w:eastAsia="Garamond" w:cs="Garamond"/>
          <w:lang w:val="en-US"/>
        </w:rPr>
        <w:t xml:space="preserve"> quasi steady-state methane production is </w:t>
      </w:r>
      <w:r w:rsidR="00543F42">
        <w:rPr>
          <w:rFonts w:eastAsia="Garamond" w:cs="Garamond"/>
          <w:lang w:val="en-US"/>
        </w:rPr>
        <w:t xml:space="preserve">typically </w:t>
      </w:r>
      <w:r w:rsidR="001E5308">
        <w:rPr>
          <w:rFonts w:eastAsia="Garamond" w:cs="Garamond"/>
          <w:lang w:val="en-US"/>
        </w:rPr>
        <w:t>approximated</w:t>
      </w:r>
      <w:r w:rsidR="008C2CBC">
        <w:rPr>
          <w:rFonts w:eastAsia="Garamond" w:cs="Garamond"/>
          <w:lang w:val="en-US"/>
        </w:rPr>
        <w:t xml:space="preserve"> </w:t>
      </w:r>
      <w:r w:rsidR="008A41F4">
        <w:rPr>
          <w:rFonts w:eastAsia="Garamond" w:cs="Garamond"/>
          <w:lang w:val="en-US"/>
        </w:rPr>
        <w:t>through</w:t>
      </w:r>
      <w:r w:rsidR="008C2CBC">
        <w:rPr>
          <w:rFonts w:eastAsia="Garamond" w:cs="Garamond"/>
          <w:lang w:val="en-US"/>
        </w:rPr>
        <w:t xml:space="preserve"> </w:t>
      </w:r>
      <w:r w:rsidR="00F86942">
        <w:rPr>
          <w:rFonts w:eastAsia="Garamond" w:cs="Garamond"/>
          <w:lang w:val="en-US"/>
        </w:rPr>
        <w:t xml:space="preserve">intermittent </w:t>
      </w:r>
      <w:r w:rsidR="006D0082">
        <w:rPr>
          <w:rFonts w:eastAsia="Garamond" w:cs="Garamond"/>
          <w:lang w:val="en-US"/>
        </w:rPr>
        <w:t>substrate dosages in short intervals</w:t>
      </w:r>
      <w:r w:rsidR="00DA2475">
        <w:rPr>
          <w:rFonts w:eastAsia="Garamond" w:cs="Garamond"/>
          <w:lang w:val="en-US"/>
        </w:rPr>
        <w:t xml:space="preserve"> </w:t>
      </w:r>
      <w:sdt>
        <w:sdtPr>
          <w:rPr>
            <w:rFonts w:eastAsia="Garamond" w:cs="Garamond"/>
            <w:lang w:val="en-US"/>
          </w:rPr>
          <w:alias w:val="To edit, see citavi.com/edit"/>
          <w:tag w:val="CitaviPlaceholder#b543f470-bba6-4d25-abf8-1f58a11fef8c"/>
          <w:id w:val="1906650285"/>
          <w:placeholder>
            <w:docPart w:val="DefaultPlaceholder_-1854013440"/>
          </w:placeholder>
        </w:sdtPr>
        <w:sdtContent>
          <w:r w:rsidR="00DA2475">
            <w:rPr>
              <w:rFonts w:eastAsia="Garamond" w:cs="Garamond"/>
              <w:lang w:val="en-US"/>
            </w:rPr>
            <w:fldChar w:fldCharType="begin"/>
          </w:r>
          <w:r w:rsidR="009E57A2">
            <w:rPr>
              <w:rFonts w:eastAsia="Garamond" w:cs="Garamond"/>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ljYjA5Njg3LTYzZTAtNGRiNy1hMmRkLWI5YmQ2OGFmNWJmMCIsIlJhbmdlTGVuZ3RoIjoxOSwiUmVmZXJlbmNlSWQiOiJmOTQ2YzU1OC02MWMxLTQwNjUtYTZmYS1hYzNkZTA1NzNkNzA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VuZyIsIkxhbmd1YWdlQ29kZSI6ImVuIiwiTG9jYXRpb25zIjpbeyIkaWQiOiIxNiIsIiR0eXBlIjoiU3dpc3NBY2FkZW1pYy5DaXRhdmkuTG9jYXRpb24sIFN3aXNzQWNhZGVtaWMuQ2l0YXZpIiwiQWRkcmVzcyI6eyIkaWQiOiIxNyIsIiR0eXBlIjoiU3dpc3NBY2FkZW1pYy5DaXRhdmkuTGlua2VkUmVzb3VyY2UsIFN3aXNzQWNhZGVtaWMuQ2l0YXZpIiwiTGlua2VkUmVzb3VyY2VUeXBlIjo1LCJPcmlnaW5hbFN0cmluZyI6IjEwLjExODYvczEzMDY4LTAxOC0xMjc5LTUiLCJVcmlTdHJpbmciOiJodHRwczovL2RvaS5vcmcvMTAuMTE4Ni9zMTMwNjgtMDE4LTEyNzktNSIsIkxpbmtlZFJlc291cmNlU3RhdHVzIjo4LCJQcm9wZXJ0aWVzIjp7IiRpZCI6IjE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}</w:instrText>
          </w:r>
          <w:r w:rsidR="00DA2475">
            <w:rPr>
              <w:rFonts w:eastAsia="Garamond" w:cs="Garamond"/>
              <w:lang w:val="en-US"/>
            </w:rPr>
            <w:fldChar w:fldCharType="separate"/>
          </w:r>
          <w:r w:rsidR="00D76A55">
            <w:rPr>
              <w:rFonts w:eastAsia="Garamond" w:cs="Garamond"/>
              <w:lang w:val="en-US"/>
            </w:rPr>
            <w:t>(Bonk et al., 2018)</w:t>
          </w:r>
          <w:r w:rsidR="00DA2475">
            <w:rPr>
              <w:rFonts w:eastAsia="Garamond" w:cs="Garamond"/>
              <w:lang w:val="en-US"/>
            </w:rPr>
            <w:fldChar w:fldCharType="end"/>
          </w:r>
        </w:sdtContent>
      </w:sdt>
      <w:r w:rsidR="00B222B4">
        <w:rPr>
          <w:rFonts w:eastAsia="Garamond" w:cs="Garamond"/>
          <w:lang w:val="en-US"/>
        </w:rPr>
        <w:t xml:space="preserve">, which </w:t>
      </w:r>
      <w:r w:rsidR="006D0082">
        <w:rPr>
          <w:rFonts w:eastAsia="Garamond" w:cs="Garamond"/>
          <w:lang w:val="en-US"/>
        </w:rPr>
        <w:t>leads to fluctuating gas production.</w:t>
      </w:r>
      <w:r w:rsidR="003A6892">
        <w:rPr>
          <w:rFonts w:eastAsia="Garamond" w:cs="Garamond"/>
          <w:lang w:val="en-US"/>
        </w:rPr>
        <w:t xml:space="preserve"> </w:t>
      </w:r>
      <w:r w:rsidR="006D4465">
        <w:rPr>
          <w:rFonts w:eastAsia="Garamond" w:cs="Garamond"/>
          <w:lang w:val="en-US"/>
        </w:rPr>
        <w:t>Further</w:t>
      </w:r>
      <w:r w:rsidR="00AE343E">
        <w:rPr>
          <w:rFonts w:eastAsia="Garamond" w:cs="Garamond"/>
          <w:lang w:val="en-US"/>
        </w:rPr>
        <w:t xml:space="preserve">, a GS was </w:t>
      </w:r>
      <w:r w:rsidR="00AE343E">
        <w:rPr>
          <w:rFonts w:eastAsia="Garamond" w:cs="Garamond"/>
          <w:lang w:val="en-US"/>
        </w:rPr>
        <w:lastRenderedPageBreak/>
        <w:t xml:space="preserve">not considered in case study 1 but is usually installed to </w:t>
      </w:r>
      <w:r w:rsidR="001064BD">
        <w:rPr>
          <w:rFonts w:eastAsia="Garamond" w:cs="Garamond"/>
          <w:lang w:val="en-US"/>
        </w:rPr>
        <w:t xml:space="preserve">compensate such </w:t>
      </w:r>
      <w:r w:rsidR="00AE343E">
        <w:rPr>
          <w:rFonts w:eastAsia="Garamond" w:cs="Garamond"/>
          <w:lang w:val="en-US"/>
        </w:rPr>
        <w:t xml:space="preserve">fluctuations </w:t>
      </w:r>
      <w:r w:rsidR="001064BD">
        <w:rPr>
          <w:rFonts w:eastAsia="Garamond" w:cs="Garamond"/>
          <w:lang w:val="en-US"/>
        </w:rPr>
        <w:t>and ensure constant volume flows</w:t>
      </w:r>
      <w:r w:rsidR="006D4465">
        <w:rPr>
          <w:rFonts w:eastAsia="Garamond" w:cs="Garamond"/>
          <w:lang w:val="en-US"/>
        </w:rPr>
        <w:t xml:space="preserve">, e.g. </w:t>
      </w:r>
      <w:r w:rsidR="001064BD">
        <w:rPr>
          <w:rFonts w:eastAsia="Garamond" w:cs="Garamond"/>
          <w:lang w:val="en-US"/>
        </w:rPr>
        <w:t xml:space="preserve">into an upgrading unit </w:t>
      </w:r>
      <w:sdt>
        <w:sdtPr>
          <w:rPr>
            <w:rFonts w:eastAsia="Garamond" w:cs="Garamond"/>
            <w:lang w:val="en-US"/>
          </w:rPr>
          <w:alias w:val="To edit, see citavi.com/edit"/>
          <w:tag w:val="CitaviPlaceholder#5454ebde-26c8-4457-9cbe-283447042d48"/>
          <w:id w:val="447826639"/>
          <w:placeholder>
            <w:docPart w:val="DefaultPlaceholder_-1854013440"/>
          </w:placeholder>
        </w:sdtPr>
        <w:sdtContent>
          <w:r w:rsidR="001064BD">
            <w:rPr>
              <w:rFonts w:eastAsia="Garamond" w:cs="Garamond"/>
              <w:lang w:val="en-US"/>
            </w:rPr>
            <w:fldChar w:fldCharType="begin"/>
          </w:r>
          <w:r w:rsidR="009E57A2">
            <w:rPr>
              <w:rFonts w:eastAsia="Garamond" w:cs="Garamond"/>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c0NWVmMzFhLTU4YzItNGU4NC05YmMyLWZhNGU4YmMzMzY2ZSIsIlJhbmdlTGVuZ3RoIjoyMSwiUmVmZXJlbmNlSWQiOiJlM2MyYzhkMC1mMmNiLTQ1NjEtOTdkOS1lMWUzMGFiZDI4OG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IxMC4zMzkwL2VuMTUxNjU4MjciLCJVcmlTdHJpbmciOiJodHRwczovL2RvaS5vcmcvMTAuMzM5MC9lbjE1MTY1ODI3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}</w:instrText>
          </w:r>
          <w:r w:rsidR="001064BD">
            <w:rPr>
              <w:rFonts w:eastAsia="Garamond" w:cs="Garamond"/>
              <w:lang w:val="en-US"/>
            </w:rPr>
            <w:fldChar w:fldCharType="separate"/>
          </w:r>
          <w:r w:rsidR="00D76A55">
            <w:rPr>
              <w:rFonts w:eastAsia="Garamond" w:cs="Garamond"/>
              <w:lang w:val="en-US"/>
            </w:rPr>
            <w:t>(Jønson et al., 2022)</w:t>
          </w:r>
          <w:r w:rsidR="001064BD">
            <w:rPr>
              <w:rFonts w:eastAsia="Garamond" w:cs="Garamond"/>
              <w:lang w:val="en-US"/>
            </w:rPr>
            <w:fldChar w:fldCharType="end"/>
          </w:r>
        </w:sdtContent>
      </w:sdt>
      <w:r w:rsidR="00AE343E">
        <w:rPr>
          <w:rFonts w:eastAsia="Garamond" w:cs="Garamond"/>
          <w:lang w:val="en-US"/>
        </w:rPr>
        <w:t>.</w:t>
      </w:r>
      <w:r w:rsidR="009D0F79">
        <w:rPr>
          <w:rFonts w:eastAsia="Garamond" w:cs="Garamond"/>
          <w:lang w:val="en-US"/>
        </w:rPr>
        <w:t xml:space="preserve"> T</w:t>
      </w:r>
      <w:r w:rsidR="003A6892">
        <w:rPr>
          <w:rFonts w:eastAsia="Garamond" w:cs="Garamond"/>
          <w:lang w:val="en-US"/>
        </w:rPr>
        <w:t xml:space="preserve">he </w:t>
      </w:r>
      <w:r w:rsidR="009D0F79">
        <w:rPr>
          <w:rFonts w:eastAsia="Garamond" w:cs="Garamond"/>
          <w:lang w:val="en-US"/>
        </w:rPr>
        <w:t xml:space="preserve">obtained continuous substrate feeding is, though, </w:t>
      </w:r>
      <w:r w:rsidR="003A6892">
        <w:rPr>
          <w:rFonts w:eastAsia="Garamond" w:cs="Garamond"/>
          <w:lang w:val="en-US"/>
        </w:rPr>
        <w:t xml:space="preserve">a </w:t>
      </w:r>
      <w:r w:rsidR="004C6B4F">
        <w:rPr>
          <w:rFonts w:eastAsia="Garamond" w:cs="Garamond"/>
          <w:lang w:val="en-US"/>
        </w:rPr>
        <w:t xml:space="preserve">plausible </w:t>
      </w:r>
      <w:r w:rsidR="003A6892">
        <w:rPr>
          <w:rFonts w:eastAsia="Garamond" w:cs="Garamond"/>
          <w:lang w:val="en-US"/>
        </w:rPr>
        <w:t xml:space="preserve">consequence of the </w:t>
      </w:r>
      <w:r w:rsidR="009D0F79">
        <w:rPr>
          <w:rFonts w:eastAsia="Garamond" w:cs="Garamond"/>
          <w:lang w:val="en-US"/>
        </w:rPr>
        <w:t xml:space="preserve">OCP </w:t>
      </w:r>
      <w:r w:rsidR="003A6892">
        <w:rPr>
          <w:rFonts w:eastAsia="Garamond" w:cs="Garamond"/>
          <w:lang w:val="en-US"/>
        </w:rPr>
        <w:t>formulation</w:t>
      </w:r>
      <w:r w:rsidR="00566AB6">
        <w:rPr>
          <w:rFonts w:eastAsia="Garamond" w:cs="Garamond"/>
          <w:lang w:val="en-US"/>
        </w:rPr>
        <w:t xml:space="preserve">, </w:t>
      </w:r>
      <w:r w:rsidR="00AE343E">
        <w:rPr>
          <w:rFonts w:eastAsia="Garamond" w:cs="Garamond"/>
          <w:lang w:val="en-US"/>
        </w:rPr>
        <w:t xml:space="preserve">and </w:t>
      </w:r>
      <w:r w:rsidR="009D0F79">
        <w:rPr>
          <w:rFonts w:eastAsia="Garamond" w:cs="Garamond"/>
          <w:lang w:val="en-US"/>
        </w:rPr>
        <w:t>has</w:t>
      </w:r>
      <w:r w:rsidR="00AE343E">
        <w:rPr>
          <w:rFonts w:eastAsia="Garamond" w:cs="Garamond"/>
          <w:lang w:val="en-US"/>
        </w:rPr>
        <w:t xml:space="preserve"> also been reported </w:t>
      </w:r>
      <w:r w:rsidR="001064BD">
        <w:rPr>
          <w:rFonts w:eastAsia="Garamond" w:cs="Garamond"/>
          <w:lang w:val="en-US"/>
        </w:rPr>
        <w:t xml:space="preserve">in </w:t>
      </w:r>
      <w:r w:rsidR="009D0F79">
        <w:rPr>
          <w:rFonts w:eastAsia="Garamond" w:cs="Garamond"/>
          <w:lang w:val="en-US"/>
        </w:rPr>
        <w:t xml:space="preserve">other </w:t>
      </w:r>
      <w:r w:rsidR="001064BD">
        <w:rPr>
          <w:rFonts w:eastAsia="Garamond" w:cs="Garamond"/>
          <w:lang w:val="en-US"/>
        </w:rPr>
        <w:t>simulative studies</w:t>
      </w:r>
      <w:r w:rsidR="00911051">
        <w:rPr>
          <w:rFonts w:eastAsia="Garamond" w:cs="Garamond"/>
          <w:lang w:val="en-US"/>
        </w:rPr>
        <w:t xml:space="preserve"> </w:t>
      </w:r>
      <w:sdt>
        <w:sdtPr>
          <w:rPr>
            <w:rFonts w:eastAsia="Garamond" w:cs="Garamond"/>
            <w:lang w:val="en-US"/>
          </w:rPr>
          <w:alias w:val="To edit, see citavi.com/edit"/>
          <w:tag w:val="CitaviPlaceholder#da66017b-65db-4e29-b25d-6a1d72d312c2"/>
          <w:id w:val="-1419550245"/>
          <w:placeholder>
            <w:docPart w:val="DefaultPlaceholder_-1854013440"/>
          </w:placeholder>
        </w:sdtPr>
        <w:sdtContent>
          <w:r w:rsidR="00911051">
            <w:rPr>
              <w:rFonts w:eastAsia="Garamond" w:cs="Garamond"/>
              <w:lang w:val="en-US"/>
            </w:rPr>
            <w:fldChar w:fldCharType="begin"/>
          </w:r>
          <w:r w:rsidR="009E57A2">
            <w:rPr>
              <w:rFonts w:eastAsia="Garamond" w:cs="Garamond"/>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RkMGM1MDAxLWUxZDEtNGJhYi1hNDQ2LTMwNTg3MzRkMThiOSIsIlJhbmdlTGVuZ3RoIjoyNiwiUmVmZXJlbmNlSWQiOiI2YmQxZDRhZS1hMDYwLTQ2ODgtOTFiOS01MTRiMDU1ZWZmMT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IxMC4xMDE2L2oud2F0cmVzLjIwMjAuMTE1NTk5IiwiVXJpU3RyaW5nIjoiaHR0cHM6Ly9kb2kub3JnLzEwLjEwMTYvai53YXRyZXMuMjAyMC4xMTU1OTk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}</w:instrText>
          </w:r>
          <w:r w:rsidR="00911051">
            <w:rPr>
              <w:rFonts w:eastAsia="Garamond" w:cs="Garamond"/>
              <w:lang w:val="en-US"/>
            </w:rPr>
            <w:fldChar w:fldCharType="separate"/>
          </w:r>
          <w:r w:rsidR="00D76A55">
            <w:rPr>
              <w:rFonts w:eastAsia="Garamond" w:cs="Garamond"/>
              <w:lang w:val="en-US"/>
            </w:rPr>
            <w:t>(Ahmed and Rodríguez, 2020; Kil et al., 2017)</w:t>
          </w:r>
          <w:r w:rsidR="00911051">
            <w:rPr>
              <w:rFonts w:eastAsia="Garamond" w:cs="Garamond"/>
              <w:lang w:val="en-US"/>
            </w:rPr>
            <w:fldChar w:fldCharType="end"/>
          </w:r>
        </w:sdtContent>
      </w:sdt>
      <w:r w:rsidR="00911051">
        <w:rPr>
          <w:rFonts w:eastAsia="Garamond" w:cs="Garamond"/>
          <w:lang w:val="en-US"/>
        </w:rPr>
        <w:t>.</w:t>
      </w:r>
      <w:r w:rsidR="001F54BD">
        <w:rPr>
          <w:rFonts w:eastAsia="Garamond" w:cs="Garamond"/>
          <w:lang w:val="en-US"/>
        </w:rPr>
        <w:t xml:space="preserve"> </w:t>
      </w:r>
    </w:p>
    <w:p w14:paraId="64B324B8" w14:textId="7F7AC97C" w:rsidR="00FB2993" w:rsidRDefault="004C2BE6" w:rsidP="00D40CB8">
      <w:pPr>
        <w:rPr>
          <w:rFonts w:eastAsia="Garamond" w:cs="Garamond"/>
          <w:lang w:val="en-US"/>
        </w:rPr>
      </w:pPr>
      <w:r>
        <w:rPr>
          <w:rFonts w:eastAsia="Garamond" w:cs="Garamond"/>
          <w:lang w:val="en-US"/>
        </w:rPr>
        <w:t xml:space="preserve">A </w:t>
      </w:r>
      <w:r w:rsidR="00924151">
        <w:rPr>
          <w:rFonts w:eastAsia="Garamond" w:cs="Garamond"/>
          <w:lang w:val="en-US"/>
        </w:rPr>
        <w:t xml:space="preserve">small </w:t>
      </w:r>
      <w:r>
        <w:rPr>
          <w:rFonts w:eastAsia="Garamond" w:cs="Garamond"/>
          <w:lang w:val="en-US"/>
        </w:rPr>
        <w:t>p</w:t>
      </w:r>
      <w:r w:rsidR="00FB2993">
        <w:rPr>
          <w:rFonts w:eastAsia="Garamond" w:cs="Garamond"/>
          <w:lang w:val="en-US"/>
        </w:rPr>
        <w:t>ermanent tracking error remains</w:t>
      </w:r>
      <w:r>
        <w:rPr>
          <w:rFonts w:eastAsia="Garamond" w:cs="Garamond"/>
          <w:lang w:val="en-US"/>
        </w:rPr>
        <w:t xml:space="preserve"> especially for the high setpoint</w:t>
      </w:r>
      <w:r w:rsidR="00924151">
        <w:rPr>
          <w:rFonts w:eastAsia="Garamond" w:cs="Garamond"/>
          <w:lang w:val="en-US"/>
        </w:rPr>
        <w:t xml:space="preserve"> (</w:t>
      </w:r>
      <w:r>
        <w:rPr>
          <w:rFonts w:eastAsia="Garamond" w:cs="Garamond"/>
          <w:lang w:val="en-US"/>
        </w:rPr>
        <w:t xml:space="preserve">cf. </w:t>
      </w:r>
      <w:r w:rsidR="00924151">
        <w:rPr>
          <w:rFonts w:eastAsia="Garamond" w:cs="Garamond"/>
          <w:lang w:val="en-US"/>
        </w:rPr>
        <w:t>2</w:t>
      </w:r>
      <w:r w:rsidR="00924151" w:rsidRPr="00670698">
        <w:rPr>
          <w:rFonts w:eastAsia="Garamond" w:cs="Garamond"/>
          <w:vertAlign w:val="superscript"/>
          <w:lang w:val="en-US"/>
        </w:rPr>
        <w:t>nd</w:t>
      </w:r>
      <w:r w:rsidR="00924151">
        <w:rPr>
          <w:rFonts w:eastAsia="Garamond" w:cs="Garamond"/>
          <w:lang w:val="en-US"/>
        </w:rPr>
        <w:t xml:space="preserve"> </w:t>
      </w:r>
      <w:r>
        <w:rPr>
          <w:rFonts w:eastAsia="Garamond" w:cs="Garamond"/>
          <w:lang w:val="en-US"/>
        </w:rPr>
        <w:t xml:space="preserve">last subplot </w:t>
      </w:r>
      <w:r w:rsidR="00924151">
        <w:rPr>
          <w:rFonts w:eastAsia="Garamond" w:cs="Garamond"/>
          <w:lang w:val="en-US"/>
        </w:rPr>
        <w:t xml:space="preserve">in </w:t>
      </w:r>
      <w:r>
        <w:rPr>
          <w:rFonts w:eastAsia="Garamond" w:cs="Garamond"/>
          <w:lang w:val="en-US"/>
        </w:rPr>
        <w:t>Fig. 4</w:t>
      </w:r>
      <w:r w:rsidR="00924151">
        <w:rPr>
          <w:rFonts w:eastAsia="Garamond" w:cs="Garamond"/>
          <w:lang w:val="en-US"/>
        </w:rPr>
        <w:t>)</w:t>
      </w:r>
      <w:r w:rsidR="00FB2993">
        <w:rPr>
          <w:rFonts w:eastAsia="Garamond" w:cs="Garamond"/>
          <w:lang w:val="en-US"/>
        </w:rPr>
        <w:t xml:space="preserve">. </w:t>
      </w:r>
      <w:r>
        <w:rPr>
          <w:rFonts w:eastAsia="Garamond" w:cs="Garamond"/>
          <w:lang w:val="en-US"/>
        </w:rPr>
        <w:t>This is n</w:t>
      </w:r>
      <w:r w:rsidR="00FB2993">
        <w:rPr>
          <w:rFonts w:eastAsia="Garamond" w:cs="Garamond"/>
          <w:lang w:val="en-US"/>
        </w:rPr>
        <w:t xml:space="preserve">ot surprising, </w:t>
      </w:r>
      <w:r>
        <w:rPr>
          <w:rFonts w:eastAsia="Garamond" w:cs="Garamond"/>
          <w:lang w:val="en-US"/>
        </w:rPr>
        <w:t xml:space="preserve">as </w:t>
      </w:r>
      <w:r w:rsidR="00FB2993">
        <w:rPr>
          <w:rFonts w:eastAsia="Garamond" w:cs="Garamond"/>
          <w:lang w:val="en-US"/>
        </w:rPr>
        <w:t>the controller optimizes a cost function that</w:t>
      </w:r>
      <w:r w:rsidR="00C74682">
        <w:rPr>
          <w:rFonts w:eastAsia="Garamond" w:cs="Garamond"/>
          <w:lang w:val="en-US"/>
        </w:rPr>
        <w:t>,</w:t>
      </w:r>
      <w:r w:rsidR="00FB2993">
        <w:rPr>
          <w:rFonts w:eastAsia="Garamond" w:cs="Garamond"/>
          <w:lang w:val="en-US"/>
        </w:rPr>
        <w:t xml:space="preserve"> aside from the tracking error</w:t>
      </w:r>
      <w:r w:rsidR="00C74682">
        <w:rPr>
          <w:rFonts w:eastAsia="Garamond" w:cs="Garamond"/>
          <w:lang w:val="en-US"/>
        </w:rPr>
        <w:t xml:space="preserve">, </w:t>
      </w:r>
      <w:r w:rsidR="00FB2993">
        <w:rPr>
          <w:rFonts w:eastAsia="Garamond" w:cs="Garamond"/>
          <w:lang w:val="en-US"/>
        </w:rPr>
        <w:t xml:space="preserve">also </w:t>
      </w:r>
      <w:r>
        <w:rPr>
          <w:rFonts w:eastAsia="Garamond" w:cs="Garamond"/>
          <w:lang w:val="en-US"/>
        </w:rPr>
        <w:t xml:space="preserve">considers </w:t>
      </w:r>
      <w:r w:rsidR="00FB2993">
        <w:rPr>
          <w:rFonts w:eastAsia="Garamond" w:cs="Garamond"/>
          <w:lang w:val="en-US"/>
        </w:rPr>
        <w:t xml:space="preserve">substrate costs and </w:t>
      </w:r>
      <w:r w:rsidR="00924151">
        <w:rPr>
          <w:rFonts w:eastAsia="Garamond" w:cs="Garamond"/>
          <w:lang w:val="en-US"/>
        </w:rPr>
        <w:t>alternations</w:t>
      </w:r>
      <w:r w:rsidR="00E77F1F">
        <w:rPr>
          <w:rFonts w:eastAsia="Garamond" w:cs="Garamond"/>
          <w:lang w:val="en-US"/>
        </w:rPr>
        <w:t xml:space="preserve"> in feed volume flow, cf. Eq. </w:t>
      </w:r>
      <w:r w:rsidR="00E77F1F">
        <w:rPr>
          <w:rFonts w:eastAsia="Garamond" w:cs="Garamond"/>
          <w:lang w:val="en-US"/>
        </w:rPr>
        <w:fldChar w:fldCharType="begin"/>
      </w:r>
      <w:r w:rsidR="00E77F1F">
        <w:rPr>
          <w:rFonts w:eastAsia="Garamond" w:cs="Garamond"/>
          <w:lang w:val="en-US"/>
        </w:rPr>
        <w:instrText xml:space="preserve"> REF _Ref188105785 \h </w:instrText>
      </w:r>
      <w:r w:rsidR="00E77F1F">
        <w:rPr>
          <w:rFonts w:eastAsia="Garamond" w:cs="Garamond"/>
          <w:lang w:val="en-US"/>
        </w:rPr>
      </w:r>
      <w:r w:rsidR="00E77F1F">
        <w:rPr>
          <w:rFonts w:eastAsia="Garamond" w:cs="Garamond"/>
          <w:lang w:val="en-US"/>
        </w:rPr>
        <w:fldChar w:fldCharType="separate"/>
      </w:r>
      <w:r w:rsidR="00AC5FD3" w:rsidRPr="00092FDD">
        <w:rPr>
          <w:lang w:val="en-US"/>
        </w:rPr>
        <w:t>(</w:t>
      </w:r>
      <w:r w:rsidR="00AC5FD3" w:rsidRPr="00092FDD">
        <w:rPr>
          <w:noProof/>
          <w:lang w:val="en-US"/>
        </w:rPr>
        <w:t>2</w:t>
      </w:r>
      <w:r w:rsidR="00AC5FD3" w:rsidRPr="00092FDD">
        <w:rPr>
          <w:lang w:val="en-US"/>
        </w:rPr>
        <w:t>.</w:t>
      </w:r>
      <w:r w:rsidR="00AC5FD3" w:rsidRPr="00092FDD">
        <w:rPr>
          <w:noProof/>
          <w:lang w:val="en-US"/>
        </w:rPr>
        <w:t>16</w:t>
      </w:r>
      <w:r w:rsidR="00AC5FD3" w:rsidRPr="00092FDD">
        <w:rPr>
          <w:lang w:val="en-US"/>
        </w:rPr>
        <w:t>)</w:t>
      </w:r>
      <w:r w:rsidR="00E77F1F">
        <w:rPr>
          <w:rFonts w:eastAsia="Garamond" w:cs="Garamond"/>
          <w:lang w:val="en-US"/>
        </w:rPr>
        <w:fldChar w:fldCharType="end"/>
      </w:r>
      <w:r w:rsidR="00E77F1F">
        <w:rPr>
          <w:rFonts w:eastAsia="Garamond" w:cs="Garamond"/>
          <w:lang w:val="en-US"/>
        </w:rPr>
        <w:t xml:space="preserve">. The tracking error can further be decreased by </w:t>
      </w:r>
      <w:r>
        <w:rPr>
          <w:rFonts w:eastAsia="Garamond" w:cs="Garamond"/>
          <w:lang w:val="en-US"/>
        </w:rPr>
        <w:t xml:space="preserve">increasing the respective </w:t>
      </w:r>
      <w:r w:rsidR="00E77F1F">
        <w:rPr>
          <w:rFonts w:eastAsia="Garamond" w:cs="Garamond"/>
          <w:lang w:val="en-US"/>
        </w:rPr>
        <w:t xml:space="preserve">weight in the cost function, i.e. by increasing tuning parameter </w:t>
      </w:r>
      <m:oMath>
        <m:sSub>
          <m:sSubPr>
            <m:ctrlPr>
              <w:rPr>
                <w:rFonts w:ascii="Cambria Math" w:eastAsia="Garamond" w:hAnsi="Cambria Math" w:cs="Garamond"/>
                <w:i/>
                <w:lang w:val="en-US"/>
              </w:rPr>
            </m:ctrlPr>
          </m:sSubPr>
          <m:e>
            <m:r>
              <w:rPr>
                <w:rFonts w:ascii="Cambria Math" w:eastAsia="Garamond" w:hAnsi="Cambria Math" w:cs="Garamond"/>
                <w:lang w:val="en-US"/>
              </w:rPr>
              <m:t>c</m:t>
            </m:r>
          </m:e>
          <m:sub>
            <m:r>
              <w:rPr>
                <w:rFonts w:ascii="Cambria Math" w:eastAsia="Garamond" w:hAnsi="Cambria Math" w:cs="Garamond"/>
                <w:lang w:val="en-US"/>
              </w:rPr>
              <m:t>1</m:t>
            </m:r>
          </m:sub>
        </m:sSub>
      </m:oMath>
      <w:r w:rsidR="00E77F1F">
        <w:rPr>
          <w:rFonts w:eastAsia="Garamond" w:cs="Garamond"/>
          <w:lang w:val="en-US"/>
        </w:rPr>
        <w:t xml:space="preserve"> relative to </w:t>
      </w:r>
      <m:oMath>
        <m:sSub>
          <m:sSubPr>
            <m:ctrlPr>
              <w:rPr>
                <w:rFonts w:ascii="Cambria Math" w:eastAsia="Garamond" w:hAnsi="Cambria Math" w:cs="Garamond"/>
                <w:i/>
                <w:lang w:val="en-US"/>
              </w:rPr>
            </m:ctrlPr>
          </m:sSubPr>
          <m:e>
            <m:r>
              <w:rPr>
                <w:rFonts w:ascii="Cambria Math" w:eastAsia="Garamond" w:hAnsi="Cambria Math" w:cs="Garamond"/>
                <w:lang w:val="en-US"/>
              </w:rPr>
              <m:t>c</m:t>
            </m:r>
          </m:e>
          <m:sub>
            <m:r>
              <w:rPr>
                <w:rFonts w:ascii="Cambria Math" w:eastAsia="Garamond" w:hAnsi="Cambria Math" w:cs="Garamond"/>
                <w:lang w:val="en-US"/>
              </w:rPr>
              <m:t>2</m:t>
            </m:r>
          </m:sub>
        </m:sSub>
      </m:oMath>
      <w:r w:rsidR="00E77F1F">
        <w:rPr>
          <w:rFonts w:eastAsia="Garamond" w:cs="Garamond"/>
          <w:lang w:val="en-US"/>
        </w:rPr>
        <w:t xml:space="preserve"> and/or the substrate costs.</w:t>
      </w:r>
      <w:r w:rsidR="00EF69E5">
        <w:rPr>
          <w:rFonts w:eastAsia="Garamond" w:cs="Garamond"/>
          <w:lang w:val="en-US"/>
        </w:rPr>
        <w:t xml:space="preserve"> This comes at the expense of higher and more erratic feed volume flows</w:t>
      </w:r>
      <w:r w:rsidR="00C74682">
        <w:rPr>
          <w:rFonts w:eastAsia="Garamond" w:cs="Garamond"/>
          <w:lang w:val="en-US"/>
        </w:rPr>
        <w:t xml:space="preserve"> (plots not shown)</w:t>
      </w:r>
      <w:r w:rsidR="00EF69E5">
        <w:rPr>
          <w:rFonts w:eastAsia="Garamond" w:cs="Garamond"/>
          <w:lang w:val="en-US"/>
        </w:rPr>
        <w:t xml:space="preserve">. </w:t>
      </w:r>
    </w:p>
    <w:p w14:paraId="22C74201" w14:textId="2913FC04" w:rsidR="003F676E" w:rsidRDefault="00B63376" w:rsidP="00670698">
      <w:pPr>
        <w:rPr>
          <w:rFonts w:eastAsia="Garamond" w:cs="Garamond"/>
          <w:lang w:val="en-US"/>
        </w:rPr>
      </w:pPr>
      <w:r w:rsidRPr="4246EA89">
        <w:rPr>
          <w:rFonts w:eastAsia="Garamond" w:cs="Garamond"/>
          <w:lang w:val="en-US"/>
        </w:rPr>
        <w:t>Disturbance feedings (2</w:t>
      </w:r>
      <w:r w:rsidRPr="4246EA89">
        <w:rPr>
          <w:rFonts w:eastAsia="Garamond" w:cs="Garamond"/>
          <w:vertAlign w:val="superscript"/>
          <w:lang w:val="en-US"/>
        </w:rPr>
        <w:t>nd</w:t>
      </w:r>
      <w:r w:rsidRPr="4246EA89">
        <w:rPr>
          <w:rFonts w:eastAsia="Garamond" w:cs="Garamond"/>
          <w:lang w:val="en-US"/>
        </w:rPr>
        <w:t xml:space="preserve"> subplo</w:t>
      </w:r>
      <w:r>
        <w:rPr>
          <w:rFonts w:eastAsia="Garamond" w:cs="Garamond"/>
          <w:lang w:val="en-US"/>
        </w:rPr>
        <w:t>t of Fig. 4</w:t>
      </w:r>
      <w:r w:rsidRPr="4246EA89">
        <w:rPr>
          <w:rFonts w:eastAsia="Garamond" w:cs="Garamond"/>
          <w:lang w:val="en-US"/>
        </w:rPr>
        <w:t xml:space="preserve">) could be rejected well </w:t>
      </w:r>
      <w:r>
        <w:rPr>
          <w:rFonts w:eastAsia="Garamond" w:cs="Garamond"/>
          <w:lang w:val="en-US"/>
        </w:rPr>
        <w:t>by</w:t>
      </w:r>
      <w:r w:rsidRPr="4246EA89">
        <w:rPr>
          <w:rFonts w:eastAsia="Garamond" w:cs="Garamond"/>
          <w:lang w:val="en-US"/>
        </w:rPr>
        <w:t xml:space="preserve"> the </w:t>
      </w:r>
      <w:r>
        <w:rPr>
          <w:rFonts w:eastAsia="Garamond" w:cs="Garamond"/>
          <w:lang w:val="en-US"/>
        </w:rPr>
        <w:t xml:space="preserve">NMPC </w:t>
      </w:r>
      <w:r w:rsidRPr="4246EA89">
        <w:rPr>
          <w:rFonts w:eastAsia="Garamond" w:cs="Garamond"/>
          <w:lang w:val="en-US"/>
        </w:rPr>
        <w:t xml:space="preserve">by adequately reducing the feeding </w:t>
      </w:r>
      <w:r>
        <w:rPr>
          <w:rFonts w:eastAsia="Garamond" w:cs="Garamond"/>
          <w:lang w:val="en-US"/>
        </w:rPr>
        <w:t>especially of silages ahead of time (2</w:t>
      </w:r>
      <w:r w:rsidRPr="00660FBE">
        <w:rPr>
          <w:rFonts w:eastAsia="Garamond" w:cs="Garamond"/>
          <w:vertAlign w:val="superscript"/>
          <w:lang w:val="en-US"/>
        </w:rPr>
        <w:t>nd</w:t>
      </w:r>
      <w:r>
        <w:rPr>
          <w:rFonts w:eastAsia="Garamond" w:cs="Garamond"/>
          <w:lang w:val="en-US"/>
        </w:rPr>
        <w:t xml:space="preserve"> </w:t>
      </w:r>
      <w:r w:rsidRPr="4246EA89">
        <w:rPr>
          <w:rFonts w:eastAsia="Garamond" w:cs="Garamond"/>
          <w:lang w:val="en-US"/>
        </w:rPr>
        <w:t>magnification in</w:t>
      </w:r>
      <w:r>
        <w:rPr>
          <w:rFonts w:eastAsia="Garamond" w:cs="Garamond"/>
          <w:lang w:val="en-US"/>
        </w:rPr>
        <w:t xml:space="preserve"> </w:t>
      </w:r>
      <w:r w:rsidRPr="4246EA89">
        <w:rPr>
          <w:rFonts w:eastAsia="Garamond" w:cs="Garamond"/>
          <w:lang w:val="en-US"/>
        </w:rPr>
        <w:t>top subplot</w:t>
      </w:r>
      <w:r>
        <w:rPr>
          <w:rFonts w:eastAsia="Garamond" w:cs="Garamond"/>
          <w:lang w:val="en-US"/>
        </w:rPr>
        <w:t>)</w:t>
      </w:r>
      <w:r w:rsidRPr="4246EA89">
        <w:rPr>
          <w:rFonts w:eastAsia="Garamond" w:cs="Garamond"/>
          <w:lang w:val="en-US"/>
        </w:rPr>
        <w:t xml:space="preserve">. Note that the </w:t>
      </w:r>
      <w:r>
        <w:rPr>
          <w:rFonts w:eastAsia="Garamond" w:cs="Garamond"/>
          <w:lang w:val="en-US"/>
        </w:rPr>
        <w:t xml:space="preserve">controller was informed on upcoming disturbance feedings. </w:t>
      </w:r>
      <w:r w:rsidR="003F676E">
        <w:rPr>
          <w:rFonts w:eastAsia="Garamond" w:cs="Garamond"/>
          <w:lang w:val="en-US"/>
        </w:rPr>
        <w:t>The pH c</w:t>
      </w:r>
      <w:r w:rsidR="0093328E">
        <w:rPr>
          <w:rFonts w:eastAsia="Garamond" w:cs="Garamond"/>
          <w:lang w:val="en-US"/>
        </w:rPr>
        <w:t>ould</w:t>
      </w:r>
      <w:r w:rsidR="003F676E">
        <w:rPr>
          <w:rFonts w:eastAsia="Garamond" w:cs="Garamond"/>
          <w:lang w:val="en-US"/>
        </w:rPr>
        <w:t xml:space="preserve"> be maintained approximately constant</w:t>
      </w:r>
      <w:r w:rsidR="00EF69E5">
        <w:rPr>
          <w:rFonts w:eastAsia="Garamond" w:cs="Garamond"/>
          <w:lang w:val="en-US"/>
        </w:rPr>
        <w:t xml:space="preserve"> and in a</w:t>
      </w:r>
      <w:r w:rsidR="00C74682">
        <w:rPr>
          <w:rFonts w:eastAsia="Garamond" w:cs="Garamond"/>
          <w:lang w:val="en-US"/>
        </w:rPr>
        <w:t xml:space="preserve"> </w:t>
      </w:r>
      <w:r w:rsidR="00096A57">
        <w:rPr>
          <w:rFonts w:eastAsia="Garamond" w:cs="Garamond"/>
          <w:lang w:val="en-US"/>
        </w:rPr>
        <w:t xml:space="preserve">range </w:t>
      </w:r>
      <w:r w:rsidR="00357C14">
        <w:rPr>
          <w:rFonts w:eastAsia="Garamond" w:cs="Garamond"/>
          <w:lang w:val="en-US"/>
        </w:rPr>
        <w:t xml:space="preserve">of </w:t>
      </w:r>
      <w:r w:rsidR="00096A57">
        <w:rPr>
          <w:rFonts w:eastAsia="Garamond" w:cs="Garamond"/>
          <w:lang w:val="en-US"/>
        </w:rPr>
        <w:t>7.</w:t>
      </w:r>
      <w:r w:rsidR="00AE343E">
        <w:rPr>
          <w:rFonts w:eastAsia="Garamond" w:cs="Garamond"/>
          <w:lang w:val="en-US"/>
        </w:rPr>
        <w:t>2</w:t>
      </w:r>
      <w:r w:rsidR="00096A57">
        <w:rPr>
          <w:rFonts w:eastAsia="Garamond" w:cs="Garamond"/>
          <w:lang w:val="en-US"/>
        </w:rPr>
        <w:t>-</w:t>
      </w:r>
      <w:r w:rsidR="00357C14">
        <w:rPr>
          <w:rFonts w:eastAsia="Garamond" w:cs="Garamond"/>
          <w:lang w:val="en-US"/>
        </w:rPr>
        <w:t>7.</w:t>
      </w:r>
      <w:r w:rsidR="00AE343E">
        <w:rPr>
          <w:rFonts w:eastAsia="Garamond" w:cs="Garamond"/>
          <w:lang w:val="en-US"/>
        </w:rPr>
        <w:t>3</w:t>
      </w:r>
      <w:r w:rsidR="00C74682">
        <w:rPr>
          <w:rFonts w:eastAsia="Garamond" w:cs="Garamond"/>
          <w:lang w:val="en-US"/>
        </w:rPr>
        <w:t xml:space="preserve"> and with the most significant drop at the set first setpoint change on day 3. </w:t>
      </w:r>
      <w:r w:rsidR="00924151">
        <w:rPr>
          <w:rFonts w:eastAsia="Garamond" w:cs="Garamond"/>
          <w:lang w:val="en-US"/>
        </w:rPr>
        <w:t>This performance is</w:t>
      </w:r>
      <w:r w:rsidR="00F35D50">
        <w:rPr>
          <w:rFonts w:eastAsia="Garamond" w:cs="Garamond"/>
          <w:lang w:val="en-US"/>
        </w:rPr>
        <w:t xml:space="preserve"> similar</w:t>
      </w:r>
      <w:r w:rsidR="00C74682">
        <w:rPr>
          <w:rFonts w:eastAsia="Garamond" w:cs="Garamond"/>
          <w:lang w:val="en-US"/>
        </w:rPr>
        <w:t xml:space="preserve"> </w:t>
      </w:r>
      <w:r w:rsidR="00F35D50">
        <w:rPr>
          <w:rFonts w:eastAsia="Garamond" w:cs="Garamond"/>
          <w:lang w:val="en-US"/>
        </w:rPr>
        <w:t xml:space="preserve">to </w:t>
      </w:r>
      <w:r w:rsidR="00924151">
        <w:rPr>
          <w:rFonts w:eastAsia="Garamond" w:cs="Garamond"/>
          <w:lang w:val="en-US"/>
        </w:rPr>
        <w:t>the one</w:t>
      </w:r>
      <w:r w:rsidR="00C74682">
        <w:rPr>
          <w:rFonts w:eastAsia="Garamond" w:cs="Garamond"/>
          <w:lang w:val="en-US"/>
        </w:rPr>
        <w:t xml:space="preserve"> reported by </w:t>
      </w:r>
      <w:sdt>
        <w:sdtPr>
          <w:rPr>
            <w:rFonts w:eastAsia="Garamond" w:cs="Garamond"/>
            <w:lang w:val="en-US"/>
          </w:rPr>
          <w:alias w:val="To edit, see citavi.com/edit"/>
          <w:tag w:val="CitaviPlaceholder#739447e0-48ef-4b90-bb3d-e677607253ee"/>
          <w:id w:val="379290435"/>
          <w:placeholder>
            <w:docPart w:val="DefaultPlaceholder_-1854013440"/>
          </w:placeholder>
        </w:sdtPr>
        <w:sdtContent>
          <w:r w:rsidR="00F35D50">
            <w:rPr>
              <w:rFonts w:eastAsia="Garamond" w:cs="Garamond"/>
              <w:lang w:val="en-US"/>
            </w:rPr>
            <w:fldChar w:fldCharType="begin"/>
          </w:r>
          <w:r w:rsidR="009E57A2">
            <w:rPr>
              <w:rFonts w:eastAsia="Garamond" w:cs="Garamond"/>
              <w:lang w:val="en-US"/>
            </w:rPr>
            <w:instrText>ADDIN CitaviPlaceholder{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TAuMTAxNi9qLmJlai4yMDE3LjA4LjAwNCIsIlVyaVN0cmluZyI6Imh0dHBzOi8vZG9pLm9yZy8xMC4xMDE2L2ouYmVqLjIwMTcuMDguMDA0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}</w:instrText>
          </w:r>
          <w:r w:rsidR="00F35D50">
            <w:rPr>
              <w:rFonts w:eastAsia="Garamond" w:cs="Garamond"/>
              <w:lang w:val="en-US"/>
            </w:rPr>
            <w:fldChar w:fldCharType="separate"/>
          </w:r>
          <w:r w:rsidR="00D76A55">
            <w:rPr>
              <w:rFonts w:eastAsia="Garamond" w:cs="Garamond"/>
              <w:lang w:val="en-US"/>
            </w:rPr>
            <w:t>Kil et al.</w:t>
          </w:r>
          <w:r w:rsidR="00F35D50">
            <w:rPr>
              <w:rFonts w:eastAsia="Garamond" w:cs="Garamond"/>
              <w:lang w:val="en-US"/>
            </w:rPr>
            <w:fldChar w:fldCharType="end"/>
          </w:r>
        </w:sdtContent>
      </w:sdt>
      <w:r w:rsidR="00F35D50">
        <w:rPr>
          <w:rFonts w:eastAsia="Garamond" w:cs="Garamond"/>
          <w:lang w:val="en-US"/>
        </w:rPr>
        <w:t xml:space="preserve"> </w:t>
      </w:r>
      <w:sdt>
        <w:sdtPr>
          <w:rPr>
            <w:rFonts w:eastAsia="Garamond" w:cs="Garamond"/>
            <w:lang w:val="en-US"/>
          </w:rPr>
          <w:alias w:val="To edit, see citavi.com/edit"/>
          <w:tag w:val="CitaviPlaceholder#9c304bf8-a22d-4a27-932e-7036935b1e1c"/>
          <w:id w:val="1136608584"/>
          <w:placeholder>
            <w:docPart w:val="DefaultPlaceholder_-1854013440"/>
          </w:placeholder>
        </w:sdtPr>
        <w:sdtContent>
          <w:r w:rsidR="00F35D50">
            <w:rPr>
              <w:rFonts w:eastAsia="Garamond" w:cs="Garamond"/>
              <w:lang w:val="en-US"/>
            </w:rPr>
            <w:fldChar w:fldCharType="begin"/>
          </w:r>
          <w:r w:rsidR="009E57A2">
            <w:rPr>
              <w:rFonts w:eastAsia="Garamond" w:cs="Garamond"/>
              <w:lang w:val="en-US"/>
            </w:rPr>
            <w:instrText>ADDIN CitaviPlaceholder{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MyIsIiR0eXBlIjoiU3dpc3NBY2FkZW1pYy5DaXRhdmkuTG9jYXRpb24sIFN3aXNzQWNhZGVtaWMuQ2l0YXZpIiwiQWRkcmVzcyI6eyIkaWQiOiIxNCIsIiR0eXBlIjoiU3dpc3NBY2FkZW1pYy5DaXRhdmkuTGlua2VkUmVzb3VyY2UsIFN3aXNzQWNhZGVtaWMuQ2l0YXZpIiwiTGlua2VkUmVzb3VyY2VUeXBlIjo1LCJPcmlnaW5hbFN0cmluZyI6IjEwLjEwMTYvai5iZWouMjAxNy4wOC4wMDQiLCJVcmlTdHJpbmciOiJodHRwczovL2RvaS5vcmcvMTAuMTAxNi9qLmJlai4yMDE3LjA4LjAwNCIsIkxpbmtlZFJlc291cmNlU3RhdHVzIjo4LCJQcm9wZXJ0aWVzIjp7IiRpZCI6IjE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}</w:instrText>
          </w:r>
          <w:r w:rsidR="00F35D50">
            <w:rPr>
              <w:rFonts w:eastAsia="Garamond" w:cs="Garamond"/>
              <w:lang w:val="en-US"/>
            </w:rPr>
            <w:fldChar w:fldCharType="separate"/>
          </w:r>
          <w:r w:rsidR="00D76A55">
            <w:rPr>
              <w:rFonts w:eastAsia="Garamond" w:cs="Garamond"/>
              <w:lang w:val="en-US"/>
            </w:rPr>
            <w:t>(2017)</w:t>
          </w:r>
          <w:r w:rsidR="00F35D50">
            <w:rPr>
              <w:rFonts w:eastAsia="Garamond" w:cs="Garamond"/>
              <w:lang w:val="en-US"/>
            </w:rPr>
            <w:fldChar w:fldCharType="end"/>
          </w:r>
        </w:sdtContent>
      </w:sdt>
      <w:r w:rsidR="00EF69E5">
        <w:rPr>
          <w:rFonts w:eastAsia="Garamond" w:cs="Garamond"/>
          <w:lang w:val="en-US"/>
        </w:rPr>
        <w:t>.</w:t>
      </w:r>
    </w:p>
    <w:p w14:paraId="016A249A" w14:textId="5E2EA8D0" w:rsidR="00873C55" w:rsidRDefault="4246EA89" w:rsidP="00897864">
      <w:pPr>
        <w:rPr>
          <w:rFonts w:eastAsia="Garamond" w:cs="Garamond"/>
          <w:lang w:val="en-US"/>
        </w:rPr>
      </w:pPr>
      <w:r w:rsidRPr="4246EA89">
        <w:rPr>
          <w:rFonts w:eastAsia="Garamond" w:cs="Garamond"/>
          <w:lang w:val="en-US"/>
        </w:rPr>
        <w:t xml:space="preserve">The run time for the simulation of </w:t>
      </w:r>
      <w:r w:rsidR="004404BA">
        <w:rPr>
          <w:rFonts w:eastAsia="Garamond" w:cs="Garamond"/>
          <w:lang w:val="en-US"/>
        </w:rPr>
        <w:t>28</w:t>
      </w:r>
      <w:r w:rsidRPr="4246EA89">
        <w:rPr>
          <w:rFonts w:eastAsia="Garamond" w:cs="Garamond"/>
          <w:lang w:val="en-US"/>
        </w:rPr>
        <w:t xml:space="preserve"> d </w:t>
      </w:r>
      <w:r w:rsidR="00864F51">
        <w:rPr>
          <w:rFonts w:eastAsia="Garamond" w:cs="Garamond"/>
          <w:lang w:val="en-US"/>
        </w:rPr>
        <w:t>was</w:t>
      </w:r>
      <w:r w:rsidR="00864F51" w:rsidRPr="4246EA89">
        <w:rPr>
          <w:rFonts w:eastAsia="Garamond" w:cs="Garamond"/>
          <w:lang w:val="en-US"/>
        </w:rPr>
        <w:t xml:space="preserve"> </w:t>
      </w:r>
      <w:r w:rsidR="00442CDE">
        <w:rPr>
          <w:rFonts w:eastAsia="Garamond" w:cs="Garamond"/>
          <w:lang w:val="en-US"/>
        </w:rPr>
        <w:t xml:space="preserve">less than </w:t>
      </w:r>
      <w:r w:rsidR="00442CDE" w:rsidRPr="00670698">
        <w:rPr>
          <w:rFonts w:eastAsia="Garamond" w:cs="Garamond"/>
          <w:lang w:val="en-US"/>
        </w:rPr>
        <w:t xml:space="preserve">7 </w:t>
      </w:r>
      <w:r w:rsidRPr="00D40CB8">
        <w:rPr>
          <w:rFonts w:eastAsia="Garamond" w:cs="Garamond"/>
          <w:lang w:val="en-US"/>
        </w:rPr>
        <w:t>min</w:t>
      </w:r>
      <w:r w:rsidRPr="4246EA89">
        <w:rPr>
          <w:rFonts w:eastAsia="Garamond" w:cs="Garamond"/>
          <w:lang w:val="en-US"/>
        </w:rPr>
        <w:t xml:space="preserve">. This would clearly allow real-time application and underscores the numerical efficiency </w:t>
      </w:r>
      <w:r w:rsidR="00864F51">
        <w:rPr>
          <w:rFonts w:eastAsia="Garamond" w:cs="Garamond"/>
          <w:lang w:val="en-US"/>
        </w:rPr>
        <w:t>obtained through</w:t>
      </w:r>
      <w:r w:rsidR="00864F51" w:rsidRPr="4246EA89">
        <w:rPr>
          <w:rFonts w:eastAsia="Garamond" w:cs="Garamond"/>
          <w:lang w:val="en-US"/>
        </w:rPr>
        <w:t xml:space="preserve"> </w:t>
      </w:r>
      <w:r w:rsidRPr="4246EA89">
        <w:rPr>
          <w:rFonts w:eastAsia="Garamond" w:cs="Garamond"/>
          <w:lang w:val="en-US"/>
        </w:rPr>
        <w:t xml:space="preserve">orthogonal collocation </w:t>
      </w:r>
      <w:r w:rsidR="00C96700">
        <w:rPr>
          <w:rFonts w:eastAsia="Garamond" w:cs="Garamond"/>
          <w:lang w:val="en-US"/>
        </w:rPr>
        <w:t>as</w:t>
      </w:r>
      <w:r w:rsidR="00C96700" w:rsidRPr="4246EA89">
        <w:rPr>
          <w:rFonts w:eastAsia="Garamond" w:cs="Garamond"/>
          <w:lang w:val="en-US"/>
        </w:rPr>
        <w:t xml:space="preserve"> </w:t>
      </w:r>
      <w:r w:rsidRPr="4246EA89">
        <w:rPr>
          <w:rFonts w:eastAsia="Garamond" w:cs="Garamond"/>
          <w:lang w:val="en-US"/>
        </w:rPr>
        <w:t>discretization</w:t>
      </w:r>
      <w:r w:rsidR="00C96700">
        <w:rPr>
          <w:rFonts w:eastAsia="Garamond" w:cs="Garamond"/>
          <w:lang w:val="en-US"/>
        </w:rPr>
        <w:t xml:space="preserve"> and the </w:t>
      </w:r>
      <w:r w:rsidR="00C96700" w:rsidRPr="4246EA89">
        <w:rPr>
          <w:rFonts w:eastAsia="Garamond" w:cs="Garamond"/>
          <w:lang w:val="en-US"/>
        </w:rPr>
        <w:t>HSL solver</w:t>
      </w:r>
      <w:r w:rsidRPr="4246EA89">
        <w:rPr>
          <w:rFonts w:eastAsia="Garamond" w:cs="Garamond"/>
          <w:lang w:val="en-US"/>
        </w:rPr>
        <w:t>.</w:t>
      </w:r>
      <w:r w:rsidR="0093328E">
        <w:rPr>
          <w:rFonts w:eastAsia="Garamond" w:cs="Garamond"/>
          <w:lang w:val="en-US"/>
        </w:rPr>
        <w:t xml:space="preserve"> </w:t>
      </w:r>
      <w:r w:rsidR="00B946D8">
        <w:rPr>
          <w:rFonts w:eastAsia="Garamond" w:cs="Garamond"/>
          <w:lang w:val="en-US"/>
        </w:rPr>
        <w:t xml:space="preserve">Overall, the </w:t>
      </w:r>
      <w:r w:rsidR="00D40CB8">
        <w:rPr>
          <w:rFonts w:eastAsia="Garamond" w:cs="Garamond"/>
          <w:lang w:val="en-US"/>
        </w:rPr>
        <w:t xml:space="preserve">NMPC </w:t>
      </w:r>
      <w:r w:rsidR="00E922EC">
        <w:rPr>
          <w:rFonts w:eastAsia="Garamond" w:cs="Garamond"/>
          <w:lang w:val="en-US"/>
        </w:rPr>
        <w:t xml:space="preserve">successfully tracked </w:t>
      </w:r>
      <w:r w:rsidR="004404BA">
        <w:rPr>
          <w:rFonts w:eastAsia="Garamond" w:cs="Garamond"/>
          <w:lang w:val="en-US"/>
        </w:rPr>
        <w:t xml:space="preserve">constant </w:t>
      </w:r>
      <w:r w:rsidR="00E922EC">
        <w:rPr>
          <w:rFonts w:eastAsia="Garamond" w:cs="Garamond"/>
          <w:lang w:val="en-US"/>
        </w:rPr>
        <w:t>setpoints of methane</w:t>
      </w:r>
      <w:r w:rsidR="00230A76">
        <w:rPr>
          <w:rFonts w:eastAsia="Garamond" w:cs="Garamond"/>
          <w:lang w:val="en-US"/>
        </w:rPr>
        <w:t xml:space="preserve"> </w:t>
      </w:r>
      <w:r w:rsidR="00E922EC">
        <w:rPr>
          <w:rFonts w:eastAsia="Garamond" w:cs="Garamond"/>
          <w:lang w:val="en-US"/>
        </w:rPr>
        <w:t xml:space="preserve">production </w:t>
      </w:r>
      <w:r w:rsidR="00230A76">
        <w:rPr>
          <w:rFonts w:eastAsia="Garamond" w:cs="Garamond"/>
          <w:lang w:val="en-US"/>
        </w:rPr>
        <w:t xml:space="preserve">with </w:t>
      </w:r>
      <w:r w:rsidR="00C96700">
        <w:rPr>
          <w:rFonts w:eastAsia="Garamond" w:cs="Garamond"/>
          <w:lang w:val="en-US"/>
        </w:rPr>
        <w:t xml:space="preserve">fast </w:t>
      </w:r>
      <w:r w:rsidR="00230A76">
        <w:rPr>
          <w:rFonts w:eastAsia="Garamond" w:cs="Garamond"/>
          <w:lang w:val="en-US"/>
        </w:rPr>
        <w:t xml:space="preserve">convergence </w:t>
      </w:r>
      <w:r w:rsidR="00E44043">
        <w:rPr>
          <w:rFonts w:eastAsia="Garamond" w:cs="Garamond"/>
          <w:lang w:val="en-US"/>
        </w:rPr>
        <w:t xml:space="preserve">and </w:t>
      </w:r>
      <w:r w:rsidR="004404BA">
        <w:rPr>
          <w:rFonts w:eastAsia="Garamond" w:cs="Garamond"/>
          <w:lang w:val="en-US"/>
        </w:rPr>
        <w:t xml:space="preserve">ensured stable process conditions </w:t>
      </w:r>
      <w:r w:rsidR="00E44043">
        <w:rPr>
          <w:rFonts w:eastAsia="Garamond" w:cs="Garamond"/>
          <w:lang w:val="en-US"/>
        </w:rPr>
        <w:t>despite disturbance</w:t>
      </w:r>
      <w:r w:rsidR="005A6740">
        <w:rPr>
          <w:rFonts w:eastAsia="Garamond" w:cs="Garamond"/>
          <w:lang w:val="en-US"/>
        </w:rPr>
        <w:t xml:space="preserve"> feeding</w:t>
      </w:r>
      <w:r w:rsidR="00D40CB8">
        <w:rPr>
          <w:rFonts w:eastAsia="Garamond" w:cs="Garamond"/>
          <w:lang w:val="en-US"/>
        </w:rPr>
        <w:t>s</w:t>
      </w:r>
      <w:r w:rsidR="00E44043">
        <w:rPr>
          <w:rFonts w:eastAsia="Garamond" w:cs="Garamond"/>
          <w:lang w:val="en-US"/>
        </w:rPr>
        <w:t xml:space="preserve">. </w:t>
      </w:r>
      <w:r w:rsidR="00897864">
        <w:rPr>
          <w:rFonts w:eastAsia="Garamond" w:cs="Garamond"/>
          <w:lang w:val="en-US"/>
        </w:rPr>
        <w:t>This require</w:t>
      </w:r>
      <w:r w:rsidR="004404BA">
        <w:rPr>
          <w:rFonts w:eastAsia="Garamond" w:cs="Garamond"/>
          <w:lang w:val="en-US"/>
        </w:rPr>
        <w:t xml:space="preserve">d </w:t>
      </w:r>
      <w:r w:rsidR="00E40F9A">
        <w:rPr>
          <w:rFonts w:eastAsia="Garamond" w:cs="Garamond"/>
          <w:lang w:val="en-US"/>
        </w:rPr>
        <w:t xml:space="preserve">continuous </w:t>
      </w:r>
      <w:r w:rsidR="004404BA">
        <w:rPr>
          <w:rFonts w:eastAsia="Garamond" w:cs="Garamond"/>
          <w:lang w:val="en-US"/>
        </w:rPr>
        <w:t>feeding</w:t>
      </w:r>
      <w:r w:rsidR="0093328E">
        <w:rPr>
          <w:rFonts w:eastAsia="Garamond" w:cs="Garamond"/>
          <w:lang w:val="en-US"/>
        </w:rPr>
        <w:t>s</w:t>
      </w:r>
      <w:r w:rsidR="004404BA">
        <w:rPr>
          <w:rFonts w:eastAsia="Garamond" w:cs="Garamond"/>
          <w:lang w:val="en-US"/>
        </w:rPr>
        <w:t xml:space="preserve"> </w:t>
      </w:r>
      <w:r w:rsidR="00E40F9A">
        <w:rPr>
          <w:rFonts w:eastAsia="Garamond" w:cs="Garamond"/>
          <w:lang w:val="en-US"/>
        </w:rPr>
        <w:t>of substrates</w:t>
      </w:r>
      <w:r w:rsidR="004404BA">
        <w:rPr>
          <w:rFonts w:eastAsia="Garamond" w:cs="Garamond"/>
          <w:lang w:val="en-US"/>
        </w:rPr>
        <w:t xml:space="preserve">, which </w:t>
      </w:r>
      <w:r w:rsidR="00E40F9A">
        <w:rPr>
          <w:rFonts w:eastAsia="Garamond" w:cs="Garamond"/>
          <w:lang w:val="en-US"/>
        </w:rPr>
        <w:t>i</w:t>
      </w:r>
      <w:r w:rsidR="00897864">
        <w:rPr>
          <w:rFonts w:eastAsia="Garamond" w:cs="Garamond"/>
          <w:lang w:val="en-US"/>
        </w:rPr>
        <w:t xml:space="preserve">s </w:t>
      </w:r>
      <w:r w:rsidR="00E40F9A">
        <w:rPr>
          <w:rFonts w:eastAsia="Garamond" w:cs="Garamond"/>
          <w:lang w:val="en-US"/>
        </w:rPr>
        <w:t xml:space="preserve">technically </w:t>
      </w:r>
      <w:r w:rsidR="00897864">
        <w:rPr>
          <w:rFonts w:eastAsia="Garamond" w:cs="Garamond"/>
          <w:lang w:val="en-US"/>
        </w:rPr>
        <w:t xml:space="preserve">feasible. </w:t>
      </w:r>
    </w:p>
    <w:p w14:paraId="321D0C59" w14:textId="11A9DB8E" w:rsidR="00B02161" w:rsidRDefault="77A2C42C" w:rsidP="00D304E0">
      <w:pPr>
        <w:pStyle w:val="berschrift3"/>
        <w:rPr>
          <w:lang w:val="en-US"/>
        </w:rPr>
      </w:pPr>
      <w:bookmarkStart w:id="69" w:name="_tkocxpr8ahno"/>
      <w:bookmarkEnd w:id="69"/>
      <w:r w:rsidRPr="77A2C42C">
        <w:rPr>
          <w:lang w:val="en-US"/>
        </w:rPr>
        <w:t>3.</w:t>
      </w:r>
      <w:r w:rsidR="009E324F">
        <w:rPr>
          <w:lang w:val="en-US"/>
        </w:rPr>
        <w:t>3</w:t>
      </w:r>
      <w:r w:rsidRPr="77A2C42C">
        <w:rPr>
          <w:lang w:val="en-US"/>
        </w:rPr>
        <w:t>.2 Save gas storage levels during cogeneration</w:t>
      </w:r>
    </w:p>
    <w:p w14:paraId="6C0D6AB7" w14:textId="1170E2C1" w:rsidR="00163A52" w:rsidRDefault="007A4438" w:rsidP="0043168D">
      <w:pPr>
        <w:rPr>
          <w:rFonts w:eastAsia="Garamond" w:cs="Garamond"/>
          <w:color w:val="000000" w:themeColor="text1"/>
          <w:szCs w:val="24"/>
          <w:lang w:val="en-US"/>
        </w:rPr>
      </w:pPr>
      <w:r>
        <w:rPr>
          <w:rFonts w:eastAsia="Garamond" w:cs="Garamond"/>
          <w:color w:val="000000" w:themeColor="text1"/>
          <w:szCs w:val="24"/>
          <w:lang w:val="en-US"/>
        </w:rPr>
        <w:t xml:space="preserve">Controller </w:t>
      </w:r>
      <w:r w:rsidR="0043400C">
        <w:rPr>
          <w:rFonts w:eastAsia="Garamond" w:cs="Garamond"/>
          <w:color w:val="000000" w:themeColor="text1"/>
          <w:szCs w:val="24"/>
          <w:lang w:val="en-US"/>
        </w:rPr>
        <w:t xml:space="preserve">performance </w:t>
      </w:r>
      <w:r w:rsidR="00257AD2">
        <w:rPr>
          <w:rFonts w:eastAsia="Garamond" w:cs="Garamond"/>
          <w:color w:val="000000" w:themeColor="text1"/>
          <w:szCs w:val="24"/>
          <w:lang w:val="en-US"/>
        </w:rPr>
        <w:t xml:space="preserve">for </w:t>
      </w:r>
      <w:r w:rsidR="0043400C">
        <w:rPr>
          <w:rFonts w:eastAsia="Garamond" w:cs="Garamond"/>
          <w:color w:val="000000" w:themeColor="text1"/>
          <w:szCs w:val="24"/>
          <w:lang w:val="en-US"/>
        </w:rPr>
        <w:t xml:space="preserve">cogeneration </w:t>
      </w:r>
      <w:r>
        <w:rPr>
          <w:rFonts w:eastAsia="Garamond" w:cs="Garamond"/>
          <w:color w:val="000000" w:themeColor="text1"/>
          <w:szCs w:val="24"/>
          <w:lang w:val="en-US"/>
        </w:rPr>
        <w:t xml:space="preserve">was investigated </w:t>
      </w:r>
      <w:r w:rsidR="00257AD2">
        <w:rPr>
          <w:rFonts w:eastAsia="Garamond" w:cs="Garamond"/>
          <w:color w:val="000000" w:themeColor="text1"/>
          <w:szCs w:val="24"/>
          <w:lang w:val="en-US"/>
        </w:rPr>
        <w:t xml:space="preserve">with an additional GS </w:t>
      </w:r>
      <w:r w:rsidR="0043168D">
        <w:rPr>
          <w:rFonts w:eastAsia="Garamond" w:cs="Garamond"/>
          <w:color w:val="000000" w:themeColor="text1"/>
          <w:szCs w:val="24"/>
          <w:lang w:val="en-US"/>
        </w:rPr>
        <w:t>under disturbance feedings</w:t>
      </w:r>
      <w:r w:rsidR="00257AD2">
        <w:rPr>
          <w:rFonts w:eastAsia="Garamond" w:cs="Garamond"/>
          <w:color w:val="000000" w:themeColor="text1"/>
          <w:szCs w:val="24"/>
          <w:lang w:val="en-US"/>
        </w:rPr>
        <w:t xml:space="preserve"> and GS measurement noise</w:t>
      </w:r>
      <w:r w:rsidR="0043168D">
        <w:rPr>
          <w:rFonts w:eastAsia="Garamond" w:cs="Garamond"/>
          <w:color w:val="000000" w:themeColor="text1"/>
          <w:szCs w:val="24"/>
          <w:lang w:val="en-US"/>
        </w:rPr>
        <w:t>. Uncertainty values of controller and plant were chosen as described in Sec. 3.3.1. The dynamic system behavior is shown in Fig. 5</w:t>
      </w:r>
      <w:r w:rsidR="00752EA3">
        <w:rPr>
          <w:rFonts w:eastAsia="Garamond" w:cs="Garamond"/>
          <w:color w:val="000000" w:themeColor="text1"/>
          <w:szCs w:val="24"/>
          <w:lang w:val="en-US"/>
        </w:rPr>
        <w:t xml:space="preserve"> (left)</w:t>
      </w:r>
      <w:r w:rsidR="0043168D">
        <w:rPr>
          <w:rFonts w:eastAsia="Garamond" w:cs="Garamond"/>
          <w:color w:val="000000" w:themeColor="text1"/>
          <w:szCs w:val="24"/>
          <w:lang w:val="en-US"/>
        </w:rPr>
        <w:t xml:space="preserve"> by means of optimal substrate feeds, known disturbance feedings, OLR, GS filling level</w:t>
      </w:r>
      <w:r w:rsidR="00257AD2">
        <w:rPr>
          <w:rFonts w:eastAsia="Garamond" w:cs="Garamond"/>
          <w:color w:val="000000" w:themeColor="text1"/>
          <w:szCs w:val="24"/>
          <w:lang w:val="en-US"/>
        </w:rPr>
        <w:t xml:space="preserve">, </w:t>
      </w:r>
      <w:r w:rsidR="0043168D">
        <w:rPr>
          <w:rFonts w:eastAsia="Garamond" w:cs="Garamond"/>
          <w:color w:val="000000" w:themeColor="text1"/>
          <w:szCs w:val="24"/>
          <w:lang w:val="en-US"/>
        </w:rPr>
        <w:t>gas and methane production</w:t>
      </w:r>
      <w:r w:rsidR="00257AD2">
        <w:rPr>
          <w:rFonts w:eastAsia="Garamond" w:cs="Garamond"/>
          <w:color w:val="000000" w:themeColor="text1"/>
          <w:szCs w:val="24"/>
          <w:lang w:val="en-US"/>
        </w:rPr>
        <w:t xml:space="preserve">, </w:t>
      </w:r>
      <w:r w:rsidR="0043168D">
        <w:rPr>
          <w:rFonts w:eastAsia="Garamond" w:cs="Garamond"/>
          <w:color w:val="000000" w:themeColor="text1"/>
          <w:szCs w:val="24"/>
          <w:lang w:val="en-US"/>
        </w:rPr>
        <w:t xml:space="preserve">and </w:t>
      </w:r>
      <w:proofErr w:type="spellStart"/>
      <w:r w:rsidR="0043168D">
        <w:rPr>
          <w:rFonts w:eastAsia="Garamond" w:cs="Garamond"/>
          <w:color w:val="000000" w:themeColor="text1"/>
          <w:szCs w:val="24"/>
          <w:lang w:val="en-US"/>
        </w:rPr>
        <w:t>pH</w:t>
      </w:r>
      <w:r w:rsidR="0043168D" w:rsidRPr="0092238C">
        <w:rPr>
          <w:rFonts w:eastAsia="Garamond" w:cs="Garamond"/>
          <w:color w:val="000000" w:themeColor="text1"/>
          <w:szCs w:val="24"/>
          <w:lang w:val="en-US"/>
        </w:rPr>
        <w:t>.</w:t>
      </w:r>
      <w:proofErr w:type="spellEnd"/>
      <w:r w:rsidR="0043168D">
        <w:rPr>
          <w:rFonts w:eastAsia="Garamond" w:cs="Garamond"/>
          <w:color w:val="000000" w:themeColor="text1"/>
          <w:szCs w:val="24"/>
          <w:lang w:val="en-US"/>
        </w:rPr>
        <w:t xml:space="preserve"> </w:t>
      </w:r>
      <w:r w:rsidR="008C14BD">
        <w:rPr>
          <w:rFonts w:eastAsia="Garamond" w:cs="Garamond"/>
          <w:color w:val="000000" w:themeColor="text1"/>
          <w:szCs w:val="24"/>
          <w:lang w:val="en-US"/>
        </w:rPr>
        <w:t xml:space="preserve">The GS filling limits are maintained </w:t>
      </w:r>
      <w:r w:rsidR="0043168D">
        <w:rPr>
          <w:rFonts w:eastAsia="Garamond" w:cs="Garamond"/>
          <w:color w:val="000000" w:themeColor="text1"/>
          <w:szCs w:val="24"/>
          <w:lang w:val="en-US"/>
        </w:rPr>
        <w:t>with a com</w:t>
      </w:r>
      <w:r w:rsidR="003B308E">
        <w:rPr>
          <w:rFonts w:eastAsia="Garamond" w:cs="Garamond"/>
          <w:color w:val="000000" w:themeColor="text1"/>
          <w:szCs w:val="24"/>
          <w:lang w:val="en-US"/>
        </w:rPr>
        <w:t xml:space="preserve">fortable </w:t>
      </w:r>
      <w:r w:rsidR="00506C77">
        <w:rPr>
          <w:rFonts w:eastAsia="Garamond" w:cs="Garamond"/>
          <w:color w:val="000000" w:themeColor="text1"/>
          <w:szCs w:val="24"/>
          <w:lang w:val="en-US"/>
        </w:rPr>
        <w:t xml:space="preserve">safety </w:t>
      </w:r>
      <w:r w:rsidR="003B308E">
        <w:rPr>
          <w:rFonts w:eastAsia="Garamond" w:cs="Garamond"/>
          <w:color w:val="000000" w:themeColor="text1"/>
          <w:szCs w:val="24"/>
          <w:lang w:val="en-US"/>
        </w:rPr>
        <w:t xml:space="preserve">margin of </w:t>
      </w:r>
      <w:r w:rsidR="00506C77">
        <w:rPr>
          <w:rFonts w:eastAsia="Garamond" w:cs="Garamond"/>
          <w:color w:val="000000" w:themeColor="text1"/>
          <w:szCs w:val="24"/>
          <w:lang w:val="en-US"/>
        </w:rPr>
        <w:t xml:space="preserve">about </w:t>
      </w:r>
      <w:r w:rsidR="003B308E">
        <w:rPr>
          <w:rFonts w:eastAsia="Garamond" w:cs="Garamond"/>
          <w:color w:val="000000" w:themeColor="text1"/>
          <w:szCs w:val="24"/>
          <w:lang w:val="en-US"/>
        </w:rPr>
        <w:t>20%</w:t>
      </w:r>
      <w:r w:rsidR="00254622">
        <w:rPr>
          <w:rFonts w:eastAsia="Garamond" w:cs="Garamond"/>
          <w:color w:val="000000" w:themeColor="text1"/>
          <w:szCs w:val="24"/>
          <w:lang w:val="en-US"/>
        </w:rPr>
        <w:t>. Soft constraints on GS filling level at 5 and 95% are shown by grey dashed lines.</w:t>
      </w:r>
      <w:r w:rsidR="008C14BD">
        <w:rPr>
          <w:rFonts w:eastAsia="Garamond" w:cs="Garamond"/>
          <w:color w:val="000000" w:themeColor="text1"/>
          <w:szCs w:val="24"/>
          <w:lang w:val="en-US"/>
        </w:rPr>
        <w:t xml:space="preserve"> </w:t>
      </w:r>
    </w:p>
    <w:p w14:paraId="6AB7C06E" w14:textId="4650CDE4" w:rsidR="0086352B" w:rsidRDefault="00876207" w:rsidP="0086352B">
      <w:pPr>
        <w:rPr>
          <w:rFonts w:eastAsia="Garamond" w:cs="Garamond"/>
          <w:color w:val="000000" w:themeColor="text1"/>
          <w:szCs w:val="24"/>
          <w:lang w:val="en-US"/>
        </w:rPr>
      </w:pPr>
      <w:r>
        <w:rPr>
          <w:rFonts w:eastAsia="Garamond" w:cs="Garamond"/>
          <w:color w:val="000000" w:themeColor="text1"/>
          <w:szCs w:val="24"/>
          <w:lang w:val="en-US"/>
        </w:rPr>
        <w:t xml:space="preserve">The </w:t>
      </w:r>
      <w:r w:rsidR="003B308E">
        <w:rPr>
          <w:rFonts w:eastAsia="Garamond" w:cs="Garamond"/>
          <w:color w:val="000000" w:themeColor="text1"/>
          <w:szCs w:val="24"/>
          <w:lang w:val="en-US"/>
        </w:rPr>
        <w:t>feeding pattern</w:t>
      </w:r>
      <w:r>
        <w:rPr>
          <w:rFonts w:eastAsia="Garamond" w:cs="Garamond"/>
          <w:color w:val="000000" w:themeColor="text1"/>
          <w:szCs w:val="24"/>
          <w:lang w:val="en-US"/>
        </w:rPr>
        <w:t xml:space="preserve"> starkly differ</w:t>
      </w:r>
      <w:r w:rsidR="0011471A">
        <w:rPr>
          <w:rFonts w:eastAsia="Garamond" w:cs="Garamond"/>
          <w:color w:val="000000" w:themeColor="text1"/>
          <w:szCs w:val="24"/>
          <w:lang w:val="en-US"/>
        </w:rPr>
        <w:t xml:space="preserve">s </w:t>
      </w:r>
      <w:r>
        <w:rPr>
          <w:rFonts w:eastAsia="Garamond" w:cs="Garamond"/>
          <w:color w:val="000000" w:themeColor="text1"/>
          <w:szCs w:val="24"/>
          <w:lang w:val="en-US"/>
        </w:rPr>
        <w:t>from case study 1</w:t>
      </w:r>
      <w:r w:rsidR="003B308E">
        <w:rPr>
          <w:rFonts w:eastAsia="Garamond" w:cs="Garamond"/>
          <w:color w:val="000000" w:themeColor="text1"/>
          <w:szCs w:val="24"/>
          <w:lang w:val="en-US"/>
        </w:rPr>
        <w:t xml:space="preserve">: </w:t>
      </w:r>
      <w:r>
        <w:rPr>
          <w:rFonts w:eastAsia="Garamond" w:cs="Garamond"/>
          <w:color w:val="000000" w:themeColor="text1"/>
          <w:szCs w:val="24"/>
          <w:lang w:val="en-US"/>
        </w:rPr>
        <w:t xml:space="preserve">instead of continuous feed volume flows, substrates are fed in short, intermittent dosages, which represents a more </w:t>
      </w:r>
      <w:r w:rsidR="003B308E">
        <w:rPr>
          <w:rFonts w:eastAsia="Garamond" w:cs="Garamond"/>
          <w:color w:val="000000" w:themeColor="text1"/>
          <w:szCs w:val="24"/>
          <w:lang w:val="en-US"/>
        </w:rPr>
        <w:t>realistic</w:t>
      </w:r>
      <w:r>
        <w:rPr>
          <w:rFonts w:eastAsia="Garamond" w:cs="Garamond"/>
          <w:color w:val="000000" w:themeColor="text1"/>
          <w:szCs w:val="24"/>
          <w:lang w:val="en-US"/>
        </w:rPr>
        <w:t xml:space="preserve"> feeding </w:t>
      </w:r>
      <w:r w:rsidR="00257AD2">
        <w:rPr>
          <w:rFonts w:eastAsia="Garamond" w:cs="Garamond"/>
          <w:color w:val="000000" w:themeColor="text1"/>
          <w:szCs w:val="24"/>
          <w:lang w:val="en-US"/>
        </w:rPr>
        <w:t>scenario</w:t>
      </w:r>
      <w:r w:rsidR="002A7E2F">
        <w:rPr>
          <w:rFonts w:eastAsia="Garamond" w:cs="Garamond"/>
          <w:color w:val="000000" w:themeColor="text1"/>
          <w:szCs w:val="24"/>
          <w:lang w:val="en-US"/>
        </w:rPr>
        <w:t xml:space="preserve"> in full scale</w:t>
      </w:r>
      <w:r w:rsidR="00257AD2">
        <w:rPr>
          <w:rFonts w:eastAsia="Garamond" w:cs="Garamond"/>
          <w:color w:val="000000" w:themeColor="text1"/>
          <w:szCs w:val="24"/>
          <w:lang w:val="en-US"/>
        </w:rPr>
        <w:t xml:space="preserve"> </w:t>
      </w:r>
      <w:sdt>
        <w:sdtPr>
          <w:rPr>
            <w:rFonts w:eastAsia="Garamond" w:cs="Garamond"/>
            <w:color w:val="000000" w:themeColor="text1"/>
            <w:szCs w:val="24"/>
            <w:lang w:val="en-US"/>
          </w:rPr>
          <w:alias w:val="To edit, see citavi.com/edit"/>
          <w:tag w:val="CitaviPlaceholder#b44d468e-e4c6-438f-aa48-d11d512bba5f"/>
          <w:id w:val="788397394"/>
          <w:placeholder>
            <w:docPart w:val="DefaultPlaceholder_-1854013440"/>
          </w:placeholder>
        </w:sdtPr>
        <w:sdtContent>
          <w:r w:rsidR="008C268A">
            <w:rPr>
              <w:rFonts w:eastAsia="Garamond" w:cs="Garamond"/>
              <w:color w:val="000000" w:themeColor="text1"/>
              <w:szCs w:val="24"/>
              <w:lang w:val="en-US"/>
            </w:rPr>
            <w:fldChar w:fldCharType="begin"/>
          </w:r>
          <w:r w:rsidR="0079674B">
            <w:rPr>
              <w:rFonts w:eastAsia="Garamond" w:cs="Garamond"/>
              <w:color w:val="000000" w:themeColor="text1"/>
              <w:szCs w:val="24"/>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4MmQzYmVkLWI3OGEtNDA2ZS05OWQzLWRjZmNkZjk3YTViOSIsIlJhbmdlTGVuZ3RoIjoyMiwiUmVmZXJlbmNlSWQiOiIxNTI3MjMzYS0yMmY3LTRlYmEtOWQzMC03MmU4Y2Q4NzU5N2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}</w:instrText>
          </w:r>
          <w:r w:rsidR="008C268A">
            <w:rPr>
              <w:rFonts w:eastAsia="Garamond" w:cs="Garamond"/>
              <w:color w:val="000000" w:themeColor="text1"/>
              <w:szCs w:val="24"/>
              <w:lang w:val="en-US"/>
            </w:rPr>
            <w:fldChar w:fldCharType="separate"/>
          </w:r>
          <w:r w:rsidR="00D76A55">
            <w:rPr>
              <w:rFonts w:eastAsia="Garamond" w:cs="Garamond"/>
              <w:color w:val="000000" w:themeColor="text1"/>
              <w:szCs w:val="24"/>
              <w:lang w:val="en-US"/>
            </w:rPr>
            <w:t>(Dittmer et al., 2022)</w:t>
          </w:r>
          <w:r w:rsidR="008C268A">
            <w:rPr>
              <w:rFonts w:eastAsia="Garamond" w:cs="Garamond"/>
              <w:color w:val="000000" w:themeColor="text1"/>
              <w:szCs w:val="24"/>
              <w:lang w:val="en-US"/>
            </w:rPr>
            <w:fldChar w:fldCharType="end"/>
          </w:r>
        </w:sdtContent>
      </w:sdt>
      <w:r w:rsidR="008C268A">
        <w:rPr>
          <w:rFonts w:eastAsia="Garamond" w:cs="Garamond"/>
          <w:color w:val="000000" w:themeColor="text1"/>
          <w:szCs w:val="24"/>
          <w:lang w:val="en-US"/>
        </w:rPr>
        <w:t>.</w:t>
      </w:r>
      <w:r>
        <w:rPr>
          <w:rFonts w:eastAsia="Garamond" w:cs="Garamond"/>
          <w:color w:val="000000" w:themeColor="text1"/>
          <w:szCs w:val="24"/>
          <w:lang w:val="en-US"/>
        </w:rPr>
        <w:t xml:space="preserve"> </w:t>
      </w:r>
      <w:r w:rsidR="00257AD2">
        <w:rPr>
          <w:rFonts w:eastAsia="Garamond" w:cs="Garamond"/>
          <w:color w:val="000000" w:themeColor="text1"/>
          <w:szCs w:val="24"/>
          <w:lang w:val="en-US"/>
        </w:rPr>
        <w:t xml:space="preserve">Substrate feeding is </w:t>
      </w:r>
      <w:r w:rsidR="008C268A">
        <w:rPr>
          <w:rFonts w:eastAsia="Garamond" w:cs="Garamond"/>
          <w:color w:val="000000" w:themeColor="text1"/>
          <w:szCs w:val="24"/>
          <w:lang w:val="en-US"/>
        </w:rPr>
        <w:t xml:space="preserve">dominated by </w:t>
      </w:r>
      <w:r w:rsidR="003B308E">
        <w:rPr>
          <w:rFonts w:eastAsia="Garamond" w:cs="Garamond"/>
          <w:color w:val="000000" w:themeColor="text1"/>
          <w:szCs w:val="24"/>
          <w:lang w:val="en-US"/>
        </w:rPr>
        <w:t xml:space="preserve">manure, </w:t>
      </w:r>
      <w:r w:rsidR="008C268A">
        <w:rPr>
          <w:rFonts w:eastAsia="Garamond" w:cs="Garamond"/>
          <w:color w:val="000000" w:themeColor="text1"/>
          <w:szCs w:val="24"/>
          <w:lang w:val="en-US"/>
        </w:rPr>
        <w:t xml:space="preserve">while only </w:t>
      </w:r>
      <w:r w:rsidR="003B308E">
        <w:rPr>
          <w:rFonts w:eastAsia="Garamond" w:cs="Garamond"/>
          <w:color w:val="000000" w:themeColor="text1"/>
          <w:szCs w:val="24"/>
          <w:lang w:val="en-US"/>
        </w:rPr>
        <w:t xml:space="preserve">in the </w:t>
      </w:r>
      <w:r w:rsidR="00257AD2">
        <w:rPr>
          <w:rFonts w:eastAsia="Garamond" w:cs="Garamond"/>
          <w:color w:val="000000" w:themeColor="text1"/>
          <w:szCs w:val="24"/>
          <w:lang w:val="en-US"/>
        </w:rPr>
        <w:t xml:space="preserve">last </w:t>
      </w:r>
      <w:r w:rsidR="00257AD2">
        <w:rPr>
          <w:rFonts w:eastAsia="Garamond" w:cs="Garamond"/>
          <w:color w:val="000000" w:themeColor="text1"/>
          <w:szCs w:val="24"/>
          <w:lang w:val="en-US"/>
        </w:rPr>
        <w:lastRenderedPageBreak/>
        <w:t xml:space="preserve">third </w:t>
      </w:r>
      <w:r w:rsidR="008C268A">
        <w:rPr>
          <w:rFonts w:eastAsia="Garamond" w:cs="Garamond"/>
          <w:color w:val="000000" w:themeColor="text1"/>
          <w:szCs w:val="24"/>
          <w:lang w:val="en-US"/>
        </w:rPr>
        <w:t>of the simulation</w:t>
      </w:r>
      <w:r w:rsidR="00425529">
        <w:rPr>
          <w:rFonts w:eastAsia="Garamond" w:cs="Garamond"/>
          <w:color w:val="000000" w:themeColor="text1"/>
          <w:szCs w:val="24"/>
          <w:lang w:val="en-US"/>
        </w:rPr>
        <w:t>,</w:t>
      </w:r>
      <w:r w:rsidR="008C268A">
        <w:rPr>
          <w:rFonts w:eastAsia="Garamond" w:cs="Garamond"/>
          <w:color w:val="000000" w:themeColor="text1"/>
          <w:szCs w:val="24"/>
          <w:lang w:val="en-US"/>
        </w:rPr>
        <w:t xml:space="preserve"> </w:t>
      </w:r>
      <w:r w:rsidR="003B308E">
        <w:rPr>
          <w:rFonts w:eastAsia="Garamond" w:cs="Garamond"/>
          <w:color w:val="000000" w:themeColor="text1"/>
          <w:szCs w:val="24"/>
          <w:lang w:val="en-US"/>
        </w:rPr>
        <w:t xml:space="preserve">SBS and </w:t>
      </w:r>
      <w:proofErr w:type="spellStart"/>
      <w:r w:rsidR="003B308E">
        <w:rPr>
          <w:rFonts w:eastAsia="Garamond" w:cs="Garamond"/>
          <w:color w:val="000000" w:themeColor="text1"/>
          <w:szCs w:val="24"/>
          <w:lang w:val="en-US"/>
        </w:rPr>
        <w:t>GrS</w:t>
      </w:r>
      <w:proofErr w:type="spellEnd"/>
      <w:r w:rsidR="003B308E">
        <w:rPr>
          <w:rFonts w:eastAsia="Garamond" w:cs="Garamond"/>
          <w:color w:val="000000" w:themeColor="text1"/>
          <w:szCs w:val="24"/>
          <w:lang w:val="en-US"/>
        </w:rPr>
        <w:t xml:space="preserve"> </w:t>
      </w:r>
      <w:r w:rsidR="008C268A">
        <w:rPr>
          <w:rFonts w:eastAsia="Garamond" w:cs="Garamond"/>
          <w:color w:val="000000" w:themeColor="text1"/>
          <w:szCs w:val="24"/>
          <w:lang w:val="en-US"/>
        </w:rPr>
        <w:t xml:space="preserve">are fed, but </w:t>
      </w:r>
      <w:r w:rsidR="003B308E">
        <w:rPr>
          <w:rFonts w:eastAsia="Garamond" w:cs="Garamond"/>
          <w:color w:val="000000" w:themeColor="text1"/>
          <w:szCs w:val="24"/>
          <w:lang w:val="en-US"/>
        </w:rPr>
        <w:t>no MS</w:t>
      </w:r>
      <w:r w:rsidR="008C268A">
        <w:rPr>
          <w:rFonts w:eastAsia="Garamond" w:cs="Garamond"/>
          <w:color w:val="000000" w:themeColor="text1"/>
          <w:szCs w:val="24"/>
          <w:lang w:val="en-US"/>
        </w:rPr>
        <w:t>.</w:t>
      </w:r>
      <w:r w:rsidR="00B530D3">
        <w:rPr>
          <w:rFonts w:eastAsia="Garamond" w:cs="Garamond"/>
          <w:color w:val="000000" w:themeColor="text1"/>
          <w:szCs w:val="24"/>
          <w:lang w:val="en-US"/>
        </w:rPr>
        <w:t xml:space="preserve"> </w:t>
      </w:r>
      <w:r w:rsidR="0086352B">
        <w:rPr>
          <w:rFonts w:eastAsia="Garamond" w:cs="Garamond"/>
          <w:color w:val="000000" w:themeColor="text1"/>
          <w:szCs w:val="24"/>
          <w:lang w:val="en-US"/>
        </w:rPr>
        <w:t xml:space="preserve">The </w:t>
      </w:r>
      <w:r w:rsidR="00D808E9">
        <w:rPr>
          <w:rFonts w:eastAsia="Garamond" w:cs="Garamond"/>
          <w:color w:val="000000" w:themeColor="text1"/>
          <w:szCs w:val="24"/>
          <w:lang w:val="en-US"/>
        </w:rPr>
        <w:t xml:space="preserve">substrate composition changes drastically depending on </w:t>
      </w:r>
      <w:r w:rsidR="0086352B">
        <w:rPr>
          <w:rFonts w:eastAsia="Garamond" w:cs="Garamond"/>
          <w:color w:val="000000" w:themeColor="text1"/>
          <w:szCs w:val="24"/>
          <w:lang w:val="en-US"/>
        </w:rPr>
        <w:t xml:space="preserve">relative </w:t>
      </w:r>
      <w:r w:rsidR="00D808E9">
        <w:rPr>
          <w:rFonts w:eastAsia="Garamond" w:cs="Garamond"/>
          <w:color w:val="000000" w:themeColor="text1"/>
          <w:szCs w:val="24"/>
          <w:lang w:val="en-US"/>
        </w:rPr>
        <w:t>substrate price</w:t>
      </w:r>
      <w:r w:rsidR="00DD7A7B">
        <w:rPr>
          <w:rFonts w:eastAsia="Garamond" w:cs="Garamond"/>
          <w:color w:val="000000" w:themeColor="text1"/>
          <w:szCs w:val="24"/>
          <w:lang w:val="en-US"/>
        </w:rPr>
        <w:t>s</w:t>
      </w:r>
      <w:r w:rsidR="00D808E9">
        <w:rPr>
          <w:rFonts w:eastAsia="Garamond" w:cs="Garamond"/>
          <w:color w:val="000000" w:themeColor="text1"/>
          <w:szCs w:val="24"/>
          <w:lang w:val="en-US"/>
        </w:rPr>
        <w:t>. Since CM is by far the cheapest substrate, it is plausible that it is used primarily</w:t>
      </w:r>
      <w:r w:rsidR="00DD7A7B">
        <w:rPr>
          <w:rFonts w:eastAsia="Garamond" w:cs="Garamond"/>
          <w:color w:val="000000" w:themeColor="text1"/>
          <w:szCs w:val="24"/>
          <w:lang w:val="en-US"/>
        </w:rPr>
        <w:t xml:space="preserve">. </w:t>
      </w:r>
      <w:r w:rsidR="00F2493B">
        <w:rPr>
          <w:rFonts w:eastAsia="Garamond" w:cs="Garamond"/>
          <w:color w:val="000000" w:themeColor="text1"/>
          <w:szCs w:val="24"/>
          <w:lang w:val="en-US"/>
        </w:rPr>
        <w:t>A</w:t>
      </w:r>
      <w:r w:rsidR="00DD7A7B">
        <w:rPr>
          <w:rFonts w:eastAsia="Garamond" w:cs="Garamond"/>
          <w:color w:val="000000" w:themeColor="text1"/>
          <w:szCs w:val="24"/>
          <w:lang w:val="en-US"/>
        </w:rPr>
        <w:t xml:space="preserve">dditional </w:t>
      </w:r>
      <w:r w:rsidR="00F2493B">
        <w:rPr>
          <w:rFonts w:eastAsia="Garamond" w:cs="Garamond"/>
          <w:color w:val="000000" w:themeColor="text1"/>
          <w:szCs w:val="24"/>
          <w:lang w:val="en-US"/>
        </w:rPr>
        <w:t>parameters</w:t>
      </w:r>
      <w:r w:rsidR="00DD7A7B">
        <w:rPr>
          <w:rFonts w:eastAsia="Garamond" w:cs="Garamond"/>
          <w:color w:val="000000" w:themeColor="text1"/>
          <w:szCs w:val="24"/>
          <w:lang w:val="en-US"/>
        </w:rPr>
        <w:t xml:space="preserve"> </w:t>
      </w:r>
      <w:r w:rsidR="0086352B">
        <w:rPr>
          <w:rFonts w:eastAsia="Garamond" w:cs="Garamond"/>
          <w:color w:val="000000" w:themeColor="text1"/>
          <w:szCs w:val="24"/>
          <w:lang w:val="en-US"/>
        </w:rPr>
        <w:t xml:space="preserve">influencing the </w:t>
      </w:r>
      <w:r w:rsidR="006D12CD">
        <w:rPr>
          <w:rFonts w:eastAsia="Garamond" w:cs="Garamond"/>
          <w:color w:val="000000" w:themeColor="text1"/>
          <w:szCs w:val="24"/>
          <w:lang w:val="en-US"/>
        </w:rPr>
        <w:t xml:space="preserve">optimal </w:t>
      </w:r>
      <w:r w:rsidR="0086352B">
        <w:rPr>
          <w:rFonts w:eastAsia="Garamond" w:cs="Garamond"/>
          <w:color w:val="000000" w:themeColor="text1"/>
          <w:szCs w:val="24"/>
          <w:lang w:val="en-US"/>
        </w:rPr>
        <w:t xml:space="preserve">substrate composition </w:t>
      </w:r>
      <w:r w:rsidR="00F2493B">
        <w:rPr>
          <w:rFonts w:eastAsia="Garamond" w:cs="Garamond"/>
          <w:color w:val="000000" w:themeColor="text1"/>
          <w:szCs w:val="24"/>
          <w:lang w:val="en-US"/>
        </w:rPr>
        <w:t xml:space="preserve">are </w:t>
      </w:r>
      <w:r w:rsidR="00DD7A7B">
        <w:rPr>
          <w:rFonts w:eastAsia="Garamond" w:cs="Garamond"/>
          <w:color w:val="000000" w:themeColor="text1"/>
          <w:szCs w:val="24"/>
          <w:lang w:val="en-US"/>
        </w:rPr>
        <w:t xml:space="preserve">the kinetic </w:t>
      </w:r>
      <w:r w:rsidR="00F2493B">
        <w:rPr>
          <w:rFonts w:eastAsia="Garamond" w:cs="Garamond"/>
          <w:color w:val="000000" w:themeColor="text1"/>
          <w:szCs w:val="24"/>
          <w:lang w:val="en-US"/>
        </w:rPr>
        <w:t xml:space="preserve">constants, </w:t>
      </w:r>
      <w:r w:rsidR="00DD7A7B">
        <w:rPr>
          <w:rFonts w:eastAsia="Garamond" w:cs="Garamond"/>
          <w:color w:val="000000" w:themeColor="text1"/>
          <w:szCs w:val="24"/>
          <w:lang w:val="en-US"/>
        </w:rPr>
        <w:t xml:space="preserve">especially </w:t>
      </w:r>
      <w:r w:rsidR="00F2493B">
        <w:rPr>
          <w:rFonts w:eastAsia="Garamond" w:cs="Garamond"/>
          <w:color w:val="000000" w:themeColor="text1"/>
          <w:szCs w:val="24"/>
          <w:lang w:val="en-US"/>
        </w:rPr>
        <w:t xml:space="preserve">the hydrolysis constant </w:t>
      </w:r>
      <w:r w:rsidR="00DD7A7B">
        <w:rPr>
          <w:rFonts w:eastAsia="Garamond" w:cs="Garamond"/>
          <w:color w:val="000000" w:themeColor="text1"/>
          <w:szCs w:val="24"/>
          <w:lang w:val="en-US"/>
        </w:rPr>
        <w:t>of CH</w:t>
      </w:r>
      <w:r w:rsidR="0086352B">
        <w:rPr>
          <w:rFonts w:eastAsia="Garamond" w:cs="Garamond"/>
          <w:color w:val="000000" w:themeColor="text1"/>
          <w:szCs w:val="24"/>
          <w:lang w:val="en-US"/>
        </w:rPr>
        <w:t xml:space="preserve"> as the largest macronutrient fraction</w:t>
      </w:r>
      <w:r w:rsidR="00F2493B">
        <w:rPr>
          <w:rFonts w:eastAsia="Garamond" w:cs="Garamond"/>
          <w:color w:val="000000" w:themeColor="text1"/>
          <w:szCs w:val="24"/>
          <w:lang w:val="en-US"/>
        </w:rPr>
        <w:t xml:space="preserve">, and </w:t>
      </w:r>
      <w:r w:rsidR="0086352B">
        <w:rPr>
          <w:rFonts w:eastAsia="Garamond" w:cs="Garamond"/>
          <w:color w:val="000000" w:themeColor="text1"/>
          <w:szCs w:val="24"/>
          <w:lang w:val="en-US"/>
        </w:rPr>
        <w:t xml:space="preserve">the </w:t>
      </w:r>
      <w:r w:rsidR="00F2493B">
        <w:rPr>
          <w:rFonts w:eastAsia="Garamond" w:cs="Garamond"/>
          <w:color w:val="000000" w:themeColor="text1"/>
          <w:szCs w:val="24"/>
          <w:lang w:val="en-US"/>
        </w:rPr>
        <w:t>fraction parameter of influent carbohydrates</w:t>
      </w:r>
      <w:r w:rsidR="00DD7A7B">
        <w:rPr>
          <w:rFonts w:eastAsia="Garamond" w:cs="Garamond"/>
          <w:color w:val="000000" w:themeColor="text1"/>
          <w:szCs w:val="24"/>
          <w:lang w:val="en-US"/>
        </w:rPr>
        <w:t>, cf. Tab. 1</w:t>
      </w:r>
      <w:r w:rsidR="00515058">
        <w:rPr>
          <w:rFonts w:eastAsia="Garamond" w:cs="Garamond"/>
          <w:color w:val="000000" w:themeColor="text1"/>
          <w:szCs w:val="24"/>
          <w:lang w:val="en-US"/>
        </w:rPr>
        <w:t>.</w:t>
      </w:r>
    </w:p>
    <w:p w14:paraId="36971FE4" w14:textId="7BFAE527" w:rsidR="006B209A" w:rsidRDefault="003E206D">
      <w:pPr>
        <w:rPr>
          <w:rFonts w:eastAsia="Garamond" w:cs="Garamond"/>
          <w:color w:val="000000" w:themeColor="text1"/>
          <w:szCs w:val="24"/>
          <w:lang w:val="en-US"/>
        </w:rPr>
      </w:pPr>
      <w:r>
        <w:rPr>
          <w:rFonts w:eastAsia="Garamond" w:cs="Garamond"/>
          <w:color w:val="000000" w:themeColor="text1"/>
          <w:szCs w:val="24"/>
          <w:lang w:val="en-US"/>
        </w:rPr>
        <w:t xml:space="preserve">Feedings mostly lie at </w:t>
      </w:r>
      <w:r w:rsidR="00425529">
        <w:rPr>
          <w:rFonts w:eastAsia="Garamond" w:cs="Garamond"/>
          <w:color w:val="000000" w:themeColor="text1"/>
          <w:szCs w:val="24"/>
          <w:lang w:val="en-US"/>
        </w:rPr>
        <w:t xml:space="preserve">the </w:t>
      </w:r>
      <w:r>
        <w:rPr>
          <w:rFonts w:eastAsia="Garamond" w:cs="Garamond"/>
          <w:color w:val="000000" w:themeColor="text1"/>
          <w:szCs w:val="24"/>
          <w:lang w:val="en-US"/>
        </w:rPr>
        <w:t>beginning</w:t>
      </w:r>
      <w:r w:rsidR="00483C87">
        <w:rPr>
          <w:rFonts w:eastAsia="Garamond" w:cs="Garamond"/>
          <w:color w:val="000000" w:themeColor="text1"/>
          <w:szCs w:val="24"/>
          <w:lang w:val="en-US"/>
        </w:rPr>
        <w:t>s</w:t>
      </w:r>
      <w:r>
        <w:rPr>
          <w:rFonts w:eastAsia="Garamond" w:cs="Garamond"/>
          <w:color w:val="000000" w:themeColor="text1"/>
          <w:szCs w:val="24"/>
          <w:lang w:val="en-US"/>
        </w:rPr>
        <w:t xml:space="preserve"> of CHP on-time</w:t>
      </w:r>
      <w:r w:rsidR="00483C87">
        <w:rPr>
          <w:rFonts w:eastAsia="Garamond" w:cs="Garamond"/>
          <w:color w:val="000000" w:themeColor="text1"/>
          <w:szCs w:val="24"/>
          <w:lang w:val="en-US"/>
        </w:rPr>
        <w:t>s</w:t>
      </w:r>
      <w:r>
        <w:rPr>
          <w:rFonts w:eastAsia="Garamond" w:cs="Garamond"/>
          <w:color w:val="000000" w:themeColor="text1"/>
          <w:szCs w:val="24"/>
          <w:lang w:val="en-US"/>
        </w:rPr>
        <w:t xml:space="preserve">, </w:t>
      </w:r>
      <w:r w:rsidR="00740A39">
        <w:rPr>
          <w:rFonts w:eastAsia="Garamond" w:cs="Garamond"/>
          <w:color w:val="000000" w:themeColor="text1"/>
          <w:szCs w:val="24"/>
          <w:lang w:val="en-US"/>
        </w:rPr>
        <w:t xml:space="preserve">indicated by grey </w:t>
      </w:r>
      <w:r w:rsidR="00483C87">
        <w:rPr>
          <w:rFonts w:eastAsia="Garamond" w:cs="Garamond"/>
          <w:color w:val="000000" w:themeColor="text1"/>
          <w:szCs w:val="24"/>
          <w:lang w:val="en-US"/>
        </w:rPr>
        <w:t>vertical shades</w:t>
      </w:r>
      <w:r w:rsidR="00B530D3">
        <w:rPr>
          <w:rFonts w:eastAsia="Garamond" w:cs="Garamond"/>
          <w:color w:val="000000" w:themeColor="text1"/>
          <w:szCs w:val="24"/>
          <w:lang w:val="en-US"/>
        </w:rPr>
        <w:t>. This</w:t>
      </w:r>
      <w:r w:rsidR="00521119">
        <w:rPr>
          <w:rFonts w:eastAsia="Garamond" w:cs="Garamond"/>
          <w:color w:val="000000" w:themeColor="text1"/>
          <w:szCs w:val="24"/>
          <w:lang w:val="en-US"/>
        </w:rPr>
        <w:t xml:space="preserve"> agrees with </w:t>
      </w:r>
      <w:sdt>
        <w:sdtPr>
          <w:rPr>
            <w:rFonts w:eastAsia="Garamond" w:cs="Garamond"/>
            <w:color w:val="000000" w:themeColor="text1"/>
            <w:szCs w:val="24"/>
            <w:lang w:val="en-US"/>
          </w:rPr>
          <w:alias w:val="To edit, see citavi.com/edit"/>
          <w:tag w:val="CitaviPlaceholder#591fe96d-ab30-4b51-b457-4af57c006f2c"/>
          <w:id w:val="-716049473"/>
          <w:placeholder>
            <w:docPart w:val="DefaultPlaceholder_-1854013440"/>
          </w:placeholder>
        </w:sdtPr>
        <w:sdtContent>
          <w:r w:rsidR="00521119">
            <w:rPr>
              <w:rFonts w:eastAsia="Garamond" w:cs="Garamond"/>
              <w:color w:val="000000" w:themeColor="text1"/>
              <w:szCs w:val="24"/>
              <w:lang w:val="en-US"/>
            </w:rPr>
            <w:fldChar w:fldCharType="begin"/>
          </w:r>
          <w:r w:rsidR="00521119">
            <w:rPr>
              <w:rFonts w:eastAsia="Garamond" w:cs="Garamond"/>
              <w:color w:val="000000" w:themeColor="text1"/>
              <w:szCs w:val="24"/>
              <w:lang w:val="en-US"/>
            </w:rPr>
            <w:instrText>ADDIN CitaviPlaceholder{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FcmljIiwiTGFzdE5hbWUiOiJNYXVreSIsIlByb3RlY3RlZCI6ZmFsc2UsIlNleCI6MiwiQ3JlYXRlZEJ5IjoiX2EiLCJDcmVhdGVkT24iOiIyMDIxLTExLTE1VDA5OjA1OjM3IiwiTW9kaWZpZWRCeSI6Il9hIiwiSWQiOiI4MmM0OTMwMy0xOGE2LTQ5NzItYjU1ZS1mMWRmYmViNzcwYTUiLCJNb2RpZmllZE9uIjoiMjAyMS0xMS0xNVQwOTowNTozNyIsIlByb2plY3QiOnsiJGlkIjoiOCIsIiR0eXBlIjoiU3dpc3NBY2FkZW1pYy5DaXRhdmkuUHJvamVjdCwgU3dpc3NBY2FkZW1pYy5DaXRhdmkifX0seyIkaWQiOiI5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jEwLjEwMDIvY2VhdC4yMDE1MDA0MTIiLCJVcmlTdHJpbmciOiJodHRwczovL2RvaS5vcmcvMTAuMTAwMi9jZWF0LjIwMTUwMDQxMi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}</w:instrText>
          </w:r>
          <w:r w:rsidR="00521119">
            <w:rPr>
              <w:rFonts w:eastAsia="Garamond" w:cs="Garamond"/>
              <w:color w:val="000000" w:themeColor="text1"/>
              <w:szCs w:val="24"/>
              <w:lang w:val="en-US"/>
            </w:rPr>
            <w:fldChar w:fldCharType="separate"/>
          </w:r>
          <w:r w:rsidR="00D76A55">
            <w:rPr>
              <w:rFonts w:eastAsia="Garamond" w:cs="Garamond"/>
              <w:color w:val="000000" w:themeColor="text1"/>
              <w:szCs w:val="24"/>
              <w:lang w:val="en-US"/>
            </w:rPr>
            <w:t>Mauky et al.</w:t>
          </w:r>
          <w:r w:rsidR="00521119">
            <w:rPr>
              <w:rFonts w:eastAsia="Garamond" w:cs="Garamond"/>
              <w:color w:val="000000" w:themeColor="text1"/>
              <w:szCs w:val="24"/>
              <w:lang w:val="en-US"/>
            </w:rPr>
            <w:fldChar w:fldCharType="end"/>
          </w:r>
        </w:sdtContent>
      </w:sdt>
      <w:r w:rsidR="00521119">
        <w:rPr>
          <w:rFonts w:eastAsia="Garamond" w:cs="Garamond"/>
          <w:color w:val="000000" w:themeColor="text1"/>
          <w:szCs w:val="24"/>
          <w:lang w:val="en-US"/>
        </w:rPr>
        <w:t xml:space="preserve"> </w:t>
      </w:r>
      <w:sdt>
        <w:sdtPr>
          <w:rPr>
            <w:rFonts w:eastAsia="Garamond" w:cs="Garamond"/>
            <w:color w:val="000000" w:themeColor="text1"/>
            <w:szCs w:val="24"/>
            <w:lang w:val="en-US"/>
          </w:rPr>
          <w:alias w:val="To edit, see citavi.com/edit"/>
          <w:tag w:val="CitaviPlaceholder#daf50d62-365b-4957-8797-f32be02228e0"/>
          <w:id w:val="938336767"/>
          <w:placeholder>
            <w:docPart w:val="DefaultPlaceholder_-1854013440"/>
          </w:placeholder>
        </w:sdtPr>
        <w:sdtContent>
          <w:r w:rsidR="00521119">
            <w:rPr>
              <w:rFonts w:eastAsia="Garamond" w:cs="Garamond"/>
              <w:color w:val="000000" w:themeColor="text1"/>
              <w:szCs w:val="24"/>
              <w:lang w:val="en-US"/>
            </w:rPr>
            <w:fldChar w:fldCharType="begin"/>
          </w:r>
          <w:r w:rsidR="00521119">
            <w:rPr>
              <w:rFonts w:eastAsia="Garamond" w:cs="Garamond"/>
              <w:color w:val="000000" w:themeColor="text1"/>
              <w:szCs w:val="24"/>
              <w:lang w:val="en-US"/>
            </w:rPr>
            <w:instrText>ADDIN CitaviPlaceholder{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UiLCIkdHlwZSI6IlN3aXNzQWNhZGVtaWMuQ2l0YXZpLkxvY2F0aW9uLCBTd2lzc0FjYWRlbWljLkNpdGF2aSIsIkFkZHJlc3MiOnsiJGlkIjoiMTYiLCIkdHlwZSI6IlN3aXNzQWNhZGVtaWMuQ2l0YXZpLkxpbmtlZFJlc291cmNlLCBTd2lzc0FjYWRlbWljLkNpdGF2aSIsIkxpbmtlZFJlc291cmNlVHlwZSI6NSwiT3JpZ2luYWxTdHJpbmciOiIxMC4xMDAyL2NlYXQuMjAxNTAwNDEyIiwiVXJpU3RyaW5nIjoiaHR0cHM6Ly9kb2kub3JnLzEwLjEwMDIvY2VhdC4yMDE1MDA0MTI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}</w:instrText>
          </w:r>
          <w:r w:rsidR="00521119">
            <w:rPr>
              <w:rFonts w:eastAsia="Garamond" w:cs="Garamond"/>
              <w:color w:val="000000" w:themeColor="text1"/>
              <w:szCs w:val="24"/>
              <w:lang w:val="en-US"/>
            </w:rPr>
            <w:fldChar w:fldCharType="separate"/>
          </w:r>
          <w:r w:rsidR="00D76A55">
            <w:rPr>
              <w:rFonts w:eastAsia="Garamond" w:cs="Garamond"/>
              <w:color w:val="000000" w:themeColor="text1"/>
              <w:szCs w:val="24"/>
              <w:lang w:val="en-US"/>
            </w:rPr>
            <w:t>(2016)</w:t>
          </w:r>
          <w:r w:rsidR="00521119">
            <w:rPr>
              <w:rFonts w:eastAsia="Garamond" w:cs="Garamond"/>
              <w:color w:val="000000" w:themeColor="text1"/>
              <w:szCs w:val="24"/>
              <w:lang w:val="en-US"/>
            </w:rPr>
            <w:fldChar w:fldCharType="end"/>
          </w:r>
        </w:sdtContent>
      </w:sdt>
      <w:r w:rsidR="00521119">
        <w:rPr>
          <w:rFonts w:eastAsia="Garamond" w:cs="Garamond"/>
          <w:color w:val="000000" w:themeColor="text1"/>
          <w:szCs w:val="24"/>
          <w:lang w:val="en-US"/>
        </w:rPr>
        <w:t xml:space="preserve"> and</w:t>
      </w:r>
      <w:r w:rsidR="00B530D3">
        <w:rPr>
          <w:rFonts w:eastAsia="Garamond" w:cs="Garamond"/>
          <w:color w:val="000000" w:themeColor="text1"/>
          <w:szCs w:val="24"/>
          <w:lang w:val="en-US"/>
        </w:rPr>
        <w:t xml:space="preserve"> </w:t>
      </w:r>
      <w:r w:rsidR="00740A39">
        <w:rPr>
          <w:rFonts w:eastAsia="Garamond" w:cs="Garamond"/>
          <w:color w:val="000000" w:themeColor="text1"/>
          <w:szCs w:val="24"/>
          <w:lang w:val="en-US"/>
        </w:rPr>
        <w:t xml:space="preserve">underlines the </w:t>
      </w:r>
      <w:r>
        <w:rPr>
          <w:rFonts w:eastAsia="Garamond" w:cs="Garamond"/>
          <w:color w:val="000000" w:themeColor="text1"/>
          <w:szCs w:val="24"/>
          <w:lang w:val="en-US"/>
        </w:rPr>
        <w:t xml:space="preserve">predictive </w:t>
      </w:r>
      <w:r w:rsidR="00521119">
        <w:rPr>
          <w:rFonts w:eastAsia="Garamond" w:cs="Garamond"/>
          <w:color w:val="000000" w:themeColor="text1"/>
          <w:szCs w:val="24"/>
          <w:lang w:val="en-US"/>
        </w:rPr>
        <w:t xml:space="preserve">nature </w:t>
      </w:r>
      <w:r>
        <w:rPr>
          <w:rFonts w:eastAsia="Garamond" w:cs="Garamond"/>
          <w:color w:val="000000" w:themeColor="text1"/>
          <w:szCs w:val="24"/>
          <w:lang w:val="en-US"/>
        </w:rPr>
        <w:t xml:space="preserve">of </w:t>
      </w:r>
      <w:r w:rsidR="00740A39">
        <w:rPr>
          <w:rFonts w:eastAsia="Garamond" w:cs="Garamond"/>
          <w:color w:val="000000" w:themeColor="text1"/>
          <w:szCs w:val="24"/>
          <w:lang w:val="en-US"/>
        </w:rPr>
        <w:t>the NMPC</w:t>
      </w:r>
      <w:r w:rsidR="00521119">
        <w:rPr>
          <w:rFonts w:eastAsia="Garamond" w:cs="Garamond"/>
          <w:color w:val="000000" w:themeColor="text1"/>
          <w:szCs w:val="24"/>
          <w:lang w:val="en-US"/>
        </w:rPr>
        <w:t xml:space="preserve">: </w:t>
      </w:r>
      <w:r w:rsidR="00473625">
        <w:rPr>
          <w:rFonts w:eastAsia="Garamond" w:cs="Garamond"/>
          <w:color w:val="000000" w:themeColor="text1"/>
          <w:szCs w:val="24"/>
          <w:lang w:val="en-US"/>
        </w:rPr>
        <w:t xml:space="preserve">Timely feedings compensate </w:t>
      </w:r>
      <w:r w:rsidR="00521119">
        <w:rPr>
          <w:rFonts w:eastAsia="Garamond" w:cs="Garamond"/>
          <w:color w:val="000000" w:themeColor="text1"/>
          <w:szCs w:val="24"/>
          <w:lang w:val="en-US"/>
        </w:rPr>
        <w:t xml:space="preserve">upcoming </w:t>
      </w:r>
      <w:r w:rsidR="00B530D3">
        <w:rPr>
          <w:rFonts w:eastAsia="Garamond" w:cs="Garamond"/>
          <w:color w:val="000000" w:themeColor="text1"/>
          <w:szCs w:val="24"/>
          <w:lang w:val="en-US"/>
        </w:rPr>
        <w:t xml:space="preserve">CHP on-times </w:t>
      </w:r>
      <w:r w:rsidR="00473625">
        <w:rPr>
          <w:rFonts w:eastAsia="Garamond" w:cs="Garamond"/>
          <w:color w:val="000000" w:themeColor="text1"/>
          <w:szCs w:val="24"/>
          <w:lang w:val="en-US"/>
        </w:rPr>
        <w:t xml:space="preserve">and </w:t>
      </w:r>
      <w:r w:rsidR="008C7A69">
        <w:rPr>
          <w:rFonts w:eastAsia="Garamond" w:cs="Garamond"/>
          <w:color w:val="000000" w:themeColor="text1"/>
          <w:szCs w:val="24"/>
          <w:lang w:val="en-US"/>
        </w:rPr>
        <w:t xml:space="preserve">thus </w:t>
      </w:r>
      <w:r w:rsidR="00473625">
        <w:rPr>
          <w:rFonts w:eastAsia="Garamond" w:cs="Garamond"/>
          <w:color w:val="000000" w:themeColor="text1"/>
          <w:szCs w:val="24"/>
          <w:lang w:val="en-US"/>
        </w:rPr>
        <w:t xml:space="preserve">maintain </w:t>
      </w:r>
      <w:r w:rsidR="00B530D3">
        <w:rPr>
          <w:rFonts w:eastAsia="Garamond" w:cs="Garamond"/>
          <w:color w:val="000000" w:themeColor="text1"/>
          <w:szCs w:val="24"/>
          <w:lang w:val="en-US"/>
        </w:rPr>
        <w:t>medium GS filling level</w:t>
      </w:r>
      <w:r w:rsidR="00521119">
        <w:rPr>
          <w:rFonts w:eastAsia="Garamond" w:cs="Garamond"/>
          <w:color w:val="000000" w:themeColor="text1"/>
          <w:szCs w:val="24"/>
          <w:lang w:val="en-US"/>
        </w:rPr>
        <w:t>s</w:t>
      </w:r>
      <w:r w:rsidR="00B530D3">
        <w:rPr>
          <w:rFonts w:eastAsia="Garamond" w:cs="Garamond"/>
          <w:color w:val="000000" w:themeColor="text1"/>
          <w:szCs w:val="24"/>
          <w:lang w:val="en-US"/>
        </w:rPr>
        <w:t>, cf. Eq. </w:t>
      </w:r>
      <w:r w:rsidR="00B530D3">
        <w:rPr>
          <w:rFonts w:eastAsia="Garamond" w:cs="Garamond"/>
          <w:color w:val="000000" w:themeColor="text1"/>
          <w:szCs w:val="24"/>
          <w:lang w:val="en-US"/>
        </w:rPr>
        <w:fldChar w:fldCharType="begin"/>
      </w:r>
      <w:r w:rsidR="00B530D3">
        <w:rPr>
          <w:rFonts w:eastAsia="Garamond" w:cs="Garamond"/>
          <w:color w:val="000000" w:themeColor="text1"/>
          <w:szCs w:val="24"/>
          <w:lang w:val="en-US"/>
        </w:rPr>
        <w:instrText xml:space="preserve"> REF _Ref188110671 \h </w:instrText>
      </w:r>
      <w:r w:rsidR="00B530D3">
        <w:rPr>
          <w:rFonts w:eastAsia="Garamond" w:cs="Garamond"/>
          <w:color w:val="000000" w:themeColor="text1"/>
          <w:szCs w:val="24"/>
          <w:lang w:val="en-US"/>
        </w:rPr>
      </w:r>
      <w:r w:rsidR="00B530D3">
        <w:rPr>
          <w:rFonts w:eastAsia="Garamond" w:cs="Garamond"/>
          <w:color w:val="000000" w:themeColor="text1"/>
          <w:szCs w:val="24"/>
          <w:lang w:val="en-US"/>
        </w:rPr>
        <w:fldChar w:fldCharType="separate"/>
      </w:r>
      <w:r w:rsidR="00AC5FD3" w:rsidRPr="00092FDD">
        <w:rPr>
          <w:lang w:val="en-US"/>
        </w:rPr>
        <w:t>(</w:t>
      </w:r>
      <w:r w:rsidR="00AC5FD3" w:rsidRPr="00092FDD">
        <w:rPr>
          <w:noProof/>
          <w:lang w:val="en-US"/>
        </w:rPr>
        <w:t>2</w:t>
      </w:r>
      <w:r w:rsidR="00AC5FD3" w:rsidRPr="00092FDD">
        <w:rPr>
          <w:lang w:val="en-US"/>
        </w:rPr>
        <w:t>.</w:t>
      </w:r>
      <w:r w:rsidR="00AC5FD3" w:rsidRPr="00092FDD">
        <w:rPr>
          <w:noProof/>
          <w:lang w:val="en-US"/>
        </w:rPr>
        <w:t>18</w:t>
      </w:r>
      <w:r w:rsidR="00AC5FD3" w:rsidRPr="00092FDD">
        <w:rPr>
          <w:lang w:val="en-US"/>
        </w:rPr>
        <w:t>)</w:t>
      </w:r>
      <w:r w:rsidR="00B530D3">
        <w:rPr>
          <w:rFonts w:eastAsia="Garamond" w:cs="Garamond"/>
          <w:color w:val="000000" w:themeColor="text1"/>
          <w:szCs w:val="24"/>
          <w:lang w:val="en-US"/>
        </w:rPr>
        <w:fldChar w:fldCharType="end"/>
      </w:r>
      <w:r w:rsidR="00B530D3">
        <w:rPr>
          <w:rFonts w:eastAsia="Garamond" w:cs="Garamond"/>
          <w:color w:val="000000" w:themeColor="text1"/>
          <w:szCs w:val="24"/>
          <w:lang w:val="en-US"/>
        </w:rPr>
        <w:t>.</w:t>
      </w:r>
      <w:r w:rsidR="003C78AB">
        <w:rPr>
          <w:rFonts w:eastAsia="Garamond" w:cs="Garamond"/>
          <w:color w:val="000000" w:themeColor="text1"/>
          <w:szCs w:val="24"/>
          <w:lang w:val="en-US"/>
        </w:rPr>
        <w:t xml:space="preserve"> Likewise, g</w:t>
      </w:r>
      <w:r w:rsidR="00CE5FF0">
        <w:rPr>
          <w:rFonts w:eastAsia="Garamond" w:cs="Garamond"/>
          <w:color w:val="000000" w:themeColor="text1"/>
          <w:szCs w:val="24"/>
          <w:lang w:val="en-US"/>
        </w:rPr>
        <w:t>as production increases sharply with feeding onsets</w:t>
      </w:r>
      <w:r w:rsidR="003C78AB">
        <w:rPr>
          <w:rFonts w:eastAsia="Garamond" w:cs="Garamond"/>
          <w:color w:val="000000" w:themeColor="text1"/>
          <w:szCs w:val="24"/>
          <w:lang w:val="en-US"/>
        </w:rPr>
        <w:t xml:space="preserve">, </w:t>
      </w:r>
      <w:r w:rsidR="00CE5FF0">
        <w:rPr>
          <w:rFonts w:eastAsia="Garamond" w:cs="Garamond"/>
          <w:color w:val="000000" w:themeColor="text1"/>
          <w:szCs w:val="24"/>
          <w:lang w:val="en-US"/>
        </w:rPr>
        <w:t>and then fades out while no substrate is fed</w:t>
      </w:r>
      <w:r w:rsidR="002C1052">
        <w:rPr>
          <w:rFonts w:eastAsia="Garamond" w:cs="Garamond"/>
          <w:color w:val="000000" w:themeColor="text1"/>
          <w:szCs w:val="24"/>
          <w:lang w:val="en-US"/>
        </w:rPr>
        <w:t xml:space="preserve"> (fasting time)</w:t>
      </w:r>
      <w:r w:rsidR="00D808E9">
        <w:rPr>
          <w:rFonts w:eastAsia="Garamond" w:cs="Garamond"/>
          <w:color w:val="000000" w:themeColor="text1"/>
          <w:szCs w:val="24"/>
          <w:lang w:val="en-US"/>
        </w:rPr>
        <w:t xml:space="preserve">. </w:t>
      </w:r>
      <w:r w:rsidR="003C78AB">
        <w:rPr>
          <w:rFonts w:eastAsia="Garamond" w:cs="Garamond"/>
          <w:color w:val="000000" w:themeColor="text1"/>
          <w:szCs w:val="24"/>
          <w:lang w:val="en-US"/>
        </w:rPr>
        <w:t>While t</w:t>
      </w:r>
      <w:r w:rsidR="00D808E9">
        <w:rPr>
          <w:rFonts w:eastAsia="Garamond" w:cs="Garamond"/>
          <w:color w:val="000000" w:themeColor="text1"/>
          <w:szCs w:val="24"/>
          <w:lang w:val="en-US"/>
        </w:rPr>
        <w:t xml:space="preserve">his </w:t>
      </w:r>
      <w:r w:rsidR="003C78AB">
        <w:rPr>
          <w:rFonts w:eastAsia="Garamond" w:cs="Garamond"/>
          <w:color w:val="000000" w:themeColor="text1"/>
          <w:szCs w:val="24"/>
          <w:lang w:val="en-US"/>
        </w:rPr>
        <w:t xml:space="preserve">intermittent feeding </w:t>
      </w:r>
      <w:r w:rsidR="008C7A69">
        <w:rPr>
          <w:rFonts w:eastAsia="Garamond" w:cs="Garamond"/>
          <w:color w:val="000000" w:themeColor="text1"/>
          <w:szCs w:val="24"/>
          <w:lang w:val="en-US"/>
        </w:rPr>
        <w:t xml:space="preserve">is not </w:t>
      </w:r>
      <w:r w:rsidR="003C78AB">
        <w:rPr>
          <w:rFonts w:eastAsia="Garamond" w:cs="Garamond"/>
          <w:color w:val="000000" w:themeColor="text1"/>
          <w:szCs w:val="24"/>
          <w:lang w:val="en-US"/>
        </w:rPr>
        <w:t>operational practice in full</w:t>
      </w:r>
      <w:r w:rsidR="006D3520">
        <w:rPr>
          <w:rFonts w:eastAsia="Garamond" w:cs="Garamond"/>
          <w:color w:val="000000" w:themeColor="text1"/>
          <w:szCs w:val="24"/>
          <w:lang w:val="en-US"/>
        </w:rPr>
        <w:t xml:space="preserve"> </w:t>
      </w:r>
      <w:r w:rsidR="003C78AB">
        <w:rPr>
          <w:rFonts w:eastAsia="Garamond" w:cs="Garamond"/>
          <w:color w:val="000000" w:themeColor="text1"/>
          <w:szCs w:val="24"/>
          <w:lang w:val="en-US"/>
        </w:rPr>
        <w:t>scale</w:t>
      </w:r>
      <w:r w:rsidR="008C7A69">
        <w:rPr>
          <w:rFonts w:eastAsia="Garamond" w:cs="Garamond"/>
          <w:color w:val="000000" w:themeColor="text1"/>
          <w:szCs w:val="24"/>
          <w:lang w:val="en-US"/>
        </w:rPr>
        <w:t xml:space="preserve"> in lieu of quasi steady-state feeding</w:t>
      </w:r>
      <w:r w:rsidR="003C78AB">
        <w:rPr>
          <w:rFonts w:eastAsia="Garamond" w:cs="Garamond"/>
          <w:color w:val="000000" w:themeColor="text1"/>
          <w:szCs w:val="24"/>
          <w:lang w:val="en-US"/>
        </w:rPr>
        <w:t xml:space="preserve">, a time-varying substrate load for flexible AD operation was also </w:t>
      </w:r>
      <w:r w:rsidR="00665D08">
        <w:rPr>
          <w:rFonts w:eastAsia="Garamond" w:cs="Garamond"/>
          <w:color w:val="000000" w:themeColor="text1"/>
          <w:szCs w:val="24"/>
          <w:lang w:val="en-US"/>
        </w:rPr>
        <w:t xml:space="preserve">reported </w:t>
      </w:r>
      <w:r w:rsidR="003C78AB">
        <w:rPr>
          <w:rFonts w:eastAsia="Garamond" w:cs="Garamond"/>
          <w:color w:val="000000" w:themeColor="text1"/>
          <w:szCs w:val="24"/>
          <w:lang w:val="en-US"/>
        </w:rPr>
        <w:t xml:space="preserve">by </w:t>
      </w:r>
      <w:sdt>
        <w:sdtPr>
          <w:rPr>
            <w:rFonts w:eastAsia="Garamond" w:cs="Garamond"/>
            <w:color w:val="000000" w:themeColor="text1"/>
            <w:szCs w:val="24"/>
            <w:lang w:val="en-US"/>
          </w:rPr>
          <w:alias w:val="To edit, see citavi.com/edit"/>
          <w:tag w:val="CitaviPlaceholder#3e277090-29f3-440d-94ed-fec6d085dde9"/>
          <w:id w:val="1457911162"/>
          <w:placeholder>
            <w:docPart w:val="DefaultPlaceholder_-1854013440"/>
          </w:placeholder>
        </w:sdtPr>
        <w:sdtContent>
          <w:r w:rsidR="00D808E9">
            <w:rPr>
              <w:rFonts w:eastAsia="Garamond" w:cs="Garamond"/>
              <w:color w:val="000000" w:themeColor="text1"/>
              <w:szCs w:val="24"/>
              <w:lang w:val="en-US"/>
            </w:rPr>
            <w:fldChar w:fldCharType="begin"/>
          </w:r>
          <w:r w:rsidR="0079674B">
            <w:rPr>
              <w:rFonts w:eastAsia="Garamond" w:cs="Garamond"/>
              <w:color w:val="000000" w:themeColor="text1"/>
              <w:szCs w:val="24"/>
              <w:lang w:val="en-US"/>
            </w:rPr>
            <w:instrText>ADDIN CitaviPlaceholder{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}</w:instrText>
          </w:r>
          <w:r w:rsidR="00D808E9">
            <w:rPr>
              <w:rFonts w:eastAsia="Garamond" w:cs="Garamond"/>
              <w:color w:val="000000" w:themeColor="text1"/>
              <w:szCs w:val="24"/>
              <w:lang w:val="en-US"/>
            </w:rPr>
            <w:fldChar w:fldCharType="separate"/>
          </w:r>
          <w:r w:rsidR="00D76A55">
            <w:rPr>
              <w:rFonts w:eastAsia="Garamond" w:cs="Garamond"/>
              <w:color w:val="000000" w:themeColor="text1"/>
              <w:szCs w:val="24"/>
              <w:lang w:val="en-US"/>
            </w:rPr>
            <w:t>Dittmer et al.</w:t>
          </w:r>
          <w:r w:rsidR="00D808E9">
            <w:rPr>
              <w:rFonts w:eastAsia="Garamond" w:cs="Garamond"/>
              <w:color w:val="000000" w:themeColor="text1"/>
              <w:szCs w:val="24"/>
              <w:lang w:val="en-US"/>
            </w:rPr>
            <w:fldChar w:fldCharType="end"/>
          </w:r>
        </w:sdtContent>
      </w:sdt>
      <w:r w:rsidR="00D808E9">
        <w:rPr>
          <w:rFonts w:eastAsia="Garamond" w:cs="Garamond"/>
          <w:color w:val="000000" w:themeColor="text1"/>
          <w:szCs w:val="24"/>
          <w:lang w:val="en-US"/>
        </w:rPr>
        <w:t xml:space="preserve"> </w:t>
      </w:r>
      <w:sdt>
        <w:sdtPr>
          <w:rPr>
            <w:rFonts w:eastAsia="Garamond" w:cs="Garamond"/>
            <w:color w:val="000000" w:themeColor="text1"/>
            <w:szCs w:val="24"/>
            <w:lang w:val="en-US"/>
          </w:rPr>
          <w:alias w:val="To edit, see citavi.com/edit"/>
          <w:tag w:val="CitaviPlaceholder#8679391a-30f6-42fc-b296-8af42a009e01"/>
          <w:id w:val="-2059775388"/>
          <w:placeholder>
            <w:docPart w:val="DefaultPlaceholder_-1854013440"/>
          </w:placeholder>
        </w:sdtPr>
        <w:sdtContent>
          <w:r w:rsidR="00D808E9">
            <w:rPr>
              <w:rFonts w:eastAsia="Garamond" w:cs="Garamond"/>
              <w:color w:val="000000" w:themeColor="text1"/>
              <w:szCs w:val="24"/>
              <w:lang w:val="en-US"/>
            </w:rPr>
            <w:fldChar w:fldCharType="begin"/>
          </w:r>
          <w:r w:rsidR="0079674B">
            <w:rPr>
              <w:rFonts w:eastAsia="Garamond" w:cs="Garamond"/>
              <w:color w:val="000000" w:themeColor="text1"/>
              <w:szCs w:val="24"/>
              <w:lang w:val="en-US"/>
            </w:rPr>
            <w:instrText>ADDIN CitaviPlaceholder{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}</w:instrText>
          </w:r>
          <w:r w:rsidR="00D808E9">
            <w:rPr>
              <w:rFonts w:eastAsia="Garamond" w:cs="Garamond"/>
              <w:color w:val="000000" w:themeColor="text1"/>
              <w:szCs w:val="24"/>
              <w:lang w:val="en-US"/>
            </w:rPr>
            <w:fldChar w:fldCharType="separate"/>
          </w:r>
          <w:r w:rsidR="00D76A55">
            <w:rPr>
              <w:rFonts w:eastAsia="Garamond" w:cs="Garamond"/>
              <w:color w:val="000000" w:themeColor="text1"/>
              <w:szCs w:val="24"/>
              <w:lang w:val="en-US"/>
            </w:rPr>
            <w:t>(2022)</w:t>
          </w:r>
          <w:r w:rsidR="00D808E9">
            <w:rPr>
              <w:rFonts w:eastAsia="Garamond" w:cs="Garamond"/>
              <w:color w:val="000000" w:themeColor="text1"/>
              <w:szCs w:val="24"/>
              <w:lang w:val="en-US"/>
            </w:rPr>
            <w:fldChar w:fldCharType="end"/>
          </w:r>
        </w:sdtContent>
      </w:sdt>
      <w:r w:rsidR="00D808E9">
        <w:rPr>
          <w:rFonts w:eastAsia="Garamond" w:cs="Garamond"/>
          <w:color w:val="000000" w:themeColor="text1"/>
          <w:szCs w:val="24"/>
          <w:lang w:val="en-US"/>
        </w:rPr>
        <w:t xml:space="preserve"> </w:t>
      </w:r>
      <w:r w:rsidR="003C78AB">
        <w:rPr>
          <w:rFonts w:eastAsia="Garamond" w:cs="Garamond"/>
          <w:color w:val="000000" w:themeColor="text1"/>
          <w:szCs w:val="24"/>
          <w:lang w:val="en-US"/>
        </w:rPr>
        <w:t>or</w:t>
      </w:r>
      <w:r w:rsidR="00D808E9">
        <w:rPr>
          <w:rFonts w:eastAsia="Garamond" w:cs="Garamond"/>
          <w:color w:val="000000" w:themeColor="text1"/>
          <w:szCs w:val="24"/>
          <w:lang w:val="en-US"/>
        </w:rPr>
        <w:t xml:space="preserve"> </w:t>
      </w:r>
      <w:sdt>
        <w:sdtPr>
          <w:rPr>
            <w:rFonts w:eastAsia="Garamond" w:cs="Garamond"/>
            <w:color w:val="000000" w:themeColor="text1"/>
            <w:szCs w:val="24"/>
            <w:lang w:val="en-US"/>
          </w:rPr>
          <w:alias w:val="To edit, see citavi.com/edit"/>
          <w:tag w:val="CitaviPlaceholder#ce08d987-0f37-46ff-891b-745823a358f0"/>
          <w:id w:val="1816299380"/>
          <w:placeholder>
            <w:docPart w:val="DefaultPlaceholder_-1854013440"/>
          </w:placeholder>
        </w:sdtPr>
        <w:sdtContent>
          <w:r w:rsidR="00D808E9">
            <w:rPr>
              <w:rFonts w:eastAsia="Garamond" w:cs="Garamond"/>
              <w:color w:val="000000" w:themeColor="text1"/>
              <w:szCs w:val="24"/>
              <w:lang w:val="en-US"/>
            </w:rPr>
            <w:fldChar w:fldCharType="begin"/>
          </w:r>
          <w:r w:rsidR="00D808E9">
            <w:rPr>
              <w:rFonts w:eastAsia="Garamond" w:cs="Garamond"/>
              <w:color w:val="000000" w:themeColor="text1"/>
              <w:szCs w:val="24"/>
              <w:lang w:val="en-US"/>
            </w:rPr>
            <w:instrText>ADDIN CitaviPlaceholder{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FcmljIiwiTGFzdE5hbWUiOiJNYXVreSIsIlByb3RlY3RlZCI6ZmFsc2UsIlNleCI6MiwiQ3JlYXRlZEJ5IjoiX2EiLCJDcmVhdGVkT24iOiIyMDIxLTExLTE1VDA5OjA1OjM3IiwiTW9kaWZpZWRCeSI6Il9hIiwiSWQiOiI4MmM0OTMwMy0xOGE2LTQ5NzItYjU1ZS1mMWRmYmViNzcwYTUiLCJNb2RpZmllZE9uIjoiMjAyMS0xMS0xNVQwOTowNTozNyIsIlByb2plY3QiOnsiJGlkIjoiOCIsIiR0eXBlIjoiU3dpc3NBY2FkZW1pYy5DaXRhdmkuUHJvamVjdCwgU3dpc3NBY2FkZW1pYy5DaXRhdmkifX0seyIkaWQiOiI5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jEwLjEwMDIvY2VhdC4yMDE1MDA0MTIiLCJVcmlTdHJpbmciOiJodHRwczovL2RvaS5vcmcvMTAuMTAwMi9jZWF0LjIwMTUwMDQxMi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}</w:instrText>
          </w:r>
          <w:r w:rsidR="00D808E9">
            <w:rPr>
              <w:rFonts w:eastAsia="Garamond" w:cs="Garamond"/>
              <w:color w:val="000000" w:themeColor="text1"/>
              <w:szCs w:val="24"/>
              <w:lang w:val="en-US"/>
            </w:rPr>
            <w:fldChar w:fldCharType="separate"/>
          </w:r>
          <w:r w:rsidR="00D76A55">
            <w:rPr>
              <w:rFonts w:eastAsia="Garamond" w:cs="Garamond"/>
              <w:color w:val="000000" w:themeColor="text1"/>
              <w:szCs w:val="24"/>
              <w:lang w:val="en-US"/>
            </w:rPr>
            <w:t>Mauky et al.</w:t>
          </w:r>
          <w:r w:rsidR="00D808E9">
            <w:rPr>
              <w:rFonts w:eastAsia="Garamond" w:cs="Garamond"/>
              <w:color w:val="000000" w:themeColor="text1"/>
              <w:szCs w:val="24"/>
              <w:lang w:val="en-US"/>
            </w:rPr>
            <w:fldChar w:fldCharType="end"/>
          </w:r>
        </w:sdtContent>
      </w:sdt>
      <w:r w:rsidR="00D808E9">
        <w:rPr>
          <w:rFonts w:eastAsia="Garamond" w:cs="Garamond"/>
          <w:color w:val="000000" w:themeColor="text1"/>
          <w:szCs w:val="24"/>
          <w:lang w:val="en-US"/>
        </w:rPr>
        <w:t xml:space="preserve"> </w:t>
      </w:r>
      <w:sdt>
        <w:sdtPr>
          <w:rPr>
            <w:rFonts w:eastAsia="Garamond" w:cs="Garamond"/>
            <w:color w:val="000000" w:themeColor="text1"/>
            <w:szCs w:val="24"/>
            <w:lang w:val="en-US"/>
          </w:rPr>
          <w:alias w:val="To edit, see citavi.com/edit"/>
          <w:tag w:val="CitaviPlaceholder#93c8c744-9ee6-41c8-8417-41707bf0e739"/>
          <w:id w:val="-391034119"/>
          <w:placeholder>
            <w:docPart w:val="DefaultPlaceholder_-1854013440"/>
          </w:placeholder>
        </w:sdtPr>
        <w:sdtContent>
          <w:r w:rsidR="00D808E9">
            <w:rPr>
              <w:rFonts w:eastAsia="Garamond" w:cs="Garamond"/>
              <w:color w:val="000000" w:themeColor="text1"/>
              <w:szCs w:val="24"/>
              <w:lang w:val="en-US"/>
            </w:rPr>
            <w:fldChar w:fldCharType="begin"/>
          </w:r>
          <w:r w:rsidR="00D808E9">
            <w:rPr>
              <w:rFonts w:eastAsia="Garamond" w:cs="Garamond"/>
              <w:color w:val="000000" w:themeColor="text1"/>
              <w:szCs w:val="24"/>
              <w:lang w:val="en-US"/>
            </w:rPr>
            <w:instrText>ADDIN CitaviPlaceholder{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UiLCIkdHlwZSI6IlN3aXNzQWNhZGVtaWMuQ2l0YXZpLkxvY2F0aW9uLCBTd2lzc0FjYWRlbWljLkNpdGF2aSIsIkFkZHJlc3MiOnsiJGlkIjoiMTYiLCIkdHlwZSI6IlN3aXNzQWNhZGVtaWMuQ2l0YXZpLkxpbmtlZFJlc291cmNlLCBTd2lzc0FjYWRlbWljLkNpdGF2aSIsIkxpbmtlZFJlc291cmNlVHlwZSI6NSwiT3JpZ2luYWxTdHJpbmciOiIxMC4xMDAyL2NlYXQuMjAxNTAwNDEyIiwiVXJpU3RyaW5nIjoiaHR0cHM6Ly9kb2kub3JnLzEwLjEwMDIvY2VhdC4yMDE1MDA0MTI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}</w:instrText>
          </w:r>
          <w:r w:rsidR="00D808E9">
            <w:rPr>
              <w:rFonts w:eastAsia="Garamond" w:cs="Garamond"/>
              <w:color w:val="000000" w:themeColor="text1"/>
              <w:szCs w:val="24"/>
              <w:lang w:val="en-US"/>
            </w:rPr>
            <w:fldChar w:fldCharType="separate"/>
          </w:r>
          <w:r w:rsidR="00D76A55">
            <w:rPr>
              <w:rFonts w:eastAsia="Garamond" w:cs="Garamond"/>
              <w:color w:val="000000" w:themeColor="text1"/>
              <w:szCs w:val="24"/>
              <w:lang w:val="en-US"/>
            </w:rPr>
            <w:t>(2016)</w:t>
          </w:r>
          <w:r w:rsidR="00D808E9">
            <w:rPr>
              <w:rFonts w:eastAsia="Garamond" w:cs="Garamond"/>
              <w:color w:val="000000" w:themeColor="text1"/>
              <w:szCs w:val="24"/>
              <w:lang w:val="en-US"/>
            </w:rPr>
            <w:fldChar w:fldCharType="end"/>
          </w:r>
        </w:sdtContent>
      </w:sdt>
      <w:r w:rsidR="00CE5FF0">
        <w:rPr>
          <w:rFonts w:eastAsia="Garamond" w:cs="Garamond"/>
          <w:color w:val="000000" w:themeColor="text1"/>
          <w:szCs w:val="24"/>
          <w:lang w:val="en-US"/>
        </w:rPr>
        <w:t xml:space="preserve">. </w:t>
      </w:r>
      <w:r w:rsidR="008C7A69">
        <w:rPr>
          <w:rFonts w:eastAsia="Garamond" w:cs="Garamond"/>
          <w:color w:val="000000" w:themeColor="text1"/>
          <w:szCs w:val="24"/>
          <w:lang w:val="en-US"/>
        </w:rPr>
        <w:t xml:space="preserve"> </w:t>
      </w:r>
    </w:p>
    <w:p w14:paraId="73AB9830" w14:textId="6BD31DC3" w:rsidR="00F2493B" w:rsidRDefault="00740A39" w:rsidP="00E73BA1">
      <w:pPr>
        <w:rPr>
          <w:rFonts w:eastAsia="Garamond" w:cs="Garamond"/>
          <w:color w:val="000000" w:themeColor="text1"/>
          <w:lang w:val="en-US"/>
        </w:rPr>
      </w:pPr>
      <w:r>
        <w:rPr>
          <w:rFonts w:eastAsia="Garamond" w:cs="Garamond"/>
          <w:color w:val="000000" w:themeColor="text1"/>
          <w:szCs w:val="24"/>
          <w:lang w:val="en-US"/>
        </w:rPr>
        <w:t xml:space="preserve">During and after disturbance feedings, </w:t>
      </w:r>
      <w:r w:rsidR="006B209A">
        <w:rPr>
          <w:rFonts w:eastAsia="Garamond" w:cs="Garamond"/>
          <w:color w:val="000000" w:themeColor="text1"/>
          <w:szCs w:val="24"/>
          <w:lang w:val="en-US"/>
        </w:rPr>
        <w:t xml:space="preserve">ordinary </w:t>
      </w:r>
      <w:r>
        <w:rPr>
          <w:rFonts w:eastAsia="Garamond" w:cs="Garamond"/>
          <w:color w:val="000000" w:themeColor="text1"/>
          <w:szCs w:val="24"/>
          <w:lang w:val="en-US"/>
        </w:rPr>
        <w:t>substrate f</w:t>
      </w:r>
      <w:r w:rsidR="003B308E">
        <w:rPr>
          <w:rFonts w:eastAsia="Garamond" w:cs="Garamond"/>
          <w:color w:val="000000" w:themeColor="text1"/>
          <w:szCs w:val="24"/>
          <w:lang w:val="en-US"/>
        </w:rPr>
        <w:t>eeding</w:t>
      </w:r>
      <w:r>
        <w:rPr>
          <w:rFonts w:eastAsia="Garamond" w:cs="Garamond"/>
          <w:color w:val="000000" w:themeColor="text1"/>
          <w:szCs w:val="24"/>
          <w:lang w:val="en-US"/>
        </w:rPr>
        <w:t>s</w:t>
      </w:r>
      <w:r w:rsidR="003B308E">
        <w:rPr>
          <w:rFonts w:eastAsia="Garamond" w:cs="Garamond"/>
          <w:color w:val="000000" w:themeColor="text1"/>
          <w:szCs w:val="24"/>
          <w:lang w:val="en-US"/>
        </w:rPr>
        <w:t xml:space="preserve"> </w:t>
      </w:r>
      <w:r w:rsidR="006B209A">
        <w:rPr>
          <w:rFonts w:eastAsia="Garamond" w:cs="Garamond"/>
          <w:color w:val="000000" w:themeColor="text1"/>
          <w:szCs w:val="24"/>
          <w:lang w:val="en-US"/>
        </w:rPr>
        <w:t>were</w:t>
      </w:r>
      <w:r>
        <w:rPr>
          <w:rFonts w:eastAsia="Garamond" w:cs="Garamond"/>
          <w:color w:val="000000" w:themeColor="text1"/>
          <w:szCs w:val="24"/>
          <w:lang w:val="en-US"/>
        </w:rPr>
        <w:t xml:space="preserve"> </w:t>
      </w:r>
      <w:r w:rsidR="003B308E">
        <w:rPr>
          <w:rFonts w:eastAsia="Garamond" w:cs="Garamond"/>
          <w:color w:val="000000" w:themeColor="text1"/>
          <w:szCs w:val="24"/>
          <w:lang w:val="en-US"/>
        </w:rPr>
        <w:t xml:space="preserve">slowed down, </w:t>
      </w:r>
      <w:r>
        <w:rPr>
          <w:rFonts w:eastAsia="Garamond" w:cs="Garamond"/>
          <w:color w:val="000000" w:themeColor="text1"/>
          <w:szCs w:val="24"/>
          <w:lang w:val="en-US"/>
        </w:rPr>
        <w:t xml:space="preserve">which is </w:t>
      </w:r>
      <w:r w:rsidR="003B308E">
        <w:rPr>
          <w:rFonts w:eastAsia="Garamond" w:cs="Garamond"/>
          <w:color w:val="000000" w:themeColor="text1"/>
          <w:szCs w:val="24"/>
          <w:lang w:val="en-US"/>
        </w:rPr>
        <w:t xml:space="preserve">plausible as </w:t>
      </w:r>
      <w:r>
        <w:rPr>
          <w:rFonts w:eastAsia="Garamond" w:cs="Garamond"/>
          <w:color w:val="000000" w:themeColor="text1"/>
          <w:szCs w:val="24"/>
          <w:lang w:val="en-US"/>
        </w:rPr>
        <w:t xml:space="preserve">disturbances were assumed to be </w:t>
      </w:r>
      <w:r w:rsidR="003B308E">
        <w:rPr>
          <w:rFonts w:eastAsia="Garamond" w:cs="Garamond"/>
          <w:color w:val="000000" w:themeColor="text1"/>
          <w:szCs w:val="24"/>
          <w:lang w:val="en-US"/>
        </w:rPr>
        <w:t xml:space="preserve">known to the controller. </w:t>
      </w:r>
      <w:r w:rsidR="006B209A" w:rsidRPr="1BBEFA5A">
        <w:rPr>
          <w:rFonts w:eastAsia="Garamond" w:cs="Garamond"/>
          <w:color w:val="000000" w:themeColor="text1"/>
          <w:lang w:val="en-US"/>
        </w:rPr>
        <w:t>However,</w:t>
      </w:r>
      <w:r w:rsidR="006B209A">
        <w:rPr>
          <w:rFonts w:eastAsia="Garamond" w:cs="Garamond"/>
          <w:color w:val="000000" w:themeColor="text1"/>
          <w:lang w:val="en-US"/>
        </w:rPr>
        <w:t xml:space="preserve"> i</w:t>
      </w:r>
      <w:r w:rsidR="006B209A" w:rsidRPr="1BBEFA5A">
        <w:rPr>
          <w:rFonts w:eastAsia="Garamond" w:cs="Garamond"/>
          <w:color w:val="000000" w:themeColor="text1"/>
          <w:lang w:val="en-US"/>
        </w:rPr>
        <w:t>n case of random, unpredicted disturbances</w:t>
      </w:r>
      <w:r w:rsidR="006B209A">
        <w:rPr>
          <w:rFonts w:eastAsia="Garamond" w:cs="Garamond"/>
          <w:color w:val="000000" w:themeColor="text1"/>
          <w:lang w:val="en-US"/>
        </w:rPr>
        <w:t xml:space="preserve"> with unknown </w:t>
      </w:r>
      <w:r w:rsidR="006B209A" w:rsidRPr="1BBEFA5A">
        <w:rPr>
          <w:rFonts w:eastAsia="Garamond" w:cs="Garamond"/>
          <w:color w:val="000000" w:themeColor="text1"/>
          <w:lang w:val="en-US"/>
        </w:rPr>
        <w:t>associated uncertaint</w:t>
      </w:r>
      <w:r w:rsidR="006B209A">
        <w:rPr>
          <w:rFonts w:eastAsia="Garamond" w:cs="Garamond"/>
          <w:color w:val="000000" w:themeColor="text1"/>
          <w:lang w:val="en-US"/>
        </w:rPr>
        <w:t>ies</w:t>
      </w:r>
      <w:r w:rsidR="006B209A" w:rsidRPr="1BBEFA5A">
        <w:rPr>
          <w:rFonts w:eastAsia="Garamond" w:cs="Garamond"/>
          <w:color w:val="000000" w:themeColor="text1"/>
          <w:lang w:val="en-US"/>
        </w:rPr>
        <w:t xml:space="preserve">, </w:t>
      </w:r>
      <w:r w:rsidR="006B209A">
        <w:rPr>
          <w:rFonts w:eastAsia="Garamond" w:cs="Garamond"/>
          <w:color w:val="000000" w:themeColor="text1"/>
          <w:lang w:val="en-US"/>
        </w:rPr>
        <w:t>disturbance rejection might be less successful</w:t>
      </w:r>
      <w:r w:rsidR="00425529">
        <w:rPr>
          <w:rFonts w:eastAsia="Garamond" w:cs="Garamond"/>
          <w:color w:val="000000" w:themeColor="text1"/>
          <w:lang w:val="en-US"/>
        </w:rPr>
        <w:t>,</w:t>
      </w:r>
      <w:r w:rsidR="006B209A">
        <w:rPr>
          <w:rFonts w:eastAsia="Garamond" w:cs="Garamond"/>
          <w:color w:val="000000" w:themeColor="text1"/>
          <w:lang w:val="en-US"/>
        </w:rPr>
        <w:t xml:space="preserve"> and safety margins of GS filling levels might be slimmer. </w:t>
      </w:r>
    </w:p>
    <w:p w14:paraId="698E1E79" w14:textId="6AD9D747" w:rsidR="00B7360D" w:rsidRDefault="00E73BA1" w:rsidP="00B7360D">
      <w:pPr>
        <w:rPr>
          <w:rFonts w:eastAsia="Garamond" w:cs="Garamond"/>
          <w:color w:val="000000" w:themeColor="text1"/>
          <w:szCs w:val="24"/>
          <w:lang w:val="en-US"/>
        </w:rPr>
      </w:pPr>
      <w:r>
        <w:rPr>
          <w:rFonts w:eastAsia="Garamond" w:cs="Garamond"/>
          <w:color w:val="000000" w:themeColor="text1"/>
          <w:szCs w:val="24"/>
          <w:lang w:val="en-US"/>
        </w:rPr>
        <w:t xml:space="preserve">Medium </w:t>
      </w:r>
      <w:r w:rsidR="00FA09DD">
        <w:rPr>
          <w:rFonts w:eastAsia="Garamond" w:cs="Garamond"/>
          <w:color w:val="000000" w:themeColor="text1"/>
          <w:szCs w:val="24"/>
          <w:lang w:val="en-US"/>
        </w:rPr>
        <w:t xml:space="preserve">hourly </w:t>
      </w:r>
      <w:r>
        <w:rPr>
          <w:rFonts w:eastAsia="Garamond" w:cs="Garamond"/>
          <w:color w:val="000000" w:themeColor="text1"/>
          <w:szCs w:val="24"/>
          <w:lang w:val="en-US"/>
        </w:rPr>
        <w:t>OLR</w:t>
      </w:r>
      <w:r w:rsidR="00FA09DD">
        <w:rPr>
          <w:rFonts w:eastAsia="Garamond" w:cs="Garamond"/>
          <w:color w:val="000000" w:themeColor="text1"/>
          <w:szCs w:val="24"/>
          <w:lang w:val="en-US"/>
        </w:rPr>
        <w:t>s</w:t>
      </w:r>
      <w:r>
        <w:rPr>
          <w:rFonts w:eastAsia="Garamond" w:cs="Garamond"/>
          <w:color w:val="000000" w:themeColor="text1"/>
          <w:szCs w:val="24"/>
          <w:lang w:val="en-US"/>
        </w:rPr>
        <w:t xml:space="preserve"> </w:t>
      </w:r>
      <w:r w:rsidR="006B209A">
        <w:rPr>
          <w:rFonts w:eastAsia="Garamond" w:cs="Garamond"/>
          <w:color w:val="000000" w:themeColor="text1"/>
          <w:szCs w:val="24"/>
          <w:lang w:val="en-US"/>
        </w:rPr>
        <w:t>were</w:t>
      </w:r>
      <w:r>
        <w:rPr>
          <w:rFonts w:eastAsia="Garamond" w:cs="Garamond"/>
          <w:color w:val="000000" w:themeColor="text1"/>
          <w:szCs w:val="24"/>
          <w:lang w:val="en-US"/>
        </w:rPr>
        <w:t xml:space="preserve"> maintained with an average of around 4 kg VS m</w:t>
      </w:r>
      <w:r w:rsidRPr="00E42710">
        <w:rPr>
          <w:rFonts w:eastAsia="Garamond" w:cs="Garamond"/>
          <w:color w:val="000000" w:themeColor="text1"/>
          <w:szCs w:val="24"/>
          <w:vertAlign w:val="superscript"/>
          <w:lang w:val="en-US"/>
        </w:rPr>
        <w:t>-3</w:t>
      </w:r>
      <w:r>
        <w:rPr>
          <w:rFonts w:eastAsia="Garamond" w:cs="Garamond"/>
          <w:color w:val="000000" w:themeColor="text1"/>
          <w:szCs w:val="24"/>
          <w:lang w:val="en-US"/>
        </w:rPr>
        <w:t xml:space="preserve"> d</w:t>
      </w:r>
      <w:r w:rsidRPr="00E42710">
        <w:rPr>
          <w:rFonts w:eastAsia="Garamond" w:cs="Garamond"/>
          <w:color w:val="000000" w:themeColor="text1"/>
          <w:szCs w:val="24"/>
          <w:vertAlign w:val="superscript"/>
          <w:lang w:val="en-US"/>
        </w:rPr>
        <w:t>-1</w:t>
      </w:r>
      <w:r>
        <w:rPr>
          <w:rFonts w:eastAsia="Garamond" w:cs="Garamond"/>
          <w:color w:val="000000" w:themeColor="text1"/>
          <w:szCs w:val="24"/>
          <w:lang w:val="en-US"/>
        </w:rPr>
        <w:t xml:space="preserve">. This agrees with values reported by </w:t>
      </w:r>
      <w:sdt>
        <w:sdtPr>
          <w:rPr>
            <w:rFonts w:eastAsia="Garamond" w:cs="Garamond"/>
            <w:color w:val="000000" w:themeColor="text1"/>
            <w:szCs w:val="24"/>
            <w:lang w:val="en-US"/>
          </w:rPr>
          <w:alias w:val="To edit, see citavi.com/edit"/>
          <w:tag w:val="CitaviPlaceholder#f4651df5-3c75-4a8d-b87e-f30ae0eb47f6"/>
          <w:id w:val="1126426304"/>
          <w:placeholder>
            <w:docPart w:val="C252B119EF534FCA91C7D3CDB84A5893"/>
          </w:placeholder>
        </w:sdtPr>
        <w:sdtContent>
          <w:r>
            <w:rPr>
              <w:rFonts w:eastAsia="Garamond" w:cs="Garamond"/>
              <w:color w:val="000000" w:themeColor="text1"/>
              <w:szCs w:val="24"/>
              <w:lang w:val="en-US"/>
            </w:rPr>
            <w:fldChar w:fldCharType="begin"/>
          </w:r>
          <w:r w:rsidR="009E57A2">
            <w:rPr>
              <w:rFonts w:eastAsia="Garamond" w:cs="Garamond"/>
              <w:color w:val="000000" w:themeColor="text1"/>
              <w:szCs w:val="24"/>
              <w:lang w:val="en-US"/>
            </w:rPr>
            <w:instrText>ADDIN CitaviPlaceholder{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3siJGlkIjoiMTMiLCIkdHlwZSI6IlN3aXNzQWNhZGVtaWMuQ2l0YXZpLkxvY2F0aW9uLCBTd2lzc0FjYWRlbWljLkNpdGF2aSIsIkFkZHJlc3MiOnsiJGlkIjoiMTQiLCIkdHlwZSI6IlN3aXNzQWNhZGVtaWMuQ2l0YXZpLkxpbmtlZFJlc291cmNlLCBTd2lzc0FjYWRlbWljLkNpdGF2aSIsIkxpbmtlZFJlc291cmNlVHlwZSI6NSwiT3JpZ2luYWxTdHJpbmciOiIzNTg3MjI3MSIsIlVyaVN0cmluZyI6Imh0dHA6Ly93d3cubmNiaS5ubG0ubmloLmdvdi9wdWJtZWQvMzU4NzIyNzE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}</w:instrText>
          </w:r>
          <w:r>
            <w:rPr>
              <w:rFonts w:eastAsia="Garamond" w:cs="Garamond"/>
              <w:color w:val="000000" w:themeColor="text1"/>
              <w:szCs w:val="24"/>
              <w:lang w:val="en-US"/>
            </w:rPr>
            <w:fldChar w:fldCharType="separate"/>
          </w:r>
          <w:r w:rsidR="00D76A55">
            <w:rPr>
              <w:rFonts w:eastAsia="Garamond" w:cs="Garamond"/>
              <w:color w:val="000000" w:themeColor="text1"/>
              <w:szCs w:val="24"/>
              <w:lang w:val="en-US"/>
            </w:rPr>
            <w:t>Körber et al.</w:t>
          </w:r>
          <w:r>
            <w:rPr>
              <w:rFonts w:eastAsia="Garamond" w:cs="Garamond"/>
              <w:color w:val="000000" w:themeColor="text1"/>
              <w:szCs w:val="24"/>
              <w:lang w:val="en-US"/>
            </w:rPr>
            <w:fldChar w:fldCharType="end"/>
          </w:r>
        </w:sdtContent>
      </w:sdt>
      <w:r>
        <w:rPr>
          <w:rFonts w:eastAsia="Garamond" w:cs="Garamond"/>
          <w:color w:val="000000" w:themeColor="text1"/>
          <w:szCs w:val="24"/>
          <w:lang w:val="en-US"/>
        </w:rPr>
        <w:t xml:space="preserve"> </w:t>
      </w:r>
      <w:sdt>
        <w:sdtPr>
          <w:rPr>
            <w:rFonts w:eastAsia="Garamond" w:cs="Garamond"/>
            <w:color w:val="000000" w:themeColor="text1"/>
            <w:szCs w:val="24"/>
            <w:lang w:val="en-US"/>
          </w:rPr>
          <w:alias w:val="To edit, see citavi.com/edit"/>
          <w:tag w:val="CitaviPlaceholder#a23e1e16-4991-42a7-bb10-772c38645cc5"/>
          <w:id w:val="1369341770"/>
          <w:placeholder>
            <w:docPart w:val="C252B119EF534FCA91C7D3CDB84A5893"/>
          </w:placeholder>
        </w:sdtPr>
        <w:sdtContent>
          <w:r>
            <w:rPr>
              <w:rFonts w:eastAsia="Garamond" w:cs="Garamond"/>
              <w:color w:val="000000" w:themeColor="text1"/>
              <w:szCs w:val="24"/>
              <w:lang w:val="en-US"/>
            </w:rPr>
            <w:fldChar w:fldCharType="begin"/>
          </w:r>
          <w:r w:rsidR="009E57A2">
            <w:rPr>
              <w:rFonts w:eastAsia="Garamond" w:cs="Garamond"/>
              <w:color w:val="000000" w:themeColor="text1"/>
              <w:szCs w:val="24"/>
              <w:lang w:val="en-US"/>
            </w:rPr>
            <w:instrText>ADDIN CitaviPlaceholder{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zU4NzIyNzEiLCJVcmlTdHJpbmciOiJodHRwOi8vd3d3Lm5jYmkubmxtLm5paC5nb3YvcHVibWVkLzM1ODcyMjcx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}</w:instrText>
          </w:r>
          <w:r>
            <w:rPr>
              <w:rFonts w:eastAsia="Garamond" w:cs="Garamond"/>
              <w:color w:val="000000" w:themeColor="text1"/>
              <w:szCs w:val="24"/>
              <w:lang w:val="en-US"/>
            </w:rPr>
            <w:fldChar w:fldCharType="separate"/>
          </w:r>
          <w:r w:rsidR="00D76A55">
            <w:rPr>
              <w:rFonts w:eastAsia="Garamond" w:cs="Garamond"/>
              <w:color w:val="000000" w:themeColor="text1"/>
              <w:szCs w:val="24"/>
              <w:lang w:val="en-US"/>
            </w:rPr>
            <w:t>(2022)</w:t>
          </w:r>
          <w:r>
            <w:rPr>
              <w:rFonts w:eastAsia="Garamond" w:cs="Garamond"/>
              <w:color w:val="000000" w:themeColor="text1"/>
              <w:szCs w:val="24"/>
              <w:lang w:val="en-US"/>
            </w:rPr>
            <w:fldChar w:fldCharType="end"/>
          </w:r>
        </w:sdtContent>
      </w:sdt>
      <w:r>
        <w:rPr>
          <w:rFonts w:eastAsia="Garamond" w:cs="Garamond"/>
          <w:color w:val="000000" w:themeColor="text1"/>
          <w:szCs w:val="24"/>
          <w:lang w:val="en-US"/>
        </w:rPr>
        <w:t xml:space="preserve"> and those of typical agricultural AD plants </w:t>
      </w:r>
      <w:sdt>
        <w:sdtPr>
          <w:rPr>
            <w:rFonts w:eastAsia="Garamond" w:cs="Garamond"/>
            <w:color w:val="000000" w:themeColor="text1"/>
            <w:szCs w:val="24"/>
            <w:lang w:val="en-US"/>
          </w:rPr>
          <w:alias w:val="To edit, see citavi.com/edit"/>
          <w:tag w:val="CitaviPlaceholder#17106bf5-60c8-4a35-8d9a-2958b9dabf3c"/>
          <w:id w:val="-914165397"/>
          <w:placeholder>
            <w:docPart w:val="74A6D504500544119AEAEF7E3DD5B495"/>
          </w:placeholder>
        </w:sdtPr>
        <w:sdtContent>
          <w:r>
            <w:rPr>
              <w:rFonts w:eastAsia="Garamond" w:cs="Garamond"/>
              <w:color w:val="000000" w:themeColor="text1"/>
              <w:szCs w:val="24"/>
              <w:lang w:val="en-US"/>
            </w:rPr>
            <w:fldChar w:fldCharType="begin"/>
          </w:r>
          <w:r>
            <w:rPr>
              <w:rFonts w:eastAsia="Garamond" w:cs="Garamond"/>
              <w:color w:val="000000" w:themeColor="text1"/>
              <w:szCs w:val="24"/>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ZmMmU5OTYyLWJlZWEtNDMwMS1hOTA3LTU0YTI3MGRlYjZjNCIsIlJhbmdlTGVuZ3RoIjo0OSwiUmVmZXJlbmNlSWQiOiI4YmIzNmY2Zi01OWY2LTQ1ODAtOGIzMy1mZTEzOGJkYmIxM2Q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Jc2JuIjoiOTc4LTMtOTQyMTQ3LTQyLTIiLCJLZXl3b3JkcyI6W10sIkxvY2F0aW9ucyI6W3siJGlkIjoiMTAiLCIkdHlwZSI6IlN3aXNzQWNhZGVtaWMuQ2l0YXZpLkxvY2F0aW9uLCBTd2lzc0FjYWRlbWljLkNpdGF2aSIsIkFkZHJlc3MiOnsiJGlkIjoiMTEiLCIkdHlwZSI6IlN3aXNzQWNhZGVtaWMuQ2l0YXZpLkxpbmtlZFJlc291cmNlLCBTd2lzc0FjYWRlbWljLkNpdGF2aSIsIkxpbmtlZFJlc291cmNlVHlwZSI6NSwiT3JpZ2luYWxTdHJpbmciOiJodHRwOi8vd3d3LndvcmxkY2F0Lm9yZy9vY2xjLzEyMjIyMDQwMjIiLCJVcmlTdHJpbmciOiJodHRwOi8vd3d3LndvcmxkY2F0Lm9yZy9vY2xjLzEyMjIyMDQwMjI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}</w:instrText>
          </w:r>
          <w:r>
            <w:rPr>
              <w:rFonts w:eastAsia="Garamond" w:cs="Garamond"/>
              <w:color w:val="000000" w:themeColor="text1"/>
              <w:szCs w:val="24"/>
              <w:lang w:val="en-US"/>
            </w:rPr>
            <w:fldChar w:fldCharType="separate"/>
          </w:r>
          <w:r w:rsidR="00D76A55">
            <w:rPr>
              <w:rFonts w:eastAsia="Garamond" w:cs="Garamond"/>
              <w:color w:val="000000" w:themeColor="text1"/>
              <w:szCs w:val="24"/>
              <w:lang w:val="en-US"/>
            </w:rPr>
            <w:t>(Fachagentur Nachwachsende Rohstoffe e. V., 2021)</w:t>
          </w:r>
          <w:r>
            <w:rPr>
              <w:rFonts w:eastAsia="Garamond" w:cs="Garamond"/>
              <w:color w:val="000000" w:themeColor="text1"/>
              <w:szCs w:val="24"/>
              <w:lang w:val="en-US"/>
            </w:rPr>
            <w:fldChar w:fldCharType="end"/>
          </w:r>
        </w:sdtContent>
      </w:sdt>
      <w:r>
        <w:rPr>
          <w:rFonts w:eastAsia="Garamond" w:cs="Garamond"/>
          <w:color w:val="000000" w:themeColor="text1"/>
          <w:szCs w:val="24"/>
          <w:lang w:val="en-US"/>
        </w:rPr>
        <w:t>. T</w:t>
      </w:r>
      <w:r w:rsidR="005C04AD">
        <w:rPr>
          <w:rFonts w:eastAsia="Garamond" w:cs="Garamond"/>
          <w:color w:val="000000" w:themeColor="text1"/>
          <w:szCs w:val="24"/>
          <w:lang w:val="en-US"/>
        </w:rPr>
        <w:t xml:space="preserve">he share of methane in the produced biogas remains almost constant at around 60%, similar to </w:t>
      </w:r>
      <w:sdt>
        <w:sdtPr>
          <w:rPr>
            <w:rFonts w:eastAsia="Garamond" w:cs="Garamond"/>
            <w:color w:val="000000" w:themeColor="text1"/>
            <w:szCs w:val="24"/>
            <w:lang w:val="en-US"/>
          </w:rPr>
          <w:alias w:val="To edit, see citavi.com/edit"/>
          <w:tag w:val="CitaviPlaceholder#537b3327-c352-4f97-a60b-6fc387284253"/>
          <w:id w:val="-1013609412"/>
          <w:placeholder>
            <w:docPart w:val="3A05D8885BA54DA6ACFCBBFDB620852D"/>
          </w:placeholder>
        </w:sdtPr>
        <w:sdtContent>
          <w:r w:rsidR="005C04AD">
            <w:rPr>
              <w:rFonts w:eastAsia="Garamond" w:cs="Garamond"/>
              <w:color w:val="000000" w:themeColor="text1"/>
              <w:szCs w:val="24"/>
              <w:lang w:val="en-US"/>
            </w:rPr>
            <w:fldChar w:fldCharType="begin"/>
          </w:r>
          <w:r w:rsidR="009E57A2">
            <w:rPr>
              <w:rFonts w:eastAsia="Garamond" w:cs="Garamond"/>
              <w:color w:val="000000" w:themeColor="text1"/>
              <w:szCs w:val="24"/>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0MjM4ZGNjLWM5ZjYtNDkwZi05YWEyLTQxNWFkMDE2NGQwOCIsIlJhbmdlTGVuZ3RoIjoxMywiUmVmZXJlbmNlSWQiOiI4MzczNGQ4ZC03NGVkLTRhMjMtOWJjZi0xYzRkYzA5OGRhOGY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3siJGlkIjoiMTMiLCIkdHlwZSI6IlN3aXNzQWNhZGVtaWMuQ2l0YXZpLkxvY2F0aW9uLCBTd2lzc0FjYWRlbWljLkNpdGF2aSIsIkFkZHJlc3MiOnsiJGlkIjoiMTQiLCIkdHlwZSI6IlN3aXNzQWNhZGVtaWMuQ2l0YXZpLkxpbmtlZFJlc291cmNlLCBTd2lzc0FjYWRlbWljLkNpdGF2aSIsIkxpbmtlZFJlc291cmNlVHlwZSI6NSwiT3JpZ2luYWxTdHJpbmciOiIzNTg3MjI3MSIsIlVyaVN0cmluZyI6Imh0dHA6Ly93d3cubmNiaS5ubG0ubmloLmdvdi9wdWJtZWQvMzU4NzIyNzE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}</w:instrText>
          </w:r>
          <w:r w:rsidR="005C04AD">
            <w:rPr>
              <w:rFonts w:eastAsia="Garamond" w:cs="Garamond"/>
              <w:color w:val="000000" w:themeColor="text1"/>
              <w:szCs w:val="24"/>
              <w:lang w:val="en-US"/>
            </w:rPr>
            <w:fldChar w:fldCharType="separate"/>
          </w:r>
          <w:r w:rsidR="00D76A55">
            <w:rPr>
              <w:rFonts w:eastAsia="Garamond" w:cs="Garamond"/>
              <w:color w:val="000000" w:themeColor="text1"/>
              <w:szCs w:val="24"/>
              <w:lang w:val="en-US"/>
            </w:rPr>
            <w:t>Körber et al.</w:t>
          </w:r>
          <w:r w:rsidR="005C04AD">
            <w:rPr>
              <w:rFonts w:eastAsia="Garamond" w:cs="Garamond"/>
              <w:color w:val="000000" w:themeColor="text1"/>
              <w:szCs w:val="24"/>
              <w:lang w:val="en-US"/>
            </w:rPr>
            <w:fldChar w:fldCharType="end"/>
          </w:r>
        </w:sdtContent>
      </w:sdt>
      <w:r w:rsidR="005C04AD">
        <w:rPr>
          <w:rFonts w:eastAsia="Garamond" w:cs="Garamond"/>
          <w:color w:val="000000" w:themeColor="text1"/>
          <w:szCs w:val="24"/>
          <w:lang w:val="en-US"/>
        </w:rPr>
        <w:t xml:space="preserve"> </w:t>
      </w:r>
      <w:sdt>
        <w:sdtPr>
          <w:rPr>
            <w:rFonts w:eastAsia="Garamond" w:cs="Garamond"/>
            <w:color w:val="000000" w:themeColor="text1"/>
            <w:szCs w:val="24"/>
            <w:lang w:val="en-US"/>
          </w:rPr>
          <w:alias w:val="To edit, see citavi.com/edit"/>
          <w:tag w:val="CitaviPlaceholder#500befb4-72ca-4188-9cb4-3004485f55a8"/>
          <w:id w:val="-2147116126"/>
          <w:placeholder>
            <w:docPart w:val="3A05D8885BA54DA6ACFCBBFDB620852D"/>
          </w:placeholder>
        </w:sdtPr>
        <w:sdtContent>
          <w:r w:rsidR="005C04AD">
            <w:rPr>
              <w:rFonts w:eastAsia="Garamond" w:cs="Garamond"/>
              <w:color w:val="000000" w:themeColor="text1"/>
              <w:szCs w:val="24"/>
              <w:lang w:val="en-US"/>
            </w:rPr>
            <w:fldChar w:fldCharType="begin"/>
          </w:r>
          <w:r w:rsidR="009E57A2">
            <w:rPr>
              <w:rFonts w:eastAsia="Garamond" w:cs="Garamond"/>
              <w:color w:val="000000" w:themeColor="text1"/>
              <w:szCs w:val="24"/>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yOWRhNDMzLTFjOWQtNDNkNC1hZWU0LWI3MzM1MzQwMjhkZCIsIlJhbmdlTGVuZ3RoIjo2LCJSZWZlcmVuY2VJZCI6IjgzNzM0ZDhkLTc0ZWQtNGEyMy05YmNmLTFjNGRjMDk4ZGE4Z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zU4NzIyNzEiLCJVcmlTdHJpbmciOiJodHRwOi8vd3d3Lm5jYmkubmxtLm5paC5nb3YvcHVibWVkLzM1ODcyMjcx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}</w:instrText>
          </w:r>
          <w:r w:rsidR="005C04AD">
            <w:rPr>
              <w:rFonts w:eastAsia="Garamond" w:cs="Garamond"/>
              <w:color w:val="000000" w:themeColor="text1"/>
              <w:szCs w:val="24"/>
              <w:lang w:val="en-US"/>
            </w:rPr>
            <w:fldChar w:fldCharType="separate"/>
          </w:r>
          <w:r w:rsidR="00D76A55">
            <w:rPr>
              <w:rFonts w:eastAsia="Garamond" w:cs="Garamond"/>
              <w:color w:val="000000" w:themeColor="text1"/>
              <w:szCs w:val="24"/>
              <w:lang w:val="en-US"/>
            </w:rPr>
            <w:t>(2022)</w:t>
          </w:r>
          <w:r w:rsidR="005C04AD">
            <w:rPr>
              <w:rFonts w:eastAsia="Garamond" w:cs="Garamond"/>
              <w:color w:val="000000" w:themeColor="text1"/>
              <w:szCs w:val="24"/>
              <w:lang w:val="en-US"/>
            </w:rPr>
            <w:fldChar w:fldCharType="end"/>
          </w:r>
        </w:sdtContent>
      </w:sdt>
      <w:r w:rsidR="005C04AD">
        <w:rPr>
          <w:rFonts w:eastAsia="Garamond" w:cs="Garamond"/>
          <w:color w:val="000000" w:themeColor="text1"/>
          <w:szCs w:val="24"/>
          <w:lang w:val="en-US"/>
        </w:rPr>
        <w:t xml:space="preserve">. </w:t>
      </w:r>
      <w:r>
        <w:rPr>
          <w:rFonts w:eastAsia="Garamond" w:cs="Garamond"/>
          <w:color w:val="000000" w:themeColor="text1"/>
          <w:szCs w:val="24"/>
          <w:lang w:val="en-US"/>
        </w:rPr>
        <w:t>Finally, t</w:t>
      </w:r>
      <w:r w:rsidR="005C04AD">
        <w:rPr>
          <w:rFonts w:eastAsia="Garamond" w:cs="Garamond"/>
          <w:color w:val="000000" w:themeColor="text1"/>
          <w:szCs w:val="24"/>
          <w:lang w:val="en-US"/>
        </w:rPr>
        <w:t xml:space="preserve">he pH ranges between 7.3 and 7.5, </w:t>
      </w:r>
      <w:r w:rsidR="00672B5B">
        <w:rPr>
          <w:rFonts w:eastAsia="Garamond" w:cs="Garamond"/>
          <w:color w:val="000000" w:themeColor="text1"/>
          <w:szCs w:val="24"/>
          <w:lang w:val="en-US"/>
        </w:rPr>
        <w:t>slight</w:t>
      </w:r>
      <w:r w:rsidR="00FA09DD">
        <w:rPr>
          <w:rFonts w:eastAsia="Garamond" w:cs="Garamond"/>
          <w:color w:val="000000" w:themeColor="text1"/>
          <w:szCs w:val="24"/>
          <w:lang w:val="en-US"/>
        </w:rPr>
        <w:t>ly</w:t>
      </w:r>
      <w:r w:rsidR="00672B5B">
        <w:rPr>
          <w:rFonts w:eastAsia="Garamond" w:cs="Garamond"/>
          <w:color w:val="000000" w:themeColor="text1"/>
          <w:szCs w:val="24"/>
          <w:lang w:val="en-US"/>
        </w:rPr>
        <w:t xml:space="preserve"> </w:t>
      </w:r>
      <w:r w:rsidR="005C04AD">
        <w:rPr>
          <w:rFonts w:eastAsia="Garamond" w:cs="Garamond"/>
          <w:color w:val="000000" w:themeColor="text1"/>
          <w:szCs w:val="24"/>
          <w:lang w:val="en-US"/>
        </w:rPr>
        <w:t>increases at feeding onsets, then drops and recove</w:t>
      </w:r>
      <w:r w:rsidR="00FA09DD">
        <w:rPr>
          <w:rFonts w:eastAsia="Garamond" w:cs="Garamond"/>
          <w:color w:val="000000" w:themeColor="text1"/>
          <w:szCs w:val="24"/>
          <w:lang w:val="en-US"/>
        </w:rPr>
        <w:t>rs</w:t>
      </w:r>
      <w:r w:rsidR="00672B5B">
        <w:rPr>
          <w:rFonts w:eastAsia="Garamond" w:cs="Garamond"/>
          <w:color w:val="000000" w:themeColor="text1"/>
          <w:szCs w:val="24"/>
          <w:lang w:val="en-US"/>
        </w:rPr>
        <w:t xml:space="preserve"> </w:t>
      </w:r>
      <w:r w:rsidR="005C04AD">
        <w:rPr>
          <w:rFonts w:eastAsia="Garamond" w:cs="Garamond"/>
          <w:color w:val="000000" w:themeColor="text1"/>
          <w:szCs w:val="24"/>
          <w:lang w:val="en-US"/>
        </w:rPr>
        <w:t>during fasting times.</w:t>
      </w:r>
      <w:r w:rsidR="002F39E2">
        <w:rPr>
          <w:rFonts w:eastAsia="Garamond" w:cs="Garamond"/>
          <w:color w:val="000000" w:themeColor="text1"/>
          <w:szCs w:val="24"/>
          <w:lang w:val="en-US"/>
        </w:rPr>
        <w:t xml:space="preserve"> pH drops are deeper </w:t>
      </w:r>
      <w:r w:rsidR="000A5EA6">
        <w:rPr>
          <w:rFonts w:eastAsia="Garamond" w:cs="Garamond"/>
          <w:color w:val="000000" w:themeColor="text1"/>
          <w:szCs w:val="24"/>
          <w:lang w:val="en-US"/>
        </w:rPr>
        <w:t>upon</w:t>
      </w:r>
      <w:r w:rsidR="002F39E2">
        <w:rPr>
          <w:rFonts w:eastAsia="Garamond" w:cs="Garamond"/>
          <w:color w:val="000000" w:themeColor="text1"/>
          <w:szCs w:val="24"/>
          <w:lang w:val="en-US"/>
        </w:rPr>
        <w:t xml:space="preserve"> feeding of SBS than of CM, which occurs </w:t>
      </w:r>
      <w:r w:rsidR="00610C24">
        <w:rPr>
          <w:rFonts w:eastAsia="Garamond" w:cs="Garamond"/>
          <w:color w:val="000000" w:themeColor="text1"/>
          <w:szCs w:val="24"/>
          <w:lang w:val="en-US"/>
        </w:rPr>
        <w:t xml:space="preserve">alongside </w:t>
      </w:r>
      <w:r w:rsidR="002F39E2">
        <w:rPr>
          <w:rFonts w:eastAsia="Garamond" w:cs="Garamond"/>
          <w:color w:val="000000" w:themeColor="text1"/>
          <w:szCs w:val="24"/>
          <w:lang w:val="en-US"/>
        </w:rPr>
        <w:t xml:space="preserve">more pronounced </w:t>
      </w:r>
      <w:r w:rsidR="007F3234">
        <w:rPr>
          <w:rFonts w:eastAsia="Garamond" w:cs="Garamond"/>
          <w:color w:val="000000" w:themeColor="text1"/>
          <w:szCs w:val="24"/>
          <w:lang w:val="en-US"/>
        </w:rPr>
        <w:t>peaks</w:t>
      </w:r>
      <w:r w:rsidR="002F39E2">
        <w:rPr>
          <w:rFonts w:eastAsia="Garamond" w:cs="Garamond"/>
          <w:color w:val="000000" w:themeColor="text1"/>
          <w:szCs w:val="24"/>
          <w:lang w:val="en-US"/>
        </w:rPr>
        <w:t xml:space="preserve"> in gas production.</w:t>
      </w:r>
      <w:r w:rsidR="00B7360D">
        <w:rPr>
          <w:rFonts w:eastAsia="Garamond" w:cs="Garamond"/>
          <w:color w:val="000000" w:themeColor="text1"/>
          <w:szCs w:val="24"/>
          <w:lang w:val="en-US"/>
        </w:rPr>
        <w:t xml:space="preserve"> Mind the different scales of </w:t>
      </w:r>
      <w:r w:rsidR="00E863B1">
        <w:rPr>
          <w:rFonts w:eastAsia="Garamond" w:cs="Garamond"/>
          <w:color w:val="000000" w:themeColor="text1"/>
          <w:szCs w:val="24"/>
          <w:lang w:val="en-US"/>
        </w:rPr>
        <w:t xml:space="preserve">the </w:t>
      </w:r>
      <w:r w:rsidR="00B7360D">
        <w:rPr>
          <w:rFonts w:eastAsia="Garamond" w:cs="Garamond"/>
          <w:color w:val="000000" w:themeColor="text1"/>
          <w:szCs w:val="24"/>
          <w:lang w:val="en-US"/>
        </w:rPr>
        <w:t>y-ax</w:t>
      </w:r>
      <w:r w:rsidR="00E863B1">
        <w:rPr>
          <w:rFonts w:eastAsia="Garamond" w:cs="Garamond"/>
          <w:color w:val="000000" w:themeColor="text1"/>
          <w:szCs w:val="24"/>
          <w:lang w:val="en-US"/>
        </w:rPr>
        <w:t>i</w:t>
      </w:r>
      <w:r w:rsidR="00B7360D">
        <w:rPr>
          <w:rFonts w:eastAsia="Garamond" w:cs="Garamond"/>
          <w:color w:val="000000" w:themeColor="text1"/>
          <w:szCs w:val="24"/>
          <w:lang w:val="en-US"/>
        </w:rPr>
        <w:t>s for silages and manure.</w:t>
      </w:r>
    </w:p>
    <w:p w14:paraId="1C2C76DA" w14:textId="4853881E" w:rsidR="00796CF9" w:rsidRPr="00670698" w:rsidRDefault="00610C24">
      <w:pPr>
        <w:rPr>
          <w:rFonts w:eastAsia="Garamond" w:cs="Garamond"/>
          <w:lang w:val="en-US"/>
        </w:rPr>
      </w:pPr>
      <w:r>
        <w:rPr>
          <w:rFonts w:eastAsia="Garamond" w:cs="Garamond"/>
          <w:color w:val="000000" w:themeColor="text1"/>
          <w:szCs w:val="24"/>
          <w:lang w:val="en-US"/>
        </w:rPr>
        <w:t xml:space="preserve">Overall, </w:t>
      </w:r>
      <w:r w:rsidR="00741EC6">
        <w:rPr>
          <w:rFonts w:eastAsia="Garamond" w:cs="Garamond"/>
          <w:color w:val="000000" w:themeColor="text1"/>
          <w:szCs w:val="24"/>
          <w:lang w:val="en-US"/>
        </w:rPr>
        <w:t xml:space="preserve">stable </w:t>
      </w:r>
      <w:r>
        <w:rPr>
          <w:rFonts w:eastAsia="Garamond" w:cs="Garamond"/>
          <w:color w:val="000000" w:themeColor="text1"/>
          <w:szCs w:val="24"/>
          <w:lang w:val="en-US"/>
        </w:rPr>
        <w:t xml:space="preserve">process </w:t>
      </w:r>
      <w:r w:rsidR="00741EC6">
        <w:rPr>
          <w:rFonts w:eastAsia="Garamond" w:cs="Garamond"/>
          <w:color w:val="000000" w:themeColor="text1"/>
          <w:szCs w:val="24"/>
          <w:lang w:val="en-US"/>
        </w:rPr>
        <w:t xml:space="preserve">conditions </w:t>
      </w:r>
      <w:r w:rsidR="00AB1F8C">
        <w:rPr>
          <w:rFonts w:eastAsia="Garamond" w:cs="Garamond"/>
          <w:color w:val="000000" w:themeColor="text1"/>
          <w:szCs w:val="24"/>
          <w:lang w:val="en-US"/>
        </w:rPr>
        <w:t xml:space="preserve">can be maintained by the NMPC </w:t>
      </w:r>
      <w:r>
        <w:rPr>
          <w:rFonts w:eastAsia="Garamond" w:cs="Garamond"/>
          <w:color w:val="000000" w:themeColor="text1"/>
          <w:szCs w:val="24"/>
          <w:lang w:val="en-US"/>
        </w:rPr>
        <w:t xml:space="preserve">despite flexible feeding of varying substrates and disturbances, which agrees </w:t>
      </w:r>
      <w:r w:rsidR="00741EC6">
        <w:rPr>
          <w:rFonts w:eastAsia="Garamond" w:cs="Garamond"/>
          <w:color w:val="000000" w:themeColor="text1"/>
          <w:szCs w:val="24"/>
          <w:lang w:val="en-US"/>
        </w:rPr>
        <w:t xml:space="preserve">well </w:t>
      </w:r>
      <w:r>
        <w:rPr>
          <w:rFonts w:eastAsia="Garamond" w:cs="Garamond"/>
          <w:color w:val="000000" w:themeColor="text1"/>
          <w:szCs w:val="24"/>
          <w:lang w:val="en-US"/>
        </w:rPr>
        <w:t xml:space="preserve">with the findings of </w:t>
      </w:r>
      <w:sdt>
        <w:sdtPr>
          <w:rPr>
            <w:rFonts w:eastAsia="Garamond" w:cs="Garamond"/>
            <w:color w:val="000000" w:themeColor="text1"/>
            <w:szCs w:val="24"/>
            <w:lang w:val="en-US"/>
          </w:rPr>
          <w:alias w:val="To edit, see citavi.com/edit"/>
          <w:tag w:val="CitaviPlaceholder#6588a648-f12b-40f8-b06a-b7cb4f667b34"/>
          <w:id w:val="-391662013"/>
          <w:placeholder>
            <w:docPart w:val="DefaultPlaceholder_-1854013440"/>
          </w:placeholder>
        </w:sdtPr>
        <w:sdtContent>
          <w:r>
            <w:rPr>
              <w:rFonts w:eastAsia="Garamond" w:cs="Garamond"/>
              <w:color w:val="000000" w:themeColor="text1"/>
              <w:szCs w:val="24"/>
              <w:lang w:val="en-US"/>
            </w:rPr>
            <w:fldChar w:fldCharType="begin"/>
          </w:r>
          <w:r w:rsidR="009E57A2">
            <w:rPr>
              <w:rFonts w:eastAsia="Garamond" w:cs="Garamond"/>
              <w:color w:val="000000" w:themeColor="text1"/>
              <w:szCs w:val="24"/>
              <w:lang w:val="en-US"/>
            </w:rPr>
            <w:instrText>ADDIN CitaviPlaceholder{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FcmljIiwiTGFzdE5hbWUiOiJNYXVreSIsIlByb3RlY3RlZCI6ZmFsc2UsIlNleCI6MiwiQ3JlYXRlZEJ5IjoiX2EiLCJDcmVhdGVkT24iOiIyMDIxLTExLTE1VDA5OjA1OjM3IiwiTW9kaWZpZWRCeSI6Il9hIiwiSWQiOiI4MmM0OTMwMy0xOGE2LTQ5NzItYjU1ZS1mMWRmYmViNzcwYTUiLCJNb2RpZmllZE9uIjoiMjAyMS0xMS0xNVQwOTowNTozNyIsIlByb2plY3QiOnsiJGlkIjoiOCIsIiR0eXBlIjoiU3dpc3NBY2FkZW1pYy5DaXRhdmkuUHJvamVjdCwgU3dpc3NBY2FkZW1pYy5DaXRhdmkifX0seyIkaWQiOiI5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VuZyIsIkxhbmd1YWdlQ29kZSI6ImVuIi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jI4Mjg4ODI1IiwiVXJpU3RyaW5nIjoiaHR0cDovL3d3dy5uY2JpLm5sbS5uaWguZ292L3B1Ym1lZC8yODI4ODgyNS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}</w:instrText>
          </w:r>
          <w:r>
            <w:rPr>
              <w:rFonts w:eastAsia="Garamond" w:cs="Garamond"/>
              <w:color w:val="000000" w:themeColor="text1"/>
              <w:szCs w:val="24"/>
              <w:lang w:val="en-US"/>
            </w:rPr>
            <w:fldChar w:fldCharType="separate"/>
          </w:r>
          <w:r w:rsidR="00D76A55">
            <w:rPr>
              <w:rFonts w:eastAsia="Garamond" w:cs="Garamond"/>
              <w:color w:val="000000" w:themeColor="text1"/>
              <w:szCs w:val="24"/>
              <w:lang w:val="en-US"/>
            </w:rPr>
            <w:t>Mauky et al.</w:t>
          </w:r>
          <w:r>
            <w:rPr>
              <w:rFonts w:eastAsia="Garamond" w:cs="Garamond"/>
              <w:color w:val="000000" w:themeColor="text1"/>
              <w:szCs w:val="24"/>
              <w:lang w:val="en-US"/>
            </w:rPr>
            <w:fldChar w:fldCharType="end"/>
          </w:r>
        </w:sdtContent>
      </w:sdt>
      <w:r>
        <w:rPr>
          <w:rFonts w:eastAsia="Garamond" w:cs="Garamond"/>
          <w:color w:val="000000" w:themeColor="text1"/>
          <w:szCs w:val="24"/>
          <w:lang w:val="en-US"/>
        </w:rPr>
        <w:t xml:space="preserve"> </w:t>
      </w:r>
      <w:sdt>
        <w:sdtPr>
          <w:rPr>
            <w:rFonts w:eastAsia="Garamond" w:cs="Garamond"/>
            <w:color w:val="000000" w:themeColor="text1"/>
            <w:szCs w:val="24"/>
            <w:lang w:val="en-US"/>
          </w:rPr>
          <w:alias w:val="To edit, see citavi.com/edit"/>
          <w:tag w:val="CitaviPlaceholder#ff6d5320-f145-4669-aa18-5599faa17535"/>
          <w:id w:val="168841571"/>
          <w:placeholder>
            <w:docPart w:val="DefaultPlaceholder_-1854013440"/>
          </w:placeholder>
        </w:sdtPr>
        <w:sdtContent>
          <w:r>
            <w:rPr>
              <w:rFonts w:eastAsia="Garamond" w:cs="Garamond"/>
              <w:color w:val="000000" w:themeColor="text1"/>
              <w:szCs w:val="24"/>
              <w:lang w:val="en-US"/>
            </w:rPr>
            <w:fldChar w:fldCharType="begin"/>
          </w:r>
          <w:r w:rsidR="009E57A2">
            <w:rPr>
              <w:rFonts w:eastAsia="Garamond" w:cs="Garamond"/>
              <w:color w:val="000000" w:themeColor="text1"/>
              <w:szCs w:val="24"/>
              <w:lang w:val="en-US"/>
            </w:rPr>
            <w:instrText>ADDIN CitaviPlaceholder{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3siJGlkIjoiMTUiLCIkdHlwZSI6IlN3aXNzQWNhZGVtaWMuQ2l0YXZpLkxvY2F0aW9uLCBTd2lzc0FjYWRlbWljLkNpdGF2aSIsIkFkZHJlc3MiOnsiJGlkIjoiMTYiLCIkdHlwZSI6IlN3aXNzQWNhZGVtaWMuQ2l0YXZpLkxpbmtlZFJlc291cmNlLCBTd2lzc0FjYWRlbWljLkNpdGF2aSIsIkxpbmtlZFJlc291cmNlVHlwZSI6NSwiT3JpZ2luYWxTdHJpbmciOiIyODI4ODgyNSIsIlVyaVN0cmluZyI6Imh0dHA6Ly93d3cubmNiaS5ubG0ubmloLmdvdi9wdWJtZWQvMjgyODg4MjU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}</w:instrText>
          </w:r>
          <w:r>
            <w:rPr>
              <w:rFonts w:eastAsia="Garamond" w:cs="Garamond"/>
              <w:color w:val="000000" w:themeColor="text1"/>
              <w:szCs w:val="24"/>
              <w:lang w:val="en-US"/>
            </w:rPr>
            <w:fldChar w:fldCharType="separate"/>
          </w:r>
          <w:r w:rsidR="00D76A55">
            <w:rPr>
              <w:rFonts w:eastAsia="Garamond" w:cs="Garamond"/>
              <w:color w:val="000000" w:themeColor="text1"/>
              <w:szCs w:val="24"/>
              <w:lang w:val="en-US"/>
            </w:rPr>
            <w:t>(2017)</w:t>
          </w:r>
          <w:r>
            <w:rPr>
              <w:rFonts w:eastAsia="Garamond" w:cs="Garamond"/>
              <w:color w:val="000000" w:themeColor="text1"/>
              <w:szCs w:val="24"/>
              <w:lang w:val="en-US"/>
            </w:rPr>
            <w:fldChar w:fldCharType="end"/>
          </w:r>
        </w:sdtContent>
      </w:sdt>
      <w:r w:rsidR="00B7360D">
        <w:rPr>
          <w:rFonts w:eastAsia="Garamond" w:cs="Garamond"/>
          <w:color w:val="000000" w:themeColor="text1"/>
          <w:szCs w:val="24"/>
          <w:lang w:val="en-US"/>
        </w:rPr>
        <w:t xml:space="preserve"> and </w:t>
      </w:r>
      <w:sdt>
        <w:sdtPr>
          <w:rPr>
            <w:rFonts w:eastAsia="Garamond" w:cs="Garamond"/>
            <w:color w:val="000000" w:themeColor="text1"/>
            <w:szCs w:val="24"/>
            <w:lang w:val="en-US"/>
          </w:rPr>
          <w:alias w:val="To edit, see citavi.com/edit"/>
          <w:tag w:val="CitaviPlaceholder#33c7980f-a491-4261-9f3b-3f136feb6a52"/>
          <w:id w:val="1093587364"/>
          <w:placeholder>
            <w:docPart w:val="CFF54E57082E40E383C297D7EDA7E519"/>
          </w:placeholder>
        </w:sdtPr>
        <w:sdtContent>
          <w:r w:rsidR="00B7360D">
            <w:rPr>
              <w:rFonts w:eastAsia="Garamond" w:cs="Garamond"/>
              <w:color w:val="000000" w:themeColor="text1"/>
              <w:szCs w:val="24"/>
              <w:lang w:val="en-US"/>
            </w:rPr>
            <w:fldChar w:fldCharType="begin"/>
          </w:r>
          <w:r w:rsidR="009E57A2">
            <w:rPr>
              <w:rFonts w:eastAsia="Garamond" w:cs="Garamond"/>
              <w:color w:val="000000" w:themeColor="text1"/>
              <w:szCs w:val="24"/>
              <w:lang w:val="en-US"/>
            </w:rPr>
            <w:instrText>ADDIN CitaviPlaceholder{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3siJGlkIjoiMTYiLCIkdHlwZSI6IlN3aXNzQWNhZGVtaWMuQ2l0YXZpLkxvY2F0aW9uLCBTd2lzc0FjYWRlbWljLkNpdGF2aSIsIkFkZHJlc3MiOnsiJGlkIjoiMTciLCIkdHlwZSI6IlN3aXNzQWNhZGVtaWMuQ2l0YXZpLkxpbmtlZFJlc291cmNlLCBTd2lzc0FjYWRlbWljLkNpdGF2aSIsIkxpbmtlZFJlc291cmNlVHlwZSI6NSwiT3JpZ2luYWxTdHJpbmciOiIxMC4xMTg2L3MxMzA2OC0wMTgtMTI3OS01IiwiVXJpU3RyaW5nIjoiaHR0cHM6Ly9kb2kub3JnLzEwLjExODYvczEzMDY4LTAxOC0xMjc5LTUiLCJMaW5rZWRSZXNvdXJjZVN0YXR1cyI6OCwiUHJvcGVydGllcyI6eyIkaWQiOiIx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}</w:instrText>
          </w:r>
          <w:r w:rsidR="00B7360D">
            <w:rPr>
              <w:rFonts w:eastAsia="Garamond" w:cs="Garamond"/>
              <w:color w:val="000000" w:themeColor="text1"/>
              <w:szCs w:val="24"/>
              <w:lang w:val="en-US"/>
            </w:rPr>
            <w:fldChar w:fldCharType="separate"/>
          </w:r>
          <w:r w:rsidR="00D76A55">
            <w:rPr>
              <w:rFonts w:eastAsia="Garamond" w:cs="Garamond"/>
              <w:color w:val="000000" w:themeColor="text1"/>
              <w:szCs w:val="24"/>
              <w:lang w:val="en-US"/>
            </w:rPr>
            <w:t>Bonk et al.</w:t>
          </w:r>
          <w:r w:rsidR="00B7360D">
            <w:rPr>
              <w:rFonts w:eastAsia="Garamond" w:cs="Garamond"/>
              <w:color w:val="000000" w:themeColor="text1"/>
              <w:szCs w:val="24"/>
              <w:lang w:val="en-US"/>
            </w:rPr>
            <w:fldChar w:fldCharType="end"/>
          </w:r>
        </w:sdtContent>
      </w:sdt>
      <w:r w:rsidR="00B7360D">
        <w:rPr>
          <w:rFonts w:eastAsia="Garamond" w:cs="Garamond"/>
          <w:color w:val="000000" w:themeColor="text1"/>
          <w:szCs w:val="24"/>
          <w:lang w:val="en-US"/>
        </w:rPr>
        <w:t xml:space="preserve"> </w:t>
      </w:r>
      <w:sdt>
        <w:sdtPr>
          <w:rPr>
            <w:rFonts w:eastAsia="Garamond" w:cs="Garamond"/>
            <w:color w:val="000000" w:themeColor="text1"/>
            <w:szCs w:val="24"/>
            <w:lang w:val="en-US"/>
          </w:rPr>
          <w:alias w:val="To edit, see citavi.com/edit"/>
          <w:tag w:val="CitaviPlaceholder#d0c7edc6-0516-4921-982f-14e0372799d9"/>
          <w:id w:val="845520294"/>
          <w:placeholder>
            <w:docPart w:val="CFF54E57082E40E383C297D7EDA7E519"/>
          </w:placeholder>
        </w:sdtPr>
        <w:sdtContent>
          <w:r w:rsidR="00B7360D">
            <w:rPr>
              <w:rFonts w:eastAsia="Garamond" w:cs="Garamond"/>
              <w:color w:val="000000" w:themeColor="text1"/>
              <w:szCs w:val="24"/>
              <w:lang w:val="en-US"/>
            </w:rPr>
            <w:fldChar w:fldCharType="begin"/>
          </w:r>
          <w:r w:rsidR="009E57A2">
            <w:rPr>
              <w:rFonts w:eastAsia="Garamond" w:cs="Garamond"/>
              <w:color w:val="000000" w:themeColor="text1"/>
              <w:szCs w:val="24"/>
              <w:lang w:val="en-US"/>
            </w:rPr>
            <w:instrText>ADDIN CitaviPlaceholder{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7IiRpZCI6IjE2IiwiJHR5cGUiOiJTd2lzc0FjYWRlbWljLkNpdGF2aS5Mb2NhdGlvbiwgU3dpc3NBY2FkZW1pYy5DaXRhdmkiLCJBZGRyZXNzIjp7IiRpZCI6IjE3IiwiJHR5cGUiOiJTd2lzc0FjYWRlbWljLkNpdGF2aS5MaW5rZWRSZXNvdXJjZSwgU3dpc3NBY2FkZW1pYy5DaXRhdmkiLCJMaW5rZWRSZXNvdXJjZVR5cGUiOjUsIk9yaWdpbmFsU3RyaW5nIjoiMTAuMTE4Ni9zMTMwNjgtMDE4LTEyNzktNSIsIlVyaVN0cmluZyI6Imh0dHBzOi8vZG9pLm9yZy8xMC4xMTg2L3MxMzA2OC0wMTgtMTI3OS01IiwiTGlua2VkUmVzb3VyY2VTdGF0dXMiOjgsIlByb3BlcnRpZXMiOnsiJGlkIjoiMT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}</w:instrText>
          </w:r>
          <w:r w:rsidR="00B7360D">
            <w:rPr>
              <w:rFonts w:eastAsia="Garamond" w:cs="Garamond"/>
              <w:color w:val="000000" w:themeColor="text1"/>
              <w:szCs w:val="24"/>
              <w:lang w:val="en-US"/>
            </w:rPr>
            <w:fldChar w:fldCharType="separate"/>
          </w:r>
          <w:r w:rsidR="00D76A55">
            <w:rPr>
              <w:rFonts w:eastAsia="Garamond" w:cs="Garamond"/>
              <w:color w:val="000000" w:themeColor="text1"/>
              <w:szCs w:val="24"/>
              <w:lang w:val="en-US"/>
            </w:rPr>
            <w:t>(2018)</w:t>
          </w:r>
          <w:r w:rsidR="00B7360D">
            <w:rPr>
              <w:rFonts w:eastAsia="Garamond" w:cs="Garamond"/>
              <w:color w:val="000000" w:themeColor="text1"/>
              <w:szCs w:val="24"/>
              <w:lang w:val="en-US"/>
            </w:rPr>
            <w:fldChar w:fldCharType="end"/>
          </w:r>
        </w:sdtContent>
      </w:sdt>
      <w:r>
        <w:rPr>
          <w:rFonts w:eastAsia="Garamond" w:cs="Garamond"/>
          <w:color w:val="000000" w:themeColor="text1"/>
          <w:szCs w:val="24"/>
          <w:lang w:val="en-US"/>
        </w:rPr>
        <w:t>.</w:t>
      </w:r>
      <w:r w:rsidR="00AB1F8C">
        <w:rPr>
          <w:rFonts w:eastAsia="Garamond" w:cs="Garamond"/>
          <w:color w:val="000000" w:themeColor="text1"/>
          <w:szCs w:val="24"/>
          <w:lang w:val="en-US"/>
        </w:rPr>
        <w:t xml:space="preserve"> </w:t>
      </w:r>
      <w:r w:rsidR="00C51917">
        <w:rPr>
          <w:rFonts w:eastAsia="Garamond" w:cs="Garamond"/>
          <w:color w:val="000000" w:themeColor="text1"/>
          <w:szCs w:val="24"/>
          <w:lang w:val="en-US"/>
        </w:rPr>
        <w:t>Moreover,</w:t>
      </w:r>
      <w:r w:rsidR="00AB1F8C">
        <w:rPr>
          <w:rFonts w:eastAsia="Garamond" w:cs="Garamond"/>
          <w:color w:val="000000" w:themeColor="text1"/>
          <w:szCs w:val="24"/>
          <w:lang w:val="en-US"/>
        </w:rPr>
        <w:t xml:space="preserve"> </w:t>
      </w:r>
      <w:r w:rsidR="00AB1F8C">
        <w:rPr>
          <w:rFonts w:eastAsia="Garamond" w:cs="Garamond"/>
          <w:color w:val="000000" w:themeColor="text1"/>
          <w:lang w:val="en-US"/>
        </w:rPr>
        <w:t>t</w:t>
      </w:r>
      <w:r w:rsidR="00E94A0A" w:rsidRPr="607452AF">
        <w:rPr>
          <w:rFonts w:eastAsia="Garamond" w:cs="Garamond"/>
          <w:color w:val="000000" w:themeColor="text1"/>
          <w:lang w:val="en-US"/>
        </w:rPr>
        <w:t xml:space="preserve">he controller </w:t>
      </w:r>
      <w:r w:rsidR="00E94A0A">
        <w:rPr>
          <w:rFonts w:eastAsia="Garamond" w:cs="Garamond"/>
          <w:color w:val="000000" w:themeColor="text1"/>
          <w:lang w:val="en-US"/>
        </w:rPr>
        <w:t>retains p</w:t>
      </w:r>
      <w:r w:rsidR="00721782" w:rsidRPr="607452AF">
        <w:rPr>
          <w:rFonts w:eastAsia="Garamond" w:cs="Garamond"/>
          <w:color w:val="000000" w:themeColor="text1"/>
          <w:lang w:val="en-US"/>
        </w:rPr>
        <w:t xml:space="preserve">rocess inhibition </w:t>
      </w:r>
      <w:r w:rsidR="00E94A0A">
        <w:rPr>
          <w:rFonts w:eastAsia="Garamond" w:cs="Garamond"/>
          <w:color w:val="000000" w:themeColor="text1"/>
          <w:lang w:val="en-US"/>
        </w:rPr>
        <w:t>at stable levels</w:t>
      </w:r>
      <w:r w:rsidR="00E94A0A" w:rsidRPr="00E94A0A">
        <w:rPr>
          <w:rFonts w:eastAsia="Garamond" w:cs="Garamond"/>
          <w:color w:val="000000" w:themeColor="text1"/>
          <w:lang w:val="en-US"/>
        </w:rPr>
        <w:t xml:space="preserve"> </w:t>
      </w:r>
      <w:r w:rsidR="00E94A0A">
        <w:rPr>
          <w:rFonts w:eastAsia="Garamond" w:cs="Garamond"/>
          <w:color w:val="000000" w:themeColor="text1"/>
          <w:lang w:val="en-US"/>
        </w:rPr>
        <w:t xml:space="preserve">throughout the entire simulation, </w:t>
      </w:r>
      <w:commentRangeStart w:id="70"/>
      <w:r w:rsidR="00AB1F8C">
        <w:rPr>
          <w:rFonts w:eastAsia="Garamond" w:cs="Garamond"/>
          <w:color w:val="000000" w:themeColor="text1"/>
          <w:lang w:val="en-US"/>
        </w:rPr>
        <w:t xml:space="preserve">albeit at a low </w:t>
      </w:r>
      <w:r w:rsidR="77A2C42C" w:rsidRPr="607452AF">
        <w:rPr>
          <w:rFonts w:eastAsia="Garamond" w:cs="Garamond"/>
          <w:color w:val="000000" w:themeColor="text1"/>
          <w:lang w:val="en-US"/>
        </w:rPr>
        <w:t>ammonia inhibi</w:t>
      </w:r>
      <w:r w:rsidR="00721782" w:rsidRPr="607452AF">
        <w:rPr>
          <w:rFonts w:eastAsia="Garamond" w:cs="Garamond"/>
          <w:color w:val="000000" w:themeColor="text1"/>
          <w:lang w:val="en-US"/>
        </w:rPr>
        <w:t>tion</w:t>
      </w:r>
      <w:r w:rsidR="00E94A0A">
        <w:rPr>
          <w:rFonts w:eastAsia="Garamond" w:cs="Garamond"/>
          <w:color w:val="000000" w:themeColor="text1"/>
          <w:lang w:val="en-US"/>
        </w:rPr>
        <w:t xml:space="preserve"> factor </w:t>
      </w:r>
      <w:r w:rsidR="00AB1F8C">
        <w:rPr>
          <w:rFonts w:eastAsia="Garamond" w:cs="Garamond"/>
          <w:color w:val="000000" w:themeColor="text1"/>
          <w:lang w:val="en-US"/>
        </w:rPr>
        <w:t xml:space="preserve">in the range </w:t>
      </w:r>
      <w:r w:rsidR="00B218C3" w:rsidRPr="607452AF">
        <w:rPr>
          <w:rFonts w:eastAsia="Garamond" w:cs="Garamond"/>
          <w:color w:val="000000" w:themeColor="text1"/>
          <w:lang w:val="en-US"/>
        </w:rPr>
        <w:t xml:space="preserve">of </w:t>
      </w:r>
      <w:r w:rsidR="00AB1F8C">
        <w:rPr>
          <w:rFonts w:eastAsia="Garamond" w:cs="Garamond"/>
          <w:color w:val="000000" w:themeColor="text1"/>
          <w:lang w:val="en-US"/>
        </w:rPr>
        <w:t>0.25-</w:t>
      </w:r>
      <w:r w:rsidR="00B218C3" w:rsidRPr="607452AF">
        <w:rPr>
          <w:rFonts w:eastAsia="Garamond" w:cs="Garamond"/>
          <w:color w:val="000000" w:themeColor="text1"/>
          <w:lang w:val="en-US"/>
        </w:rPr>
        <w:t>0.</w:t>
      </w:r>
      <w:r w:rsidR="00E94A0A">
        <w:rPr>
          <w:rFonts w:eastAsia="Garamond" w:cs="Garamond"/>
          <w:color w:val="000000" w:themeColor="text1"/>
          <w:lang w:val="en-US"/>
        </w:rPr>
        <w:t>3</w:t>
      </w:r>
      <w:r w:rsidR="00AB1F8C">
        <w:rPr>
          <w:rFonts w:eastAsia="Garamond" w:cs="Garamond"/>
          <w:color w:val="000000" w:themeColor="text1"/>
          <w:lang w:val="en-US"/>
        </w:rPr>
        <w:t>.</w:t>
      </w:r>
      <w:commentRangeEnd w:id="70"/>
      <w:r w:rsidR="00E863B1">
        <w:rPr>
          <w:rStyle w:val="Kommentarzeichen"/>
        </w:rPr>
        <w:commentReference w:id="70"/>
      </w:r>
      <w:r w:rsidR="00AB1F8C">
        <w:rPr>
          <w:rFonts w:eastAsia="Garamond" w:cs="Garamond"/>
          <w:color w:val="000000" w:themeColor="text1"/>
          <w:lang w:val="en-US"/>
        </w:rPr>
        <w:t xml:space="preserve"> </w:t>
      </w:r>
      <w:commentRangeStart w:id="71"/>
      <w:r w:rsidR="00AB1F8C">
        <w:rPr>
          <w:rFonts w:eastAsia="Garamond" w:cs="Garamond"/>
          <w:color w:val="000000" w:themeColor="text1"/>
          <w:lang w:val="en-US"/>
        </w:rPr>
        <w:t>T</w:t>
      </w:r>
      <w:r w:rsidR="00B218C3" w:rsidRPr="607452AF">
        <w:rPr>
          <w:rFonts w:eastAsia="Garamond" w:cs="Garamond"/>
          <w:color w:val="000000" w:themeColor="text1"/>
          <w:lang w:val="en-US"/>
        </w:rPr>
        <w:t xml:space="preserve">he other two inhibition factors </w:t>
      </w:r>
      <w:r w:rsidR="00AB1F8C">
        <w:rPr>
          <w:rFonts w:eastAsia="Garamond" w:cs="Garamond"/>
          <w:color w:val="000000" w:themeColor="text1"/>
          <w:lang w:val="en-US"/>
        </w:rPr>
        <w:t xml:space="preserve">of </w:t>
      </w:r>
      <w:r w:rsidR="00AB1F8C">
        <w:rPr>
          <w:rFonts w:eastAsia="Garamond" w:cs="Garamond"/>
          <w:lang w:val="en-US"/>
        </w:rPr>
        <w:t xml:space="preserve">nitrogen limitation and pH inhibition remain </w:t>
      </w:r>
      <w:r w:rsidR="00E94A0A">
        <w:rPr>
          <w:rFonts w:eastAsia="Garamond" w:cs="Garamond"/>
          <w:color w:val="000000" w:themeColor="text1"/>
          <w:lang w:val="en-US"/>
        </w:rPr>
        <w:t xml:space="preserve">at </w:t>
      </w:r>
      <w:r w:rsidR="00B218C3" w:rsidRPr="607452AF">
        <w:rPr>
          <w:rFonts w:eastAsia="Garamond" w:cs="Garamond"/>
          <w:color w:val="000000" w:themeColor="text1"/>
          <w:lang w:val="en-US"/>
        </w:rPr>
        <w:t xml:space="preserve">almost </w:t>
      </w:r>
      <w:r w:rsidR="00764E32" w:rsidRPr="607452AF">
        <w:rPr>
          <w:rFonts w:eastAsia="Garamond" w:cs="Garamond"/>
          <w:color w:val="000000" w:themeColor="text1"/>
          <w:lang w:val="en-US"/>
        </w:rPr>
        <w:t>1</w:t>
      </w:r>
      <w:r w:rsidR="00AB1F8C">
        <w:rPr>
          <w:rFonts w:eastAsia="Garamond" w:cs="Garamond"/>
          <w:color w:val="000000" w:themeColor="text1"/>
          <w:lang w:val="en-US"/>
        </w:rPr>
        <w:t xml:space="preserve"> </w:t>
      </w:r>
      <w:commentRangeEnd w:id="71"/>
      <w:r w:rsidR="00A6755D">
        <w:rPr>
          <w:rStyle w:val="Kommentarzeichen"/>
        </w:rPr>
        <w:commentReference w:id="71"/>
      </w:r>
      <w:r w:rsidR="00AB1F8C">
        <w:rPr>
          <w:rFonts w:eastAsia="Garamond" w:cs="Garamond"/>
          <w:lang w:val="en-US"/>
        </w:rPr>
        <w:t xml:space="preserve">(plots not shown). Stable process operation at low levels of ammonia inhibition factors has also been reported by </w:t>
      </w:r>
      <w:sdt>
        <w:sdtPr>
          <w:rPr>
            <w:rFonts w:eastAsia="Garamond" w:cs="Garamond"/>
            <w:lang w:val="en-US"/>
          </w:rPr>
          <w:alias w:val="To edit, see citavi.com/edit"/>
          <w:tag w:val="CitaviPlaceholder#b41caff5-0f60-4ba0-aa82-05d55505550f"/>
          <w:id w:val="-1074275746"/>
          <w:placeholder>
            <w:docPart w:val="EB565968D1DD42C982B562980D7DA788"/>
          </w:placeholder>
        </w:sdtPr>
        <w:sdtContent>
          <w:r w:rsidR="00AB1F8C">
            <w:rPr>
              <w:rFonts w:eastAsia="Garamond" w:cs="Garamond"/>
              <w:lang w:val="en-US"/>
            </w:rPr>
            <w:fldChar w:fldCharType="begin"/>
          </w:r>
          <w:r w:rsidR="009E57A2">
            <w:rPr>
              <w:rFonts w:eastAsia="Garamond" w:cs="Garamond"/>
              <w:lang w:val="en-US"/>
            </w:rPr>
            <w:instrText>ADDIN CitaviPlaceholder{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3siJGlkIjoiMTgiLCIkdHlwZSI6IlN3aXNzQWNhZGVtaWMuQ2l0YXZpLkxvY2F0aW9uLCBTd2lzc0FjYWRlbWljLkNpdGF2aSIsIkFkZHJlc3MiOnsiJGlkIjoiMTkiLCIkdHlwZSI6IlN3aXNzQWNhZGVtaWMuQ2l0YXZpLkxpbmtlZFJlc291cmNlLCBTd2lzc0FjYWRlbWljLkNpdGF2aSIsIkxpbmtlZFJlc291cmNlVHlwZSI6NSwiT3JpZ2luYWxTdHJpbmciOiJodHRwczovL2RvaS5vcmcvMTAuMTAxNi9qLmJpb3J0ZWNoLjIwMjEuMTI1MTA0IiwiVXJpU3RyaW5nIjoiaHR0cHM6Ly9kb2kub3JnLzEwLjEwMTYvai5iaW9ydGVjaC4yMDIxLjEyNTEwNCIsIkxpbmtlZFJlc291cmNlU3RhdHVzIjo4LCJQcm9wZXJ0aWVzIjp7IiRpZCI6IjI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}</w:instrText>
          </w:r>
          <w:r w:rsidR="00AB1F8C">
            <w:rPr>
              <w:rFonts w:eastAsia="Garamond" w:cs="Garamond"/>
              <w:lang w:val="en-US"/>
            </w:rPr>
            <w:fldChar w:fldCharType="separate"/>
          </w:r>
          <w:r w:rsidR="00D76A55">
            <w:rPr>
              <w:rFonts w:eastAsia="Garamond" w:cs="Garamond"/>
              <w:lang w:val="en-US"/>
            </w:rPr>
            <w:t>Weinrich et al.</w:t>
          </w:r>
          <w:r w:rsidR="00AB1F8C">
            <w:rPr>
              <w:rFonts w:eastAsia="Garamond" w:cs="Garamond"/>
              <w:lang w:val="en-US"/>
            </w:rPr>
            <w:fldChar w:fldCharType="end"/>
          </w:r>
        </w:sdtContent>
      </w:sdt>
      <w:r w:rsidR="00AB1F8C">
        <w:rPr>
          <w:rFonts w:eastAsia="Garamond" w:cs="Garamond"/>
          <w:lang w:val="en-US"/>
        </w:rPr>
        <w:t xml:space="preserve"> </w:t>
      </w:r>
      <w:sdt>
        <w:sdtPr>
          <w:rPr>
            <w:rFonts w:eastAsia="Garamond" w:cs="Garamond"/>
            <w:lang w:val="en-US"/>
          </w:rPr>
          <w:alias w:val="To edit, see citavi.com/edit"/>
          <w:tag w:val="CitaviPlaceholder#074396f8-8b18-42df-8a6a-dfbbdea8001f"/>
          <w:id w:val="-1493792421"/>
          <w:placeholder>
            <w:docPart w:val="EB565968D1DD42C982B562980D7DA788"/>
          </w:placeholder>
        </w:sdtPr>
        <w:sdtContent>
          <w:r w:rsidR="00AB1F8C">
            <w:rPr>
              <w:rFonts w:eastAsia="Garamond" w:cs="Garamond"/>
              <w:lang w:val="en-US"/>
            </w:rPr>
            <w:fldChar w:fldCharType="begin"/>
          </w:r>
          <w:r w:rsidR="009E57A2">
            <w:rPr>
              <w:rFonts w:eastAsia="Garamond" w:cs="Garamond"/>
              <w:lang w:val="en-US"/>
            </w:rPr>
            <w:instrText>ADDIN CitaviPlaceholder{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7IiRpZCI6IjE4IiwiJHR5cGUiOiJTd2lzc0FjYWRlbWljLkNpdGF2aS5Mb2NhdGlvbiwgU3dpc3NBY2FkZW1pYy5DaXRhdmkiLCJBZGRyZXNzIjp7IiRpZCI6IjE5IiwiJHR5cGUiOiJTd2lzc0FjYWRlbWljLkNpdGF2aS5MaW5rZWRSZXNvdXJjZSwgU3dpc3NBY2FkZW1pYy5DaXRhdmkiLCJMaW5rZWRSZXNvdXJjZVR5cGUiOjUsIk9yaWdpbmFsU3RyaW5nIjoiaHR0cHM6Ly9kb2kub3JnLzEwLjEwMTYvai5iaW9ydGVjaC4yMDIxLjEyNTEwNCIsIlVyaVN0cmluZyI6Imh0dHBzOi8vZG9pLm9yZy8xMC4xMDE2L2ouYmlvcnRlY2guMjAyMS4xMjUxMDQiLCJMaW5rZWRSZXNvdXJjZVN0YXR1cyI6OCwiUHJvcGVydGllcyI6eyIkaWQiOiIy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}</w:instrText>
          </w:r>
          <w:r w:rsidR="00AB1F8C">
            <w:rPr>
              <w:rFonts w:eastAsia="Garamond" w:cs="Garamond"/>
              <w:lang w:val="en-US"/>
            </w:rPr>
            <w:fldChar w:fldCharType="separate"/>
          </w:r>
          <w:r w:rsidR="00D76A55">
            <w:rPr>
              <w:rFonts w:eastAsia="Garamond" w:cs="Garamond"/>
              <w:lang w:val="en-US"/>
            </w:rPr>
            <w:t>(2021)</w:t>
          </w:r>
          <w:r w:rsidR="00AB1F8C">
            <w:rPr>
              <w:rFonts w:eastAsia="Garamond" w:cs="Garamond"/>
              <w:lang w:val="en-US"/>
            </w:rPr>
            <w:fldChar w:fldCharType="end"/>
          </w:r>
        </w:sdtContent>
      </w:sdt>
      <w:r w:rsidR="00AB1F8C">
        <w:rPr>
          <w:rFonts w:eastAsia="Garamond" w:cs="Garamond"/>
          <w:lang w:val="en-US"/>
        </w:rPr>
        <w:t xml:space="preserve"> and </w:t>
      </w:r>
      <w:sdt>
        <w:sdtPr>
          <w:rPr>
            <w:rFonts w:eastAsia="Garamond" w:cs="Garamond"/>
            <w:lang w:val="en-US"/>
          </w:rPr>
          <w:alias w:val="To edit, see citavi.com/edit"/>
          <w:tag w:val="CitaviPlaceholder#34943b0b-a09a-4ec5-9c75-276acf4ab60b"/>
          <w:id w:val="-1755276267"/>
          <w:placeholder>
            <w:docPart w:val="EB565968D1DD42C982B562980D7DA788"/>
          </w:placeholder>
        </w:sdtPr>
        <w:sdtContent>
          <w:r w:rsidR="00AB1F8C">
            <w:rPr>
              <w:rFonts w:eastAsia="Garamond" w:cs="Garamond"/>
              <w:lang w:val="en-US"/>
            </w:rPr>
            <w:fldChar w:fldCharType="begin"/>
          </w:r>
          <w:r w:rsidR="009E57A2">
            <w:rPr>
              <w:rFonts w:eastAsia="Garamond" w:cs="Garamond"/>
              <w:lang w:val="en-US"/>
            </w:rPr>
            <w:instrText>ADDIN CitaviPlaceholder{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3siJGlkIjoiMTciLCIkdHlwZSI6IlN3aXNzQWNhZGVtaWMuQ2l0YXZpLkxvY2F0aW9uLCBTd2lzc0FjYWRlbWljLkNpdGF2aSIsIkFkZHJlc3MiOnsiJGlkIjoiMTgiLCIkdHlwZSI6IlN3aXNzQWNhZGVtaWMuQ2l0YXZpLkxpbmtlZFJlc291cmNlLCBTd2lzc0FjYWRlbWljLkNpdGF2aSIsIkxpbmtlZFJlc291cmNlVHlwZSI6NSwiT3JpZ2luYWxTdHJpbmciOiIxODk3NzEzMiIsIlVyaVN0cmluZyI6Imh0dHA6Ly93d3cubmNiaS5ubG0ubmloLmdvdi9wdWJtZWQvMTg5NzcxMzIiLCJMaW5rZWRSZXNvdXJjZVN0YXR1cyI6OCwiUHJvcGVydGllcyI6eyIkaWQiOiIx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}</w:instrText>
          </w:r>
          <w:r w:rsidR="00AB1F8C">
            <w:rPr>
              <w:rFonts w:eastAsia="Garamond" w:cs="Garamond"/>
              <w:lang w:val="en-US"/>
            </w:rPr>
            <w:fldChar w:fldCharType="separate"/>
          </w:r>
          <w:r w:rsidR="00D76A55">
            <w:rPr>
              <w:rFonts w:eastAsia="Garamond" w:cs="Garamond"/>
              <w:lang w:val="en-US"/>
            </w:rPr>
            <w:t>Wichern et al.</w:t>
          </w:r>
          <w:r w:rsidR="00AB1F8C">
            <w:rPr>
              <w:rFonts w:eastAsia="Garamond" w:cs="Garamond"/>
              <w:lang w:val="en-US"/>
            </w:rPr>
            <w:fldChar w:fldCharType="end"/>
          </w:r>
        </w:sdtContent>
      </w:sdt>
      <w:r w:rsidR="00AB1F8C">
        <w:rPr>
          <w:rFonts w:eastAsia="Garamond" w:cs="Garamond"/>
          <w:lang w:val="en-US"/>
        </w:rPr>
        <w:t xml:space="preserve"> </w:t>
      </w:r>
      <w:sdt>
        <w:sdtPr>
          <w:rPr>
            <w:rFonts w:eastAsia="Garamond" w:cs="Garamond"/>
            <w:lang w:val="en-US"/>
          </w:rPr>
          <w:alias w:val="To edit, see citavi.com/edit"/>
          <w:tag w:val="CitaviPlaceholder#f5d76b6c-aba3-4fbd-92c5-6f75c6289b80"/>
          <w:id w:val="1245917291"/>
          <w:placeholder>
            <w:docPart w:val="EB565968D1DD42C982B562980D7DA788"/>
          </w:placeholder>
        </w:sdtPr>
        <w:sdtContent>
          <w:r w:rsidR="00AB1F8C">
            <w:rPr>
              <w:rFonts w:eastAsia="Garamond" w:cs="Garamond"/>
              <w:lang w:val="en-US"/>
            </w:rPr>
            <w:fldChar w:fldCharType="begin"/>
          </w:r>
          <w:r w:rsidR="009E57A2">
            <w:rPr>
              <w:rFonts w:eastAsia="Garamond" w:cs="Garamond"/>
              <w:lang w:val="en-US"/>
            </w:rPr>
            <w:instrText>ADDIN CitaviPlaceholder{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7IiRpZCI6IjE3IiwiJHR5cGUiOiJTd2lzc0FjYWRlbWljLkNpdGF2aS5Mb2NhdGlvbiwgU3dpc3NBY2FkZW1pYy5DaXRhdmkiLCJBZGRyZXNzIjp7IiRpZCI6IjE4IiwiJHR5cGUiOiJTd2lzc0FjYWRlbWljLkNpdGF2aS5MaW5rZWRSZXNvdXJjZSwgU3dpc3NBY2FkZW1pYy5DaXRhdmkiLCJMaW5rZWRSZXNvdXJjZVR5cGUiOjUsIk9yaWdpbmFsU3RyaW5nIjoiMTg5NzcxMzIiLCJVcmlTdHJpbmciOiJodHRwOi8vd3d3Lm5jYmkubmxtLm5paC5nb3YvcHVibWVkLzE4OTc3MTMy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}</w:instrText>
          </w:r>
          <w:r w:rsidR="00AB1F8C">
            <w:rPr>
              <w:rFonts w:eastAsia="Garamond" w:cs="Garamond"/>
              <w:lang w:val="en-US"/>
            </w:rPr>
            <w:fldChar w:fldCharType="separate"/>
          </w:r>
          <w:r w:rsidR="00D76A55">
            <w:rPr>
              <w:rFonts w:eastAsia="Garamond" w:cs="Garamond"/>
              <w:lang w:val="en-US"/>
            </w:rPr>
            <w:t>(2009)</w:t>
          </w:r>
          <w:r w:rsidR="00AB1F8C">
            <w:rPr>
              <w:rFonts w:eastAsia="Garamond" w:cs="Garamond"/>
              <w:lang w:val="en-US"/>
            </w:rPr>
            <w:fldChar w:fldCharType="end"/>
          </w:r>
        </w:sdtContent>
      </w:sdt>
      <w:r w:rsidR="00AB1F8C">
        <w:rPr>
          <w:rFonts w:eastAsia="Garamond" w:cs="Garamond"/>
          <w:lang w:val="en-US"/>
        </w:rPr>
        <w:t xml:space="preserve">. However, multiple different </w:t>
      </w:r>
      <w:r w:rsidR="00AB1F8C">
        <w:rPr>
          <w:rFonts w:eastAsia="Garamond" w:cs="Garamond"/>
          <w:lang w:val="en-US"/>
        </w:rPr>
        <w:lastRenderedPageBreak/>
        <w:t>realizations of kinetic parameters (Tab. 1) can describe similar process states, which are hence difficult to distinguish without more detailed investigation or state estimation.</w:t>
      </w:r>
    </w:p>
    <w:p w14:paraId="6FFBE777" w14:textId="4EB7EE9B" w:rsidR="00876207" w:rsidRDefault="00876207" w:rsidP="77A2C42C">
      <w:pPr>
        <w:rPr>
          <w:rFonts w:eastAsia="Garamond" w:cs="Garamond"/>
          <w:color w:val="000000" w:themeColor="text1"/>
          <w:lang w:val="en-US"/>
        </w:rPr>
      </w:pPr>
      <w:r>
        <w:rPr>
          <w:rFonts w:eastAsia="Garamond" w:cs="Garamond"/>
          <w:color w:val="000000" w:themeColor="text1"/>
          <w:lang w:val="en-US"/>
        </w:rPr>
        <w:t>When ignoring the process inhibition, i.e. setting the inhibition</w:t>
      </w:r>
      <w:r w:rsidR="00B932FD">
        <w:rPr>
          <w:rFonts w:eastAsia="Garamond" w:cs="Garamond"/>
          <w:color w:val="000000" w:themeColor="text1"/>
          <w:lang w:val="en-US"/>
        </w:rPr>
        <w:t xml:space="preserve"> factor</w:t>
      </w:r>
      <w:r>
        <w:rPr>
          <w:rFonts w:eastAsia="Garamond" w:cs="Garamond"/>
          <w:color w:val="000000" w:themeColor="text1"/>
          <w:lang w:val="en-US"/>
        </w:rPr>
        <w:t xml:space="preserve"> </w:t>
      </w:r>
      <m:oMath>
        <m:sSub>
          <m:sSubPr>
            <m:ctrlPr>
              <w:rPr>
                <w:rFonts w:ascii="Cambria Math" w:eastAsia="Garamond" w:hAnsi="Cambria Math" w:cs="Garamond"/>
                <w:i/>
                <w:color w:val="000000" w:themeColor="text1"/>
                <w:lang w:val="en-US"/>
              </w:rPr>
            </m:ctrlPr>
          </m:sSubPr>
          <m:e>
            <m:r>
              <w:rPr>
                <w:rFonts w:ascii="Cambria Math" w:eastAsia="Garamond" w:hAnsi="Cambria Math" w:cs="Garamond"/>
                <w:color w:val="000000" w:themeColor="text1"/>
                <w:lang w:val="en-US"/>
              </w:rPr>
              <m:t>I</m:t>
            </m:r>
          </m:e>
          <m:sub>
            <m:r>
              <m:rPr>
                <m:sty m:val="p"/>
              </m:rPr>
              <w:rPr>
                <w:rFonts w:ascii="Cambria Math" w:eastAsia="Garamond" w:hAnsi="Cambria Math" w:cs="Garamond"/>
                <w:color w:val="000000" w:themeColor="text1"/>
                <w:lang w:val="en-US"/>
              </w:rPr>
              <m:t>ac</m:t>
            </m:r>
          </m:sub>
        </m:sSub>
      </m:oMath>
      <w:r>
        <w:rPr>
          <w:rFonts w:eastAsia="Garamond" w:cs="Garamond"/>
          <w:color w:val="000000" w:themeColor="text1"/>
          <w:lang w:val="en-US"/>
        </w:rPr>
        <w:t xml:space="preserve"> to 1, the substrate composition changes in favor of man</w:t>
      </w:r>
      <w:proofErr w:type="spellStart"/>
      <w:r>
        <w:rPr>
          <w:rFonts w:eastAsia="Garamond" w:cs="Garamond"/>
          <w:color w:val="000000" w:themeColor="text1"/>
          <w:lang w:val="en-US"/>
        </w:rPr>
        <w:t>ure</w:t>
      </w:r>
      <w:proofErr w:type="spellEnd"/>
      <w:r>
        <w:rPr>
          <w:rFonts w:eastAsia="Garamond" w:cs="Garamond"/>
          <w:color w:val="000000" w:themeColor="text1"/>
          <w:lang w:val="en-US"/>
        </w:rPr>
        <w:t>, and no silages are fed anymore</w:t>
      </w:r>
      <w:r w:rsidR="00BA4F1D">
        <w:rPr>
          <w:rFonts w:eastAsia="Garamond" w:cs="Garamond"/>
          <w:color w:val="000000" w:themeColor="text1"/>
          <w:lang w:val="en-US"/>
        </w:rPr>
        <w:t xml:space="preserve"> (</w:t>
      </w:r>
      <w:r w:rsidR="00646090">
        <w:rPr>
          <w:rFonts w:eastAsia="Garamond" w:cs="Garamond"/>
          <w:color w:val="000000" w:themeColor="text1"/>
          <w:lang w:val="en-US"/>
        </w:rPr>
        <w:t>Fig.</w:t>
      </w:r>
      <w:r w:rsidR="00752EA3">
        <w:rPr>
          <w:rFonts w:eastAsia="Garamond" w:cs="Garamond"/>
          <w:color w:val="000000" w:themeColor="text1"/>
          <w:lang w:val="en-US"/>
        </w:rPr>
        <w:t xml:space="preserve"> 5</w:t>
      </w:r>
      <w:r w:rsidR="00BA4F1D">
        <w:rPr>
          <w:rFonts w:eastAsia="Garamond" w:cs="Garamond"/>
          <w:color w:val="000000" w:themeColor="text1"/>
          <w:lang w:val="en-US"/>
        </w:rPr>
        <w:t xml:space="preserve">, </w:t>
      </w:r>
      <w:r w:rsidR="00752EA3">
        <w:rPr>
          <w:rFonts w:eastAsia="Garamond" w:cs="Garamond"/>
          <w:color w:val="000000" w:themeColor="text1"/>
          <w:lang w:val="en-US"/>
        </w:rPr>
        <w:t>right)</w:t>
      </w:r>
      <w:r>
        <w:rPr>
          <w:rFonts w:eastAsia="Garamond" w:cs="Garamond"/>
          <w:color w:val="000000" w:themeColor="text1"/>
          <w:lang w:val="en-US"/>
        </w:rPr>
        <w:t xml:space="preserve">. This </w:t>
      </w:r>
      <w:r w:rsidR="00B932FD">
        <w:rPr>
          <w:rFonts w:eastAsia="Garamond" w:cs="Garamond"/>
          <w:color w:val="000000" w:themeColor="text1"/>
          <w:lang w:val="en-US"/>
        </w:rPr>
        <w:t xml:space="preserve">is </w:t>
      </w:r>
      <w:r>
        <w:rPr>
          <w:rFonts w:eastAsia="Garamond" w:cs="Garamond"/>
          <w:color w:val="000000" w:themeColor="text1"/>
          <w:lang w:val="en-US"/>
        </w:rPr>
        <w:t xml:space="preserve">plausible as without inhibition the kinetics of </w:t>
      </w:r>
      <w:proofErr w:type="spellStart"/>
      <w:r>
        <w:rPr>
          <w:rFonts w:eastAsia="Garamond" w:cs="Garamond"/>
          <w:color w:val="000000" w:themeColor="text1"/>
          <w:lang w:val="en-US"/>
        </w:rPr>
        <w:t>acetoclastic</w:t>
      </w:r>
      <w:proofErr w:type="spellEnd"/>
      <w:r>
        <w:rPr>
          <w:rFonts w:eastAsia="Garamond" w:cs="Garamond"/>
          <w:color w:val="000000" w:themeColor="text1"/>
          <w:lang w:val="en-US"/>
        </w:rPr>
        <w:t xml:space="preserve"> methanogenesis are no longer </w:t>
      </w:r>
      <w:r w:rsidR="00B932FD">
        <w:rPr>
          <w:rFonts w:eastAsia="Garamond" w:cs="Garamond"/>
          <w:color w:val="000000" w:themeColor="text1"/>
          <w:lang w:val="en-US"/>
        </w:rPr>
        <w:t xml:space="preserve">slowed down, </w:t>
      </w:r>
      <w:r w:rsidR="00F226A0">
        <w:rPr>
          <w:rFonts w:eastAsia="Garamond" w:cs="Garamond"/>
          <w:color w:val="000000" w:themeColor="text1"/>
          <w:lang w:val="en-US"/>
        </w:rPr>
        <w:t>and consequently methane formation is accelerated</w:t>
      </w:r>
      <w:r w:rsidR="007609E6">
        <w:rPr>
          <w:rFonts w:eastAsia="Garamond" w:cs="Garamond"/>
          <w:color w:val="000000" w:themeColor="text1"/>
          <w:lang w:val="en-US"/>
        </w:rPr>
        <w:t xml:space="preserve">, well visible in the </w:t>
      </w:r>
      <w:r w:rsidR="00324A88">
        <w:rPr>
          <w:rFonts w:eastAsia="Garamond" w:cs="Garamond"/>
          <w:color w:val="000000" w:themeColor="text1"/>
          <w:lang w:val="en-US"/>
        </w:rPr>
        <w:t>more spiked</w:t>
      </w:r>
      <w:commentRangeStart w:id="72"/>
      <w:r w:rsidR="007609E6">
        <w:rPr>
          <w:rFonts w:eastAsia="Garamond" w:cs="Garamond"/>
          <w:color w:val="000000" w:themeColor="text1"/>
          <w:lang w:val="en-US"/>
        </w:rPr>
        <w:t xml:space="preserve"> </w:t>
      </w:r>
      <w:commentRangeEnd w:id="72"/>
      <w:r w:rsidR="00A6755D">
        <w:rPr>
          <w:rStyle w:val="Kommentarzeichen"/>
        </w:rPr>
        <w:commentReference w:id="72"/>
      </w:r>
      <w:r w:rsidR="007609E6">
        <w:rPr>
          <w:rFonts w:eastAsia="Garamond" w:cs="Garamond"/>
          <w:color w:val="000000" w:themeColor="text1"/>
          <w:lang w:val="en-US"/>
        </w:rPr>
        <w:t>gas production and pH fluctuations</w:t>
      </w:r>
      <w:r w:rsidR="00F226A0">
        <w:rPr>
          <w:rFonts w:eastAsia="Garamond" w:cs="Garamond"/>
          <w:color w:val="000000" w:themeColor="text1"/>
          <w:lang w:val="en-US"/>
        </w:rPr>
        <w:t>. Given the much lower substrate cost of manure compared with silages</w:t>
      </w:r>
      <w:r w:rsidR="007011AC">
        <w:rPr>
          <w:rFonts w:eastAsia="Garamond" w:cs="Garamond"/>
          <w:color w:val="000000" w:themeColor="text1"/>
          <w:lang w:val="en-US"/>
        </w:rPr>
        <w:t xml:space="preserve"> (Tab. 2)</w:t>
      </w:r>
      <w:r w:rsidR="00F226A0">
        <w:rPr>
          <w:rFonts w:eastAsia="Garamond" w:cs="Garamond"/>
          <w:color w:val="000000" w:themeColor="text1"/>
          <w:lang w:val="en-US"/>
        </w:rPr>
        <w:t xml:space="preserve">, the </w:t>
      </w:r>
      <w:r w:rsidR="00BA4F1D">
        <w:rPr>
          <w:rFonts w:eastAsia="Garamond" w:cs="Garamond"/>
          <w:color w:val="000000" w:themeColor="text1"/>
          <w:lang w:val="en-US"/>
        </w:rPr>
        <w:t xml:space="preserve">cumulative gas production </w:t>
      </w:r>
      <w:r w:rsidR="00B932FD">
        <w:rPr>
          <w:rFonts w:eastAsia="Garamond" w:cs="Garamond"/>
          <w:color w:val="000000" w:themeColor="text1"/>
          <w:lang w:val="en-US"/>
        </w:rPr>
        <w:t xml:space="preserve">required </w:t>
      </w:r>
      <w:r w:rsidR="00F226A0">
        <w:rPr>
          <w:rFonts w:eastAsia="Garamond" w:cs="Garamond"/>
          <w:color w:val="000000" w:themeColor="text1"/>
          <w:lang w:val="en-US"/>
        </w:rPr>
        <w:t>to ensure safe GS filling levels can be achieved with manure as a cheaper substrate</w:t>
      </w:r>
      <w:r w:rsidR="00B932FD">
        <w:rPr>
          <w:rFonts w:eastAsia="Garamond" w:cs="Garamond"/>
          <w:color w:val="000000" w:themeColor="text1"/>
          <w:lang w:val="en-US"/>
        </w:rPr>
        <w:t xml:space="preserve"> than silage</w:t>
      </w:r>
      <w:r w:rsidR="00F226A0">
        <w:rPr>
          <w:rFonts w:eastAsia="Garamond" w:cs="Garamond"/>
          <w:color w:val="000000" w:themeColor="text1"/>
          <w:lang w:val="en-US"/>
        </w:rPr>
        <w:t xml:space="preserve">. Note that the controller was informed on the </w:t>
      </w:r>
      <w:r w:rsidR="00B932FD">
        <w:rPr>
          <w:rFonts w:eastAsia="Garamond" w:cs="Garamond"/>
          <w:color w:val="000000" w:themeColor="text1"/>
          <w:lang w:val="en-US"/>
        </w:rPr>
        <w:t xml:space="preserve">constant </w:t>
      </w:r>
      <w:r w:rsidR="00F226A0">
        <w:rPr>
          <w:rFonts w:eastAsia="Garamond" w:cs="Garamond"/>
          <w:color w:val="000000" w:themeColor="text1"/>
          <w:lang w:val="en-US"/>
        </w:rPr>
        <w:t xml:space="preserve">inhibition </w:t>
      </w:r>
      <w:r w:rsidR="00B932FD">
        <w:rPr>
          <w:rFonts w:eastAsia="Garamond" w:cs="Garamond"/>
          <w:color w:val="000000" w:themeColor="text1"/>
          <w:lang w:val="en-US"/>
        </w:rPr>
        <w:t xml:space="preserve">factor </w:t>
      </w:r>
      <w:r w:rsidR="00F226A0">
        <w:rPr>
          <w:rFonts w:eastAsia="Garamond" w:cs="Garamond"/>
          <w:color w:val="000000" w:themeColor="text1"/>
          <w:lang w:val="en-US"/>
        </w:rPr>
        <w:t xml:space="preserve">and no further plant-model mismatch was introduced. </w:t>
      </w:r>
    </w:p>
    <w:p w14:paraId="5C6498C6" w14:textId="747B6134" w:rsidR="00DE1A75" w:rsidRPr="005560BB" w:rsidRDefault="00A83FF9">
      <w:pPr>
        <w:rPr>
          <w:rFonts w:eastAsia="Garamond" w:cs="Garamond"/>
          <w:color w:val="000000" w:themeColor="text1"/>
          <w:szCs w:val="24"/>
          <w:lang w:val="en-US"/>
        </w:rPr>
      </w:pPr>
      <w:r>
        <w:rPr>
          <w:rFonts w:eastAsia="Garamond" w:cs="Garamond"/>
          <w:color w:val="000000" w:themeColor="text1"/>
          <w:szCs w:val="24"/>
          <w:lang w:val="en-US"/>
        </w:rPr>
        <w:t>In summary</w:t>
      </w:r>
      <w:r w:rsidR="00254622">
        <w:rPr>
          <w:rFonts w:eastAsia="Garamond" w:cs="Garamond"/>
          <w:color w:val="000000" w:themeColor="text1"/>
          <w:szCs w:val="24"/>
          <w:lang w:val="en-US"/>
        </w:rPr>
        <w:t xml:space="preserve">, </w:t>
      </w:r>
      <w:r w:rsidR="00DE1A75">
        <w:rPr>
          <w:rFonts w:eastAsia="Garamond" w:cs="Garamond"/>
          <w:color w:val="000000" w:themeColor="text1"/>
          <w:szCs w:val="24"/>
          <w:lang w:val="en-US"/>
        </w:rPr>
        <w:t xml:space="preserve">given the hyperparameters in Tab. 1 and 2, the NMPC </w:t>
      </w:r>
      <w:r w:rsidR="00254622">
        <w:rPr>
          <w:rFonts w:eastAsia="Garamond" w:cs="Garamond"/>
          <w:color w:val="000000" w:themeColor="text1"/>
          <w:szCs w:val="24"/>
          <w:lang w:val="en-US"/>
        </w:rPr>
        <w:t>robustly satisfie</w:t>
      </w:r>
      <w:r w:rsidR="00DE1A75">
        <w:rPr>
          <w:rFonts w:eastAsia="Garamond" w:cs="Garamond"/>
          <w:color w:val="000000" w:themeColor="text1"/>
          <w:szCs w:val="24"/>
          <w:lang w:val="en-US"/>
        </w:rPr>
        <w:t xml:space="preserve">s constraints on GS filling level through discontinuous </w:t>
      </w:r>
      <w:r w:rsidR="00254622">
        <w:rPr>
          <w:rFonts w:eastAsia="Garamond" w:cs="Garamond"/>
          <w:color w:val="000000" w:themeColor="text1"/>
          <w:szCs w:val="24"/>
          <w:lang w:val="en-US"/>
        </w:rPr>
        <w:t>substrate feedings</w:t>
      </w:r>
      <w:r w:rsidR="00DE1A75">
        <w:rPr>
          <w:rFonts w:eastAsia="Garamond" w:cs="Garamond"/>
          <w:color w:val="000000" w:themeColor="text1"/>
          <w:szCs w:val="24"/>
          <w:lang w:val="en-US"/>
        </w:rPr>
        <w:t xml:space="preserve"> </w:t>
      </w:r>
      <w:r w:rsidR="00BB0CAB">
        <w:rPr>
          <w:rFonts w:eastAsia="Garamond" w:cs="Garamond"/>
          <w:color w:val="000000" w:themeColor="text1"/>
          <w:szCs w:val="24"/>
          <w:lang w:val="en-US"/>
        </w:rPr>
        <w:t xml:space="preserve">predominantly </w:t>
      </w:r>
      <w:r w:rsidR="00DE1A75">
        <w:rPr>
          <w:rFonts w:eastAsia="Garamond" w:cs="Garamond"/>
          <w:color w:val="000000" w:themeColor="text1"/>
          <w:szCs w:val="24"/>
          <w:lang w:val="en-US"/>
        </w:rPr>
        <w:t>of manure</w:t>
      </w:r>
      <w:r w:rsidR="00254622">
        <w:rPr>
          <w:rFonts w:eastAsia="Garamond" w:cs="Garamond"/>
          <w:color w:val="000000" w:themeColor="text1"/>
          <w:szCs w:val="24"/>
          <w:lang w:val="en-US"/>
        </w:rPr>
        <w:t>.</w:t>
      </w:r>
    </w:p>
    <w:p w14:paraId="2B81D085" w14:textId="24F32414" w:rsidR="002A0A4A" w:rsidRDefault="7139F001" w:rsidP="00670698">
      <w:pPr>
        <w:pStyle w:val="berschrift2"/>
        <w:rPr>
          <w:lang w:val="en-US"/>
        </w:rPr>
      </w:pPr>
      <w:r w:rsidRPr="7139F001">
        <w:rPr>
          <w:lang w:val="en-US"/>
        </w:rPr>
        <w:t>3.</w:t>
      </w:r>
      <w:r w:rsidR="009E324F">
        <w:rPr>
          <w:lang w:val="en-US"/>
        </w:rPr>
        <w:t>4</w:t>
      </w:r>
      <w:r w:rsidRPr="7139F001">
        <w:rPr>
          <w:lang w:val="en-US"/>
        </w:rPr>
        <w:t xml:space="preserve"> Comparison </w:t>
      </w:r>
      <w:r w:rsidR="00D3771C">
        <w:rPr>
          <w:lang w:val="en-US"/>
        </w:rPr>
        <w:t>of robust and n</w:t>
      </w:r>
      <w:r w:rsidRPr="7139F001">
        <w:rPr>
          <w:lang w:val="en-US"/>
        </w:rPr>
        <w:t>ominal MPC</w:t>
      </w:r>
    </w:p>
    <w:p w14:paraId="20D18C9F" w14:textId="4CA0FDE3" w:rsidR="007824D1" w:rsidRDefault="00CF1BBF" w:rsidP="00670698">
      <w:pPr>
        <w:rPr>
          <w:lang w:val="en-US"/>
        </w:rPr>
      </w:pPr>
      <w:r>
        <w:rPr>
          <w:lang w:val="en-US"/>
        </w:rPr>
        <w:t>Fig.</w:t>
      </w:r>
      <w:r w:rsidR="00A52F11">
        <w:rPr>
          <w:lang w:val="en-US"/>
        </w:rPr>
        <w:t xml:space="preserve"> 6</w:t>
      </w:r>
      <w:r w:rsidR="006E2944">
        <w:rPr>
          <w:lang w:val="en-US"/>
        </w:rPr>
        <w:t>.</w:t>
      </w:r>
      <w:r w:rsidR="002A0A4A">
        <w:rPr>
          <w:lang w:val="en-US"/>
        </w:rPr>
        <w:t xml:space="preserve"> compares the performance of multi-stage MPC (left) </w:t>
      </w:r>
      <w:r w:rsidR="00E476BE">
        <w:rPr>
          <w:lang w:val="en-US"/>
        </w:rPr>
        <w:t xml:space="preserve">and </w:t>
      </w:r>
      <w:r w:rsidR="002A0A4A">
        <w:rPr>
          <w:lang w:val="en-US"/>
        </w:rPr>
        <w:t xml:space="preserve">nominal MPC </w:t>
      </w:r>
      <w:r w:rsidR="00E476BE">
        <w:rPr>
          <w:lang w:val="en-US"/>
        </w:rPr>
        <w:t xml:space="preserve">(right) for cogeneration, i.e. with an additional </w:t>
      </w:r>
      <w:r w:rsidR="004749B9">
        <w:rPr>
          <w:lang w:val="en-US"/>
        </w:rPr>
        <w:t>GS</w:t>
      </w:r>
      <w:r w:rsidR="00E476BE">
        <w:rPr>
          <w:lang w:val="en-US"/>
        </w:rPr>
        <w:t xml:space="preserve">, but without disturbance feedings and GS measurement noise. </w:t>
      </w:r>
      <w:r w:rsidR="00876450">
        <w:rPr>
          <w:lang w:val="en-US"/>
        </w:rPr>
        <w:t>Instead</w:t>
      </w:r>
      <w:r w:rsidR="001573D2">
        <w:rPr>
          <w:lang w:val="en-US"/>
        </w:rPr>
        <w:t>,</w:t>
      </w:r>
      <w:r w:rsidR="004F38AD">
        <w:rPr>
          <w:lang w:val="en-US"/>
        </w:rPr>
        <w:t xml:space="preserve"> </w:t>
      </w:r>
      <w:r w:rsidR="004749B9">
        <w:rPr>
          <w:lang w:val="en-US"/>
        </w:rPr>
        <w:t>to challenge the controller performance,</w:t>
      </w:r>
      <w:r w:rsidR="004749B9" w:rsidDel="00100816">
        <w:rPr>
          <w:lang w:val="en-US"/>
        </w:rPr>
        <w:t xml:space="preserve"> </w:t>
      </w:r>
      <w:r w:rsidR="00AB3B39">
        <w:rPr>
          <w:lang w:val="en-US"/>
        </w:rPr>
        <w:t xml:space="preserve">uncertainties </w:t>
      </w:r>
      <w:r w:rsidR="00100816">
        <w:rPr>
          <w:lang w:val="en-US"/>
        </w:rPr>
        <w:t xml:space="preserve">of influent </w:t>
      </w:r>
      <w:r w:rsidR="006F6D4F">
        <w:rPr>
          <w:lang w:val="en-US"/>
        </w:rPr>
        <w:t>CH</w:t>
      </w:r>
      <w:r w:rsidR="00100816">
        <w:rPr>
          <w:lang w:val="en-US"/>
        </w:rPr>
        <w:t xml:space="preserve"> </w:t>
      </w:r>
      <w:r w:rsidR="00AB3B39">
        <w:rPr>
          <w:lang w:val="en-US"/>
        </w:rPr>
        <w:t xml:space="preserve">were varied at </w:t>
      </w:r>
      <w:r w:rsidR="00FC6EFB">
        <w:rPr>
          <w:lang w:val="en-US"/>
        </w:rPr>
        <w:t>2</w:t>
      </w:r>
      <w:r w:rsidR="00AB3B39">
        <w:rPr>
          <w:lang w:val="en-US"/>
        </w:rPr>
        <w:t xml:space="preserve"> SD</w:t>
      </w:r>
      <w:r w:rsidR="001867A1">
        <w:rPr>
          <w:lang w:val="en-US"/>
        </w:rPr>
        <w:t>s</w:t>
      </w:r>
      <w:r w:rsidR="00100816">
        <w:rPr>
          <w:lang w:val="en-US"/>
        </w:rPr>
        <w:t>, and the GS filling level setpoint was increased to 60% (Tab. 2)</w:t>
      </w:r>
      <w:r w:rsidR="00AB3B39">
        <w:rPr>
          <w:lang w:val="en-US"/>
        </w:rPr>
        <w:t>.</w:t>
      </w:r>
      <w:r w:rsidR="008D381A">
        <w:rPr>
          <w:lang w:val="en-US"/>
        </w:rPr>
        <w:t xml:space="preserve"> </w:t>
      </w:r>
      <w:r w:rsidR="004749B9">
        <w:rPr>
          <w:lang w:val="en-US"/>
        </w:rPr>
        <w:t xml:space="preserve">A </w:t>
      </w:r>
      <w:r w:rsidR="00100816">
        <w:rPr>
          <w:lang w:val="en-US"/>
        </w:rPr>
        <w:t>t</w:t>
      </w:r>
      <w:r w:rsidR="00573F08">
        <w:rPr>
          <w:lang w:val="en-US"/>
        </w:rPr>
        <w:t xml:space="preserve">otal </w:t>
      </w:r>
      <w:r w:rsidR="00C74441">
        <w:rPr>
          <w:lang w:val="en-US"/>
        </w:rPr>
        <w:t xml:space="preserve">of </w:t>
      </w:r>
      <w:r w:rsidR="00573F08">
        <w:rPr>
          <w:lang w:val="en-US"/>
        </w:rPr>
        <w:t>14 d (2 weeks)</w:t>
      </w:r>
      <w:r w:rsidR="004749B9">
        <w:rPr>
          <w:lang w:val="en-US"/>
        </w:rPr>
        <w:t xml:space="preserve"> were simulated</w:t>
      </w:r>
      <w:r w:rsidR="00573F08">
        <w:rPr>
          <w:lang w:val="en-US"/>
        </w:rPr>
        <w:t xml:space="preserve">. </w:t>
      </w:r>
      <w:r w:rsidR="004749B9">
        <w:rPr>
          <w:lang w:val="en-US"/>
        </w:rPr>
        <w:t>M</w:t>
      </w:r>
      <w:r w:rsidR="00876450">
        <w:rPr>
          <w:lang w:val="en-US"/>
        </w:rPr>
        <w:t>ulti-stage scenarios</w:t>
      </w:r>
      <w:r w:rsidR="00A97A7D">
        <w:rPr>
          <w:lang w:val="en-US"/>
        </w:rPr>
        <w:t xml:space="preserve"> of the robust </w:t>
      </w:r>
      <w:r w:rsidR="005B0D33">
        <w:rPr>
          <w:lang w:val="en-US"/>
        </w:rPr>
        <w:t xml:space="preserve">MPC </w:t>
      </w:r>
      <w:r w:rsidR="00876450">
        <w:rPr>
          <w:lang w:val="en-US"/>
        </w:rPr>
        <w:t xml:space="preserve">were </w:t>
      </w:r>
      <w:r w:rsidR="0054630B">
        <w:rPr>
          <w:lang w:val="en-US"/>
        </w:rPr>
        <w:t xml:space="preserve">based on </w:t>
      </w:r>
      <w:r w:rsidR="00DD1800">
        <w:rPr>
          <w:lang w:val="en-US"/>
        </w:rPr>
        <w:t>upper and lower uncertainty value</w:t>
      </w:r>
      <w:r w:rsidR="00EF0460">
        <w:rPr>
          <w:lang w:val="en-US"/>
        </w:rPr>
        <w:t>s</w:t>
      </w:r>
      <w:r w:rsidR="005B0D33">
        <w:rPr>
          <w:lang w:val="en-US"/>
        </w:rPr>
        <w:t>;</w:t>
      </w:r>
      <w:r w:rsidR="00817AC1">
        <w:rPr>
          <w:lang w:val="en-US"/>
        </w:rPr>
        <w:t xml:space="preserve"> </w:t>
      </w:r>
      <w:r w:rsidR="009E692A">
        <w:rPr>
          <w:lang w:val="en-US"/>
        </w:rPr>
        <w:t xml:space="preserve">the plant assumed </w:t>
      </w:r>
      <w:r w:rsidR="00165623">
        <w:rPr>
          <w:lang w:val="en-US"/>
        </w:rPr>
        <w:t xml:space="preserve">elevated </w:t>
      </w:r>
      <w:r w:rsidR="009E692A">
        <w:rPr>
          <w:lang w:val="en-US"/>
        </w:rPr>
        <w:t>values</w:t>
      </w:r>
      <w:r w:rsidR="00FC6EFB">
        <w:rPr>
          <w:lang w:val="en-US"/>
        </w:rPr>
        <w:t xml:space="preserve"> </w:t>
      </w:r>
      <w:r w:rsidR="004749B9">
        <w:rPr>
          <w:lang w:val="en-US"/>
        </w:rPr>
        <w:t>as previously</w:t>
      </w:r>
      <w:r w:rsidR="006F6D4F">
        <w:rPr>
          <w:lang w:val="en-US"/>
        </w:rPr>
        <w:t xml:space="preserve"> (</w:t>
      </w:r>
      <w:r w:rsidR="00324A88">
        <w:rPr>
          <w:rFonts w:eastAsia="Garamond" w:cs="Garamond"/>
          <w:lang w:val="en-US"/>
        </w:rPr>
        <w:t>p</w:t>
      </w:r>
      <w:r w:rsidR="005B0D33">
        <w:rPr>
          <w:rFonts w:eastAsia="Garamond" w:cs="Garamond"/>
          <w:lang w:val="en-US"/>
        </w:rPr>
        <w:t>lant block</w:t>
      </w:r>
      <w:r w:rsidR="001D2E0C">
        <w:rPr>
          <w:rFonts w:eastAsia="Garamond" w:cs="Garamond"/>
          <w:lang w:val="en-US"/>
        </w:rPr>
        <w:t xml:space="preserve"> in Fig</w:t>
      </w:r>
      <w:r w:rsidR="000C5245">
        <w:rPr>
          <w:rFonts w:eastAsia="Garamond" w:cs="Garamond"/>
          <w:lang w:val="en-US"/>
        </w:rPr>
        <w:t>.</w:t>
      </w:r>
      <w:r w:rsidR="001D2E0C">
        <w:rPr>
          <w:rFonts w:eastAsia="Garamond" w:cs="Garamond"/>
          <w:lang w:val="en-US"/>
        </w:rPr>
        <w:t> 1d</w:t>
      </w:r>
      <w:r w:rsidR="00FC6EFB">
        <w:rPr>
          <w:lang w:val="en-US"/>
        </w:rPr>
        <w:t>)</w:t>
      </w:r>
      <w:r w:rsidR="00C74441">
        <w:rPr>
          <w:lang w:val="en-US"/>
        </w:rPr>
        <w:t>,</w:t>
      </w:r>
      <w:r w:rsidR="004749B9">
        <w:rPr>
          <w:lang w:val="en-US"/>
        </w:rPr>
        <w:t xml:space="preserve"> but the nominal MPC was supplied with nominal values of influent </w:t>
      </w:r>
      <w:r w:rsidR="006F6D4F">
        <w:rPr>
          <w:lang w:val="en-US"/>
        </w:rPr>
        <w:t>CH</w:t>
      </w:r>
      <w:r w:rsidR="004749B9">
        <w:rPr>
          <w:lang w:val="en-US"/>
        </w:rPr>
        <w:t>.</w:t>
      </w:r>
    </w:p>
    <w:p w14:paraId="583F1D98" w14:textId="1464F551" w:rsidR="0088398F" w:rsidRDefault="007824D1" w:rsidP="0088398F">
      <w:pPr>
        <w:rPr>
          <w:lang w:val="en-US"/>
        </w:rPr>
      </w:pPr>
      <w:r>
        <w:rPr>
          <w:lang w:val="en-US"/>
        </w:rPr>
        <w:t>C</w:t>
      </w:r>
      <w:r w:rsidR="007A4438">
        <w:rPr>
          <w:lang w:val="en-US"/>
        </w:rPr>
        <w:t xml:space="preserve">learly, nominal MPC </w:t>
      </w:r>
      <w:r w:rsidR="00A3225B">
        <w:rPr>
          <w:lang w:val="en-US"/>
        </w:rPr>
        <w:t xml:space="preserve">(Fig. 6, right) </w:t>
      </w:r>
      <w:r w:rsidR="007A4438">
        <w:rPr>
          <w:lang w:val="en-US"/>
        </w:rPr>
        <w:t xml:space="preserve">fails to ensure </w:t>
      </w:r>
      <w:r>
        <w:rPr>
          <w:lang w:val="en-US"/>
        </w:rPr>
        <w:t xml:space="preserve">process </w:t>
      </w:r>
      <w:r w:rsidR="007A4438">
        <w:rPr>
          <w:lang w:val="en-US"/>
        </w:rPr>
        <w:t>stability and leads to massive constraint violations</w:t>
      </w:r>
      <w:r>
        <w:rPr>
          <w:lang w:val="en-US"/>
        </w:rPr>
        <w:t xml:space="preserve"> of the GS</w:t>
      </w:r>
      <w:r w:rsidR="007A4438">
        <w:rPr>
          <w:lang w:val="en-US"/>
        </w:rPr>
        <w:t xml:space="preserve">, whereas </w:t>
      </w:r>
      <w:r>
        <w:rPr>
          <w:lang w:val="en-US"/>
        </w:rPr>
        <w:t xml:space="preserve">robust </w:t>
      </w:r>
      <w:r w:rsidR="007A4438">
        <w:rPr>
          <w:lang w:val="en-US"/>
        </w:rPr>
        <w:t>multi</w:t>
      </w:r>
      <w:r>
        <w:rPr>
          <w:lang w:val="en-US"/>
        </w:rPr>
        <w:t>-</w:t>
      </w:r>
      <w:r w:rsidR="007A4438">
        <w:rPr>
          <w:lang w:val="en-US"/>
        </w:rPr>
        <w:t xml:space="preserve">stage MPC </w:t>
      </w:r>
      <w:r w:rsidR="00A3225B">
        <w:rPr>
          <w:lang w:val="en-US"/>
        </w:rPr>
        <w:t xml:space="preserve">(Fig. 6, left) </w:t>
      </w:r>
      <w:r w:rsidR="007A4438">
        <w:rPr>
          <w:lang w:val="en-US"/>
        </w:rPr>
        <w:t xml:space="preserve">maintains safe GS filling levels and an overall stable process. </w:t>
      </w:r>
      <w:r w:rsidR="00055D10">
        <w:rPr>
          <w:lang w:val="en-US"/>
        </w:rPr>
        <w:t xml:space="preserve">The </w:t>
      </w:r>
      <w:r w:rsidR="00A3225B">
        <w:rPr>
          <w:lang w:val="en-US"/>
        </w:rPr>
        <w:t xml:space="preserve">reason for the nominal controller’s </w:t>
      </w:r>
      <w:r w:rsidR="00884E1F">
        <w:rPr>
          <w:lang w:val="en-US"/>
        </w:rPr>
        <w:t>inferior</w:t>
      </w:r>
      <w:r w:rsidR="00621B6D">
        <w:rPr>
          <w:lang w:val="en-US"/>
        </w:rPr>
        <w:t xml:space="preserve"> performance becomes apparent when considering the</w:t>
      </w:r>
      <w:r w:rsidR="00055D10">
        <w:rPr>
          <w:lang w:val="en-US"/>
        </w:rPr>
        <w:t xml:space="preserve"> </w:t>
      </w:r>
      <w:r w:rsidR="002D3756">
        <w:rPr>
          <w:lang w:val="en-US"/>
        </w:rPr>
        <w:t>difference</w:t>
      </w:r>
      <w:r w:rsidR="00621B6D">
        <w:rPr>
          <w:lang w:val="en-US"/>
        </w:rPr>
        <w:t>s</w:t>
      </w:r>
      <w:r w:rsidR="002D3756">
        <w:rPr>
          <w:lang w:val="en-US"/>
        </w:rPr>
        <w:t xml:space="preserve"> between </w:t>
      </w:r>
      <w:r w:rsidR="006A043E" w:rsidRPr="00670698">
        <w:rPr>
          <w:lang w:val="en-US"/>
        </w:rPr>
        <w:t>6 h a</w:t>
      </w:r>
      <w:r w:rsidR="003D7EC2" w:rsidRPr="00014D8F">
        <w:rPr>
          <w:lang w:val="en-US"/>
        </w:rPr>
        <w:t>head</w:t>
      </w:r>
      <w:r w:rsidR="006A043E">
        <w:rPr>
          <w:lang w:val="en-US"/>
        </w:rPr>
        <w:t xml:space="preserve"> </w:t>
      </w:r>
      <w:r w:rsidR="002D3756">
        <w:rPr>
          <w:lang w:val="en-US"/>
        </w:rPr>
        <w:t>controller predictions (</w:t>
      </w:r>
      <w:r w:rsidR="00621B6D">
        <w:rPr>
          <w:lang w:val="en-US"/>
        </w:rPr>
        <w:t>dotted lines</w:t>
      </w:r>
      <w:r w:rsidR="002D3756">
        <w:rPr>
          <w:lang w:val="en-US"/>
        </w:rPr>
        <w:t xml:space="preserve">) and plant realizations </w:t>
      </w:r>
      <w:r w:rsidR="00621B6D">
        <w:rPr>
          <w:lang w:val="en-US"/>
        </w:rPr>
        <w:t xml:space="preserve">(solid lines) </w:t>
      </w:r>
      <w:r w:rsidR="00C27677">
        <w:rPr>
          <w:lang w:val="en-US"/>
        </w:rPr>
        <w:t xml:space="preserve">of </w:t>
      </w:r>
      <w:r w:rsidR="00836688">
        <w:rPr>
          <w:lang w:val="en-US"/>
        </w:rPr>
        <w:t>bio</w:t>
      </w:r>
      <w:r w:rsidR="00C27677">
        <w:rPr>
          <w:lang w:val="en-US"/>
        </w:rPr>
        <w:t>gas production</w:t>
      </w:r>
      <w:r w:rsidR="00836688">
        <w:rPr>
          <w:lang w:val="en-US"/>
        </w:rPr>
        <w:t xml:space="preserve"> (black)</w:t>
      </w:r>
      <w:r w:rsidR="002D3756">
        <w:rPr>
          <w:lang w:val="en-US"/>
        </w:rPr>
        <w:t>:</w:t>
      </w:r>
      <w:r w:rsidR="00C27677">
        <w:rPr>
          <w:lang w:val="en-US"/>
        </w:rPr>
        <w:t xml:space="preserve"> the</w:t>
      </w:r>
      <w:r w:rsidR="002D3756">
        <w:rPr>
          <w:lang w:val="en-US"/>
        </w:rPr>
        <w:t xml:space="preserve"> </w:t>
      </w:r>
      <w:r w:rsidR="0088398F">
        <w:rPr>
          <w:lang w:val="en-US"/>
        </w:rPr>
        <w:t xml:space="preserve">nominal </w:t>
      </w:r>
      <w:r w:rsidR="002D3756">
        <w:rPr>
          <w:lang w:val="en-US"/>
        </w:rPr>
        <w:t xml:space="preserve">controller </w:t>
      </w:r>
      <w:r w:rsidR="009F374C">
        <w:rPr>
          <w:lang w:val="en-US"/>
        </w:rPr>
        <w:t>(</w:t>
      </w:r>
      <w:r w:rsidR="00C27677">
        <w:rPr>
          <w:lang w:val="en-US"/>
        </w:rPr>
        <w:t>assuming</w:t>
      </w:r>
      <w:r w:rsidR="007D1975">
        <w:rPr>
          <w:lang w:val="en-US"/>
        </w:rPr>
        <w:t xml:space="preserve"> </w:t>
      </w:r>
      <w:r w:rsidR="002D3756">
        <w:rPr>
          <w:lang w:val="en-US"/>
        </w:rPr>
        <w:t xml:space="preserve">nominal </w:t>
      </w:r>
      <w:r w:rsidR="00C27677">
        <w:rPr>
          <w:lang w:val="en-US"/>
        </w:rPr>
        <w:t>influent concentrations</w:t>
      </w:r>
      <w:r w:rsidR="009F374C">
        <w:rPr>
          <w:lang w:val="en-US"/>
        </w:rPr>
        <w:t xml:space="preserve">) </w:t>
      </w:r>
      <w:r w:rsidR="000D011E">
        <w:rPr>
          <w:lang w:val="en-US"/>
        </w:rPr>
        <w:t>systematically</w:t>
      </w:r>
      <w:r w:rsidR="007D1975">
        <w:rPr>
          <w:lang w:val="en-US"/>
        </w:rPr>
        <w:t xml:space="preserve"> </w:t>
      </w:r>
      <w:r w:rsidR="00614E79">
        <w:rPr>
          <w:lang w:val="en-US"/>
        </w:rPr>
        <w:t xml:space="preserve">underestimates the </w:t>
      </w:r>
      <w:r w:rsidR="0088398F">
        <w:rPr>
          <w:lang w:val="en-US"/>
        </w:rPr>
        <w:t xml:space="preserve">prospective </w:t>
      </w:r>
      <w:r w:rsidR="00836688">
        <w:rPr>
          <w:lang w:val="en-US"/>
        </w:rPr>
        <w:t>bio</w:t>
      </w:r>
      <w:r w:rsidR="00614E79">
        <w:rPr>
          <w:lang w:val="en-US"/>
        </w:rPr>
        <w:t>gas production</w:t>
      </w:r>
      <w:r w:rsidR="00AA1AEA">
        <w:rPr>
          <w:lang w:val="en-US"/>
        </w:rPr>
        <w:t xml:space="preserve"> of the plant </w:t>
      </w:r>
      <w:r w:rsidR="009F374C">
        <w:rPr>
          <w:lang w:val="en-US"/>
        </w:rPr>
        <w:t xml:space="preserve">(taking </w:t>
      </w:r>
      <w:r w:rsidR="00AA1AEA">
        <w:rPr>
          <w:lang w:val="en-US"/>
        </w:rPr>
        <w:t>elevated influent concentrations</w:t>
      </w:r>
      <w:r w:rsidR="009F374C">
        <w:rPr>
          <w:lang w:val="en-US"/>
        </w:rPr>
        <w:t xml:space="preserve">) </w:t>
      </w:r>
      <w:r w:rsidR="008E460B">
        <w:rPr>
          <w:lang w:val="en-US"/>
        </w:rPr>
        <w:t>an</w:t>
      </w:r>
      <w:r w:rsidR="00AA1AEA">
        <w:rPr>
          <w:lang w:val="en-US"/>
        </w:rPr>
        <w:t xml:space="preserve">d </w:t>
      </w:r>
      <w:r w:rsidR="008E460B">
        <w:rPr>
          <w:lang w:val="en-US"/>
        </w:rPr>
        <w:t>there</w:t>
      </w:r>
      <w:r w:rsidR="007733B5">
        <w:rPr>
          <w:lang w:val="en-US"/>
        </w:rPr>
        <w:t>b</w:t>
      </w:r>
      <w:r w:rsidR="00D93609">
        <w:rPr>
          <w:lang w:val="en-US"/>
        </w:rPr>
        <w:t>y</w:t>
      </w:r>
      <w:r w:rsidR="008E460B">
        <w:rPr>
          <w:lang w:val="en-US"/>
        </w:rPr>
        <w:t xml:space="preserve"> slowly drives the system </w:t>
      </w:r>
      <w:r w:rsidR="007733B5">
        <w:rPr>
          <w:lang w:val="en-US"/>
        </w:rPr>
        <w:t>towards</w:t>
      </w:r>
      <w:r w:rsidR="008E460B">
        <w:rPr>
          <w:lang w:val="en-US"/>
        </w:rPr>
        <w:t xml:space="preserve"> the upper GS filling limit.</w:t>
      </w:r>
      <w:r w:rsidR="00171E56">
        <w:rPr>
          <w:lang w:val="en-US"/>
        </w:rPr>
        <w:t xml:space="preserve"> </w:t>
      </w:r>
      <w:r w:rsidR="009A38DE">
        <w:rPr>
          <w:lang w:val="en-US"/>
        </w:rPr>
        <w:t xml:space="preserve">Initially, GS constraints can be ensured (magnification in GS plot) as </w:t>
      </w:r>
      <w:r w:rsidR="00836688">
        <w:rPr>
          <w:lang w:val="en-US"/>
        </w:rPr>
        <w:t xml:space="preserve">the controller is informed </w:t>
      </w:r>
      <w:r w:rsidR="00C74441">
        <w:rPr>
          <w:lang w:val="en-US"/>
        </w:rPr>
        <w:t>o</w:t>
      </w:r>
      <w:r w:rsidR="00324A88">
        <w:rPr>
          <w:lang w:val="en-US"/>
        </w:rPr>
        <w:t>n</w:t>
      </w:r>
      <w:r w:rsidR="00C74441">
        <w:rPr>
          <w:lang w:val="en-US"/>
        </w:rPr>
        <w:t xml:space="preserve"> </w:t>
      </w:r>
      <w:r w:rsidR="00836688">
        <w:rPr>
          <w:lang w:val="en-US"/>
        </w:rPr>
        <w:t xml:space="preserve">the true plant state at the beginning of </w:t>
      </w:r>
      <w:r w:rsidR="009A38DE">
        <w:rPr>
          <w:lang w:val="en-US"/>
        </w:rPr>
        <w:t>each</w:t>
      </w:r>
      <w:r w:rsidR="00836688">
        <w:rPr>
          <w:lang w:val="en-US"/>
        </w:rPr>
        <w:t xml:space="preserve"> prediction horizon</w:t>
      </w:r>
      <w:r w:rsidR="009A38DE">
        <w:rPr>
          <w:lang w:val="en-US"/>
        </w:rPr>
        <w:t xml:space="preserve"> </w:t>
      </w:r>
      <w:r w:rsidR="00836688">
        <w:rPr>
          <w:lang w:val="en-US"/>
        </w:rPr>
        <w:t>(state</w:t>
      </w:r>
      <w:r w:rsidR="00684EED">
        <w:rPr>
          <w:lang w:val="en-US"/>
        </w:rPr>
        <w:t xml:space="preserve"> </w:t>
      </w:r>
      <w:r w:rsidR="00836688">
        <w:rPr>
          <w:lang w:val="en-US"/>
        </w:rPr>
        <w:t>feedback)</w:t>
      </w:r>
      <w:r w:rsidR="009A38DE">
        <w:rPr>
          <w:lang w:val="en-US"/>
        </w:rPr>
        <w:t xml:space="preserve">. </w:t>
      </w:r>
      <w:r w:rsidR="00836688">
        <w:rPr>
          <w:lang w:val="en-US"/>
        </w:rPr>
        <w:t>However,</w:t>
      </w:r>
      <w:r w:rsidR="00171E56">
        <w:rPr>
          <w:lang w:val="en-US"/>
        </w:rPr>
        <w:t xml:space="preserve"> at around day </w:t>
      </w:r>
      <w:r w:rsidR="0088398F">
        <w:rPr>
          <w:lang w:val="en-US"/>
        </w:rPr>
        <w:t>2.3</w:t>
      </w:r>
      <w:r w:rsidR="00C74441">
        <w:rPr>
          <w:lang w:val="en-US"/>
        </w:rPr>
        <w:t>,</w:t>
      </w:r>
      <w:r w:rsidR="0088398F">
        <w:rPr>
          <w:lang w:val="en-US"/>
        </w:rPr>
        <w:t xml:space="preserve"> the GS soft constraint (grey </w:t>
      </w:r>
      <w:r w:rsidR="0088398F">
        <w:rPr>
          <w:lang w:val="en-US"/>
        </w:rPr>
        <w:lastRenderedPageBreak/>
        <w:t xml:space="preserve">dashed line) is violated for the first time, and on day </w:t>
      </w:r>
      <w:r w:rsidR="00171E56">
        <w:rPr>
          <w:lang w:val="en-US"/>
        </w:rPr>
        <w:t>3</w:t>
      </w:r>
      <w:r w:rsidR="0088398F">
        <w:rPr>
          <w:lang w:val="en-US"/>
        </w:rPr>
        <w:t>.5</w:t>
      </w:r>
      <w:r w:rsidR="00C74441">
        <w:rPr>
          <w:lang w:val="en-US"/>
        </w:rPr>
        <w:t>,</w:t>
      </w:r>
      <w:r w:rsidR="004246B5">
        <w:rPr>
          <w:lang w:val="en-US"/>
        </w:rPr>
        <w:t xml:space="preserve"> the </w:t>
      </w:r>
      <w:r w:rsidR="0088398F">
        <w:rPr>
          <w:lang w:val="en-US"/>
        </w:rPr>
        <w:t xml:space="preserve">GS constraint </w:t>
      </w:r>
      <w:r w:rsidR="004246B5">
        <w:rPr>
          <w:lang w:val="en-US"/>
        </w:rPr>
        <w:t>(</w:t>
      </w:r>
      <w:r w:rsidR="0088398F">
        <w:rPr>
          <w:lang w:val="en-US"/>
        </w:rPr>
        <w:t xml:space="preserve">black </w:t>
      </w:r>
      <w:r w:rsidR="003209E3">
        <w:rPr>
          <w:lang w:val="en-US"/>
        </w:rPr>
        <w:t>dashed</w:t>
      </w:r>
      <w:r w:rsidR="004246B5">
        <w:rPr>
          <w:lang w:val="en-US"/>
        </w:rPr>
        <w:t xml:space="preserve"> line) </w:t>
      </w:r>
      <w:r w:rsidR="00162296">
        <w:rPr>
          <w:lang w:val="en-US"/>
        </w:rPr>
        <w:t xml:space="preserve">is </w:t>
      </w:r>
      <w:r w:rsidR="0088398F">
        <w:rPr>
          <w:lang w:val="en-US"/>
        </w:rPr>
        <w:t xml:space="preserve">finally </w:t>
      </w:r>
      <w:r w:rsidR="00162296">
        <w:rPr>
          <w:lang w:val="en-US"/>
        </w:rPr>
        <w:t xml:space="preserve">violated. </w:t>
      </w:r>
      <w:r w:rsidR="003209E3">
        <w:rPr>
          <w:lang w:val="en-US"/>
        </w:rPr>
        <w:t>By then</w:t>
      </w:r>
      <w:r w:rsidR="00BB117E">
        <w:rPr>
          <w:lang w:val="en-US"/>
        </w:rPr>
        <w:t>, t</w:t>
      </w:r>
      <w:r w:rsidR="00DA405E">
        <w:rPr>
          <w:lang w:val="en-US"/>
        </w:rPr>
        <w:t>he</w:t>
      </w:r>
      <w:r w:rsidR="0099276A">
        <w:rPr>
          <w:lang w:val="en-US"/>
        </w:rPr>
        <w:t xml:space="preserve"> controlle</w:t>
      </w:r>
      <w:r w:rsidR="00DA405E">
        <w:rPr>
          <w:lang w:val="en-US"/>
        </w:rPr>
        <w:t xml:space="preserve">r </w:t>
      </w:r>
      <w:r w:rsidR="00BB117E">
        <w:rPr>
          <w:lang w:val="en-US"/>
        </w:rPr>
        <w:t xml:space="preserve">still </w:t>
      </w:r>
      <w:r w:rsidR="00DA405E">
        <w:rPr>
          <w:lang w:val="en-US"/>
        </w:rPr>
        <w:t>predicts decreasing GS filling levels</w:t>
      </w:r>
      <w:r w:rsidR="0088398F">
        <w:rPr>
          <w:lang w:val="en-US"/>
        </w:rPr>
        <w:t xml:space="preserve"> (dotted line)</w:t>
      </w:r>
      <w:r w:rsidR="006B6021">
        <w:rPr>
          <w:lang w:val="en-US"/>
        </w:rPr>
        <w:t xml:space="preserve">, </w:t>
      </w:r>
      <w:r w:rsidR="00BB117E">
        <w:rPr>
          <w:lang w:val="en-US"/>
        </w:rPr>
        <w:t xml:space="preserve">but </w:t>
      </w:r>
      <w:r w:rsidR="006B6021">
        <w:rPr>
          <w:lang w:val="en-US"/>
        </w:rPr>
        <w:t>the plant in</w:t>
      </w:r>
      <w:r w:rsidR="004850D9">
        <w:rPr>
          <w:lang w:val="en-US"/>
        </w:rPr>
        <w:t xml:space="preserve"> fact</w:t>
      </w:r>
      <w:r w:rsidR="006B6021">
        <w:rPr>
          <w:lang w:val="en-US"/>
        </w:rPr>
        <w:t xml:space="preserve"> exceed</w:t>
      </w:r>
      <w:r w:rsidR="00BB117E">
        <w:rPr>
          <w:lang w:val="en-US"/>
        </w:rPr>
        <w:t xml:space="preserve">s </w:t>
      </w:r>
      <w:r w:rsidR="006B6021">
        <w:rPr>
          <w:lang w:val="en-US"/>
        </w:rPr>
        <w:t xml:space="preserve">the maximum GS filling </w:t>
      </w:r>
      <w:r w:rsidR="00732A0C">
        <w:rPr>
          <w:lang w:val="en-US"/>
        </w:rPr>
        <w:t xml:space="preserve">level </w:t>
      </w:r>
      <w:r w:rsidR="00C2668F">
        <w:rPr>
          <w:lang w:val="en-US"/>
        </w:rPr>
        <w:t>soon after</w:t>
      </w:r>
      <w:r w:rsidR="006B6021">
        <w:rPr>
          <w:lang w:val="en-US"/>
        </w:rPr>
        <w:t xml:space="preserve">. </w:t>
      </w:r>
    </w:p>
    <w:p w14:paraId="0C993354" w14:textId="189AC747" w:rsidR="006A043E" w:rsidRDefault="00A83FF9" w:rsidP="006A043E">
      <w:pPr>
        <w:rPr>
          <w:lang w:val="en-US"/>
        </w:rPr>
      </w:pPr>
      <w:r>
        <w:rPr>
          <w:lang w:val="en-US"/>
        </w:rPr>
        <w:t>As</w:t>
      </w:r>
      <w:r w:rsidR="006A043E" w:rsidRPr="0088398F">
        <w:rPr>
          <w:lang w:val="en-US"/>
        </w:rPr>
        <w:t xml:space="preserve"> state feedback was assumed</w:t>
      </w:r>
      <w:r w:rsidR="009A38DE">
        <w:rPr>
          <w:lang w:val="en-US"/>
        </w:rPr>
        <w:t xml:space="preserve">, </w:t>
      </w:r>
      <w:r w:rsidR="006A043E">
        <w:rPr>
          <w:lang w:val="en-US"/>
        </w:rPr>
        <w:t xml:space="preserve">the </w:t>
      </w:r>
      <w:r w:rsidR="00FC0365">
        <w:rPr>
          <w:lang w:val="en-US"/>
        </w:rPr>
        <w:t>u</w:t>
      </w:r>
      <w:r w:rsidR="006A043E">
        <w:rPr>
          <w:lang w:val="en-US"/>
        </w:rPr>
        <w:t>nstable plant behavior also affects the controller predictions, underscored by the predicted constraint violations around day 3.7</w:t>
      </w:r>
      <w:r w:rsidR="006A043E" w:rsidRPr="002132D7">
        <w:rPr>
          <w:lang w:val="en-US"/>
        </w:rPr>
        <w:t>.</w:t>
      </w:r>
      <w:r w:rsidR="006A043E">
        <w:rPr>
          <w:lang w:val="en-US"/>
        </w:rPr>
        <w:t xml:space="preserve"> If the optimization solver fails to determine a </w:t>
      </w:r>
      <w:r w:rsidR="009A38DE">
        <w:rPr>
          <w:lang w:val="en-US"/>
        </w:rPr>
        <w:t xml:space="preserve">feasible </w:t>
      </w:r>
      <w:r w:rsidR="006A043E">
        <w:rPr>
          <w:lang w:val="en-US"/>
        </w:rPr>
        <w:t>solution</w:t>
      </w:r>
      <w:r w:rsidR="009A38DE">
        <w:rPr>
          <w:lang w:val="en-US"/>
        </w:rPr>
        <w:t>, i.e.</w:t>
      </w:r>
      <w:r w:rsidR="00C74441">
        <w:rPr>
          <w:lang w:val="en-US"/>
        </w:rPr>
        <w:t>,</w:t>
      </w:r>
      <w:r w:rsidR="009A38DE">
        <w:rPr>
          <w:lang w:val="en-US"/>
        </w:rPr>
        <w:t xml:space="preserve"> one </w:t>
      </w:r>
      <w:r w:rsidR="006A043E">
        <w:rPr>
          <w:lang w:val="en-US"/>
        </w:rPr>
        <w:t xml:space="preserve">that satisfies constraints, it reverts to solving an approximate problem with relaxed constraints </w:t>
      </w:r>
      <w:sdt>
        <w:sdtPr>
          <w:rPr>
            <w:lang w:val="en-US"/>
          </w:rPr>
          <w:alias w:val="To edit, see citavi.com/edit"/>
          <w:tag w:val="CitaviPlaceholder#720d23f4-1bbc-4d03-a6d5-c360fa3116c2"/>
          <w:id w:val="1097515743"/>
          <w:placeholder>
            <w:docPart w:val="10BA57B24378704FABABBD264C5EF654"/>
          </w:placeholder>
        </w:sdtPr>
        <w:sdtContent>
          <w:r w:rsidR="006A043E">
            <w:rPr>
              <w:lang w:val="en-US"/>
            </w:rPr>
            <w:fldChar w:fldCharType="begin"/>
          </w:r>
          <w:r w:rsidR="009E57A2">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FmZDVjZmRjLTFjZDktNGVkZC1hZjJlLWIzNTg0ZDc2NTEyMiIsIlJhbmdlTGVuZ3RoIjoyNCwiUmVmZXJlbmNlSWQiOiI2MTM4MTdiNy0zYjQ0LTQwOGItODdmZC03NzE1MWNjMTFmYz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wMTYvUzA5NjctMDY2MSgwMikwMDE4Ni03IiwiVXJpU3RyaW5nIjoiaHR0cHM6Ly9kb2kub3JnLzEwLjEwMTYvUzA5NjctMDY2MSgwMikwMDE4Ni03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}</w:instrText>
          </w:r>
          <w:r w:rsidR="006A043E">
            <w:rPr>
              <w:lang w:val="en-US"/>
            </w:rPr>
            <w:fldChar w:fldCharType="separate"/>
          </w:r>
          <w:r w:rsidR="00D76A55">
            <w:rPr>
              <w:lang w:val="en-US"/>
            </w:rPr>
            <w:t>(Qin and Badgwell, 2003)</w:t>
          </w:r>
          <w:r w:rsidR="006A043E">
            <w:rPr>
              <w:lang w:val="en-US"/>
            </w:rPr>
            <w:fldChar w:fldCharType="end"/>
          </w:r>
        </w:sdtContent>
      </w:sdt>
      <w:r w:rsidR="006A043E">
        <w:rPr>
          <w:lang w:val="en-US"/>
        </w:rPr>
        <w:t xml:space="preserve">. This approximate solution, </w:t>
      </w:r>
      <w:r w:rsidR="009A38DE">
        <w:rPr>
          <w:lang w:val="en-US"/>
        </w:rPr>
        <w:t>though</w:t>
      </w:r>
      <w:r w:rsidR="006A043E">
        <w:rPr>
          <w:lang w:val="en-US"/>
        </w:rPr>
        <w:t>, cannot lead the system back into stable operati</w:t>
      </w:r>
      <w:r w:rsidR="009A38DE">
        <w:rPr>
          <w:lang w:val="en-US"/>
        </w:rPr>
        <w:t>on</w:t>
      </w:r>
      <w:r w:rsidR="006A043E">
        <w:rPr>
          <w:lang w:val="en-US"/>
        </w:rPr>
        <w:t xml:space="preserve">. Instead, </w:t>
      </w:r>
      <w:r w:rsidR="00EA5CAB">
        <w:rPr>
          <w:lang w:val="en-US"/>
        </w:rPr>
        <w:t xml:space="preserve">by applying </w:t>
      </w:r>
      <w:r w:rsidR="006A043E">
        <w:rPr>
          <w:lang w:val="en-US"/>
        </w:rPr>
        <w:t xml:space="preserve">erratic </w:t>
      </w:r>
      <w:r w:rsidR="00EA5CAB">
        <w:rPr>
          <w:lang w:val="en-US"/>
        </w:rPr>
        <w:t xml:space="preserve">substrate </w:t>
      </w:r>
      <w:r w:rsidR="006A043E">
        <w:rPr>
          <w:lang w:val="en-US"/>
        </w:rPr>
        <w:t>feed</w:t>
      </w:r>
      <w:r w:rsidR="00EA5CAB">
        <w:rPr>
          <w:lang w:val="en-US"/>
        </w:rPr>
        <w:t>ings</w:t>
      </w:r>
      <w:r w:rsidR="009A38DE">
        <w:rPr>
          <w:lang w:val="en-US"/>
        </w:rPr>
        <w:t>, it fails to restore stability</w:t>
      </w:r>
      <w:r w:rsidR="006A043E">
        <w:rPr>
          <w:lang w:val="en-US"/>
        </w:rPr>
        <w:t xml:space="preserve">. Consequently, </w:t>
      </w:r>
      <w:r w:rsidR="00EA5CAB">
        <w:rPr>
          <w:lang w:val="en-US"/>
        </w:rPr>
        <w:t xml:space="preserve">GS filling level, </w:t>
      </w:r>
      <w:r w:rsidR="006A043E">
        <w:rPr>
          <w:lang w:val="en-US"/>
        </w:rPr>
        <w:t xml:space="preserve">gas production, </w:t>
      </w:r>
      <w:r w:rsidR="00EA5CAB">
        <w:rPr>
          <w:lang w:val="en-US"/>
        </w:rPr>
        <w:t xml:space="preserve">and </w:t>
      </w:r>
      <w:r w:rsidR="006A043E">
        <w:rPr>
          <w:lang w:val="en-US"/>
        </w:rPr>
        <w:t xml:space="preserve">pH assume clearly </w:t>
      </w:r>
      <w:r w:rsidR="00FC0365">
        <w:rPr>
          <w:lang w:val="en-US"/>
        </w:rPr>
        <w:t>u</w:t>
      </w:r>
      <w:r w:rsidR="006A043E">
        <w:rPr>
          <w:lang w:val="en-US"/>
        </w:rPr>
        <w:t>nstable or even unphysical values. In real</w:t>
      </w:r>
      <w:r w:rsidR="00C74441">
        <w:rPr>
          <w:lang w:val="en-US"/>
        </w:rPr>
        <w:t xml:space="preserve"> </w:t>
      </w:r>
      <w:r w:rsidR="006A043E">
        <w:rPr>
          <w:lang w:val="en-US"/>
        </w:rPr>
        <w:t>life, such plant behavior should be prevented as it would require releas</w:t>
      </w:r>
      <w:r w:rsidR="00C74441">
        <w:rPr>
          <w:lang w:val="en-US"/>
        </w:rPr>
        <w:t>ing</w:t>
      </w:r>
      <w:r w:rsidR="006A043E">
        <w:rPr>
          <w:lang w:val="en-US"/>
        </w:rPr>
        <w:t xml:space="preserve"> or flar</w:t>
      </w:r>
      <w:r w:rsidR="00C74441">
        <w:rPr>
          <w:lang w:val="en-US"/>
        </w:rPr>
        <w:t>ing</w:t>
      </w:r>
      <w:r w:rsidR="006A043E">
        <w:rPr>
          <w:lang w:val="en-US"/>
        </w:rPr>
        <w:t xml:space="preserve"> off </w:t>
      </w:r>
      <w:r w:rsidR="00324A88">
        <w:rPr>
          <w:lang w:val="en-US"/>
        </w:rPr>
        <w:t xml:space="preserve">of </w:t>
      </w:r>
      <w:r w:rsidR="006A043E">
        <w:rPr>
          <w:lang w:val="en-US"/>
        </w:rPr>
        <w:t xml:space="preserve">excess biogas from the headspace, resulting in opportunity cost and </w:t>
      </w:r>
      <w:commentRangeStart w:id="73"/>
      <w:r w:rsidR="006A043E">
        <w:rPr>
          <w:lang w:val="en-US"/>
        </w:rPr>
        <w:t>avoidable greenhouse gas emissions</w:t>
      </w:r>
      <w:commentRangeEnd w:id="73"/>
      <w:r w:rsidR="00C74441">
        <w:rPr>
          <w:rStyle w:val="Kommentarzeichen"/>
        </w:rPr>
        <w:commentReference w:id="73"/>
      </w:r>
      <w:r w:rsidR="006A043E">
        <w:rPr>
          <w:lang w:val="en-US"/>
        </w:rPr>
        <w:t xml:space="preserve">. Remedies could be longer prediction horizons to better anticipate prospective GS constraint violations </w:t>
      </w:r>
      <w:sdt>
        <w:sdtPr>
          <w:rPr>
            <w:lang w:val="en-US"/>
          </w:rPr>
          <w:alias w:val="To edit, see citavi.com/edit"/>
          <w:tag w:val="CitaviPlaceholder#3f5b32af-6e1b-4987-b3c6-1a9a12f99e81"/>
          <w:id w:val="1976629724"/>
          <w:placeholder>
            <w:docPart w:val="10BA57B24378704FABABBD264C5EF654"/>
          </w:placeholder>
        </w:sdtPr>
        <w:sdtContent>
          <w:r w:rsidR="006A043E">
            <w:rPr>
              <w:lang w:val="en-US"/>
            </w:rPr>
            <w:fldChar w:fldCharType="begin"/>
          </w:r>
          <w:r w:rsidR="009E57A2">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2NTc2YzhiLTg2NDctNDcxMi1iYWMxLWM4YWMxNmIwOGRmYyIsIlJhbmdlTGVuZ3RoIjoyNCwiUmVmZXJlbmNlSWQiOiI2MTM4MTdiNy0zYjQ0LTQwOGItODdmZC03NzE1MWNjMTFmYz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wMTYvUzA5NjctMDY2MSgwMikwMDE4Ni03IiwiVXJpU3RyaW5nIjoiaHR0cHM6Ly9kb2kub3JnLzEwLjEwMTYvUzA5NjctMDY2MSgwMikwMDE4Ni03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}</w:instrText>
          </w:r>
          <w:r w:rsidR="006A043E">
            <w:rPr>
              <w:lang w:val="en-US"/>
            </w:rPr>
            <w:fldChar w:fldCharType="separate"/>
          </w:r>
          <w:r w:rsidR="00D76A55">
            <w:rPr>
              <w:lang w:val="en-US"/>
            </w:rPr>
            <w:t>(Qin and Badgwell, 2003)</w:t>
          </w:r>
          <w:r w:rsidR="006A043E">
            <w:rPr>
              <w:lang w:val="en-US"/>
            </w:rPr>
            <w:fldChar w:fldCharType="end"/>
          </w:r>
        </w:sdtContent>
      </w:sdt>
      <w:r w:rsidR="006A043E">
        <w:rPr>
          <w:lang w:val="en-US"/>
        </w:rPr>
        <w:t xml:space="preserve"> or further limited maximum feed volume flows to </w:t>
      </w:r>
      <w:r w:rsidR="00C64C62">
        <w:rPr>
          <w:lang w:val="en-US"/>
        </w:rPr>
        <w:t>restrict</w:t>
      </w:r>
      <w:r w:rsidR="009A38DE">
        <w:rPr>
          <w:lang w:val="en-US"/>
        </w:rPr>
        <w:t xml:space="preserve"> </w:t>
      </w:r>
      <w:r w:rsidR="006A043E">
        <w:rPr>
          <w:lang w:val="en-US"/>
        </w:rPr>
        <w:t xml:space="preserve">the erratic feeding. </w:t>
      </w:r>
    </w:p>
    <w:p w14:paraId="27A51899" w14:textId="7C9114BF" w:rsidR="00CE4AC8" w:rsidRDefault="00836688" w:rsidP="00CE4AC8">
      <w:pPr>
        <w:rPr>
          <w:lang w:val="en-US"/>
        </w:rPr>
      </w:pPr>
      <w:r>
        <w:rPr>
          <w:lang w:val="en-US"/>
        </w:rPr>
        <w:t>By contrast, the robust multi-stage controller involves predictions of two different scenarios based on the two different realizations of the influent uncertainty</w:t>
      </w:r>
      <w:r w:rsidR="006A043E">
        <w:rPr>
          <w:lang w:val="en-US"/>
        </w:rPr>
        <w:t>, and thereby acts more conservatively. Mind the two-fold c</w:t>
      </w:r>
      <w:r>
        <w:rPr>
          <w:lang w:val="en-US"/>
        </w:rPr>
        <w:t>ontroller predictions in Fig. 6 (left</w:t>
      </w:r>
      <w:r w:rsidR="006A043E">
        <w:rPr>
          <w:lang w:val="en-US"/>
        </w:rPr>
        <w:t>), shown as dotted lines</w:t>
      </w:r>
      <w:r w:rsidR="00CE4AC8">
        <w:rPr>
          <w:lang w:val="en-US"/>
        </w:rPr>
        <w:t>, particularly in the magnification</w:t>
      </w:r>
      <w:r>
        <w:rPr>
          <w:lang w:val="en-US"/>
        </w:rPr>
        <w:t xml:space="preserve">. While for multi-stage MPC the cost function is evaluated for </w:t>
      </w:r>
      <w:r w:rsidR="00CE4AC8">
        <w:rPr>
          <w:lang w:val="en-US"/>
        </w:rPr>
        <w:t>the</w:t>
      </w:r>
      <w:r>
        <w:rPr>
          <w:lang w:val="en-US"/>
        </w:rPr>
        <w:t xml:space="preserve"> average of the resulting scenarios, constraints </w:t>
      </w:r>
      <w:r w:rsidR="00CE4AC8">
        <w:rPr>
          <w:lang w:val="en-US"/>
        </w:rPr>
        <w:t>must</w:t>
      </w:r>
      <w:r>
        <w:rPr>
          <w:lang w:val="en-US"/>
        </w:rPr>
        <w:t xml:space="preserve"> be satisfied for all scenarios. This is the reason why the robust MPC avoids feeding trajectories that result in hard and soft constraint violations of the upper GS filling limit, and therefore maintains stability</w:t>
      </w:r>
      <w:r w:rsidR="00CE4AC8">
        <w:rPr>
          <w:lang w:val="en-US"/>
        </w:rPr>
        <w:t xml:space="preserve"> despite the higher GS filling setpoint</w:t>
      </w:r>
      <w:r>
        <w:rPr>
          <w:lang w:val="en-US"/>
        </w:rPr>
        <w:t>.</w:t>
      </w:r>
    </w:p>
    <w:p w14:paraId="0387E535" w14:textId="7D6F64CE" w:rsidR="007824D1" w:rsidRDefault="005560BB" w:rsidP="00CE4AC8">
      <w:pPr>
        <w:rPr>
          <w:lang w:val="en-US"/>
        </w:rPr>
      </w:pPr>
      <w:r>
        <w:rPr>
          <w:rFonts w:eastAsia="Garamond" w:cs="Garamond"/>
          <w:color w:val="000000" w:themeColor="text1"/>
          <w:szCs w:val="24"/>
          <w:lang w:val="en-US"/>
        </w:rPr>
        <w:t>In general,</w:t>
      </w:r>
      <w:r w:rsidR="00CE4AC8">
        <w:rPr>
          <w:rFonts w:eastAsia="Garamond" w:cs="Garamond"/>
          <w:color w:val="000000" w:themeColor="text1"/>
          <w:szCs w:val="24"/>
          <w:lang w:val="en-US"/>
        </w:rPr>
        <w:t xml:space="preserve"> however,</w:t>
      </w:r>
      <w:r>
        <w:rPr>
          <w:rFonts w:eastAsia="Garamond" w:cs="Garamond"/>
          <w:color w:val="000000" w:themeColor="text1"/>
          <w:szCs w:val="24"/>
          <w:lang w:val="en-US"/>
        </w:rPr>
        <w:t xml:space="preserve"> the feeding pattern changed </w:t>
      </w:r>
      <w:r w:rsidR="00867DC3">
        <w:rPr>
          <w:rFonts w:eastAsia="Garamond" w:cs="Garamond"/>
          <w:color w:val="000000" w:themeColor="text1"/>
          <w:szCs w:val="24"/>
          <w:lang w:val="en-US"/>
        </w:rPr>
        <w:t xml:space="preserve">in favor of </w:t>
      </w:r>
      <w:proofErr w:type="spellStart"/>
      <w:r w:rsidR="00867DC3">
        <w:rPr>
          <w:rFonts w:eastAsia="Garamond" w:cs="Garamond"/>
          <w:color w:val="000000" w:themeColor="text1"/>
          <w:szCs w:val="24"/>
          <w:lang w:val="en-US"/>
        </w:rPr>
        <w:t>GrS</w:t>
      </w:r>
      <w:proofErr w:type="spellEnd"/>
      <w:r w:rsidR="00867DC3">
        <w:rPr>
          <w:rFonts w:eastAsia="Garamond" w:cs="Garamond"/>
          <w:color w:val="000000" w:themeColor="text1"/>
          <w:szCs w:val="24"/>
          <w:lang w:val="en-US"/>
        </w:rPr>
        <w:t xml:space="preserve"> </w:t>
      </w:r>
      <w:r>
        <w:rPr>
          <w:rFonts w:eastAsia="Garamond" w:cs="Garamond"/>
          <w:color w:val="000000" w:themeColor="text1"/>
          <w:szCs w:val="24"/>
          <w:lang w:val="en-US"/>
        </w:rPr>
        <w:t>compared with Sec. 3.3.2</w:t>
      </w:r>
      <w:r w:rsidR="00CE4AC8">
        <w:rPr>
          <w:rFonts w:eastAsia="Garamond" w:cs="Garamond"/>
          <w:color w:val="000000" w:themeColor="text1"/>
          <w:szCs w:val="24"/>
          <w:lang w:val="en-US"/>
        </w:rPr>
        <w:t>, even during stable operation of the nominal MPC</w:t>
      </w:r>
      <w:r>
        <w:rPr>
          <w:rFonts w:eastAsia="Garamond" w:cs="Garamond"/>
          <w:color w:val="000000" w:themeColor="text1"/>
          <w:szCs w:val="24"/>
          <w:lang w:val="en-US"/>
        </w:rPr>
        <w:t xml:space="preserve">. The main reason is that </w:t>
      </w:r>
      <w:r w:rsidR="00CE4AC8">
        <w:rPr>
          <w:rFonts w:eastAsia="Garamond" w:cs="Garamond"/>
          <w:color w:val="000000" w:themeColor="text1"/>
          <w:szCs w:val="24"/>
          <w:lang w:val="en-US"/>
        </w:rPr>
        <w:t xml:space="preserve">parameter </w:t>
      </w:r>
      <m:oMath>
        <m:sSub>
          <m:sSubPr>
            <m:ctrlPr>
              <w:rPr>
                <w:rFonts w:ascii="Cambria Math" w:eastAsia="Garamond" w:hAnsi="Cambria Math" w:cs="Garamond"/>
                <w:i/>
                <w:color w:val="000000" w:themeColor="text1"/>
                <w:szCs w:val="24"/>
                <w:lang w:val="en-US"/>
              </w:rPr>
            </m:ctrlPr>
          </m:sSubPr>
          <m:e>
            <m:r>
              <w:rPr>
                <w:rFonts w:ascii="Cambria Math" w:eastAsia="Garamond" w:hAnsi="Cambria Math" w:cs="Garamond"/>
                <w:color w:val="000000" w:themeColor="text1"/>
                <w:szCs w:val="24"/>
                <w:lang w:val="en-US"/>
              </w:rPr>
              <m:t>c</m:t>
            </m:r>
          </m:e>
          <m:sub>
            <m:r>
              <w:rPr>
                <w:rFonts w:ascii="Cambria Math" w:eastAsia="Garamond" w:hAnsi="Cambria Math" w:cs="Garamond"/>
                <w:color w:val="000000" w:themeColor="text1"/>
                <w:szCs w:val="24"/>
                <w:lang w:val="en-US"/>
              </w:rPr>
              <m:t>1</m:t>
            </m:r>
          </m:sub>
        </m:sSub>
      </m:oMath>
      <w:r w:rsidR="00CE4AC8">
        <w:rPr>
          <w:rFonts w:eastAsia="Garamond" w:cs="Garamond"/>
          <w:color w:val="000000" w:themeColor="text1"/>
          <w:szCs w:val="24"/>
          <w:lang w:val="en-US"/>
        </w:rPr>
        <w:t xml:space="preserve"> was decreased by one order of magnitude (Tab. 2), and thus </w:t>
      </w:r>
      <w:r>
        <w:rPr>
          <w:rFonts w:eastAsia="Garamond" w:cs="Garamond"/>
          <w:color w:val="000000" w:themeColor="text1"/>
          <w:szCs w:val="24"/>
          <w:lang w:val="en-US"/>
        </w:rPr>
        <w:t>the relative importance of maintaining a stable GS filling level</w:t>
      </w:r>
      <w:r w:rsidR="002A70E2">
        <w:rPr>
          <w:rFonts w:eastAsia="Garamond" w:cs="Garamond"/>
          <w:color w:val="000000" w:themeColor="text1"/>
          <w:szCs w:val="24"/>
          <w:lang w:val="en-US"/>
        </w:rPr>
        <w:t xml:space="preserve"> was highlighted</w:t>
      </w:r>
      <w:r w:rsidR="00CE4AC8">
        <w:rPr>
          <w:rFonts w:eastAsia="Garamond" w:cs="Garamond"/>
          <w:color w:val="000000" w:themeColor="text1"/>
          <w:szCs w:val="24"/>
          <w:lang w:val="en-US"/>
        </w:rPr>
        <w:t>. This</w:t>
      </w:r>
      <w:r>
        <w:rPr>
          <w:rFonts w:eastAsia="Garamond" w:cs="Garamond"/>
          <w:color w:val="000000" w:themeColor="text1"/>
          <w:szCs w:val="24"/>
          <w:lang w:val="en-US"/>
        </w:rPr>
        <w:t xml:space="preserve"> corresponds </w:t>
      </w:r>
      <w:r w:rsidR="00CE4AC8">
        <w:rPr>
          <w:rFonts w:eastAsia="Garamond" w:cs="Garamond"/>
          <w:color w:val="000000" w:themeColor="text1"/>
          <w:szCs w:val="24"/>
          <w:lang w:val="en-US"/>
        </w:rPr>
        <w:t xml:space="preserve">with </w:t>
      </w:r>
      <w:r>
        <w:rPr>
          <w:rFonts w:eastAsia="Garamond" w:cs="Garamond"/>
          <w:color w:val="000000" w:themeColor="text1"/>
          <w:szCs w:val="24"/>
          <w:lang w:val="en-US"/>
        </w:rPr>
        <w:t xml:space="preserve">a relative increase </w:t>
      </w:r>
      <w:r w:rsidR="002A70E2">
        <w:rPr>
          <w:rFonts w:eastAsia="Garamond" w:cs="Garamond"/>
          <w:color w:val="000000" w:themeColor="text1"/>
          <w:szCs w:val="24"/>
          <w:lang w:val="en-US"/>
        </w:rPr>
        <w:t>in</w:t>
      </w:r>
      <w:r>
        <w:rPr>
          <w:rFonts w:eastAsia="Garamond" w:cs="Garamond"/>
          <w:color w:val="000000" w:themeColor="text1"/>
          <w:szCs w:val="24"/>
          <w:lang w:val="en-US"/>
        </w:rPr>
        <w:t xml:space="preserve"> the importance of feed volume flows, Eq.</w:t>
      </w:r>
      <w:r w:rsidR="00CE4AC8">
        <w:rPr>
          <w:rFonts w:eastAsia="Garamond" w:cs="Garamond"/>
          <w:color w:val="000000" w:themeColor="text1"/>
          <w:szCs w:val="24"/>
          <w:lang w:val="en-US"/>
        </w:rPr>
        <w:t> </w:t>
      </w:r>
      <w:r>
        <w:rPr>
          <w:rFonts w:eastAsia="Garamond" w:cs="Garamond"/>
          <w:color w:val="000000" w:themeColor="text1"/>
          <w:szCs w:val="24"/>
          <w:lang w:val="en-US"/>
        </w:rPr>
        <w:fldChar w:fldCharType="begin"/>
      </w:r>
      <w:r>
        <w:rPr>
          <w:rFonts w:eastAsia="Garamond" w:cs="Garamond"/>
          <w:color w:val="000000" w:themeColor="text1"/>
          <w:szCs w:val="24"/>
          <w:lang w:val="en-US"/>
        </w:rPr>
        <w:instrText xml:space="preserve"> REF _Ref188110671 \h </w:instrText>
      </w:r>
      <w:r>
        <w:rPr>
          <w:rFonts w:eastAsia="Garamond" w:cs="Garamond"/>
          <w:color w:val="000000" w:themeColor="text1"/>
          <w:szCs w:val="24"/>
          <w:lang w:val="en-US"/>
        </w:rPr>
      </w:r>
      <w:r>
        <w:rPr>
          <w:rFonts w:eastAsia="Garamond" w:cs="Garamond"/>
          <w:color w:val="000000" w:themeColor="text1"/>
          <w:szCs w:val="24"/>
          <w:lang w:val="en-US"/>
        </w:rPr>
        <w:fldChar w:fldCharType="separate"/>
      </w:r>
      <w:r w:rsidR="00AC5FD3" w:rsidRPr="00092FDD">
        <w:rPr>
          <w:lang w:val="en-US"/>
        </w:rPr>
        <w:t>(</w:t>
      </w:r>
      <w:r w:rsidR="00AC5FD3" w:rsidRPr="00092FDD">
        <w:rPr>
          <w:noProof/>
          <w:lang w:val="en-US"/>
        </w:rPr>
        <w:t>2</w:t>
      </w:r>
      <w:r w:rsidR="00AC5FD3" w:rsidRPr="00092FDD">
        <w:rPr>
          <w:lang w:val="en-US"/>
        </w:rPr>
        <w:t>.</w:t>
      </w:r>
      <w:r w:rsidR="00AC5FD3" w:rsidRPr="00092FDD">
        <w:rPr>
          <w:noProof/>
          <w:lang w:val="en-US"/>
        </w:rPr>
        <w:t>18</w:t>
      </w:r>
      <w:r w:rsidR="00AC5FD3" w:rsidRPr="00092FDD">
        <w:rPr>
          <w:lang w:val="en-US"/>
        </w:rPr>
        <w:t>)</w:t>
      </w:r>
      <w:r>
        <w:rPr>
          <w:rFonts w:eastAsia="Garamond" w:cs="Garamond"/>
          <w:color w:val="000000" w:themeColor="text1"/>
          <w:szCs w:val="24"/>
          <w:lang w:val="en-US"/>
        </w:rPr>
        <w:fldChar w:fldCharType="end"/>
      </w:r>
      <w:r>
        <w:rPr>
          <w:rFonts w:eastAsia="Garamond" w:cs="Garamond"/>
          <w:color w:val="000000" w:themeColor="text1"/>
          <w:szCs w:val="24"/>
          <w:lang w:val="en-US"/>
        </w:rPr>
        <w:t>. Note the different scales of the y-ax</w:t>
      </w:r>
      <w:r w:rsidR="002A70E2">
        <w:rPr>
          <w:rFonts w:eastAsia="Garamond" w:cs="Garamond"/>
          <w:color w:val="000000" w:themeColor="text1"/>
          <w:szCs w:val="24"/>
          <w:lang w:val="en-US"/>
        </w:rPr>
        <w:t>i</w:t>
      </w:r>
      <w:r>
        <w:rPr>
          <w:rFonts w:eastAsia="Garamond" w:cs="Garamond"/>
          <w:color w:val="000000" w:themeColor="text1"/>
          <w:szCs w:val="24"/>
          <w:lang w:val="en-US"/>
        </w:rPr>
        <w:t>s in the top subplots of Fig. 6</w:t>
      </w:r>
      <w:r w:rsidR="00270A57">
        <w:rPr>
          <w:rFonts w:eastAsia="Garamond" w:cs="Garamond"/>
          <w:color w:val="000000" w:themeColor="text1"/>
          <w:szCs w:val="24"/>
          <w:lang w:val="en-US"/>
        </w:rPr>
        <w:t xml:space="preserve"> and the significantly lower OLR compared with Fig. 5</w:t>
      </w:r>
      <w:r>
        <w:rPr>
          <w:rFonts w:eastAsia="Garamond" w:cs="Garamond"/>
          <w:color w:val="000000" w:themeColor="text1"/>
          <w:szCs w:val="24"/>
          <w:lang w:val="en-US"/>
        </w:rPr>
        <w:t xml:space="preserve">. The second </w:t>
      </w:r>
      <w:r w:rsidR="00270A57">
        <w:rPr>
          <w:rFonts w:eastAsia="Garamond" w:cs="Garamond"/>
          <w:color w:val="000000" w:themeColor="text1"/>
          <w:szCs w:val="24"/>
          <w:lang w:val="en-US"/>
        </w:rPr>
        <w:t xml:space="preserve">cost function </w:t>
      </w:r>
      <w:r>
        <w:rPr>
          <w:rFonts w:eastAsia="Garamond" w:cs="Garamond"/>
          <w:color w:val="000000" w:themeColor="text1"/>
          <w:szCs w:val="24"/>
          <w:lang w:val="en-US"/>
        </w:rPr>
        <w:t xml:space="preserve">summand </w:t>
      </w:r>
      <w:r w:rsidR="00CE4AC8">
        <w:rPr>
          <w:rFonts w:eastAsia="Garamond" w:cs="Garamond"/>
          <w:color w:val="000000" w:themeColor="text1"/>
          <w:szCs w:val="24"/>
          <w:lang w:val="en-US"/>
        </w:rPr>
        <w:t xml:space="preserve">in Eq. </w:t>
      </w:r>
      <w:r w:rsidR="00CE4AC8">
        <w:rPr>
          <w:rFonts w:eastAsia="Garamond" w:cs="Garamond"/>
          <w:color w:val="000000" w:themeColor="text1"/>
          <w:szCs w:val="24"/>
          <w:lang w:val="en-US"/>
        </w:rPr>
        <w:fldChar w:fldCharType="begin"/>
      </w:r>
      <w:r w:rsidR="00CE4AC8">
        <w:rPr>
          <w:rFonts w:eastAsia="Garamond" w:cs="Garamond"/>
          <w:color w:val="000000" w:themeColor="text1"/>
          <w:szCs w:val="24"/>
          <w:lang w:val="en-US"/>
        </w:rPr>
        <w:instrText xml:space="preserve"> REF _Ref188110671 \h </w:instrText>
      </w:r>
      <w:r w:rsidR="00CE4AC8">
        <w:rPr>
          <w:rFonts w:eastAsia="Garamond" w:cs="Garamond"/>
          <w:color w:val="000000" w:themeColor="text1"/>
          <w:szCs w:val="24"/>
          <w:lang w:val="en-US"/>
        </w:rPr>
      </w:r>
      <w:r w:rsidR="00CE4AC8">
        <w:rPr>
          <w:rFonts w:eastAsia="Garamond" w:cs="Garamond"/>
          <w:color w:val="000000" w:themeColor="text1"/>
          <w:szCs w:val="24"/>
          <w:lang w:val="en-US"/>
        </w:rPr>
        <w:fldChar w:fldCharType="separate"/>
      </w:r>
      <w:r w:rsidR="00AC5FD3" w:rsidRPr="00433F36">
        <w:rPr>
          <w:lang w:val="en-US"/>
        </w:rPr>
        <w:t>(</w:t>
      </w:r>
      <w:r w:rsidR="00AC5FD3" w:rsidRPr="00433F36">
        <w:rPr>
          <w:noProof/>
          <w:lang w:val="en-US"/>
        </w:rPr>
        <w:t>2</w:t>
      </w:r>
      <w:r w:rsidR="00AC5FD3" w:rsidRPr="00433F36">
        <w:rPr>
          <w:lang w:val="en-US"/>
        </w:rPr>
        <w:t>.</w:t>
      </w:r>
      <w:r w:rsidR="00AC5FD3" w:rsidRPr="00433F36">
        <w:rPr>
          <w:noProof/>
          <w:lang w:val="en-US"/>
        </w:rPr>
        <w:t>18</w:t>
      </w:r>
      <w:r w:rsidR="00AC5FD3" w:rsidRPr="00433F36">
        <w:rPr>
          <w:lang w:val="en-US"/>
        </w:rPr>
        <w:t>)</w:t>
      </w:r>
      <w:r w:rsidR="00CE4AC8">
        <w:rPr>
          <w:rFonts w:eastAsia="Garamond" w:cs="Garamond"/>
          <w:color w:val="000000" w:themeColor="text1"/>
          <w:szCs w:val="24"/>
          <w:lang w:val="en-US"/>
        </w:rPr>
        <w:fldChar w:fldCharType="end"/>
      </w:r>
      <w:r w:rsidR="00CE4AC8">
        <w:rPr>
          <w:rFonts w:eastAsia="Garamond" w:cs="Garamond"/>
          <w:color w:val="000000" w:themeColor="text1"/>
          <w:szCs w:val="24"/>
          <w:lang w:val="en-US"/>
        </w:rPr>
        <w:t xml:space="preserve"> </w:t>
      </w:r>
      <w:r>
        <w:rPr>
          <w:rFonts w:eastAsia="Garamond" w:cs="Garamond"/>
          <w:color w:val="000000" w:themeColor="text1"/>
          <w:szCs w:val="24"/>
          <w:lang w:val="en-US"/>
        </w:rPr>
        <w:t>penalizes absolute amounts of fed substrate</w:t>
      </w:r>
      <w:r w:rsidR="00CE4AC8">
        <w:rPr>
          <w:rFonts w:eastAsia="Garamond" w:cs="Garamond"/>
          <w:color w:val="000000" w:themeColor="text1"/>
          <w:szCs w:val="24"/>
          <w:lang w:val="en-US"/>
        </w:rPr>
        <w:t>s</w:t>
      </w:r>
      <w:r>
        <w:rPr>
          <w:rFonts w:eastAsia="Garamond" w:cs="Garamond"/>
          <w:color w:val="000000" w:themeColor="text1"/>
          <w:szCs w:val="24"/>
          <w:lang w:val="en-US"/>
        </w:rPr>
        <w:t xml:space="preserve">. Given the </w:t>
      </w:r>
      <w:r w:rsidR="00CE4AC8">
        <w:rPr>
          <w:rFonts w:eastAsia="Garamond" w:cs="Garamond"/>
          <w:color w:val="000000" w:themeColor="text1"/>
          <w:szCs w:val="24"/>
          <w:lang w:val="en-US"/>
        </w:rPr>
        <w:t xml:space="preserve">mass-specific </w:t>
      </w:r>
      <w:r w:rsidR="00270A57">
        <w:rPr>
          <w:rFonts w:eastAsia="Garamond" w:cs="Garamond"/>
          <w:color w:val="000000" w:themeColor="text1"/>
          <w:szCs w:val="24"/>
          <w:lang w:val="en-US"/>
        </w:rPr>
        <w:t xml:space="preserve">biogas </w:t>
      </w:r>
      <w:r>
        <w:rPr>
          <w:rFonts w:eastAsia="Garamond" w:cs="Garamond"/>
          <w:color w:val="000000" w:themeColor="text1"/>
          <w:szCs w:val="24"/>
          <w:lang w:val="en-US"/>
        </w:rPr>
        <w:t xml:space="preserve">potential of </w:t>
      </w:r>
      <w:r w:rsidR="00CE4AC8">
        <w:rPr>
          <w:rFonts w:eastAsia="Garamond" w:cs="Garamond"/>
          <w:color w:val="000000" w:themeColor="text1"/>
          <w:szCs w:val="24"/>
          <w:lang w:val="en-US"/>
        </w:rPr>
        <w:t xml:space="preserve">individual </w:t>
      </w:r>
      <w:r>
        <w:rPr>
          <w:rFonts w:eastAsia="Garamond" w:cs="Garamond"/>
          <w:color w:val="000000" w:themeColor="text1"/>
          <w:szCs w:val="24"/>
          <w:lang w:val="en-US"/>
        </w:rPr>
        <w:t>substrate</w:t>
      </w:r>
      <w:r w:rsidR="00CE4AC8">
        <w:rPr>
          <w:rFonts w:eastAsia="Garamond" w:cs="Garamond"/>
          <w:color w:val="000000" w:themeColor="text1"/>
          <w:szCs w:val="24"/>
          <w:lang w:val="en-US"/>
        </w:rPr>
        <w:t>s</w:t>
      </w:r>
      <w:r w:rsidR="00270A57">
        <w:rPr>
          <w:rFonts w:eastAsia="Garamond" w:cs="Garamond"/>
          <w:color w:val="000000" w:themeColor="text1"/>
          <w:szCs w:val="24"/>
          <w:lang w:val="en-US"/>
        </w:rPr>
        <w:t xml:space="preserve"> </w:t>
      </w:r>
      <w:r w:rsidR="00CE4AC8">
        <w:rPr>
          <w:rFonts w:eastAsia="Garamond" w:cs="Garamond"/>
          <w:color w:val="000000" w:themeColor="text1"/>
          <w:szCs w:val="24"/>
          <w:lang w:val="en-US"/>
        </w:rPr>
        <w:t xml:space="preserve">(described by </w:t>
      </w:r>
      <w:r w:rsidR="00270A57">
        <w:rPr>
          <w:rFonts w:eastAsia="Garamond" w:cs="Garamond"/>
          <w:color w:val="000000" w:themeColor="text1"/>
          <w:szCs w:val="24"/>
          <w:lang w:val="en-US"/>
        </w:rPr>
        <w:t>respective influent concentrations</w:t>
      </w:r>
      <w:r w:rsidR="00CE4AC8">
        <w:rPr>
          <w:rFonts w:eastAsia="Garamond" w:cs="Garamond"/>
          <w:color w:val="000000" w:themeColor="text1"/>
          <w:szCs w:val="24"/>
          <w:lang w:val="en-US"/>
        </w:rPr>
        <w:t>)</w:t>
      </w:r>
      <w:r>
        <w:rPr>
          <w:rFonts w:eastAsia="Garamond" w:cs="Garamond"/>
          <w:color w:val="000000" w:themeColor="text1"/>
          <w:szCs w:val="24"/>
          <w:lang w:val="en-US"/>
        </w:rPr>
        <w:t xml:space="preserve">, it is plausible </w:t>
      </w:r>
      <w:r w:rsidR="00270A57">
        <w:rPr>
          <w:rFonts w:eastAsia="Garamond" w:cs="Garamond"/>
          <w:color w:val="000000" w:themeColor="text1"/>
          <w:szCs w:val="24"/>
          <w:lang w:val="en-US"/>
        </w:rPr>
        <w:t xml:space="preserve">for </w:t>
      </w:r>
      <w:r>
        <w:rPr>
          <w:rFonts w:eastAsia="Garamond" w:cs="Garamond"/>
          <w:color w:val="000000" w:themeColor="text1"/>
          <w:szCs w:val="24"/>
          <w:lang w:val="en-US"/>
        </w:rPr>
        <w:t xml:space="preserve">the </w:t>
      </w:r>
      <w:r>
        <w:rPr>
          <w:rFonts w:eastAsia="Garamond" w:cs="Garamond"/>
          <w:color w:val="000000" w:themeColor="text1"/>
          <w:szCs w:val="24"/>
          <w:lang w:val="en-US"/>
        </w:rPr>
        <w:lastRenderedPageBreak/>
        <w:t xml:space="preserve">controller </w:t>
      </w:r>
      <w:r w:rsidR="00270A57">
        <w:rPr>
          <w:rFonts w:eastAsia="Garamond" w:cs="Garamond"/>
          <w:color w:val="000000" w:themeColor="text1"/>
          <w:szCs w:val="24"/>
          <w:lang w:val="en-US"/>
        </w:rPr>
        <w:t xml:space="preserve">to </w:t>
      </w:r>
      <w:r>
        <w:rPr>
          <w:rFonts w:eastAsia="Garamond" w:cs="Garamond"/>
          <w:color w:val="000000" w:themeColor="text1"/>
          <w:szCs w:val="24"/>
          <w:lang w:val="en-US"/>
        </w:rPr>
        <w:t>opt</w:t>
      </w:r>
      <w:r w:rsidR="00270A57">
        <w:rPr>
          <w:rFonts w:eastAsia="Garamond" w:cs="Garamond"/>
          <w:color w:val="000000" w:themeColor="text1"/>
          <w:szCs w:val="24"/>
          <w:lang w:val="en-US"/>
        </w:rPr>
        <w:t xml:space="preserve"> </w:t>
      </w:r>
      <w:r>
        <w:rPr>
          <w:rFonts w:eastAsia="Garamond" w:cs="Garamond"/>
          <w:color w:val="000000" w:themeColor="text1"/>
          <w:szCs w:val="24"/>
          <w:lang w:val="en-US"/>
        </w:rPr>
        <w:t>for silage rather than manure</w:t>
      </w:r>
      <w:r w:rsidR="00270A57">
        <w:rPr>
          <w:rFonts w:eastAsia="Garamond" w:cs="Garamond"/>
          <w:color w:val="000000" w:themeColor="text1"/>
          <w:szCs w:val="24"/>
          <w:lang w:val="en-US"/>
        </w:rPr>
        <w:t xml:space="preserve"> to satisfy medium GS filling levels</w:t>
      </w:r>
      <w:r w:rsidR="002A70E2">
        <w:rPr>
          <w:rFonts w:eastAsia="Garamond" w:cs="Garamond"/>
          <w:color w:val="000000" w:themeColor="text1"/>
          <w:szCs w:val="24"/>
          <w:lang w:val="en-US"/>
        </w:rPr>
        <w:t>,</w:t>
      </w:r>
      <w:r>
        <w:rPr>
          <w:rFonts w:eastAsia="Garamond" w:cs="Garamond"/>
          <w:color w:val="000000" w:themeColor="text1"/>
          <w:szCs w:val="24"/>
          <w:lang w:val="en-US"/>
        </w:rPr>
        <w:t xml:space="preserve"> and </w:t>
      </w:r>
      <w:r w:rsidR="00270A57">
        <w:rPr>
          <w:rFonts w:eastAsia="Garamond" w:cs="Garamond"/>
          <w:color w:val="000000" w:themeColor="text1"/>
          <w:szCs w:val="24"/>
          <w:lang w:val="en-US"/>
        </w:rPr>
        <w:t xml:space="preserve">among </w:t>
      </w:r>
      <w:r>
        <w:rPr>
          <w:rFonts w:eastAsia="Garamond" w:cs="Garamond"/>
          <w:color w:val="000000" w:themeColor="text1"/>
          <w:szCs w:val="24"/>
          <w:lang w:val="en-US"/>
        </w:rPr>
        <w:t>silages</w:t>
      </w:r>
      <w:r w:rsidR="002A70E2">
        <w:rPr>
          <w:rFonts w:eastAsia="Garamond" w:cs="Garamond"/>
          <w:color w:val="000000" w:themeColor="text1"/>
          <w:szCs w:val="24"/>
          <w:lang w:val="en-US"/>
        </w:rPr>
        <w:t>,</w:t>
      </w:r>
      <w:r>
        <w:rPr>
          <w:rFonts w:eastAsia="Garamond" w:cs="Garamond"/>
          <w:color w:val="000000" w:themeColor="text1"/>
          <w:szCs w:val="24"/>
          <w:lang w:val="en-US"/>
        </w:rPr>
        <w:t xml:space="preserve"> chooses </w:t>
      </w:r>
      <w:proofErr w:type="spellStart"/>
      <w:r>
        <w:rPr>
          <w:rFonts w:eastAsia="Garamond" w:cs="Garamond"/>
          <w:color w:val="000000" w:themeColor="text1"/>
          <w:szCs w:val="24"/>
          <w:lang w:val="en-US"/>
        </w:rPr>
        <w:t>GrS</w:t>
      </w:r>
      <w:proofErr w:type="spellEnd"/>
      <w:r>
        <w:rPr>
          <w:rFonts w:eastAsia="Garamond" w:cs="Garamond"/>
          <w:color w:val="000000" w:themeColor="text1"/>
          <w:szCs w:val="24"/>
          <w:lang w:val="en-US"/>
        </w:rPr>
        <w:t xml:space="preserve"> as the cheapest one</w:t>
      </w:r>
      <w:r w:rsidR="00CE4AC8">
        <w:rPr>
          <w:rFonts w:eastAsia="Garamond" w:cs="Garamond"/>
          <w:color w:val="000000" w:themeColor="text1"/>
          <w:szCs w:val="24"/>
          <w:lang w:val="en-US"/>
        </w:rPr>
        <w:t xml:space="preserve"> available</w:t>
      </w:r>
      <w:r>
        <w:rPr>
          <w:rFonts w:eastAsia="Garamond" w:cs="Garamond"/>
          <w:color w:val="000000" w:themeColor="text1"/>
          <w:szCs w:val="24"/>
          <w:lang w:val="en-US"/>
        </w:rPr>
        <w:t>.</w:t>
      </w:r>
    </w:p>
    <w:p w14:paraId="7B9E2FC0" w14:textId="5E4620A0" w:rsidR="00F65D5C" w:rsidRDefault="00F65D5C" w:rsidP="002D3756">
      <w:pPr>
        <w:rPr>
          <w:lang w:val="en-US"/>
        </w:rPr>
      </w:pPr>
      <w:r>
        <w:rPr>
          <w:lang w:val="en-US"/>
        </w:rPr>
        <w:t>The increased robustness</w:t>
      </w:r>
      <w:r w:rsidR="00F01467">
        <w:rPr>
          <w:lang w:val="en-US"/>
        </w:rPr>
        <w:t xml:space="preserve"> of multi-stage MPC</w:t>
      </w:r>
      <w:r w:rsidR="00270A57">
        <w:rPr>
          <w:lang w:val="en-US"/>
        </w:rPr>
        <w:t xml:space="preserve"> </w:t>
      </w:r>
      <w:r>
        <w:rPr>
          <w:lang w:val="en-US"/>
        </w:rPr>
        <w:t xml:space="preserve">comes at a price: the runtime is </w:t>
      </w:r>
      <w:r w:rsidR="007A1605">
        <w:rPr>
          <w:lang w:val="en-US"/>
        </w:rPr>
        <w:t xml:space="preserve">significantly longer than </w:t>
      </w:r>
      <w:r w:rsidR="00396CC0">
        <w:rPr>
          <w:lang w:val="en-US"/>
        </w:rPr>
        <w:t xml:space="preserve">for nominal </w:t>
      </w:r>
      <w:r w:rsidR="00F01467">
        <w:rPr>
          <w:lang w:val="en-US"/>
        </w:rPr>
        <w:t>MPC</w:t>
      </w:r>
      <w:r w:rsidR="002A70E2">
        <w:rPr>
          <w:lang w:val="en-US"/>
        </w:rPr>
        <w:t>,</w:t>
      </w:r>
      <w:r w:rsidR="00F01467">
        <w:rPr>
          <w:lang w:val="en-US"/>
        </w:rPr>
        <w:t xml:space="preserve"> </w:t>
      </w:r>
      <w:r w:rsidR="000A4677">
        <w:rPr>
          <w:lang w:val="en-US"/>
        </w:rPr>
        <w:t xml:space="preserve">provided </w:t>
      </w:r>
      <w:r w:rsidR="00396CC0">
        <w:rPr>
          <w:lang w:val="en-US"/>
        </w:rPr>
        <w:t xml:space="preserve">the </w:t>
      </w:r>
      <w:r w:rsidR="005C6F27">
        <w:rPr>
          <w:lang w:val="en-US"/>
        </w:rPr>
        <w:t xml:space="preserve">solver </w:t>
      </w:r>
      <w:r w:rsidR="00AF0A67">
        <w:rPr>
          <w:lang w:val="en-US"/>
        </w:rPr>
        <w:t xml:space="preserve">does not </w:t>
      </w:r>
      <w:r w:rsidR="004711C0">
        <w:rPr>
          <w:lang w:val="en-US"/>
        </w:rPr>
        <w:t>need</w:t>
      </w:r>
      <w:r w:rsidR="00AF0A67">
        <w:rPr>
          <w:lang w:val="en-US"/>
        </w:rPr>
        <w:t xml:space="preserve"> to </w:t>
      </w:r>
      <w:r w:rsidR="004711C0">
        <w:rPr>
          <w:lang w:val="en-US"/>
        </w:rPr>
        <w:t>revert to sub</w:t>
      </w:r>
      <w:r w:rsidR="00A12C2B">
        <w:rPr>
          <w:lang w:val="en-US"/>
        </w:rPr>
        <w:t>optimal solution</w:t>
      </w:r>
      <w:r w:rsidR="008743D5">
        <w:rPr>
          <w:lang w:val="en-US"/>
        </w:rPr>
        <w:t>s</w:t>
      </w:r>
      <w:r w:rsidR="00A12C2B">
        <w:rPr>
          <w:lang w:val="en-US"/>
        </w:rPr>
        <w:t xml:space="preserve"> with constraint relaxation. This has been tested for </w:t>
      </w:r>
      <w:r w:rsidR="0096272D">
        <w:rPr>
          <w:lang w:val="en-US"/>
        </w:rPr>
        <w:t>the same scenario as discussed here</w:t>
      </w:r>
      <w:r w:rsidR="00B73A36">
        <w:rPr>
          <w:lang w:val="en-US"/>
        </w:rPr>
        <w:t>,</w:t>
      </w:r>
      <w:r w:rsidR="0096272D">
        <w:rPr>
          <w:lang w:val="en-US"/>
        </w:rPr>
        <w:t xml:space="preserve"> but with only </w:t>
      </w:r>
      <w:r w:rsidR="007104AE">
        <w:rPr>
          <w:lang w:val="en-US"/>
        </w:rPr>
        <w:t>1</w:t>
      </w:r>
      <w:r w:rsidR="0054630B">
        <w:rPr>
          <w:lang w:val="en-US"/>
        </w:rPr>
        <w:t xml:space="preserve"> </w:t>
      </w:r>
      <w:r w:rsidR="003002F4">
        <w:rPr>
          <w:lang w:val="en-US"/>
        </w:rPr>
        <w:t>SD</w:t>
      </w:r>
      <w:r w:rsidR="003F1EF9">
        <w:rPr>
          <w:lang w:val="en-US"/>
        </w:rPr>
        <w:t xml:space="preserve"> for influent uncertainty</w:t>
      </w:r>
      <w:r w:rsidR="003002F4">
        <w:rPr>
          <w:lang w:val="en-US"/>
        </w:rPr>
        <w:t xml:space="preserve"> </w:t>
      </w:r>
      <w:r w:rsidR="004711C0">
        <w:rPr>
          <w:lang w:val="en-US"/>
        </w:rPr>
        <w:t xml:space="preserve">and a slightly reduced </w:t>
      </w:r>
      <w:r w:rsidR="00C06B17">
        <w:rPr>
          <w:lang w:val="en-US"/>
        </w:rPr>
        <w:t xml:space="preserve">target filling level </w:t>
      </w:r>
      <w:r w:rsidR="00C06B17" w:rsidRPr="000B3DBC">
        <w:rPr>
          <w:lang w:val="en-US"/>
        </w:rPr>
        <w:t xml:space="preserve">of </w:t>
      </w:r>
      <w:r w:rsidR="00270A57" w:rsidRPr="00AB3142">
        <w:rPr>
          <w:lang w:val="en-US"/>
        </w:rPr>
        <w:t>5</w:t>
      </w:r>
      <w:r w:rsidR="00110F9A" w:rsidRPr="00670698">
        <w:rPr>
          <w:lang w:val="en-US"/>
        </w:rPr>
        <w:t>0</w:t>
      </w:r>
      <w:r w:rsidR="00C06B17" w:rsidRPr="00AB3142">
        <w:rPr>
          <w:lang w:val="en-US"/>
        </w:rPr>
        <w:t>%</w:t>
      </w:r>
      <w:r w:rsidR="00C06B17" w:rsidRPr="000B3DBC">
        <w:rPr>
          <w:lang w:val="en-US"/>
        </w:rPr>
        <w:t xml:space="preserve"> </w:t>
      </w:r>
      <w:commentRangeStart w:id="74"/>
      <w:r w:rsidR="003002F4" w:rsidRPr="000B3DBC">
        <w:rPr>
          <w:lang w:val="en-US"/>
        </w:rPr>
        <w:t>(plots not shown)</w:t>
      </w:r>
      <w:commentRangeEnd w:id="74"/>
      <w:r w:rsidR="00B73A36">
        <w:rPr>
          <w:rStyle w:val="Kommentarzeichen"/>
        </w:rPr>
        <w:commentReference w:id="74"/>
      </w:r>
      <w:r w:rsidR="003002F4" w:rsidRPr="000B3DBC">
        <w:rPr>
          <w:lang w:val="en-US"/>
        </w:rPr>
        <w:t xml:space="preserve">. </w:t>
      </w:r>
      <w:r w:rsidR="00EE2CA7" w:rsidRPr="000B3DBC">
        <w:rPr>
          <w:lang w:val="en-US"/>
        </w:rPr>
        <w:t xml:space="preserve">The </w:t>
      </w:r>
      <w:r w:rsidR="00EF6F55">
        <w:rPr>
          <w:lang w:val="en-US"/>
        </w:rPr>
        <w:t xml:space="preserve">total </w:t>
      </w:r>
      <w:r w:rsidR="00EE2CA7" w:rsidRPr="000B3DBC">
        <w:rPr>
          <w:lang w:val="en-US"/>
        </w:rPr>
        <w:t>r</w:t>
      </w:r>
      <w:r w:rsidR="003002F4" w:rsidRPr="000B3DBC">
        <w:rPr>
          <w:lang w:val="en-US"/>
        </w:rPr>
        <w:t>un time for no</w:t>
      </w:r>
      <w:r w:rsidR="00BB1624" w:rsidRPr="000B3DBC">
        <w:rPr>
          <w:lang w:val="en-US"/>
        </w:rPr>
        <w:t xml:space="preserve">minal </w:t>
      </w:r>
      <w:r w:rsidR="003528A5" w:rsidRPr="000B3DBC">
        <w:rPr>
          <w:lang w:val="en-US"/>
        </w:rPr>
        <w:t>MPC</w:t>
      </w:r>
      <w:r w:rsidR="00BB1624" w:rsidRPr="000B3DBC">
        <w:rPr>
          <w:lang w:val="en-US"/>
        </w:rPr>
        <w:t xml:space="preserve"> </w:t>
      </w:r>
      <w:r w:rsidR="00EE2CA7" w:rsidRPr="000B3DBC">
        <w:rPr>
          <w:lang w:val="en-US"/>
        </w:rPr>
        <w:t>was</w:t>
      </w:r>
      <w:r w:rsidR="00BB1624" w:rsidRPr="000B3DBC">
        <w:rPr>
          <w:lang w:val="en-US"/>
        </w:rPr>
        <w:t xml:space="preserve"> </w:t>
      </w:r>
      <w:r w:rsidR="00AB3142" w:rsidRPr="00AB3142">
        <w:rPr>
          <w:lang w:val="en-US"/>
        </w:rPr>
        <w:t>269</w:t>
      </w:r>
      <w:r w:rsidR="00AB3142" w:rsidRPr="00670698">
        <w:rPr>
          <w:lang w:val="en-US"/>
        </w:rPr>
        <w:t xml:space="preserve"> </w:t>
      </w:r>
      <w:r w:rsidR="000A29E3" w:rsidRPr="00AB3142">
        <w:rPr>
          <w:lang w:val="en-US"/>
        </w:rPr>
        <w:t>s</w:t>
      </w:r>
      <w:r w:rsidR="00BB1624" w:rsidRPr="00AB3142">
        <w:rPr>
          <w:lang w:val="en-US"/>
        </w:rPr>
        <w:t xml:space="preserve"> vs. </w:t>
      </w:r>
      <w:r w:rsidR="00AB3142" w:rsidRPr="00AB3142">
        <w:rPr>
          <w:lang w:val="en-US"/>
        </w:rPr>
        <w:t>549</w:t>
      </w:r>
      <w:r w:rsidR="00AB3142" w:rsidRPr="00670698" w:rsidDel="000B3DBC">
        <w:rPr>
          <w:lang w:val="en-US"/>
        </w:rPr>
        <w:t xml:space="preserve"> </w:t>
      </w:r>
      <w:r w:rsidR="000A29E3" w:rsidRPr="00AB3142">
        <w:rPr>
          <w:lang w:val="en-US"/>
        </w:rPr>
        <w:t>s</w:t>
      </w:r>
      <w:r w:rsidR="00BB1624">
        <w:rPr>
          <w:lang w:val="en-US"/>
        </w:rPr>
        <w:t xml:space="preserve"> for multi-stage </w:t>
      </w:r>
      <w:r w:rsidR="003F1EF9">
        <w:rPr>
          <w:lang w:val="en-US"/>
        </w:rPr>
        <w:t>MPC</w:t>
      </w:r>
      <w:r w:rsidR="003B3166">
        <w:rPr>
          <w:lang w:val="en-US"/>
        </w:rPr>
        <w:t>.</w:t>
      </w:r>
      <w:r w:rsidR="00BB1624">
        <w:rPr>
          <w:lang w:val="en-US"/>
        </w:rPr>
        <w:t xml:space="preserve"> </w:t>
      </w:r>
      <w:r w:rsidR="00EF7374">
        <w:rPr>
          <w:lang w:val="en-US"/>
        </w:rPr>
        <w:t xml:space="preserve">Though </w:t>
      </w:r>
      <w:r w:rsidR="008D3ADC">
        <w:rPr>
          <w:lang w:val="en-US"/>
        </w:rPr>
        <w:t>compared to a</w:t>
      </w:r>
      <w:r w:rsidR="003528A5">
        <w:rPr>
          <w:lang w:val="en-US"/>
        </w:rPr>
        <w:t xml:space="preserve"> simulated time of </w:t>
      </w:r>
      <w:r w:rsidR="00FE7212">
        <w:rPr>
          <w:lang w:val="en-US"/>
        </w:rPr>
        <w:t>14</w:t>
      </w:r>
      <w:r w:rsidR="003528A5">
        <w:rPr>
          <w:lang w:val="en-US"/>
        </w:rPr>
        <w:t xml:space="preserve"> d, multi-stage </w:t>
      </w:r>
      <w:r w:rsidR="008D3ADC">
        <w:rPr>
          <w:lang w:val="en-US"/>
        </w:rPr>
        <w:t xml:space="preserve">MPC </w:t>
      </w:r>
      <w:r w:rsidR="005750BC">
        <w:rPr>
          <w:lang w:val="en-US"/>
        </w:rPr>
        <w:t xml:space="preserve">is </w:t>
      </w:r>
      <w:r w:rsidR="008D3ADC">
        <w:rPr>
          <w:lang w:val="en-US"/>
        </w:rPr>
        <w:t xml:space="preserve">well </w:t>
      </w:r>
      <w:r w:rsidR="005750BC">
        <w:rPr>
          <w:lang w:val="en-US"/>
        </w:rPr>
        <w:t>real-time capable.</w:t>
      </w:r>
    </w:p>
    <w:p w14:paraId="3EEFD612" w14:textId="34AD6E07" w:rsidR="00B02161" w:rsidRDefault="6A0623E8" w:rsidP="00864BFE">
      <w:pPr>
        <w:pStyle w:val="berschrift2"/>
        <w:rPr>
          <w:lang w:val="en-US"/>
        </w:rPr>
      </w:pPr>
      <w:bookmarkStart w:id="75" w:name="_xcnexyaz5dj2"/>
      <w:bookmarkEnd w:id="75"/>
      <w:r w:rsidRPr="6A0623E8">
        <w:rPr>
          <w:lang w:val="en-US"/>
        </w:rPr>
        <w:t>3.</w:t>
      </w:r>
      <w:r w:rsidR="009E324F">
        <w:rPr>
          <w:lang w:val="en-US"/>
        </w:rPr>
        <w:t>5</w:t>
      </w:r>
      <w:r w:rsidRPr="6A0623E8">
        <w:rPr>
          <w:lang w:val="en-US"/>
        </w:rPr>
        <w:t xml:space="preserve"> Limitations</w:t>
      </w:r>
      <w:r w:rsidR="000B35C0">
        <w:rPr>
          <w:lang w:val="en-US"/>
        </w:rPr>
        <w:t xml:space="preserve"> and outlook</w:t>
      </w:r>
    </w:p>
    <w:p w14:paraId="1785B0CF" w14:textId="78B83E1E" w:rsidR="00776080" w:rsidRDefault="00B84CAD" w:rsidP="00670698">
      <w:pPr>
        <w:rPr>
          <w:lang w:val="en-US"/>
        </w:rPr>
      </w:pPr>
      <w:r>
        <w:rPr>
          <w:lang w:val="en-US"/>
        </w:rPr>
        <w:t>Th</w:t>
      </w:r>
      <w:r w:rsidR="003A517B">
        <w:rPr>
          <w:lang w:val="en-US"/>
        </w:rPr>
        <w:t xml:space="preserve">e </w:t>
      </w:r>
      <w:r w:rsidR="00C64C62">
        <w:rPr>
          <w:lang w:val="en-US"/>
        </w:rPr>
        <w:t xml:space="preserve">present </w:t>
      </w:r>
      <w:r w:rsidR="003A517B">
        <w:rPr>
          <w:lang w:val="en-US"/>
        </w:rPr>
        <w:t xml:space="preserve">results are based on </w:t>
      </w:r>
      <w:r>
        <w:rPr>
          <w:lang w:val="en-US"/>
        </w:rPr>
        <w:t>simulat</w:t>
      </w:r>
      <w:r w:rsidR="003A517B">
        <w:rPr>
          <w:lang w:val="en-US"/>
        </w:rPr>
        <w:t>ions</w:t>
      </w:r>
      <w:r w:rsidR="00C64C62">
        <w:rPr>
          <w:lang w:val="en-US"/>
        </w:rPr>
        <w:t xml:space="preserve"> that</w:t>
      </w:r>
      <w:r w:rsidR="00D60B74">
        <w:rPr>
          <w:lang w:val="en-US"/>
        </w:rPr>
        <w:t xml:space="preserve"> assumed s</w:t>
      </w:r>
      <w:r w:rsidR="00071E91">
        <w:rPr>
          <w:lang w:val="en-US"/>
        </w:rPr>
        <w:t>tate feedback</w:t>
      </w:r>
      <w:r w:rsidR="00D60B74">
        <w:rPr>
          <w:lang w:val="en-US"/>
        </w:rPr>
        <w:t xml:space="preserve">, i.e. </w:t>
      </w:r>
      <w:r w:rsidR="00965664">
        <w:rPr>
          <w:lang w:val="en-US"/>
        </w:rPr>
        <w:t xml:space="preserve">ideal </w:t>
      </w:r>
      <w:r w:rsidR="00D60B74">
        <w:rPr>
          <w:lang w:val="en-US"/>
        </w:rPr>
        <w:t xml:space="preserve">knowledge of the </w:t>
      </w:r>
      <w:r w:rsidR="006D3E7B">
        <w:rPr>
          <w:lang w:val="en-US"/>
        </w:rPr>
        <w:t xml:space="preserve">plant’s dynamic state. </w:t>
      </w:r>
      <w:r w:rsidR="00DB5D42">
        <w:rPr>
          <w:lang w:val="en-US"/>
        </w:rPr>
        <w:t xml:space="preserve">Moreover, </w:t>
      </w:r>
      <w:r w:rsidR="00B73A36">
        <w:rPr>
          <w:lang w:val="en-US"/>
        </w:rPr>
        <w:t xml:space="preserve">the </w:t>
      </w:r>
      <w:r w:rsidR="006B5C01">
        <w:rPr>
          <w:lang w:val="en-US"/>
        </w:rPr>
        <w:t xml:space="preserve">considered uncertainties were limited to </w:t>
      </w:r>
      <w:r w:rsidR="005E6111">
        <w:rPr>
          <w:lang w:val="en-US"/>
        </w:rPr>
        <w:t>influent macronutrients within known bounds</w:t>
      </w:r>
      <w:r w:rsidR="00990741">
        <w:rPr>
          <w:lang w:val="en-US"/>
        </w:rPr>
        <w:t xml:space="preserve">. </w:t>
      </w:r>
      <w:r w:rsidR="00F30D9D">
        <w:rPr>
          <w:lang w:val="en-US"/>
        </w:rPr>
        <w:t xml:space="preserve">Further, </w:t>
      </w:r>
      <w:r w:rsidR="00071E91">
        <w:rPr>
          <w:lang w:val="en-US"/>
        </w:rPr>
        <w:t>disturbance</w:t>
      </w:r>
      <w:r w:rsidR="003C6971">
        <w:rPr>
          <w:lang w:val="en-US"/>
        </w:rPr>
        <w:t xml:space="preserve"> feed</w:t>
      </w:r>
      <w:r w:rsidR="00F30D9D">
        <w:rPr>
          <w:lang w:val="en-US"/>
        </w:rPr>
        <w:t>ings were considered predictable</w:t>
      </w:r>
      <w:r w:rsidR="003C6971">
        <w:rPr>
          <w:lang w:val="en-US"/>
        </w:rPr>
        <w:t xml:space="preserve"> </w:t>
      </w:r>
      <w:r w:rsidR="00F30D9D">
        <w:rPr>
          <w:lang w:val="en-US"/>
        </w:rPr>
        <w:t xml:space="preserve">and </w:t>
      </w:r>
      <w:r w:rsidR="003C6971">
        <w:rPr>
          <w:lang w:val="en-US"/>
        </w:rPr>
        <w:t>of known uncertainty</w:t>
      </w:r>
      <w:r w:rsidR="00F30D9D">
        <w:rPr>
          <w:lang w:val="en-US"/>
        </w:rPr>
        <w:t xml:space="preserve">. </w:t>
      </w:r>
      <w:r w:rsidR="002C0C52">
        <w:rPr>
          <w:lang w:val="en-US"/>
        </w:rPr>
        <w:t>O</w:t>
      </w:r>
      <w:r w:rsidR="001F1C88">
        <w:rPr>
          <w:lang w:val="en-US"/>
        </w:rPr>
        <w:t xml:space="preserve">nly agricultural substrates were </w:t>
      </w:r>
      <w:r w:rsidR="007E1FBB">
        <w:rPr>
          <w:lang w:val="en-US"/>
        </w:rPr>
        <w:t xml:space="preserve">considered, </w:t>
      </w:r>
      <w:r w:rsidR="00C64C62">
        <w:rPr>
          <w:lang w:val="en-US"/>
        </w:rPr>
        <w:t xml:space="preserve">for </w:t>
      </w:r>
      <w:r w:rsidR="007E1FBB">
        <w:rPr>
          <w:lang w:val="en-US"/>
        </w:rPr>
        <w:t xml:space="preserve">which </w:t>
      </w:r>
      <w:r w:rsidR="0054630B">
        <w:rPr>
          <w:lang w:val="en-US"/>
        </w:rPr>
        <w:t xml:space="preserve">PR </w:t>
      </w:r>
      <w:r w:rsidR="007E1FBB">
        <w:rPr>
          <w:lang w:val="en-US"/>
        </w:rPr>
        <w:t xml:space="preserve">and </w:t>
      </w:r>
      <w:r w:rsidR="0054630B">
        <w:rPr>
          <w:lang w:val="en-US"/>
        </w:rPr>
        <w:t xml:space="preserve">LI </w:t>
      </w:r>
      <w:r w:rsidR="007E1FBB">
        <w:rPr>
          <w:lang w:val="en-US"/>
        </w:rPr>
        <w:t xml:space="preserve">were </w:t>
      </w:r>
      <w:r w:rsidR="00C64C62">
        <w:rPr>
          <w:lang w:val="en-US"/>
        </w:rPr>
        <w:t xml:space="preserve">considered </w:t>
      </w:r>
      <w:r w:rsidR="007E1FBB">
        <w:rPr>
          <w:lang w:val="en-US"/>
        </w:rPr>
        <w:t xml:space="preserve">fully </w:t>
      </w:r>
      <w:r w:rsidR="0045620C">
        <w:rPr>
          <w:lang w:val="en-US"/>
        </w:rPr>
        <w:t>degradable</w:t>
      </w:r>
      <w:r w:rsidR="007E1FBB">
        <w:rPr>
          <w:lang w:val="en-US"/>
        </w:rPr>
        <w:t xml:space="preserve">. </w:t>
      </w:r>
      <w:r w:rsidR="002C0C52">
        <w:rPr>
          <w:lang w:val="en-US"/>
        </w:rPr>
        <w:t xml:space="preserve">Lastly, </w:t>
      </w:r>
      <w:r w:rsidR="00E633D9">
        <w:rPr>
          <w:lang w:val="en-US"/>
        </w:rPr>
        <w:t>independent</w:t>
      </w:r>
      <w:r w:rsidR="00E633D9" w:rsidRPr="77A2C42C">
        <w:rPr>
          <w:lang w:val="en-US"/>
        </w:rPr>
        <w:t xml:space="preserve"> </w:t>
      </w:r>
      <w:r w:rsidR="001B3587">
        <w:rPr>
          <w:lang w:val="en-US"/>
        </w:rPr>
        <w:t xml:space="preserve">feeding </w:t>
      </w:r>
      <w:r w:rsidR="00E633D9" w:rsidRPr="77A2C42C">
        <w:rPr>
          <w:lang w:val="en-US"/>
        </w:rPr>
        <w:t xml:space="preserve">of </w:t>
      </w:r>
      <w:r w:rsidR="00CD014F">
        <w:rPr>
          <w:lang w:val="en-US"/>
        </w:rPr>
        <w:t xml:space="preserve">five </w:t>
      </w:r>
      <w:r w:rsidR="001B3587">
        <w:rPr>
          <w:lang w:val="en-US"/>
        </w:rPr>
        <w:t xml:space="preserve">substrates was assumed, which </w:t>
      </w:r>
      <w:r w:rsidR="007C5769">
        <w:rPr>
          <w:lang w:val="en-US"/>
        </w:rPr>
        <w:t>is uncommon</w:t>
      </w:r>
      <w:r w:rsidR="00965664">
        <w:rPr>
          <w:lang w:val="en-US"/>
        </w:rPr>
        <w:t xml:space="preserve"> in full scale</w:t>
      </w:r>
      <w:r w:rsidR="007C5769">
        <w:rPr>
          <w:lang w:val="en-US"/>
        </w:rPr>
        <w:t xml:space="preserve"> </w:t>
      </w:r>
      <w:sdt>
        <w:sdtPr>
          <w:rPr>
            <w:lang w:val="en-US"/>
          </w:rPr>
          <w:alias w:val="To edit, see citavi.com/edit"/>
          <w:tag w:val="CitaviPlaceholder#aab03c08-94de-48ef-a2da-aa7ac9e610f6"/>
          <w:id w:val="799740561"/>
          <w:placeholder>
            <w:docPart w:val="DefaultPlaceholder_-1854013440"/>
          </w:placeholder>
        </w:sdtPr>
        <w:sdtContent>
          <w:r w:rsidR="00594FEF">
            <w:rPr>
              <w:lang w:val="en-US"/>
            </w:rPr>
            <w:fldChar w:fldCharType="begin"/>
          </w:r>
          <w:r w:rsidR="00EC3AAE">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QwMzRiNzRhLWFjMzktNGY0MS04NzZlLTM2NjJhOTI1OTliNyIsIlJhbmdlTGVuZ3RoIjo0OSwiUmVmZXJlbmNlSWQiOiI4YmIzNmY2Zi01OWY2LTQ1ODAtOGIzMy1mZTEzOGJkYmIxM2Q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Jc2JuIjoiOTc4LTMtOTQyMTQ3LTQyLTIiLCJLZXl3b3JkcyI6W10sIkxvY2F0aW9ucyI6W3siJGlkIjoiMTAiLCIkdHlwZSI6IlN3aXNzQWNhZGVtaWMuQ2l0YXZpLkxvY2F0aW9uLCBTd2lzc0FjYWRlbWljLkNpdGF2aSIsIkFkZHJlc3MiOnsiJGlkIjoiMTEiLCIkdHlwZSI6IlN3aXNzQWNhZGVtaWMuQ2l0YXZpLkxpbmtlZFJlc291cmNlLCBTd2lzc0FjYWRlbWljLkNpdGF2aSIsIkxpbmtlZFJlc291cmNlVHlwZSI6NSwiT3JpZ2luYWxTdHJpbmciOiJodHRwOi8vd3d3LndvcmxkY2F0Lm9yZy9vY2xjLzEyMjIyMDQwMjIiLCJVcmlTdHJpbmciOiJodHRwOi8vd3d3LndvcmxkY2F0Lm9yZy9vY2xjLzEyMjIyMDQwMjI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}</w:instrText>
          </w:r>
          <w:r w:rsidR="00594FEF">
            <w:rPr>
              <w:lang w:val="en-US"/>
            </w:rPr>
            <w:fldChar w:fldCharType="separate"/>
          </w:r>
          <w:r w:rsidR="00D76A55">
            <w:rPr>
              <w:lang w:val="en-US"/>
            </w:rPr>
            <w:t>(Fachagentur Nachwachsende Rohstoffe e. V., 2021)</w:t>
          </w:r>
          <w:r w:rsidR="00594FEF">
            <w:rPr>
              <w:lang w:val="en-US"/>
            </w:rPr>
            <w:fldChar w:fldCharType="end"/>
          </w:r>
        </w:sdtContent>
      </w:sdt>
      <w:r w:rsidR="007C5769">
        <w:rPr>
          <w:lang w:val="en-US"/>
        </w:rPr>
        <w:t xml:space="preserve">, </w:t>
      </w:r>
      <w:r w:rsidR="00C64C62">
        <w:rPr>
          <w:lang w:val="en-US"/>
        </w:rPr>
        <w:t xml:space="preserve">albeit </w:t>
      </w:r>
      <w:r w:rsidR="007C5769">
        <w:rPr>
          <w:lang w:val="en-US"/>
        </w:rPr>
        <w:t>technically possible.</w:t>
      </w:r>
      <w:r w:rsidR="77A2C42C" w:rsidRPr="77A2C42C">
        <w:rPr>
          <w:lang w:val="en-US"/>
        </w:rPr>
        <w:t xml:space="preserve"> </w:t>
      </w:r>
      <w:r w:rsidR="008E2756">
        <w:rPr>
          <w:lang w:val="en-US"/>
        </w:rPr>
        <w:t>F</w:t>
      </w:r>
      <w:r w:rsidR="77A2C42C" w:rsidRPr="77A2C42C">
        <w:rPr>
          <w:lang w:val="en-US"/>
        </w:rPr>
        <w:t>uture research</w:t>
      </w:r>
      <w:r w:rsidR="008E2756">
        <w:rPr>
          <w:lang w:val="en-US"/>
        </w:rPr>
        <w:t xml:space="preserve"> should </w:t>
      </w:r>
      <w:r w:rsidR="00C64C62">
        <w:rPr>
          <w:lang w:val="en-US"/>
        </w:rPr>
        <w:t xml:space="preserve">thus </w:t>
      </w:r>
      <w:r w:rsidR="00D35384">
        <w:rPr>
          <w:lang w:val="en-US"/>
        </w:rPr>
        <w:t xml:space="preserve">address a state </w:t>
      </w:r>
      <w:r w:rsidR="008E2756" w:rsidRPr="77A2C42C">
        <w:rPr>
          <w:lang w:val="en-US"/>
        </w:rPr>
        <w:t>observer</w:t>
      </w:r>
      <w:r w:rsidR="00D35384">
        <w:rPr>
          <w:lang w:val="en-US"/>
        </w:rPr>
        <w:t xml:space="preserve"> </w:t>
      </w:r>
      <w:r w:rsidR="00C332B0">
        <w:rPr>
          <w:lang w:val="en-US"/>
        </w:rPr>
        <w:t xml:space="preserve">to </w:t>
      </w:r>
      <w:r w:rsidR="00285FB7">
        <w:rPr>
          <w:lang w:val="en-US"/>
        </w:rPr>
        <w:t xml:space="preserve">estimate </w:t>
      </w:r>
      <w:r w:rsidR="00C332B0">
        <w:rPr>
          <w:lang w:val="en-US"/>
        </w:rPr>
        <w:t>the process state from available measurements</w:t>
      </w:r>
      <w:r w:rsidR="00115E14">
        <w:rPr>
          <w:lang w:val="en-US"/>
        </w:rPr>
        <w:t xml:space="preserve">, </w:t>
      </w:r>
      <w:r w:rsidR="00D3674A">
        <w:rPr>
          <w:lang w:val="en-US"/>
        </w:rPr>
        <w:t xml:space="preserve">experimental validation </w:t>
      </w:r>
      <w:r w:rsidR="00B560E1">
        <w:rPr>
          <w:lang w:val="en-US"/>
        </w:rPr>
        <w:t xml:space="preserve">including </w:t>
      </w:r>
      <w:r w:rsidR="00E90A11">
        <w:rPr>
          <w:lang w:val="en-US"/>
        </w:rPr>
        <w:t xml:space="preserve">non-agricultural </w:t>
      </w:r>
      <w:r w:rsidR="004C2FC4">
        <w:rPr>
          <w:lang w:val="en-US"/>
        </w:rPr>
        <w:t xml:space="preserve">substrates </w:t>
      </w:r>
      <w:r w:rsidR="00CD0D70">
        <w:rPr>
          <w:lang w:val="en-US"/>
        </w:rPr>
        <w:t xml:space="preserve">(e.g., </w:t>
      </w:r>
      <w:r w:rsidR="004C2FC4">
        <w:rPr>
          <w:lang w:val="en-US"/>
        </w:rPr>
        <w:t>organic waste</w:t>
      </w:r>
      <w:r w:rsidR="0025752D">
        <w:rPr>
          <w:lang w:val="en-US"/>
        </w:rPr>
        <w:t>s</w:t>
      </w:r>
      <w:r w:rsidR="00CD0D70">
        <w:rPr>
          <w:lang w:val="en-US"/>
        </w:rPr>
        <w:t>)</w:t>
      </w:r>
      <w:r w:rsidR="00115E14">
        <w:rPr>
          <w:lang w:val="en-US"/>
        </w:rPr>
        <w:t xml:space="preserve">, and </w:t>
      </w:r>
      <w:r w:rsidR="00115E14" w:rsidRPr="29F2F358">
        <w:rPr>
          <w:lang w:val="en-US"/>
        </w:rPr>
        <w:t xml:space="preserve">analysis of </w:t>
      </w:r>
      <w:r w:rsidR="009F5F0E">
        <w:rPr>
          <w:lang w:val="en-US"/>
        </w:rPr>
        <w:t xml:space="preserve">expected </w:t>
      </w:r>
      <w:r w:rsidR="00776080">
        <w:rPr>
          <w:lang w:val="en-US"/>
        </w:rPr>
        <w:t xml:space="preserve">surplus revenues through </w:t>
      </w:r>
      <w:r w:rsidR="00C64C62">
        <w:rPr>
          <w:lang w:val="en-US"/>
        </w:rPr>
        <w:t>flexible</w:t>
      </w:r>
      <w:r w:rsidR="00776080">
        <w:rPr>
          <w:lang w:val="en-US"/>
        </w:rPr>
        <w:t xml:space="preserve"> feeding</w:t>
      </w:r>
      <w:bookmarkStart w:id="76" w:name="_6gm6o7kdfala" w:colFirst="0" w:colLast="0"/>
      <w:bookmarkEnd w:id="76"/>
      <w:r w:rsidR="00776080">
        <w:rPr>
          <w:lang w:val="en-US"/>
        </w:rPr>
        <w:t xml:space="preserve">. </w:t>
      </w:r>
    </w:p>
    <w:p w14:paraId="687AB1FD" w14:textId="2C10D7CF" w:rsidR="00B02161" w:rsidRDefault="006C4F89" w:rsidP="00776080">
      <w:pPr>
        <w:pStyle w:val="berschrift1"/>
        <w:numPr>
          <w:ilvl w:val="0"/>
          <w:numId w:val="6"/>
        </w:numPr>
        <w:rPr>
          <w:lang w:val="en-US"/>
        </w:rPr>
      </w:pPr>
      <w:r>
        <w:rPr>
          <w:lang w:val="en-US"/>
        </w:rPr>
        <w:t>C</w:t>
      </w:r>
      <w:r w:rsidR="0077435B" w:rsidRPr="00692A81">
        <w:rPr>
          <w:lang w:val="en-US"/>
        </w:rPr>
        <w:t>onclusions</w:t>
      </w:r>
    </w:p>
    <w:p w14:paraId="5A83F59D" w14:textId="50672F57" w:rsidR="00CF5B9B" w:rsidRDefault="00756048" w:rsidP="00115E14">
      <w:pPr>
        <w:rPr>
          <w:lang w:val="en-US"/>
        </w:rPr>
      </w:pPr>
      <w:r>
        <w:rPr>
          <w:lang w:val="en-US"/>
        </w:rPr>
        <w:t>A r</w:t>
      </w:r>
      <w:r w:rsidR="6A0623E8" w:rsidRPr="6A0623E8">
        <w:rPr>
          <w:lang w:val="en-US"/>
        </w:rPr>
        <w:t xml:space="preserve">obust </w:t>
      </w:r>
      <w:r w:rsidR="005002D9">
        <w:rPr>
          <w:lang w:val="en-US"/>
        </w:rPr>
        <w:t xml:space="preserve">multi-stage </w:t>
      </w:r>
      <w:r w:rsidR="6A0623E8" w:rsidRPr="6A0623E8">
        <w:rPr>
          <w:lang w:val="en-US"/>
        </w:rPr>
        <w:t>MPC</w:t>
      </w:r>
      <w:r>
        <w:rPr>
          <w:lang w:val="en-US"/>
        </w:rPr>
        <w:t xml:space="preserve"> framework was</w:t>
      </w:r>
      <w:r w:rsidR="6A0623E8" w:rsidRPr="6A0623E8">
        <w:rPr>
          <w:lang w:val="en-US"/>
        </w:rPr>
        <w:t xml:space="preserve"> developed to optimize substrate feedings </w:t>
      </w:r>
      <w:r w:rsidR="008A6887">
        <w:rPr>
          <w:lang w:val="en-US"/>
        </w:rPr>
        <w:t xml:space="preserve">with uncertain influent macronutrients to </w:t>
      </w:r>
      <w:r w:rsidR="00BE3162">
        <w:rPr>
          <w:lang w:val="en-US"/>
        </w:rPr>
        <w:t xml:space="preserve">an </w:t>
      </w:r>
      <w:r w:rsidR="00D24281">
        <w:rPr>
          <w:lang w:val="en-US"/>
        </w:rPr>
        <w:t xml:space="preserve">agricultural </w:t>
      </w:r>
      <w:r w:rsidR="00F51CBB">
        <w:rPr>
          <w:lang w:val="en-US"/>
        </w:rPr>
        <w:t>AD plant</w:t>
      </w:r>
      <w:r w:rsidR="00B451C9">
        <w:rPr>
          <w:lang w:val="en-US"/>
        </w:rPr>
        <w:t>. I</w:t>
      </w:r>
      <w:r w:rsidR="00BE3162">
        <w:rPr>
          <w:lang w:val="en-US"/>
        </w:rPr>
        <w:t xml:space="preserve">n </w:t>
      </w:r>
      <w:r w:rsidR="6A0623E8" w:rsidRPr="6A0623E8">
        <w:rPr>
          <w:lang w:val="en-US"/>
        </w:rPr>
        <w:t xml:space="preserve">two </w:t>
      </w:r>
      <w:r w:rsidR="00754F5B">
        <w:rPr>
          <w:lang w:val="en-US"/>
        </w:rPr>
        <w:t>case studies</w:t>
      </w:r>
      <w:r w:rsidR="00B451C9">
        <w:rPr>
          <w:lang w:val="en-US"/>
        </w:rPr>
        <w:t xml:space="preserve">, the MPC </w:t>
      </w:r>
      <w:r w:rsidR="00F70AE6">
        <w:rPr>
          <w:lang w:val="en-US"/>
        </w:rPr>
        <w:t>delivered successful</w:t>
      </w:r>
      <w:r w:rsidR="6A0623E8" w:rsidRPr="6A0623E8">
        <w:rPr>
          <w:lang w:val="en-US"/>
        </w:rPr>
        <w:t xml:space="preserve"> </w:t>
      </w:r>
      <w:r w:rsidR="0004008F">
        <w:rPr>
          <w:lang w:val="en-US"/>
        </w:rPr>
        <w:t xml:space="preserve">setpoint </w:t>
      </w:r>
      <w:r w:rsidR="6A0623E8" w:rsidRPr="6A0623E8">
        <w:rPr>
          <w:lang w:val="en-US"/>
        </w:rPr>
        <w:t xml:space="preserve">tracking </w:t>
      </w:r>
      <w:r w:rsidR="00D24281">
        <w:rPr>
          <w:lang w:val="en-US"/>
        </w:rPr>
        <w:t xml:space="preserve">of constant </w:t>
      </w:r>
      <w:r w:rsidR="6A0623E8" w:rsidRPr="6A0623E8">
        <w:rPr>
          <w:lang w:val="en-US"/>
        </w:rPr>
        <w:t xml:space="preserve">methane </w:t>
      </w:r>
      <w:r w:rsidR="00D24281">
        <w:rPr>
          <w:lang w:val="en-US"/>
        </w:rPr>
        <w:t>production</w:t>
      </w:r>
      <w:r w:rsidR="004403A0">
        <w:rPr>
          <w:lang w:val="en-US"/>
        </w:rPr>
        <w:t xml:space="preserve"> and </w:t>
      </w:r>
      <w:r w:rsidR="00F70AE6">
        <w:rPr>
          <w:lang w:val="en-US"/>
        </w:rPr>
        <w:t xml:space="preserve">ensured </w:t>
      </w:r>
      <w:r w:rsidR="008202AB">
        <w:rPr>
          <w:lang w:val="en-US"/>
        </w:rPr>
        <w:t xml:space="preserve">safe </w:t>
      </w:r>
      <w:r w:rsidR="005C4C9C">
        <w:rPr>
          <w:lang w:val="en-US"/>
        </w:rPr>
        <w:t>GS</w:t>
      </w:r>
      <w:r w:rsidR="003D7B68" w:rsidRPr="6A0623E8">
        <w:rPr>
          <w:lang w:val="en-US"/>
        </w:rPr>
        <w:t xml:space="preserve"> capacity </w:t>
      </w:r>
      <w:r w:rsidR="008202AB">
        <w:rPr>
          <w:lang w:val="en-US"/>
        </w:rPr>
        <w:t xml:space="preserve">limits </w:t>
      </w:r>
      <w:r w:rsidR="00F70AE6">
        <w:rPr>
          <w:lang w:val="en-US"/>
        </w:rPr>
        <w:t>during demand-oriented</w:t>
      </w:r>
      <w:r w:rsidR="6A0623E8" w:rsidRPr="6A0623E8">
        <w:rPr>
          <w:lang w:val="en-US"/>
        </w:rPr>
        <w:t xml:space="preserve"> CHP operation</w:t>
      </w:r>
      <w:r w:rsidR="00DF435F">
        <w:rPr>
          <w:lang w:val="en-US"/>
        </w:rPr>
        <w:t xml:space="preserve"> despite </w:t>
      </w:r>
      <w:r w:rsidR="00457AA0">
        <w:rPr>
          <w:lang w:val="en-US"/>
        </w:rPr>
        <w:t>GS</w:t>
      </w:r>
      <w:r w:rsidR="00DF435F">
        <w:rPr>
          <w:lang w:val="en-US"/>
        </w:rPr>
        <w:t xml:space="preserve"> measurement noise</w:t>
      </w:r>
      <w:r w:rsidR="00B62D17">
        <w:rPr>
          <w:lang w:val="en-US"/>
        </w:rPr>
        <w:t xml:space="preserve">. </w:t>
      </w:r>
      <w:r w:rsidR="008A6887">
        <w:rPr>
          <w:lang w:val="en-US"/>
        </w:rPr>
        <w:t xml:space="preserve">The </w:t>
      </w:r>
      <w:r w:rsidR="005002D9">
        <w:rPr>
          <w:lang w:val="en-US"/>
        </w:rPr>
        <w:t xml:space="preserve">robust </w:t>
      </w:r>
      <w:r w:rsidR="008A6887">
        <w:rPr>
          <w:lang w:val="en-US"/>
        </w:rPr>
        <w:t xml:space="preserve">MPC </w:t>
      </w:r>
      <w:r w:rsidR="00DE7F2C">
        <w:rPr>
          <w:lang w:val="en-US"/>
        </w:rPr>
        <w:t xml:space="preserve">rejected disturbance feedings of </w:t>
      </w:r>
      <w:r w:rsidR="00E96100">
        <w:rPr>
          <w:lang w:val="en-US"/>
        </w:rPr>
        <w:t xml:space="preserve">especially </w:t>
      </w:r>
      <w:r w:rsidR="00DE7F2C">
        <w:rPr>
          <w:lang w:val="en-US"/>
        </w:rPr>
        <w:t>high uncertainty</w:t>
      </w:r>
      <w:r w:rsidR="00BF514C">
        <w:rPr>
          <w:lang w:val="en-US"/>
        </w:rPr>
        <w:t xml:space="preserve"> and </w:t>
      </w:r>
      <w:r w:rsidR="00E96100">
        <w:rPr>
          <w:lang w:val="en-US"/>
        </w:rPr>
        <w:t xml:space="preserve">maintained </w:t>
      </w:r>
      <w:r w:rsidR="00FF1400">
        <w:rPr>
          <w:lang w:val="en-US"/>
        </w:rPr>
        <w:t xml:space="preserve">process </w:t>
      </w:r>
      <w:r w:rsidR="00E96100">
        <w:rPr>
          <w:lang w:val="en-US"/>
        </w:rPr>
        <w:t>stability where n</w:t>
      </w:r>
      <w:r w:rsidR="00E96100" w:rsidRPr="7139F001">
        <w:rPr>
          <w:lang w:val="en-US"/>
        </w:rPr>
        <w:t xml:space="preserve">ominal MPC </w:t>
      </w:r>
      <w:r w:rsidR="009A2C69">
        <w:rPr>
          <w:lang w:val="en-US"/>
        </w:rPr>
        <w:t>resulted in plant failure</w:t>
      </w:r>
      <w:r w:rsidR="00E96100">
        <w:rPr>
          <w:lang w:val="en-US"/>
        </w:rPr>
        <w:t xml:space="preserve">. </w:t>
      </w:r>
      <w:r w:rsidR="29F2F358" w:rsidRPr="29F2F358">
        <w:rPr>
          <w:lang w:val="en-US"/>
        </w:rPr>
        <w:t xml:space="preserve">Simulation runtimes confirmed real-time </w:t>
      </w:r>
      <w:r w:rsidR="000B4895">
        <w:rPr>
          <w:lang w:val="en-US"/>
        </w:rPr>
        <w:t>capability</w:t>
      </w:r>
      <w:r w:rsidR="29F2F358" w:rsidRPr="29F2F358">
        <w:rPr>
          <w:lang w:val="en-US"/>
        </w:rPr>
        <w:t>. Future work</w:t>
      </w:r>
      <w:r w:rsidR="00E52E57">
        <w:rPr>
          <w:lang w:val="en-US"/>
        </w:rPr>
        <w:t xml:space="preserve"> </w:t>
      </w:r>
      <w:r w:rsidR="00682E6D">
        <w:rPr>
          <w:lang w:val="en-US"/>
        </w:rPr>
        <w:t xml:space="preserve">should incorporate a </w:t>
      </w:r>
      <w:r w:rsidR="29F2F358" w:rsidRPr="29F2F358">
        <w:rPr>
          <w:lang w:val="en-US"/>
        </w:rPr>
        <w:t>state observer</w:t>
      </w:r>
      <w:r w:rsidR="00E52E57">
        <w:rPr>
          <w:lang w:val="en-US"/>
        </w:rPr>
        <w:t xml:space="preserve"> </w:t>
      </w:r>
      <w:r w:rsidR="29F2F358" w:rsidRPr="29F2F358">
        <w:rPr>
          <w:lang w:val="en-US"/>
        </w:rPr>
        <w:t>and</w:t>
      </w:r>
      <w:r w:rsidR="004B1FF0">
        <w:rPr>
          <w:lang w:val="en-US"/>
        </w:rPr>
        <w:t xml:space="preserve"> address experimental validation</w:t>
      </w:r>
      <w:r w:rsidR="29F2F358" w:rsidRPr="29F2F358">
        <w:rPr>
          <w:lang w:val="en-US"/>
        </w:rPr>
        <w:t xml:space="preserve">. </w:t>
      </w:r>
    </w:p>
    <w:p w14:paraId="6AFC489F" w14:textId="3408E223" w:rsidR="00CF5B9B" w:rsidRPr="00053C38" w:rsidRDefault="00CF5B9B" w:rsidP="00CF5B9B">
      <w:pPr>
        <w:pStyle w:val="berschrift1"/>
        <w:rPr>
          <w:lang w:val="en-GB"/>
        </w:rPr>
      </w:pPr>
      <w:r w:rsidRPr="00053C38">
        <w:rPr>
          <w:lang w:val="en-GB"/>
        </w:rPr>
        <w:t xml:space="preserve">Supplementary </w:t>
      </w:r>
      <w:r w:rsidR="00854416">
        <w:rPr>
          <w:lang w:val="en-GB"/>
        </w:rPr>
        <w:t>Information</w:t>
      </w:r>
    </w:p>
    <w:p w14:paraId="63B75760" w14:textId="31DC8C7A" w:rsidR="00CF5B9B" w:rsidRPr="00053C38" w:rsidRDefault="6293A840" w:rsidP="6293A840">
      <w:pPr>
        <w:spacing w:after="0" w:line="480" w:lineRule="auto"/>
        <w:ind w:right="23"/>
        <w:contextualSpacing/>
        <w:jc w:val="left"/>
        <w:rPr>
          <w:rFonts w:cs="Calibri"/>
          <w:lang w:val="en-GB"/>
        </w:rPr>
      </w:pPr>
      <w:r w:rsidRPr="6293A840">
        <w:rPr>
          <w:rFonts w:cs="Calibri"/>
          <w:lang w:val="en-GB"/>
        </w:rPr>
        <w:t xml:space="preserve">E-supplementary </w:t>
      </w:r>
      <w:r w:rsidR="00854416">
        <w:rPr>
          <w:rFonts w:cs="Calibri"/>
          <w:lang w:val="en-GB"/>
        </w:rPr>
        <w:t>information</w:t>
      </w:r>
      <w:r w:rsidR="00854416" w:rsidRPr="6293A840">
        <w:rPr>
          <w:rFonts w:cs="Calibri"/>
          <w:lang w:val="en-GB"/>
        </w:rPr>
        <w:t xml:space="preserve"> </w:t>
      </w:r>
      <w:r w:rsidRPr="6293A840">
        <w:rPr>
          <w:rFonts w:cs="Calibri"/>
          <w:lang w:val="en-GB"/>
        </w:rPr>
        <w:t xml:space="preserve">of this work can be found in </w:t>
      </w:r>
      <w:r w:rsidR="00AF1C5E">
        <w:rPr>
          <w:rFonts w:cs="Calibri"/>
          <w:lang w:val="en-GB"/>
        </w:rPr>
        <w:t xml:space="preserve">the </w:t>
      </w:r>
      <w:r w:rsidRPr="6293A840">
        <w:rPr>
          <w:rFonts w:cs="Calibri"/>
          <w:lang w:val="en-GB"/>
        </w:rPr>
        <w:t>online version of the paper.</w:t>
      </w:r>
    </w:p>
    <w:p w14:paraId="4C93ADFA" w14:textId="5F18EB47" w:rsidR="6293A840" w:rsidRDefault="6293A840" w:rsidP="6293A840">
      <w:pPr>
        <w:pStyle w:val="berschrift2"/>
        <w:rPr>
          <w:lang w:val="en-US"/>
        </w:rPr>
      </w:pPr>
      <w:r w:rsidRPr="6293A840">
        <w:rPr>
          <w:lang w:val="en-US"/>
        </w:rPr>
        <w:lastRenderedPageBreak/>
        <w:t>Acknowledgments</w:t>
      </w:r>
    </w:p>
    <w:p w14:paraId="056D5B0B" w14:textId="2D570D77" w:rsidR="6293A840" w:rsidRDefault="6293A840" w:rsidP="6293A840">
      <w:pPr>
        <w:rPr>
          <w:lang w:val="en-US"/>
        </w:rPr>
      </w:pPr>
      <w:r w:rsidRPr="6293A840">
        <w:rPr>
          <w:lang w:val="en-US"/>
        </w:rPr>
        <w:t xml:space="preserve">The authors </w:t>
      </w:r>
      <w:r w:rsidR="00796DA1">
        <w:rPr>
          <w:lang w:val="en-US"/>
        </w:rPr>
        <w:t xml:space="preserve">thank </w:t>
      </w:r>
      <w:r w:rsidRPr="6293A840">
        <w:rPr>
          <w:lang w:val="en-US"/>
        </w:rPr>
        <w:t xml:space="preserve">the German Federal Ministry of Food and Agriculture </w:t>
      </w:r>
      <w:r w:rsidR="00796DA1">
        <w:rPr>
          <w:lang w:val="en-US"/>
        </w:rPr>
        <w:t xml:space="preserve">for funding </w:t>
      </w:r>
      <w:r w:rsidRPr="6293A840">
        <w:rPr>
          <w:lang w:val="en-US"/>
        </w:rPr>
        <w:t xml:space="preserve">of the junior research group on </w:t>
      </w:r>
      <w:r w:rsidR="006C5122">
        <w:rPr>
          <w:lang w:val="en-US"/>
        </w:rPr>
        <w:t>s</w:t>
      </w:r>
      <w:r w:rsidRPr="6293A840">
        <w:rPr>
          <w:lang w:val="en-US"/>
        </w:rPr>
        <w:t xml:space="preserve">imulation, monitoring and control of anaerobic digestion plants (grant </w:t>
      </w:r>
      <w:r w:rsidR="00AC3181">
        <w:rPr>
          <w:lang w:val="en-US"/>
        </w:rPr>
        <w:t xml:space="preserve">no </w:t>
      </w:r>
      <w:r w:rsidRPr="6293A840">
        <w:rPr>
          <w:lang w:val="en-US"/>
        </w:rPr>
        <w:t xml:space="preserve">2219NR333). </w:t>
      </w:r>
      <w:r w:rsidR="0CC062DD" w:rsidRPr="0CC062DD">
        <w:rPr>
          <w:lang w:val="en-US"/>
        </w:rPr>
        <w:t xml:space="preserve">S.H. </w:t>
      </w:r>
      <w:r w:rsidR="00D5169A">
        <w:rPr>
          <w:lang w:val="en-US"/>
        </w:rPr>
        <w:t xml:space="preserve">thanks </w:t>
      </w:r>
      <w:r w:rsidR="0CC062DD" w:rsidRPr="0CC062DD">
        <w:rPr>
          <w:lang w:val="en-US"/>
        </w:rPr>
        <w:t xml:space="preserve">Johann </w:t>
      </w:r>
      <w:r w:rsidR="436C8735" w:rsidRPr="436C8735">
        <w:rPr>
          <w:lang w:val="en-US"/>
        </w:rPr>
        <w:t xml:space="preserve">Boy for his inspiration </w:t>
      </w:r>
      <w:r w:rsidR="138B4357" w:rsidRPr="138B4357">
        <w:rPr>
          <w:lang w:val="en-US"/>
        </w:rPr>
        <w:t>on</w:t>
      </w:r>
      <w:r w:rsidR="600B4005" w:rsidRPr="600B4005">
        <w:rPr>
          <w:lang w:val="en-US"/>
        </w:rPr>
        <w:t xml:space="preserve"> illustrations.</w:t>
      </w:r>
    </w:p>
    <w:p w14:paraId="10F0325C" w14:textId="77777777" w:rsidR="6293A840" w:rsidRDefault="6293A840" w:rsidP="6293A840">
      <w:pPr>
        <w:pStyle w:val="berschrift2"/>
        <w:rPr>
          <w:lang w:val="en-US"/>
        </w:rPr>
      </w:pPr>
      <w:proofErr w:type="spellStart"/>
      <w:r w:rsidRPr="6293A840">
        <w:rPr>
          <w:lang w:val="en-US"/>
        </w:rPr>
        <w:t>CRediT</w:t>
      </w:r>
      <w:proofErr w:type="spellEnd"/>
      <w:r w:rsidRPr="6293A840">
        <w:rPr>
          <w:lang w:val="en-US"/>
        </w:rPr>
        <w:t xml:space="preserve"> authorship contribution statement</w:t>
      </w:r>
    </w:p>
    <w:p w14:paraId="59103D36" w14:textId="42E08F5D" w:rsidR="6293A840" w:rsidRDefault="6293A840" w:rsidP="6293A840">
      <w:pPr>
        <w:spacing w:line="480" w:lineRule="auto"/>
        <w:ind w:right="23"/>
        <w:rPr>
          <w:rFonts w:eastAsia="Garamond" w:cs="Garamond"/>
          <w:lang w:val="en-US"/>
        </w:rPr>
      </w:pPr>
      <w:r w:rsidRPr="6293A840">
        <w:rPr>
          <w:rFonts w:eastAsia="Garamond" w:cs="Garamond"/>
          <w:b/>
          <w:bCs/>
          <w:lang w:val="en-US"/>
        </w:rPr>
        <w:t xml:space="preserve">Simon Hellmann: </w:t>
      </w:r>
      <w:r w:rsidRPr="6293A840">
        <w:rPr>
          <w:rFonts w:eastAsia="Garamond" w:cs="Garamond"/>
          <w:lang w:val="en-US"/>
        </w:rPr>
        <w:t xml:space="preserve">Conceptualization, Methodology, Investigation, Validation, Writing - Original Draft. </w:t>
      </w:r>
      <w:r w:rsidRPr="6293A840">
        <w:rPr>
          <w:rFonts w:eastAsia="Garamond" w:cs="Garamond"/>
          <w:b/>
          <w:bCs/>
          <w:lang w:val="en-US"/>
        </w:rPr>
        <w:t xml:space="preserve">Julius Frontzek: </w:t>
      </w:r>
      <w:r w:rsidRPr="6293A840">
        <w:rPr>
          <w:rFonts w:eastAsia="Garamond" w:cs="Garamond"/>
          <w:lang w:val="en-US"/>
        </w:rPr>
        <w:t xml:space="preserve">Methodology, Software, Validation, Data Curation, Visualization, Writing - Original Draft. </w:t>
      </w:r>
      <w:r w:rsidRPr="6293A840">
        <w:rPr>
          <w:rFonts w:eastAsia="Garamond" w:cs="Garamond"/>
          <w:b/>
          <w:bCs/>
          <w:lang w:val="en-US"/>
        </w:rPr>
        <w:t>David</w:t>
      </w:r>
      <w:r w:rsidR="00686E9E">
        <w:rPr>
          <w:rFonts w:eastAsia="Garamond" w:cs="Garamond"/>
          <w:b/>
          <w:bCs/>
          <w:lang w:val="en-US"/>
        </w:rPr>
        <w:t xml:space="preserve"> M.</w:t>
      </w:r>
      <w:r w:rsidRPr="6293A840">
        <w:rPr>
          <w:rFonts w:eastAsia="Garamond" w:cs="Garamond"/>
          <w:b/>
          <w:bCs/>
          <w:lang w:val="en-US"/>
        </w:rPr>
        <w:t xml:space="preserve"> Zarate: </w:t>
      </w:r>
      <w:r w:rsidRPr="6293A840">
        <w:rPr>
          <w:rFonts w:eastAsia="Garamond" w:cs="Garamond"/>
          <w:lang w:val="en-US"/>
        </w:rPr>
        <w:t xml:space="preserve">Software, Data Curation, Visualization, Writing </w:t>
      </w:r>
      <w:r w:rsidR="000350AC">
        <w:rPr>
          <w:rFonts w:eastAsia="Garamond" w:cs="Garamond"/>
          <w:lang w:val="en-US"/>
        </w:rPr>
        <w:t>–</w:t>
      </w:r>
      <w:r w:rsidRPr="6293A840">
        <w:rPr>
          <w:rFonts w:eastAsia="Garamond" w:cs="Garamond"/>
          <w:lang w:val="en-US"/>
        </w:rPr>
        <w:t xml:space="preserve"> </w:t>
      </w:r>
      <w:r w:rsidR="002C0DB1">
        <w:rPr>
          <w:rFonts w:eastAsia="Garamond" w:cs="Garamond"/>
          <w:lang w:val="en-US"/>
        </w:rPr>
        <w:t>Re</w:t>
      </w:r>
      <w:r w:rsidR="000350AC">
        <w:rPr>
          <w:rFonts w:eastAsia="Garamond" w:cs="Garamond"/>
          <w:lang w:val="en-US"/>
        </w:rPr>
        <w:t>view &amp; Editing</w:t>
      </w:r>
      <w:r w:rsidRPr="6293A840">
        <w:rPr>
          <w:rFonts w:eastAsia="Garamond" w:cs="Garamond"/>
          <w:lang w:val="en-US"/>
        </w:rPr>
        <w:t xml:space="preserve">. </w:t>
      </w:r>
      <w:r w:rsidRPr="6293A840">
        <w:rPr>
          <w:rFonts w:eastAsia="Garamond" w:cs="Garamond"/>
          <w:b/>
          <w:bCs/>
          <w:lang w:val="en-US"/>
        </w:rPr>
        <w:t xml:space="preserve">Terrance Wilms: </w:t>
      </w:r>
      <w:r w:rsidR="00407536" w:rsidRPr="6293A840">
        <w:rPr>
          <w:rFonts w:eastAsia="Garamond" w:cs="Garamond"/>
          <w:lang w:val="en-US"/>
        </w:rPr>
        <w:t xml:space="preserve">Conceptualization, </w:t>
      </w:r>
      <w:r w:rsidRPr="6293A840">
        <w:rPr>
          <w:rFonts w:eastAsia="Garamond" w:cs="Garamond"/>
          <w:lang w:val="en-US"/>
        </w:rPr>
        <w:t>Validation, Writing - Original Draft.</w:t>
      </w:r>
      <w:r w:rsidRPr="6293A840">
        <w:rPr>
          <w:rFonts w:eastAsia="Garamond" w:cs="Garamond"/>
          <w:b/>
          <w:bCs/>
          <w:lang w:val="en-US"/>
        </w:rPr>
        <w:t xml:space="preserve"> Konrad Koch: </w:t>
      </w:r>
      <w:r w:rsidR="004B4E35">
        <w:rPr>
          <w:rFonts w:eastAsia="Garamond" w:cs="Garamond"/>
          <w:lang w:val="en-US"/>
        </w:rPr>
        <w:t xml:space="preserve">Methodology, </w:t>
      </w:r>
      <w:r w:rsidRPr="6293A840">
        <w:rPr>
          <w:rFonts w:eastAsia="Garamond" w:cs="Garamond"/>
          <w:lang w:val="en-US"/>
        </w:rPr>
        <w:t>Writing Review &amp; Editing</w:t>
      </w:r>
      <w:r w:rsidR="00531DEA">
        <w:rPr>
          <w:rFonts w:eastAsia="Garamond" w:cs="Garamond"/>
          <w:lang w:val="en-US"/>
        </w:rPr>
        <w:t xml:space="preserve">, </w:t>
      </w:r>
      <w:r w:rsidR="00531DEA" w:rsidRPr="6293A840">
        <w:rPr>
          <w:rFonts w:eastAsia="Garamond" w:cs="Garamond"/>
          <w:lang w:val="en-US"/>
        </w:rPr>
        <w:t>Supervision</w:t>
      </w:r>
      <w:r w:rsidRPr="6293A840">
        <w:rPr>
          <w:rFonts w:eastAsia="Garamond" w:cs="Garamond"/>
          <w:lang w:val="en-US"/>
        </w:rPr>
        <w:t xml:space="preserve">. </w:t>
      </w:r>
      <w:r w:rsidRPr="6293A840">
        <w:rPr>
          <w:rFonts w:eastAsia="Garamond" w:cs="Garamond"/>
          <w:b/>
          <w:bCs/>
          <w:lang w:val="en-US"/>
        </w:rPr>
        <w:t xml:space="preserve">Steffi </w:t>
      </w:r>
      <w:proofErr w:type="spellStart"/>
      <w:r w:rsidRPr="6293A840">
        <w:rPr>
          <w:rFonts w:eastAsia="Garamond" w:cs="Garamond"/>
          <w:b/>
          <w:bCs/>
          <w:lang w:val="en-US"/>
        </w:rPr>
        <w:t>Knorn</w:t>
      </w:r>
      <w:proofErr w:type="spellEnd"/>
      <w:r w:rsidRPr="6293A840">
        <w:rPr>
          <w:rFonts w:eastAsia="Garamond" w:cs="Garamond"/>
          <w:b/>
          <w:bCs/>
          <w:lang w:val="en-US"/>
        </w:rPr>
        <w:t xml:space="preserve">: </w:t>
      </w:r>
      <w:r w:rsidR="004B4E35">
        <w:rPr>
          <w:rFonts w:eastAsia="Garamond" w:cs="Garamond"/>
          <w:lang w:val="en-US"/>
        </w:rPr>
        <w:t xml:space="preserve">Methodology, </w:t>
      </w:r>
      <w:r w:rsidRPr="6293A840">
        <w:rPr>
          <w:rFonts w:eastAsia="Garamond" w:cs="Garamond"/>
          <w:lang w:val="en-US"/>
        </w:rPr>
        <w:t xml:space="preserve">Writing - Review &amp; Editing, </w:t>
      </w:r>
      <w:r w:rsidR="00865750" w:rsidRPr="6293A840">
        <w:rPr>
          <w:rFonts w:eastAsia="Garamond" w:cs="Garamond"/>
          <w:lang w:val="en-US"/>
        </w:rPr>
        <w:t>Supervision</w:t>
      </w:r>
      <w:r w:rsidR="00AC3181">
        <w:rPr>
          <w:rFonts w:eastAsia="Garamond" w:cs="Garamond"/>
          <w:lang w:val="en-US"/>
        </w:rPr>
        <w:t xml:space="preserve">. </w:t>
      </w:r>
      <w:r w:rsidRPr="6293A840">
        <w:rPr>
          <w:rFonts w:eastAsia="Garamond" w:cs="Garamond"/>
          <w:b/>
          <w:bCs/>
          <w:lang w:val="en-US"/>
        </w:rPr>
        <w:t xml:space="preserve">Stefan </w:t>
      </w:r>
      <w:proofErr w:type="spellStart"/>
      <w:r w:rsidRPr="6293A840">
        <w:rPr>
          <w:rFonts w:eastAsia="Garamond" w:cs="Garamond"/>
          <w:b/>
          <w:bCs/>
          <w:lang w:val="en-US"/>
        </w:rPr>
        <w:t>Streif</w:t>
      </w:r>
      <w:proofErr w:type="spellEnd"/>
      <w:r w:rsidRPr="6293A840">
        <w:rPr>
          <w:rFonts w:eastAsia="Garamond" w:cs="Garamond"/>
          <w:b/>
          <w:bCs/>
          <w:lang w:val="en-US"/>
        </w:rPr>
        <w:t xml:space="preserve">: </w:t>
      </w:r>
      <w:r w:rsidR="004B4E35" w:rsidRPr="6293A840">
        <w:rPr>
          <w:rFonts w:eastAsia="Garamond" w:cs="Garamond"/>
          <w:lang w:val="en-US"/>
        </w:rPr>
        <w:t>Conceptualization</w:t>
      </w:r>
      <w:r w:rsidR="004B4E35">
        <w:rPr>
          <w:rFonts w:eastAsia="Garamond" w:cs="Garamond"/>
          <w:lang w:val="en-US"/>
        </w:rPr>
        <w:t xml:space="preserve">, Methodology, </w:t>
      </w:r>
      <w:r w:rsidRPr="6293A840">
        <w:rPr>
          <w:rFonts w:eastAsia="Garamond" w:cs="Garamond"/>
          <w:lang w:val="en-US"/>
        </w:rPr>
        <w:t xml:space="preserve">Writing - Review &amp; Editing, Supervision. </w:t>
      </w:r>
      <w:r w:rsidRPr="6293A840">
        <w:rPr>
          <w:rFonts w:eastAsia="Garamond" w:cs="Garamond"/>
          <w:b/>
          <w:bCs/>
          <w:lang w:val="en-US"/>
        </w:rPr>
        <w:t xml:space="preserve">Sören Weinrich: </w:t>
      </w:r>
      <w:r w:rsidR="00531DEA" w:rsidRPr="6293A840">
        <w:rPr>
          <w:rFonts w:eastAsia="Garamond" w:cs="Garamond"/>
          <w:lang w:val="en-US"/>
        </w:rPr>
        <w:t>Conceptualization</w:t>
      </w:r>
      <w:r w:rsidR="00531DEA">
        <w:rPr>
          <w:rFonts w:eastAsia="Garamond" w:cs="Garamond"/>
          <w:lang w:val="en-US"/>
        </w:rPr>
        <w:t xml:space="preserve">, </w:t>
      </w:r>
      <w:r w:rsidR="004B4E35">
        <w:rPr>
          <w:rFonts w:eastAsia="Garamond" w:cs="Garamond"/>
          <w:lang w:val="en-US"/>
        </w:rPr>
        <w:t xml:space="preserve">Methodology, </w:t>
      </w:r>
      <w:r w:rsidRPr="6293A840">
        <w:rPr>
          <w:rFonts w:eastAsia="Garamond" w:cs="Garamond"/>
          <w:lang w:val="en-US"/>
        </w:rPr>
        <w:t>Resources, Writing - Review &amp; Editing, Supervision, Funding acquisition</w:t>
      </w:r>
    </w:p>
    <w:sdt>
      <w:sdtPr>
        <w:rPr>
          <w:sz w:val="24"/>
          <w:szCs w:val="22"/>
          <w:lang w:val="en-US"/>
        </w:rPr>
        <w:tag w:val="CitaviBibliography"/>
        <w:id w:val="1000460054"/>
        <w:placeholder>
          <w:docPart w:val="181B7BB5C0A50E42B12647B8482D68E6"/>
        </w:placeholder>
      </w:sdtPr>
      <w:sdtContent>
        <w:commentRangeStart w:id="77" w:displacedByCustomXml="prev"/>
        <w:p w14:paraId="2378C70C" w14:textId="77777777" w:rsidR="00D76A55" w:rsidRDefault="00026F10" w:rsidP="00D76A55">
          <w:pPr>
            <w:pStyle w:val="CitaviBibliographyHeading"/>
            <w:rPr>
              <w:lang w:val="en-US"/>
            </w:rPr>
          </w:pPr>
          <w:r w:rsidRPr="00670698">
            <w:rPr>
              <w:lang w:val="en-US"/>
            </w:rPr>
            <w:fldChar w:fldCharType="begin"/>
          </w:r>
          <w:r w:rsidRPr="00670698">
            <w:rPr>
              <w:lang w:val="en-US"/>
            </w:rPr>
            <w:instrText>ADDIN CitaviBibliography</w:instrText>
          </w:r>
          <w:r w:rsidRPr="00670698">
            <w:rPr>
              <w:lang w:val="en-US"/>
            </w:rPr>
            <w:fldChar w:fldCharType="separate"/>
          </w:r>
          <w:r w:rsidR="00D76A55">
            <w:rPr>
              <w:lang w:val="en-US"/>
            </w:rPr>
            <w:t>References</w:t>
          </w:r>
        </w:p>
        <w:p w14:paraId="24737405" w14:textId="77777777" w:rsidR="00D76A55" w:rsidRDefault="00D76A55" w:rsidP="00D76A55">
          <w:pPr>
            <w:pStyle w:val="CitaviBibliographyEntry"/>
            <w:rPr>
              <w:lang w:val="en-US"/>
            </w:rPr>
          </w:pPr>
          <w:bookmarkStart w:id="78" w:name="_CTVL001d599b102b75942ca8a0deb086b2e9395"/>
          <w:r>
            <w:rPr>
              <w:lang w:val="en-US"/>
            </w:rPr>
            <w:t>Ahmed, S.; Einfalt, D.; Kazda, M. (2016): Co-Digestion of Sugar Beet Silage Increases Biogas Yield from Fibrous Substrates.</w:t>
          </w:r>
          <w:bookmarkEnd w:id="78"/>
          <w:r>
            <w:rPr>
              <w:lang w:val="en-US"/>
            </w:rPr>
            <w:t xml:space="preserve"> </w:t>
          </w:r>
          <w:r w:rsidRPr="00D76A55">
            <w:rPr>
              <w:i/>
              <w:lang w:val="en-US"/>
            </w:rPr>
            <w:t>BioMed Research International</w:t>
          </w:r>
          <w:r w:rsidRPr="00D76A55">
            <w:rPr>
              <w:lang w:val="en-US"/>
            </w:rPr>
            <w:t>, 2147513.</w:t>
          </w:r>
        </w:p>
        <w:p w14:paraId="331D6308" w14:textId="77777777" w:rsidR="00D76A55" w:rsidRDefault="00D76A55" w:rsidP="00D76A55">
          <w:pPr>
            <w:pStyle w:val="CitaviBibliographyEntry"/>
            <w:rPr>
              <w:lang w:val="en-US"/>
            </w:rPr>
          </w:pPr>
          <w:bookmarkStart w:id="79" w:name="_CTVL0016bd1d4aea060468891b9514b055eff15"/>
          <w:r>
            <w:rPr>
              <w:lang w:val="en-US"/>
            </w:rPr>
            <w:t>Ahmed, W.; Rodríguez, J. (2020): A model predictive optimal control system for the practical automatic start-up of anaerobic digesters.</w:t>
          </w:r>
          <w:bookmarkEnd w:id="79"/>
          <w:r>
            <w:rPr>
              <w:lang w:val="en-US"/>
            </w:rPr>
            <w:t xml:space="preserve"> </w:t>
          </w:r>
          <w:r w:rsidRPr="00D76A55">
            <w:rPr>
              <w:i/>
              <w:lang w:val="en-US"/>
            </w:rPr>
            <w:t xml:space="preserve">Water Research </w:t>
          </w:r>
          <w:r w:rsidRPr="00D76A55">
            <w:rPr>
              <w:lang w:val="en-US"/>
            </w:rPr>
            <w:t>174, 115599.</w:t>
          </w:r>
        </w:p>
        <w:p w14:paraId="389ABB42" w14:textId="77777777" w:rsidR="00D76A55" w:rsidRDefault="00D76A55" w:rsidP="00D76A55">
          <w:pPr>
            <w:pStyle w:val="CitaviBibliographyEntry"/>
            <w:rPr>
              <w:lang w:val="en-US"/>
            </w:rPr>
          </w:pPr>
          <w:bookmarkStart w:id="80" w:name="_CTVL0012be9b1399c9b4afcba313c9d8c854c25"/>
          <w:r>
            <w:rPr>
              <w:lang w:val="en-US"/>
            </w:rPr>
            <w:t>Alcaraz-González, V.; Fregoso-Sánchez, F. A.; González-Alvarez, V.; Steyer, J.-P. (2021): Multivariable Robust Regulation of Alkalinities in Continuous Anaerobic Digestion Processes.</w:t>
          </w:r>
          <w:bookmarkEnd w:id="80"/>
          <w:r>
            <w:rPr>
              <w:lang w:val="en-US"/>
            </w:rPr>
            <w:t xml:space="preserve"> </w:t>
          </w:r>
          <w:r w:rsidRPr="00D76A55">
            <w:rPr>
              <w:i/>
              <w:lang w:val="en-US"/>
            </w:rPr>
            <w:t xml:space="preserve">Processes </w:t>
          </w:r>
          <w:r w:rsidRPr="00D76A55">
            <w:rPr>
              <w:lang w:val="en-US"/>
            </w:rPr>
            <w:t>9 (7), 1153.</w:t>
          </w:r>
        </w:p>
        <w:p w14:paraId="7B0F0AA8" w14:textId="77777777" w:rsidR="00D76A55" w:rsidRDefault="00D76A55" w:rsidP="00D76A55">
          <w:pPr>
            <w:pStyle w:val="CitaviBibliographyEntry"/>
            <w:rPr>
              <w:lang w:val="en-US"/>
            </w:rPr>
          </w:pPr>
          <w:bookmarkStart w:id="81" w:name="_CTVL001d3b480f1dea94134bfd53e992211490b"/>
          <w:r>
            <w:rPr>
              <w:lang w:val="en-US"/>
            </w:rPr>
            <w:t>Batstone, D. J.; Keller, J.; Angelidaki, I.; Kalyuzhnyi, S. V.; Pavlostathis, S. G.; Rozzi, A.; Sanders, W.; Siegrist, H.; Vavilin, V. A. (2002): The IWA Anaerobic Digestion Model No 1 (ADM1).</w:t>
          </w:r>
          <w:bookmarkEnd w:id="81"/>
          <w:r>
            <w:rPr>
              <w:lang w:val="en-US"/>
            </w:rPr>
            <w:t xml:space="preserve"> </w:t>
          </w:r>
          <w:r w:rsidRPr="00D76A55">
            <w:rPr>
              <w:i/>
              <w:lang w:val="en-US"/>
            </w:rPr>
            <w:t xml:space="preserve">Water Science and Technology </w:t>
          </w:r>
          <w:r w:rsidRPr="00D76A55">
            <w:rPr>
              <w:lang w:val="en-US"/>
            </w:rPr>
            <w:t>45 (10), 65–73.</w:t>
          </w:r>
        </w:p>
        <w:p w14:paraId="0842CC73" w14:textId="77777777" w:rsidR="00D76A55" w:rsidRDefault="00D76A55" w:rsidP="00D76A55">
          <w:pPr>
            <w:pStyle w:val="CitaviBibliographyEntry"/>
            <w:rPr>
              <w:lang w:val="en-US"/>
            </w:rPr>
          </w:pPr>
          <w:bookmarkStart w:id="82" w:name="_CTVL001cd89f87a82494c46bff9942b710f6027"/>
          <w:r>
            <w:rPr>
              <w:lang w:val="en-US"/>
            </w:rPr>
            <w:t>Bernard, O.; Hadj-Sadok, Z.; Dochain, D.; Genovesi, A.; Steyer, J. P. (2001): Dynamical model development and parameter identification for an anaerobic wastewater treatment process.</w:t>
          </w:r>
          <w:bookmarkEnd w:id="82"/>
          <w:r>
            <w:rPr>
              <w:lang w:val="en-US"/>
            </w:rPr>
            <w:t xml:space="preserve"> </w:t>
          </w:r>
          <w:r w:rsidRPr="00D76A55">
            <w:rPr>
              <w:i/>
              <w:lang w:val="en-US"/>
            </w:rPr>
            <w:t xml:space="preserve">Biotechnology and Bioengineering </w:t>
          </w:r>
          <w:r w:rsidRPr="00D76A55">
            <w:rPr>
              <w:lang w:val="en-US"/>
            </w:rPr>
            <w:t>75 (4), 424–438.</w:t>
          </w:r>
        </w:p>
        <w:p w14:paraId="7F88B866" w14:textId="77777777" w:rsidR="00D76A55" w:rsidRDefault="00D76A55" w:rsidP="00D76A55">
          <w:pPr>
            <w:pStyle w:val="CitaviBibliographyEntry"/>
            <w:rPr>
              <w:lang w:val="en-US"/>
            </w:rPr>
          </w:pPr>
          <w:bookmarkStart w:id="83" w:name="_CTVL0017cf08b89c4ed4dafbbf7bd199ca7af9d"/>
          <w:r>
            <w:rPr>
              <w:lang w:val="en-US"/>
            </w:rPr>
            <w:lastRenderedPageBreak/>
            <w:t>Biegler, L. T. (2010): Nonlinear programming. Concepts, algorithms, and applications to chemical processes. Philadelphia, Pa.: SIAM (MOS-SIAM series on optimization, 10). Available online at http://www.loc.gov/catdir/enhancements/fy1101/2010013645-b.html.</w:t>
          </w:r>
        </w:p>
        <w:p w14:paraId="262A99B5" w14:textId="77777777" w:rsidR="00D76A55" w:rsidRDefault="00D76A55" w:rsidP="00D76A55">
          <w:pPr>
            <w:pStyle w:val="CitaviBibliographyEntry"/>
            <w:rPr>
              <w:lang w:val="en-US"/>
            </w:rPr>
          </w:pPr>
          <w:bookmarkStart w:id="84" w:name="_CTVL001f946c55861c14065a6faac3de0573d70"/>
          <w:bookmarkEnd w:id="83"/>
          <w:r>
            <w:rPr>
              <w:lang w:val="en-US"/>
            </w:rPr>
            <w:t>Bonk, F.; Popp, D.; Weinrich, S.; Sträuber, H.; Kleinsteuber, S.; Harms, H.; Centler, F. (2018): Intermittent fasting for microbes: how discontinuous feeding increases functional stability in anaerobic digestion.</w:t>
          </w:r>
          <w:bookmarkEnd w:id="84"/>
          <w:r>
            <w:rPr>
              <w:lang w:val="en-US"/>
            </w:rPr>
            <w:t xml:space="preserve"> </w:t>
          </w:r>
          <w:r w:rsidRPr="00D76A55">
            <w:rPr>
              <w:i/>
              <w:lang w:val="en-US"/>
            </w:rPr>
            <w:t xml:space="preserve">Biotechnology for Biofuels and Bioproducts </w:t>
          </w:r>
          <w:r w:rsidRPr="00D76A55">
            <w:rPr>
              <w:lang w:val="en-US"/>
            </w:rPr>
            <w:t>11, 274.</w:t>
          </w:r>
        </w:p>
        <w:p w14:paraId="2329A6D5" w14:textId="77777777" w:rsidR="00D76A55" w:rsidRDefault="00D76A55" w:rsidP="00D76A55">
          <w:pPr>
            <w:pStyle w:val="CitaviBibliographyEntry"/>
            <w:rPr>
              <w:lang w:val="en-US"/>
            </w:rPr>
          </w:pPr>
          <w:bookmarkStart w:id="85" w:name="_CTVL001abb9dfefffdb424ba289fe6241f04073"/>
          <w:r>
            <w:rPr>
              <w:lang w:val="en-US"/>
            </w:rPr>
            <w:t>Dandikas, V.; Heuwinkel, H.; Lichti, F.; Eckl, T.; Drewes, J. E.; Koch, K. (2018): Correlation between hydrolysis rate constant and chemical composition of energy crops.</w:t>
          </w:r>
          <w:bookmarkEnd w:id="85"/>
          <w:r>
            <w:rPr>
              <w:lang w:val="en-US"/>
            </w:rPr>
            <w:t xml:space="preserve"> </w:t>
          </w:r>
          <w:r w:rsidRPr="00D76A55">
            <w:rPr>
              <w:i/>
              <w:lang w:val="en-US"/>
            </w:rPr>
            <w:t xml:space="preserve">Renewable Energy </w:t>
          </w:r>
          <w:r w:rsidRPr="00D76A55">
            <w:rPr>
              <w:lang w:val="en-US"/>
            </w:rPr>
            <w:t>118, 34–42.</w:t>
          </w:r>
        </w:p>
        <w:p w14:paraId="01B2B68D" w14:textId="77777777" w:rsidR="00D76A55" w:rsidRDefault="00D76A55" w:rsidP="00D76A55">
          <w:pPr>
            <w:pStyle w:val="CitaviBibliographyEntry"/>
            <w:rPr>
              <w:lang w:val="en-US"/>
            </w:rPr>
          </w:pPr>
          <w:bookmarkStart w:id="86" w:name="_CTVL0016a321e2a7ea74dae80122740f454d057"/>
          <w:r>
            <w:rPr>
              <w:lang w:val="en-US"/>
            </w:rPr>
            <w:t>Daniel</w:t>
          </w:r>
          <w:r>
            <w:rPr>
              <w:rFonts w:ascii="Times New Roman" w:hAnsi="Times New Roman" w:cs="Times New Roman"/>
              <w:lang w:val="en-US"/>
            </w:rPr>
            <w:t>‐</w:t>
          </w:r>
          <w:r>
            <w:rPr>
              <w:lang w:val="en-US"/>
            </w:rPr>
            <w:t>Gromke, J.; Rensberg, N.; Denysenko, V.; Stinner, W.; Schmalfu</w:t>
          </w:r>
          <w:r>
            <w:rPr>
              <w:rFonts w:cs="Garamond"/>
              <w:lang w:val="en-US"/>
            </w:rPr>
            <w:t>ß</w:t>
          </w:r>
          <w:r>
            <w:rPr>
              <w:lang w:val="en-US"/>
            </w:rPr>
            <w:t>, T.; Scheftelowitz, M.; Nelles, M.; Liebetrau, J. (2018): Current Developments in Production and Utilization of Biogas and Biomethane in Germany.</w:t>
          </w:r>
          <w:bookmarkEnd w:id="86"/>
          <w:r>
            <w:rPr>
              <w:lang w:val="en-US"/>
            </w:rPr>
            <w:t xml:space="preserve"> </w:t>
          </w:r>
          <w:r w:rsidRPr="00D76A55">
            <w:rPr>
              <w:i/>
              <w:lang w:val="en-US"/>
            </w:rPr>
            <w:t xml:space="preserve">Chemie Ingenieur Technik </w:t>
          </w:r>
          <w:r w:rsidRPr="00D76A55">
            <w:rPr>
              <w:lang w:val="en-US"/>
            </w:rPr>
            <w:t>90 (1-2), 17–35.</w:t>
          </w:r>
        </w:p>
        <w:p w14:paraId="3D8BE135" w14:textId="77777777" w:rsidR="00D76A55" w:rsidRDefault="00D76A55" w:rsidP="00D76A55">
          <w:pPr>
            <w:pStyle w:val="CitaviBibliographyEntry"/>
            <w:rPr>
              <w:lang w:val="en-US"/>
            </w:rPr>
          </w:pPr>
          <w:bookmarkStart w:id="87" w:name="_CTVL0012b2e3149523a4957bf15cdab053b8326"/>
          <w:r>
            <w:rPr>
              <w:lang w:val="en-US"/>
            </w:rPr>
            <w:t>Delory, F.; Neubauer, P.; Weinrich, S. (2025): Uncertainty Analysis of a Simplified ADM1 Applied to Dynamic Agricultural Experimental Data.</w:t>
          </w:r>
          <w:bookmarkEnd w:id="87"/>
          <w:r>
            <w:rPr>
              <w:lang w:val="en-US"/>
            </w:rPr>
            <w:t xml:space="preserve"> </w:t>
          </w:r>
          <w:r w:rsidRPr="00D76A55">
            <w:rPr>
              <w:i/>
              <w:lang w:val="en-US"/>
            </w:rPr>
            <w:t xml:space="preserve">Water Science &amp; Technology </w:t>
          </w:r>
          <w:r w:rsidRPr="00D76A55">
            <w:rPr>
              <w:lang w:val="en-US"/>
            </w:rPr>
            <w:t>(Special Issue, "Anaerobic Digestion: Towards a More Sustainable Future" (in press)).</w:t>
          </w:r>
        </w:p>
        <w:p w14:paraId="0DFD3C31" w14:textId="77777777" w:rsidR="00D76A55" w:rsidRPr="006E7A8E" w:rsidRDefault="00D76A55" w:rsidP="00D76A55">
          <w:pPr>
            <w:pStyle w:val="CitaviBibliographyEntry"/>
            <w:rPr>
              <w:lang w:val="de-DE"/>
            </w:rPr>
          </w:pPr>
          <w:bookmarkStart w:id="88" w:name="_CTVL0011527233a22f74eba9d3072e8cd87597e"/>
          <w:r>
            <w:rPr>
              <w:lang w:val="en-US"/>
            </w:rPr>
            <w:t>Dittmer, C.; Ohnmacht, B.; Krümpel, J.; Lemmer, A. (2022): Model Predictive Control: Demand-Orientated, Load-Flexible, Full-Scale Biogas Production.</w:t>
          </w:r>
          <w:bookmarkEnd w:id="88"/>
          <w:r>
            <w:rPr>
              <w:lang w:val="en-US"/>
            </w:rPr>
            <w:t xml:space="preserve"> </w:t>
          </w:r>
          <w:proofErr w:type="spellStart"/>
          <w:r w:rsidRPr="006E7A8E">
            <w:rPr>
              <w:i/>
              <w:lang w:val="de-DE"/>
            </w:rPr>
            <w:t>Microorganisms</w:t>
          </w:r>
          <w:proofErr w:type="spellEnd"/>
          <w:r w:rsidRPr="006E7A8E">
            <w:rPr>
              <w:i/>
              <w:lang w:val="de-DE"/>
            </w:rPr>
            <w:t xml:space="preserve"> </w:t>
          </w:r>
          <w:r w:rsidRPr="006E7A8E">
            <w:rPr>
              <w:lang w:val="de-DE"/>
            </w:rPr>
            <w:t>10 (4), 804.</w:t>
          </w:r>
        </w:p>
        <w:p w14:paraId="07521BAD" w14:textId="77777777" w:rsidR="00D76A55" w:rsidRPr="006E7A8E" w:rsidRDefault="00D76A55" w:rsidP="00D76A55">
          <w:pPr>
            <w:pStyle w:val="CitaviBibliographyEntry"/>
            <w:rPr>
              <w:lang w:val="de-DE"/>
            </w:rPr>
          </w:pPr>
          <w:bookmarkStart w:id="89" w:name="_CTVL0018bb36f6f59f645808b33fe138bdbb13d"/>
          <w:r w:rsidRPr="006E7A8E">
            <w:rPr>
              <w:lang w:val="de-DE"/>
            </w:rPr>
            <w:t>Fachagentur Nachwachsende Rohstoffe e. V. (2021): Biogas-Messprogramm III. 1. Auflage. Gülzow: Fachagentur Nachwachsende Rohstoffe.</w:t>
          </w:r>
        </w:p>
        <w:p w14:paraId="667D463D" w14:textId="77777777" w:rsidR="00D76A55" w:rsidRDefault="00D76A55" w:rsidP="00D76A55">
          <w:pPr>
            <w:pStyle w:val="CitaviBibliographyEntry"/>
            <w:rPr>
              <w:lang w:val="en-US"/>
            </w:rPr>
          </w:pPr>
          <w:bookmarkStart w:id="90" w:name="_CTVL0018b4156a579284c11956711fbe076bad0"/>
          <w:bookmarkEnd w:id="89"/>
          <w:r w:rsidRPr="006E7A8E">
            <w:rPr>
              <w:lang w:val="de-DE"/>
            </w:rPr>
            <w:t>Fiedler, F.; Karg, B.; Lüken, L.; Brandner, D.; Heinlein, M.; Brabender, F.; Lucia, S. (2023): do-</w:t>
          </w:r>
          <w:proofErr w:type="spellStart"/>
          <w:r w:rsidRPr="006E7A8E">
            <w:rPr>
              <w:lang w:val="de-DE"/>
            </w:rPr>
            <w:t>mpc</w:t>
          </w:r>
          <w:proofErr w:type="spellEnd"/>
          <w:r w:rsidRPr="006E7A8E">
            <w:rPr>
              <w:lang w:val="de-DE"/>
            </w:rPr>
            <w:t xml:space="preserve">: </w:t>
          </w:r>
          <w:proofErr w:type="spellStart"/>
          <w:r w:rsidRPr="006E7A8E">
            <w:rPr>
              <w:lang w:val="de-DE"/>
            </w:rPr>
            <w:t>Towards</w:t>
          </w:r>
          <w:proofErr w:type="spellEnd"/>
          <w:r w:rsidRPr="006E7A8E">
            <w:rPr>
              <w:lang w:val="de-DE"/>
            </w:rPr>
            <w:t xml:space="preserve"> FAIR </w:t>
          </w:r>
          <w:proofErr w:type="spellStart"/>
          <w:r w:rsidRPr="006E7A8E">
            <w:rPr>
              <w:lang w:val="de-DE"/>
            </w:rPr>
            <w:t>nonlinear</w:t>
          </w:r>
          <w:proofErr w:type="spellEnd"/>
          <w:r w:rsidRPr="006E7A8E">
            <w:rPr>
              <w:lang w:val="de-DE"/>
            </w:rPr>
            <w:t xml:space="preserve"> and robust </w:t>
          </w:r>
          <w:proofErr w:type="spellStart"/>
          <w:r w:rsidRPr="006E7A8E">
            <w:rPr>
              <w:lang w:val="de-DE"/>
            </w:rPr>
            <w:t>model</w:t>
          </w:r>
          <w:proofErr w:type="spellEnd"/>
          <w:r w:rsidRPr="006E7A8E">
            <w:rPr>
              <w:lang w:val="de-DE"/>
            </w:rPr>
            <w:t xml:space="preserve"> </w:t>
          </w:r>
          <w:proofErr w:type="spellStart"/>
          <w:r w:rsidRPr="006E7A8E">
            <w:rPr>
              <w:lang w:val="de-DE"/>
            </w:rPr>
            <w:t>predictive</w:t>
          </w:r>
          <w:proofErr w:type="spellEnd"/>
          <w:r w:rsidRPr="006E7A8E">
            <w:rPr>
              <w:lang w:val="de-DE"/>
            </w:rPr>
            <w:t xml:space="preserve"> </w:t>
          </w:r>
          <w:proofErr w:type="spellStart"/>
          <w:r w:rsidRPr="006E7A8E">
            <w:rPr>
              <w:lang w:val="de-DE"/>
            </w:rPr>
            <w:t>control</w:t>
          </w:r>
          <w:proofErr w:type="spellEnd"/>
          <w:r w:rsidRPr="006E7A8E">
            <w:rPr>
              <w:lang w:val="de-DE"/>
            </w:rPr>
            <w:t>.</w:t>
          </w:r>
          <w:bookmarkEnd w:id="90"/>
          <w:r w:rsidRPr="006E7A8E">
            <w:rPr>
              <w:lang w:val="de-DE"/>
            </w:rPr>
            <w:t xml:space="preserve"> </w:t>
          </w:r>
          <w:r w:rsidRPr="00D76A55">
            <w:rPr>
              <w:i/>
              <w:lang w:val="en-US"/>
            </w:rPr>
            <w:t xml:space="preserve">Control Engineering Practice </w:t>
          </w:r>
          <w:r w:rsidRPr="00D76A55">
            <w:rPr>
              <w:lang w:val="en-US"/>
            </w:rPr>
            <w:t>140, 105676.</w:t>
          </w:r>
        </w:p>
        <w:p w14:paraId="2A378519" w14:textId="77777777" w:rsidR="00D76A55" w:rsidRDefault="00D76A55" w:rsidP="00D76A55">
          <w:pPr>
            <w:pStyle w:val="CitaviBibliographyEntry"/>
            <w:rPr>
              <w:lang w:val="en-US"/>
            </w:rPr>
          </w:pPr>
          <w:bookmarkStart w:id="91" w:name="_CTVL001e48928d35d2345349c7085abe4257f69"/>
          <w:r>
            <w:rPr>
              <w:lang w:val="en-US"/>
            </w:rPr>
            <w:t>Finlayson, B. A. (1980): Orthogonal collocation on finite elements—progress and potential.</w:t>
          </w:r>
          <w:bookmarkEnd w:id="91"/>
          <w:r>
            <w:rPr>
              <w:lang w:val="en-US"/>
            </w:rPr>
            <w:t xml:space="preserve"> </w:t>
          </w:r>
          <w:r w:rsidRPr="00D76A55">
            <w:rPr>
              <w:i/>
              <w:lang w:val="en-US"/>
            </w:rPr>
            <w:t xml:space="preserve">Mathematics and Computers in Simulation </w:t>
          </w:r>
          <w:r w:rsidRPr="00D76A55">
            <w:rPr>
              <w:lang w:val="en-US"/>
            </w:rPr>
            <w:t>22 (1), 11–17.</w:t>
          </w:r>
        </w:p>
        <w:p w14:paraId="612A4856" w14:textId="77777777" w:rsidR="00D76A55" w:rsidRDefault="00D76A55" w:rsidP="00D76A55">
          <w:pPr>
            <w:pStyle w:val="CitaviBibliographyEntry"/>
            <w:rPr>
              <w:lang w:val="en-US"/>
            </w:rPr>
          </w:pPr>
          <w:bookmarkStart w:id="92" w:name="_CTVL0019a3197eb6c494dff8d212b66c5111b25"/>
          <w:r>
            <w:rPr>
              <w:lang w:val="en-US"/>
            </w:rPr>
            <w:t>Fisgativa, H.; Zennaro, B.; Charnier, C.; Richard, C.; Accarion, G.; Béline, F. (2020): Comprehensive determination of input state variables dataset required for anaerobic digestion modelling (ADM1) based on characterisation of organic substrates.</w:t>
          </w:r>
          <w:bookmarkEnd w:id="92"/>
          <w:r>
            <w:rPr>
              <w:lang w:val="en-US"/>
            </w:rPr>
            <w:t xml:space="preserve"> </w:t>
          </w:r>
          <w:r w:rsidRPr="00D76A55">
            <w:rPr>
              <w:i/>
              <w:lang w:val="en-US"/>
            </w:rPr>
            <w:t xml:space="preserve">Data in Brief </w:t>
          </w:r>
          <w:r w:rsidRPr="00D76A55">
            <w:rPr>
              <w:lang w:val="en-US"/>
            </w:rPr>
            <w:t>29, 105212.</w:t>
          </w:r>
        </w:p>
        <w:p w14:paraId="0F3D3434" w14:textId="77777777" w:rsidR="00D76A55" w:rsidRDefault="00D76A55" w:rsidP="00D76A55">
          <w:pPr>
            <w:pStyle w:val="CitaviBibliographyEntry"/>
            <w:rPr>
              <w:lang w:val="en-US"/>
            </w:rPr>
          </w:pPr>
          <w:bookmarkStart w:id="93" w:name="_CTVL001a37ad25d8cc144a9b343f22d0b23a69b"/>
          <w:r>
            <w:rPr>
              <w:lang w:val="en-US"/>
            </w:rPr>
            <w:t>Gaida, D.; Wolf, C.; Bongards, M. (2017): Feed control of anaerobic digestion processes for renewable energy production.</w:t>
          </w:r>
          <w:bookmarkEnd w:id="93"/>
          <w:r>
            <w:rPr>
              <w:lang w:val="en-US"/>
            </w:rPr>
            <w:t xml:space="preserve"> </w:t>
          </w:r>
          <w:r w:rsidRPr="00D76A55">
            <w:rPr>
              <w:i/>
              <w:lang w:val="en-US"/>
            </w:rPr>
            <w:t xml:space="preserve">Renewable and Sustainable Energy Reviews </w:t>
          </w:r>
          <w:r w:rsidRPr="00D76A55">
            <w:rPr>
              <w:lang w:val="en-US"/>
            </w:rPr>
            <w:t>68, 869–875.</w:t>
          </w:r>
        </w:p>
        <w:p w14:paraId="0DA06B84" w14:textId="77777777" w:rsidR="00D76A55" w:rsidRDefault="00D76A55" w:rsidP="00D76A55">
          <w:pPr>
            <w:pStyle w:val="CitaviBibliographyEntry"/>
            <w:rPr>
              <w:lang w:val="en-US"/>
            </w:rPr>
          </w:pPr>
          <w:bookmarkStart w:id="94" w:name="_CTVL00145041b9c08e74331817b3fb33f56ae73"/>
          <w:r>
            <w:rPr>
              <w:lang w:val="en-US"/>
            </w:rPr>
            <w:lastRenderedPageBreak/>
            <w:t>García-Sandoval, J. P.; Méndez-Acosta, H. O.; González-Alvarez, V.; Schaum, A.; Alvarez, J. (2016): VFA robust control of an anaerobic digestion pilot plant: experimental implementation.</w:t>
          </w:r>
          <w:bookmarkEnd w:id="94"/>
          <w:r>
            <w:rPr>
              <w:lang w:val="en-US"/>
            </w:rPr>
            <w:t xml:space="preserve"> </w:t>
          </w:r>
          <w:r w:rsidRPr="00D76A55">
            <w:rPr>
              <w:i/>
              <w:lang w:val="en-US"/>
            </w:rPr>
            <w:t xml:space="preserve">IFAC-PapersOnLine </w:t>
          </w:r>
          <w:r w:rsidRPr="00D76A55">
            <w:rPr>
              <w:lang w:val="en-US"/>
            </w:rPr>
            <w:t>49 (7), 973–977.</w:t>
          </w:r>
        </w:p>
        <w:p w14:paraId="2B0F5C08" w14:textId="77777777" w:rsidR="00D76A55" w:rsidRDefault="00D76A55" w:rsidP="00D76A55">
          <w:pPr>
            <w:pStyle w:val="CitaviBibliographyEntry"/>
            <w:rPr>
              <w:lang w:val="en-US"/>
            </w:rPr>
          </w:pPr>
          <w:bookmarkStart w:id="95" w:name="_CTVL001716f4881f40d4fffbeec3badb186409e"/>
          <w:r>
            <w:rPr>
              <w:lang w:val="en-US"/>
            </w:rPr>
            <w:t>Gehring, T.; Lübken, M.; Koch, K.; Wichern, M. (2013): ADM1 simulation of the thermophilic mono-fermentation of maize silage – Use of an uncertainty analysis for substrate characterization. In</w:t>
          </w:r>
          <w:bookmarkEnd w:id="95"/>
          <w:r>
            <w:rPr>
              <w:lang w:val="en-US"/>
            </w:rPr>
            <w:t xml:space="preserve"> </w:t>
          </w:r>
          <w:r w:rsidRPr="00D76A55">
            <w:rPr>
              <w:i/>
              <w:lang w:val="en-US"/>
            </w:rPr>
            <w:t>13th World Congress on Anaerobic Digestion: Recovering (bio)Resources for the World</w:t>
          </w:r>
          <w:r w:rsidRPr="00D76A55">
            <w:rPr>
              <w:lang w:val="en-US"/>
            </w:rPr>
            <w:t>.</w:t>
          </w:r>
        </w:p>
        <w:p w14:paraId="254C828D" w14:textId="77777777" w:rsidR="00D76A55" w:rsidRDefault="00D76A55" w:rsidP="00D76A55">
          <w:pPr>
            <w:pStyle w:val="CitaviBibliographyEntry"/>
            <w:rPr>
              <w:lang w:val="en-US"/>
            </w:rPr>
          </w:pPr>
          <w:bookmarkStart w:id="96" w:name="_CTVL0013d51c27fb18045ab9906b368bf74c687"/>
          <w:r>
            <w:rPr>
              <w:lang w:val="en-US"/>
            </w:rPr>
            <w:t>Guo, Y.; Sauerteig, P.; Streif, S. (2024): Tube-based MPC for Two-Timescale Discrete-Time Nonlinear Processes with Robust Control Contraction Metrics*:</w:t>
          </w:r>
          <w:bookmarkEnd w:id="96"/>
          <w:r>
            <w:rPr>
              <w:lang w:val="en-US"/>
            </w:rPr>
            <w:t xml:space="preserve"> </w:t>
          </w:r>
          <w:r w:rsidRPr="00D76A55">
            <w:rPr>
              <w:i/>
              <w:lang w:val="en-US"/>
            </w:rPr>
            <w:t xml:space="preserve">CDC 2024 Milano. </w:t>
          </w:r>
          <w:r w:rsidRPr="00D76A55">
            <w:rPr>
              <w:lang w:val="en-US"/>
            </w:rPr>
            <w:t>Milan, Italy, 5527–5532.</w:t>
          </w:r>
        </w:p>
        <w:p w14:paraId="1C42AE22" w14:textId="77777777" w:rsidR="00D76A55" w:rsidRDefault="00D76A55" w:rsidP="00D76A55">
          <w:pPr>
            <w:pStyle w:val="CitaviBibliographyEntry"/>
            <w:rPr>
              <w:lang w:val="en-US"/>
            </w:rPr>
          </w:pPr>
          <w:bookmarkStart w:id="97" w:name="_CTVL001dda7a75174c24a08aa2c4f6bc7c02285"/>
          <w:r>
            <w:rPr>
              <w:lang w:val="en-US"/>
            </w:rPr>
            <w:t>Hafner, S. D.; Fruteau de Laclos, H.; Koch, K.; Holliger, C. (2020): Improving Inter-Laboratory Reproducibility in Measurement of Biochemical Methane Potential (BMP).</w:t>
          </w:r>
          <w:bookmarkEnd w:id="97"/>
          <w:r>
            <w:rPr>
              <w:lang w:val="en-US"/>
            </w:rPr>
            <w:t xml:space="preserve"> </w:t>
          </w:r>
          <w:r w:rsidRPr="00D76A55">
            <w:rPr>
              <w:i/>
              <w:lang w:val="en-US"/>
            </w:rPr>
            <w:t xml:space="preserve">Water </w:t>
          </w:r>
          <w:r w:rsidRPr="00D76A55">
            <w:rPr>
              <w:lang w:val="en-US"/>
            </w:rPr>
            <w:t>12 (6), 1752.</w:t>
          </w:r>
        </w:p>
        <w:p w14:paraId="3F670456" w14:textId="77777777" w:rsidR="00D76A55" w:rsidRDefault="00D76A55" w:rsidP="00D76A55">
          <w:pPr>
            <w:pStyle w:val="CitaviBibliographyEntry"/>
            <w:rPr>
              <w:lang w:val="en-US"/>
            </w:rPr>
          </w:pPr>
          <w:bookmarkStart w:id="98" w:name="_CTVL0012bd31ee52dd149399037a277cf967998"/>
          <w:r>
            <w:rPr>
              <w:lang w:val="en-US"/>
            </w:rPr>
            <w:t>Hahn, H.; Ganagin, W.; Hartmann, K.; Wachendorf, M. (2014): Cost analysis of concepts for a demand oriented biogas supply for flexible power generation.</w:t>
          </w:r>
          <w:bookmarkEnd w:id="98"/>
          <w:r>
            <w:rPr>
              <w:lang w:val="en-US"/>
            </w:rPr>
            <w:t xml:space="preserve"> </w:t>
          </w:r>
          <w:r w:rsidRPr="00D76A55">
            <w:rPr>
              <w:i/>
              <w:lang w:val="en-US"/>
            </w:rPr>
            <w:t xml:space="preserve">Bioresource Technology </w:t>
          </w:r>
          <w:r w:rsidRPr="00D76A55">
            <w:rPr>
              <w:lang w:val="en-US"/>
            </w:rPr>
            <w:t>170, 211–220.</w:t>
          </w:r>
        </w:p>
        <w:p w14:paraId="03632A3D" w14:textId="77777777" w:rsidR="00D76A55" w:rsidRDefault="00D76A55" w:rsidP="00D76A55">
          <w:pPr>
            <w:pStyle w:val="CitaviBibliographyEntry"/>
            <w:rPr>
              <w:lang w:val="en-US"/>
            </w:rPr>
          </w:pPr>
          <w:bookmarkStart w:id="99" w:name="_CTVL00154f7876cf736462b9517e60db455cde9"/>
          <w:r>
            <w:rPr>
              <w:lang w:val="en-US"/>
            </w:rPr>
            <w:t>Heidarzadeh Vazifehkhoran, A.; Triolo, J.; Larsen, S.; Stefanek, K.; Sommer, S. (2016): Assessment of the Variability of Biogas Production from Sugar Beet Silage as Affected by Movement and Loss of the Produced Alcohols and Organic Acids.</w:t>
          </w:r>
          <w:bookmarkEnd w:id="99"/>
          <w:r>
            <w:rPr>
              <w:lang w:val="en-US"/>
            </w:rPr>
            <w:t xml:space="preserve"> </w:t>
          </w:r>
          <w:r w:rsidRPr="00D76A55">
            <w:rPr>
              <w:i/>
              <w:lang w:val="en-US"/>
            </w:rPr>
            <w:t xml:space="preserve">Energies </w:t>
          </w:r>
          <w:r w:rsidRPr="00D76A55">
            <w:rPr>
              <w:lang w:val="en-US"/>
            </w:rPr>
            <w:t>9 (5), 368.</w:t>
          </w:r>
        </w:p>
        <w:p w14:paraId="507A2BA8" w14:textId="77777777" w:rsidR="00D76A55" w:rsidRDefault="00D76A55" w:rsidP="00D76A55">
          <w:pPr>
            <w:pStyle w:val="CitaviBibliographyEntry"/>
            <w:rPr>
              <w:lang w:val="en-US"/>
            </w:rPr>
          </w:pPr>
          <w:bookmarkStart w:id="100" w:name="_CTVL00162194bb43f664366b430ad14f4eeee4e"/>
          <w:r>
            <w:rPr>
              <w:lang w:val="en-US"/>
            </w:rPr>
            <w:t>Jimenez, J.; Latrille, E.; Harmand, J.; Robles, A.; Ferrer, J.; Steyer, J.-P. (2015): Instrumentation and control of anaerobic digestion processes.</w:t>
          </w:r>
          <w:bookmarkEnd w:id="100"/>
          <w:r>
            <w:rPr>
              <w:lang w:val="en-US"/>
            </w:rPr>
            <w:t xml:space="preserve"> </w:t>
          </w:r>
          <w:r w:rsidRPr="00D76A55">
            <w:rPr>
              <w:i/>
              <w:lang w:val="en-US"/>
            </w:rPr>
            <w:t xml:space="preserve">Reviews in Environmental Science and Bio/Technology </w:t>
          </w:r>
          <w:r w:rsidRPr="00D76A55">
            <w:rPr>
              <w:lang w:val="en-US"/>
            </w:rPr>
            <w:t>14 (4), 615–648.</w:t>
          </w:r>
        </w:p>
        <w:p w14:paraId="41993EBB" w14:textId="77777777" w:rsidR="00D76A55" w:rsidRDefault="00D76A55" w:rsidP="00D76A55">
          <w:pPr>
            <w:pStyle w:val="CitaviBibliographyEntry"/>
            <w:rPr>
              <w:lang w:val="en-US"/>
            </w:rPr>
          </w:pPr>
          <w:bookmarkStart w:id="101" w:name="_CTVL001e3c2c8d0f2cb456197d9e1e30abd288b"/>
          <w:r>
            <w:rPr>
              <w:lang w:val="en-US"/>
            </w:rPr>
            <w:t>Jønson, B.; Mortensen, L.; Schmidt, J.; Jeppesen, M.; Bastidas-Oyanedel, J.-R. (2022): Flexibility as the Key to Stability: Optimization of Temperature and Gas Feed during Downtime towards Effective Integration of Biomethanation in an Intermittent Energy System.</w:t>
          </w:r>
          <w:bookmarkEnd w:id="101"/>
          <w:r>
            <w:rPr>
              <w:lang w:val="en-US"/>
            </w:rPr>
            <w:t xml:space="preserve"> </w:t>
          </w:r>
          <w:r w:rsidRPr="00D76A55">
            <w:rPr>
              <w:i/>
              <w:lang w:val="en-US"/>
            </w:rPr>
            <w:t xml:space="preserve">Energies </w:t>
          </w:r>
          <w:r w:rsidRPr="00D76A55">
            <w:rPr>
              <w:lang w:val="en-US"/>
            </w:rPr>
            <w:t>15 (16), 5827.</w:t>
          </w:r>
        </w:p>
        <w:p w14:paraId="6C6D902B" w14:textId="77777777" w:rsidR="00D76A55" w:rsidRDefault="00D76A55" w:rsidP="00D76A55">
          <w:pPr>
            <w:pStyle w:val="CitaviBibliographyEntry"/>
            <w:rPr>
              <w:lang w:val="en-US"/>
            </w:rPr>
          </w:pPr>
          <w:bookmarkStart w:id="102" w:name="_CTVL00110280bd6c11742f5ac2978cf0b531132"/>
          <w:r>
            <w:rPr>
              <w:lang w:val="en-US"/>
            </w:rPr>
            <w:t>Jordan, M.; Meisel, K.; Dotzauer, M.; Schröder, J.; Cyffka, K.-F.; Dögnitz, N.; Schmid, C.; Lenz, V.; Naumann, K.; Daniel-Gromke, J.; Paiva, G. C. de; Schindler, H.; Aliabadi, D. E.; Szarka, N.; Thrän, D. (2023): The controversial role of energy crops in the future German energy system: The trade offs of a phase-out and allocation priorities of the remaining biomass residues.</w:t>
          </w:r>
          <w:bookmarkEnd w:id="102"/>
          <w:r>
            <w:rPr>
              <w:lang w:val="en-US"/>
            </w:rPr>
            <w:t xml:space="preserve"> </w:t>
          </w:r>
          <w:r w:rsidRPr="00D76A55">
            <w:rPr>
              <w:i/>
              <w:lang w:val="en-US"/>
            </w:rPr>
            <w:t xml:space="preserve">Energy Reports </w:t>
          </w:r>
          <w:r w:rsidRPr="00D76A55">
            <w:rPr>
              <w:lang w:val="en-US"/>
            </w:rPr>
            <w:t>10, 3848–3858.</w:t>
          </w:r>
        </w:p>
        <w:p w14:paraId="40D0EF17" w14:textId="77777777" w:rsidR="00D76A55" w:rsidRDefault="00D76A55" w:rsidP="00D76A55">
          <w:pPr>
            <w:pStyle w:val="CitaviBibliographyEntry"/>
            <w:rPr>
              <w:lang w:val="en-US"/>
            </w:rPr>
          </w:pPr>
          <w:bookmarkStart w:id="103" w:name="_CTVL00109d29270eb9947939a5023fd459758f8"/>
          <w:r>
            <w:rPr>
              <w:lang w:val="en-US"/>
            </w:rPr>
            <w:t>Kegl, T.; Torres Jiménez, E.; Kegl, B.; Kovač Kralj, A.; Kegl, M. (2025): Modeling and optimization of anaerobic digestion technology: Current status and future outlook.</w:t>
          </w:r>
          <w:bookmarkEnd w:id="103"/>
          <w:r>
            <w:rPr>
              <w:lang w:val="en-US"/>
            </w:rPr>
            <w:t xml:space="preserve"> </w:t>
          </w:r>
          <w:r w:rsidRPr="00D76A55">
            <w:rPr>
              <w:i/>
              <w:lang w:val="en-US"/>
            </w:rPr>
            <w:t xml:space="preserve">Progress in Energy and Combustion Science </w:t>
          </w:r>
          <w:r w:rsidRPr="00D76A55">
            <w:rPr>
              <w:lang w:val="en-US"/>
            </w:rPr>
            <w:t>106, 101199.</w:t>
          </w:r>
        </w:p>
        <w:p w14:paraId="66570031" w14:textId="77777777" w:rsidR="00D76A55" w:rsidRDefault="00D76A55" w:rsidP="00D76A55">
          <w:pPr>
            <w:pStyle w:val="CitaviBibliographyEntry"/>
            <w:rPr>
              <w:lang w:val="en-US"/>
            </w:rPr>
          </w:pPr>
          <w:bookmarkStart w:id="104" w:name="_CTVL001ff6d8e1f22924ae3a8c00567caf17d62"/>
          <w:r>
            <w:rPr>
              <w:lang w:val="en-US"/>
            </w:rPr>
            <w:lastRenderedPageBreak/>
            <w:t>Kil, H.; Li, D.; Xi, Y.; Li, J. (2017): Model predictive control with on-line model identification for anaerobic digestion processes.</w:t>
          </w:r>
          <w:bookmarkEnd w:id="104"/>
          <w:r>
            <w:rPr>
              <w:lang w:val="en-US"/>
            </w:rPr>
            <w:t xml:space="preserve"> </w:t>
          </w:r>
          <w:r w:rsidRPr="00D76A55">
            <w:rPr>
              <w:i/>
              <w:lang w:val="en-US"/>
            </w:rPr>
            <w:t xml:space="preserve">Biochemical Engineering Journal </w:t>
          </w:r>
          <w:r w:rsidRPr="00D76A55">
            <w:rPr>
              <w:lang w:val="en-US"/>
            </w:rPr>
            <w:t>128 (9), 63–75.</w:t>
          </w:r>
        </w:p>
        <w:p w14:paraId="7852A977" w14:textId="77777777" w:rsidR="00D76A55" w:rsidRDefault="00D76A55" w:rsidP="00D76A55">
          <w:pPr>
            <w:pStyle w:val="CitaviBibliographyEntry"/>
            <w:rPr>
              <w:lang w:val="en-US"/>
            </w:rPr>
          </w:pPr>
          <w:bookmarkStart w:id="105" w:name="_CTVL001c709e85c77024936b9d07f9ccb35b455"/>
          <w:r>
            <w:rPr>
              <w:lang w:val="en-US"/>
            </w:rPr>
            <w:t>Kim, J. W.; Krausch, N.; Aizpuru, J.; Barz, T.; Lucia, S.; Neubauer, P.; Cruz Bournazou, M. N. (2023): Model predictive control and moving horizon estimation for adaptive optimal bolus feeding in high-throughput cultivation of</w:t>
          </w:r>
          <w:bookmarkEnd w:id="105"/>
          <w:r>
            <w:rPr>
              <w:lang w:val="en-US"/>
            </w:rPr>
            <w:t xml:space="preserve"> </w:t>
          </w:r>
          <w:r w:rsidRPr="00D76A55">
            <w:rPr>
              <w:i/>
              <w:lang w:val="en-US"/>
            </w:rPr>
            <w:t>E. coli</w:t>
          </w:r>
          <w:r w:rsidRPr="00D76A55">
            <w:rPr>
              <w:lang w:val="en-US"/>
            </w:rPr>
            <w:t xml:space="preserve">. </w:t>
          </w:r>
          <w:r w:rsidRPr="00D76A55">
            <w:rPr>
              <w:i/>
              <w:lang w:val="en-US"/>
            </w:rPr>
            <w:t xml:space="preserve">Computers &amp; Chemical Engineering </w:t>
          </w:r>
          <w:r w:rsidRPr="00D76A55">
            <w:rPr>
              <w:lang w:val="en-US"/>
            </w:rPr>
            <w:t>172, 108158.</w:t>
          </w:r>
        </w:p>
        <w:p w14:paraId="6D00461F" w14:textId="77777777" w:rsidR="00D76A55" w:rsidRDefault="00D76A55" w:rsidP="00D76A55">
          <w:pPr>
            <w:pStyle w:val="CitaviBibliographyEntry"/>
            <w:rPr>
              <w:lang w:val="en-US"/>
            </w:rPr>
          </w:pPr>
          <w:bookmarkStart w:id="106" w:name="_CTVL00138d43eeeeb8144698dbf90b5a413db7f"/>
          <w:r>
            <w:rPr>
              <w:lang w:val="en-US"/>
            </w:rPr>
            <w:t>Koch, K.; Hafner, S. D.; Weinrich, S.; Astals, S.; Holliger, C. (2020): Power and Limitations of Biochemical Methane Potential (BMP) Tests.</w:t>
          </w:r>
          <w:bookmarkEnd w:id="106"/>
          <w:r>
            <w:rPr>
              <w:lang w:val="en-US"/>
            </w:rPr>
            <w:t xml:space="preserve"> </w:t>
          </w:r>
          <w:r w:rsidRPr="00D76A55">
            <w:rPr>
              <w:i/>
              <w:lang w:val="en-US"/>
            </w:rPr>
            <w:t xml:space="preserve">Frontiers in Energy Research </w:t>
          </w:r>
          <w:r w:rsidRPr="00D76A55">
            <w:rPr>
              <w:lang w:val="en-US"/>
            </w:rPr>
            <w:t>8, 63.</w:t>
          </w:r>
        </w:p>
        <w:p w14:paraId="26754764" w14:textId="77777777" w:rsidR="00D76A55" w:rsidRDefault="00D76A55" w:rsidP="00D76A55">
          <w:pPr>
            <w:pStyle w:val="CitaviBibliographyEntry"/>
            <w:rPr>
              <w:lang w:val="en-US"/>
            </w:rPr>
          </w:pPr>
          <w:bookmarkStart w:id="107" w:name="_CTVL00183734d8d74ed4a239bcf1c4dc098da8f"/>
          <w:r>
            <w:rPr>
              <w:lang w:val="en-US"/>
            </w:rPr>
            <w:t>Körber, M.; Weinrich, S.; Span, R.; Gerber, M. (2022): Demand-oriented biogas production to cover residual load of an electricity self-sufficient community using a simple kinetic model.</w:t>
          </w:r>
          <w:bookmarkEnd w:id="107"/>
          <w:r>
            <w:rPr>
              <w:lang w:val="en-US"/>
            </w:rPr>
            <w:t xml:space="preserve"> </w:t>
          </w:r>
          <w:r w:rsidRPr="00D76A55">
            <w:rPr>
              <w:i/>
              <w:lang w:val="en-US"/>
            </w:rPr>
            <w:t xml:space="preserve">Bioresource Technology </w:t>
          </w:r>
          <w:r w:rsidRPr="00D76A55">
            <w:rPr>
              <w:lang w:val="en-US"/>
            </w:rPr>
            <w:t>361, 127664.</w:t>
          </w:r>
        </w:p>
        <w:p w14:paraId="38BB7CE3" w14:textId="77777777" w:rsidR="00D76A55" w:rsidRDefault="00D76A55" w:rsidP="00D76A55">
          <w:pPr>
            <w:pStyle w:val="CitaviBibliographyEntry"/>
            <w:rPr>
              <w:lang w:val="en-US"/>
            </w:rPr>
          </w:pPr>
          <w:bookmarkStart w:id="108" w:name="_CTVL001c56319509a044d07a266baf2807cc4d6"/>
          <w:r>
            <w:rPr>
              <w:lang w:val="en-US"/>
            </w:rPr>
            <w:t>Kryvoruchko, V.; Machmüller, A.; Bodiroza, V.; Amon, B.; Amon, T. (2009): Anaerobic digestion of by-products of sugar beet and starch potato processing.</w:t>
          </w:r>
          <w:bookmarkEnd w:id="108"/>
          <w:r>
            <w:rPr>
              <w:lang w:val="en-US"/>
            </w:rPr>
            <w:t xml:space="preserve"> </w:t>
          </w:r>
          <w:r w:rsidRPr="00D76A55">
            <w:rPr>
              <w:i/>
              <w:lang w:val="en-US"/>
            </w:rPr>
            <w:t xml:space="preserve">Biomass and Bioenergy </w:t>
          </w:r>
          <w:r w:rsidRPr="00D76A55">
            <w:rPr>
              <w:lang w:val="en-US"/>
            </w:rPr>
            <w:t>33 (4), 620–627.</w:t>
          </w:r>
        </w:p>
        <w:p w14:paraId="5B8A130D" w14:textId="77777777" w:rsidR="00D76A55" w:rsidRDefault="00D76A55" w:rsidP="00D76A55">
          <w:pPr>
            <w:pStyle w:val="CitaviBibliographyEntry"/>
            <w:rPr>
              <w:lang w:val="en-US"/>
            </w:rPr>
          </w:pPr>
          <w:bookmarkStart w:id="109" w:name="_CTVL001f846f4f7d3934acb9097be2341ee47a0"/>
          <w:r>
            <w:rPr>
              <w:lang w:val="en-US"/>
            </w:rPr>
            <w:t>Ku, H. H. (1966): Notes on the use of propagation of error formulas.</w:t>
          </w:r>
          <w:bookmarkEnd w:id="109"/>
          <w:r>
            <w:rPr>
              <w:lang w:val="en-US"/>
            </w:rPr>
            <w:t xml:space="preserve"> </w:t>
          </w:r>
          <w:r w:rsidRPr="00D76A55">
            <w:rPr>
              <w:i/>
              <w:lang w:val="en-US"/>
            </w:rPr>
            <w:t xml:space="preserve">Journal of Research of the National Bureau of Standards, Section C: Engineering and Instrumentation </w:t>
          </w:r>
          <w:r w:rsidRPr="00D76A55">
            <w:rPr>
              <w:lang w:val="en-US"/>
            </w:rPr>
            <w:t>70C (4), 263.</w:t>
          </w:r>
        </w:p>
        <w:p w14:paraId="2883210A" w14:textId="77777777" w:rsidR="00D76A55" w:rsidRDefault="00D76A55" w:rsidP="00D76A55">
          <w:pPr>
            <w:pStyle w:val="CitaviBibliographyEntry"/>
            <w:rPr>
              <w:lang w:val="en-US"/>
            </w:rPr>
          </w:pPr>
          <w:bookmarkStart w:id="110" w:name="_CTVL001c3b78bc64261460886accb7573639093"/>
          <w:r w:rsidRPr="006E7A8E">
            <w:rPr>
              <w:lang w:val="de-DE"/>
            </w:rPr>
            <w:t xml:space="preserve">Liebetrau, J.; Pfeiffer, D. (Eds.) </w:t>
          </w:r>
          <w:r>
            <w:rPr>
              <w:lang w:val="en-US"/>
            </w:rPr>
            <w:t>(2020): Collection of Methods for Biogas. Methods to determine parameters for analysis purposes and parameters that describe processes in the biogas sector. 2nd Edition. Leipzig (Biomass energy use, Vol. 7).</w:t>
          </w:r>
        </w:p>
        <w:p w14:paraId="054A483A" w14:textId="77777777" w:rsidR="00D76A55" w:rsidRDefault="00D76A55" w:rsidP="00D76A55">
          <w:pPr>
            <w:pStyle w:val="CitaviBibliographyEntry"/>
            <w:rPr>
              <w:lang w:val="en-US"/>
            </w:rPr>
          </w:pPr>
          <w:bookmarkStart w:id="111" w:name="_CTVL001aa10622fc825473c887011dc382fbeeb"/>
          <w:bookmarkEnd w:id="110"/>
          <w:r>
            <w:rPr>
              <w:lang w:val="en-US"/>
            </w:rPr>
            <w:t>Lübken, M.; Kosse, P.; Koch, K.; Gehring, T.; Wichern, M. (2015): Influent Fractionation for Modeling Continuous Anaerobic Digestion Processes. In Gübitz, G., Bauer, A. et al. (Eds.):</w:t>
          </w:r>
          <w:bookmarkEnd w:id="111"/>
          <w:r>
            <w:rPr>
              <w:lang w:val="en-US"/>
            </w:rPr>
            <w:t xml:space="preserve"> </w:t>
          </w:r>
          <w:r w:rsidRPr="00D76A55">
            <w:rPr>
              <w:i/>
              <w:lang w:val="en-US"/>
            </w:rPr>
            <w:t>Biogas Science and Technology</w:t>
          </w:r>
          <w:r w:rsidRPr="00D76A55">
            <w:rPr>
              <w:lang w:val="en-US"/>
            </w:rPr>
            <w:t>. Cham: Springer International Publishing Switzerland (Advances in Biochemical Engineering/Biotechnology, 151), 137–169.</w:t>
          </w:r>
        </w:p>
        <w:p w14:paraId="5A9A389C" w14:textId="77777777" w:rsidR="00D76A55" w:rsidRDefault="00D76A55" w:rsidP="00D76A55">
          <w:pPr>
            <w:pStyle w:val="CitaviBibliographyEntry"/>
            <w:rPr>
              <w:lang w:val="en-US"/>
            </w:rPr>
          </w:pPr>
          <w:bookmarkStart w:id="112" w:name="_CTVL0017baf63e5af284abfbcbb4b1f236fe958"/>
          <w:r>
            <w:rPr>
              <w:lang w:val="en-US"/>
            </w:rPr>
            <w:t>Lucia, S.; Engell, S. (2014): Control of towing kites under uncertainty using robust economic nonlinear model predictive control:</w:t>
          </w:r>
          <w:bookmarkEnd w:id="112"/>
          <w:r>
            <w:rPr>
              <w:lang w:val="en-US"/>
            </w:rPr>
            <w:t xml:space="preserve"> </w:t>
          </w:r>
          <w:r w:rsidRPr="00D76A55">
            <w:rPr>
              <w:i/>
              <w:lang w:val="en-US"/>
            </w:rPr>
            <w:t xml:space="preserve">European Control Conference (ECC), 2014. </w:t>
          </w:r>
          <w:r w:rsidRPr="00D76A55">
            <w:rPr>
              <w:lang w:val="en-US"/>
            </w:rPr>
            <w:t>Strasbourg, France, 1158–1163.</w:t>
          </w:r>
        </w:p>
        <w:p w14:paraId="670A3376" w14:textId="77777777" w:rsidR="00D76A55" w:rsidRDefault="00D76A55" w:rsidP="00D76A55">
          <w:pPr>
            <w:pStyle w:val="CitaviBibliographyEntry"/>
            <w:rPr>
              <w:lang w:val="en-US"/>
            </w:rPr>
          </w:pPr>
          <w:bookmarkStart w:id="113" w:name="_CTVL0015c34a15e3a6541d0899b329ba07ee9d2"/>
          <w:r>
            <w:rPr>
              <w:lang w:val="en-US"/>
            </w:rPr>
            <w:t>Lucia, S.; Finkler, T.; Engell, S. (2013): Multi-stage nonlinear model predictive control applied to a semi-batch polymerization reactor under uncertainty.</w:t>
          </w:r>
          <w:bookmarkEnd w:id="113"/>
          <w:r>
            <w:rPr>
              <w:lang w:val="en-US"/>
            </w:rPr>
            <w:t xml:space="preserve"> </w:t>
          </w:r>
          <w:r w:rsidRPr="00D76A55">
            <w:rPr>
              <w:i/>
              <w:lang w:val="en-US"/>
            </w:rPr>
            <w:t xml:space="preserve">Journal of Process Control </w:t>
          </w:r>
          <w:r w:rsidRPr="00D76A55">
            <w:rPr>
              <w:lang w:val="en-US"/>
            </w:rPr>
            <w:t>23 (9), 1306–1319.</w:t>
          </w:r>
        </w:p>
        <w:p w14:paraId="37C25AB1" w14:textId="77777777" w:rsidR="00D76A55" w:rsidRDefault="00D76A55" w:rsidP="00D76A55">
          <w:pPr>
            <w:pStyle w:val="CitaviBibliographyEntry"/>
            <w:rPr>
              <w:lang w:val="en-US"/>
            </w:rPr>
          </w:pPr>
          <w:bookmarkStart w:id="114" w:name="_CTVL001977d69209d6a4035ae06308c16491874"/>
          <w:r>
            <w:rPr>
              <w:lang w:val="en-US"/>
            </w:rPr>
            <w:t>Mauky, E.; Weinrich, S.; Jacobi, H.-F.; Nägele, H.-J.; Liebetrau, J.; Nelles, M. (2017): Demand-driven biogas production by flexible feeding in full-scale - Process stability and flexibility potentials.</w:t>
          </w:r>
          <w:bookmarkEnd w:id="114"/>
          <w:r>
            <w:rPr>
              <w:lang w:val="en-US"/>
            </w:rPr>
            <w:t xml:space="preserve"> </w:t>
          </w:r>
          <w:r w:rsidRPr="00D76A55">
            <w:rPr>
              <w:i/>
              <w:lang w:val="en-US"/>
            </w:rPr>
            <w:t xml:space="preserve">Anaerobe </w:t>
          </w:r>
          <w:r w:rsidRPr="00D76A55">
            <w:rPr>
              <w:lang w:val="en-US"/>
            </w:rPr>
            <w:t>46, 86–95.</w:t>
          </w:r>
        </w:p>
        <w:p w14:paraId="3510EF96" w14:textId="77777777" w:rsidR="00D76A55" w:rsidRDefault="00D76A55" w:rsidP="00D76A55">
          <w:pPr>
            <w:pStyle w:val="CitaviBibliographyEntry"/>
            <w:rPr>
              <w:lang w:val="en-US"/>
            </w:rPr>
          </w:pPr>
          <w:bookmarkStart w:id="115" w:name="_CTVL00125a47e44351c41d8814ac7303d06f6e1"/>
          <w:r>
            <w:rPr>
              <w:lang w:val="en-US"/>
            </w:rPr>
            <w:lastRenderedPageBreak/>
            <w:t>Mauky, E.; Weinrich, S.; Nägele, H.-J.; Jacobi, H. F.; Liebetrau, J.; Nelles, M. (2016): Model Predictive Control for Demand-Driven Biogas Production in Full Scale.</w:t>
          </w:r>
          <w:bookmarkEnd w:id="115"/>
          <w:r>
            <w:rPr>
              <w:lang w:val="en-US"/>
            </w:rPr>
            <w:t xml:space="preserve"> </w:t>
          </w:r>
          <w:r w:rsidRPr="00D76A55">
            <w:rPr>
              <w:i/>
              <w:lang w:val="en-US"/>
            </w:rPr>
            <w:t xml:space="preserve">Chemical Engineering &amp; Technology </w:t>
          </w:r>
          <w:r w:rsidRPr="00D76A55">
            <w:rPr>
              <w:lang w:val="en-US"/>
            </w:rPr>
            <w:t>39 (4), 652–664.</w:t>
          </w:r>
        </w:p>
        <w:p w14:paraId="3E2E1C39" w14:textId="77777777" w:rsidR="00D76A55" w:rsidRDefault="00D76A55" w:rsidP="00D76A55">
          <w:pPr>
            <w:pStyle w:val="CitaviBibliographyEntry"/>
            <w:rPr>
              <w:lang w:val="en-US"/>
            </w:rPr>
          </w:pPr>
          <w:bookmarkStart w:id="116" w:name="_CTVL0013051c0cddf4f42568eae54078ad0bd70"/>
          <w:r>
            <w:rPr>
              <w:lang w:val="en-US"/>
            </w:rPr>
            <w:t>Mayne, D. Q. (2014): Model predictive control: Recent developments and future promise.</w:t>
          </w:r>
          <w:bookmarkEnd w:id="116"/>
          <w:r>
            <w:rPr>
              <w:lang w:val="en-US"/>
            </w:rPr>
            <w:t xml:space="preserve"> </w:t>
          </w:r>
          <w:r w:rsidRPr="00D76A55">
            <w:rPr>
              <w:i/>
              <w:lang w:val="en-US"/>
            </w:rPr>
            <w:t xml:space="preserve">Automatica </w:t>
          </w:r>
          <w:r w:rsidRPr="00D76A55">
            <w:rPr>
              <w:lang w:val="en-US"/>
            </w:rPr>
            <w:t>50 (12), 2967–2986.</w:t>
          </w:r>
        </w:p>
        <w:p w14:paraId="1400B630" w14:textId="77777777" w:rsidR="00D76A55" w:rsidRDefault="00D76A55" w:rsidP="00D76A55">
          <w:pPr>
            <w:pStyle w:val="CitaviBibliographyEntry"/>
            <w:rPr>
              <w:lang w:val="en-US"/>
            </w:rPr>
          </w:pPr>
          <w:bookmarkStart w:id="117" w:name="_CTVL0019836156639df4933b501911f3c806a05"/>
          <w:r>
            <w:rPr>
              <w:lang w:val="en-US"/>
            </w:rPr>
            <w:t>Méndez-Acosta, H. O.; Palacios-Ruiz, B.; Alcaraz-González, V.; Steyer, J.-P.; González-Álvarez, V.; Latrille, E. (2008): Robust Control of Volatile Fatty Acids in Anaerobic Digestion Processes.</w:t>
          </w:r>
          <w:bookmarkEnd w:id="117"/>
          <w:r>
            <w:rPr>
              <w:lang w:val="en-US"/>
            </w:rPr>
            <w:t xml:space="preserve"> </w:t>
          </w:r>
          <w:r w:rsidRPr="00D76A55">
            <w:rPr>
              <w:i/>
              <w:lang w:val="en-US"/>
            </w:rPr>
            <w:t xml:space="preserve">Industrial &amp; Engineering Chemistry Research </w:t>
          </w:r>
          <w:r w:rsidRPr="00D76A55">
            <w:rPr>
              <w:lang w:val="en-US"/>
            </w:rPr>
            <w:t>47 (20), 7715–7720.</w:t>
          </w:r>
        </w:p>
        <w:p w14:paraId="6B2B603B" w14:textId="77777777" w:rsidR="00D76A55" w:rsidRDefault="00D76A55" w:rsidP="00D76A55">
          <w:pPr>
            <w:pStyle w:val="CitaviBibliographyEntry"/>
            <w:rPr>
              <w:lang w:val="en-US"/>
            </w:rPr>
          </w:pPr>
          <w:bookmarkStart w:id="118" w:name="_CTVL0016eced3bdb1264e2587d3636fa6b5d195"/>
          <w:r>
            <w:rPr>
              <w:lang w:val="en-US"/>
            </w:rPr>
            <w:t>Mesbah, A.; Streif, S.; Findeisen, R.; Braatz, R. D. (2014): Stochastic nonlinear model predictive control with probabilistic constraints:</w:t>
          </w:r>
          <w:bookmarkEnd w:id="118"/>
          <w:r>
            <w:rPr>
              <w:lang w:val="en-US"/>
            </w:rPr>
            <w:t xml:space="preserve"> </w:t>
          </w:r>
          <w:r w:rsidRPr="00D76A55">
            <w:rPr>
              <w:i/>
              <w:lang w:val="en-US"/>
            </w:rPr>
            <w:t xml:space="preserve">2014 American Control Conference (ACC 2014). </w:t>
          </w:r>
          <w:r w:rsidRPr="00D76A55">
            <w:rPr>
              <w:lang w:val="en-US"/>
            </w:rPr>
            <w:t>Portland, OR, USA, 2413–2419.</w:t>
          </w:r>
        </w:p>
        <w:p w14:paraId="4AC7BAFF" w14:textId="77777777" w:rsidR="00D76A55" w:rsidRDefault="00D76A55" w:rsidP="00D76A55">
          <w:pPr>
            <w:pStyle w:val="CitaviBibliographyEntry"/>
            <w:rPr>
              <w:lang w:val="en-US"/>
            </w:rPr>
          </w:pPr>
          <w:bookmarkStart w:id="119" w:name="_CTVL001b3c753199fa1416c82e8912240005fe1"/>
          <w:r>
            <w:rPr>
              <w:lang w:val="en-US"/>
            </w:rPr>
            <w:t>Piceno-Díaz, E. R.; Ricardez-Sandoval, L. A.; Gutierrez-Limon, M. A.; Méndez-Acosta, H. O.; Puebla, H. (2020): Robust Nonlinear Model Predictive Control for Two-Stage Anaerobic Digesters.</w:t>
          </w:r>
          <w:bookmarkEnd w:id="119"/>
          <w:r>
            <w:rPr>
              <w:lang w:val="en-US"/>
            </w:rPr>
            <w:t xml:space="preserve"> </w:t>
          </w:r>
          <w:r w:rsidRPr="00D76A55">
            <w:rPr>
              <w:i/>
              <w:lang w:val="en-US"/>
            </w:rPr>
            <w:t xml:space="preserve">Industrial &amp; Engineering Chemistry Research </w:t>
          </w:r>
          <w:r w:rsidRPr="00D76A55">
            <w:rPr>
              <w:lang w:val="en-US"/>
            </w:rPr>
            <w:t>59 (52), 22559–22572.</w:t>
          </w:r>
        </w:p>
        <w:p w14:paraId="40EFA348" w14:textId="77777777" w:rsidR="00D76A55" w:rsidRDefault="00D76A55" w:rsidP="00D76A55">
          <w:pPr>
            <w:pStyle w:val="CitaviBibliographyEntry"/>
            <w:rPr>
              <w:lang w:val="en-US"/>
            </w:rPr>
          </w:pPr>
          <w:bookmarkStart w:id="120" w:name="_CTVL0013b7c108e22d14344b8b01c1afa7d8d02"/>
          <w:r>
            <w:rPr>
              <w:lang w:val="en-US"/>
            </w:rPr>
            <w:t>Purkus, A.; Gawel, E.; Szarka, N.; Lauer, M.; Lenz, V.; Ortwein, A.; Tafarte, P.; Eichhorn, M.; Thrän, D. (2018): Contributions of flexible power generation from biomass to a secure and cost-effective electricity supply—a review of potentials, incentives and obstacles in Germany.</w:t>
          </w:r>
          <w:bookmarkEnd w:id="120"/>
          <w:r>
            <w:rPr>
              <w:lang w:val="en-US"/>
            </w:rPr>
            <w:t xml:space="preserve"> </w:t>
          </w:r>
          <w:r w:rsidRPr="00D76A55">
            <w:rPr>
              <w:i/>
              <w:lang w:val="en-US"/>
            </w:rPr>
            <w:t xml:space="preserve">Energy, Sustainability and Society </w:t>
          </w:r>
          <w:r w:rsidRPr="00D76A55">
            <w:rPr>
              <w:lang w:val="en-US"/>
            </w:rPr>
            <w:t>8 (1), 18.</w:t>
          </w:r>
        </w:p>
        <w:p w14:paraId="303295FD" w14:textId="77777777" w:rsidR="00D76A55" w:rsidRDefault="00D76A55" w:rsidP="00D76A55">
          <w:pPr>
            <w:pStyle w:val="CitaviBibliographyEntry"/>
            <w:rPr>
              <w:lang w:val="en-US"/>
            </w:rPr>
          </w:pPr>
          <w:bookmarkStart w:id="121" w:name="_CTVL001613817b73b44408b87fd77151cc11fc5"/>
          <w:r>
            <w:rPr>
              <w:lang w:val="en-US"/>
            </w:rPr>
            <w:t>Qin, S.; Badgwell, T. A. (2003): A survey of industrial model predictive control technology.</w:t>
          </w:r>
          <w:bookmarkEnd w:id="121"/>
          <w:r>
            <w:rPr>
              <w:lang w:val="en-US"/>
            </w:rPr>
            <w:t xml:space="preserve"> </w:t>
          </w:r>
          <w:r w:rsidRPr="00D76A55">
            <w:rPr>
              <w:i/>
              <w:lang w:val="en-US"/>
            </w:rPr>
            <w:t xml:space="preserve">Control Engineering Practice </w:t>
          </w:r>
          <w:r w:rsidRPr="00D76A55">
            <w:rPr>
              <w:lang w:val="en-US"/>
            </w:rPr>
            <w:t>11 (7), 733–764.</w:t>
          </w:r>
        </w:p>
        <w:p w14:paraId="4B1C9042" w14:textId="77777777" w:rsidR="00D76A55" w:rsidRDefault="00D76A55" w:rsidP="00D76A55">
          <w:pPr>
            <w:pStyle w:val="CitaviBibliographyEntry"/>
            <w:rPr>
              <w:lang w:val="en-US"/>
            </w:rPr>
          </w:pPr>
          <w:bookmarkStart w:id="122" w:name="_CTVL00135a7796cceac458e9e0ceb102a610b4c"/>
          <w:r>
            <w:rPr>
              <w:lang w:val="en-US"/>
            </w:rPr>
            <w:t>Raeyatdoost, N.; Bongards, M.; Bäck, T.; Wolf, C. (2023): Robust state estimation of the anaerobic digestion process for municipal organic waste using an unscented Kalman filter.</w:t>
          </w:r>
          <w:bookmarkEnd w:id="122"/>
          <w:r>
            <w:rPr>
              <w:lang w:val="en-US"/>
            </w:rPr>
            <w:t xml:space="preserve"> </w:t>
          </w:r>
          <w:r w:rsidRPr="00D76A55">
            <w:rPr>
              <w:i/>
              <w:lang w:val="en-US"/>
            </w:rPr>
            <w:t xml:space="preserve">Journal of Process Control </w:t>
          </w:r>
          <w:r w:rsidRPr="00D76A55">
            <w:rPr>
              <w:lang w:val="en-US"/>
            </w:rPr>
            <w:t>121 (1), 50–59.</w:t>
          </w:r>
        </w:p>
        <w:p w14:paraId="0AEA7DC8" w14:textId="77777777" w:rsidR="00D76A55" w:rsidRDefault="00D76A55" w:rsidP="00D76A55">
          <w:pPr>
            <w:pStyle w:val="CitaviBibliographyEntry"/>
            <w:rPr>
              <w:lang w:val="en-US"/>
            </w:rPr>
          </w:pPr>
          <w:bookmarkStart w:id="123" w:name="_CTVL0011f46e661315044e7b7e4ebff727a66ca"/>
          <w:r>
            <w:rPr>
              <w:lang w:val="en-US"/>
            </w:rPr>
            <w:t>Schmid, C.; Horschig, T.; Pfeiffer, A.; Szarka, N.; Thrän, D. (2019): Biogas Upgrading: A Review of National Biomethane Strategies and Support Policies in Selected Countries.</w:t>
          </w:r>
          <w:bookmarkEnd w:id="123"/>
          <w:r>
            <w:rPr>
              <w:lang w:val="en-US"/>
            </w:rPr>
            <w:t xml:space="preserve"> </w:t>
          </w:r>
          <w:r w:rsidRPr="00D76A55">
            <w:rPr>
              <w:i/>
              <w:lang w:val="en-US"/>
            </w:rPr>
            <w:t xml:space="preserve">Energies </w:t>
          </w:r>
          <w:r w:rsidRPr="00D76A55">
            <w:rPr>
              <w:lang w:val="en-US"/>
            </w:rPr>
            <w:t>12 (19), 3803.</w:t>
          </w:r>
        </w:p>
        <w:p w14:paraId="73EFB458" w14:textId="77777777" w:rsidR="00D76A55" w:rsidRDefault="00D76A55" w:rsidP="00D76A55">
          <w:pPr>
            <w:pStyle w:val="CitaviBibliographyEntry"/>
            <w:rPr>
              <w:lang w:val="en-US"/>
            </w:rPr>
          </w:pPr>
          <w:bookmarkStart w:id="124" w:name="_CTVL001a90bcad64d4a4f9097d99eb568681a63"/>
          <w:r>
            <w:rPr>
              <w:lang w:val="en-US"/>
            </w:rPr>
            <w:t>Segura, T.; Zanoni, P.; Brémond, U.; Lucet-Bérille, C.; Pradel, A.; Escudié, R.; Steyer, J.-P. (2025): Modelling anaerobic digestion of agricultural waste: From lab to full scale.</w:t>
          </w:r>
          <w:bookmarkEnd w:id="124"/>
          <w:r>
            <w:rPr>
              <w:lang w:val="en-US"/>
            </w:rPr>
            <w:t xml:space="preserve"> </w:t>
          </w:r>
          <w:r w:rsidRPr="00D76A55">
            <w:rPr>
              <w:i/>
              <w:lang w:val="en-US"/>
            </w:rPr>
            <w:t xml:space="preserve">Waste Management </w:t>
          </w:r>
          <w:r w:rsidRPr="00D76A55">
            <w:rPr>
              <w:lang w:val="en-US"/>
            </w:rPr>
            <w:t>200, 114739.</w:t>
          </w:r>
        </w:p>
        <w:p w14:paraId="21DD6424" w14:textId="77777777" w:rsidR="00D76A55" w:rsidRDefault="00D76A55" w:rsidP="00D76A55">
          <w:pPr>
            <w:pStyle w:val="CitaviBibliographyEntry"/>
            <w:rPr>
              <w:lang w:val="en-US"/>
            </w:rPr>
          </w:pPr>
          <w:bookmarkStart w:id="125" w:name="_CTVL0016898c431e65640d492a95a80bb1e400c"/>
          <w:r>
            <w:rPr>
              <w:lang w:val="en-US"/>
            </w:rPr>
            <w:lastRenderedPageBreak/>
            <w:t>Steindl, M.; Venus, T. J.; Koch, K. (2025): A new framework for the technical biogas potential: Concept design, method development, and analytical application in a case study from Germany.</w:t>
          </w:r>
          <w:bookmarkEnd w:id="125"/>
          <w:r>
            <w:rPr>
              <w:lang w:val="en-US"/>
            </w:rPr>
            <w:t xml:space="preserve"> </w:t>
          </w:r>
          <w:r w:rsidRPr="00D76A55">
            <w:rPr>
              <w:i/>
              <w:lang w:val="en-US"/>
            </w:rPr>
            <w:t xml:space="preserve">Renewable and Sustainable Energy Reviews </w:t>
          </w:r>
          <w:r w:rsidRPr="00D76A55">
            <w:rPr>
              <w:lang w:val="en-US"/>
            </w:rPr>
            <w:t>216, 115645.</w:t>
          </w:r>
        </w:p>
        <w:p w14:paraId="3C8AE141" w14:textId="77777777" w:rsidR="00D76A55" w:rsidRDefault="00D76A55" w:rsidP="00D76A55">
          <w:pPr>
            <w:pStyle w:val="CitaviBibliographyEntry"/>
            <w:rPr>
              <w:lang w:val="en-US"/>
            </w:rPr>
          </w:pPr>
          <w:bookmarkStart w:id="126" w:name="_CTVL001ce24aa14885f4936b489a97cce8cd787"/>
          <w:r>
            <w:rPr>
              <w:lang w:val="en-US"/>
            </w:rPr>
            <w:t>Stur, M.; Pohl, M.; Krebs, C.; Mauky, E. (2022): Characterisation of biogas storages: influences and comparison of methods.</w:t>
          </w:r>
          <w:bookmarkEnd w:id="126"/>
          <w:r>
            <w:rPr>
              <w:lang w:val="en-US"/>
            </w:rPr>
            <w:t xml:space="preserve"> </w:t>
          </w:r>
          <w:r w:rsidRPr="00D76A55">
            <w:rPr>
              <w:i/>
              <w:lang w:val="en-US"/>
            </w:rPr>
            <w:t xml:space="preserve">Agricultural Engineering </w:t>
          </w:r>
          <w:r w:rsidRPr="00D76A55">
            <w:rPr>
              <w:lang w:val="en-US"/>
            </w:rPr>
            <w:t>77 (1), 21–45.</w:t>
          </w:r>
        </w:p>
        <w:p w14:paraId="3ACD664F" w14:textId="77777777" w:rsidR="00D76A55" w:rsidRDefault="00D76A55" w:rsidP="00D76A55">
          <w:pPr>
            <w:pStyle w:val="CitaviBibliographyEntry"/>
            <w:rPr>
              <w:lang w:val="en-US"/>
            </w:rPr>
          </w:pPr>
          <w:bookmarkStart w:id="127" w:name="_CTVL00145abb379c65c4fa2be432c706bc9c886"/>
          <w:r>
            <w:rPr>
              <w:lang w:val="en-US"/>
            </w:rPr>
            <w:t>Theuerl, S.; Herrmann, C.; Heiermann, M.; Grundmann, P.; Landwehr, N.; Kreidenweis, U.; Prochnow, A. (2019): The Future Agricultural Biogas Plant in Germany.</w:t>
          </w:r>
          <w:bookmarkEnd w:id="127"/>
          <w:r>
            <w:rPr>
              <w:lang w:val="en-US"/>
            </w:rPr>
            <w:t xml:space="preserve"> </w:t>
          </w:r>
          <w:r w:rsidRPr="00D76A55">
            <w:rPr>
              <w:i/>
              <w:lang w:val="en-US"/>
            </w:rPr>
            <w:t xml:space="preserve">Energies </w:t>
          </w:r>
          <w:r w:rsidRPr="00D76A55">
            <w:rPr>
              <w:lang w:val="en-US"/>
            </w:rPr>
            <w:t>12 (3), 396.</w:t>
          </w:r>
        </w:p>
        <w:p w14:paraId="243497DF" w14:textId="77777777" w:rsidR="00D76A55" w:rsidRDefault="00D76A55" w:rsidP="00D76A55">
          <w:pPr>
            <w:pStyle w:val="CitaviBibliographyEntry"/>
            <w:rPr>
              <w:lang w:val="en-US"/>
            </w:rPr>
          </w:pPr>
          <w:bookmarkStart w:id="128" w:name="_CTVL0010fd60b7558314efbb8aa4629189e2aff"/>
          <w:r>
            <w:rPr>
              <w:lang w:val="en-US"/>
            </w:rPr>
            <w:t>Tisocco, S.; Weinrich, S.; Lyons, G.; Wills, M.; Zhan, X.; Crosson, P. (2024): Application of a simplified ADM1 for full-scale anaerobic co-digestion of cattle slurry and grass silage: assessment of input variability.</w:t>
          </w:r>
          <w:bookmarkEnd w:id="128"/>
          <w:r>
            <w:rPr>
              <w:lang w:val="en-US"/>
            </w:rPr>
            <w:t xml:space="preserve"> </w:t>
          </w:r>
          <w:r w:rsidRPr="00D76A55">
            <w:rPr>
              <w:i/>
              <w:lang w:val="en-US"/>
            </w:rPr>
            <w:t xml:space="preserve">Frontiers of Environmental Science &amp; Engineering </w:t>
          </w:r>
          <w:r w:rsidRPr="00D76A55">
            <w:rPr>
              <w:lang w:val="en-US"/>
            </w:rPr>
            <w:t>18 (4).</w:t>
          </w:r>
        </w:p>
        <w:p w14:paraId="7275B6EB" w14:textId="77777777" w:rsidR="00D76A55" w:rsidRDefault="00D76A55" w:rsidP="00D76A55">
          <w:pPr>
            <w:pStyle w:val="CitaviBibliographyEntry"/>
            <w:rPr>
              <w:lang w:val="en-US"/>
            </w:rPr>
          </w:pPr>
          <w:bookmarkStart w:id="129" w:name="_CTVL001a6c19f5ed0b04d3a96021ade56571554"/>
          <w:r>
            <w:rPr>
              <w:lang w:val="en-US"/>
            </w:rPr>
            <w:t>Wächter, A.; Biegler, L. T. (2006): On the implementation of an interior-point filter line-search algorithm for large-scale nonlinear programming.</w:t>
          </w:r>
          <w:bookmarkEnd w:id="129"/>
          <w:r>
            <w:rPr>
              <w:lang w:val="en-US"/>
            </w:rPr>
            <w:t xml:space="preserve"> </w:t>
          </w:r>
          <w:r w:rsidRPr="00D76A55">
            <w:rPr>
              <w:i/>
              <w:lang w:val="en-US"/>
            </w:rPr>
            <w:t xml:space="preserve">Mathematical Programming </w:t>
          </w:r>
          <w:r w:rsidRPr="00D76A55">
            <w:rPr>
              <w:lang w:val="en-US"/>
            </w:rPr>
            <w:t>106 (1), 25–57.</w:t>
          </w:r>
        </w:p>
        <w:p w14:paraId="2B84228A" w14:textId="77777777" w:rsidR="00D76A55" w:rsidRDefault="00D76A55" w:rsidP="00D76A55">
          <w:pPr>
            <w:pStyle w:val="CitaviBibliographyEntry"/>
            <w:rPr>
              <w:lang w:val="en-US"/>
            </w:rPr>
          </w:pPr>
          <w:bookmarkStart w:id="130" w:name="_CTVL0016df8aa821b7747acb1edb4d9183c161a"/>
          <w:r>
            <w:rPr>
              <w:lang w:val="en-US"/>
            </w:rPr>
            <w:t>Weinrich, S.; Mauky, E.; Schmidt, T.; Krebs, C.; Liebetrau, J.; Nelles, M. (2021): Systematic simplification of the Anaerobic Digestion Model No. 1 (ADM1) - Laboratory experiments and model application.</w:t>
          </w:r>
          <w:bookmarkEnd w:id="130"/>
          <w:r>
            <w:rPr>
              <w:lang w:val="en-US"/>
            </w:rPr>
            <w:t xml:space="preserve"> </w:t>
          </w:r>
          <w:r w:rsidRPr="00D76A55">
            <w:rPr>
              <w:i/>
              <w:lang w:val="en-US"/>
            </w:rPr>
            <w:t xml:space="preserve">Bioresource Technology </w:t>
          </w:r>
          <w:r w:rsidRPr="00D76A55">
            <w:rPr>
              <w:lang w:val="en-US"/>
            </w:rPr>
            <w:t>333, 125104.</w:t>
          </w:r>
        </w:p>
        <w:p w14:paraId="275550D0" w14:textId="77777777" w:rsidR="00D76A55" w:rsidRDefault="00D76A55" w:rsidP="00D76A55">
          <w:pPr>
            <w:pStyle w:val="CitaviBibliographyEntry"/>
            <w:rPr>
              <w:lang w:val="en-US"/>
            </w:rPr>
          </w:pPr>
          <w:bookmarkStart w:id="131" w:name="_CTVL0011ab1625a1f8746d89116961d23d09cb8"/>
          <w:r>
            <w:rPr>
              <w:lang w:val="en-US"/>
            </w:rPr>
            <w:t>Weinrich, S.; Nelles, M. (2021): Systematic simplification of the Anaerobic Digestion Model No. 1 (ADM1) - Model development and stoichiometric analysis.</w:t>
          </w:r>
          <w:bookmarkEnd w:id="131"/>
          <w:r>
            <w:rPr>
              <w:lang w:val="en-US"/>
            </w:rPr>
            <w:t xml:space="preserve"> </w:t>
          </w:r>
          <w:r w:rsidRPr="00D76A55">
            <w:rPr>
              <w:i/>
              <w:lang w:val="en-US"/>
            </w:rPr>
            <w:t xml:space="preserve">Bioresource Technology </w:t>
          </w:r>
          <w:r w:rsidRPr="00D76A55">
            <w:rPr>
              <w:lang w:val="en-US"/>
            </w:rPr>
            <w:t>333, 125124.</w:t>
          </w:r>
        </w:p>
        <w:p w14:paraId="48D66375" w14:textId="77777777" w:rsidR="00D76A55" w:rsidRDefault="00D76A55" w:rsidP="00D76A55">
          <w:pPr>
            <w:pStyle w:val="CitaviBibliographyEntry"/>
            <w:rPr>
              <w:lang w:val="en-US"/>
            </w:rPr>
          </w:pPr>
          <w:bookmarkStart w:id="132" w:name="_CTVL001f1aa20dc1733474cba6c9c9c69c24f87"/>
          <w:r>
            <w:rPr>
              <w:lang w:val="en-US"/>
            </w:rPr>
            <w:t>Weinrich, S.; Schäfer, F. et al. (Eds.) (2018): Value of batch tests for biogas potential analysis. Method comparison and challenges of substrate and efficiency evaluation of biogas plants. Murphy, J. D. (Ed.): IEA Bioenergy Task 37 (10).</w:t>
          </w:r>
        </w:p>
        <w:p w14:paraId="64F34A4F" w14:textId="77777777" w:rsidR="00D76A55" w:rsidRDefault="00D76A55" w:rsidP="00D76A55">
          <w:pPr>
            <w:pStyle w:val="CitaviBibliographyEntry"/>
            <w:rPr>
              <w:lang w:val="en-US"/>
            </w:rPr>
          </w:pPr>
          <w:bookmarkStart w:id="133" w:name="_CTVL0014ef1520487f946ef83e55681391d9ca8"/>
          <w:bookmarkEnd w:id="132"/>
          <w:r>
            <w:rPr>
              <w:lang w:val="en-US"/>
            </w:rPr>
            <w:t>Weißbach, F. (2008): On Assessing the Gas Production Potential of Renewable Primary Product.</w:t>
          </w:r>
          <w:bookmarkEnd w:id="133"/>
          <w:r>
            <w:rPr>
              <w:lang w:val="en-US"/>
            </w:rPr>
            <w:t xml:space="preserve"> </w:t>
          </w:r>
          <w:r w:rsidRPr="00D76A55">
            <w:rPr>
              <w:i/>
              <w:lang w:val="en-US"/>
            </w:rPr>
            <w:t xml:space="preserve">Agricultural Engineering </w:t>
          </w:r>
          <w:r w:rsidRPr="00D76A55">
            <w:rPr>
              <w:lang w:val="en-US"/>
            </w:rPr>
            <w:t>63 (6), 356–358.</w:t>
          </w:r>
        </w:p>
        <w:p w14:paraId="75B054B1" w14:textId="77777777" w:rsidR="00D76A55" w:rsidRDefault="00D76A55" w:rsidP="00D76A55">
          <w:pPr>
            <w:pStyle w:val="CitaviBibliographyEntry"/>
            <w:rPr>
              <w:lang w:val="en-US"/>
            </w:rPr>
          </w:pPr>
          <w:bookmarkStart w:id="134" w:name="_CTVL001d161db80b0484e89b63cc8a7402f653a"/>
          <w:r>
            <w:rPr>
              <w:lang w:val="en-US"/>
            </w:rPr>
            <w:t>Weißbach, F.; Strubelt, C. (2008a): Correcting the Dry Matter Content of Grass Silages as a Substrate for Biogas Production.</w:t>
          </w:r>
          <w:bookmarkEnd w:id="134"/>
          <w:r>
            <w:rPr>
              <w:lang w:val="en-US"/>
            </w:rPr>
            <w:t xml:space="preserve"> </w:t>
          </w:r>
          <w:r w:rsidRPr="00D76A55">
            <w:rPr>
              <w:i/>
              <w:lang w:val="en-US"/>
            </w:rPr>
            <w:t xml:space="preserve">Agricultural Engineering </w:t>
          </w:r>
          <w:r w:rsidRPr="00D76A55">
            <w:rPr>
              <w:lang w:val="en-US"/>
            </w:rPr>
            <w:t>63 (4), 210–211.</w:t>
          </w:r>
        </w:p>
        <w:p w14:paraId="2DA728C2" w14:textId="77777777" w:rsidR="00D76A55" w:rsidRDefault="00D76A55" w:rsidP="00D76A55">
          <w:pPr>
            <w:pStyle w:val="CitaviBibliographyEntry"/>
            <w:rPr>
              <w:lang w:val="en-US"/>
            </w:rPr>
          </w:pPr>
          <w:bookmarkStart w:id="135" w:name="_CTVL001f9b5c747b038492e9f48c128844d030f"/>
          <w:r>
            <w:rPr>
              <w:lang w:val="en-US"/>
            </w:rPr>
            <w:t>Weißbach, F.; Strubelt, C. (2008b): Correcting the Dry Matter Content of Maize Silages as a Substrate for Biogas Production.</w:t>
          </w:r>
          <w:bookmarkEnd w:id="135"/>
          <w:r>
            <w:rPr>
              <w:lang w:val="en-US"/>
            </w:rPr>
            <w:t xml:space="preserve"> </w:t>
          </w:r>
          <w:r w:rsidRPr="00D76A55">
            <w:rPr>
              <w:i/>
              <w:lang w:val="en-US"/>
            </w:rPr>
            <w:t xml:space="preserve">Agricultural Engineering </w:t>
          </w:r>
          <w:r w:rsidRPr="00D76A55">
            <w:rPr>
              <w:lang w:val="en-US"/>
            </w:rPr>
            <w:t>63 (2), 82–83.</w:t>
          </w:r>
        </w:p>
        <w:p w14:paraId="5A30D8DF" w14:textId="77777777" w:rsidR="00D76A55" w:rsidRDefault="00D76A55" w:rsidP="00D76A55">
          <w:pPr>
            <w:pStyle w:val="CitaviBibliographyEntry"/>
            <w:rPr>
              <w:lang w:val="en-US"/>
            </w:rPr>
          </w:pPr>
          <w:bookmarkStart w:id="136" w:name="_CTVL0013b3a74e421b54e41aa1cd75eb414af95"/>
          <w:r>
            <w:rPr>
              <w:lang w:val="en-US"/>
            </w:rPr>
            <w:t>Weißbach, F.; Strubelt, C. (2008c): Correcting the Dry Matter Content of Sugar Beet Silages as a Substrate for Biogas Production.</w:t>
          </w:r>
          <w:bookmarkEnd w:id="136"/>
          <w:r>
            <w:rPr>
              <w:lang w:val="en-US"/>
            </w:rPr>
            <w:t xml:space="preserve"> </w:t>
          </w:r>
          <w:r w:rsidRPr="00D76A55">
            <w:rPr>
              <w:i/>
              <w:lang w:val="en-US"/>
            </w:rPr>
            <w:t xml:space="preserve">Agricultural Engineering </w:t>
          </w:r>
          <w:r w:rsidRPr="00D76A55">
            <w:rPr>
              <w:lang w:val="en-US"/>
            </w:rPr>
            <w:t>63 (6), 354–355.</w:t>
          </w:r>
        </w:p>
        <w:p w14:paraId="0738BF60" w14:textId="79AE03A7" w:rsidR="00D5169A" w:rsidRPr="00670698" w:rsidRDefault="00D76A55" w:rsidP="00D76A55">
          <w:pPr>
            <w:pStyle w:val="CitaviBibliographyEntry"/>
            <w:rPr>
              <w:lang w:val="en-US"/>
            </w:rPr>
          </w:pPr>
          <w:bookmarkStart w:id="137" w:name="_CTVL001814785b0950c494f9cfced3b0e9edcd3"/>
          <w:r>
            <w:rPr>
              <w:lang w:val="en-US"/>
            </w:rPr>
            <w:t>Wichern, M.; Gehring, T.; Fischer, K.; Andrade, D.; Lübken, M.; Koch, K.; Gronauer, A.; Horn, H. (2009): Monofermentation of grass silage under mesophilic conditions: measurements and mathematical modeling with ADM 1.</w:t>
          </w:r>
          <w:bookmarkEnd w:id="137"/>
          <w:r>
            <w:rPr>
              <w:lang w:val="en-US"/>
            </w:rPr>
            <w:t xml:space="preserve"> </w:t>
          </w:r>
          <w:r w:rsidRPr="00D76A55">
            <w:rPr>
              <w:i/>
              <w:lang w:val="en-US"/>
            </w:rPr>
            <w:t xml:space="preserve">Bioresource Technology </w:t>
          </w:r>
          <w:r w:rsidRPr="00D76A55">
            <w:rPr>
              <w:lang w:val="en-US"/>
            </w:rPr>
            <w:t>100 (4), 1675–1681.</w:t>
          </w:r>
          <w:r w:rsidR="00026F10" w:rsidRPr="00670698">
            <w:rPr>
              <w:lang w:val="en-US"/>
            </w:rPr>
            <w:fldChar w:fldCharType="end"/>
          </w:r>
          <w:commentRangeEnd w:id="77"/>
          <w:r w:rsidR="00E37C78">
            <w:rPr>
              <w:rStyle w:val="Kommentarzeichen"/>
            </w:rPr>
            <w:commentReference w:id="77"/>
          </w:r>
        </w:p>
      </w:sdtContent>
    </w:sdt>
    <w:p w14:paraId="12AD691C" w14:textId="6209DD97" w:rsidR="00964375" w:rsidRPr="00220152" w:rsidRDefault="0CD80FEA" w:rsidP="00220152">
      <w:pPr>
        <w:pStyle w:val="berschrift2"/>
        <w:rPr>
          <w:lang w:val="en-US"/>
        </w:rPr>
      </w:pPr>
      <w:r w:rsidRPr="00817AC1">
        <w:rPr>
          <w:lang w:val="en-US"/>
        </w:rPr>
        <w:lastRenderedPageBreak/>
        <w:t>Tables</w:t>
      </w:r>
    </w:p>
    <w:p w14:paraId="1734EC0C" w14:textId="4F644CFE" w:rsidR="00CC6CC8" w:rsidRPr="003266EA" w:rsidRDefault="00CC6CC8" w:rsidP="00220152">
      <w:pPr>
        <w:spacing w:after="0"/>
        <w:ind w:right="-327" w:firstLine="0"/>
        <w:jc w:val="left"/>
        <w:rPr>
          <w:lang w:val="en-US"/>
        </w:rPr>
      </w:pPr>
      <w:r w:rsidRPr="005F0CBB">
        <w:rPr>
          <w:rFonts w:eastAsia="Garamond" w:cs="Garamond"/>
          <w:b/>
          <w:sz w:val="22"/>
          <w:lang w:val="en-US"/>
        </w:rPr>
        <w:t xml:space="preserve">Table </w:t>
      </w:r>
      <w:r w:rsidR="00C65AFD">
        <w:rPr>
          <w:rFonts w:eastAsia="Garamond" w:cs="Garamond"/>
          <w:b/>
          <w:sz w:val="22"/>
          <w:lang w:val="en-US"/>
        </w:rPr>
        <w:t>1</w:t>
      </w:r>
      <w:r w:rsidRPr="005F0CBB">
        <w:rPr>
          <w:rFonts w:eastAsia="Garamond" w:cs="Garamond"/>
          <w:b/>
          <w:sz w:val="22"/>
          <w:lang w:val="en-US"/>
        </w:rPr>
        <w:t>:</w:t>
      </w:r>
      <w:r w:rsidRPr="00BC0157">
        <w:rPr>
          <w:rFonts w:eastAsia="Garamond" w:cs="Garamond"/>
          <w:sz w:val="22"/>
          <w:lang w:val="en-US"/>
        </w:rPr>
        <w:t xml:space="preserve"> </w:t>
      </w:r>
      <w:r>
        <w:rPr>
          <w:rFonts w:eastAsia="Garamond" w:cs="Garamond"/>
          <w:sz w:val="22"/>
          <w:lang w:val="en-US"/>
        </w:rPr>
        <w:t>M</w:t>
      </w:r>
      <w:r w:rsidRPr="00BC0157">
        <w:rPr>
          <w:rFonts w:eastAsia="Garamond" w:cs="Garamond"/>
          <w:sz w:val="22"/>
          <w:lang w:val="en-US"/>
        </w:rPr>
        <w:t>odel parameters</w:t>
      </w:r>
      <w:r>
        <w:rPr>
          <w:rFonts w:eastAsia="Garamond" w:cs="Garamond"/>
          <w:sz w:val="22"/>
          <w:lang w:val="en-US"/>
        </w:rPr>
        <w:t xml:space="preserve"> of </w:t>
      </w:r>
      <w:proofErr w:type="spellStart"/>
      <w:r w:rsidRPr="00BC0157">
        <w:rPr>
          <w:rFonts w:eastAsia="Garamond" w:cs="Garamond"/>
          <w:sz w:val="22"/>
          <w:lang w:val="en-US"/>
        </w:rPr>
        <w:t>AD</w:t>
      </w:r>
      <w:r w:rsidR="00EC3AAE" w:rsidRPr="00A02B2B">
        <w:rPr>
          <w:rFonts w:eastAsia="Garamond" w:cs="Garamond"/>
          <w:color w:val="000000" w:themeColor="text1"/>
          <w:szCs w:val="24"/>
          <w:vertAlign w:val="superscript"/>
          <w:lang w:val="en-US"/>
        </w:rPr>
        <w:t>a</w:t>
      </w:r>
      <w:proofErr w:type="spellEnd"/>
      <w:r w:rsidR="00EC3AAE">
        <w:rPr>
          <w:rFonts w:eastAsia="Garamond" w:cs="Garamond"/>
          <w:color w:val="000000" w:themeColor="text1"/>
          <w:szCs w:val="24"/>
          <w:vertAlign w:val="superscript"/>
          <w:lang w:val="en-US"/>
        </w:rPr>
        <w:t xml:space="preserve">, </w:t>
      </w:r>
      <w:r w:rsidR="00883F42">
        <w:rPr>
          <w:rFonts w:eastAsia="Garamond" w:cs="Garamond"/>
          <w:color w:val="000000" w:themeColor="text1"/>
          <w:szCs w:val="24"/>
          <w:vertAlign w:val="superscript"/>
          <w:lang w:val="en-US"/>
        </w:rPr>
        <w:t>b</w:t>
      </w:r>
      <w:r>
        <w:rPr>
          <w:rFonts w:eastAsia="Garamond" w:cs="Garamond"/>
          <w:sz w:val="22"/>
          <w:lang w:val="en-US"/>
        </w:rPr>
        <w:t xml:space="preserve"> proces</w:t>
      </w:r>
      <w:r w:rsidR="00EC3AAE">
        <w:rPr>
          <w:rFonts w:eastAsia="Garamond" w:cs="Garamond"/>
          <w:sz w:val="22"/>
          <w:lang w:val="en-US"/>
        </w:rPr>
        <w:t>s</w:t>
      </w:r>
      <w:r w:rsidRPr="00BC0157">
        <w:rPr>
          <w:rFonts w:eastAsia="Garamond" w:cs="Garamond"/>
          <w:sz w:val="22"/>
          <w:lang w:val="en-US"/>
        </w:rPr>
        <w:t xml:space="preserve">, </w:t>
      </w:r>
      <w:proofErr w:type="spellStart"/>
      <w:r w:rsidRPr="00BC0157">
        <w:rPr>
          <w:rFonts w:eastAsia="Garamond" w:cs="Garamond"/>
          <w:sz w:val="22"/>
          <w:lang w:val="en-US"/>
        </w:rPr>
        <w:t>CHP</w:t>
      </w:r>
      <w:r w:rsidR="00EC3AAE" w:rsidRPr="00A02B2B">
        <w:rPr>
          <w:rFonts w:eastAsia="Garamond" w:cs="Garamond"/>
          <w:color w:val="000000" w:themeColor="text1"/>
          <w:szCs w:val="24"/>
          <w:vertAlign w:val="superscript"/>
          <w:lang w:val="en-US"/>
        </w:rPr>
        <w:t>a</w:t>
      </w:r>
      <w:proofErr w:type="spellEnd"/>
      <w:r w:rsidRPr="00BC0157">
        <w:rPr>
          <w:rFonts w:eastAsia="Garamond" w:cs="Garamond"/>
          <w:sz w:val="22"/>
          <w:lang w:val="en-US"/>
        </w:rPr>
        <w:t xml:space="preserve"> </w:t>
      </w:r>
      <w:r>
        <w:rPr>
          <w:rFonts w:eastAsia="Garamond" w:cs="Garamond"/>
          <w:sz w:val="22"/>
          <w:lang w:val="en-US"/>
        </w:rPr>
        <w:t xml:space="preserve">unit </w:t>
      </w:r>
      <w:r w:rsidRPr="00BC0157">
        <w:rPr>
          <w:rFonts w:eastAsia="Garamond" w:cs="Garamond"/>
          <w:sz w:val="22"/>
          <w:lang w:val="en-US"/>
        </w:rPr>
        <w:t xml:space="preserve">and </w:t>
      </w:r>
      <w:proofErr w:type="spellStart"/>
      <w:r w:rsidR="00DC7F9E">
        <w:rPr>
          <w:rFonts w:eastAsia="Garamond" w:cs="Garamond"/>
          <w:sz w:val="22"/>
          <w:lang w:val="en-US"/>
        </w:rPr>
        <w:t>GS</w:t>
      </w:r>
      <w:r w:rsidRPr="00A02B2B">
        <w:rPr>
          <w:rFonts w:eastAsia="Garamond" w:cs="Garamond"/>
          <w:color w:val="000000" w:themeColor="text1"/>
          <w:szCs w:val="24"/>
          <w:vertAlign w:val="superscript"/>
          <w:lang w:val="en-US"/>
        </w:rPr>
        <w:t>a</w:t>
      </w:r>
      <w:proofErr w:type="spellEnd"/>
      <w:r>
        <w:rPr>
          <w:rFonts w:eastAsia="Garamond" w:cs="Garamond"/>
          <w:color w:val="000000" w:themeColor="text1"/>
          <w:szCs w:val="24"/>
          <w:vertAlign w:val="superscript"/>
          <w:lang w:val="en-US"/>
        </w:rPr>
        <w:t xml:space="preserve">, </w:t>
      </w:r>
      <w:r w:rsidR="00883F42">
        <w:rPr>
          <w:rFonts w:eastAsia="Garamond" w:cs="Garamond"/>
          <w:color w:val="000000" w:themeColor="text1"/>
          <w:szCs w:val="24"/>
          <w:vertAlign w:val="superscript"/>
          <w:lang w:val="en-US"/>
        </w:rPr>
        <w:t>c</w:t>
      </w:r>
      <w:r w:rsidR="003266EA">
        <w:rPr>
          <w:rFonts w:eastAsia="Garamond" w:cs="Garamond"/>
          <w:color w:val="000000" w:themeColor="text1"/>
          <w:szCs w:val="24"/>
          <w:lang w:val="en-US"/>
        </w:rPr>
        <w:t xml:space="preserve">, as well as </w:t>
      </w:r>
      <w:r w:rsidR="003266EA">
        <w:rPr>
          <w:rFonts w:eastAsia="Garamond" w:cs="Garamond"/>
          <w:sz w:val="22"/>
          <w:szCs w:val="24"/>
          <w:lang w:val="en-US"/>
        </w:rPr>
        <w:t>n</w:t>
      </w:r>
      <w:r w:rsidR="003266EA" w:rsidRPr="006202AD">
        <w:rPr>
          <w:rFonts w:eastAsia="Garamond" w:cs="Garamond"/>
          <w:sz w:val="22"/>
          <w:szCs w:val="24"/>
          <w:lang w:val="en-US"/>
        </w:rPr>
        <w:t>ominal values</w:t>
      </w:r>
      <w:r w:rsidR="003266EA">
        <w:rPr>
          <w:rFonts w:eastAsia="Garamond" w:cs="Garamond"/>
          <w:sz w:val="22"/>
          <w:szCs w:val="24"/>
          <w:lang w:val="en-US"/>
        </w:rPr>
        <w:t xml:space="preserve"> </w:t>
      </w:r>
      <w:r w:rsidR="003266EA" w:rsidRPr="006202AD">
        <w:rPr>
          <w:rFonts w:eastAsia="Garamond" w:cs="Garamond"/>
          <w:sz w:val="22"/>
          <w:szCs w:val="24"/>
          <w:lang w:val="en-US"/>
        </w:rPr>
        <w:t>and variation coefficients required for substrate characterization and uncertainty quantification of macronutrients.</w:t>
      </w:r>
    </w:p>
    <w:tbl>
      <w:tblPr>
        <w:tblW w:w="9067" w:type="dxa"/>
        <w:jc w:val="center"/>
        <w:tblLayout w:type="fixed"/>
        <w:tblLook w:val="04A0" w:firstRow="1" w:lastRow="0" w:firstColumn="1" w:lastColumn="0" w:noHBand="0" w:noVBand="1"/>
      </w:tblPr>
      <w:tblGrid>
        <w:gridCol w:w="1843"/>
        <w:gridCol w:w="709"/>
        <w:gridCol w:w="283"/>
        <w:gridCol w:w="851"/>
        <w:gridCol w:w="425"/>
        <w:gridCol w:w="567"/>
        <w:gridCol w:w="567"/>
        <w:gridCol w:w="851"/>
        <w:gridCol w:w="283"/>
        <w:gridCol w:w="851"/>
        <w:gridCol w:w="141"/>
        <w:gridCol w:w="709"/>
        <w:gridCol w:w="284"/>
        <w:gridCol w:w="703"/>
      </w:tblGrid>
      <w:tr w:rsidR="00630EDF" w:rsidRPr="00964375" w14:paraId="38BB99B4" w14:textId="76F28ED2" w:rsidTr="00FA2328">
        <w:trPr>
          <w:trHeight w:val="300"/>
          <w:jc w:val="center"/>
        </w:trPr>
        <w:tc>
          <w:tcPr>
            <w:tcW w:w="1843" w:type="dxa"/>
            <w:tcBorders>
              <w:top w:val="single" w:sz="4" w:space="0" w:color="auto"/>
              <w:bottom w:val="single" w:sz="4" w:space="0" w:color="auto"/>
            </w:tcBorders>
            <w:tcMar>
              <w:top w:w="15" w:type="dxa"/>
              <w:left w:w="15" w:type="dxa"/>
              <w:bottom w:w="15" w:type="dxa"/>
              <w:right w:w="15" w:type="dxa"/>
            </w:tcMar>
            <w:vAlign w:val="center"/>
          </w:tcPr>
          <w:p w14:paraId="6450541C" w14:textId="77777777" w:rsidR="00204CBE" w:rsidRPr="005F0CBB" w:rsidRDefault="00204CBE" w:rsidP="00220152">
            <w:pPr>
              <w:spacing w:after="0" w:line="360" w:lineRule="auto"/>
              <w:ind w:right="137"/>
              <w:jc w:val="right"/>
              <w:rPr>
                <w:rFonts w:eastAsia="Garamond" w:cs="Garamond"/>
                <w:color w:val="000000" w:themeColor="text1"/>
                <w:szCs w:val="24"/>
                <w:lang w:val="en-US"/>
              </w:rPr>
            </w:pPr>
            <w:r w:rsidRPr="005F0CBB">
              <w:rPr>
                <w:rFonts w:eastAsia="Garamond" w:cs="Garamond"/>
                <w:color w:val="000000" w:themeColor="text1"/>
                <w:szCs w:val="24"/>
                <w:lang w:val="en-US"/>
              </w:rPr>
              <w:t>Category</w:t>
            </w:r>
          </w:p>
        </w:tc>
        <w:tc>
          <w:tcPr>
            <w:tcW w:w="992" w:type="dxa"/>
            <w:gridSpan w:val="2"/>
            <w:tcBorders>
              <w:top w:val="single" w:sz="4" w:space="0" w:color="auto"/>
              <w:bottom w:val="single" w:sz="4" w:space="0" w:color="auto"/>
            </w:tcBorders>
            <w:tcMar>
              <w:top w:w="15" w:type="dxa"/>
              <w:left w:w="15" w:type="dxa"/>
              <w:bottom w:w="15" w:type="dxa"/>
              <w:right w:w="15" w:type="dxa"/>
            </w:tcMar>
            <w:vAlign w:val="center"/>
          </w:tcPr>
          <w:p w14:paraId="38C88A79" w14:textId="77777777" w:rsidR="00204CBE" w:rsidRPr="005F0CBB" w:rsidRDefault="00204CBE" w:rsidP="00220152">
            <w:pPr>
              <w:spacing w:after="0" w:line="360" w:lineRule="auto"/>
              <w:ind w:hanging="17"/>
              <w:jc w:val="center"/>
              <w:rPr>
                <w:rFonts w:eastAsia="Garamond" w:cs="Garamond"/>
                <w:color w:val="000000" w:themeColor="text1"/>
                <w:vertAlign w:val="superscript"/>
                <w:lang w:val="en-US"/>
              </w:rPr>
            </w:pPr>
            <w:r w:rsidRPr="005F0CBB">
              <w:rPr>
                <w:rFonts w:eastAsia="Garamond" w:cs="Garamond"/>
                <w:color w:val="000000" w:themeColor="text1"/>
                <w:lang w:val="en-US"/>
              </w:rPr>
              <w:t>Variable</w:t>
            </w:r>
          </w:p>
        </w:tc>
        <w:tc>
          <w:tcPr>
            <w:tcW w:w="851" w:type="dxa"/>
            <w:tcBorders>
              <w:top w:val="single" w:sz="4" w:space="0" w:color="auto"/>
              <w:bottom w:val="single" w:sz="4" w:space="0" w:color="auto"/>
            </w:tcBorders>
            <w:tcMar>
              <w:top w:w="15" w:type="dxa"/>
              <w:left w:w="15" w:type="dxa"/>
              <w:bottom w:w="15" w:type="dxa"/>
              <w:right w:w="15" w:type="dxa"/>
            </w:tcMar>
            <w:vAlign w:val="center"/>
          </w:tcPr>
          <w:p w14:paraId="0075188E" w14:textId="0EF96293" w:rsidR="00204CBE" w:rsidRPr="005F0CBB" w:rsidRDefault="00204CBE" w:rsidP="00220152">
            <w:pPr>
              <w:spacing w:line="360" w:lineRule="auto"/>
              <w:ind w:hanging="12"/>
              <w:rPr>
                <w:rFonts w:eastAsia="Garamond" w:cs="Garamond"/>
                <w:color w:val="000000" w:themeColor="text1"/>
                <w:szCs w:val="24"/>
                <w:lang w:val="en-US"/>
              </w:rPr>
            </w:pPr>
            <w:r>
              <w:rPr>
                <w:rFonts w:eastAsia="Garamond" w:cs="Garamond"/>
                <w:color w:val="000000" w:themeColor="text1"/>
                <w:szCs w:val="24"/>
                <w:lang w:val="en-US"/>
              </w:rPr>
              <w:t xml:space="preserve"> </w:t>
            </w:r>
            <w:r w:rsidR="00410AB5">
              <w:rPr>
                <w:rFonts w:eastAsia="Garamond" w:cs="Garamond"/>
                <w:color w:val="000000" w:themeColor="text1"/>
                <w:szCs w:val="24"/>
                <w:lang w:val="en-US"/>
              </w:rPr>
              <w:t xml:space="preserve"> </w:t>
            </w:r>
            <w:r w:rsidR="00630EDF">
              <w:rPr>
                <w:rFonts w:eastAsia="Garamond" w:cs="Garamond"/>
                <w:color w:val="000000" w:themeColor="text1"/>
                <w:szCs w:val="24"/>
                <w:lang w:val="en-US"/>
              </w:rPr>
              <w:t xml:space="preserve">  </w:t>
            </w:r>
            <w:r w:rsidRPr="005F0CBB">
              <w:rPr>
                <w:rFonts w:eastAsia="Garamond" w:cs="Garamond"/>
                <w:color w:val="000000" w:themeColor="text1"/>
                <w:szCs w:val="24"/>
                <w:lang w:val="en-US"/>
              </w:rPr>
              <w:t>Value</w:t>
            </w:r>
          </w:p>
        </w:tc>
        <w:tc>
          <w:tcPr>
            <w:tcW w:w="992" w:type="dxa"/>
            <w:gridSpan w:val="2"/>
            <w:tcBorders>
              <w:top w:val="single" w:sz="4" w:space="0" w:color="auto"/>
              <w:bottom w:val="single" w:sz="4" w:space="0" w:color="auto"/>
              <w:right w:val="dotted" w:sz="4" w:space="0" w:color="auto"/>
            </w:tcBorders>
            <w:tcMar>
              <w:top w:w="15" w:type="dxa"/>
              <w:left w:w="15" w:type="dxa"/>
              <w:bottom w:w="15" w:type="dxa"/>
              <w:right w:w="15" w:type="dxa"/>
            </w:tcMar>
            <w:vAlign w:val="center"/>
          </w:tcPr>
          <w:p w14:paraId="273BB5D6" w14:textId="77777777" w:rsidR="00204CBE" w:rsidRPr="005F0CBB" w:rsidRDefault="00204CBE" w:rsidP="00220152">
            <w:pPr>
              <w:spacing w:after="0" w:line="360" w:lineRule="auto"/>
              <w:ind w:left="-12" w:firstLine="0"/>
              <w:jc w:val="right"/>
              <w:rPr>
                <w:lang w:val="en-US"/>
              </w:rPr>
            </w:pPr>
            <w:r w:rsidRPr="005F0CBB">
              <w:rPr>
                <w:rFonts w:eastAsia="Garamond" w:cs="Garamond"/>
                <w:color w:val="000000" w:themeColor="text1"/>
                <w:szCs w:val="24"/>
                <w:lang w:val="en-US"/>
              </w:rPr>
              <w:t>Unit</w:t>
            </w:r>
          </w:p>
        </w:tc>
        <w:tc>
          <w:tcPr>
            <w:tcW w:w="1418" w:type="dxa"/>
            <w:gridSpan w:val="2"/>
            <w:tcBorders>
              <w:top w:val="single" w:sz="4" w:space="0" w:color="auto"/>
              <w:left w:val="dotted" w:sz="4" w:space="0" w:color="auto"/>
              <w:bottom w:val="single" w:sz="4" w:space="0" w:color="auto"/>
            </w:tcBorders>
          </w:tcPr>
          <w:p w14:paraId="335B6267" w14:textId="3E42A27D" w:rsidR="00204CBE" w:rsidRPr="005F0CBB" w:rsidRDefault="003266EA" w:rsidP="00204CBE">
            <w:pPr>
              <w:spacing w:after="0" w:line="360" w:lineRule="auto"/>
              <w:ind w:left="-12" w:firstLine="0"/>
              <w:jc w:val="right"/>
              <w:rPr>
                <w:rFonts w:eastAsia="Garamond" w:cs="Garamond"/>
                <w:color w:val="000000" w:themeColor="text1"/>
                <w:szCs w:val="24"/>
                <w:lang w:val="en-US"/>
              </w:rPr>
            </w:pPr>
            <w:r w:rsidRPr="005F0CBB">
              <w:rPr>
                <w:rFonts w:eastAsia="Garamond" w:cs="Garamond"/>
                <w:color w:val="000000" w:themeColor="text1"/>
                <w:szCs w:val="24"/>
                <w:lang w:val="en-US"/>
              </w:rPr>
              <w:t>Category</w:t>
            </w:r>
          </w:p>
        </w:tc>
        <w:tc>
          <w:tcPr>
            <w:tcW w:w="1134" w:type="dxa"/>
            <w:gridSpan w:val="2"/>
            <w:tcBorders>
              <w:top w:val="single" w:sz="4" w:space="0" w:color="auto"/>
              <w:bottom w:val="single" w:sz="4" w:space="0" w:color="auto"/>
            </w:tcBorders>
            <w:vAlign w:val="center"/>
          </w:tcPr>
          <w:p w14:paraId="2540EBC9" w14:textId="0EDDF000" w:rsidR="00204CBE" w:rsidRPr="005F0CBB" w:rsidRDefault="00204CBE" w:rsidP="00204CBE">
            <w:pPr>
              <w:spacing w:after="0" w:line="360" w:lineRule="auto"/>
              <w:ind w:left="-12" w:firstLine="0"/>
              <w:jc w:val="right"/>
              <w:rPr>
                <w:rFonts w:eastAsia="Garamond" w:cs="Garamond"/>
                <w:color w:val="000000" w:themeColor="text1"/>
                <w:szCs w:val="24"/>
                <w:lang w:val="en-US"/>
              </w:rPr>
            </w:pPr>
            <w:r w:rsidRPr="005F0CBB">
              <w:rPr>
                <w:rFonts w:eastAsia="Garamond" w:cs="Garamond"/>
                <w:color w:val="000000" w:themeColor="text1"/>
                <w:lang w:val="en-US"/>
              </w:rPr>
              <w:t>Variable</w:t>
            </w:r>
          </w:p>
        </w:tc>
        <w:tc>
          <w:tcPr>
            <w:tcW w:w="850" w:type="dxa"/>
            <w:gridSpan w:val="2"/>
            <w:tcBorders>
              <w:top w:val="single" w:sz="4" w:space="0" w:color="auto"/>
              <w:bottom w:val="single" w:sz="4" w:space="0" w:color="auto"/>
            </w:tcBorders>
            <w:vAlign w:val="center"/>
          </w:tcPr>
          <w:p w14:paraId="708300FF" w14:textId="734CE7D2" w:rsidR="00204CBE" w:rsidRPr="005F0CBB" w:rsidRDefault="00204CBE" w:rsidP="00204CBE">
            <w:pPr>
              <w:spacing w:after="0" w:line="360" w:lineRule="auto"/>
              <w:ind w:left="-12" w:firstLine="0"/>
              <w:jc w:val="right"/>
              <w:rPr>
                <w:rFonts w:eastAsia="Garamond" w:cs="Garamond"/>
                <w:color w:val="000000" w:themeColor="text1"/>
                <w:szCs w:val="24"/>
                <w:lang w:val="en-US"/>
              </w:rPr>
            </w:pPr>
            <w:r>
              <w:rPr>
                <w:rFonts w:eastAsia="Garamond" w:cs="Garamond"/>
                <w:color w:val="000000" w:themeColor="text1"/>
                <w:szCs w:val="24"/>
                <w:lang w:val="en-US"/>
              </w:rPr>
              <w:t xml:space="preserve"> </w:t>
            </w:r>
            <w:r w:rsidRPr="005F0CBB">
              <w:rPr>
                <w:rFonts w:eastAsia="Garamond" w:cs="Garamond"/>
                <w:color w:val="000000" w:themeColor="text1"/>
                <w:szCs w:val="24"/>
                <w:lang w:val="en-US"/>
              </w:rPr>
              <w:t>Value</w:t>
            </w:r>
          </w:p>
        </w:tc>
        <w:tc>
          <w:tcPr>
            <w:tcW w:w="987" w:type="dxa"/>
            <w:gridSpan w:val="2"/>
            <w:tcBorders>
              <w:top w:val="single" w:sz="4" w:space="0" w:color="auto"/>
              <w:bottom w:val="single" w:sz="4" w:space="0" w:color="auto"/>
            </w:tcBorders>
            <w:vAlign w:val="center"/>
          </w:tcPr>
          <w:p w14:paraId="525E0559" w14:textId="6866497D" w:rsidR="00204CBE" w:rsidRPr="005F0CBB" w:rsidRDefault="00204CBE" w:rsidP="00204CBE">
            <w:pPr>
              <w:spacing w:after="0" w:line="360" w:lineRule="auto"/>
              <w:ind w:left="-12" w:firstLine="0"/>
              <w:jc w:val="right"/>
              <w:rPr>
                <w:rFonts w:eastAsia="Garamond" w:cs="Garamond"/>
                <w:color w:val="000000" w:themeColor="text1"/>
                <w:szCs w:val="24"/>
                <w:lang w:val="en-US"/>
              </w:rPr>
            </w:pPr>
            <w:r w:rsidRPr="005F0CBB">
              <w:rPr>
                <w:rFonts w:eastAsia="Garamond" w:cs="Garamond"/>
                <w:color w:val="000000" w:themeColor="text1"/>
                <w:szCs w:val="24"/>
                <w:lang w:val="en-US"/>
              </w:rPr>
              <w:t>Unit</w:t>
            </w:r>
          </w:p>
        </w:tc>
      </w:tr>
      <w:tr w:rsidR="0066698B" w:rsidRPr="00964375" w14:paraId="555C7E54" w14:textId="7C00194B" w:rsidTr="00FA2328">
        <w:trPr>
          <w:trHeight w:val="300"/>
          <w:jc w:val="center"/>
        </w:trPr>
        <w:tc>
          <w:tcPr>
            <w:tcW w:w="1843" w:type="dxa"/>
            <w:vMerge w:val="restart"/>
            <w:tcBorders>
              <w:top w:val="single" w:sz="4" w:space="0" w:color="auto"/>
              <w:bottom w:val="single" w:sz="4" w:space="0" w:color="auto"/>
            </w:tcBorders>
            <w:tcMar>
              <w:top w:w="15" w:type="dxa"/>
              <w:left w:w="15" w:type="dxa"/>
              <w:bottom w:w="15" w:type="dxa"/>
              <w:right w:w="15" w:type="dxa"/>
            </w:tcMar>
            <w:vAlign w:val="center"/>
          </w:tcPr>
          <w:p w14:paraId="10044DE5" w14:textId="06D912C9" w:rsidR="0066698B" w:rsidRPr="005F0CBB" w:rsidRDefault="0066698B" w:rsidP="0066698B">
            <w:pPr>
              <w:spacing w:after="0" w:line="360" w:lineRule="auto"/>
              <w:ind w:right="137"/>
              <w:jc w:val="right"/>
              <w:rPr>
                <w:rFonts w:eastAsia="Garamond" w:cs="Garamond"/>
                <w:color w:val="000000" w:themeColor="text1"/>
                <w:szCs w:val="24"/>
                <w:vertAlign w:val="superscript"/>
                <w:lang w:val="en-US"/>
              </w:rPr>
            </w:pPr>
            <w:r w:rsidRPr="005F0CBB">
              <w:rPr>
                <w:rFonts w:eastAsia="Garamond" w:cs="Garamond"/>
                <w:color w:val="000000" w:themeColor="text1"/>
                <w:szCs w:val="24"/>
                <w:lang w:val="en-US"/>
              </w:rPr>
              <w:t>Operationa</w:t>
            </w:r>
            <w:r>
              <w:rPr>
                <w:rFonts w:eastAsia="Garamond" w:cs="Garamond"/>
                <w:color w:val="000000" w:themeColor="text1"/>
                <w:szCs w:val="24"/>
                <w:lang w:val="en-US"/>
              </w:rPr>
              <w:t>l</w:t>
            </w:r>
            <w:r w:rsidRPr="005F0CBB">
              <w:rPr>
                <w:rFonts w:eastAsia="Garamond" w:cs="Garamond"/>
                <w:color w:val="000000" w:themeColor="text1"/>
                <w:szCs w:val="24"/>
                <w:lang w:val="en-US"/>
              </w:rPr>
              <w:t xml:space="preserve"> AD</w:t>
            </w:r>
            <w:r>
              <w:rPr>
                <w:rFonts w:eastAsia="Garamond" w:cs="Garamond"/>
                <w:color w:val="000000" w:themeColor="text1"/>
                <w:szCs w:val="24"/>
                <w:lang w:val="en-US"/>
              </w:rPr>
              <w:t xml:space="preserve"> </w:t>
            </w:r>
            <w:proofErr w:type="spellStart"/>
            <w:r w:rsidRPr="005F0CBB">
              <w:rPr>
                <w:rFonts w:eastAsia="Garamond" w:cs="Garamond"/>
                <w:color w:val="000000" w:themeColor="text1"/>
                <w:szCs w:val="24"/>
                <w:lang w:val="en-US"/>
              </w:rPr>
              <w:t>parameters</w:t>
            </w:r>
            <w:r>
              <w:rPr>
                <w:rFonts w:eastAsia="Garamond" w:cs="Garamond"/>
                <w:color w:val="000000" w:themeColor="text1"/>
                <w:szCs w:val="24"/>
                <w:vertAlign w:val="superscript"/>
                <w:lang w:val="en-US"/>
              </w:rPr>
              <w:t>a</w:t>
            </w:r>
            <w:proofErr w:type="spellEnd"/>
            <w:r>
              <w:rPr>
                <w:rFonts w:eastAsia="Garamond" w:cs="Garamond"/>
                <w:color w:val="000000" w:themeColor="text1"/>
                <w:szCs w:val="24"/>
                <w:vertAlign w:val="superscript"/>
                <w:lang w:val="en-US"/>
              </w:rPr>
              <w:t>,</w:t>
            </w:r>
            <w:r w:rsidR="00EC3AAE">
              <w:rPr>
                <w:rFonts w:eastAsia="Garamond" w:cs="Garamond"/>
                <w:color w:val="000000" w:themeColor="text1"/>
                <w:szCs w:val="24"/>
                <w:vertAlign w:val="superscript"/>
                <w:lang w:val="en-US"/>
              </w:rPr>
              <w:t xml:space="preserve"> </w:t>
            </w:r>
            <w:r w:rsidR="00883F42">
              <w:rPr>
                <w:rFonts w:eastAsia="Garamond" w:cs="Garamond"/>
                <w:color w:val="000000" w:themeColor="text1"/>
                <w:szCs w:val="24"/>
                <w:vertAlign w:val="superscript"/>
                <w:lang w:val="en-US"/>
              </w:rPr>
              <w:t>c</w:t>
            </w:r>
          </w:p>
        </w:tc>
        <w:tc>
          <w:tcPr>
            <w:tcW w:w="992" w:type="dxa"/>
            <w:gridSpan w:val="2"/>
            <w:tcBorders>
              <w:top w:val="single" w:sz="4" w:space="0" w:color="auto"/>
            </w:tcBorders>
            <w:tcMar>
              <w:top w:w="15" w:type="dxa"/>
              <w:left w:w="15" w:type="dxa"/>
              <w:bottom w:w="15" w:type="dxa"/>
              <w:right w:w="15" w:type="dxa"/>
            </w:tcMar>
            <w:vAlign w:val="center"/>
          </w:tcPr>
          <w:p w14:paraId="2B931DB2" w14:textId="1760A91D" w:rsidR="0066698B" w:rsidRPr="005F0CBB" w:rsidRDefault="000025D6" w:rsidP="0066698B">
            <w:pPr>
              <w:spacing w:after="0" w:line="360" w:lineRule="auto"/>
              <w:jc w:val="left"/>
              <w:rPr>
                <w:rFonts w:eastAsia="Garamond" w:cs="Garamond"/>
                <w:color w:val="000000" w:themeColor="text1"/>
                <w:szCs w:val="24"/>
                <w:lang w:val="en-US"/>
              </w:rPr>
            </w:pPr>
            <m:oMathPara>
              <m:oMath>
                <m:sSub>
                  <m:sSubPr>
                    <m:ctrlPr>
                      <w:rPr>
                        <w:rFonts w:ascii="Cambria Math" w:hAnsi="Cambria Math"/>
                      </w:rPr>
                    </m:ctrlPr>
                  </m:sSubPr>
                  <m:e>
                    <m:r>
                      <w:rPr>
                        <w:rFonts w:ascii="Cambria Math" w:hAnsi="Cambria Math"/>
                      </w:rPr>
                      <m:t>V</m:t>
                    </m:r>
                  </m:e>
                  <m:sub>
                    <m:r>
                      <m:rPr>
                        <m:sty m:val="p"/>
                      </m:rPr>
                      <w:rPr>
                        <w:rFonts w:ascii="Cambria Math" w:hAnsi="Cambria Math"/>
                      </w:rPr>
                      <m:t>l</m:t>
                    </m:r>
                  </m:sub>
                </m:sSub>
              </m:oMath>
            </m:oMathPara>
          </w:p>
        </w:tc>
        <w:tc>
          <w:tcPr>
            <w:tcW w:w="851" w:type="dxa"/>
            <w:tcBorders>
              <w:top w:val="single" w:sz="4" w:space="0" w:color="auto"/>
            </w:tcBorders>
            <w:tcMar>
              <w:top w:w="15" w:type="dxa"/>
              <w:left w:w="15" w:type="dxa"/>
              <w:bottom w:w="15" w:type="dxa"/>
              <w:right w:w="15" w:type="dxa"/>
            </w:tcMar>
            <w:vAlign w:val="center"/>
          </w:tcPr>
          <w:p w14:paraId="45E70889" w14:textId="77777777" w:rsidR="0066698B" w:rsidRPr="005F0CBB" w:rsidRDefault="0066698B" w:rsidP="0066698B">
            <w:pPr>
              <w:spacing w:line="360" w:lineRule="auto"/>
              <w:ind w:firstLine="0"/>
              <w:jc w:val="right"/>
              <w:rPr>
                <w:rFonts w:eastAsia="Garamond" w:cs="Garamond"/>
                <w:color w:val="000000" w:themeColor="text1"/>
                <w:szCs w:val="24"/>
                <w:lang w:val="en-US"/>
              </w:rPr>
            </w:pPr>
            <w:r w:rsidRPr="005F0CBB">
              <w:rPr>
                <w:rFonts w:eastAsia="Garamond" w:cs="Garamond"/>
                <w:color w:val="000000" w:themeColor="text1"/>
                <w:szCs w:val="24"/>
                <w:lang w:val="en-US"/>
              </w:rPr>
              <w:t>163</w:t>
            </w:r>
          </w:p>
        </w:tc>
        <w:tc>
          <w:tcPr>
            <w:tcW w:w="992" w:type="dxa"/>
            <w:gridSpan w:val="2"/>
            <w:tcBorders>
              <w:top w:val="single" w:sz="4" w:space="0" w:color="auto"/>
              <w:right w:val="dotted" w:sz="4" w:space="0" w:color="auto"/>
            </w:tcBorders>
            <w:tcMar>
              <w:top w:w="15" w:type="dxa"/>
              <w:left w:w="15" w:type="dxa"/>
              <w:bottom w:w="15" w:type="dxa"/>
              <w:right w:w="15" w:type="dxa"/>
            </w:tcMar>
            <w:vAlign w:val="center"/>
          </w:tcPr>
          <w:p w14:paraId="4B3F4590" w14:textId="77777777" w:rsidR="0066698B" w:rsidRPr="005F0CBB" w:rsidRDefault="0066698B" w:rsidP="0066698B">
            <w:pPr>
              <w:spacing w:after="0" w:line="360" w:lineRule="auto"/>
              <w:ind w:firstLine="0"/>
              <w:jc w:val="right"/>
              <w:rPr>
                <w:rFonts w:eastAsia="Garamond" w:cs="Garamond"/>
                <w:color w:val="000000" w:themeColor="text1"/>
                <w:szCs w:val="24"/>
                <w:lang w:val="en-US"/>
              </w:rPr>
            </w:pPr>
            <w:r w:rsidRPr="005F0CBB">
              <w:rPr>
                <w:rFonts w:eastAsia="Garamond" w:cs="Garamond"/>
                <w:color w:val="000000" w:themeColor="text1"/>
                <w:szCs w:val="24"/>
                <w:lang w:val="en-US"/>
              </w:rPr>
              <w:t>m³</w:t>
            </w:r>
          </w:p>
        </w:tc>
        <w:tc>
          <w:tcPr>
            <w:tcW w:w="1418" w:type="dxa"/>
            <w:gridSpan w:val="2"/>
            <w:vMerge w:val="restart"/>
            <w:tcBorders>
              <w:top w:val="single" w:sz="4" w:space="0" w:color="auto"/>
              <w:left w:val="dotted" w:sz="4" w:space="0" w:color="auto"/>
            </w:tcBorders>
            <w:vAlign w:val="center"/>
          </w:tcPr>
          <w:p w14:paraId="0C5EEE68" w14:textId="12BCF81D" w:rsidR="0066698B" w:rsidRPr="005F0CBB" w:rsidRDefault="0066698B" w:rsidP="0066698B">
            <w:pPr>
              <w:spacing w:after="0" w:line="360" w:lineRule="auto"/>
              <w:ind w:firstLine="0"/>
              <w:jc w:val="right"/>
              <w:rPr>
                <w:rFonts w:eastAsia="Garamond" w:cs="Garamond"/>
                <w:color w:val="000000" w:themeColor="text1"/>
                <w:szCs w:val="24"/>
                <w:lang w:val="en-US"/>
              </w:rPr>
            </w:pPr>
            <w:r w:rsidRPr="005F0CBB">
              <w:rPr>
                <w:rFonts w:eastAsia="Garamond" w:cs="Garamond"/>
                <w:color w:val="000000" w:themeColor="text1"/>
                <w:szCs w:val="24"/>
                <w:lang w:val="en-US"/>
              </w:rPr>
              <w:t>Substrate feeding</w:t>
            </w:r>
          </w:p>
        </w:tc>
        <w:tc>
          <w:tcPr>
            <w:tcW w:w="1134" w:type="dxa"/>
            <w:gridSpan w:val="2"/>
            <w:tcBorders>
              <w:top w:val="single" w:sz="4" w:space="0" w:color="auto"/>
            </w:tcBorders>
            <w:vAlign w:val="center"/>
          </w:tcPr>
          <w:p w14:paraId="5A768299" w14:textId="76871A91" w:rsidR="0066698B" w:rsidRPr="005F0CBB" w:rsidRDefault="000025D6" w:rsidP="0066698B">
            <w:pPr>
              <w:spacing w:after="0" w:line="360" w:lineRule="auto"/>
              <w:ind w:firstLine="0"/>
              <w:jc w:val="right"/>
              <w:rPr>
                <w:rFonts w:eastAsia="Garamond" w:cs="Garamond"/>
                <w:color w:val="000000" w:themeColor="text1"/>
                <w:szCs w:val="24"/>
                <w:lang w:val="en-US"/>
              </w:rPr>
            </w:pPr>
            <m:oMathPara>
              <m:oMath>
                <m:sSubSup>
                  <m:sSubSupPr>
                    <m:ctrlPr>
                      <w:rPr>
                        <w:rFonts w:ascii="Cambria Math" w:eastAsia="Garamond" w:hAnsi="Cambria Math" w:cs="Garamond"/>
                        <w:i/>
                        <w:color w:val="000000" w:themeColor="text1"/>
                        <w:szCs w:val="24"/>
                        <w:lang w:val="de-DE"/>
                      </w:rPr>
                    </m:ctrlPr>
                  </m:sSubSupPr>
                  <m:e>
                    <m:acc>
                      <m:accPr>
                        <m:chr m:val="̇"/>
                        <m:ctrlPr>
                          <w:rPr>
                            <w:rFonts w:ascii="Cambria Math" w:eastAsia="Garamond" w:hAnsi="Cambria Math" w:cs="Garamond"/>
                            <w:i/>
                            <w:color w:val="000000" w:themeColor="text1"/>
                            <w:szCs w:val="24"/>
                            <w:lang w:val="de-DE"/>
                          </w:rPr>
                        </m:ctrlPr>
                      </m:accPr>
                      <m:e>
                        <m:r>
                          <w:rPr>
                            <w:rFonts w:ascii="Cambria Math" w:eastAsia="Garamond" w:hAnsi="Cambria Math" w:cs="Garamond"/>
                            <w:color w:val="000000" w:themeColor="text1"/>
                            <w:szCs w:val="24"/>
                            <w:lang w:val="de-DE"/>
                          </w:rPr>
                          <m:t>V</m:t>
                        </m:r>
                      </m:e>
                    </m:acc>
                  </m:e>
                  <m:sub>
                    <m:r>
                      <m:rPr>
                        <m:sty m:val="p"/>
                      </m:rPr>
                      <w:rPr>
                        <w:rFonts w:ascii="Cambria Math" w:eastAsia="Garamond" w:hAnsi="Cambria Math" w:cs="Garamond"/>
                        <w:color w:val="000000" w:themeColor="text1"/>
                        <w:szCs w:val="24"/>
                        <w:lang w:val="en-US"/>
                      </w:rPr>
                      <m:t>feed,max</m:t>
                    </m:r>
                  </m:sub>
                  <m:sup>
                    <m:r>
                      <m:rPr>
                        <m:sty m:val="p"/>
                      </m:rPr>
                      <w:rPr>
                        <w:rFonts w:ascii="Cambria Math" w:eastAsia="Garamond" w:hAnsi="Cambria Math" w:cs="Garamond"/>
                        <w:color w:val="000000" w:themeColor="text1"/>
                        <w:szCs w:val="24"/>
                        <w:lang w:val="en-US"/>
                      </w:rPr>
                      <m:t>s</m:t>
                    </m:r>
                  </m:sup>
                </m:sSubSup>
              </m:oMath>
            </m:oMathPara>
          </w:p>
        </w:tc>
        <w:tc>
          <w:tcPr>
            <w:tcW w:w="850" w:type="dxa"/>
            <w:gridSpan w:val="2"/>
            <w:tcBorders>
              <w:top w:val="single" w:sz="4" w:space="0" w:color="auto"/>
            </w:tcBorders>
            <w:vAlign w:val="center"/>
          </w:tcPr>
          <w:p w14:paraId="23E330A6" w14:textId="3813290F" w:rsidR="0066698B" w:rsidRPr="005F0CBB" w:rsidRDefault="0066698B" w:rsidP="0066698B">
            <w:pPr>
              <w:spacing w:after="0" w:line="360" w:lineRule="auto"/>
              <w:ind w:firstLine="0"/>
              <w:jc w:val="right"/>
              <w:rPr>
                <w:rFonts w:eastAsia="Garamond" w:cs="Garamond"/>
                <w:color w:val="000000" w:themeColor="text1"/>
                <w:szCs w:val="24"/>
                <w:lang w:val="en-US"/>
              </w:rPr>
            </w:pPr>
            <w:r w:rsidRPr="005F0CBB">
              <w:rPr>
                <w:rFonts w:eastAsia="Garamond" w:cs="Garamond"/>
                <w:color w:val="000000" w:themeColor="text1"/>
                <w:szCs w:val="24"/>
                <w:lang w:val="en-US"/>
              </w:rPr>
              <w:t>80</w:t>
            </w:r>
          </w:p>
        </w:tc>
        <w:tc>
          <w:tcPr>
            <w:tcW w:w="987" w:type="dxa"/>
            <w:gridSpan w:val="2"/>
            <w:tcBorders>
              <w:top w:val="single" w:sz="4" w:space="0" w:color="auto"/>
            </w:tcBorders>
            <w:vAlign w:val="center"/>
          </w:tcPr>
          <w:p w14:paraId="2AD75D04" w14:textId="521AEC01" w:rsidR="0066698B" w:rsidRPr="005F0CBB" w:rsidRDefault="0066698B" w:rsidP="0066698B">
            <w:pPr>
              <w:spacing w:after="0" w:line="360" w:lineRule="auto"/>
              <w:ind w:firstLine="0"/>
              <w:jc w:val="right"/>
              <w:rPr>
                <w:rFonts w:eastAsia="Garamond" w:cs="Garamond"/>
                <w:color w:val="000000" w:themeColor="text1"/>
                <w:szCs w:val="24"/>
                <w:lang w:val="en-US"/>
              </w:rPr>
            </w:pPr>
            <w:r w:rsidRPr="005F0CBB">
              <w:rPr>
                <w:rFonts w:eastAsia="Garamond" w:cs="Garamond"/>
                <w:color w:val="000000" w:themeColor="text1"/>
                <w:szCs w:val="24"/>
                <w:lang w:val="en-US"/>
              </w:rPr>
              <w:t>m</w:t>
            </w:r>
            <w:r w:rsidRPr="005F0CBB">
              <w:rPr>
                <w:rFonts w:eastAsia="Garamond" w:cs="Garamond"/>
                <w:color w:val="000000" w:themeColor="text1"/>
                <w:szCs w:val="24"/>
                <w:vertAlign w:val="superscript"/>
                <w:lang w:val="en-US"/>
              </w:rPr>
              <w:t>3</w:t>
            </w:r>
            <w:r w:rsidRPr="005F0CBB">
              <w:rPr>
                <w:rFonts w:eastAsia="Garamond" w:cs="Garamond"/>
                <w:color w:val="000000" w:themeColor="text1"/>
                <w:szCs w:val="24"/>
                <w:lang w:val="en-US"/>
              </w:rPr>
              <w:t xml:space="preserve"> d</w:t>
            </w:r>
            <w:r w:rsidRPr="005F0CBB">
              <w:rPr>
                <w:rFonts w:eastAsia="Garamond" w:cs="Garamond"/>
                <w:color w:val="000000" w:themeColor="text1"/>
                <w:szCs w:val="24"/>
                <w:vertAlign w:val="superscript"/>
                <w:lang w:val="en-US"/>
              </w:rPr>
              <w:t>-1</w:t>
            </w:r>
          </w:p>
        </w:tc>
      </w:tr>
      <w:tr w:rsidR="0066698B" w:rsidRPr="00964375" w14:paraId="0289E15C" w14:textId="23182537" w:rsidTr="00FA2328">
        <w:trPr>
          <w:trHeight w:val="300"/>
          <w:jc w:val="center"/>
        </w:trPr>
        <w:tc>
          <w:tcPr>
            <w:tcW w:w="1843" w:type="dxa"/>
            <w:vMerge/>
            <w:tcBorders>
              <w:bottom w:val="single" w:sz="4" w:space="0" w:color="auto"/>
            </w:tcBorders>
            <w:vAlign w:val="center"/>
          </w:tcPr>
          <w:p w14:paraId="58672E43" w14:textId="77777777" w:rsidR="0066698B" w:rsidRPr="005F0CBB" w:rsidRDefault="0066698B" w:rsidP="0066698B">
            <w:pPr>
              <w:spacing w:line="360" w:lineRule="auto"/>
              <w:ind w:right="137"/>
              <w:jc w:val="right"/>
              <w:rPr>
                <w:lang w:val="en-US"/>
              </w:rPr>
            </w:pPr>
          </w:p>
        </w:tc>
        <w:tc>
          <w:tcPr>
            <w:tcW w:w="992" w:type="dxa"/>
            <w:gridSpan w:val="2"/>
            <w:tcMar>
              <w:top w:w="15" w:type="dxa"/>
              <w:left w:w="15" w:type="dxa"/>
              <w:bottom w:w="15" w:type="dxa"/>
              <w:right w:w="15" w:type="dxa"/>
            </w:tcMar>
            <w:vAlign w:val="center"/>
          </w:tcPr>
          <w:p w14:paraId="412FBD22" w14:textId="734E2152" w:rsidR="0066698B" w:rsidRPr="005F0CBB" w:rsidRDefault="000025D6" w:rsidP="0066698B">
            <w:pPr>
              <w:spacing w:after="0" w:line="360" w:lineRule="auto"/>
              <w:jc w:val="left"/>
              <w:rPr>
                <w:rFonts w:eastAsia="Garamond" w:cs="Garamond"/>
                <w:color w:val="000000" w:themeColor="text1"/>
                <w:szCs w:val="24"/>
                <w:lang w:val="en-US"/>
              </w:rPr>
            </w:pPr>
            <m:oMathPara>
              <m:oMath>
                <m:sSub>
                  <m:sSubPr>
                    <m:ctrlPr>
                      <w:rPr>
                        <w:rFonts w:ascii="Cambria Math" w:hAnsi="Cambria Math"/>
                      </w:rPr>
                    </m:ctrlPr>
                  </m:sSubPr>
                  <m:e>
                    <m:r>
                      <w:rPr>
                        <w:rFonts w:ascii="Cambria Math" w:hAnsi="Cambria Math"/>
                      </w:rPr>
                      <m:t>V</m:t>
                    </m:r>
                  </m:e>
                  <m:sub>
                    <m:r>
                      <m:rPr>
                        <m:sty m:val="p"/>
                      </m:rPr>
                      <w:rPr>
                        <w:rFonts w:ascii="Cambria Math" w:hAnsi="Cambria Math"/>
                      </w:rPr>
                      <m:t>g</m:t>
                    </m:r>
                  </m:sub>
                </m:sSub>
              </m:oMath>
            </m:oMathPara>
          </w:p>
        </w:tc>
        <w:tc>
          <w:tcPr>
            <w:tcW w:w="851" w:type="dxa"/>
            <w:tcMar>
              <w:top w:w="15" w:type="dxa"/>
              <w:left w:w="15" w:type="dxa"/>
              <w:bottom w:w="15" w:type="dxa"/>
              <w:right w:w="15" w:type="dxa"/>
            </w:tcMar>
            <w:vAlign w:val="center"/>
          </w:tcPr>
          <w:p w14:paraId="5F778D7A" w14:textId="77777777" w:rsidR="0066698B" w:rsidRPr="005F0CBB" w:rsidRDefault="0066698B" w:rsidP="0066698B">
            <w:pPr>
              <w:spacing w:line="360" w:lineRule="auto"/>
              <w:ind w:firstLine="0"/>
              <w:jc w:val="right"/>
              <w:rPr>
                <w:rFonts w:eastAsia="Garamond" w:cs="Garamond"/>
                <w:color w:val="000000" w:themeColor="text1"/>
                <w:szCs w:val="24"/>
                <w:lang w:val="en-US"/>
              </w:rPr>
            </w:pPr>
            <w:r w:rsidRPr="005F0CBB">
              <w:rPr>
                <w:rFonts w:eastAsia="Garamond" w:cs="Garamond"/>
                <w:color w:val="000000" w:themeColor="text1"/>
                <w:szCs w:val="24"/>
                <w:lang w:val="en-US"/>
              </w:rPr>
              <w:t>16.3</w:t>
            </w:r>
          </w:p>
        </w:tc>
        <w:tc>
          <w:tcPr>
            <w:tcW w:w="992" w:type="dxa"/>
            <w:gridSpan w:val="2"/>
            <w:tcBorders>
              <w:right w:val="dotted" w:sz="4" w:space="0" w:color="auto"/>
            </w:tcBorders>
            <w:tcMar>
              <w:top w:w="15" w:type="dxa"/>
              <w:left w:w="15" w:type="dxa"/>
              <w:bottom w:w="15" w:type="dxa"/>
              <w:right w:w="15" w:type="dxa"/>
            </w:tcMar>
            <w:vAlign w:val="center"/>
          </w:tcPr>
          <w:p w14:paraId="087B7025" w14:textId="77777777" w:rsidR="0066698B" w:rsidRPr="005F0CBB" w:rsidRDefault="0066698B" w:rsidP="0066698B">
            <w:pPr>
              <w:spacing w:after="0" w:line="360" w:lineRule="auto"/>
              <w:ind w:firstLine="0"/>
              <w:jc w:val="right"/>
              <w:rPr>
                <w:rFonts w:eastAsia="Garamond" w:cs="Garamond"/>
                <w:color w:val="000000" w:themeColor="text1"/>
                <w:szCs w:val="24"/>
                <w:lang w:val="en-US"/>
              </w:rPr>
            </w:pPr>
            <w:r w:rsidRPr="005F0CBB">
              <w:rPr>
                <w:rFonts w:eastAsia="Garamond" w:cs="Garamond"/>
                <w:color w:val="000000" w:themeColor="text1"/>
                <w:szCs w:val="24"/>
                <w:lang w:val="en-US"/>
              </w:rPr>
              <w:t>m³</w:t>
            </w:r>
          </w:p>
        </w:tc>
        <w:tc>
          <w:tcPr>
            <w:tcW w:w="1418" w:type="dxa"/>
            <w:gridSpan w:val="2"/>
            <w:vMerge/>
            <w:tcBorders>
              <w:left w:val="dotted" w:sz="4" w:space="0" w:color="auto"/>
            </w:tcBorders>
          </w:tcPr>
          <w:p w14:paraId="059776F9" w14:textId="77777777" w:rsidR="0066698B" w:rsidRPr="005F0CBB" w:rsidRDefault="0066698B" w:rsidP="0066698B">
            <w:pPr>
              <w:spacing w:after="0" w:line="360" w:lineRule="auto"/>
              <w:ind w:firstLine="0"/>
              <w:jc w:val="right"/>
              <w:rPr>
                <w:rFonts w:eastAsia="Garamond" w:cs="Garamond"/>
                <w:color w:val="000000" w:themeColor="text1"/>
                <w:szCs w:val="24"/>
                <w:lang w:val="en-US"/>
              </w:rPr>
            </w:pPr>
          </w:p>
        </w:tc>
        <w:tc>
          <w:tcPr>
            <w:tcW w:w="1134" w:type="dxa"/>
            <w:gridSpan w:val="2"/>
            <w:vAlign w:val="center"/>
          </w:tcPr>
          <w:p w14:paraId="492823DB" w14:textId="6DDCCE1C" w:rsidR="0066698B" w:rsidRPr="005F0CBB" w:rsidRDefault="000025D6" w:rsidP="0066698B">
            <w:pPr>
              <w:spacing w:after="0" w:line="360" w:lineRule="auto"/>
              <w:ind w:firstLine="0"/>
              <w:jc w:val="right"/>
              <w:rPr>
                <w:rFonts w:eastAsia="Garamond" w:cs="Garamond"/>
                <w:color w:val="000000" w:themeColor="text1"/>
                <w:szCs w:val="24"/>
                <w:lang w:val="en-US"/>
              </w:rPr>
            </w:pPr>
            <m:oMathPara>
              <m:oMath>
                <m:sSubSup>
                  <m:sSubSupPr>
                    <m:ctrlPr>
                      <w:rPr>
                        <w:rFonts w:ascii="Cambria Math" w:eastAsia="Garamond" w:hAnsi="Cambria Math" w:cs="Garamond"/>
                        <w:i/>
                        <w:color w:val="000000" w:themeColor="text1"/>
                        <w:szCs w:val="24"/>
                        <w:lang w:val="de-DE"/>
                      </w:rPr>
                    </m:ctrlPr>
                  </m:sSubSupPr>
                  <m:e>
                    <m:acc>
                      <m:accPr>
                        <m:chr m:val="̇"/>
                        <m:ctrlPr>
                          <w:rPr>
                            <w:rFonts w:ascii="Cambria Math" w:eastAsia="Garamond" w:hAnsi="Cambria Math" w:cs="Garamond"/>
                            <w:i/>
                            <w:color w:val="000000" w:themeColor="text1"/>
                            <w:szCs w:val="24"/>
                            <w:lang w:val="de-DE"/>
                          </w:rPr>
                        </m:ctrlPr>
                      </m:accPr>
                      <m:e>
                        <m:r>
                          <w:rPr>
                            <w:rFonts w:ascii="Cambria Math" w:eastAsia="Garamond" w:hAnsi="Cambria Math" w:cs="Garamond"/>
                            <w:color w:val="000000" w:themeColor="text1"/>
                            <w:szCs w:val="24"/>
                            <w:lang w:val="de-DE"/>
                          </w:rPr>
                          <m:t>V</m:t>
                        </m:r>
                      </m:e>
                    </m:acc>
                  </m:e>
                  <m:sub>
                    <m:r>
                      <m:rPr>
                        <m:sty m:val="p"/>
                      </m:rPr>
                      <w:rPr>
                        <w:rFonts w:ascii="Cambria Math" w:eastAsia="Garamond" w:hAnsi="Cambria Math" w:cs="Garamond"/>
                        <w:color w:val="000000" w:themeColor="text1"/>
                        <w:szCs w:val="24"/>
                        <w:lang w:val="en-US"/>
                      </w:rPr>
                      <m:t>feed,max</m:t>
                    </m:r>
                  </m:sub>
                  <m:sup>
                    <m:r>
                      <m:rPr>
                        <m:sty m:val="p"/>
                      </m:rPr>
                      <w:rPr>
                        <w:rFonts w:ascii="Cambria Math" w:eastAsia="Garamond" w:hAnsi="Cambria Math" w:cs="Garamond"/>
                        <w:color w:val="000000" w:themeColor="text1"/>
                        <w:szCs w:val="24"/>
                        <w:lang w:val="en-US"/>
                      </w:rPr>
                      <m:t>l</m:t>
                    </m:r>
                  </m:sup>
                </m:sSubSup>
              </m:oMath>
            </m:oMathPara>
          </w:p>
        </w:tc>
        <w:tc>
          <w:tcPr>
            <w:tcW w:w="850" w:type="dxa"/>
            <w:gridSpan w:val="2"/>
            <w:vAlign w:val="center"/>
          </w:tcPr>
          <w:p w14:paraId="463141C6" w14:textId="4ADBE9A7" w:rsidR="0066698B" w:rsidRPr="005F0CBB" w:rsidRDefault="0066698B" w:rsidP="0066698B">
            <w:pPr>
              <w:spacing w:after="0" w:line="360" w:lineRule="auto"/>
              <w:ind w:firstLine="0"/>
              <w:jc w:val="right"/>
              <w:rPr>
                <w:rFonts w:eastAsia="Garamond" w:cs="Garamond"/>
                <w:color w:val="000000" w:themeColor="text1"/>
                <w:szCs w:val="24"/>
                <w:lang w:val="en-US"/>
              </w:rPr>
            </w:pPr>
            <w:r w:rsidRPr="005F0CBB">
              <w:rPr>
                <w:rFonts w:eastAsia="Garamond" w:cs="Garamond"/>
                <w:color w:val="000000" w:themeColor="text1"/>
                <w:szCs w:val="24"/>
                <w:lang w:val="en-US"/>
              </w:rPr>
              <w:t>450</w:t>
            </w:r>
          </w:p>
        </w:tc>
        <w:tc>
          <w:tcPr>
            <w:tcW w:w="987" w:type="dxa"/>
            <w:gridSpan w:val="2"/>
            <w:vAlign w:val="center"/>
          </w:tcPr>
          <w:p w14:paraId="705882BF" w14:textId="719F91A5" w:rsidR="0066698B" w:rsidRPr="005F0CBB" w:rsidRDefault="0066698B" w:rsidP="0066698B">
            <w:pPr>
              <w:spacing w:after="0" w:line="360" w:lineRule="auto"/>
              <w:ind w:firstLine="0"/>
              <w:jc w:val="right"/>
              <w:rPr>
                <w:rFonts w:eastAsia="Garamond" w:cs="Garamond"/>
                <w:color w:val="000000" w:themeColor="text1"/>
                <w:szCs w:val="24"/>
                <w:lang w:val="en-US"/>
              </w:rPr>
            </w:pPr>
            <w:r w:rsidRPr="005F0CBB">
              <w:rPr>
                <w:rFonts w:eastAsia="Garamond" w:cs="Garamond"/>
                <w:color w:val="000000" w:themeColor="text1"/>
                <w:szCs w:val="24"/>
                <w:lang w:val="en-US"/>
              </w:rPr>
              <w:t>m</w:t>
            </w:r>
            <w:r w:rsidRPr="005F0CBB">
              <w:rPr>
                <w:rFonts w:eastAsia="Garamond" w:cs="Garamond"/>
                <w:color w:val="000000" w:themeColor="text1"/>
                <w:szCs w:val="24"/>
                <w:vertAlign w:val="superscript"/>
                <w:lang w:val="en-US"/>
              </w:rPr>
              <w:t>3</w:t>
            </w:r>
            <w:r w:rsidRPr="005F0CBB">
              <w:rPr>
                <w:rFonts w:eastAsia="Garamond" w:cs="Garamond"/>
                <w:color w:val="000000" w:themeColor="text1"/>
                <w:szCs w:val="24"/>
                <w:lang w:val="en-US"/>
              </w:rPr>
              <w:t xml:space="preserve"> d</w:t>
            </w:r>
            <w:r w:rsidRPr="005F0CBB">
              <w:rPr>
                <w:rFonts w:eastAsia="Garamond" w:cs="Garamond"/>
                <w:color w:val="000000" w:themeColor="text1"/>
                <w:szCs w:val="24"/>
                <w:vertAlign w:val="superscript"/>
                <w:lang w:val="en-US"/>
              </w:rPr>
              <w:t>-1</w:t>
            </w:r>
          </w:p>
        </w:tc>
      </w:tr>
      <w:tr w:rsidR="0066698B" w:rsidRPr="00964375" w14:paraId="20DBB5EB" w14:textId="77777777" w:rsidTr="00FA2328">
        <w:trPr>
          <w:trHeight w:val="300"/>
          <w:jc w:val="center"/>
        </w:trPr>
        <w:tc>
          <w:tcPr>
            <w:tcW w:w="1843" w:type="dxa"/>
            <w:vMerge/>
            <w:tcBorders>
              <w:bottom w:val="single" w:sz="4" w:space="0" w:color="auto"/>
            </w:tcBorders>
            <w:tcMar>
              <w:top w:w="15" w:type="dxa"/>
              <w:left w:w="15" w:type="dxa"/>
              <w:bottom w:w="15" w:type="dxa"/>
              <w:right w:w="15" w:type="dxa"/>
            </w:tcMar>
            <w:vAlign w:val="center"/>
          </w:tcPr>
          <w:p w14:paraId="08460759" w14:textId="1DFC63AE" w:rsidR="0066698B" w:rsidRPr="005F0CBB" w:rsidRDefault="0066698B" w:rsidP="0066698B">
            <w:pPr>
              <w:spacing w:after="0" w:line="360" w:lineRule="auto"/>
              <w:ind w:right="137"/>
              <w:jc w:val="right"/>
              <w:rPr>
                <w:rFonts w:eastAsia="Garamond" w:cs="Garamond"/>
                <w:color w:val="000000" w:themeColor="text1"/>
                <w:szCs w:val="24"/>
                <w:lang w:val="en-US"/>
              </w:rPr>
            </w:pPr>
          </w:p>
        </w:tc>
        <w:tc>
          <w:tcPr>
            <w:tcW w:w="992" w:type="dxa"/>
            <w:gridSpan w:val="2"/>
            <w:tcMar>
              <w:top w:w="15" w:type="dxa"/>
              <w:left w:w="15" w:type="dxa"/>
              <w:bottom w:w="15" w:type="dxa"/>
              <w:right w:w="15" w:type="dxa"/>
            </w:tcMar>
            <w:vAlign w:val="center"/>
          </w:tcPr>
          <w:p w14:paraId="01948A06" w14:textId="3B470D5D" w:rsidR="0066698B" w:rsidRDefault="000025D6" w:rsidP="0066698B">
            <w:pPr>
              <w:spacing w:after="0" w:line="360" w:lineRule="auto"/>
              <w:jc w:val="left"/>
              <w:rPr>
                <w:rFonts w:eastAsia="Garamond" w:cs="Garamond"/>
              </w:rPr>
            </w:pPr>
            <m:oMathPara>
              <m:oMath>
                <m:sSub>
                  <m:sSubPr>
                    <m:ctrlPr>
                      <w:rPr>
                        <w:rFonts w:ascii="Cambria Math" w:hAnsi="Cambria Math"/>
                        <w:i/>
                      </w:rPr>
                    </m:ctrlPr>
                  </m:sSubPr>
                  <m:e>
                    <m:r>
                      <w:rPr>
                        <w:rFonts w:ascii="Cambria Math" w:hAnsi="Cambria Math"/>
                      </w:rPr>
                      <m:t>T</m:t>
                    </m:r>
                  </m:e>
                  <m:sub>
                    <m:r>
                      <m:rPr>
                        <m:sty m:val="p"/>
                      </m:rPr>
                      <w:rPr>
                        <w:rFonts w:ascii="Cambria Math" w:hAnsi="Cambria Math"/>
                      </w:rPr>
                      <m:t>AD</m:t>
                    </m:r>
                  </m:sub>
                </m:sSub>
                <m:r>
                  <w:rPr>
                    <w:rFonts w:ascii="Cambria Math" w:hAnsi="Cambria Math"/>
                    <w:lang w:val="en-US"/>
                  </w:rPr>
                  <m:t> </m:t>
                </m:r>
              </m:oMath>
            </m:oMathPara>
          </w:p>
        </w:tc>
        <w:tc>
          <w:tcPr>
            <w:tcW w:w="851" w:type="dxa"/>
            <w:tcMar>
              <w:top w:w="15" w:type="dxa"/>
              <w:left w:w="15" w:type="dxa"/>
              <w:bottom w:w="15" w:type="dxa"/>
              <w:right w:w="15" w:type="dxa"/>
            </w:tcMar>
            <w:vAlign w:val="center"/>
          </w:tcPr>
          <w:p w14:paraId="3A7FAD7F" w14:textId="118C0527" w:rsidR="0066698B" w:rsidRPr="005F0CBB" w:rsidRDefault="0066698B" w:rsidP="0066698B">
            <w:pPr>
              <w:spacing w:line="360" w:lineRule="auto"/>
              <w:ind w:firstLine="0"/>
              <w:jc w:val="right"/>
              <w:rPr>
                <w:rFonts w:eastAsia="Garamond" w:cs="Garamond"/>
                <w:color w:val="000000" w:themeColor="text1"/>
                <w:szCs w:val="24"/>
                <w:lang w:val="en-US"/>
              </w:rPr>
            </w:pPr>
            <w:r w:rsidRPr="5DC436E6">
              <w:rPr>
                <w:rFonts w:eastAsia="Garamond" w:cs="Garamond"/>
                <w:color w:val="000000" w:themeColor="text1"/>
                <w:szCs w:val="24"/>
                <w:lang w:val="en-US"/>
              </w:rPr>
              <w:t>311</w:t>
            </w:r>
          </w:p>
        </w:tc>
        <w:tc>
          <w:tcPr>
            <w:tcW w:w="992" w:type="dxa"/>
            <w:gridSpan w:val="2"/>
            <w:tcBorders>
              <w:right w:val="dotted" w:sz="4" w:space="0" w:color="auto"/>
            </w:tcBorders>
            <w:tcMar>
              <w:top w:w="15" w:type="dxa"/>
              <w:left w:w="15" w:type="dxa"/>
              <w:bottom w:w="15" w:type="dxa"/>
              <w:right w:w="15" w:type="dxa"/>
            </w:tcMar>
            <w:vAlign w:val="center"/>
          </w:tcPr>
          <w:p w14:paraId="4F2FA625" w14:textId="43AE6017" w:rsidR="0066698B" w:rsidRPr="005F0CBB" w:rsidRDefault="0066698B" w:rsidP="0066698B">
            <w:pPr>
              <w:spacing w:after="0" w:line="360" w:lineRule="auto"/>
              <w:ind w:firstLine="0"/>
              <w:jc w:val="right"/>
              <w:rPr>
                <w:rFonts w:eastAsia="Garamond" w:cs="Garamond"/>
                <w:szCs w:val="24"/>
                <w:lang w:val="en-US"/>
              </w:rPr>
            </w:pPr>
            <w:r w:rsidRPr="005F0CBB">
              <w:rPr>
                <w:rFonts w:eastAsia="Garamond" w:cs="Garamond"/>
                <w:color w:val="000000" w:themeColor="text1"/>
                <w:szCs w:val="24"/>
                <w:lang w:val="en-US"/>
              </w:rPr>
              <w:t>K</w:t>
            </w:r>
          </w:p>
        </w:tc>
        <w:tc>
          <w:tcPr>
            <w:tcW w:w="1418" w:type="dxa"/>
            <w:gridSpan w:val="2"/>
            <w:vMerge/>
            <w:tcBorders>
              <w:left w:val="dotted" w:sz="4" w:space="0" w:color="auto"/>
              <w:bottom w:val="dotted" w:sz="4" w:space="0" w:color="auto"/>
            </w:tcBorders>
          </w:tcPr>
          <w:p w14:paraId="7205C9E8" w14:textId="77777777" w:rsidR="0066698B" w:rsidRPr="005F0CBB" w:rsidRDefault="0066698B" w:rsidP="0066698B">
            <w:pPr>
              <w:spacing w:after="0" w:line="360" w:lineRule="auto"/>
              <w:ind w:firstLine="0"/>
              <w:jc w:val="right"/>
              <w:rPr>
                <w:rFonts w:eastAsia="Garamond" w:cs="Garamond"/>
                <w:color w:val="000000" w:themeColor="text1"/>
                <w:szCs w:val="24"/>
                <w:lang w:val="en-US"/>
              </w:rPr>
            </w:pPr>
          </w:p>
        </w:tc>
        <w:tc>
          <w:tcPr>
            <w:tcW w:w="1134" w:type="dxa"/>
            <w:gridSpan w:val="2"/>
            <w:tcBorders>
              <w:bottom w:val="dotted" w:sz="4" w:space="0" w:color="auto"/>
            </w:tcBorders>
            <w:vAlign w:val="center"/>
          </w:tcPr>
          <w:p w14:paraId="631FBBC5" w14:textId="11A348F3" w:rsidR="0066698B" w:rsidRDefault="000025D6" w:rsidP="0066698B">
            <w:pPr>
              <w:spacing w:after="0" w:line="360" w:lineRule="auto"/>
              <w:ind w:firstLine="0"/>
              <w:jc w:val="right"/>
              <w:rPr>
                <w:rFonts w:eastAsia="Garamond" w:cs="Garamond"/>
                <w:color w:val="000000" w:themeColor="text1"/>
                <w:szCs w:val="24"/>
                <w:lang w:val="de-DE"/>
              </w:rPr>
            </w:pPr>
            <m:oMathPara>
              <m:oMath>
                <m:sSub>
                  <m:sSubPr>
                    <m:ctrlPr>
                      <w:rPr>
                        <w:rFonts w:ascii="Cambria Math" w:hAnsi="Cambria Math"/>
                      </w:rPr>
                    </m:ctrlPr>
                  </m:sSubPr>
                  <m:e>
                    <m:r>
                      <w:rPr>
                        <w:rFonts w:ascii="Cambria Math" w:hAnsi="Cambria Math"/>
                      </w:rPr>
                      <m:t>ρ</m:t>
                    </m:r>
                  </m:e>
                  <m:sub>
                    <m:r>
                      <m:rPr>
                        <m:sty m:val="p"/>
                      </m:rPr>
                      <w:rPr>
                        <w:rFonts w:ascii="Cambria Math" w:hAnsi="Cambria Math"/>
                        <w:lang w:val="en-US"/>
                      </w:rPr>
                      <m:t>FM</m:t>
                    </m:r>
                  </m:sub>
                </m:sSub>
              </m:oMath>
            </m:oMathPara>
          </w:p>
        </w:tc>
        <w:tc>
          <w:tcPr>
            <w:tcW w:w="850" w:type="dxa"/>
            <w:gridSpan w:val="2"/>
            <w:tcBorders>
              <w:bottom w:val="dotted" w:sz="4" w:space="0" w:color="auto"/>
            </w:tcBorders>
            <w:vAlign w:val="center"/>
          </w:tcPr>
          <w:p w14:paraId="53736362" w14:textId="40325C3B" w:rsidR="0066698B" w:rsidRPr="005F0CBB" w:rsidRDefault="0066698B" w:rsidP="0066698B">
            <w:pPr>
              <w:spacing w:after="0" w:line="360" w:lineRule="auto"/>
              <w:ind w:firstLine="0"/>
              <w:jc w:val="right"/>
              <w:rPr>
                <w:rFonts w:eastAsia="Garamond" w:cs="Garamond"/>
                <w:color w:val="000000" w:themeColor="text1"/>
                <w:szCs w:val="24"/>
                <w:lang w:val="en-US"/>
              </w:rPr>
            </w:pPr>
            <w:r w:rsidRPr="005F0CBB">
              <w:rPr>
                <w:rFonts w:eastAsia="Garamond" w:cs="Garamond"/>
                <w:color w:val="000000" w:themeColor="text1"/>
                <w:szCs w:val="24"/>
                <w:lang w:val="en-US"/>
              </w:rPr>
              <w:t>1000</w:t>
            </w:r>
          </w:p>
        </w:tc>
        <w:tc>
          <w:tcPr>
            <w:tcW w:w="987" w:type="dxa"/>
            <w:gridSpan w:val="2"/>
            <w:tcBorders>
              <w:bottom w:val="dotted" w:sz="4" w:space="0" w:color="auto"/>
            </w:tcBorders>
            <w:vAlign w:val="center"/>
          </w:tcPr>
          <w:p w14:paraId="0CB8993F" w14:textId="670927FC" w:rsidR="0066698B" w:rsidRPr="005F0CBB" w:rsidRDefault="0066698B" w:rsidP="0066698B">
            <w:pPr>
              <w:spacing w:after="0" w:line="360" w:lineRule="auto"/>
              <w:ind w:firstLine="0"/>
              <w:jc w:val="right"/>
              <w:rPr>
                <w:rFonts w:eastAsia="Garamond" w:cs="Garamond"/>
                <w:color w:val="000000" w:themeColor="text1"/>
                <w:szCs w:val="24"/>
                <w:lang w:val="en-US"/>
              </w:rPr>
            </w:pPr>
            <w:r w:rsidRPr="005F0CBB">
              <w:rPr>
                <w:rFonts w:eastAsia="Garamond" w:cs="Garamond"/>
                <w:szCs w:val="24"/>
                <w:lang w:val="en-US"/>
              </w:rPr>
              <w:t>kg m</w:t>
            </w:r>
            <w:r w:rsidRPr="005F0CBB">
              <w:rPr>
                <w:rFonts w:eastAsia="Garamond" w:cs="Garamond"/>
                <w:szCs w:val="24"/>
                <w:vertAlign w:val="superscript"/>
                <w:lang w:val="en-US"/>
              </w:rPr>
              <w:t>-3</w:t>
            </w:r>
          </w:p>
        </w:tc>
      </w:tr>
      <w:tr w:rsidR="0066698B" w:rsidRPr="00964375" w14:paraId="4F20679A" w14:textId="77777777" w:rsidTr="00FA2328">
        <w:trPr>
          <w:trHeight w:val="300"/>
          <w:jc w:val="center"/>
        </w:trPr>
        <w:tc>
          <w:tcPr>
            <w:tcW w:w="1843" w:type="dxa"/>
            <w:vMerge/>
            <w:tcBorders>
              <w:bottom w:val="dotted" w:sz="4" w:space="0" w:color="auto"/>
            </w:tcBorders>
            <w:tcMar>
              <w:top w:w="15" w:type="dxa"/>
              <w:left w:w="15" w:type="dxa"/>
              <w:bottom w:w="15" w:type="dxa"/>
              <w:right w:w="15" w:type="dxa"/>
            </w:tcMar>
          </w:tcPr>
          <w:p w14:paraId="0A70BE96" w14:textId="77777777" w:rsidR="0066698B" w:rsidRPr="005F0CBB" w:rsidRDefault="0066698B" w:rsidP="0066698B">
            <w:pPr>
              <w:spacing w:after="0" w:line="360" w:lineRule="auto"/>
              <w:ind w:right="137"/>
              <w:jc w:val="right"/>
              <w:rPr>
                <w:rFonts w:eastAsia="Garamond" w:cs="Garamond"/>
                <w:color w:val="000000" w:themeColor="text1"/>
                <w:szCs w:val="24"/>
                <w:lang w:val="en-US"/>
              </w:rPr>
            </w:pPr>
          </w:p>
        </w:tc>
        <w:tc>
          <w:tcPr>
            <w:tcW w:w="992" w:type="dxa"/>
            <w:gridSpan w:val="2"/>
            <w:tcBorders>
              <w:bottom w:val="dotted" w:sz="4" w:space="0" w:color="auto"/>
            </w:tcBorders>
            <w:tcMar>
              <w:top w:w="15" w:type="dxa"/>
              <w:left w:w="15" w:type="dxa"/>
              <w:bottom w:w="15" w:type="dxa"/>
              <w:right w:w="15" w:type="dxa"/>
            </w:tcMar>
            <w:vAlign w:val="center"/>
          </w:tcPr>
          <w:p w14:paraId="224C48A6" w14:textId="5834CFD6" w:rsidR="0066698B" w:rsidRDefault="000025D6" w:rsidP="0066698B">
            <w:pPr>
              <w:spacing w:after="0" w:line="360" w:lineRule="auto"/>
              <w:jc w:val="left"/>
              <w:rPr>
                <w:rFonts w:eastAsia="Garamond" w:cs="Garamond"/>
              </w:rPr>
            </w:pPr>
            <m:oMathPara>
              <m:oMath>
                <m:sSub>
                  <m:sSubPr>
                    <m:ctrlPr>
                      <w:rPr>
                        <w:rFonts w:ascii="Cambria Math" w:hAnsi="Cambria Math"/>
                      </w:rPr>
                    </m:ctrlPr>
                  </m:sSubPr>
                  <m:e>
                    <m:r>
                      <w:rPr>
                        <w:rFonts w:ascii="Cambria Math" w:hAnsi="Cambria Math"/>
                      </w:rPr>
                      <m:t>p</m:t>
                    </m:r>
                  </m:e>
                  <m:sub>
                    <m:r>
                      <m:rPr>
                        <m:sty m:val="p"/>
                      </m:rPr>
                      <w:rPr>
                        <w:rFonts w:ascii="Cambria Math" w:hAnsi="Cambria Math"/>
                      </w:rPr>
                      <m:t>atm</m:t>
                    </m:r>
                  </m:sub>
                </m:sSub>
              </m:oMath>
            </m:oMathPara>
          </w:p>
        </w:tc>
        <w:tc>
          <w:tcPr>
            <w:tcW w:w="851" w:type="dxa"/>
            <w:tcBorders>
              <w:bottom w:val="dotted" w:sz="4" w:space="0" w:color="auto"/>
            </w:tcBorders>
            <w:tcMar>
              <w:top w:w="15" w:type="dxa"/>
              <w:left w:w="15" w:type="dxa"/>
              <w:bottom w:w="15" w:type="dxa"/>
              <w:right w:w="15" w:type="dxa"/>
            </w:tcMar>
            <w:vAlign w:val="center"/>
          </w:tcPr>
          <w:p w14:paraId="638BDF12" w14:textId="5CE32265" w:rsidR="0066698B" w:rsidRPr="005F0CBB" w:rsidRDefault="0066698B" w:rsidP="0066698B">
            <w:pPr>
              <w:spacing w:line="360" w:lineRule="auto"/>
              <w:ind w:firstLine="0"/>
              <w:jc w:val="right"/>
              <w:rPr>
                <w:rFonts w:eastAsia="Garamond" w:cs="Garamond"/>
                <w:color w:val="000000" w:themeColor="text1"/>
                <w:szCs w:val="24"/>
                <w:lang w:val="en-US"/>
              </w:rPr>
            </w:pPr>
            <w:r w:rsidRPr="005F0CBB">
              <w:rPr>
                <w:rFonts w:eastAsia="Garamond" w:cs="Garamond"/>
                <w:color w:val="000000" w:themeColor="text1"/>
                <w:szCs w:val="24"/>
                <w:lang w:val="en-US"/>
              </w:rPr>
              <w:t>1.013</w:t>
            </w:r>
          </w:p>
        </w:tc>
        <w:tc>
          <w:tcPr>
            <w:tcW w:w="992" w:type="dxa"/>
            <w:gridSpan w:val="2"/>
            <w:tcBorders>
              <w:bottom w:val="dotted" w:sz="4" w:space="0" w:color="auto"/>
              <w:right w:val="dotted" w:sz="4" w:space="0" w:color="auto"/>
            </w:tcBorders>
            <w:tcMar>
              <w:top w:w="15" w:type="dxa"/>
              <w:left w:w="15" w:type="dxa"/>
              <w:bottom w:w="15" w:type="dxa"/>
              <w:right w:w="15" w:type="dxa"/>
            </w:tcMar>
            <w:vAlign w:val="center"/>
          </w:tcPr>
          <w:p w14:paraId="07F99C6B" w14:textId="10AB5C27" w:rsidR="0066698B" w:rsidRPr="005F0CBB" w:rsidRDefault="0066698B" w:rsidP="0066698B">
            <w:pPr>
              <w:spacing w:after="0" w:line="360" w:lineRule="auto"/>
              <w:ind w:firstLine="0"/>
              <w:jc w:val="right"/>
              <w:rPr>
                <w:rFonts w:eastAsia="Garamond" w:cs="Garamond"/>
                <w:szCs w:val="24"/>
                <w:lang w:val="en-US"/>
              </w:rPr>
            </w:pPr>
            <w:r w:rsidRPr="005F0CBB">
              <w:rPr>
                <w:rFonts w:eastAsia="Garamond" w:cs="Garamond"/>
                <w:color w:val="000000" w:themeColor="text1"/>
                <w:szCs w:val="24"/>
                <w:lang w:val="en-US"/>
              </w:rPr>
              <w:t>bar</w:t>
            </w:r>
          </w:p>
        </w:tc>
        <w:tc>
          <w:tcPr>
            <w:tcW w:w="1418" w:type="dxa"/>
            <w:gridSpan w:val="2"/>
            <w:vMerge w:val="restart"/>
            <w:tcBorders>
              <w:top w:val="dotted" w:sz="4" w:space="0" w:color="auto"/>
              <w:left w:val="dotted" w:sz="4" w:space="0" w:color="auto"/>
            </w:tcBorders>
            <w:vAlign w:val="center"/>
          </w:tcPr>
          <w:p w14:paraId="0DF27769" w14:textId="3EEC7AE0" w:rsidR="0066698B" w:rsidRPr="005F0CBB" w:rsidRDefault="0066698B" w:rsidP="0066698B">
            <w:pPr>
              <w:spacing w:after="0" w:line="360" w:lineRule="auto"/>
              <w:ind w:firstLine="0"/>
              <w:jc w:val="right"/>
              <w:rPr>
                <w:rFonts w:eastAsia="Garamond" w:cs="Garamond"/>
                <w:color w:val="000000" w:themeColor="text1"/>
                <w:szCs w:val="24"/>
                <w:lang w:val="en-US"/>
              </w:rPr>
            </w:pPr>
            <w:r w:rsidRPr="005F0CBB">
              <w:rPr>
                <w:rFonts w:eastAsia="Garamond" w:cs="Garamond"/>
                <w:color w:val="000000" w:themeColor="text1"/>
                <w:szCs w:val="24"/>
                <w:lang w:val="en-US"/>
              </w:rPr>
              <w:t xml:space="preserve">Kinetic </w:t>
            </w:r>
            <w:proofErr w:type="spellStart"/>
            <w:r w:rsidRPr="005F0CBB">
              <w:rPr>
                <w:rFonts w:eastAsia="Garamond" w:cs="Garamond"/>
                <w:color w:val="000000" w:themeColor="text1"/>
                <w:szCs w:val="24"/>
                <w:lang w:val="en-US"/>
              </w:rPr>
              <w:t>parameters</w:t>
            </w:r>
            <w:r w:rsidR="00883F42">
              <w:rPr>
                <w:rFonts w:eastAsia="Garamond" w:cs="Garamond"/>
                <w:color w:val="000000" w:themeColor="text1"/>
                <w:szCs w:val="24"/>
                <w:vertAlign w:val="superscript"/>
                <w:lang w:val="en-US"/>
              </w:rPr>
              <w:t>b</w:t>
            </w:r>
            <w:proofErr w:type="spellEnd"/>
          </w:p>
        </w:tc>
        <w:tc>
          <w:tcPr>
            <w:tcW w:w="1134" w:type="dxa"/>
            <w:gridSpan w:val="2"/>
            <w:tcBorders>
              <w:top w:val="dotted" w:sz="4" w:space="0" w:color="auto"/>
            </w:tcBorders>
            <w:vAlign w:val="center"/>
          </w:tcPr>
          <w:p w14:paraId="29DBB603" w14:textId="45285D33" w:rsidR="0066698B" w:rsidRDefault="000025D6" w:rsidP="0066698B">
            <w:pPr>
              <w:spacing w:after="0" w:line="360" w:lineRule="auto"/>
              <w:ind w:firstLine="0"/>
              <w:jc w:val="right"/>
              <w:rPr>
                <w:rFonts w:eastAsia="Garamond" w:cs="Garamond"/>
                <w:color w:val="000000" w:themeColor="text1"/>
                <w:szCs w:val="24"/>
                <w:lang w:val="de-DE"/>
              </w:rPr>
            </w:pPr>
            <m:oMathPara>
              <m:oMath>
                <m:sSub>
                  <m:sSubPr>
                    <m:ctrlPr>
                      <w:rPr>
                        <w:rFonts w:ascii="Cambria Math" w:hAnsi="Cambria Math"/>
                      </w:rPr>
                    </m:ctrlPr>
                  </m:sSubPr>
                  <m:e>
                    <m:r>
                      <w:rPr>
                        <w:rFonts w:ascii="Cambria Math" w:hAnsi="Cambria Math"/>
                      </w:rPr>
                      <m:t>k</m:t>
                    </m:r>
                  </m:e>
                  <m:sub>
                    <m:r>
                      <m:rPr>
                        <m:sty m:val="p"/>
                      </m:rPr>
                      <w:rPr>
                        <w:rFonts w:ascii="Cambria Math" w:hAnsi="Cambria Math"/>
                        <w:lang w:val="en-US"/>
                      </w:rPr>
                      <m:t>ch,f</m:t>
                    </m:r>
                  </m:sub>
                </m:sSub>
              </m:oMath>
            </m:oMathPara>
          </w:p>
        </w:tc>
        <w:tc>
          <w:tcPr>
            <w:tcW w:w="850" w:type="dxa"/>
            <w:gridSpan w:val="2"/>
            <w:tcBorders>
              <w:top w:val="dotted" w:sz="4" w:space="0" w:color="auto"/>
            </w:tcBorders>
            <w:vAlign w:val="center"/>
          </w:tcPr>
          <w:p w14:paraId="6CE253C6" w14:textId="388C4AF7" w:rsidR="0066698B" w:rsidRPr="005F0CBB" w:rsidRDefault="0066698B" w:rsidP="0066698B">
            <w:pPr>
              <w:spacing w:after="0" w:line="360" w:lineRule="auto"/>
              <w:ind w:firstLine="0"/>
              <w:jc w:val="right"/>
              <w:rPr>
                <w:rFonts w:eastAsia="Garamond" w:cs="Garamond"/>
                <w:color w:val="000000" w:themeColor="text1"/>
                <w:szCs w:val="24"/>
                <w:lang w:val="en-US"/>
              </w:rPr>
            </w:pPr>
            <w:r w:rsidRPr="005F0CBB">
              <w:rPr>
                <w:rFonts w:eastAsia="Garamond" w:cs="Garamond"/>
                <w:color w:val="000000" w:themeColor="text1"/>
                <w:szCs w:val="24"/>
                <w:lang w:val="en-US"/>
              </w:rPr>
              <w:t>2.5</w:t>
            </w:r>
          </w:p>
        </w:tc>
        <w:tc>
          <w:tcPr>
            <w:tcW w:w="987" w:type="dxa"/>
            <w:gridSpan w:val="2"/>
            <w:tcBorders>
              <w:top w:val="dotted" w:sz="4" w:space="0" w:color="auto"/>
            </w:tcBorders>
            <w:vAlign w:val="center"/>
          </w:tcPr>
          <w:p w14:paraId="41B4C618" w14:textId="7924AC9C" w:rsidR="0066698B" w:rsidRPr="005F0CBB" w:rsidRDefault="0066698B" w:rsidP="0066698B">
            <w:pPr>
              <w:spacing w:after="0" w:line="360" w:lineRule="auto"/>
              <w:ind w:firstLine="0"/>
              <w:jc w:val="right"/>
              <w:rPr>
                <w:rFonts w:eastAsia="Garamond" w:cs="Garamond"/>
                <w:color w:val="000000" w:themeColor="text1"/>
                <w:szCs w:val="24"/>
                <w:lang w:val="en-US"/>
              </w:rPr>
            </w:pPr>
            <w:r w:rsidRPr="005F0CBB">
              <w:rPr>
                <w:rFonts w:eastAsia="Garamond" w:cs="Garamond"/>
                <w:szCs w:val="24"/>
                <w:lang w:val="en-US"/>
              </w:rPr>
              <w:t>d</w:t>
            </w:r>
            <w:r w:rsidRPr="005F0CBB">
              <w:rPr>
                <w:rFonts w:eastAsia="Garamond" w:cs="Garamond"/>
                <w:szCs w:val="24"/>
                <w:vertAlign w:val="superscript"/>
                <w:lang w:val="en-US"/>
              </w:rPr>
              <w:t>-1</w:t>
            </w:r>
          </w:p>
        </w:tc>
      </w:tr>
      <w:tr w:rsidR="0066698B" w:rsidRPr="00964375" w14:paraId="6093D85A" w14:textId="4F79FC33" w:rsidTr="00FA2328">
        <w:trPr>
          <w:trHeight w:val="300"/>
          <w:jc w:val="center"/>
        </w:trPr>
        <w:tc>
          <w:tcPr>
            <w:tcW w:w="1843" w:type="dxa"/>
            <w:vMerge w:val="restart"/>
            <w:tcBorders>
              <w:top w:val="dotted" w:sz="4" w:space="0" w:color="auto"/>
            </w:tcBorders>
            <w:tcMar>
              <w:top w:w="15" w:type="dxa"/>
              <w:left w:w="15" w:type="dxa"/>
              <w:bottom w:w="15" w:type="dxa"/>
              <w:right w:w="15" w:type="dxa"/>
            </w:tcMar>
            <w:vAlign w:val="center"/>
          </w:tcPr>
          <w:p w14:paraId="52E92C32" w14:textId="0E6A96B5" w:rsidR="0066698B" w:rsidRPr="005F0CBB" w:rsidRDefault="0066698B" w:rsidP="0066698B">
            <w:pPr>
              <w:spacing w:after="0" w:line="360" w:lineRule="auto"/>
              <w:ind w:right="137"/>
              <w:jc w:val="right"/>
              <w:rPr>
                <w:rFonts w:eastAsia="Garamond" w:cs="Garamond"/>
                <w:color w:val="000000" w:themeColor="text1"/>
                <w:szCs w:val="24"/>
                <w:lang w:val="en-US"/>
              </w:rPr>
            </w:pPr>
            <w:r>
              <w:rPr>
                <w:rFonts w:eastAsia="Garamond" w:cs="Garamond"/>
                <w:color w:val="000000" w:themeColor="text1"/>
                <w:szCs w:val="24"/>
                <w:lang w:val="en-US"/>
              </w:rPr>
              <w:t xml:space="preserve">Gas </w:t>
            </w:r>
            <w:proofErr w:type="spellStart"/>
            <w:r>
              <w:rPr>
                <w:rFonts w:eastAsia="Garamond" w:cs="Garamond"/>
                <w:color w:val="000000" w:themeColor="text1"/>
                <w:szCs w:val="24"/>
                <w:lang w:val="en-US"/>
              </w:rPr>
              <w:t>Storage</w:t>
            </w:r>
            <w:r w:rsidRPr="00A02B2B">
              <w:rPr>
                <w:rFonts w:eastAsia="Garamond" w:cs="Garamond"/>
                <w:color w:val="000000" w:themeColor="text1"/>
                <w:szCs w:val="24"/>
                <w:vertAlign w:val="superscript"/>
                <w:lang w:val="en-US"/>
              </w:rPr>
              <w:t>a</w:t>
            </w:r>
            <w:proofErr w:type="spellEnd"/>
            <w:r w:rsidR="00D50FBE">
              <w:rPr>
                <w:rFonts w:eastAsia="Garamond" w:cs="Garamond"/>
                <w:color w:val="000000" w:themeColor="text1"/>
                <w:szCs w:val="24"/>
                <w:vertAlign w:val="superscript"/>
                <w:lang w:val="en-US"/>
              </w:rPr>
              <w:t>, c</w:t>
            </w:r>
          </w:p>
        </w:tc>
        <w:tc>
          <w:tcPr>
            <w:tcW w:w="992" w:type="dxa"/>
            <w:gridSpan w:val="2"/>
            <w:tcBorders>
              <w:top w:val="dotted" w:sz="4" w:space="0" w:color="auto"/>
            </w:tcBorders>
            <w:tcMar>
              <w:top w:w="15" w:type="dxa"/>
              <w:left w:w="15" w:type="dxa"/>
              <w:bottom w:w="15" w:type="dxa"/>
              <w:right w:w="15" w:type="dxa"/>
            </w:tcMar>
            <w:vAlign w:val="center"/>
          </w:tcPr>
          <w:p w14:paraId="07F6C8B6" w14:textId="3732F2F8" w:rsidR="0066698B" w:rsidRPr="005F0CBB" w:rsidRDefault="000025D6" w:rsidP="0066698B">
            <w:pPr>
              <w:spacing w:after="0" w:line="360" w:lineRule="auto"/>
              <w:jc w:val="left"/>
              <w:rPr>
                <w:rFonts w:eastAsia="Garamond" w:cs="Garamond"/>
                <w:color w:val="000000" w:themeColor="text1"/>
                <w:szCs w:val="24"/>
                <w:lang w:val="en-US"/>
              </w:rPr>
            </w:pPr>
            <m:oMathPara>
              <m:oMath>
                <m:sSub>
                  <m:sSubPr>
                    <m:ctrlPr>
                      <w:rPr>
                        <w:rFonts w:ascii="Cambria Math" w:hAnsi="Cambria Math"/>
                      </w:rPr>
                    </m:ctrlPr>
                  </m:sSubPr>
                  <m:e>
                    <m:r>
                      <w:rPr>
                        <w:rFonts w:ascii="Cambria Math" w:hAnsi="Cambria Math"/>
                      </w:rPr>
                      <m:t>V</m:t>
                    </m:r>
                  </m:e>
                  <m:sub>
                    <m:r>
                      <m:rPr>
                        <m:sty m:val="p"/>
                      </m:rPr>
                      <w:rPr>
                        <w:rFonts w:ascii="Cambria Math" w:hAnsi="Cambria Math"/>
                        <w:lang w:val="en-US"/>
                      </w:rPr>
                      <m:t>GS</m:t>
                    </m:r>
                  </m:sub>
                </m:sSub>
              </m:oMath>
            </m:oMathPara>
          </w:p>
        </w:tc>
        <w:tc>
          <w:tcPr>
            <w:tcW w:w="851" w:type="dxa"/>
            <w:tcBorders>
              <w:top w:val="dotted" w:sz="4" w:space="0" w:color="auto"/>
            </w:tcBorders>
            <w:tcMar>
              <w:top w:w="15" w:type="dxa"/>
              <w:left w:w="15" w:type="dxa"/>
              <w:bottom w:w="15" w:type="dxa"/>
              <w:right w:w="15" w:type="dxa"/>
            </w:tcMar>
            <w:vAlign w:val="center"/>
          </w:tcPr>
          <w:p w14:paraId="217EB560" w14:textId="3F1C1785" w:rsidR="0066698B" w:rsidRPr="005F0CBB" w:rsidRDefault="00BC591E" w:rsidP="0066698B">
            <w:pPr>
              <w:spacing w:line="360" w:lineRule="auto"/>
              <w:ind w:firstLine="0"/>
              <w:jc w:val="right"/>
              <w:rPr>
                <w:rFonts w:eastAsia="Garamond" w:cs="Garamond"/>
                <w:color w:val="000000" w:themeColor="text1"/>
                <w:szCs w:val="24"/>
                <w:lang w:val="en-US"/>
              </w:rPr>
            </w:pPr>
            <w:r>
              <w:rPr>
                <w:rFonts w:eastAsia="Garamond" w:cs="Garamond"/>
                <w:color w:val="000000" w:themeColor="text1"/>
                <w:szCs w:val="24"/>
                <w:lang w:val="en-US"/>
              </w:rPr>
              <w:t>30</w:t>
            </w:r>
            <w:r w:rsidR="0066698B" w:rsidRPr="005F0CBB">
              <w:rPr>
                <w:rFonts w:eastAsia="Garamond" w:cs="Garamond"/>
                <w:color w:val="000000" w:themeColor="text1"/>
                <w:szCs w:val="24"/>
                <w:lang w:val="en-US"/>
              </w:rPr>
              <w:t>0</w:t>
            </w:r>
          </w:p>
        </w:tc>
        <w:tc>
          <w:tcPr>
            <w:tcW w:w="992" w:type="dxa"/>
            <w:gridSpan w:val="2"/>
            <w:tcBorders>
              <w:top w:val="dotted" w:sz="4" w:space="0" w:color="auto"/>
              <w:right w:val="dotted" w:sz="4" w:space="0" w:color="auto"/>
            </w:tcBorders>
            <w:tcMar>
              <w:top w:w="15" w:type="dxa"/>
              <w:left w:w="15" w:type="dxa"/>
              <w:bottom w:w="15" w:type="dxa"/>
              <w:right w:w="15" w:type="dxa"/>
            </w:tcMar>
            <w:vAlign w:val="center"/>
          </w:tcPr>
          <w:p w14:paraId="1500F3C0" w14:textId="6C074984" w:rsidR="0066698B" w:rsidRPr="005F0CBB" w:rsidRDefault="0066698B" w:rsidP="0066698B">
            <w:pPr>
              <w:spacing w:after="0" w:line="360" w:lineRule="auto"/>
              <w:ind w:firstLine="0"/>
              <w:jc w:val="right"/>
              <w:rPr>
                <w:rFonts w:eastAsia="Garamond" w:cs="Garamond"/>
                <w:szCs w:val="24"/>
                <w:lang w:val="en-US"/>
              </w:rPr>
            </w:pPr>
            <w:r w:rsidRPr="005F0CBB">
              <w:rPr>
                <w:rFonts w:eastAsia="Garamond" w:cs="Garamond"/>
                <w:color w:val="000000" w:themeColor="text1"/>
                <w:szCs w:val="24"/>
                <w:lang w:val="en-US"/>
              </w:rPr>
              <w:t>m</w:t>
            </w:r>
            <w:r w:rsidRPr="005F0CBB">
              <w:rPr>
                <w:rFonts w:eastAsia="Garamond" w:cs="Garamond"/>
                <w:color w:val="000000" w:themeColor="text1"/>
                <w:szCs w:val="24"/>
                <w:vertAlign w:val="superscript"/>
                <w:lang w:val="en-US"/>
              </w:rPr>
              <w:t>3</w:t>
            </w:r>
          </w:p>
        </w:tc>
        <w:tc>
          <w:tcPr>
            <w:tcW w:w="1418" w:type="dxa"/>
            <w:gridSpan w:val="2"/>
            <w:vMerge/>
            <w:tcBorders>
              <w:left w:val="dotted" w:sz="4" w:space="0" w:color="auto"/>
            </w:tcBorders>
            <w:vAlign w:val="center"/>
          </w:tcPr>
          <w:p w14:paraId="6F2D03F8" w14:textId="16396E0F" w:rsidR="0066698B" w:rsidRPr="005F0CBB" w:rsidRDefault="0066698B" w:rsidP="0066698B">
            <w:pPr>
              <w:spacing w:after="0" w:line="360" w:lineRule="auto"/>
              <w:ind w:firstLine="0"/>
              <w:jc w:val="right"/>
              <w:rPr>
                <w:rFonts w:eastAsia="Garamond" w:cs="Garamond"/>
                <w:szCs w:val="24"/>
                <w:lang w:val="en-US"/>
              </w:rPr>
            </w:pPr>
          </w:p>
        </w:tc>
        <w:tc>
          <w:tcPr>
            <w:tcW w:w="1134" w:type="dxa"/>
            <w:gridSpan w:val="2"/>
            <w:vAlign w:val="center"/>
          </w:tcPr>
          <w:p w14:paraId="2616F6B2" w14:textId="0EFED66F" w:rsidR="0066698B" w:rsidRPr="005F0CBB" w:rsidRDefault="000025D6" w:rsidP="0066698B">
            <w:pPr>
              <w:spacing w:after="0" w:line="360" w:lineRule="auto"/>
              <w:ind w:firstLine="0"/>
              <w:jc w:val="right"/>
              <w:rPr>
                <w:rFonts w:eastAsia="Garamond" w:cs="Garamond"/>
                <w:szCs w:val="24"/>
                <w:lang w:val="en-US"/>
              </w:rPr>
            </w:pPr>
            <m:oMathPara>
              <m:oMath>
                <m:sSub>
                  <m:sSubPr>
                    <m:ctrlPr>
                      <w:rPr>
                        <w:rFonts w:ascii="Cambria Math" w:hAnsi="Cambria Math"/>
                      </w:rPr>
                    </m:ctrlPr>
                  </m:sSubPr>
                  <m:e>
                    <m:r>
                      <w:rPr>
                        <w:rFonts w:ascii="Cambria Math" w:hAnsi="Cambria Math"/>
                      </w:rPr>
                      <m:t>k</m:t>
                    </m:r>
                  </m:e>
                  <m:sub>
                    <m:r>
                      <m:rPr>
                        <m:sty m:val="p"/>
                      </m:rPr>
                      <w:rPr>
                        <w:rFonts w:ascii="Cambria Math" w:hAnsi="Cambria Math"/>
                        <w:lang w:val="en-US"/>
                      </w:rPr>
                      <m:t>ch,s</m:t>
                    </m:r>
                  </m:sub>
                </m:sSub>
              </m:oMath>
            </m:oMathPara>
          </w:p>
        </w:tc>
        <w:tc>
          <w:tcPr>
            <w:tcW w:w="850" w:type="dxa"/>
            <w:gridSpan w:val="2"/>
            <w:vAlign w:val="center"/>
          </w:tcPr>
          <w:p w14:paraId="15F2060D" w14:textId="61751A3E" w:rsidR="0066698B" w:rsidRPr="005F0CBB" w:rsidRDefault="0066698B" w:rsidP="0066698B">
            <w:pPr>
              <w:spacing w:after="0" w:line="360" w:lineRule="auto"/>
              <w:ind w:firstLine="0"/>
              <w:jc w:val="right"/>
              <w:rPr>
                <w:rFonts w:eastAsia="Garamond" w:cs="Garamond"/>
                <w:szCs w:val="24"/>
                <w:lang w:val="en-US"/>
              </w:rPr>
            </w:pPr>
            <w:r w:rsidRPr="005F0CBB">
              <w:rPr>
                <w:rFonts w:eastAsia="Garamond" w:cs="Garamond"/>
                <w:color w:val="000000" w:themeColor="text1"/>
                <w:szCs w:val="24"/>
                <w:lang w:val="en-US"/>
              </w:rPr>
              <w:t>0.25</w:t>
            </w:r>
          </w:p>
        </w:tc>
        <w:tc>
          <w:tcPr>
            <w:tcW w:w="987" w:type="dxa"/>
            <w:gridSpan w:val="2"/>
            <w:vAlign w:val="center"/>
          </w:tcPr>
          <w:p w14:paraId="15CD0F9E" w14:textId="647CA605" w:rsidR="0066698B" w:rsidRPr="005F0CBB" w:rsidRDefault="0066698B" w:rsidP="0066698B">
            <w:pPr>
              <w:spacing w:after="0" w:line="360" w:lineRule="auto"/>
              <w:ind w:firstLine="0"/>
              <w:jc w:val="right"/>
              <w:rPr>
                <w:rFonts w:eastAsia="Garamond" w:cs="Garamond"/>
                <w:szCs w:val="24"/>
                <w:lang w:val="en-US"/>
              </w:rPr>
            </w:pPr>
            <w:r w:rsidRPr="005F0CBB">
              <w:rPr>
                <w:rFonts w:eastAsia="Garamond" w:cs="Garamond"/>
                <w:szCs w:val="24"/>
                <w:lang w:val="en-US"/>
              </w:rPr>
              <w:t>d</w:t>
            </w:r>
            <w:r w:rsidRPr="005F0CBB">
              <w:rPr>
                <w:rFonts w:eastAsia="Garamond" w:cs="Garamond"/>
                <w:szCs w:val="24"/>
                <w:vertAlign w:val="superscript"/>
                <w:lang w:val="en-US"/>
              </w:rPr>
              <w:t>-1</w:t>
            </w:r>
          </w:p>
        </w:tc>
      </w:tr>
      <w:tr w:rsidR="0066698B" w:rsidRPr="00964375" w14:paraId="0E692B9A" w14:textId="76DCCF27" w:rsidTr="00FA2328">
        <w:trPr>
          <w:trHeight w:val="300"/>
          <w:jc w:val="center"/>
        </w:trPr>
        <w:tc>
          <w:tcPr>
            <w:tcW w:w="1843" w:type="dxa"/>
            <w:vMerge/>
          </w:tcPr>
          <w:p w14:paraId="22DFD91A" w14:textId="77777777" w:rsidR="0066698B" w:rsidRPr="005F0CBB" w:rsidRDefault="0066698B" w:rsidP="0066698B">
            <w:pPr>
              <w:spacing w:line="360" w:lineRule="auto"/>
              <w:ind w:right="137"/>
              <w:jc w:val="right"/>
              <w:rPr>
                <w:lang w:val="en-US"/>
              </w:rPr>
            </w:pPr>
          </w:p>
        </w:tc>
        <w:tc>
          <w:tcPr>
            <w:tcW w:w="992" w:type="dxa"/>
            <w:gridSpan w:val="2"/>
            <w:tcMar>
              <w:top w:w="15" w:type="dxa"/>
              <w:left w:w="15" w:type="dxa"/>
              <w:bottom w:w="15" w:type="dxa"/>
              <w:right w:w="15" w:type="dxa"/>
            </w:tcMar>
            <w:vAlign w:val="center"/>
          </w:tcPr>
          <w:p w14:paraId="75082E05" w14:textId="6E9C4F53" w:rsidR="0066698B" w:rsidRPr="005F0CBB" w:rsidRDefault="000025D6" w:rsidP="0066698B">
            <w:pPr>
              <w:spacing w:after="0" w:line="360" w:lineRule="auto"/>
              <w:jc w:val="left"/>
              <w:rPr>
                <w:rFonts w:eastAsia="Garamond" w:cs="Garamond"/>
                <w:color w:val="000000" w:themeColor="text1"/>
                <w:szCs w:val="24"/>
                <w:lang w:val="en-US"/>
              </w:rPr>
            </w:pPr>
            <m:oMathPara>
              <m:oMath>
                <m:sSub>
                  <m:sSubPr>
                    <m:ctrlPr>
                      <w:rPr>
                        <w:rFonts w:ascii="Cambria Math" w:hAnsi="Cambria Math"/>
                      </w:rPr>
                    </m:ctrlPr>
                  </m:sSubPr>
                  <m:e>
                    <m:r>
                      <w:rPr>
                        <w:rFonts w:ascii="Cambria Math" w:hAnsi="Cambria Math"/>
                      </w:rPr>
                      <m:t>T</m:t>
                    </m:r>
                  </m:e>
                  <m:sub>
                    <m:r>
                      <m:rPr>
                        <m:sty m:val="p"/>
                      </m:rPr>
                      <w:rPr>
                        <w:rFonts w:ascii="Cambria Math" w:hAnsi="Cambria Math"/>
                        <w:lang w:val="en-US"/>
                      </w:rPr>
                      <m:t>GS</m:t>
                    </m:r>
                  </m:sub>
                </m:sSub>
              </m:oMath>
            </m:oMathPara>
          </w:p>
        </w:tc>
        <w:tc>
          <w:tcPr>
            <w:tcW w:w="851" w:type="dxa"/>
            <w:tcMar>
              <w:top w:w="15" w:type="dxa"/>
              <w:left w:w="15" w:type="dxa"/>
              <w:bottom w:w="15" w:type="dxa"/>
              <w:right w:w="15" w:type="dxa"/>
            </w:tcMar>
            <w:vAlign w:val="center"/>
          </w:tcPr>
          <w:p w14:paraId="55DA78DE" w14:textId="7D9C2573" w:rsidR="0066698B" w:rsidRPr="005F0CBB" w:rsidRDefault="0066698B" w:rsidP="0066698B">
            <w:pPr>
              <w:spacing w:line="360" w:lineRule="auto"/>
              <w:ind w:firstLine="0"/>
              <w:jc w:val="right"/>
              <w:rPr>
                <w:rFonts w:eastAsia="Garamond" w:cs="Garamond"/>
                <w:color w:val="000000" w:themeColor="text1"/>
                <w:szCs w:val="24"/>
                <w:lang w:val="en-US"/>
              </w:rPr>
            </w:pPr>
            <w:r w:rsidRPr="005F0CBB">
              <w:rPr>
                <w:rFonts w:eastAsia="Garamond" w:cs="Garamond"/>
                <w:color w:val="000000" w:themeColor="text1"/>
                <w:szCs w:val="24"/>
                <w:lang w:val="en-US"/>
              </w:rPr>
              <w:t>323</w:t>
            </w:r>
          </w:p>
        </w:tc>
        <w:tc>
          <w:tcPr>
            <w:tcW w:w="992" w:type="dxa"/>
            <w:gridSpan w:val="2"/>
            <w:tcBorders>
              <w:right w:val="dotted" w:sz="4" w:space="0" w:color="auto"/>
            </w:tcBorders>
            <w:tcMar>
              <w:top w:w="15" w:type="dxa"/>
              <w:left w:w="15" w:type="dxa"/>
              <w:bottom w:w="15" w:type="dxa"/>
              <w:right w:w="15" w:type="dxa"/>
            </w:tcMar>
            <w:vAlign w:val="center"/>
          </w:tcPr>
          <w:p w14:paraId="395BB630" w14:textId="6A55A82F" w:rsidR="0066698B" w:rsidRPr="005F0CBB" w:rsidRDefault="0066698B" w:rsidP="0066698B">
            <w:pPr>
              <w:spacing w:after="0" w:line="360" w:lineRule="auto"/>
              <w:ind w:firstLine="0"/>
              <w:jc w:val="right"/>
              <w:rPr>
                <w:rFonts w:eastAsia="Garamond" w:cs="Garamond"/>
                <w:szCs w:val="24"/>
                <w:lang w:val="en-US"/>
              </w:rPr>
            </w:pPr>
            <w:r w:rsidRPr="005F0CBB">
              <w:rPr>
                <w:rFonts w:eastAsia="Garamond" w:cs="Garamond"/>
                <w:color w:val="000000" w:themeColor="text1"/>
                <w:szCs w:val="24"/>
                <w:lang w:val="en-US"/>
              </w:rPr>
              <w:t>K</w:t>
            </w:r>
          </w:p>
        </w:tc>
        <w:tc>
          <w:tcPr>
            <w:tcW w:w="1418" w:type="dxa"/>
            <w:gridSpan w:val="2"/>
            <w:vMerge/>
            <w:tcBorders>
              <w:left w:val="dotted" w:sz="4" w:space="0" w:color="auto"/>
            </w:tcBorders>
            <w:vAlign w:val="center"/>
          </w:tcPr>
          <w:p w14:paraId="2D531E04" w14:textId="77777777" w:rsidR="0066698B" w:rsidRPr="005F0CBB" w:rsidRDefault="0066698B" w:rsidP="0066698B">
            <w:pPr>
              <w:spacing w:after="0" w:line="360" w:lineRule="auto"/>
              <w:ind w:firstLine="0"/>
              <w:jc w:val="right"/>
              <w:rPr>
                <w:rFonts w:eastAsia="Garamond" w:cs="Garamond"/>
                <w:szCs w:val="24"/>
                <w:lang w:val="en-US"/>
              </w:rPr>
            </w:pPr>
          </w:p>
        </w:tc>
        <w:tc>
          <w:tcPr>
            <w:tcW w:w="1134" w:type="dxa"/>
            <w:gridSpan w:val="2"/>
            <w:vAlign w:val="center"/>
          </w:tcPr>
          <w:p w14:paraId="38C91FC8" w14:textId="1CFA046E" w:rsidR="0066698B" w:rsidRPr="005F0CBB" w:rsidRDefault="000025D6" w:rsidP="0066698B">
            <w:pPr>
              <w:spacing w:after="0" w:line="360" w:lineRule="auto"/>
              <w:ind w:firstLine="0"/>
              <w:jc w:val="right"/>
              <w:rPr>
                <w:rFonts w:eastAsia="Garamond" w:cs="Garamond"/>
                <w:szCs w:val="24"/>
                <w:lang w:val="en-US"/>
              </w:rPr>
            </w:pPr>
            <m:oMathPara>
              <m:oMath>
                <m:sSub>
                  <m:sSubPr>
                    <m:ctrlPr>
                      <w:rPr>
                        <w:rFonts w:ascii="Cambria Math" w:hAnsi="Cambria Math"/>
                        <w:i/>
                      </w:rPr>
                    </m:ctrlPr>
                  </m:sSubPr>
                  <m:e>
                    <m:r>
                      <w:rPr>
                        <w:rFonts w:ascii="Cambria Math" w:hAnsi="Cambria Math"/>
                      </w:rPr>
                      <m:t>φ</m:t>
                    </m:r>
                  </m:e>
                  <m:sub>
                    <m:r>
                      <m:rPr>
                        <m:sty m:val="p"/>
                      </m:rPr>
                      <w:rPr>
                        <w:rFonts w:ascii="Cambria Math" w:hAnsi="Cambria Math"/>
                        <w:lang w:val="en-US"/>
                      </w:rPr>
                      <m:t>ch</m:t>
                    </m:r>
                  </m:sub>
                </m:sSub>
              </m:oMath>
            </m:oMathPara>
          </w:p>
        </w:tc>
        <w:tc>
          <w:tcPr>
            <w:tcW w:w="850" w:type="dxa"/>
            <w:gridSpan w:val="2"/>
            <w:vAlign w:val="center"/>
          </w:tcPr>
          <w:p w14:paraId="030BD156" w14:textId="3E88B80B" w:rsidR="0066698B" w:rsidRPr="005F0CBB" w:rsidRDefault="0066698B" w:rsidP="0066698B">
            <w:pPr>
              <w:spacing w:after="0" w:line="360" w:lineRule="auto"/>
              <w:ind w:firstLine="0"/>
              <w:jc w:val="right"/>
              <w:rPr>
                <w:rFonts w:eastAsia="Garamond" w:cs="Garamond"/>
                <w:szCs w:val="24"/>
                <w:lang w:val="en-US"/>
              </w:rPr>
            </w:pPr>
            <w:r w:rsidRPr="005F0CBB">
              <w:rPr>
                <w:rFonts w:eastAsia="Garamond" w:cs="Garamond"/>
                <w:color w:val="000000" w:themeColor="text1"/>
                <w:szCs w:val="24"/>
                <w:lang w:val="en-US"/>
              </w:rPr>
              <w:t>0.4</w:t>
            </w:r>
          </w:p>
        </w:tc>
        <w:tc>
          <w:tcPr>
            <w:tcW w:w="987" w:type="dxa"/>
            <w:gridSpan w:val="2"/>
            <w:vAlign w:val="center"/>
          </w:tcPr>
          <w:p w14:paraId="1003F233" w14:textId="1E094DCC" w:rsidR="0066698B" w:rsidRPr="005F0CBB" w:rsidRDefault="0066698B" w:rsidP="0066698B">
            <w:pPr>
              <w:spacing w:after="0" w:line="360" w:lineRule="auto"/>
              <w:ind w:firstLine="0"/>
              <w:jc w:val="right"/>
              <w:rPr>
                <w:rFonts w:eastAsia="Garamond" w:cs="Garamond"/>
                <w:szCs w:val="24"/>
                <w:lang w:val="en-US"/>
              </w:rPr>
            </w:pPr>
            <w:r w:rsidRPr="005F0CBB">
              <w:rPr>
                <w:rFonts w:eastAsia="Garamond" w:cs="Garamond"/>
                <w:color w:val="000000" w:themeColor="text1"/>
                <w:szCs w:val="24"/>
                <w:lang w:val="en-US"/>
              </w:rPr>
              <w:t>-</w:t>
            </w:r>
          </w:p>
        </w:tc>
      </w:tr>
      <w:tr w:rsidR="0066698B" w:rsidRPr="00964375" w14:paraId="7308050A" w14:textId="026F38B7" w:rsidTr="00FA2328">
        <w:trPr>
          <w:trHeight w:val="300"/>
          <w:jc w:val="center"/>
        </w:trPr>
        <w:tc>
          <w:tcPr>
            <w:tcW w:w="1843" w:type="dxa"/>
            <w:vMerge/>
          </w:tcPr>
          <w:p w14:paraId="73BA7674" w14:textId="77777777" w:rsidR="0066698B" w:rsidRPr="005F0CBB" w:rsidRDefault="0066698B" w:rsidP="0066698B">
            <w:pPr>
              <w:spacing w:line="360" w:lineRule="auto"/>
              <w:ind w:right="137"/>
              <w:jc w:val="right"/>
              <w:rPr>
                <w:lang w:val="en-US"/>
              </w:rPr>
            </w:pPr>
          </w:p>
        </w:tc>
        <w:tc>
          <w:tcPr>
            <w:tcW w:w="992" w:type="dxa"/>
            <w:gridSpan w:val="2"/>
            <w:tcMar>
              <w:top w:w="15" w:type="dxa"/>
              <w:left w:w="15" w:type="dxa"/>
              <w:bottom w:w="15" w:type="dxa"/>
              <w:right w:w="15" w:type="dxa"/>
            </w:tcMar>
            <w:vAlign w:val="center"/>
          </w:tcPr>
          <w:p w14:paraId="063D3847" w14:textId="7321F334" w:rsidR="0066698B" w:rsidRPr="005F0CBB" w:rsidRDefault="000025D6" w:rsidP="0066698B">
            <w:pPr>
              <w:spacing w:after="0" w:line="360" w:lineRule="auto"/>
              <w:jc w:val="left"/>
              <w:rPr>
                <w:lang w:val="en-US"/>
              </w:rPr>
            </w:pPr>
            <m:oMathPara>
              <m:oMath>
                <m:sSub>
                  <m:sSubPr>
                    <m:ctrlPr>
                      <w:rPr>
                        <w:rFonts w:ascii="Cambria Math" w:hAnsi="Cambria Math"/>
                      </w:rPr>
                    </m:ctrlPr>
                  </m:sSubPr>
                  <m:e>
                    <m:r>
                      <w:rPr>
                        <w:rFonts w:ascii="Cambria Math" w:hAnsi="Cambria Math"/>
                      </w:rPr>
                      <m:t>p</m:t>
                    </m:r>
                  </m:e>
                  <m:sub>
                    <m:r>
                      <m:rPr>
                        <m:sty m:val="p"/>
                      </m:rPr>
                      <w:rPr>
                        <w:rFonts w:ascii="Cambria Math" w:hAnsi="Cambria Math"/>
                        <w:lang w:val="en-US"/>
                      </w:rPr>
                      <m:t>GS</m:t>
                    </m:r>
                  </m:sub>
                </m:sSub>
              </m:oMath>
            </m:oMathPara>
          </w:p>
        </w:tc>
        <w:tc>
          <w:tcPr>
            <w:tcW w:w="851" w:type="dxa"/>
            <w:tcMar>
              <w:top w:w="15" w:type="dxa"/>
              <w:left w:w="15" w:type="dxa"/>
              <w:bottom w:w="15" w:type="dxa"/>
              <w:right w:w="15" w:type="dxa"/>
            </w:tcMar>
            <w:vAlign w:val="center"/>
          </w:tcPr>
          <w:p w14:paraId="75A4A719" w14:textId="787C13D0" w:rsidR="0066698B" w:rsidRPr="005F0CBB" w:rsidRDefault="0066698B" w:rsidP="0066698B">
            <w:pPr>
              <w:spacing w:line="360" w:lineRule="auto"/>
              <w:ind w:firstLine="0"/>
              <w:jc w:val="right"/>
              <w:rPr>
                <w:rFonts w:eastAsia="Garamond" w:cs="Garamond"/>
                <w:color w:val="000000" w:themeColor="text1"/>
                <w:szCs w:val="24"/>
                <w:lang w:val="en-US"/>
              </w:rPr>
            </w:pPr>
            <w:r w:rsidRPr="005F0CBB">
              <w:rPr>
                <w:rFonts w:eastAsia="Garamond" w:cs="Garamond"/>
                <w:color w:val="000000" w:themeColor="text1"/>
                <w:lang w:val="en-US"/>
              </w:rPr>
              <w:t>1.014</w:t>
            </w:r>
          </w:p>
        </w:tc>
        <w:tc>
          <w:tcPr>
            <w:tcW w:w="992" w:type="dxa"/>
            <w:gridSpan w:val="2"/>
            <w:tcBorders>
              <w:right w:val="dotted" w:sz="4" w:space="0" w:color="auto"/>
            </w:tcBorders>
            <w:tcMar>
              <w:top w:w="15" w:type="dxa"/>
              <w:left w:w="15" w:type="dxa"/>
              <w:bottom w:w="15" w:type="dxa"/>
              <w:right w:w="15" w:type="dxa"/>
            </w:tcMar>
            <w:vAlign w:val="center"/>
          </w:tcPr>
          <w:p w14:paraId="48AB69D6" w14:textId="4B111191" w:rsidR="0066698B" w:rsidRPr="005F0CBB" w:rsidRDefault="0066698B" w:rsidP="0066698B">
            <w:pPr>
              <w:spacing w:after="0" w:line="360" w:lineRule="auto"/>
              <w:ind w:firstLine="0"/>
              <w:jc w:val="right"/>
              <w:rPr>
                <w:rFonts w:eastAsia="Garamond" w:cs="Garamond"/>
                <w:color w:val="000000" w:themeColor="text1"/>
                <w:szCs w:val="24"/>
                <w:lang w:val="en-US"/>
              </w:rPr>
            </w:pPr>
            <w:r w:rsidRPr="005F0CBB">
              <w:rPr>
                <w:rFonts w:eastAsia="Garamond" w:cs="Garamond"/>
                <w:color w:val="000000" w:themeColor="text1"/>
                <w:lang w:val="en-US"/>
              </w:rPr>
              <w:t>bar</w:t>
            </w:r>
          </w:p>
        </w:tc>
        <w:tc>
          <w:tcPr>
            <w:tcW w:w="1418" w:type="dxa"/>
            <w:gridSpan w:val="2"/>
            <w:vMerge/>
            <w:tcBorders>
              <w:left w:val="dotted" w:sz="4" w:space="0" w:color="auto"/>
            </w:tcBorders>
            <w:vAlign w:val="center"/>
          </w:tcPr>
          <w:p w14:paraId="40E32189" w14:textId="1D37131B" w:rsidR="0066698B" w:rsidRPr="005F0CBB" w:rsidRDefault="0066698B" w:rsidP="0066698B">
            <w:pPr>
              <w:spacing w:after="0" w:line="360" w:lineRule="auto"/>
              <w:ind w:firstLine="0"/>
              <w:jc w:val="right"/>
              <w:rPr>
                <w:rFonts w:eastAsia="Garamond" w:cs="Garamond"/>
                <w:color w:val="000000" w:themeColor="text1"/>
                <w:szCs w:val="24"/>
                <w:lang w:val="en-US"/>
              </w:rPr>
            </w:pPr>
          </w:p>
        </w:tc>
        <w:tc>
          <w:tcPr>
            <w:tcW w:w="1134" w:type="dxa"/>
            <w:gridSpan w:val="2"/>
            <w:vAlign w:val="center"/>
          </w:tcPr>
          <w:p w14:paraId="07393FBA" w14:textId="1C181D7C" w:rsidR="0066698B" w:rsidRPr="005F0CBB" w:rsidRDefault="000025D6" w:rsidP="0066698B">
            <w:pPr>
              <w:spacing w:after="0" w:line="360" w:lineRule="auto"/>
              <w:ind w:firstLine="0"/>
              <w:jc w:val="right"/>
              <w:rPr>
                <w:rFonts w:eastAsia="Garamond" w:cs="Garamond"/>
                <w:color w:val="000000" w:themeColor="text1"/>
                <w:szCs w:val="24"/>
                <w:lang w:val="en-US"/>
              </w:rPr>
            </w:pPr>
            <m:oMathPara>
              <m:oMath>
                <m:sSub>
                  <m:sSubPr>
                    <m:ctrlPr>
                      <w:rPr>
                        <w:rFonts w:ascii="Cambria Math" w:hAnsi="Cambria Math"/>
                      </w:rPr>
                    </m:ctrlPr>
                  </m:sSubPr>
                  <m:e>
                    <m:r>
                      <w:rPr>
                        <w:rFonts w:ascii="Cambria Math" w:hAnsi="Cambria Math"/>
                      </w:rPr>
                      <m:t>k</m:t>
                    </m:r>
                  </m:e>
                  <m:sub>
                    <m:r>
                      <m:rPr>
                        <m:sty m:val="p"/>
                      </m:rPr>
                      <w:rPr>
                        <w:rFonts w:ascii="Cambria Math" w:hAnsi="Cambria Math"/>
                        <w:lang w:val="en-US"/>
                      </w:rPr>
                      <m:t>pr</m:t>
                    </m:r>
                  </m:sub>
                </m:sSub>
              </m:oMath>
            </m:oMathPara>
          </w:p>
        </w:tc>
        <w:tc>
          <w:tcPr>
            <w:tcW w:w="850" w:type="dxa"/>
            <w:gridSpan w:val="2"/>
            <w:vAlign w:val="center"/>
          </w:tcPr>
          <w:p w14:paraId="4C8B442B" w14:textId="47F4F8D1" w:rsidR="0066698B" w:rsidRPr="005F0CBB" w:rsidRDefault="0066698B" w:rsidP="0066698B">
            <w:pPr>
              <w:spacing w:after="0" w:line="360" w:lineRule="auto"/>
              <w:ind w:firstLine="0"/>
              <w:jc w:val="right"/>
              <w:rPr>
                <w:rFonts w:eastAsia="Garamond" w:cs="Garamond"/>
                <w:color w:val="000000" w:themeColor="text1"/>
                <w:szCs w:val="24"/>
                <w:lang w:val="en-US"/>
              </w:rPr>
            </w:pPr>
            <w:r>
              <w:rPr>
                <w:rFonts w:eastAsia="Garamond" w:cs="Garamond"/>
                <w:color w:val="000000" w:themeColor="text1"/>
                <w:szCs w:val="24"/>
                <w:lang w:val="en-US"/>
              </w:rPr>
              <w:t>0.2</w:t>
            </w:r>
          </w:p>
        </w:tc>
        <w:tc>
          <w:tcPr>
            <w:tcW w:w="987" w:type="dxa"/>
            <w:gridSpan w:val="2"/>
            <w:vAlign w:val="center"/>
          </w:tcPr>
          <w:p w14:paraId="7FDF8211" w14:textId="694CAE72" w:rsidR="0066698B" w:rsidRPr="005F0CBB" w:rsidRDefault="0066698B" w:rsidP="0066698B">
            <w:pPr>
              <w:spacing w:after="0" w:line="360" w:lineRule="auto"/>
              <w:ind w:firstLine="0"/>
              <w:jc w:val="right"/>
              <w:rPr>
                <w:rFonts w:eastAsia="Garamond" w:cs="Garamond"/>
                <w:color w:val="000000" w:themeColor="text1"/>
                <w:szCs w:val="24"/>
                <w:lang w:val="en-US"/>
              </w:rPr>
            </w:pPr>
            <w:r w:rsidRPr="005F0CBB">
              <w:rPr>
                <w:rFonts w:eastAsia="Garamond" w:cs="Garamond"/>
                <w:szCs w:val="24"/>
                <w:lang w:val="en-US"/>
              </w:rPr>
              <w:t>d</w:t>
            </w:r>
            <w:r w:rsidRPr="005F0CBB">
              <w:rPr>
                <w:rFonts w:eastAsia="Garamond" w:cs="Garamond"/>
                <w:szCs w:val="24"/>
                <w:vertAlign w:val="superscript"/>
                <w:lang w:val="en-US"/>
              </w:rPr>
              <w:t>-1</w:t>
            </w:r>
          </w:p>
        </w:tc>
      </w:tr>
      <w:tr w:rsidR="0066698B" w:rsidRPr="00964375" w14:paraId="5B6E81BD" w14:textId="6CB00C66" w:rsidTr="00FA2328">
        <w:trPr>
          <w:trHeight w:val="300"/>
          <w:jc w:val="center"/>
        </w:trPr>
        <w:tc>
          <w:tcPr>
            <w:tcW w:w="1843" w:type="dxa"/>
            <w:vMerge/>
            <w:tcBorders>
              <w:bottom w:val="dotted" w:sz="4" w:space="0" w:color="auto"/>
            </w:tcBorders>
            <w:tcMar>
              <w:top w:w="15" w:type="dxa"/>
              <w:left w:w="15" w:type="dxa"/>
              <w:bottom w:w="15" w:type="dxa"/>
              <w:right w:w="15" w:type="dxa"/>
            </w:tcMar>
          </w:tcPr>
          <w:p w14:paraId="516CCA7E" w14:textId="1A922EEB" w:rsidR="0066698B" w:rsidRPr="00220152" w:rsidRDefault="0066698B" w:rsidP="0066698B">
            <w:pPr>
              <w:spacing w:line="360" w:lineRule="auto"/>
              <w:ind w:right="137" w:firstLine="0"/>
              <w:jc w:val="right"/>
              <w:rPr>
                <w:rFonts w:eastAsia="Garamond" w:cs="Garamond"/>
                <w:color w:val="000000" w:themeColor="text1"/>
                <w:szCs w:val="24"/>
                <w:lang w:val="en-US"/>
              </w:rPr>
            </w:pPr>
          </w:p>
        </w:tc>
        <w:tc>
          <w:tcPr>
            <w:tcW w:w="992" w:type="dxa"/>
            <w:gridSpan w:val="2"/>
            <w:tcBorders>
              <w:bottom w:val="dotted" w:sz="4" w:space="0" w:color="auto"/>
            </w:tcBorders>
            <w:tcMar>
              <w:top w:w="15" w:type="dxa"/>
              <w:left w:w="15" w:type="dxa"/>
              <w:bottom w:w="15" w:type="dxa"/>
              <w:right w:w="15" w:type="dxa"/>
            </w:tcMar>
            <w:vAlign w:val="center"/>
          </w:tcPr>
          <w:p w14:paraId="1F5BF455" w14:textId="68DBBD04" w:rsidR="0066698B" w:rsidRPr="005F0CBB" w:rsidRDefault="000025D6" w:rsidP="0066698B">
            <w:pPr>
              <w:spacing w:line="360" w:lineRule="auto"/>
              <w:jc w:val="left"/>
              <w:rPr>
                <w:rFonts w:eastAsia="Garamond" w:cs="Garamond"/>
                <w:color w:val="000000" w:themeColor="text1"/>
                <w:szCs w:val="24"/>
                <w:lang w:val="en-US"/>
              </w:rPr>
            </w:pPr>
            <m:oMathPara>
              <m:oMath>
                <m:sSub>
                  <m:sSubPr>
                    <m:ctrlPr>
                      <w:rPr>
                        <w:rFonts w:ascii="Cambria Math" w:hAnsi="Cambria Math"/>
                      </w:rPr>
                    </m:ctrlPr>
                  </m:sSubPr>
                  <m:e>
                    <m:r>
                      <w:rPr>
                        <w:rFonts w:ascii="Cambria Math" w:hAnsi="Cambria Math"/>
                      </w:rPr>
                      <m:t>R</m:t>
                    </m:r>
                  </m:e>
                  <m:sub>
                    <m:r>
                      <m:rPr>
                        <m:nor/>
                      </m:rPr>
                      <w:rPr>
                        <w:rFonts w:ascii="Cambria Math" w:hAnsi="Cambria Math"/>
                        <w:lang w:val="en-US"/>
                      </w:rPr>
                      <m:t>S,</m:t>
                    </m:r>
                    <m:sSub>
                      <m:sSubPr>
                        <m:ctrlPr>
                          <w:rPr>
                            <w:rFonts w:ascii="Cambria Math" w:hAnsi="Cambria Math"/>
                            <w:lang w:val="en-US"/>
                          </w:rPr>
                        </m:ctrlPr>
                      </m:sSubPr>
                      <m:e>
                        <m:r>
                          <m:rPr>
                            <m:sty m:val="p"/>
                          </m:rPr>
                          <w:rPr>
                            <w:rFonts w:ascii="Cambria Math" w:hAnsi="Cambria Math"/>
                            <w:lang w:val="en-US"/>
                          </w:rPr>
                          <m:t>CH</m:t>
                        </m:r>
                      </m:e>
                      <m:sub>
                        <m:r>
                          <w:rPr>
                            <w:rFonts w:ascii="Cambria Math" w:hAnsi="Cambria Math"/>
                            <w:lang w:val="en-US"/>
                          </w:rPr>
                          <m:t>4</m:t>
                        </m:r>
                      </m:sub>
                    </m:sSub>
                  </m:sub>
                </m:sSub>
              </m:oMath>
            </m:oMathPara>
          </w:p>
        </w:tc>
        <w:tc>
          <w:tcPr>
            <w:tcW w:w="851" w:type="dxa"/>
            <w:tcBorders>
              <w:bottom w:val="dotted" w:sz="4" w:space="0" w:color="auto"/>
            </w:tcBorders>
            <w:tcMar>
              <w:top w:w="15" w:type="dxa"/>
              <w:left w:w="15" w:type="dxa"/>
              <w:bottom w:w="15" w:type="dxa"/>
              <w:right w:w="15" w:type="dxa"/>
            </w:tcMar>
            <w:vAlign w:val="center"/>
          </w:tcPr>
          <w:p w14:paraId="25B925E4" w14:textId="50EF3E62" w:rsidR="0066698B" w:rsidRPr="005F0CBB" w:rsidRDefault="0066698B" w:rsidP="0066698B">
            <w:pPr>
              <w:spacing w:line="360" w:lineRule="auto"/>
              <w:ind w:firstLine="0"/>
              <w:jc w:val="right"/>
              <w:rPr>
                <w:rFonts w:eastAsia="Garamond" w:cs="Garamond"/>
                <w:color w:val="000000" w:themeColor="text1"/>
                <w:szCs w:val="24"/>
                <w:lang w:val="en-US"/>
              </w:rPr>
            </w:pPr>
            <w:r w:rsidRPr="32AF646F">
              <w:rPr>
                <w:lang w:val="en-US"/>
              </w:rPr>
              <w:t>518.4</w:t>
            </w:r>
          </w:p>
        </w:tc>
        <w:tc>
          <w:tcPr>
            <w:tcW w:w="992" w:type="dxa"/>
            <w:gridSpan w:val="2"/>
            <w:tcBorders>
              <w:bottom w:val="dotted" w:sz="4" w:space="0" w:color="auto"/>
              <w:right w:val="dotted" w:sz="4" w:space="0" w:color="auto"/>
            </w:tcBorders>
            <w:tcMar>
              <w:top w:w="15" w:type="dxa"/>
              <w:left w:w="15" w:type="dxa"/>
              <w:bottom w:w="15" w:type="dxa"/>
              <w:right w:w="15" w:type="dxa"/>
            </w:tcMar>
            <w:vAlign w:val="center"/>
          </w:tcPr>
          <w:p w14:paraId="4AEF5A78" w14:textId="05392014" w:rsidR="0066698B" w:rsidRPr="005F0CBB" w:rsidRDefault="0066698B" w:rsidP="0066698B">
            <w:pPr>
              <w:spacing w:line="360" w:lineRule="auto"/>
              <w:ind w:firstLine="0"/>
              <w:jc w:val="right"/>
              <w:rPr>
                <w:rFonts w:eastAsia="Garamond" w:cs="Garamond"/>
                <w:color w:val="000000" w:themeColor="text1"/>
                <w:szCs w:val="24"/>
                <w:vertAlign w:val="superscript"/>
                <w:lang w:val="en-US"/>
              </w:rPr>
            </w:pPr>
            <w:r w:rsidRPr="005F0CBB">
              <w:rPr>
                <w:rFonts w:eastAsia="Garamond" w:cs="Garamond"/>
                <w:color w:val="000000" w:themeColor="text1"/>
                <w:szCs w:val="24"/>
                <w:lang w:val="en-US"/>
              </w:rPr>
              <w:t>J kg</w:t>
            </w:r>
            <w:r w:rsidRPr="005F0CBB">
              <w:rPr>
                <w:rFonts w:eastAsia="Garamond" w:cs="Garamond"/>
                <w:color w:val="000000" w:themeColor="text1"/>
                <w:szCs w:val="24"/>
                <w:vertAlign w:val="superscript"/>
                <w:lang w:val="en-US"/>
              </w:rPr>
              <w:t>-1</w:t>
            </w:r>
            <w:r w:rsidRPr="005F0CBB">
              <w:rPr>
                <w:rFonts w:eastAsia="Garamond" w:cs="Garamond"/>
                <w:color w:val="000000" w:themeColor="text1"/>
                <w:szCs w:val="24"/>
                <w:lang w:val="en-US"/>
              </w:rPr>
              <w:t xml:space="preserve"> K</w:t>
            </w:r>
            <w:r w:rsidRPr="005F0CBB">
              <w:rPr>
                <w:rFonts w:eastAsia="Garamond" w:cs="Garamond"/>
                <w:color w:val="000000" w:themeColor="text1"/>
                <w:szCs w:val="24"/>
                <w:vertAlign w:val="superscript"/>
                <w:lang w:val="en-US"/>
              </w:rPr>
              <w:t>-1</w:t>
            </w:r>
          </w:p>
        </w:tc>
        <w:tc>
          <w:tcPr>
            <w:tcW w:w="1418" w:type="dxa"/>
            <w:gridSpan w:val="2"/>
            <w:vMerge/>
            <w:tcBorders>
              <w:left w:val="dotted" w:sz="4" w:space="0" w:color="auto"/>
            </w:tcBorders>
            <w:vAlign w:val="center"/>
          </w:tcPr>
          <w:p w14:paraId="38908D6E" w14:textId="4ABBB969" w:rsidR="0066698B" w:rsidRPr="005F0CBB" w:rsidRDefault="0066698B" w:rsidP="0066698B">
            <w:pPr>
              <w:spacing w:line="360" w:lineRule="auto"/>
              <w:ind w:firstLine="0"/>
              <w:jc w:val="right"/>
              <w:rPr>
                <w:rFonts w:eastAsia="Garamond" w:cs="Garamond"/>
                <w:color w:val="000000" w:themeColor="text1"/>
                <w:szCs w:val="24"/>
                <w:lang w:val="en-US"/>
              </w:rPr>
            </w:pPr>
          </w:p>
        </w:tc>
        <w:tc>
          <w:tcPr>
            <w:tcW w:w="1134" w:type="dxa"/>
            <w:gridSpan w:val="2"/>
            <w:vAlign w:val="center"/>
          </w:tcPr>
          <w:p w14:paraId="5FA2B8FD" w14:textId="7500DF18" w:rsidR="0066698B" w:rsidRPr="005F0CBB" w:rsidRDefault="000025D6" w:rsidP="0066698B">
            <w:pPr>
              <w:spacing w:line="360" w:lineRule="auto"/>
              <w:ind w:firstLine="0"/>
              <w:jc w:val="right"/>
              <w:rPr>
                <w:rFonts w:eastAsia="Garamond" w:cs="Garamond"/>
                <w:color w:val="000000" w:themeColor="text1"/>
                <w:szCs w:val="24"/>
                <w:lang w:val="en-US"/>
              </w:rPr>
            </w:pPr>
            <m:oMathPara>
              <m:oMath>
                <m:sSub>
                  <m:sSubPr>
                    <m:ctrlPr>
                      <w:rPr>
                        <w:rFonts w:ascii="Cambria Math" w:hAnsi="Cambria Math"/>
                      </w:rPr>
                    </m:ctrlPr>
                  </m:sSubPr>
                  <m:e>
                    <m:r>
                      <w:rPr>
                        <w:rFonts w:ascii="Cambria Math" w:hAnsi="Cambria Math"/>
                      </w:rPr>
                      <m:t>k</m:t>
                    </m:r>
                  </m:e>
                  <m:sub>
                    <m:r>
                      <m:rPr>
                        <m:sty m:val="p"/>
                      </m:rPr>
                      <w:rPr>
                        <w:rFonts w:ascii="Cambria Math" w:hAnsi="Cambria Math"/>
                        <w:lang w:val="en-US"/>
                      </w:rPr>
                      <m:t>li</m:t>
                    </m:r>
                  </m:sub>
                </m:sSub>
              </m:oMath>
            </m:oMathPara>
          </w:p>
        </w:tc>
        <w:tc>
          <w:tcPr>
            <w:tcW w:w="850" w:type="dxa"/>
            <w:gridSpan w:val="2"/>
            <w:vAlign w:val="center"/>
          </w:tcPr>
          <w:p w14:paraId="0A415450" w14:textId="0863C407" w:rsidR="0066698B" w:rsidRPr="005F0CBB" w:rsidRDefault="0066698B" w:rsidP="0066698B">
            <w:pPr>
              <w:spacing w:line="360" w:lineRule="auto"/>
              <w:ind w:firstLine="0"/>
              <w:jc w:val="right"/>
              <w:rPr>
                <w:rFonts w:eastAsia="Garamond" w:cs="Garamond"/>
                <w:color w:val="000000" w:themeColor="text1"/>
                <w:szCs w:val="24"/>
                <w:lang w:val="en-US"/>
              </w:rPr>
            </w:pPr>
            <w:r w:rsidRPr="005F0CBB">
              <w:rPr>
                <w:rFonts w:eastAsia="Garamond" w:cs="Garamond"/>
                <w:color w:val="000000" w:themeColor="text1"/>
                <w:szCs w:val="24"/>
                <w:lang w:val="en-US"/>
              </w:rPr>
              <w:t>0.</w:t>
            </w:r>
            <w:r>
              <w:rPr>
                <w:rFonts w:eastAsia="Garamond" w:cs="Garamond"/>
                <w:color w:val="000000" w:themeColor="text1"/>
                <w:szCs w:val="24"/>
                <w:lang w:val="en-US"/>
              </w:rPr>
              <w:t>1</w:t>
            </w:r>
          </w:p>
        </w:tc>
        <w:tc>
          <w:tcPr>
            <w:tcW w:w="987" w:type="dxa"/>
            <w:gridSpan w:val="2"/>
            <w:vAlign w:val="center"/>
          </w:tcPr>
          <w:p w14:paraId="38D88BA2" w14:textId="0F65F732" w:rsidR="0066698B" w:rsidRPr="005F0CBB" w:rsidRDefault="0066698B" w:rsidP="0066698B">
            <w:pPr>
              <w:spacing w:line="360" w:lineRule="auto"/>
              <w:ind w:firstLine="0"/>
              <w:jc w:val="right"/>
              <w:rPr>
                <w:rFonts w:eastAsia="Garamond" w:cs="Garamond"/>
                <w:color w:val="000000" w:themeColor="text1"/>
                <w:szCs w:val="24"/>
                <w:lang w:val="en-US"/>
              </w:rPr>
            </w:pPr>
            <w:r w:rsidRPr="005F0CBB">
              <w:rPr>
                <w:rFonts w:eastAsia="Garamond" w:cs="Garamond"/>
                <w:szCs w:val="24"/>
                <w:lang w:val="en-US"/>
              </w:rPr>
              <w:t>d</w:t>
            </w:r>
            <w:r w:rsidRPr="005F0CBB">
              <w:rPr>
                <w:rFonts w:eastAsia="Garamond" w:cs="Garamond"/>
                <w:szCs w:val="24"/>
                <w:vertAlign w:val="superscript"/>
                <w:lang w:val="en-US"/>
              </w:rPr>
              <w:t>-1</w:t>
            </w:r>
          </w:p>
        </w:tc>
      </w:tr>
      <w:tr w:rsidR="0066698B" w:rsidRPr="00964375" w14:paraId="2E2A6659" w14:textId="667192F3" w:rsidTr="00FA2328">
        <w:trPr>
          <w:trHeight w:val="300"/>
          <w:jc w:val="center"/>
        </w:trPr>
        <w:tc>
          <w:tcPr>
            <w:tcW w:w="1843" w:type="dxa"/>
            <w:vMerge w:val="restart"/>
            <w:tcBorders>
              <w:top w:val="dotted" w:sz="4" w:space="0" w:color="auto"/>
            </w:tcBorders>
            <w:tcMar>
              <w:top w:w="15" w:type="dxa"/>
              <w:left w:w="15" w:type="dxa"/>
              <w:bottom w:w="15" w:type="dxa"/>
              <w:right w:w="15" w:type="dxa"/>
            </w:tcMar>
            <w:vAlign w:val="center"/>
          </w:tcPr>
          <w:p w14:paraId="397408D3" w14:textId="66793B76" w:rsidR="0066698B" w:rsidRPr="005F0CBB" w:rsidRDefault="0066698B" w:rsidP="0066698B">
            <w:pPr>
              <w:spacing w:line="360" w:lineRule="auto"/>
              <w:ind w:right="123"/>
              <w:jc w:val="right"/>
              <w:rPr>
                <w:lang w:val="en-US"/>
              </w:rPr>
            </w:pPr>
            <w:r w:rsidRPr="00A02B2B">
              <w:rPr>
                <w:rFonts w:eastAsia="Garamond" w:cs="Garamond"/>
                <w:color w:val="000000" w:themeColor="text1"/>
                <w:szCs w:val="24"/>
                <w:lang w:val="en-US"/>
              </w:rPr>
              <w:t>CHP</w:t>
            </w:r>
            <w:r>
              <w:rPr>
                <w:rFonts w:eastAsia="Garamond" w:cs="Garamond"/>
                <w:color w:val="000000" w:themeColor="text1"/>
                <w:szCs w:val="24"/>
                <w:lang w:val="en-US"/>
              </w:rPr>
              <w:t xml:space="preserve"> </w:t>
            </w:r>
            <w:proofErr w:type="spellStart"/>
            <w:r>
              <w:rPr>
                <w:rFonts w:eastAsia="Garamond" w:cs="Garamond"/>
                <w:color w:val="000000" w:themeColor="text1"/>
                <w:szCs w:val="24"/>
                <w:lang w:val="en-US"/>
              </w:rPr>
              <w:t>unit</w:t>
            </w:r>
            <w:r w:rsidR="00EC3AAE" w:rsidRPr="00A02B2B">
              <w:rPr>
                <w:rFonts w:eastAsia="Garamond" w:cs="Garamond"/>
                <w:color w:val="000000" w:themeColor="text1"/>
                <w:szCs w:val="24"/>
                <w:vertAlign w:val="superscript"/>
                <w:lang w:val="en-US"/>
              </w:rPr>
              <w:t>a</w:t>
            </w:r>
            <w:proofErr w:type="spellEnd"/>
            <w:r w:rsidR="00EC3AAE">
              <w:rPr>
                <w:rFonts w:eastAsia="Garamond" w:cs="Garamond"/>
                <w:color w:val="000000" w:themeColor="text1"/>
                <w:szCs w:val="24"/>
                <w:vertAlign w:val="superscript"/>
                <w:lang w:val="en-US"/>
              </w:rPr>
              <w:t xml:space="preserve">, </w:t>
            </w:r>
            <w:r w:rsidR="00883F42">
              <w:rPr>
                <w:rFonts w:eastAsia="Garamond" w:cs="Garamond"/>
                <w:color w:val="000000" w:themeColor="text1"/>
                <w:szCs w:val="24"/>
                <w:vertAlign w:val="superscript"/>
                <w:lang w:val="en-US"/>
              </w:rPr>
              <w:t>c</w:t>
            </w:r>
          </w:p>
        </w:tc>
        <w:tc>
          <w:tcPr>
            <w:tcW w:w="992" w:type="dxa"/>
            <w:gridSpan w:val="2"/>
            <w:tcBorders>
              <w:top w:val="dotted" w:sz="4" w:space="0" w:color="auto"/>
            </w:tcBorders>
            <w:tcMar>
              <w:top w:w="15" w:type="dxa"/>
              <w:left w:w="15" w:type="dxa"/>
              <w:bottom w:w="15" w:type="dxa"/>
              <w:right w:w="15" w:type="dxa"/>
            </w:tcMar>
            <w:vAlign w:val="center"/>
          </w:tcPr>
          <w:p w14:paraId="52F9C95B" w14:textId="6EE5616F" w:rsidR="0066698B" w:rsidRPr="005F0CBB" w:rsidRDefault="000025D6" w:rsidP="0066698B">
            <w:pPr>
              <w:spacing w:line="360" w:lineRule="auto"/>
              <w:jc w:val="left"/>
              <w:rPr>
                <w:rFonts w:eastAsia="Garamond" w:cs="Garamond"/>
                <w:color w:val="000000" w:themeColor="text1"/>
                <w:szCs w:val="24"/>
                <w:lang w:val="en-US"/>
              </w:rPr>
            </w:pPr>
            <m:oMathPara>
              <m:oMath>
                <m:sSub>
                  <m:sSubPr>
                    <m:ctrlPr>
                      <w:rPr>
                        <w:rFonts w:ascii="Cambria Math" w:hAnsi="Cambria Math"/>
                      </w:rPr>
                    </m:ctrlPr>
                  </m:sSubPr>
                  <m:e>
                    <m:r>
                      <w:rPr>
                        <w:rFonts w:ascii="Cambria Math" w:hAnsi="Cambria Math"/>
                      </w:rPr>
                      <m:t>P</m:t>
                    </m:r>
                  </m:e>
                  <m:sub>
                    <m:r>
                      <m:rPr>
                        <m:sty m:val="p"/>
                      </m:rPr>
                      <w:rPr>
                        <w:rFonts w:ascii="Cambria Math" w:hAnsi="Cambria Math"/>
                      </w:rPr>
                      <m:t>el</m:t>
                    </m:r>
                  </m:sub>
                </m:sSub>
              </m:oMath>
            </m:oMathPara>
          </w:p>
        </w:tc>
        <w:tc>
          <w:tcPr>
            <w:tcW w:w="851" w:type="dxa"/>
            <w:tcBorders>
              <w:top w:val="dotted" w:sz="4" w:space="0" w:color="auto"/>
            </w:tcBorders>
            <w:tcMar>
              <w:top w:w="15" w:type="dxa"/>
              <w:left w:w="15" w:type="dxa"/>
              <w:bottom w:w="15" w:type="dxa"/>
              <w:right w:w="15" w:type="dxa"/>
            </w:tcMar>
            <w:vAlign w:val="center"/>
          </w:tcPr>
          <w:p w14:paraId="53AE9946" w14:textId="70D7D7BB" w:rsidR="0066698B" w:rsidRPr="005F0CBB" w:rsidRDefault="0066698B" w:rsidP="0066698B">
            <w:pPr>
              <w:spacing w:line="360" w:lineRule="auto"/>
              <w:ind w:firstLine="0"/>
              <w:jc w:val="right"/>
              <w:rPr>
                <w:rFonts w:eastAsia="Garamond" w:cs="Garamond"/>
                <w:color w:val="000000" w:themeColor="text1"/>
                <w:szCs w:val="24"/>
                <w:lang w:val="en-US"/>
              </w:rPr>
            </w:pPr>
            <w:r w:rsidRPr="005F0CBB">
              <w:rPr>
                <w:rFonts w:eastAsia="Garamond" w:cs="Garamond"/>
                <w:color w:val="000000" w:themeColor="text1"/>
                <w:lang w:val="en-US"/>
              </w:rPr>
              <w:t>50</w:t>
            </w:r>
          </w:p>
        </w:tc>
        <w:tc>
          <w:tcPr>
            <w:tcW w:w="992" w:type="dxa"/>
            <w:gridSpan w:val="2"/>
            <w:tcBorders>
              <w:top w:val="dotted" w:sz="4" w:space="0" w:color="auto"/>
              <w:right w:val="dotted" w:sz="4" w:space="0" w:color="auto"/>
            </w:tcBorders>
            <w:tcMar>
              <w:top w:w="15" w:type="dxa"/>
              <w:left w:w="15" w:type="dxa"/>
              <w:bottom w:w="15" w:type="dxa"/>
              <w:right w:w="15" w:type="dxa"/>
            </w:tcMar>
            <w:vAlign w:val="center"/>
          </w:tcPr>
          <w:p w14:paraId="6C3AFDE0" w14:textId="237C1D3E" w:rsidR="0066698B" w:rsidRPr="005F0CBB" w:rsidRDefault="0066698B" w:rsidP="0066698B">
            <w:pPr>
              <w:spacing w:line="360" w:lineRule="auto"/>
              <w:ind w:firstLine="0"/>
              <w:jc w:val="right"/>
              <w:rPr>
                <w:lang w:val="en-US"/>
              </w:rPr>
            </w:pPr>
            <w:r w:rsidRPr="005F0CBB">
              <w:rPr>
                <w:rFonts w:eastAsia="Garamond" w:cs="Garamond"/>
                <w:color w:val="000000" w:themeColor="text1"/>
                <w:lang w:val="en-US"/>
              </w:rPr>
              <w:t>kW</w:t>
            </w:r>
          </w:p>
        </w:tc>
        <w:tc>
          <w:tcPr>
            <w:tcW w:w="1418" w:type="dxa"/>
            <w:gridSpan w:val="2"/>
            <w:vMerge/>
            <w:tcBorders>
              <w:left w:val="dotted" w:sz="4" w:space="0" w:color="auto"/>
            </w:tcBorders>
            <w:vAlign w:val="center"/>
          </w:tcPr>
          <w:p w14:paraId="21687E69" w14:textId="77777777" w:rsidR="0066698B" w:rsidRPr="005F0CBB" w:rsidRDefault="0066698B" w:rsidP="0066698B">
            <w:pPr>
              <w:spacing w:line="360" w:lineRule="auto"/>
              <w:ind w:firstLine="0"/>
              <w:jc w:val="right"/>
              <w:rPr>
                <w:rFonts w:eastAsia="Garamond" w:cs="Garamond"/>
                <w:color w:val="000000" w:themeColor="text1"/>
                <w:szCs w:val="24"/>
                <w:lang w:val="en-US"/>
              </w:rPr>
            </w:pPr>
          </w:p>
        </w:tc>
        <w:tc>
          <w:tcPr>
            <w:tcW w:w="1134" w:type="dxa"/>
            <w:gridSpan w:val="2"/>
            <w:vAlign w:val="center"/>
          </w:tcPr>
          <w:p w14:paraId="0A0699CF" w14:textId="13262481" w:rsidR="0066698B" w:rsidRPr="005F0CBB" w:rsidRDefault="000025D6" w:rsidP="0066698B">
            <w:pPr>
              <w:spacing w:line="360" w:lineRule="auto"/>
              <w:ind w:firstLine="0"/>
              <w:jc w:val="right"/>
              <w:rPr>
                <w:rFonts w:eastAsia="Garamond" w:cs="Garamond"/>
                <w:color w:val="000000" w:themeColor="text1"/>
                <w:szCs w:val="24"/>
                <w:lang w:val="en-US"/>
              </w:rPr>
            </w:pPr>
            <m:oMathPara>
              <m:oMath>
                <m:sSub>
                  <m:sSubPr>
                    <m:ctrlPr>
                      <w:rPr>
                        <w:rFonts w:ascii="Cambria Math" w:hAnsi="Cambria Math"/>
                      </w:rPr>
                    </m:ctrlPr>
                  </m:sSubPr>
                  <m:e>
                    <m:r>
                      <w:rPr>
                        <w:rFonts w:ascii="Cambria Math" w:hAnsi="Cambria Math"/>
                      </w:rPr>
                      <m:t>k</m:t>
                    </m:r>
                  </m:e>
                  <m:sub>
                    <m:r>
                      <m:rPr>
                        <m:sty m:val="p"/>
                      </m:rPr>
                      <w:rPr>
                        <w:rFonts w:ascii="Cambria Math" w:hAnsi="Cambria Math"/>
                        <w:lang w:val="en-US"/>
                      </w:rPr>
                      <m:t>dec</m:t>
                    </m:r>
                  </m:sub>
                </m:sSub>
              </m:oMath>
            </m:oMathPara>
          </w:p>
        </w:tc>
        <w:tc>
          <w:tcPr>
            <w:tcW w:w="850" w:type="dxa"/>
            <w:gridSpan w:val="2"/>
            <w:vAlign w:val="center"/>
          </w:tcPr>
          <w:p w14:paraId="126E5976" w14:textId="77172F7E" w:rsidR="0066698B" w:rsidRPr="005F0CBB" w:rsidRDefault="0066698B" w:rsidP="0066698B">
            <w:pPr>
              <w:spacing w:line="360" w:lineRule="auto"/>
              <w:ind w:firstLine="0"/>
              <w:jc w:val="right"/>
              <w:rPr>
                <w:rFonts w:eastAsia="Garamond" w:cs="Garamond"/>
                <w:color w:val="000000" w:themeColor="text1"/>
                <w:szCs w:val="24"/>
                <w:lang w:val="en-US"/>
              </w:rPr>
            </w:pPr>
            <w:r>
              <w:rPr>
                <w:rFonts w:eastAsia="Garamond" w:cs="Garamond"/>
                <w:color w:val="000000" w:themeColor="text1"/>
                <w:szCs w:val="24"/>
                <w:lang w:val="en-US"/>
              </w:rPr>
              <w:t>0.02</w:t>
            </w:r>
          </w:p>
        </w:tc>
        <w:tc>
          <w:tcPr>
            <w:tcW w:w="987" w:type="dxa"/>
            <w:gridSpan w:val="2"/>
            <w:vAlign w:val="center"/>
          </w:tcPr>
          <w:p w14:paraId="2E1F70F6" w14:textId="3ED08AB7" w:rsidR="0066698B" w:rsidRPr="005F0CBB" w:rsidRDefault="0066698B" w:rsidP="0066698B">
            <w:pPr>
              <w:spacing w:line="360" w:lineRule="auto"/>
              <w:ind w:firstLine="0"/>
              <w:jc w:val="right"/>
              <w:rPr>
                <w:rFonts w:eastAsia="Garamond" w:cs="Garamond"/>
                <w:color w:val="000000" w:themeColor="text1"/>
                <w:szCs w:val="24"/>
                <w:lang w:val="en-US"/>
              </w:rPr>
            </w:pPr>
            <w:r w:rsidRPr="005F0CBB">
              <w:rPr>
                <w:rFonts w:eastAsia="Garamond" w:cs="Garamond"/>
                <w:szCs w:val="24"/>
                <w:lang w:val="en-US"/>
              </w:rPr>
              <w:t>d</w:t>
            </w:r>
            <w:r w:rsidRPr="005F0CBB">
              <w:rPr>
                <w:rFonts w:eastAsia="Garamond" w:cs="Garamond"/>
                <w:szCs w:val="24"/>
                <w:vertAlign w:val="superscript"/>
                <w:lang w:val="en-US"/>
              </w:rPr>
              <w:t>-1</w:t>
            </w:r>
          </w:p>
        </w:tc>
      </w:tr>
      <w:tr w:rsidR="0066698B" w:rsidRPr="00964375" w14:paraId="16549314" w14:textId="77777777" w:rsidTr="00FA2328">
        <w:trPr>
          <w:trHeight w:val="300"/>
          <w:jc w:val="center"/>
        </w:trPr>
        <w:tc>
          <w:tcPr>
            <w:tcW w:w="1843" w:type="dxa"/>
            <w:vMerge/>
            <w:tcMar>
              <w:top w:w="15" w:type="dxa"/>
              <w:left w:w="15" w:type="dxa"/>
              <w:bottom w:w="15" w:type="dxa"/>
              <w:right w:w="15" w:type="dxa"/>
            </w:tcMar>
            <w:vAlign w:val="center"/>
          </w:tcPr>
          <w:p w14:paraId="6CC53859" w14:textId="77777777" w:rsidR="0066698B" w:rsidRPr="005F0CBB" w:rsidRDefault="0066698B" w:rsidP="0066698B">
            <w:pPr>
              <w:spacing w:line="360" w:lineRule="auto"/>
              <w:rPr>
                <w:lang w:val="en-US"/>
              </w:rPr>
            </w:pPr>
          </w:p>
        </w:tc>
        <w:tc>
          <w:tcPr>
            <w:tcW w:w="992" w:type="dxa"/>
            <w:gridSpan w:val="2"/>
            <w:tcMar>
              <w:top w:w="15" w:type="dxa"/>
              <w:left w:w="15" w:type="dxa"/>
              <w:bottom w:w="15" w:type="dxa"/>
              <w:right w:w="15" w:type="dxa"/>
            </w:tcMar>
            <w:vAlign w:val="center"/>
          </w:tcPr>
          <w:p w14:paraId="650FA8C3" w14:textId="6B7A942F" w:rsidR="0066698B" w:rsidRPr="005F0CBB" w:rsidRDefault="000025D6" w:rsidP="0066698B">
            <w:pPr>
              <w:spacing w:line="360" w:lineRule="auto"/>
              <w:jc w:val="left"/>
              <w:rPr>
                <w:rFonts w:eastAsia="Garamond" w:cs="Garamond"/>
                <w:color w:val="000000" w:themeColor="text1"/>
                <w:szCs w:val="24"/>
                <w:lang w:val="en-US"/>
              </w:rPr>
            </w:pPr>
            <m:oMathPara>
              <m:oMath>
                <m:sSub>
                  <m:sSubPr>
                    <m:ctrlPr>
                      <w:rPr>
                        <w:rFonts w:ascii="Cambria Math" w:hAnsi="Cambria Math"/>
                      </w:rPr>
                    </m:ctrlPr>
                  </m:sSubPr>
                  <m:e>
                    <m:r>
                      <w:rPr>
                        <w:rFonts w:ascii="Cambria Math" w:hAnsi="Cambria Math"/>
                      </w:rPr>
                      <m:t>η</m:t>
                    </m:r>
                  </m:e>
                  <m:sub>
                    <m:r>
                      <m:rPr>
                        <m:sty m:val="p"/>
                      </m:rPr>
                      <w:rPr>
                        <w:rFonts w:ascii="Cambria Math" w:hAnsi="Cambria Math"/>
                      </w:rPr>
                      <m:t>el</m:t>
                    </m:r>
                  </m:sub>
                </m:sSub>
              </m:oMath>
            </m:oMathPara>
          </w:p>
        </w:tc>
        <w:tc>
          <w:tcPr>
            <w:tcW w:w="851" w:type="dxa"/>
            <w:tcMar>
              <w:top w:w="15" w:type="dxa"/>
              <w:left w:w="15" w:type="dxa"/>
              <w:bottom w:w="15" w:type="dxa"/>
              <w:right w:w="15" w:type="dxa"/>
            </w:tcMar>
            <w:vAlign w:val="center"/>
          </w:tcPr>
          <w:p w14:paraId="24CA398D" w14:textId="5893C5E9" w:rsidR="0066698B" w:rsidRPr="005F0CBB" w:rsidRDefault="0066698B" w:rsidP="0066698B">
            <w:pPr>
              <w:spacing w:line="360" w:lineRule="auto"/>
              <w:ind w:firstLine="0"/>
              <w:jc w:val="right"/>
              <w:rPr>
                <w:rFonts w:eastAsia="Garamond" w:cs="Garamond"/>
                <w:color w:val="000000" w:themeColor="text1"/>
                <w:szCs w:val="24"/>
                <w:lang w:val="en-US"/>
              </w:rPr>
            </w:pPr>
            <w:r w:rsidRPr="005F0CBB">
              <w:rPr>
                <w:rFonts w:eastAsia="Garamond" w:cs="Garamond"/>
                <w:color w:val="000000" w:themeColor="text1"/>
                <w:lang w:val="en-US"/>
              </w:rPr>
              <w:t>36</w:t>
            </w:r>
          </w:p>
        </w:tc>
        <w:tc>
          <w:tcPr>
            <w:tcW w:w="992" w:type="dxa"/>
            <w:gridSpan w:val="2"/>
            <w:tcBorders>
              <w:right w:val="dotted" w:sz="4" w:space="0" w:color="auto"/>
            </w:tcBorders>
            <w:tcMar>
              <w:top w:w="15" w:type="dxa"/>
              <w:left w:w="15" w:type="dxa"/>
              <w:bottom w:w="15" w:type="dxa"/>
              <w:right w:w="15" w:type="dxa"/>
            </w:tcMar>
            <w:vAlign w:val="center"/>
          </w:tcPr>
          <w:p w14:paraId="7D0EA199" w14:textId="381C58C8" w:rsidR="0066698B" w:rsidRPr="005F0CBB" w:rsidRDefault="0066698B" w:rsidP="0066698B">
            <w:pPr>
              <w:spacing w:line="360" w:lineRule="auto"/>
              <w:ind w:firstLine="0"/>
              <w:jc w:val="right"/>
              <w:rPr>
                <w:lang w:val="en-US"/>
              </w:rPr>
            </w:pPr>
            <w:r w:rsidRPr="005F0CBB">
              <w:rPr>
                <w:rFonts w:eastAsia="Garamond" w:cs="Garamond"/>
                <w:color w:val="000000" w:themeColor="text1"/>
                <w:lang w:val="en-US"/>
              </w:rPr>
              <w:t>%</w:t>
            </w:r>
          </w:p>
        </w:tc>
        <w:tc>
          <w:tcPr>
            <w:tcW w:w="1418" w:type="dxa"/>
            <w:gridSpan w:val="2"/>
            <w:vMerge/>
            <w:tcBorders>
              <w:left w:val="dotted" w:sz="4" w:space="0" w:color="auto"/>
            </w:tcBorders>
            <w:vAlign w:val="center"/>
          </w:tcPr>
          <w:p w14:paraId="355A6072" w14:textId="77777777" w:rsidR="0066698B" w:rsidRPr="005F0CBB" w:rsidRDefault="0066698B" w:rsidP="0066698B">
            <w:pPr>
              <w:spacing w:line="360" w:lineRule="auto"/>
              <w:ind w:firstLine="0"/>
              <w:jc w:val="right"/>
              <w:rPr>
                <w:rFonts w:eastAsia="Garamond" w:cs="Garamond"/>
                <w:color w:val="000000" w:themeColor="text1"/>
                <w:szCs w:val="24"/>
                <w:lang w:val="en-US"/>
              </w:rPr>
            </w:pPr>
          </w:p>
        </w:tc>
        <w:tc>
          <w:tcPr>
            <w:tcW w:w="1134" w:type="dxa"/>
            <w:gridSpan w:val="2"/>
            <w:vAlign w:val="center"/>
          </w:tcPr>
          <w:p w14:paraId="6732C49C" w14:textId="1ECCAF74" w:rsidR="0066698B" w:rsidRDefault="000025D6" w:rsidP="0066698B">
            <w:pPr>
              <w:spacing w:line="360" w:lineRule="auto"/>
              <w:ind w:firstLine="0"/>
              <w:jc w:val="right"/>
              <w:rPr>
                <w:rFonts w:eastAsia="Garamond" w:cs="Garamond"/>
              </w:rPr>
            </w:pPr>
            <m:oMathPara>
              <m:oMath>
                <m:sSub>
                  <m:sSubPr>
                    <m:ctrlPr>
                      <w:rPr>
                        <w:rFonts w:ascii="Cambria Math" w:hAnsi="Cambria Math"/>
                      </w:rPr>
                    </m:ctrlPr>
                  </m:sSubPr>
                  <m:e>
                    <m:r>
                      <w:rPr>
                        <w:rFonts w:ascii="Cambria Math" w:hAnsi="Cambria Math"/>
                      </w:rPr>
                      <m:t>μ</m:t>
                    </m:r>
                  </m:e>
                  <m:sub>
                    <m:r>
                      <m:rPr>
                        <m:sty m:val="p"/>
                      </m:rPr>
                      <w:rPr>
                        <w:rFonts w:ascii="Cambria Math" w:hAnsi="Cambria Math"/>
                        <w:lang w:val="en-US"/>
                      </w:rPr>
                      <m:t>m,ac</m:t>
                    </m:r>
                  </m:sub>
                </m:sSub>
              </m:oMath>
            </m:oMathPara>
          </w:p>
        </w:tc>
        <w:tc>
          <w:tcPr>
            <w:tcW w:w="850" w:type="dxa"/>
            <w:gridSpan w:val="2"/>
            <w:vAlign w:val="center"/>
          </w:tcPr>
          <w:p w14:paraId="21AD94A7" w14:textId="77B5CB64" w:rsidR="0066698B" w:rsidRPr="32AF646F" w:rsidRDefault="0066698B" w:rsidP="0066698B">
            <w:pPr>
              <w:spacing w:line="360" w:lineRule="auto"/>
              <w:ind w:firstLine="0"/>
              <w:jc w:val="right"/>
              <w:rPr>
                <w:lang w:val="en-US"/>
              </w:rPr>
            </w:pPr>
            <w:r>
              <w:rPr>
                <w:lang w:val="en-US"/>
              </w:rPr>
              <w:t>0.4</w:t>
            </w:r>
          </w:p>
        </w:tc>
        <w:tc>
          <w:tcPr>
            <w:tcW w:w="987" w:type="dxa"/>
            <w:gridSpan w:val="2"/>
            <w:vAlign w:val="center"/>
          </w:tcPr>
          <w:p w14:paraId="1B2C8770" w14:textId="68F35D13" w:rsidR="0066698B" w:rsidRPr="005F0CBB" w:rsidRDefault="0066698B" w:rsidP="0066698B">
            <w:pPr>
              <w:spacing w:line="360" w:lineRule="auto"/>
              <w:ind w:firstLine="0"/>
              <w:jc w:val="right"/>
              <w:rPr>
                <w:rFonts w:eastAsia="Garamond" w:cs="Garamond"/>
                <w:color w:val="000000" w:themeColor="text1"/>
                <w:szCs w:val="24"/>
                <w:lang w:val="en-US"/>
              </w:rPr>
            </w:pPr>
            <w:r w:rsidRPr="005F0CBB">
              <w:rPr>
                <w:rFonts w:eastAsia="Garamond" w:cs="Garamond"/>
                <w:szCs w:val="24"/>
                <w:lang w:val="en-US"/>
              </w:rPr>
              <w:t>d</w:t>
            </w:r>
            <w:r w:rsidRPr="005F0CBB">
              <w:rPr>
                <w:rFonts w:eastAsia="Garamond" w:cs="Garamond"/>
                <w:szCs w:val="24"/>
                <w:vertAlign w:val="superscript"/>
                <w:lang w:val="en-US"/>
              </w:rPr>
              <w:t>-1</w:t>
            </w:r>
          </w:p>
        </w:tc>
      </w:tr>
      <w:tr w:rsidR="0066698B" w:rsidRPr="00964375" w14:paraId="620DF5E8" w14:textId="77777777" w:rsidTr="00FA2328">
        <w:trPr>
          <w:trHeight w:val="300"/>
          <w:jc w:val="center"/>
        </w:trPr>
        <w:tc>
          <w:tcPr>
            <w:tcW w:w="1843" w:type="dxa"/>
            <w:vMerge/>
            <w:tcMar>
              <w:top w:w="15" w:type="dxa"/>
              <w:left w:w="15" w:type="dxa"/>
              <w:bottom w:w="15" w:type="dxa"/>
              <w:right w:w="15" w:type="dxa"/>
            </w:tcMar>
            <w:vAlign w:val="center"/>
          </w:tcPr>
          <w:p w14:paraId="24D26D0D" w14:textId="77777777" w:rsidR="0066698B" w:rsidRPr="005F0CBB" w:rsidRDefault="0066698B" w:rsidP="0066698B">
            <w:pPr>
              <w:spacing w:line="360" w:lineRule="auto"/>
              <w:rPr>
                <w:lang w:val="en-US"/>
              </w:rPr>
            </w:pPr>
          </w:p>
        </w:tc>
        <w:tc>
          <w:tcPr>
            <w:tcW w:w="992" w:type="dxa"/>
            <w:gridSpan w:val="2"/>
            <w:tcMar>
              <w:top w:w="15" w:type="dxa"/>
              <w:left w:w="15" w:type="dxa"/>
              <w:bottom w:w="15" w:type="dxa"/>
              <w:right w:w="15" w:type="dxa"/>
            </w:tcMar>
            <w:vAlign w:val="center"/>
          </w:tcPr>
          <w:p w14:paraId="37AE6005" w14:textId="3286C208" w:rsidR="0066698B" w:rsidRPr="005F0CBB" w:rsidRDefault="0066698B" w:rsidP="0066698B">
            <w:pPr>
              <w:spacing w:line="360" w:lineRule="auto"/>
              <w:jc w:val="left"/>
              <w:rPr>
                <w:rFonts w:eastAsia="Garamond" w:cs="Garamond"/>
                <w:color w:val="000000" w:themeColor="text1"/>
                <w:szCs w:val="24"/>
                <w:lang w:val="en-US"/>
              </w:rPr>
            </w:pPr>
            <m:oMathPara>
              <m:oMath>
                <m:r>
                  <w:rPr>
                    <w:rFonts w:ascii="Cambria Math" w:eastAsia="Garamond" w:hAnsi="Cambria Math" w:cs="Garamond"/>
                  </w:rPr>
                  <m:t>LH</m:t>
                </m:r>
                <m:sSub>
                  <m:sSubPr>
                    <m:ctrlPr>
                      <w:rPr>
                        <w:rFonts w:ascii="Cambria Math" w:eastAsia="Garamond" w:hAnsi="Cambria Math" w:cs="Garamond"/>
                        <w:i/>
                      </w:rPr>
                    </m:ctrlPr>
                  </m:sSubPr>
                  <m:e>
                    <m:r>
                      <w:rPr>
                        <w:rFonts w:ascii="Cambria Math" w:eastAsia="Garamond" w:hAnsi="Cambria Math" w:cs="Garamond"/>
                      </w:rPr>
                      <m:t>V</m:t>
                    </m:r>
                  </m:e>
                  <m:sub>
                    <m:sSub>
                      <m:sSubPr>
                        <m:ctrlPr>
                          <w:rPr>
                            <w:rFonts w:ascii="Cambria Math" w:eastAsia="Garamond" w:hAnsi="Cambria Math" w:cs="Garamond"/>
                            <w:lang w:val="en-US"/>
                          </w:rPr>
                        </m:ctrlPr>
                      </m:sSubPr>
                      <m:e>
                        <m:r>
                          <m:rPr>
                            <m:sty m:val="p"/>
                          </m:rPr>
                          <w:rPr>
                            <w:rFonts w:ascii="Cambria Math" w:eastAsia="Garamond" w:hAnsi="Cambria Math" w:cs="Garamond"/>
                            <w:lang w:val="en-US"/>
                          </w:rPr>
                          <m:t>CH</m:t>
                        </m:r>
                      </m:e>
                      <m:sub>
                        <m:r>
                          <w:rPr>
                            <w:rFonts w:ascii="Cambria Math" w:eastAsia="Garamond" w:hAnsi="Cambria Math" w:cs="Garamond"/>
                            <w:lang w:val="en-US"/>
                          </w:rPr>
                          <m:t>4</m:t>
                        </m:r>
                      </m:sub>
                    </m:sSub>
                  </m:sub>
                </m:sSub>
              </m:oMath>
            </m:oMathPara>
          </w:p>
        </w:tc>
        <w:tc>
          <w:tcPr>
            <w:tcW w:w="851" w:type="dxa"/>
            <w:tcMar>
              <w:top w:w="15" w:type="dxa"/>
              <w:left w:w="15" w:type="dxa"/>
              <w:bottom w:w="15" w:type="dxa"/>
              <w:right w:w="15" w:type="dxa"/>
            </w:tcMar>
            <w:vAlign w:val="center"/>
          </w:tcPr>
          <w:p w14:paraId="37A6608E" w14:textId="76CE6A6B" w:rsidR="0066698B" w:rsidRPr="005F0CBB" w:rsidRDefault="0066698B" w:rsidP="0066698B">
            <w:pPr>
              <w:spacing w:line="360" w:lineRule="auto"/>
              <w:ind w:firstLine="0"/>
              <w:jc w:val="right"/>
              <w:rPr>
                <w:rFonts w:eastAsia="Garamond" w:cs="Garamond"/>
                <w:color w:val="000000" w:themeColor="text1"/>
                <w:szCs w:val="24"/>
                <w:lang w:val="en-US"/>
              </w:rPr>
            </w:pPr>
            <w:r w:rsidRPr="32AF646F">
              <w:rPr>
                <w:lang w:val="en-US"/>
              </w:rPr>
              <w:t>50.01</w:t>
            </w:r>
          </w:p>
        </w:tc>
        <w:tc>
          <w:tcPr>
            <w:tcW w:w="992" w:type="dxa"/>
            <w:gridSpan w:val="2"/>
            <w:tcBorders>
              <w:right w:val="dotted" w:sz="4" w:space="0" w:color="auto"/>
            </w:tcBorders>
            <w:tcMar>
              <w:top w:w="15" w:type="dxa"/>
              <w:left w:w="15" w:type="dxa"/>
              <w:bottom w:w="15" w:type="dxa"/>
              <w:right w:w="15" w:type="dxa"/>
            </w:tcMar>
            <w:vAlign w:val="center"/>
          </w:tcPr>
          <w:p w14:paraId="04D2FF08" w14:textId="67D58FF1" w:rsidR="0066698B" w:rsidRPr="005F0CBB" w:rsidRDefault="0066698B" w:rsidP="0066698B">
            <w:pPr>
              <w:spacing w:line="360" w:lineRule="auto"/>
              <w:ind w:firstLine="0"/>
              <w:jc w:val="right"/>
              <w:rPr>
                <w:lang w:val="en-US"/>
              </w:rPr>
            </w:pPr>
            <w:r w:rsidRPr="005F0CBB">
              <w:rPr>
                <w:rFonts w:eastAsia="Garamond" w:cs="Garamond"/>
                <w:color w:val="000000" w:themeColor="text1"/>
                <w:szCs w:val="24"/>
                <w:lang w:val="en-US"/>
              </w:rPr>
              <w:t>MJ kg</w:t>
            </w:r>
            <w:r w:rsidRPr="005F0CBB">
              <w:rPr>
                <w:rFonts w:eastAsia="Garamond" w:cs="Garamond"/>
                <w:color w:val="000000" w:themeColor="text1"/>
                <w:szCs w:val="24"/>
                <w:vertAlign w:val="superscript"/>
                <w:lang w:val="en-US"/>
              </w:rPr>
              <w:t>-1</w:t>
            </w:r>
          </w:p>
        </w:tc>
        <w:tc>
          <w:tcPr>
            <w:tcW w:w="1418" w:type="dxa"/>
            <w:gridSpan w:val="2"/>
            <w:vMerge/>
            <w:tcBorders>
              <w:left w:val="dotted" w:sz="4" w:space="0" w:color="auto"/>
            </w:tcBorders>
            <w:vAlign w:val="center"/>
          </w:tcPr>
          <w:p w14:paraId="2D8E8869" w14:textId="77777777" w:rsidR="0066698B" w:rsidRPr="005F0CBB" w:rsidRDefault="0066698B" w:rsidP="0066698B">
            <w:pPr>
              <w:spacing w:line="360" w:lineRule="auto"/>
              <w:ind w:firstLine="0"/>
              <w:jc w:val="right"/>
              <w:rPr>
                <w:rFonts w:eastAsia="Garamond" w:cs="Garamond"/>
                <w:color w:val="000000" w:themeColor="text1"/>
                <w:szCs w:val="24"/>
                <w:lang w:val="en-US"/>
              </w:rPr>
            </w:pPr>
          </w:p>
        </w:tc>
        <w:tc>
          <w:tcPr>
            <w:tcW w:w="1134" w:type="dxa"/>
            <w:gridSpan w:val="2"/>
            <w:vAlign w:val="center"/>
          </w:tcPr>
          <w:p w14:paraId="5013E7F4" w14:textId="4448B5BC" w:rsidR="0066698B" w:rsidRDefault="000025D6" w:rsidP="0066698B">
            <w:pPr>
              <w:spacing w:line="360" w:lineRule="auto"/>
              <w:ind w:firstLine="0"/>
              <w:jc w:val="right"/>
              <w:rPr>
                <w:rFonts w:eastAsia="Garamond" w:cs="Garamond"/>
              </w:rPr>
            </w:pPr>
            <m:oMathPara>
              <m:oMath>
                <m:sSub>
                  <m:sSubPr>
                    <m:ctrlPr>
                      <w:rPr>
                        <w:rFonts w:ascii="Cambria Math" w:hAnsi="Cambria Math"/>
                      </w:rPr>
                    </m:ctrlPr>
                  </m:sSubPr>
                  <m:e>
                    <m:r>
                      <w:rPr>
                        <w:rFonts w:ascii="Cambria Math" w:hAnsi="Cambria Math"/>
                      </w:rPr>
                      <m:t>K</m:t>
                    </m:r>
                  </m:e>
                  <m:sub>
                    <m:r>
                      <m:rPr>
                        <m:sty m:val="p"/>
                      </m:rPr>
                      <w:rPr>
                        <w:rFonts w:ascii="Cambria Math" w:hAnsi="Cambria Math"/>
                        <w:lang w:val="en-US"/>
                      </w:rPr>
                      <m:t>S,ac</m:t>
                    </m:r>
                  </m:sub>
                </m:sSub>
              </m:oMath>
            </m:oMathPara>
          </w:p>
        </w:tc>
        <w:tc>
          <w:tcPr>
            <w:tcW w:w="850" w:type="dxa"/>
            <w:gridSpan w:val="2"/>
            <w:vAlign w:val="center"/>
          </w:tcPr>
          <w:p w14:paraId="26B6643E" w14:textId="16DF25A7" w:rsidR="0066698B" w:rsidRPr="32AF646F" w:rsidRDefault="0066698B" w:rsidP="0066698B">
            <w:pPr>
              <w:spacing w:line="360" w:lineRule="auto"/>
              <w:ind w:firstLine="0"/>
              <w:jc w:val="right"/>
              <w:rPr>
                <w:lang w:val="en-US"/>
              </w:rPr>
            </w:pPr>
            <w:r>
              <w:rPr>
                <w:lang w:val="en-US"/>
              </w:rPr>
              <w:t>0.14</w:t>
            </w:r>
          </w:p>
        </w:tc>
        <w:tc>
          <w:tcPr>
            <w:tcW w:w="987" w:type="dxa"/>
            <w:gridSpan w:val="2"/>
            <w:vAlign w:val="center"/>
          </w:tcPr>
          <w:p w14:paraId="3E3067E1" w14:textId="353FB2D8" w:rsidR="0066698B" w:rsidRPr="005F0CBB" w:rsidRDefault="0066698B" w:rsidP="0066698B">
            <w:pPr>
              <w:spacing w:line="360" w:lineRule="auto"/>
              <w:ind w:firstLine="0"/>
              <w:jc w:val="right"/>
              <w:rPr>
                <w:rFonts w:eastAsia="Garamond" w:cs="Garamond"/>
                <w:color w:val="000000" w:themeColor="text1"/>
                <w:szCs w:val="24"/>
                <w:lang w:val="en-US"/>
              </w:rPr>
            </w:pPr>
            <w:r w:rsidRPr="005F0CBB">
              <w:rPr>
                <w:rFonts w:eastAsia="Garamond" w:cs="Garamond"/>
                <w:szCs w:val="24"/>
                <w:lang w:val="en-US"/>
              </w:rPr>
              <w:t>kg m</w:t>
            </w:r>
            <w:r w:rsidRPr="005F0CBB">
              <w:rPr>
                <w:rFonts w:eastAsia="Garamond" w:cs="Garamond"/>
                <w:szCs w:val="24"/>
                <w:vertAlign w:val="superscript"/>
                <w:lang w:val="en-US"/>
              </w:rPr>
              <w:t>-3</w:t>
            </w:r>
          </w:p>
        </w:tc>
      </w:tr>
      <w:tr w:rsidR="0066698B" w:rsidRPr="00964375" w14:paraId="5356336C" w14:textId="77777777" w:rsidTr="00EF6799">
        <w:trPr>
          <w:trHeight w:val="300"/>
          <w:jc w:val="center"/>
        </w:trPr>
        <w:tc>
          <w:tcPr>
            <w:tcW w:w="2552" w:type="dxa"/>
            <w:gridSpan w:val="2"/>
            <w:tcBorders>
              <w:top w:val="single" w:sz="4" w:space="0" w:color="auto"/>
              <w:bottom w:val="single" w:sz="4" w:space="0" w:color="auto"/>
            </w:tcBorders>
            <w:tcMar>
              <w:top w:w="15" w:type="dxa"/>
              <w:left w:w="15" w:type="dxa"/>
              <w:bottom w:w="15" w:type="dxa"/>
              <w:right w:w="15" w:type="dxa"/>
            </w:tcMar>
            <w:vAlign w:val="center"/>
          </w:tcPr>
          <w:p w14:paraId="6904B141" w14:textId="5CD6C12A" w:rsidR="0066698B" w:rsidRDefault="0066698B" w:rsidP="0066698B">
            <w:pPr>
              <w:spacing w:line="360" w:lineRule="auto"/>
              <w:jc w:val="left"/>
            </w:pPr>
            <w:commentRangeStart w:id="138"/>
            <w:r>
              <w:rPr>
                <w:rFonts w:eastAsia="Garamond" w:cs="Garamond"/>
                <w:szCs w:val="24"/>
                <w:lang w:val="en-US"/>
              </w:rPr>
              <w:t>S</w:t>
            </w:r>
            <w:r w:rsidRPr="00E363D1">
              <w:rPr>
                <w:rFonts w:eastAsia="Garamond" w:cs="Garamond"/>
                <w:szCs w:val="24"/>
                <w:lang w:val="en-US"/>
              </w:rPr>
              <w:t>ubstrate</w:t>
            </w:r>
            <w:commentRangeEnd w:id="138"/>
            <w:r w:rsidR="00D446E6">
              <w:rPr>
                <w:rStyle w:val="Kommentarzeichen"/>
              </w:rPr>
              <w:commentReference w:id="138"/>
            </w:r>
            <w:r w:rsidRPr="00E363D1">
              <w:rPr>
                <w:rFonts w:eastAsia="Garamond" w:cs="Garamond"/>
                <w:szCs w:val="24"/>
                <w:lang w:val="en-US"/>
              </w:rPr>
              <w:t>/</w:t>
            </w:r>
            <w:proofErr w:type="spellStart"/>
            <w:r w:rsidRPr="00E363D1">
              <w:rPr>
                <w:rFonts w:eastAsia="Garamond" w:cs="Garamond"/>
                <w:szCs w:val="24"/>
                <w:lang w:val="en-US"/>
              </w:rPr>
              <w:t>VC</w:t>
            </w:r>
            <w:r w:rsidRPr="00A02B2B">
              <w:rPr>
                <w:rFonts w:eastAsia="Garamond" w:cs="Garamond"/>
                <w:color w:val="000000" w:themeColor="text1"/>
                <w:szCs w:val="24"/>
                <w:vertAlign w:val="superscript"/>
                <w:lang w:val="en-US"/>
              </w:rPr>
              <w:t>a</w:t>
            </w:r>
            <w:proofErr w:type="spellEnd"/>
            <w:r w:rsidR="00EC3AAE">
              <w:rPr>
                <w:rFonts w:eastAsia="Garamond" w:cs="Garamond"/>
                <w:color w:val="000000" w:themeColor="text1"/>
                <w:szCs w:val="24"/>
                <w:vertAlign w:val="superscript"/>
                <w:lang w:val="en-US"/>
              </w:rPr>
              <w:t>, f</w:t>
            </w:r>
          </w:p>
        </w:tc>
        <w:tc>
          <w:tcPr>
            <w:tcW w:w="1559" w:type="dxa"/>
            <w:gridSpan w:val="3"/>
            <w:tcBorders>
              <w:top w:val="single" w:sz="4" w:space="0" w:color="auto"/>
              <w:bottom w:val="single" w:sz="4" w:space="0" w:color="auto"/>
            </w:tcBorders>
            <w:tcMar>
              <w:top w:w="15" w:type="dxa"/>
              <w:left w:w="15" w:type="dxa"/>
              <w:bottom w:w="15" w:type="dxa"/>
              <w:right w:w="15" w:type="dxa"/>
            </w:tcMar>
            <w:vAlign w:val="center"/>
          </w:tcPr>
          <w:p w14:paraId="7410E69F" w14:textId="5F1A4B31" w:rsidR="0066698B" w:rsidRPr="32AF646F" w:rsidRDefault="0066698B" w:rsidP="0066698B">
            <w:pPr>
              <w:spacing w:line="360" w:lineRule="auto"/>
              <w:ind w:firstLine="0"/>
              <w:jc w:val="right"/>
              <w:rPr>
                <w:lang w:val="en-US"/>
              </w:rPr>
            </w:pPr>
            <w:proofErr w:type="spellStart"/>
            <w:r w:rsidRPr="00E363D1">
              <w:rPr>
                <w:rFonts w:eastAsia="Garamond" w:cs="Garamond"/>
                <w:bCs/>
                <w:lang w:val="en-US"/>
              </w:rPr>
              <w:t>BMP</w:t>
            </w:r>
            <w:r>
              <w:rPr>
                <w:rFonts w:eastAsia="Garamond" w:cs="Garamond"/>
                <w:szCs w:val="24"/>
                <w:vertAlign w:val="superscript"/>
                <w:lang w:val="en-US"/>
              </w:rPr>
              <w:t>a</w:t>
            </w:r>
            <w:proofErr w:type="spellEnd"/>
            <w:r>
              <w:rPr>
                <w:rFonts w:eastAsia="Garamond" w:cs="Garamond"/>
                <w:szCs w:val="24"/>
                <w:vertAlign w:val="superscript"/>
                <w:lang w:val="en-US"/>
              </w:rPr>
              <w:t>,</w:t>
            </w:r>
            <w:r w:rsidR="00EC3AAE">
              <w:rPr>
                <w:rFonts w:eastAsia="Garamond" w:cs="Garamond"/>
                <w:szCs w:val="24"/>
                <w:vertAlign w:val="superscript"/>
                <w:lang w:val="en-US"/>
              </w:rPr>
              <w:t xml:space="preserve"> d</w:t>
            </w:r>
            <w:r w:rsidRPr="00E363D1">
              <w:rPr>
                <w:rFonts w:eastAsia="Garamond" w:cs="Garamond"/>
                <w:bCs/>
                <w:lang w:val="en-US"/>
              </w:rPr>
              <w:t xml:space="preserve"> </w:t>
            </w:r>
            <w:r w:rsidRPr="00E363D1">
              <w:rPr>
                <w:rFonts w:eastAsia="Garamond" w:cs="Garamond"/>
                <w:bCs/>
                <w:lang w:val="en-US"/>
              </w:rPr>
              <w:br/>
              <w:t>[L kg</w:t>
            </w:r>
            <w:r w:rsidRPr="00E363D1">
              <w:rPr>
                <w:rFonts w:eastAsia="Garamond" w:cs="Garamond"/>
                <w:bCs/>
                <w:vertAlign w:val="superscript"/>
                <w:lang w:val="en-US"/>
              </w:rPr>
              <w:t>-1</w:t>
            </w:r>
            <w:r w:rsidRPr="00E363D1">
              <w:rPr>
                <w:rFonts w:eastAsia="Garamond" w:cs="Garamond"/>
                <w:bCs/>
                <w:lang w:val="en-US"/>
              </w:rPr>
              <w:t xml:space="preserve"> VS]</w:t>
            </w:r>
          </w:p>
        </w:tc>
        <w:tc>
          <w:tcPr>
            <w:tcW w:w="1134" w:type="dxa"/>
            <w:gridSpan w:val="2"/>
            <w:tcBorders>
              <w:top w:val="single" w:sz="4" w:space="0" w:color="auto"/>
              <w:bottom w:val="single" w:sz="4" w:space="0" w:color="auto"/>
            </w:tcBorders>
            <w:tcMar>
              <w:top w:w="15" w:type="dxa"/>
              <w:left w:w="15" w:type="dxa"/>
              <w:bottom w:w="15" w:type="dxa"/>
              <w:right w:w="15" w:type="dxa"/>
            </w:tcMar>
            <w:vAlign w:val="center"/>
          </w:tcPr>
          <w:p w14:paraId="418CE6A4" w14:textId="1AD635B5" w:rsidR="0066698B" w:rsidRDefault="0066698B" w:rsidP="0066698B">
            <w:pPr>
              <w:widowControl w:val="0"/>
              <w:spacing w:line="360" w:lineRule="auto"/>
              <w:jc w:val="right"/>
              <w:rPr>
                <w:rFonts w:eastAsia="Garamond" w:cs="Garamond"/>
                <w:szCs w:val="24"/>
                <w:lang w:val="en-US"/>
              </w:rPr>
            </w:pPr>
            <w:proofErr w:type="spellStart"/>
            <w:r w:rsidRPr="00E363D1">
              <w:rPr>
                <w:rFonts w:eastAsia="Garamond" w:cs="Garamond"/>
                <w:szCs w:val="24"/>
                <w:lang w:val="en-US"/>
              </w:rPr>
              <w:t>TS</w:t>
            </w:r>
            <w:r>
              <w:rPr>
                <w:rFonts w:eastAsia="Garamond" w:cs="Garamond"/>
                <w:szCs w:val="24"/>
                <w:vertAlign w:val="superscript"/>
                <w:lang w:val="en-US"/>
              </w:rPr>
              <w:t>a</w:t>
            </w:r>
            <w:proofErr w:type="spellEnd"/>
            <w:r>
              <w:rPr>
                <w:rFonts w:eastAsia="Garamond" w:cs="Garamond"/>
                <w:szCs w:val="24"/>
                <w:vertAlign w:val="superscript"/>
                <w:lang w:val="en-US"/>
              </w:rPr>
              <w:t>,</w:t>
            </w:r>
            <w:r w:rsidR="00EC3AAE">
              <w:rPr>
                <w:rFonts w:eastAsia="Garamond" w:cs="Garamond"/>
                <w:szCs w:val="24"/>
                <w:vertAlign w:val="superscript"/>
                <w:lang w:val="en-US"/>
              </w:rPr>
              <w:t xml:space="preserve"> e</w:t>
            </w:r>
            <w:r w:rsidRPr="00E363D1">
              <w:rPr>
                <w:rFonts w:eastAsia="Garamond" w:cs="Garamond"/>
                <w:szCs w:val="24"/>
                <w:lang w:val="en-US"/>
              </w:rPr>
              <w:t xml:space="preserve"> </w:t>
            </w:r>
          </w:p>
          <w:p w14:paraId="476C6410" w14:textId="55790169" w:rsidR="0066698B" w:rsidRPr="005F0CBB" w:rsidRDefault="0066698B" w:rsidP="0066698B">
            <w:pPr>
              <w:spacing w:line="360" w:lineRule="auto"/>
              <w:ind w:firstLine="0"/>
              <w:jc w:val="right"/>
              <w:rPr>
                <w:rFonts w:eastAsia="Garamond" w:cs="Garamond"/>
                <w:color w:val="000000" w:themeColor="text1"/>
                <w:szCs w:val="24"/>
                <w:lang w:val="en-US"/>
              </w:rPr>
            </w:pPr>
            <w:r w:rsidRPr="00E363D1">
              <w:rPr>
                <w:rFonts w:eastAsia="Garamond" w:cs="Garamond"/>
                <w:szCs w:val="24"/>
                <w:lang w:val="en-US"/>
              </w:rPr>
              <w:t>[% FM]</w:t>
            </w:r>
          </w:p>
        </w:tc>
        <w:tc>
          <w:tcPr>
            <w:tcW w:w="1134" w:type="dxa"/>
            <w:gridSpan w:val="2"/>
            <w:tcBorders>
              <w:top w:val="single" w:sz="4" w:space="0" w:color="auto"/>
              <w:bottom w:val="single" w:sz="4" w:space="0" w:color="auto"/>
            </w:tcBorders>
            <w:vAlign w:val="center"/>
          </w:tcPr>
          <w:p w14:paraId="1E37FF33" w14:textId="7A3455F1" w:rsidR="0066698B" w:rsidRDefault="00EC303E" w:rsidP="0066698B">
            <w:pPr>
              <w:widowControl w:val="0"/>
              <w:spacing w:line="360" w:lineRule="auto"/>
              <w:jc w:val="right"/>
              <w:rPr>
                <w:rFonts w:eastAsia="Garamond" w:cs="Garamond"/>
                <w:bCs/>
                <w:lang w:val="en-US"/>
              </w:rPr>
            </w:pPr>
            <m:oMath>
              <m:r>
                <w:rPr>
                  <w:rFonts w:ascii="Cambria Math" w:eastAsia="Garamond" w:hAnsi="Cambria Math" w:cs="Garamond"/>
                  <w:lang w:val="en-US"/>
                </w:rPr>
                <m:t>XA</m:t>
              </m:r>
            </m:oMath>
            <w:r w:rsidR="0066698B">
              <w:rPr>
                <w:rFonts w:eastAsia="Garamond" w:cs="Garamond"/>
                <w:szCs w:val="24"/>
                <w:vertAlign w:val="superscript"/>
                <w:lang w:val="en-US"/>
              </w:rPr>
              <w:t>a,</w:t>
            </w:r>
            <w:r w:rsidR="00EC3AAE">
              <w:rPr>
                <w:rFonts w:eastAsia="Garamond" w:cs="Garamond"/>
                <w:szCs w:val="24"/>
                <w:vertAlign w:val="superscript"/>
                <w:lang w:val="en-US"/>
              </w:rPr>
              <w:t xml:space="preserve"> e</w:t>
            </w:r>
            <w:r w:rsidR="0066698B">
              <w:rPr>
                <w:rFonts w:eastAsia="Garamond" w:cs="Garamond"/>
                <w:bCs/>
                <w:lang w:val="en-US"/>
              </w:rPr>
              <w:t xml:space="preserve"> </w:t>
            </w:r>
          </w:p>
          <w:p w14:paraId="24478EDC" w14:textId="65460A23" w:rsidR="0066698B" w:rsidRPr="005F0CBB" w:rsidRDefault="0066698B" w:rsidP="0066698B">
            <w:pPr>
              <w:spacing w:line="360" w:lineRule="auto"/>
              <w:ind w:firstLine="0"/>
              <w:jc w:val="right"/>
              <w:rPr>
                <w:rFonts w:eastAsia="Garamond" w:cs="Garamond"/>
                <w:color w:val="000000" w:themeColor="text1"/>
                <w:lang w:val="en-US"/>
              </w:rPr>
            </w:pPr>
            <w:r w:rsidRPr="00E363D1">
              <w:rPr>
                <w:rFonts w:eastAsia="Garamond" w:cs="Garamond"/>
                <w:bCs/>
                <w:lang w:val="en-US"/>
              </w:rPr>
              <w:t>[% TS]</w:t>
            </w:r>
          </w:p>
        </w:tc>
        <w:tc>
          <w:tcPr>
            <w:tcW w:w="992" w:type="dxa"/>
            <w:gridSpan w:val="2"/>
            <w:tcBorders>
              <w:top w:val="single" w:sz="4" w:space="0" w:color="auto"/>
              <w:bottom w:val="single" w:sz="4" w:space="0" w:color="auto"/>
            </w:tcBorders>
            <w:vAlign w:val="center"/>
          </w:tcPr>
          <w:p w14:paraId="6840479D" w14:textId="44D2081F" w:rsidR="0066698B" w:rsidRPr="005F0CBB" w:rsidRDefault="00EC303E" w:rsidP="0066698B">
            <w:pPr>
              <w:spacing w:line="360" w:lineRule="auto"/>
              <w:ind w:firstLine="0"/>
              <w:jc w:val="right"/>
              <w:rPr>
                <w:rFonts w:eastAsia="Garamond" w:cs="Garamond"/>
                <w:color w:val="000000" w:themeColor="text1"/>
                <w:lang w:val="en-US"/>
              </w:rPr>
            </w:pPr>
            <m:oMath>
              <m:r>
                <w:rPr>
                  <w:rFonts w:ascii="Cambria Math" w:eastAsia="Garamond" w:hAnsi="Cambria Math" w:cs="Garamond"/>
                  <w:lang w:val="en-US"/>
                </w:rPr>
                <m:t>XP</m:t>
              </m:r>
            </m:oMath>
            <w:r w:rsidR="0066698B">
              <w:rPr>
                <w:rFonts w:eastAsia="Garamond" w:cs="Garamond"/>
                <w:szCs w:val="24"/>
                <w:vertAlign w:val="superscript"/>
                <w:lang w:val="en-US"/>
              </w:rPr>
              <w:t>a,</w:t>
            </w:r>
            <w:r w:rsidR="00EC3AAE">
              <w:rPr>
                <w:rFonts w:eastAsia="Garamond" w:cs="Garamond"/>
                <w:szCs w:val="24"/>
                <w:vertAlign w:val="superscript"/>
                <w:lang w:val="en-US"/>
              </w:rPr>
              <w:t xml:space="preserve"> e</w:t>
            </w:r>
            <w:r w:rsidR="0066698B" w:rsidRPr="00E363D1">
              <w:rPr>
                <w:rFonts w:eastAsia="Garamond" w:cs="Garamond"/>
                <w:bCs/>
                <w:lang w:val="en-US"/>
              </w:rPr>
              <w:t xml:space="preserve"> </w:t>
            </w:r>
            <w:r w:rsidR="0066698B">
              <w:rPr>
                <w:rFonts w:eastAsia="Garamond" w:cs="Garamond"/>
                <w:bCs/>
                <w:lang w:val="en-US"/>
              </w:rPr>
              <w:t xml:space="preserve"> </w:t>
            </w:r>
            <w:r w:rsidR="0066698B">
              <w:rPr>
                <w:rFonts w:eastAsia="Garamond" w:cs="Garamond"/>
                <w:bCs/>
                <w:lang w:val="en-US"/>
              </w:rPr>
              <w:br/>
            </w:r>
            <w:r w:rsidR="0066698B" w:rsidRPr="00E363D1">
              <w:rPr>
                <w:rFonts w:eastAsia="Garamond" w:cs="Garamond"/>
                <w:bCs/>
                <w:lang w:val="en-US"/>
              </w:rPr>
              <w:t>[% TS]</w:t>
            </w:r>
          </w:p>
        </w:tc>
        <w:tc>
          <w:tcPr>
            <w:tcW w:w="993" w:type="dxa"/>
            <w:gridSpan w:val="2"/>
            <w:tcBorders>
              <w:top w:val="single" w:sz="4" w:space="0" w:color="auto"/>
              <w:bottom w:val="single" w:sz="4" w:space="0" w:color="auto"/>
            </w:tcBorders>
            <w:vAlign w:val="center"/>
          </w:tcPr>
          <w:p w14:paraId="05084CFF" w14:textId="488E539F" w:rsidR="0066698B" w:rsidRPr="005F0CBB" w:rsidRDefault="00EC303E" w:rsidP="0066698B">
            <w:pPr>
              <w:spacing w:line="360" w:lineRule="auto"/>
              <w:ind w:firstLine="0"/>
              <w:jc w:val="right"/>
              <w:rPr>
                <w:rFonts w:eastAsia="Garamond" w:cs="Garamond"/>
                <w:color w:val="000000" w:themeColor="text1"/>
                <w:lang w:val="en-US"/>
              </w:rPr>
            </w:pPr>
            <w:commentRangeStart w:id="139"/>
            <m:oMath>
              <m:r>
                <w:rPr>
                  <w:rFonts w:ascii="Cambria Math" w:eastAsia="Garamond" w:hAnsi="Cambria Math" w:cs="Garamond"/>
                  <w:lang w:val="en-US"/>
                </w:rPr>
                <m:t>XL</m:t>
              </m:r>
            </m:oMath>
            <w:r w:rsidR="0066698B">
              <w:rPr>
                <w:rFonts w:eastAsia="Garamond" w:cs="Garamond"/>
                <w:szCs w:val="24"/>
                <w:vertAlign w:val="superscript"/>
                <w:lang w:val="en-US"/>
              </w:rPr>
              <w:t>a</w:t>
            </w:r>
            <w:commentRangeEnd w:id="139"/>
            <w:r w:rsidR="00D446E6">
              <w:rPr>
                <w:rStyle w:val="Kommentarzeichen"/>
              </w:rPr>
              <w:commentReference w:id="139"/>
            </w:r>
            <w:r w:rsidR="0066698B">
              <w:rPr>
                <w:rFonts w:eastAsia="Garamond" w:cs="Garamond"/>
                <w:szCs w:val="24"/>
                <w:vertAlign w:val="superscript"/>
                <w:lang w:val="en-US"/>
              </w:rPr>
              <w:t>,</w:t>
            </w:r>
            <w:r w:rsidR="00EC3AAE">
              <w:rPr>
                <w:rFonts w:eastAsia="Garamond" w:cs="Garamond"/>
                <w:szCs w:val="24"/>
                <w:vertAlign w:val="superscript"/>
                <w:lang w:val="en-US"/>
              </w:rPr>
              <w:t xml:space="preserve"> e</w:t>
            </w:r>
            <w:r w:rsidR="0066698B" w:rsidRPr="00E363D1">
              <w:rPr>
                <w:rFonts w:eastAsia="Garamond" w:cs="Garamond"/>
                <w:bCs/>
                <w:lang w:val="en-US"/>
              </w:rPr>
              <w:t xml:space="preserve"> </w:t>
            </w:r>
            <w:r w:rsidR="0066698B" w:rsidRPr="00E363D1">
              <w:rPr>
                <w:rFonts w:eastAsia="Garamond" w:cs="Garamond"/>
                <w:bCs/>
                <w:lang w:val="en-US"/>
              </w:rPr>
              <w:br/>
              <w:t>[% TS]</w:t>
            </w:r>
          </w:p>
        </w:tc>
        <w:tc>
          <w:tcPr>
            <w:tcW w:w="703" w:type="dxa"/>
            <w:tcBorders>
              <w:top w:val="single" w:sz="4" w:space="0" w:color="auto"/>
              <w:bottom w:val="single" w:sz="4" w:space="0" w:color="auto"/>
            </w:tcBorders>
            <w:vAlign w:val="center"/>
          </w:tcPr>
          <w:p w14:paraId="7EEACB11" w14:textId="77777777" w:rsidR="0066698B" w:rsidRDefault="00EF6799" w:rsidP="00EF6799">
            <w:pPr>
              <w:spacing w:line="360" w:lineRule="auto"/>
              <w:ind w:firstLine="0"/>
              <w:jc w:val="right"/>
              <w:rPr>
                <w:rStyle w:val="Kommentarzeichen"/>
              </w:rPr>
            </w:pPr>
            <m:oMath>
              <m:r>
                <w:rPr>
                  <w:rFonts w:ascii="Cambria Math" w:eastAsia="Garamond" w:hAnsi="Cambria Math" w:cs="Garamond"/>
                  <w:szCs w:val="24"/>
                  <w:vertAlign w:val="superscript"/>
                  <w:lang w:val="en-US"/>
                </w:rPr>
                <m:t>n</m:t>
              </m:r>
            </m:oMath>
            <w:r>
              <w:rPr>
                <w:rFonts w:eastAsia="Garamond" w:cs="Garamond"/>
                <w:szCs w:val="24"/>
                <w:vertAlign w:val="superscript"/>
                <w:lang w:val="en-US"/>
              </w:rPr>
              <w:t>a, e</w:t>
            </w:r>
            <w:r w:rsidR="0066698B">
              <w:rPr>
                <w:rStyle w:val="Kommentarzeichen"/>
              </w:rPr>
              <w:t xml:space="preserve"> </w:t>
            </w:r>
          </w:p>
          <w:p w14:paraId="2A7E88E3" w14:textId="2440717A" w:rsidR="00EF6799" w:rsidRPr="005F0CBB" w:rsidRDefault="00EF6799" w:rsidP="00EF6799">
            <w:pPr>
              <w:spacing w:line="360" w:lineRule="auto"/>
              <w:ind w:firstLine="0"/>
              <w:jc w:val="right"/>
              <w:rPr>
                <w:rFonts w:eastAsia="Garamond" w:cs="Garamond"/>
                <w:color w:val="000000" w:themeColor="text1"/>
                <w:lang w:val="en-US"/>
              </w:rPr>
            </w:pPr>
            <w:r>
              <w:rPr>
                <w:rFonts w:eastAsia="Garamond" w:cs="Garamond"/>
                <w:color w:val="000000" w:themeColor="text1"/>
                <w:lang w:val="en-US"/>
              </w:rPr>
              <w:t>[-]</w:t>
            </w:r>
          </w:p>
        </w:tc>
      </w:tr>
      <w:tr w:rsidR="0066698B" w:rsidRPr="00964375" w14:paraId="1C0296E9" w14:textId="77777777" w:rsidTr="00EF6799">
        <w:trPr>
          <w:trHeight w:val="300"/>
          <w:jc w:val="center"/>
        </w:trPr>
        <w:tc>
          <w:tcPr>
            <w:tcW w:w="2552" w:type="dxa"/>
            <w:gridSpan w:val="2"/>
            <w:tcBorders>
              <w:top w:val="single" w:sz="4" w:space="0" w:color="auto"/>
            </w:tcBorders>
            <w:tcMar>
              <w:top w:w="15" w:type="dxa"/>
              <w:left w:w="15" w:type="dxa"/>
              <w:bottom w:w="15" w:type="dxa"/>
              <w:right w:w="15" w:type="dxa"/>
            </w:tcMar>
          </w:tcPr>
          <w:p w14:paraId="0AAB9465" w14:textId="421D6583" w:rsidR="0066698B" w:rsidRDefault="00D446E6" w:rsidP="0066698B">
            <w:pPr>
              <w:spacing w:line="360" w:lineRule="auto"/>
              <w:jc w:val="left"/>
            </w:pPr>
            <w:r>
              <w:rPr>
                <w:rFonts w:eastAsia="Garamond" w:cs="Garamond"/>
                <w:lang w:val="en-US"/>
              </w:rPr>
              <w:t>M</w:t>
            </w:r>
            <w:r w:rsidR="00EC4CB8">
              <w:rPr>
                <w:rFonts w:eastAsia="Garamond" w:cs="Garamond"/>
                <w:lang w:val="en-US"/>
              </w:rPr>
              <w:t>aize</w:t>
            </w:r>
            <w:r w:rsidR="00EC4CB8" w:rsidRPr="00E363D1">
              <w:rPr>
                <w:rFonts w:eastAsia="Garamond" w:cs="Garamond"/>
                <w:lang w:val="en-US"/>
              </w:rPr>
              <w:t xml:space="preserve"> </w:t>
            </w:r>
            <w:r w:rsidR="0066698B" w:rsidRPr="00E363D1">
              <w:rPr>
                <w:rFonts w:eastAsia="Garamond" w:cs="Garamond"/>
                <w:lang w:val="en-US"/>
              </w:rPr>
              <w:t>silage</w:t>
            </w:r>
            <w:r w:rsidR="00EF6799">
              <w:rPr>
                <w:rFonts w:eastAsia="Garamond" w:cs="Garamond"/>
                <w:lang w:val="en-US"/>
              </w:rPr>
              <w:t xml:space="preserve"> (MS)</w:t>
            </w:r>
          </w:p>
        </w:tc>
        <w:tc>
          <w:tcPr>
            <w:tcW w:w="1559" w:type="dxa"/>
            <w:gridSpan w:val="3"/>
            <w:tcBorders>
              <w:top w:val="single" w:sz="4" w:space="0" w:color="auto"/>
            </w:tcBorders>
            <w:tcMar>
              <w:top w:w="15" w:type="dxa"/>
              <w:left w:w="15" w:type="dxa"/>
              <w:bottom w:w="15" w:type="dxa"/>
              <w:right w:w="15" w:type="dxa"/>
            </w:tcMar>
          </w:tcPr>
          <w:p w14:paraId="73688B7A" w14:textId="56575B27" w:rsidR="0066698B" w:rsidRPr="00E363D1" w:rsidRDefault="0066698B" w:rsidP="0066698B">
            <w:pPr>
              <w:spacing w:line="360" w:lineRule="auto"/>
              <w:ind w:firstLine="0"/>
              <w:jc w:val="right"/>
              <w:rPr>
                <w:rFonts w:eastAsia="Garamond" w:cs="Garamond"/>
                <w:bCs/>
                <w:lang w:val="en-US"/>
              </w:rPr>
            </w:pPr>
            <w:r w:rsidRPr="00E363D1">
              <w:rPr>
                <w:rFonts w:eastAsia="Garamond" w:cs="Garamond"/>
                <w:szCs w:val="24"/>
                <w:lang w:val="en-US"/>
              </w:rPr>
              <w:t>357</w:t>
            </w:r>
          </w:p>
        </w:tc>
        <w:tc>
          <w:tcPr>
            <w:tcW w:w="1134" w:type="dxa"/>
            <w:gridSpan w:val="2"/>
            <w:tcBorders>
              <w:top w:val="single" w:sz="4" w:space="0" w:color="auto"/>
            </w:tcBorders>
            <w:tcMar>
              <w:top w:w="15" w:type="dxa"/>
              <w:left w:w="15" w:type="dxa"/>
              <w:bottom w:w="15" w:type="dxa"/>
              <w:right w:w="15" w:type="dxa"/>
            </w:tcMar>
          </w:tcPr>
          <w:p w14:paraId="0CBBCEA5" w14:textId="7050CE57" w:rsidR="0066698B" w:rsidRPr="00E363D1" w:rsidRDefault="0066698B" w:rsidP="0066698B">
            <w:pPr>
              <w:widowControl w:val="0"/>
              <w:spacing w:line="360" w:lineRule="auto"/>
              <w:jc w:val="right"/>
              <w:rPr>
                <w:rFonts w:eastAsia="Garamond" w:cs="Garamond"/>
                <w:szCs w:val="24"/>
                <w:lang w:val="en-US"/>
              </w:rPr>
            </w:pPr>
            <w:r w:rsidRPr="00E363D1">
              <w:rPr>
                <w:rFonts w:eastAsia="Garamond" w:cs="Garamond"/>
                <w:szCs w:val="24"/>
                <w:lang w:val="en-US"/>
              </w:rPr>
              <w:t>33.73</w:t>
            </w:r>
          </w:p>
        </w:tc>
        <w:tc>
          <w:tcPr>
            <w:tcW w:w="1134" w:type="dxa"/>
            <w:gridSpan w:val="2"/>
            <w:tcBorders>
              <w:top w:val="single" w:sz="4" w:space="0" w:color="auto"/>
            </w:tcBorders>
          </w:tcPr>
          <w:p w14:paraId="1BF34538" w14:textId="6708E460" w:rsidR="0066698B" w:rsidRDefault="0066698B" w:rsidP="0066698B">
            <w:pPr>
              <w:widowControl w:val="0"/>
              <w:spacing w:line="360" w:lineRule="auto"/>
              <w:jc w:val="right"/>
              <w:rPr>
                <w:rFonts w:eastAsia="Garamond" w:cs="Garamond"/>
                <w:bCs/>
                <w:lang w:val="en-US"/>
              </w:rPr>
            </w:pPr>
            <w:r w:rsidRPr="00E363D1">
              <w:rPr>
                <w:rFonts w:eastAsia="Garamond" w:cs="Garamond"/>
                <w:szCs w:val="24"/>
                <w:lang w:val="en-US"/>
              </w:rPr>
              <w:t>4.43</w:t>
            </w:r>
          </w:p>
        </w:tc>
        <w:tc>
          <w:tcPr>
            <w:tcW w:w="992" w:type="dxa"/>
            <w:gridSpan w:val="2"/>
            <w:tcBorders>
              <w:top w:val="single" w:sz="4" w:space="0" w:color="auto"/>
            </w:tcBorders>
          </w:tcPr>
          <w:p w14:paraId="5EB32E70" w14:textId="5B2E31FB" w:rsidR="0066698B" w:rsidRDefault="0066698B" w:rsidP="0066698B">
            <w:pPr>
              <w:spacing w:line="360" w:lineRule="auto"/>
              <w:ind w:firstLine="0"/>
              <w:jc w:val="right"/>
              <w:rPr>
                <w:rFonts w:eastAsia="Garamond" w:cs="Garamond"/>
                <w:bCs/>
                <w:lang w:val="en-US"/>
              </w:rPr>
            </w:pPr>
            <w:r w:rsidRPr="00E363D1">
              <w:rPr>
                <w:rFonts w:eastAsia="Garamond" w:cs="Garamond"/>
                <w:szCs w:val="24"/>
                <w:lang w:val="en-US"/>
              </w:rPr>
              <w:t>7.81</w:t>
            </w:r>
          </w:p>
        </w:tc>
        <w:tc>
          <w:tcPr>
            <w:tcW w:w="993" w:type="dxa"/>
            <w:gridSpan w:val="2"/>
            <w:tcBorders>
              <w:top w:val="single" w:sz="4" w:space="0" w:color="auto"/>
            </w:tcBorders>
          </w:tcPr>
          <w:p w14:paraId="1B096844" w14:textId="164054BC" w:rsidR="0066698B" w:rsidRDefault="0066698B" w:rsidP="0066698B">
            <w:pPr>
              <w:spacing w:line="360" w:lineRule="auto"/>
              <w:ind w:firstLine="0"/>
              <w:jc w:val="right"/>
              <w:rPr>
                <w:rFonts w:eastAsia="Garamond" w:cs="Garamond"/>
                <w:bCs/>
                <w:lang w:val="en-US"/>
              </w:rPr>
            </w:pPr>
            <w:r w:rsidRPr="00E363D1">
              <w:rPr>
                <w:rFonts w:eastAsia="Garamond" w:cs="Garamond"/>
                <w:szCs w:val="24"/>
                <w:lang w:val="en-US"/>
              </w:rPr>
              <w:t>2.44</w:t>
            </w:r>
          </w:p>
        </w:tc>
        <w:tc>
          <w:tcPr>
            <w:tcW w:w="703" w:type="dxa"/>
            <w:tcBorders>
              <w:top w:val="single" w:sz="4" w:space="0" w:color="auto"/>
            </w:tcBorders>
          </w:tcPr>
          <w:p w14:paraId="52F1A98E" w14:textId="5774FD9A" w:rsidR="0066698B" w:rsidRDefault="0066698B" w:rsidP="0066698B">
            <w:pPr>
              <w:spacing w:line="360" w:lineRule="auto"/>
              <w:ind w:firstLine="0"/>
              <w:jc w:val="right"/>
              <w:rPr>
                <w:rFonts w:eastAsia="Garamond" w:cs="Garamond"/>
                <w:lang w:val="en-US"/>
              </w:rPr>
            </w:pPr>
            <w:r w:rsidRPr="00E363D1">
              <w:rPr>
                <w:rFonts w:eastAsia="Garamond" w:cs="Garamond"/>
                <w:szCs w:val="24"/>
                <w:lang w:val="en-US"/>
              </w:rPr>
              <w:t>50</w:t>
            </w:r>
          </w:p>
        </w:tc>
      </w:tr>
      <w:tr w:rsidR="0066698B" w:rsidRPr="00964375" w14:paraId="0C9042B6" w14:textId="77777777" w:rsidTr="00EF6799">
        <w:trPr>
          <w:trHeight w:val="300"/>
          <w:jc w:val="center"/>
        </w:trPr>
        <w:tc>
          <w:tcPr>
            <w:tcW w:w="2552" w:type="dxa"/>
            <w:gridSpan w:val="2"/>
            <w:tcMar>
              <w:top w:w="15" w:type="dxa"/>
              <w:left w:w="15" w:type="dxa"/>
              <w:bottom w:w="15" w:type="dxa"/>
              <w:right w:w="15" w:type="dxa"/>
            </w:tcMar>
          </w:tcPr>
          <w:p w14:paraId="35C65A15" w14:textId="78D19085" w:rsidR="0066698B" w:rsidRDefault="00D446E6" w:rsidP="0066698B">
            <w:pPr>
              <w:spacing w:line="360" w:lineRule="auto"/>
              <w:jc w:val="left"/>
            </w:pPr>
            <w:r>
              <w:rPr>
                <w:rFonts w:eastAsia="Garamond" w:cs="Garamond"/>
                <w:lang w:val="en-US"/>
              </w:rPr>
              <w:t>G</w:t>
            </w:r>
            <w:r w:rsidR="0066698B" w:rsidRPr="00E363D1">
              <w:rPr>
                <w:rFonts w:eastAsia="Garamond" w:cs="Garamond"/>
                <w:lang w:val="en-US"/>
              </w:rPr>
              <w:t>rass silage</w:t>
            </w:r>
            <w:r w:rsidR="00EF6799">
              <w:rPr>
                <w:rFonts w:eastAsia="Garamond" w:cs="Garamond"/>
                <w:lang w:val="en-US"/>
              </w:rPr>
              <w:t xml:space="preserve"> (</w:t>
            </w:r>
            <w:proofErr w:type="spellStart"/>
            <w:r w:rsidR="00EF6799">
              <w:rPr>
                <w:rFonts w:eastAsia="Garamond" w:cs="Garamond"/>
                <w:lang w:val="en-US"/>
              </w:rPr>
              <w:t>G</w:t>
            </w:r>
            <w:r w:rsidR="006E7A8E">
              <w:rPr>
                <w:rFonts w:eastAsia="Garamond" w:cs="Garamond"/>
                <w:lang w:val="en-US"/>
              </w:rPr>
              <w:t>r</w:t>
            </w:r>
            <w:r w:rsidR="00EF6799">
              <w:rPr>
                <w:rFonts w:eastAsia="Garamond" w:cs="Garamond"/>
                <w:lang w:val="en-US"/>
              </w:rPr>
              <w:t>S</w:t>
            </w:r>
            <w:proofErr w:type="spellEnd"/>
            <w:r w:rsidR="00EF6799">
              <w:rPr>
                <w:rFonts w:eastAsia="Garamond" w:cs="Garamond"/>
                <w:lang w:val="en-US"/>
              </w:rPr>
              <w:t>)</w:t>
            </w:r>
          </w:p>
        </w:tc>
        <w:tc>
          <w:tcPr>
            <w:tcW w:w="1559" w:type="dxa"/>
            <w:gridSpan w:val="3"/>
            <w:tcMar>
              <w:top w:w="15" w:type="dxa"/>
              <w:left w:w="15" w:type="dxa"/>
              <w:bottom w:w="15" w:type="dxa"/>
              <w:right w:w="15" w:type="dxa"/>
            </w:tcMar>
          </w:tcPr>
          <w:p w14:paraId="157AA4BC" w14:textId="3CFF6F03" w:rsidR="0066698B" w:rsidRPr="00E363D1" w:rsidRDefault="0066698B" w:rsidP="0066698B">
            <w:pPr>
              <w:spacing w:line="360" w:lineRule="auto"/>
              <w:ind w:firstLine="0"/>
              <w:jc w:val="right"/>
              <w:rPr>
                <w:rFonts w:eastAsia="Garamond" w:cs="Garamond"/>
                <w:bCs/>
                <w:lang w:val="en-US"/>
              </w:rPr>
            </w:pPr>
            <w:r w:rsidRPr="00E363D1">
              <w:rPr>
                <w:rFonts w:eastAsia="Garamond" w:cs="Garamond"/>
                <w:szCs w:val="24"/>
                <w:lang w:val="en-US"/>
              </w:rPr>
              <w:t>372</w:t>
            </w:r>
          </w:p>
        </w:tc>
        <w:tc>
          <w:tcPr>
            <w:tcW w:w="1134" w:type="dxa"/>
            <w:gridSpan w:val="2"/>
            <w:tcMar>
              <w:top w:w="15" w:type="dxa"/>
              <w:left w:w="15" w:type="dxa"/>
              <w:bottom w:w="15" w:type="dxa"/>
              <w:right w:w="15" w:type="dxa"/>
            </w:tcMar>
          </w:tcPr>
          <w:p w14:paraId="1D0E7041" w14:textId="2E52A134" w:rsidR="0066698B" w:rsidRPr="00E363D1" w:rsidRDefault="0066698B" w:rsidP="0066698B">
            <w:pPr>
              <w:widowControl w:val="0"/>
              <w:spacing w:line="360" w:lineRule="auto"/>
              <w:jc w:val="right"/>
              <w:rPr>
                <w:rFonts w:eastAsia="Garamond" w:cs="Garamond"/>
                <w:szCs w:val="24"/>
                <w:lang w:val="en-US"/>
              </w:rPr>
            </w:pPr>
            <w:r w:rsidRPr="00E363D1">
              <w:rPr>
                <w:rFonts w:eastAsia="Garamond" w:cs="Garamond"/>
                <w:szCs w:val="24"/>
                <w:lang w:val="en-US"/>
              </w:rPr>
              <w:t>31.74</w:t>
            </w:r>
          </w:p>
        </w:tc>
        <w:tc>
          <w:tcPr>
            <w:tcW w:w="1134" w:type="dxa"/>
            <w:gridSpan w:val="2"/>
          </w:tcPr>
          <w:p w14:paraId="4DF52AAE" w14:textId="32FF1CEF" w:rsidR="0066698B" w:rsidRDefault="0066698B" w:rsidP="0066698B">
            <w:pPr>
              <w:widowControl w:val="0"/>
              <w:spacing w:line="360" w:lineRule="auto"/>
              <w:jc w:val="right"/>
              <w:rPr>
                <w:rFonts w:eastAsia="Garamond" w:cs="Garamond"/>
                <w:bCs/>
                <w:lang w:val="en-US"/>
              </w:rPr>
            </w:pPr>
            <w:r w:rsidRPr="00E363D1">
              <w:rPr>
                <w:rFonts w:eastAsia="Garamond" w:cs="Garamond"/>
                <w:szCs w:val="24"/>
                <w:lang w:val="en-US"/>
              </w:rPr>
              <w:t>11.29</w:t>
            </w:r>
          </w:p>
        </w:tc>
        <w:tc>
          <w:tcPr>
            <w:tcW w:w="992" w:type="dxa"/>
            <w:gridSpan w:val="2"/>
          </w:tcPr>
          <w:p w14:paraId="51733079" w14:textId="0005DCE3" w:rsidR="0066698B" w:rsidRDefault="0066698B" w:rsidP="0066698B">
            <w:pPr>
              <w:spacing w:line="360" w:lineRule="auto"/>
              <w:ind w:firstLine="0"/>
              <w:jc w:val="right"/>
              <w:rPr>
                <w:rFonts w:eastAsia="Garamond" w:cs="Garamond"/>
                <w:bCs/>
                <w:lang w:val="en-US"/>
              </w:rPr>
            </w:pPr>
            <w:r w:rsidRPr="00E363D1">
              <w:rPr>
                <w:rFonts w:eastAsia="Garamond" w:cs="Garamond"/>
                <w:szCs w:val="24"/>
                <w:lang w:val="en-US"/>
              </w:rPr>
              <w:t>13.93</w:t>
            </w:r>
          </w:p>
        </w:tc>
        <w:tc>
          <w:tcPr>
            <w:tcW w:w="993" w:type="dxa"/>
            <w:gridSpan w:val="2"/>
          </w:tcPr>
          <w:p w14:paraId="4B1774F0" w14:textId="7BF79EB1" w:rsidR="0066698B" w:rsidRDefault="0066698B" w:rsidP="0066698B">
            <w:pPr>
              <w:spacing w:line="360" w:lineRule="auto"/>
              <w:ind w:firstLine="0"/>
              <w:jc w:val="right"/>
              <w:rPr>
                <w:rFonts w:eastAsia="Garamond" w:cs="Garamond"/>
                <w:bCs/>
                <w:lang w:val="en-US"/>
              </w:rPr>
            </w:pPr>
            <w:r w:rsidRPr="00E363D1">
              <w:rPr>
                <w:rFonts w:eastAsia="Garamond" w:cs="Garamond"/>
                <w:szCs w:val="24"/>
                <w:lang w:val="en-US"/>
              </w:rPr>
              <w:t>2.14</w:t>
            </w:r>
          </w:p>
        </w:tc>
        <w:tc>
          <w:tcPr>
            <w:tcW w:w="703" w:type="dxa"/>
          </w:tcPr>
          <w:p w14:paraId="5DEDF301" w14:textId="3E31DECD" w:rsidR="0066698B" w:rsidRDefault="0066698B" w:rsidP="0066698B">
            <w:pPr>
              <w:spacing w:line="360" w:lineRule="auto"/>
              <w:ind w:firstLine="0"/>
              <w:jc w:val="right"/>
              <w:rPr>
                <w:rFonts w:eastAsia="Garamond" w:cs="Garamond"/>
                <w:lang w:val="en-US"/>
              </w:rPr>
            </w:pPr>
            <w:r w:rsidRPr="00E363D1">
              <w:rPr>
                <w:rFonts w:eastAsia="Garamond" w:cs="Garamond"/>
                <w:szCs w:val="24"/>
                <w:lang w:val="en-US"/>
              </w:rPr>
              <w:t>5</w:t>
            </w:r>
          </w:p>
        </w:tc>
      </w:tr>
      <w:tr w:rsidR="0066698B" w:rsidRPr="00964375" w14:paraId="3E82C447" w14:textId="77777777" w:rsidTr="00EF6799">
        <w:trPr>
          <w:trHeight w:val="300"/>
          <w:jc w:val="center"/>
        </w:trPr>
        <w:tc>
          <w:tcPr>
            <w:tcW w:w="2552" w:type="dxa"/>
            <w:gridSpan w:val="2"/>
            <w:tcMar>
              <w:top w:w="15" w:type="dxa"/>
              <w:left w:w="15" w:type="dxa"/>
              <w:bottom w:w="15" w:type="dxa"/>
              <w:right w:w="15" w:type="dxa"/>
            </w:tcMar>
          </w:tcPr>
          <w:p w14:paraId="3FDB7F33" w14:textId="3F97174B" w:rsidR="0066698B" w:rsidRDefault="00D446E6" w:rsidP="0066698B">
            <w:pPr>
              <w:spacing w:line="360" w:lineRule="auto"/>
              <w:jc w:val="left"/>
            </w:pPr>
            <w:r>
              <w:rPr>
                <w:rFonts w:eastAsia="Garamond" w:cs="Garamond"/>
                <w:lang w:val="en-US"/>
              </w:rPr>
              <w:t>S</w:t>
            </w:r>
            <w:r w:rsidR="0066698B" w:rsidRPr="00E363D1">
              <w:rPr>
                <w:rFonts w:eastAsia="Garamond" w:cs="Garamond"/>
                <w:lang w:val="en-US"/>
              </w:rPr>
              <w:t>ugar beet silage</w:t>
            </w:r>
            <w:r w:rsidR="00EF6799">
              <w:rPr>
                <w:rFonts w:eastAsia="Garamond" w:cs="Garamond"/>
                <w:lang w:val="en-US"/>
              </w:rPr>
              <w:t xml:space="preserve"> (SBS)</w:t>
            </w:r>
          </w:p>
        </w:tc>
        <w:tc>
          <w:tcPr>
            <w:tcW w:w="1559" w:type="dxa"/>
            <w:gridSpan w:val="3"/>
            <w:tcMar>
              <w:top w:w="15" w:type="dxa"/>
              <w:left w:w="15" w:type="dxa"/>
              <w:bottom w:w="15" w:type="dxa"/>
              <w:right w:w="15" w:type="dxa"/>
            </w:tcMar>
          </w:tcPr>
          <w:p w14:paraId="62AB8EDB" w14:textId="658FEF46" w:rsidR="0066698B" w:rsidRPr="00E363D1" w:rsidRDefault="0066698B" w:rsidP="0066698B">
            <w:pPr>
              <w:spacing w:line="360" w:lineRule="auto"/>
              <w:ind w:firstLine="0"/>
              <w:jc w:val="right"/>
              <w:rPr>
                <w:rFonts w:eastAsia="Garamond" w:cs="Garamond"/>
                <w:bCs/>
                <w:lang w:val="en-US"/>
              </w:rPr>
            </w:pPr>
            <w:r w:rsidRPr="00E363D1">
              <w:rPr>
                <w:rFonts w:eastAsia="Garamond" w:cs="Garamond"/>
                <w:szCs w:val="24"/>
                <w:lang w:val="en-US"/>
              </w:rPr>
              <w:t>389</w:t>
            </w:r>
          </w:p>
        </w:tc>
        <w:tc>
          <w:tcPr>
            <w:tcW w:w="1134" w:type="dxa"/>
            <w:gridSpan w:val="2"/>
            <w:tcMar>
              <w:top w:w="15" w:type="dxa"/>
              <w:left w:w="15" w:type="dxa"/>
              <w:bottom w:w="15" w:type="dxa"/>
              <w:right w:w="15" w:type="dxa"/>
            </w:tcMar>
          </w:tcPr>
          <w:p w14:paraId="6A9464C3" w14:textId="5DDB4BAF" w:rsidR="0066698B" w:rsidRPr="00E363D1" w:rsidRDefault="0066698B" w:rsidP="0066698B">
            <w:pPr>
              <w:widowControl w:val="0"/>
              <w:spacing w:line="360" w:lineRule="auto"/>
              <w:jc w:val="right"/>
              <w:rPr>
                <w:rFonts w:eastAsia="Garamond" w:cs="Garamond"/>
                <w:szCs w:val="24"/>
                <w:lang w:val="en-US"/>
              </w:rPr>
            </w:pPr>
            <w:r w:rsidRPr="00E363D1">
              <w:rPr>
                <w:rFonts w:eastAsia="Garamond" w:cs="Garamond"/>
                <w:szCs w:val="24"/>
                <w:lang w:val="en-US"/>
              </w:rPr>
              <w:t>39.27</w:t>
            </w:r>
          </w:p>
        </w:tc>
        <w:tc>
          <w:tcPr>
            <w:tcW w:w="1134" w:type="dxa"/>
            <w:gridSpan w:val="2"/>
          </w:tcPr>
          <w:p w14:paraId="59EA7AAF" w14:textId="40F3710F" w:rsidR="0066698B" w:rsidRDefault="0066698B" w:rsidP="0066698B">
            <w:pPr>
              <w:widowControl w:val="0"/>
              <w:spacing w:line="360" w:lineRule="auto"/>
              <w:jc w:val="right"/>
              <w:rPr>
                <w:rFonts w:eastAsia="Garamond" w:cs="Garamond"/>
                <w:bCs/>
                <w:lang w:val="en-US"/>
              </w:rPr>
            </w:pPr>
            <w:r w:rsidRPr="00E363D1">
              <w:rPr>
                <w:rFonts w:eastAsia="Garamond" w:cs="Garamond"/>
                <w:szCs w:val="24"/>
                <w:lang w:val="en-US"/>
              </w:rPr>
              <w:t>9.39</w:t>
            </w:r>
          </w:p>
        </w:tc>
        <w:tc>
          <w:tcPr>
            <w:tcW w:w="992" w:type="dxa"/>
            <w:gridSpan w:val="2"/>
          </w:tcPr>
          <w:p w14:paraId="1371705B" w14:textId="56452949" w:rsidR="0066698B" w:rsidRDefault="0066698B" w:rsidP="0066698B">
            <w:pPr>
              <w:spacing w:line="360" w:lineRule="auto"/>
              <w:ind w:firstLine="0"/>
              <w:jc w:val="right"/>
              <w:rPr>
                <w:rFonts w:eastAsia="Garamond" w:cs="Garamond"/>
                <w:bCs/>
                <w:lang w:val="en-US"/>
              </w:rPr>
            </w:pPr>
            <w:r w:rsidRPr="00E363D1">
              <w:rPr>
                <w:rFonts w:eastAsia="Garamond" w:cs="Garamond"/>
                <w:szCs w:val="24"/>
                <w:lang w:val="en-US"/>
              </w:rPr>
              <w:t>3.39</w:t>
            </w:r>
          </w:p>
        </w:tc>
        <w:tc>
          <w:tcPr>
            <w:tcW w:w="993" w:type="dxa"/>
            <w:gridSpan w:val="2"/>
          </w:tcPr>
          <w:p w14:paraId="01F0124D" w14:textId="364DB162" w:rsidR="0066698B" w:rsidRDefault="0066698B" w:rsidP="0066698B">
            <w:pPr>
              <w:spacing w:line="360" w:lineRule="auto"/>
              <w:ind w:firstLine="0"/>
              <w:jc w:val="right"/>
              <w:rPr>
                <w:rFonts w:eastAsia="Garamond" w:cs="Garamond"/>
                <w:bCs/>
                <w:lang w:val="en-US"/>
              </w:rPr>
            </w:pPr>
            <w:r w:rsidRPr="00E363D1">
              <w:rPr>
                <w:rFonts w:eastAsia="Garamond" w:cs="Garamond"/>
                <w:szCs w:val="24"/>
                <w:lang w:val="en-US"/>
              </w:rPr>
              <w:t>0.19</w:t>
            </w:r>
          </w:p>
        </w:tc>
        <w:tc>
          <w:tcPr>
            <w:tcW w:w="703" w:type="dxa"/>
          </w:tcPr>
          <w:p w14:paraId="71FAD322" w14:textId="1A3D40DB" w:rsidR="0066698B" w:rsidRDefault="0066698B" w:rsidP="0066698B">
            <w:pPr>
              <w:spacing w:line="360" w:lineRule="auto"/>
              <w:ind w:firstLine="0"/>
              <w:jc w:val="right"/>
              <w:rPr>
                <w:rFonts w:eastAsia="Garamond" w:cs="Garamond"/>
                <w:lang w:val="en-US"/>
              </w:rPr>
            </w:pPr>
            <w:r w:rsidRPr="00E363D1">
              <w:rPr>
                <w:rFonts w:eastAsia="Garamond" w:cs="Garamond"/>
                <w:szCs w:val="24"/>
                <w:lang w:val="en-US"/>
              </w:rPr>
              <w:t>3</w:t>
            </w:r>
          </w:p>
        </w:tc>
      </w:tr>
      <w:tr w:rsidR="0066698B" w:rsidRPr="00964375" w14:paraId="1C4894F5" w14:textId="77777777" w:rsidTr="00EF6799">
        <w:trPr>
          <w:trHeight w:val="300"/>
          <w:jc w:val="center"/>
        </w:trPr>
        <w:tc>
          <w:tcPr>
            <w:tcW w:w="2552" w:type="dxa"/>
            <w:gridSpan w:val="2"/>
            <w:tcBorders>
              <w:bottom w:val="dotted" w:sz="4" w:space="0" w:color="auto"/>
            </w:tcBorders>
            <w:tcMar>
              <w:top w:w="15" w:type="dxa"/>
              <w:left w:w="15" w:type="dxa"/>
              <w:bottom w:w="15" w:type="dxa"/>
              <w:right w:w="15" w:type="dxa"/>
            </w:tcMar>
          </w:tcPr>
          <w:p w14:paraId="15A30495" w14:textId="66653E50" w:rsidR="0066698B" w:rsidRDefault="00D446E6" w:rsidP="0066698B">
            <w:pPr>
              <w:spacing w:line="360" w:lineRule="auto"/>
              <w:jc w:val="left"/>
            </w:pPr>
            <w:r>
              <w:rPr>
                <w:rFonts w:eastAsia="Garamond" w:cs="Garamond"/>
                <w:lang w:val="en-US"/>
              </w:rPr>
              <w:t>C</w:t>
            </w:r>
            <w:r w:rsidR="0066698B" w:rsidRPr="00E363D1">
              <w:rPr>
                <w:rFonts w:eastAsia="Garamond" w:cs="Garamond"/>
                <w:lang w:val="en-US"/>
              </w:rPr>
              <w:t>attle manure</w:t>
            </w:r>
            <w:r w:rsidR="00EF6799">
              <w:rPr>
                <w:rFonts w:eastAsia="Garamond" w:cs="Garamond"/>
                <w:lang w:val="en-US"/>
              </w:rPr>
              <w:t xml:space="preserve"> (CM)</w:t>
            </w:r>
          </w:p>
        </w:tc>
        <w:tc>
          <w:tcPr>
            <w:tcW w:w="1559" w:type="dxa"/>
            <w:gridSpan w:val="3"/>
            <w:tcBorders>
              <w:bottom w:val="dotted" w:sz="4" w:space="0" w:color="auto"/>
            </w:tcBorders>
            <w:tcMar>
              <w:top w:w="15" w:type="dxa"/>
              <w:left w:w="15" w:type="dxa"/>
              <w:bottom w:w="15" w:type="dxa"/>
              <w:right w:w="15" w:type="dxa"/>
            </w:tcMar>
          </w:tcPr>
          <w:p w14:paraId="29F39010" w14:textId="733A1680" w:rsidR="0066698B" w:rsidRPr="00E363D1" w:rsidRDefault="0066698B" w:rsidP="0066698B">
            <w:pPr>
              <w:spacing w:line="360" w:lineRule="auto"/>
              <w:ind w:firstLine="0"/>
              <w:jc w:val="right"/>
              <w:rPr>
                <w:rFonts w:eastAsia="Garamond" w:cs="Garamond"/>
                <w:bCs/>
                <w:lang w:val="en-US"/>
              </w:rPr>
            </w:pPr>
            <w:r w:rsidRPr="00E363D1">
              <w:rPr>
                <w:rFonts w:eastAsia="Garamond" w:cs="Garamond"/>
                <w:szCs w:val="24"/>
                <w:lang w:val="en-US"/>
              </w:rPr>
              <w:t>246</w:t>
            </w:r>
          </w:p>
        </w:tc>
        <w:tc>
          <w:tcPr>
            <w:tcW w:w="1134" w:type="dxa"/>
            <w:gridSpan w:val="2"/>
            <w:tcBorders>
              <w:bottom w:val="dotted" w:sz="4" w:space="0" w:color="auto"/>
            </w:tcBorders>
            <w:tcMar>
              <w:top w:w="15" w:type="dxa"/>
              <w:left w:w="15" w:type="dxa"/>
              <w:bottom w:w="15" w:type="dxa"/>
              <w:right w:w="15" w:type="dxa"/>
            </w:tcMar>
          </w:tcPr>
          <w:p w14:paraId="7FEA77AC" w14:textId="167E2836" w:rsidR="0066698B" w:rsidRPr="00E363D1" w:rsidRDefault="0066698B" w:rsidP="0066698B">
            <w:pPr>
              <w:widowControl w:val="0"/>
              <w:spacing w:line="360" w:lineRule="auto"/>
              <w:jc w:val="right"/>
              <w:rPr>
                <w:rFonts w:eastAsia="Garamond" w:cs="Garamond"/>
                <w:szCs w:val="24"/>
                <w:lang w:val="en-US"/>
              </w:rPr>
            </w:pPr>
            <w:r w:rsidRPr="00E363D1">
              <w:rPr>
                <w:rFonts w:eastAsia="Garamond" w:cs="Garamond"/>
                <w:szCs w:val="24"/>
                <w:lang w:val="en-US"/>
              </w:rPr>
              <w:t>8.08</w:t>
            </w:r>
          </w:p>
        </w:tc>
        <w:tc>
          <w:tcPr>
            <w:tcW w:w="1134" w:type="dxa"/>
            <w:gridSpan w:val="2"/>
            <w:tcBorders>
              <w:bottom w:val="dotted" w:sz="4" w:space="0" w:color="auto"/>
            </w:tcBorders>
          </w:tcPr>
          <w:p w14:paraId="60FDF4B9" w14:textId="00D94EE7" w:rsidR="0066698B" w:rsidRDefault="0066698B" w:rsidP="0066698B">
            <w:pPr>
              <w:widowControl w:val="0"/>
              <w:spacing w:line="360" w:lineRule="auto"/>
              <w:jc w:val="right"/>
              <w:rPr>
                <w:rFonts w:eastAsia="Garamond" w:cs="Garamond"/>
                <w:bCs/>
                <w:lang w:val="en-US"/>
              </w:rPr>
            </w:pPr>
            <w:r w:rsidRPr="00E363D1">
              <w:rPr>
                <w:rFonts w:eastAsia="Garamond" w:cs="Garamond"/>
                <w:szCs w:val="24"/>
                <w:lang w:val="en-US"/>
              </w:rPr>
              <w:t>23.65</w:t>
            </w:r>
          </w:p>
        </w:tc>
        <w:tc>
          <w:tcPr>
            <w:tcW w:w="992" w:type="dxa"/>
            <w:gridSpan w:val="2"/>
            <w:tcBorders>
              <w:bottom w:val="dotted" w:sz="4" w:space="0" w:color="auto"/>
            </w:tcBorders>
          </w:tcPr>
          <w:p w14:paraId="09A24523" w14:textId="2BB498A2" w:rsidR="0066698B" w:rsidRDefault="0066698B" w:rsidP="0066698B">
            <w:pPr>
              <w:spacing w:line="360" w:lineRule="auto"/>
              <w:ind w:firstLine="0"/>
              <w:jc w:val="right"/>
              <w:rPr>
                <w:rFonts w:eastAsia="Garamond" w:cs="Garamond"/>
                <w:bCs/>
                <w:lang w:val="en-US"/>
              </w:rPr>
            </w:pPr>
            <w:r w:rsidRPr="00E363D1">
              <w:rPr>
                <w:rFonts w:eastAsia="Garamond" w:cs="Garamond"/>
                <w:szCs w:val="24"/>
                <w:lang w:val="en-US"/>
              </w:rPr>
              <w:t>16.63</w:t>
            </w:r>
          </w:p>
        </w:tc>
        <w:tc>
          <w:tcPr>
            <w:tcW w:w="993" w:type="dxa"/>
            <w:gridSpan w:val="2"/>
            <w:tcBorders>
              <w:bottom w:val="dotted" w:sz="4" w:space="0" w:color="auto"/>
            </w:tcBorders>
          </w:tcPr>
          <w:p w14:paraId="314300B8" w14:textId="4A5058D7" w:rsidR="0066698B" w:rsidRDefault="0066698B" w:rsidP="0066698B">
            <w:pPr>
              <w:spacing w:line="360" w:lineRule="auto"/>
              <w:ind w:firstLine="0"/>
              <w:jc w:val="right"/>
              <w:rPr>
                <w:rFonts w:eastAsia="Garamond" w:cs="Garamond"/>
                <w:bCs/>
                <w:lang w:val="en-US"/>
              </w:rPr>
            </w:pPr>
            <w:r w:rsidRPr="00E363D1">
              <w:rPr>
                <w:rFonts w:eastAsia="Garamond" w:cs="Garamond"/>
                <w:szCs w:val="24"/>
                <w:lang w:val="en-US"/>
              </w:rPr>
              <w:t>2.38</w:t>
            </w:r>
          </w:p>
        </w:tc>
        <w:tc>
          <w:tcPr>
            <w:tcW w:w="703" w:type="dxa"/>
            <w:tcBorders>
              <w:bottom w:val="dotted" w:sz="4" w:space="0" w:color="auto"/>
            </w:tcBorders>
          </w:tcPr>
          <w:p w14:paraId="727F64BD" w14:textId="076D1B38" w:rsidR="0066698B" w:rsidRDefault="0066698B" w:rsidP="0066698B">
            <w:pPr>
              <w:spacing w:line="360" w:lineRule="auto"/>
              <w:ind w:firstLine="0"/>
              <w:jc w:val="right"/>
              <w:rPr>
                <w:rFonts w:eastAsia="Garamond" w:cs="Garamond"/>
                <w:lang w:val="en-US"/>
              </w:rPr>
            </w:pPr>
            <w:r w:rsidRPr="00E363D1">
              <w:rPr>
                <w:rFonts w:eastAsia="Garamond" w:cs="Garamond"/>
                <w:szCs w:val="24"/>
                <w:lang w:val="en-US"/>
              </w:rPr>
              <w:t>24</w:t>
            </w:r>
          </w:p>
        </w:tc>
      </w:tr>
      <w:tr w:rsidR="0066698B" w:rsidRPr="00964375" w14:paraId="2771A31E" w14:textId="77777777" w:rsidTr="00EF6799">
        <w:trPr>
          <w:trHeight w:val="300"/>
          <w:jc w:val="center"/>
        </w:trPr>
        <w:tc>
          <w:tcPr>
            <w:tcW w:w="2552" w:type="dxa"/>
            <w:gridSpan w:val="2"/>
            <w:tcBorders>
              <w:top w:val="dotted" w:sz="4" w:space="0" w:color="auto"/>
              <w:bottom w:val="single" w:sz="4" w:space="0" w:color="auto"/>
            </w:tcBorders>
            <w:tcMar>
              <w:top w:w="15" w:type="dxa"/>
              <w:left w:w="15" w:type="dxa"/>
              <w:bottom w:w="15" w:type="dxa"/>
              <w:right w:w="15" w:type="dxa"/>
            </w:tcMar>
            <w:vAlign w:val="center"/>
          </w:tcPr>
          <w:p w14:paraId="3558FA88" w14:textId="0B2C1475" w:rsidR="0066698B" w:rsidRDefault="0066698B" w:rsidP="0066698B">
            <w:pPr>
              <w:spacing w:line="360" w:lineRule="auto"/>
              <w:jc w:val="left"/>
            </w:pPr>
            <w:r w:rsidRPr="00E363D1">
              <w:rPr>
                <w:rFonts w:eastAsia="Garamond" w:cs="Garamond"/>
                <w:lang w:val="en-US"/>
              </w:rPr>
              <w:t>VC [</w:t>
            </w:r>
            <w:proofErr w:type="gramStart"/>
            <w:r w:rsidRPr="00E363D1">
              <w:rPr>
                <w:rFonts w:eastAsia="Garamond" w:cs="Garamond"/>
                <w:lang w:val="en-US"/>
              </w:rPr>
              <w:t>%]</w:t>
            </w:r>
            <w:r w:rsidR="00EC3AAE">
              <w:rPr>
                <w:rFonts w:eastAsia="Garamond" w:cs="Garamond"/>
                <w:vertAlign w:val="superscript"/>
                <w:lang w:val="en-US"/>
              </w:rPr>
              <w:t>f</w:t>
            </w:r>
            <w:proofErr w:type="gramEnd"/>
          </w:p>
        </w:tc>
        <w:tc>
          <w:tcPr>
            <w:tcW w:w="1559" w:type="dxa"/>
            <w:gridSpan w:val="3"/>
            <w:tcBorders>
              <w:top w:val="dotted" w:sz="4" w:space="0" w:color="auto"/>
              <w:bottom w:val="single" w:sz="4" w:space="0" w:color="auto"/>
            </w:tcBorders>
            <w:tcMar>
              <w:top w:w="15" w:type="dxa"/>
              <w:left w:w="15" w:type="dxa"/>
              <w:bottom w:w="15" w:type="dxa"/>
              <w:right w:w="15" w:type="dxa"/>
            </w:tcMar>
          </w:tcPr>
          <w:p w14:paraId="318FFD96" w14:textId="7FB9ECBC" w:rsidR="0066698B" w:rsidRPr="00E363D1" w:rsidRDefault="0066698B" w:rsidP="0066698B">
            <w:pPr>
              <w:spacing w:line="360" w:lineRule="auto"/>
              <w:ind w:firstLine="0"/>
              <w:jc w:val="right"/>
              <w:rPr>
                <w:rFonts w:eastAsia="Garamond" w:cs="Garamond"/>
                <w:bCs/>
                <w:lang w:val="en-US"/>
              </w:rPr>
            </w:pPr>
            <w:r>
              <w:rPr>
                <w:rFonts w:eastAsia="Garamond" w:cs="Garamond"/>
                <w:szCs w:val="24"/>
                <w:lang w:val="en-US"/>
              </w:rPr>
              <w:t>14.51</w:t>
            </w:r>
          </w:p>
        </w:tc>
        <w:tc>
          <w:tcPr>
            <w:tcW w:w="1134" w:type="dxa"/>
            <w:gridSpan w:val="2"/>
            <w:tcBorders>
              <w:top w:val="dotted" w:sz="4" w:space="0" w:color="auto"/>
              <w:bottom w:val="single" w:sz="4" w:space="0" w:color="auto"/>
            </w:tcBorders>
            <w:tcMar>
              <w:top w:w="15" w:type="dxa"/>
              <w:left w:w="15" w:type="dxa"/>
              <w:bottom w:w="15" w:type="dxa"/>
              <w:right w:w="15" w:type="dxa"/>
            </w:tcMar>
          </w:tcPr>
          <w:p w14:paraId="7C003696" w14:textId="1ABBEDBF" w:rsidR="0066698B" w:rsidRPr="00E363D1" w:rsidRDefault="0066698B" w:rsidP="0066698B">
            <w:pPr>
              <w:widowControl w:val="0"/>
              <w:spacing w:line="360" w:lineRule="auto"/>
              <w:jc w:val="right"/>
              <w:rPr>
                <w:rFonts w:eastAsia="Garamond" w:cs="Garamond"/>
                <w:szCs w:val="24"/>
                <w:lang w:val="en-US"/>
              </w:rPr>
            </w:pPr>
            <w:r w:rsidRPr="00E363D1">
              <w:rPr>
                <w:rFonts w:eastAsia="Garamond" w:cs="Garamond"/>
                <w:szCs w:val="24"/>
                <w:lang w:val="en-US"/>
              </w:rPr>
              <w:t>1.94</w:t>
            </w:r>
          </w:p>
        </w:tc>
        <w:tc>
          <w:tcPr>
            <w:tcW w:w="1134" w:type="dxa"/>
            <w:gridSpan w:val="2"/>
            <w:tcBorders>
              <w:top w:val="dotted" w:sz="4" w:space="0" w:color="auto"/>
              <w:bottom w:val="single" w:sz="4" w:space="0" w:color="auto"/>
            </w:tcBorders>
          </w:tcPr>
          <w:p w14:paraId="2F3B0331" w14:textId="369C7F32" w:rsidR="0066698B" w:rsidRDefault="0066698B" w:rsidP="0066698B">
            <w:pPr>
              <w:widowControl w:val="0"/>
              <w:spacing w:line="360" w:lineRule="auto"/>
              <w:jc w:val="right"/>
              <w:rPr>
                <w:rFonts w:eastAsia="Garamond" w:cs="Garamond"/>
                <w:bCs/>
                <w:lang w:val="en-US"/>
              </w:rPr>
            </w:pPr>
            <w:r w:rsidRPr="00E363D1">
              <w:rPr>
                <w:rFonts w:eastAsia="Garamond" w:cs="Garamond"/>
                <w:szCs w:val="24"/>
                <w:lang w:val="en-US"/>
              </w:rPr>
              <w:t>7.40</w:t>
            </w:r>
          </w:p>
        </w:tc>
        <w:tc>
          <w:tcPr>
            <w:tcW w:w="992" w:type="dxa"/>
            <w:gridSpan w:val="2"/>
            <w:tcBorders>
              <w:top w:val="dotted" w:sz="4" w:space="0" w:color="auto"/>
              <w:bottom w:val="single" w:sz="4" w:space="0" w:color="auto"/>
            </w:tcBorders>
          </w:tcPr>
          <w:p w14:paraId="05F63B75" w14:textId="2CC86D98" w:rsidR="0066698B" w:rsidRDefault="0066698B" w:rsidP="0066698B">
            <w:pPr>
              <w:spacing w:line="360" w:lineRule="auto"/>
              <w:ind w:firstLine="0"/>
              <w:jc w:val="right"/>
              <w:rPr>
                <w:rFonts w:eastAsia="Garamond" w:cs="Garamond"/>
                <w:bCs/>
                <w:lang w:val="en-US"/>
              </w:rPr>
            </w:pPr>
            <w:r w:rsidRPr="00E363D1">
              <w:rPr>
                <w:rFonts w:eastAsia="Garamond" w:cs="Garamond"/>
                <w:szCs w:val="24"/>
                <w:lang w:val="en-US"/>
              </w:rPr>
              <w:t>5.52</w:t>
            </w:r>
          </w:p>
        </w:tc>
        <w:tc>
          <w:tcPr>
            <w:tcW w:w="993" w:type="dxa"/>
            <w:gridSpan w:val="2"/>
            <w:tcBorders>
              <w:top w:val="dotted" w:sz="4" w:space="0" w:color="auto"/>
              <w:bottom w:val="single" w:sz="4" w:space="0" w:color="auto"/>
            </w:tcBorders>
          </w:tcPr>
          <w:p w14:paraId="5253A403" w14:textId="20211E30" w:rsidR="0066698B" w:rsidRDefault="0066698B" w:rsidP="0066698B">
            <w:pPr>
              <w:spacing w:line="360" w:lineRule="auto"/>
              <w:ind w:firstLine="0"/>
              <w:jc w:val="right"/>
              <w:rPr>
                <w:rFonts w:eastAsia="Garamond" w:cs="Garamond"/>
                <w:bCs/>
                <w:lang w:val="en-US"/>
              </w:rPr>
            </w:pPr>
            <w:r w:rsidRPr="00E363D1">
              <w:rPr>
                <w:rFonts w:eastAsia="Garamond" w:cs="Garamond"/>
                <w:szCs w:val="24"/>
                <w:lang w:val="en-US"/>
              </w:rPr>
              <w:t>10.04</w:t>
            </w:r>
          </w:p>
        </w:tc>
        <w:tc>
          <w:tcPr>
            <w:tcW w:w="703" w:type="dxa"/>
            <w:tcBorders>
              <w:top w:val="dotted" w:sz="4" w:space="0" w:color="auto"/>
              <w:bottom w:val="single" w:sz="4" w:space="0" w:color="auto"/>
            </w:tcBorders>
          </w:tcPr>
          <w:p w14:paraId="6DC7DCE1" w14:textId="318FD33B" w:rsidR="0066698B" w:rsidRDefault="0066698B" w:rsidP="0066698B">
            <w:pPr>
              <w:spacing w:line="360" w:lineRule="auto"/>
              <w:ind w:firstLine="0"/>
              <w:jc w:val="right"/>
              <w:rPr>
                <w:rFonts w:eastAsia="Garamond" w:cs="Garamond"/>
                <w:lang w:val="en-US"/>
              </w:rPr>
            </w:pPr>
            <w:r w:rsidRPr="00E363D1">
              <w:rPr>
                <w:rFonts w:eastAsia="Garamond" w:cs="Garamond"/>
                <w:szCs w:val="24"/>
                <w:lang w:val="en-US"/>
              </w:rPr>
              <w:t>-</w:t>
            </w:r>
          </w:p>
        </w:tc>
      </w:tr>
    </w:tbl>
    <w:p w14:paraId="257496E6" w14:textId="19339461" w:rsidR="002C4321" w:rsidRDefault="002C4321" w:rsidP="00220152">
      <w:pPr>
        <w:spacing w:after="0"/>
        <w:ind w:right="-43" w:firstLine="0"/>
        <w:jc w:val="left"/>
        <w:rPr>
          <w:rFonts w:eastAsia="Garamond" w:cs="Garamond"/>
          <w:color w:val="000000" w:themeColor="text1"/>
          <w:sz w:val="18"/>
          <w:szCs w:val="18"/>
          <w:lang w:val="en-GB"/>
        </w:rPr>
      </w:pPr>
      <w:proofErr w:type="spellStart"/>
      <w:proofErr w:type="gramStart"/>
      <w:r>
        <w:rPr>
          <w:rFonts w:eastAsia="Garamond" w:cs="Garamond"/>
          <w:color w:val="000000" w:themeColor="text1"/>
          <w:sz w:val="18"/>
          <w:szCs w:val="18"/>
          <w:vertAlign w:val="superscript"/>
          <w:lang w:val="en-GB"/>
        </w:rPr>
        <w:t>a</w:t>
      </w:r>
      <w:proofErr w:type="spellEnd"/>
      <w:proofErr w:type="gramEnd"/>
      <w:r w:rsidRPr="6AD5F801">
        <w:rPr>
          <w:rFonts w:eastAsia="Garamond" w:cs="Garamond"/>
          <w:color w:val="000000" w:themeColor="text1"/>
          <w:sz w:val="18"/>
          <w:szCs w:val="18"/>
          <w:lang w:val="en-GB"/>
        </w:rPr>
        <w:t xml:space="preserve"> </w:t>
      </w:r>
      <w:r>
        <w:rPr>
          <w:rFonts w:eastAsia="Garamond" w:cs="Garamond"/>
          <w:color w:val="000000" w:themeColor="text1"/>
          <w:sz w:val="18"/>
          <w:szCs w:val="18"/>
          <w:lang w:val="en-GB"/>
        </w:rPr>
        <w:t>AD: anaerobic digestion, CHP: combined heat and power, GS: gas storage</w:t>
      </w:r>
      <w:r w:rsidR="00BB611D">
        <w:rPr>
          <w:rFonts w:eastAsia="Garamond" w:cs="Garamond"/>
          <w:color w:val="000000" w:themeColor="text1"/>
          <w:sz w:val="18"/>
          <w:szCs w:val="18"/>
          <w:lang w:val="en-GB"/>
        </w:rPr>
        <w:t>, VC: variation coefficient, BMP: biochemical</w:t>
      </w:r>
      <w:r w:rsidR="00EF6799">
        <w:rPr>
          <w:rFonts w:eastAsia="Garamond" w:cs="Garamond"/>
          <w:color w:val="000000" w:themeColor="text1"/>
          <w:sz w:val="18"/>
          <w:szCs w:val="18"/>
          <w:lang w:val="en-GB"/>
        </w:rPr>
        <w:t xml:space="preserve"> </w:t>
      </w:r>
      <w:r w:rsidR="00BB611D">
        <w:rPr>
          <w:rFonts w:eastAsia="Garamond" w:cs="Garamond"/>
          <w:color w:val="000000" w:themeColor="text1"/>
          <w:sz w:val="18"/>
          <w:szCs w:val="18"/>
          <w:lang w:val="en-GB"/>
        </w:rPr>
        <w:t xml:space="preserve">methane potential, TS: total solids, </w:t>
      </w:r>
      <m:oMath>
        <m:r>
          <w:rPr>
            <w:rFonts w:ascii="Cambria Math" w:eastAsia="Garamond" w:hAnsi="Cambria Math" w:cs="Garamond"/>
            <w:color w:val="000000" w:themeColor="text1"/>
            <w:sz w:val="18"/>
            <w:szCs w:val="18"/>
            <w:lang w:val="en-GB"/>
          </w:rPr>
          <m:t>XA</m:t>
        </m:r>
        <m:r>
          <w:rPr>
            <w:rFonts w:ascii="Cambria Math" w:eastAsia="Garamond" w:hAnsi="Cambria Math" w:cs="Garamond"/>
            <w:color w:val="000000" w:themeColor="text1"/>
            <w:sz w:val="18"/>
            <w:szCs w:val="18"/>
            <w:vertAlign w:val="superscript"/>
            <w:lang w:val="en-GB"/>
          </w:rPr>
          <m:t xml:space="preserve">, </m:t>
        </m:r>
        <m:r>
          <w:rPr>
            <w:rFonts w:ascii="Cambria Math" w:eastAsia="Garamond" w:hAnsi="Cambria Math" w:cs="Garamond"/>
            <w:color w:val="000000" w:themeColor="text1"/>
            <w:sz w:val="18"/>
            <w:szCs w:val="18"/>
            <w:lang w:val="en-GB"/>
          </w:rPr>
          <m:t>XP</m:t>
        </m:r>
        <m:r>
          <w:rPr>
            <w:rFonts w:ascii="Cambria Math" w:eastAsia="Garamond" w:hAnsi="Cambria Math" w:cs="Garamond"/>
            <w:color w:val="000000" w:themeColor="text1"/>
            <w:sz w:val="18"/>
            <w:szCs w:val="18"/>
            <w:vertAlign w:val="superscript"/>
            <w:lang w:val="en-GB"/>
          </w:rPr>
          <m:t>,</m:t>
        </m:r>
        <m:r>
          <w:rPr>
            <w:rFonts w:ascii="Cambria Math" w:eastAsia="Garamond" w:hAnsi="Cambria Math" w:cs="Garamond"/>
            <w:color w:val="000000" w:themeColor="text1"/>
            <w:sz w:val="18"/>
            <w:szCs w:val="18"/>
            <w:lang w:val="en-GB"/>
          </w:rPr>
          <m:t>XL</m:t>
        </m:r>
      </m:oMath>
      <w:r w:rsidR="00BB611D">
        <w:rPr>
          <w:rFonts w:eastAsia="Garamond" w:cs="Garamond"/>
          <w:color w:val="000000" w:themeColor="text1"/>
          <w:sz w:val="18"/>
          <w:szCs w:val="18"/>
          <w:lang w:val="en-GB"/>
        </w:rPr>
        <w:t>: measurements of raw ash, protein and lipids</w:t>
      </w:r>
      <w:r w:rsidR="007B71A7">
        <w:rPr>
          <w:rFonts w:eastAsia="Garamond" w:cs="Garamond"/>
          <w:color w:val="000000" w:themeColor="text1"/>
          <w:sz w:val="18"/>
          <w:szCs w:val="18"/>
          <w:lang w:val="en-GB"/>
        </w:rPr>
        <w:t xml:space="preserve">, </w:t>
      </w:r>
      <w:r w:rsidR="00E62BBD">
        <w:rPr>
          <w:rFonts w:eastAsia="Garamond" w:cs="Garamond"/>
          <w:color w:val="000000" w:themeColor="text1"/>
          <w:sz w:val="18"/>
          <w:szCs w:val="18"/>
          <w:lang w:val="en-GB"/>
        </w:rPr>
        <w:t>VS: volatile solids, FM: fresh matter</w:t>
      </w:r>
      <w:r w:rsidR="00EF6799">
        <w:rPr>
          <w:rFonts w:eastAsia="Garamond" w:cs="Garamond"/>
          <w:color w:val="000000" w:themeColor="text1"/>
          <w:sz w:val="18"/>
          <w:szCs w:val="18"/>
          <w:lang w:val="en-GB"/>
        </w:rPr>
        <w:t xml:space="preserve">, </w:t>
      </w:r>
      <m:oMath>
        <m:r>
          <w:rPr>
            <w:rFonts w:ascii="Cambria Math" w:eastAsia="Garamond" w:hAnsi="Cambria Math" w:cs="Garamond"/>
            <w:color w:val="000000" w:themeColor="text1"/>
            <w:sz w:val="18"/>
            <w:szCs w:val="18"/>
            <w:lang w:val="en-GB"/>
          </w:rPr>
          <m:t>n</m:t>
        </m:r>
      </m:oMath>
      <w:r w:rsidR="00EF6799">
        <w:rPr>
          <w:rFonts w:eastAsia="Garamond" w:cs="Garamond"/>
          <w:color w:val="000000" w:themeColor="text1"/>
          <w:sz w:val="18"/>
          <w:szCs w:val="18"/>
          <w:lang w:val="en-GB"/>
        </w:rPr>
        <w:t>: n</w:t>
      </w:r>
      <w:r w:rsidR="00EF6799" w:rsidRPr="00EF6799">
        <w:rPr>
          <w:rFonts w:eastAsia="Garamond" w:cs="Garamond"/>
          <w:sz w:val="18"/>
          <w:szCs w:val="24"/>
          <w:lang w:val="en-US"/>
        </w:rPr>
        <w:t>umber of samples</w:t>
      </w:r>
      <w:r w:rsidR="00EF6799">
        <w:rPr>
          <w:rFonts w:eastAsia="Garamond" w:cs="Garamond"/>
          <w:sz w:val="18"/>
          <w:szCs w:val="24"/>
          <w:lang w:val="en-US"/>
        </w:rPr>
        <w:t>.</w:t>
      </w:r>
    </w:p>
    <w:p w14:paraId="1AD9BD31" w14:textId="30FBF5DD" w:rsidR="00EC3AAE" w:rsidRPr="00220152" w:rsidRDefault="00883F42" w:rsidP="00220152">
      <w:pPr>
        <w:spacing w:after="0"/>
        <w:ind w:right="-43" w:firstLine="0"/>
        <w:jc w:val="left"/>
        <w:rPr>
          <w:rFonts w:eastAsia="Garamond" w:cs="Garamond"/>
          <w:color w:val="000000" w:themeColor="text1"/>
          <w:sz w:val="18"/>
          <w:szCs w:val="18"/>
          <w:lang w:val="en-GB"/>
        </w:rPr>
      </w:pPr>
      <w:r>
        <w:rPr>
          <w:rFonts w:eastAsia="Garamond" w:cs="Garamond"/>
          <w:sz w:val="18"/>
          <w:szCs w:val="24"/>
          <w:vertAlign w:val="superscript"/>
          <w:lang w:val="en-US"/>
        </w:rPr>
        <w:t>b</w:t>
      </w:r>
      <w:r w:rsidR="00EC3AAE">
        <w:rPr>
          <w:rFonts w:eastAsia="Garamond" w:cs="Garamond"/>
          <w:sz w:val="18"/>
          <w:szCs w:val="24"/>
          <w:lang w:val="en-US"/>
        </w:rPr>
        <w:t xml:space="preserve"> </w:t>
      </w:r>
      <w:r w:rsidR="00BC591E">
        <w:rPr>
          <w:rFonts w:eastAsia="Garamond" w:cs="Garamond"/>
          <w:sz w:val="18"/>
          <w:szCs w:val="24"/>
          <w:lang w:val="en-US"/>
        </w:rPr>
        <w:t>T</w:t>
      </w:r>
      <w:r w:rsidR="00EC3AAE">
        <w:rPr>
          <w:rFonts w:eastAsia="Garamond" w:cs="Garamond"/>
          <w:sz w:val="18"/>
          <w:szCs w:val="24"/>
          <w:lang w:val="en-US"/>
        </w:rPr>
        <w:t xml:space="preserve">he first three kinetic parameters of the ADM1-R3 </w:t>
      </w:r>
      <w:r w:rsidR="00D50FBE">
        <w:rPr>
          <w:rFonts w:eastAsia="Garamond" w:cs="Garamond"/>
          <w:sz w:val="18"/>
          <w:szCs w:val="24"/>
          <w:lang w:val="en-US"/>
        </w:rPr>
        <w:t xml:space="preserve">differ </w:t>
      </w:r>
      <w:r w:rsidR="00EC3AAE">
        <w:rPr>
          <w:rFonts w:eastAsia="Garamond" w:cs="Garamond"/>
          <w:sz w:val="18"/>
          <w:szCs w:val="24"/>
          <w:lang w:val="en-US"/>
        </w:rPr>
        <w:t>from</w:t>
      </w:r>
      <w:r w:rsidR="00D50FBE">
        <w:rPr>
          <w:rFonts w:eastAsia="Garamond" w:cs="Garamond"/>
          <w:sz w:val="18"/>
          <w:szCs w:val="24"/>
          <w:lang w:val="en-US"/>
        </w:rPr>
        <w:t xml:space="preserve"> those in</w:t>
      </w:r>
      <w:r w:rsidR="00EC3AAE">
        <w:rPr>
          <w:rFonts w:eastAsia="Garamond" w:cs="Garamond"/>
          <w:sz w:val="18"/>
          <w:szCs w:val="24"/>
          <w:lang w:val="en-US"/>
        </w:rPr>
        <w:t xml:space="preserve"> </w:t>
      </w:r>
      <w:sdt>
        <w:sdtPr>
          <w:rPr>
            <w:rFonts w:eastAsia="Garamond" w:cs="Garamond"/>
            <w:sz w:val="18"/>
            <w:szCs w:val="24"/>
            <w:lang w:val="en-US"/>
          </w:rPr>
          <w:alias w:val="To edit, see citavi.com/edit"/>
          <w:tag w:val="CitaviPlaceholder#120c6a4c-8ea1-4118-963e-aa2db114065e"/>
          <w:id w:val="1250626259"/>
          <w:placeholder>
            <w:docPart w:val="56CD7691B6F346498C2ED7EBECCA8976"/>
          </w:placeholder>
        </w:sdtPr>
        <w:sdtContent>
          <w:r w:rsidR="00EC3AAE">
            <w:rPr>
              <w:rFonts w:eastAsia="Garamond" w:cs="Garamond"/>
              <w:sz w:val="18"/>
              <w:szCs w:val="24"/>
              <w:lang w:val="en-US"/>
            </w:rPr>
            <w:fldChar w:fldCharType="begin"/>
          </w:r>
          <w:r w:rsidR="009E57A2">
            <w:rPr>
              <w:rFonts w:eastAsia="Garamond" w:cs="Garamond"/>
              <w:sz w:val="18"/>
              <w:szCs w:val="24"/>
              <w:lang w:val="en-US"/>
            </w:rPr>
            <w:instrText>ADDIN CitaviPlaceholder{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VuZyIsIkxhbmd1YWdlQ29kZSI6ImVuIiwiTG9jYXRpb25zIjpbeyIkaWQiOiIxNCIsIiR0eXBlIjoiU3dpc3NBY2FkZW1pYy5DaXRhdmkuTG9jYXRpb24sIFN3aXNzQWNhZGVtaWMuQ2l0YXZpIiwiQWRkcmVzcyI6eyIkaWQiOiIxNSIsIiR0eXBlIjoiU3dpc3NBY2FkZW1pYy5DaXRhdmkuTGlua2VkUmVzb3VyY2UsIFN3aXNzQWNhZGVtaWMuQ2l0YXZpIiwiTGlua2VkUmVzb3VyY2VUeXBlIjo1LCJPcmlnaW5hbFN0cmluZyI6Imh0dHBzOi8vZG9pLm9yZy8xMC4xMDE2L2ouYmlvcnRlY2guMjAyMS4xMjUxMjQiLCJVcmlTdHJpbmciOiJodHRwczovL2RvaS5vcmcvMTAuMTAxNi9qLmJpb3J0ZWNoLjIwMjEuMTI1MTI0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}</w:instrText>
          </w:r>
          <w:r w:rsidR="00EC3AAE">
            <w:rPr>
              <w:rFonts w:eastAsia="Garamond" w:cs="Garamond"/>
              <w:sz w:val="18"/>
              <w:szCs w:val="24"/>
              <w:lang w:val="en-US"/>
            </w:rPr>
            <w:fldChar w:fldCharType="separate"/>
          </w:r>
          <w:r w:rsidR="00D76A55">
            <w:rPr>
              <w:rFonts w:eastAsia="Garamond" w:cs="Garamond"/>
              <w:sz w:val="18"/>
              <w:szCs w:val="24"/>
              <w:lang w:val="en-US"/>
            </w:rPr>
            <w:t>Weinrich and Nelles</w:t>
          </w:r>
          <w:r w:rsidR="00EC3AAE">
            <w:rPr>
              <w:rFonts w:eastAsia="Garamond" w:cs="Garamond"/>
              <w:sz w:val="18"/>
              <w:szCs w:val="24"/>
              <w:lang w:val="en-US"/>
            </w:rPr>
            <w:fldChar w:fldCharType="end"/>
          </w:r>
        </w:sdtContent>
      </w:sdt>
      <w:r w:rsidR="00EC3AAE">
        <w:rPr>
          <w:rFonts w:eastAsia="Garamond" w:cs="Garamond"/>
          <w:sz w:val="18"/>
          <w:szCs w:val="24"/>
          <w:lang w:val="en-US"/>
        </w:rPr>
        <w:t xml:space="preserve"> </w:t>
      </w:r>
      <w:sdt>
        <w:sdtPr>
          <w:rPr>
            <w:rFonts w:eastAsia="Garamond" w:cs="Garamond"/>
            <w:sz w:val="18"/>
            <w:szCs w:val="24"/>
            <w:lang w:val="en-US"/>
          </w:rPr>
          <w:alias w:val="To edit, see citavi.com/edit"/>
          <w:tag w:val="CitaviPlaceholder#2a4495d9-548b-4e5d-9c76-809aa1d4d885"/>
          <w:id w:val="-1269459633"/>
          <w:placeholder>
            <w:docPart w:val="56CD7691B6F346498C2ED7EBECCA8976"/>
          </w:placeholder>
        </w:sdtPr>
        <w:sdtContent>
          <w:r w:rsidR="00EC3AAE">
            <w:rPr>
              <w:rFonts w:eastAsia="Garamond" w:cs="Garamond"/>
              <w:sz w:val="18"/>
              <w:szCs w:val="24"/>
              <w:lang w:val="en-US"/>
            </w:rPr>
            <w:fldChar w:fldCharType="begin"/>
          </w:r>
          <w:r w:rsidR="009E57A2">
            <w:rPr>
              <w:rFonts w:eastAsia="Garamond" w:cs="Garamond"/>
              <w:sz w:val="18"/>
              <w:szCs w:val="24"/>
              <w:lang w:val="en-US"/>
            </w:rPr>
            <w:instrText>ADDIN CitaviPlaceholder{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JodHRwczovL2RvaS5vcmcvMTAuMTAxNi9qLmJpb3J0ZWNoLjIwMjEuMTI1MTI0IiwiVXJpU3RyaW5nIjoiaHR0cHM6Ly9kb2kub3JnLzEwLjEwMTYvai5iaW9ydGVjaC4yMDIxLjEyNTEyNC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}</w:instrText>
          </w:r>
          <w:r w:rsidR="00EC3AAE">
            <w:rPr>
              <w:rFonts w:eastAsia="Garamond" w:cs="Garamond"/>
              <w:sz w:val="18"/>
              <w:szCs w:val="24"/>
              <w:lang w:val="en-US"/>
            </w:rPr>
            <w:fldChar w:fldCharType="separate"/>
          </w:r>
          <w:r w:rsidR="00D76A55">
            <w:rPr>
              <w:rFonts w:eastAsia="Garamond" w:cs="Garamond"/>
              <w:sz w:val="18"/>
              <w:szCs w:val="24"/>
              <w:lang w:val="en-US"/>
            </w:rPr>
            <w:t>(2021)</w:t>
          </w:r>
          <w:r w:rsidR="00EC3AAE">
            <w:rPr>
              <w:rFonts w:eastAsia="Garamond" w:cs="Garamond"/>
              <w:sz w:val="18"/>
              <w:szCs w:val="24"/>
              <w:lang w:val="en-US"/>
            </w:rPr>
            <w:fldChar w:fldCharType="end"/>
          </w:r>
        </w:sdtContent>
      </w:sdt>
      <w:r w:rsidR="00983785">
        <w:rPr>
          <w:rFonts w:eastAsia="Garamond" w:cs="Garamond"/>
          <w:sz w:val="18"/>
          <w:szCs w:val="24"/>
          <w:lang w:val="en-US"/>
        </w:rPr>
        <w:t>, t</w:t>
      </w:r>
      <w:r w:rsidR="00EC3AAE">
        <w:rPr>
          <w:rFonts w:eastAsia="Garamond" w:cs="Garamond"/>
          <w:sz w:val="18"/>
          <w:szCs w:val="24"/>
          <w:lang w:val="en-US"/>
        </w:rPr>
        <w:t xml:space="preserve">he other kinetic parameters are given </w:t>
      </w:r>
      <w:r w:rsidR="00D50FBE">
        <w:rPr>
          <w:rFonts w:eastAsia="Garamond" w:cs="Garamond"/>
          <w:sz w:val="18"/>
          <w:szCs w:val="24"/>
          <w:lang w:val="en-US"/>
        </w:rPr>
        <w:t xml:space="preserve">only </w:t>
      </w:r>
      <w:r w:rsidR="00EC3AAE">
        <w:rPr>
          <w:rFonts w:eastAsia="Garamond" w:cs="Garamond"/>
          <w:sz w:val="18"/>
          <w:szCs w:val="24"/>
          <w:lang w:val="en-US"/>
        </w:rPr>
        <w:t>for the sake of completeness.</w:t>
      </w:r>
    </w:p>
    <w:p w14:paraId="163EA9FE" w14:textId="10570C99" w:rsidR="007B71A7" w:rsidRDefault="00883F42" w:rsidP="00BB611D">
      <w:pPr>
        <w:spacing w:after="0"/>
        <w:ind w:right="-43" w:firstLine="0"/>
        <w:jc w:val="left"/>
        <w:rPr>
          <w:rFonts w:eastAsia="Garamond" w:cs="Garamond"/>
          <w:color w:val="000000" w:themeColor="text1"/>
          <w:sz w:val="18"/>
          <w:szCs w:val="18"/>
          <w:lang w:val="en-GB"/>
        </w:rPr>
      </w:pPr>
      <w:r>
        <w:rPr>
          <w:rFonts w:eastAsia="Garamond" w:cs="Garamond"/>
          <w:color w:val="000000" w:themeColor="text1"/>
          <w:sz w:val="18"/>
          <w:szCs w:val="18"/>
          <w:vertAlign w:val="superscript"/>
          <w:lang w:val="en-GB"/>
        </w:rPr>
        <w:t>c</w:t>
      </w:r>
      <w:r w:rsidR="002C4321" w:rsidRPr="6AD5F801">
        <w:rPr>
          <w:rFonts w:eastAsia="Garamond" w:cs="Garamond"/>
          <w:color w:val="000000" w:themeColor="text1"/>
          <w:sz w:val="18"/>
          <w:szCs w:val="18"/>
          <w:lang w:val="en-GB"/>
        </w:rPr>
        <w:t xml:space="preserve"> </w:t>
      </w:r>
      <w:r w:rsidR="002C4321">
        <w:rPr>
          <w:rFonts w:eastAsia="Garamond" w:cs="Garamond"/>
          <w:color w:val="000000" w:themeColor="text1"/>
          <w:sz w:val="18"/>
          <w:szCs w:val="18"/>
          <w:lang w:val="en-GB"/>
        </w:rPr>
        <w:t>Individual v</w:t>
      </w:r>
      <w:r w:rsidR="002C4321" w:rsidRPr="6AD5F801">
        <w:rPr>
          <w:rFonts w:eastAsia="Garamond" w:cs="Garamond"/>
          <w:color w:val="000000" w:themeColor="text1"/>
          <w:sz w:val="18"/>
          <w:szCs w:val="18"/>
          <w:lang w:val="en-GB"/>
        </w:rPr>
        <w:t xml:space="preserve">alues </w:t>
      </w:r>
      <w:r w:rsidR="00677CF7">
        <w:rPr>
          <w:rFonts w:eastAsia="Garamond" w:cs="Garamond"/>
          <w:color w:val="000000" w:themeColor="text1"/>
          <w:sz w:val="18"/>
          <w:szCs w:val="18"/>
          <w:lang w:val="en-GB"/>
        </w:rPr>
        <w:t>were</w:t>
      </w:r>
      <w:r w:rsidR="002C4321">
        <w:rPr>
          <w:rFonts w:eastAsia="Garamond" w:cs="Garamond"/>
          <w:color w:val="000000" w:themeColor="text1"/>
          <w:sz w:val="18"/>
          <w:szCs w:val="18"/>
          <w:lang w:val="en-GB"/>
        </w:rPr>
        <w:t xml:space="preserve"> inspired by </w:t>
      </w:r>
      <w:r w:rsidR="002C4321" w:rsidRPr="6AD5F801">
        <w:rPr>
          <w:rFonts w:eastAsia="Garamond" w:cs="Garamond"/>
          <w:color w:val="000000" w:themeColor="text1"/>
          <w:sz w:val="18"/>
          <w:szCs w:val="18"/>
          <w:lang w:val="en-GB"/>
        </w:rPr>
        <w:t>the research biogas plant at DBFZ</w:t>
      </w:r>
      <w:r w:rsidR="002C4321">
        <w:rPr>
          <w:rFonts w:eastAsia="Garamond" w:cs="Garamond"/>
          <w:color w:val="000000" w:themeColor="text1"/>
          <w:sz w:val="18"/>
          <w:szCs w:val="18"/>
          <w:lang w:val="en-GB"/>
        </w:rPr>
        <w:t xml:space="preserve"> described in Mauky et al. (2016).</w:t>
      </w:r>
    </w:p>
    <w:p w14:paraId="25D8BA26" w14:textId="48EC72A9" w:rsidR="007B71A7" w:rsidRDefault="00883F42" w:rsidP="007B71A7">
      <w:pPr>
        <w:spacing w:line="360" w:lineRule="auto"/>
        <w:ind w:right="30" w:firstLine="0"/>
        <w:jc w:val="left"/>
        <w:rPr>
          <w:rFonts w:eastAsia="Garamond" w:cs="Garamond"/>
          <w:sz w:val="18"/>
          <w:szCs w:val="24"/>
          <w:lang w:val="en-US"/>
        </w:rPr>
      </w:pPr>
      <w:r>
        <w:rPr>
          <w:rFonts w:eastAsia="Garamond" w:cs="Garamond"/>
          <w:color w:val="000000" w:themeColor="text1"/>
          <w:sz w:val="18"/>
          <w:szCs w:val="18"/>
          <w:vertAlign w:val="superscript"/>
          <w:lang w:val="en-GB"/>
        </w:rPr>
        <w:t>d</w:t>
      </w:r>
      <w:r w:rsidR="007B71A7" w:rsidRPr="6AD5F801">
        <w:rPr>
          <w:rFonts w:eastAsia="Garamond" w:cs="Garamond"/>
          <w:color w:val="000000" w:themeColor="text1"/>
          <w:sz w:val="18"/>
          <w:szCs w:val="18"/>
          <w:lang w:val="en-GB"/>
        </w:rPr>
        <w:t xml:space="preserve"> </w:t>
      </w:r>
      <w:r w:rsidR="007B71A7">
        <w:rPr>
          <w:rFonts w:eastAsia="Garamond" w:cs="Garamond"/>
          <w:sz w:val="18"/>
          <w:szCs w:val="24"/>
          <w:lang w:val="en-US"/>
        </w:rPr>
        <w:t xml:space="preserve">BMP of sugar beet silage </w:t>
      </w:r>
      <w:r w:rsidR="00024A4D">
        <w:rPr>
          <w:rFonts w:eastAsia="Garamond" w:cs="Garamond"/>
          <w:sz w:val="18"/>
          <w:szCs w:val="24"/>
          <w:lang w:val="en-US"/>
        </w:rPr>
        <w:t xml:space="preserve">taken </w:t>
      </w:r>
      <w:r w:rsidR="007B71A7">
        <w:rPr>
          <w:rFonts w:eastAsia="Garamond" w:cs="Garamond"/>
          <w:sz w:val="18"/>
          <w:szCs w:val="24"/>
          <w:lang w:val="en-US"/>
        </w:rPr>
        <w:t xml:space="preserve">from </w:t>
      </w:r>
      <w:sdt>
        <w:sdtPr>
          <w:rPr>
            <w:rFonts w:eastAsia="Garamond" w:cs="Garamond"/>
            <w:sz w:val="18"/>
            <w:szCs w:val="24"/>
            <w:lang w:val="en-US"/>
          </w:rPr>
          <w:alias w:val="To edit, see citavi.com/edit"/>
          <w:tag w:val="CitaviPlaceholder#8bd27498-38b7-43dc-a06b-de34edaeeb87"/>
          <w:id w:val="1407343483"/>
          <w:placeholder>
            <w:docPart w:val="E0E9F0C94F9F4D7CA931BDF4FD6DF406"/>
          </w:placeholder>
        </w:sdtPr>
        <w:sdtContent>
          <w:r w:rsidR="007B71A7">
            <w:rPr>
              <w:rFonts w:eastAsia="Garamond" w:cs="Garamond"/>
              <w:sz w:val="18"/>
              <w:szCs w:val="24"/>
              <w:lang w:val="en-US"/>
            </w:rPr>
            <w:fldChar w:fldCharType="begin"/>
          </w:r>
          <w:r w:rsidR="009E57A2">
            <w:rPr>
              <w:rFonts w:eastAsia="Garamond" w:cs="Garamond"/>
              <w:sz w:val="18"/>
              <w:szCs w:val="24"/>
              <w:lang w:val="en-US"/>
            </w:rPr>
            <w:instrText>ADDIN CitaviPlaceholder{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IxMC4zMzkwL2VuOTA1MDM2OCIsIlVyaVN0cmluZyI6Imh0dHBzOi8vZG9pLm9yZy8xMC4zMzkwL2VuOTA1MDM2OC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}</w:instrText>
          </w:r>
          <w:r w:rsidR="007B71A7">
            <w:rPr>
              <w:rFonts w:eastAsia="Garamond" w:cs="Garamond"/>
              <w:sz w:val="18"/>
              <w:szCs w:val="24"/>
              <w:lang w:val="en-US"/>
            </w:rPr>
            <w:fldChar w:fldCharType="separate"/>
          </w:r>
          <w:r w:rsidR="00D76A55">
            <w:rPr>
              <w:rFonts w:eastAsia="Garamond" w:cs="Garamond"/>
              <w:sz w:val="18"/>
              <w:szCs w:val="24"/>
              <w:lang w:val="en-US"/>
            </w:rPr>
            <w:t>Heidarzadeh Vazifehkhoran et al.</w:t>
          </w:r>
          <w:r w:rsidR="007B71A7">
            <w:rPr>
              <w:rFonts w:eastAsia="Garamond" w:cs="Garamond"/>
              <w:sz w:val="18"/>
              <w:szCs w:val="24"/>
              <w:lang w:val="en-US"/>
            </w:rPr>
            <w:fldChar w:fldCharType="end"/>
          </w:r>
        </w:sdtContent>
      </w:sdt>
      <w:r w:rsidR="007B71A7">
        <w:rPr>
          <w:rFonts w:eastAsia="Garamond" w:cs="Garamond"/>
          <w:sz w:val="18"/>
          <w:szCs w:val="24"/>
          <w:lang w:val="en-US"/>
        </w:rPr>
        <w:t xml:space="preserve"> </w:t>
      </w:r>
      <w:sdt>
        <w:sdtPr>
          <w:rPr>
            <w:rFonts w:eastAsia="Garamond" w:cs="Garamond"/>
            <w:sz w:val="18"/>
            <w:szCs w:val="24"/>
            <w:lang w:val="en-US"/>
          </w:rPr>
          <w:alias w:val="To edit, see citavi.com/edit"/>
          <w:tag w:val="CitaviPlaceholder#e5272cc7-71ae-49ba-afbb-23dc4ed70f34"/>
          <w:id w:val="-410544737"/>
          <w:placeholder>
            <w:docPart w:val="E0E9F0C94F9F4D7CA931BDF4FD6DF406"/>
          </w:placeholder>
        </w:sdtPr>
        <w:sdtContent>
          <w:r w:rsidR="007B71A7">
            <w:rPr>
              <w:rFonts w:eastAsia="Garamond" w:cs="Garamond"/>
              <w:sz w:val="18"/>
              <w:szCs w:val="24"/>
              <w:lang w:val="en-US"/>
            </w:rPr>
            <w:fldChar w:fldCharType="begin"/>
          </w:r>
          <w:r w:rsidR="009E57A2">
            <w:rPr>
              <w:rFonts w:eastAsia="Garamond" w:cs="Garamond"/>
              <w:sz w:val="18"/>
              <w:szCs w:val="24"/>
              <w:lang w:val="en-US"/>
            </w:rPr>
            <w:instrText>ADDIN CitaviPlaceholder{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MTAuMzM5MC9lbjkwNTAzNjgiLCJVcmlTdHJpbmciOiJodHRwczovL2RvaS5vcmcvMTAuMzM5MC9lbjkwNTAzNjg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}</w:instrText>
          </w:r>
          <w:r w:rsidR="007B71A7">
            <w:rPr>
              <w:rFonts w:eastAsia="Garamond" w:cs="Garamond"/>
              <w:sz w:val="18"/>
              <w:szCs w:val="24"/>
              <w:lang w:val="en-US"/>
            </w:rPr>
            <w:fldChar w:fldCharType="separate"/>
          </w:r>
          <w:r w:rsidR="00D76A55">
            <w:rPr>
              <w:rFonts w:eastAsia="Garamond" w:cs="Garamond"/>
              <w:sz w:val="18"/>
              <w:szCs w:val="24"/>
              <w:lang w:val="en-US"/>
            </w:rPr>
            <w:t>(2016)</w:t>
          </w:r>
          <w:r w:rsidR="007B71A7">
            <w:rPr>
              <w:rFonts w:eastAsia="Garamond" w:cs="Garamond"/>
              <w:sz w:val="18"/>
              <w:szCs w:val="24"/>
              <w:lang w:val="en-US"/>
            </w:rPr>
            <w:fldChar w:fldCharType="end"/>
          </w:r>
        </w:sdtContent>
      </w:sdt>
      <w:r w:rsidR="007B71A7">
        <w:rPr>
          <w:rFonts w:eastAsia="Garamond" w:cs="Garamond"/>
          <w:sz w:val="18"/>
          <w:szCs w:val="24"/>
          <w:lang w:val="en-US"/>
        </w:rPr>
        <w:t>, all others</w:t>
      </w:r>
      <w:r w:rsidR="00677CF7">
        <w:rPr>
          <w:rFonts w:eastAsia="Garamond" w:cs="Garamond"/>
          <w:sz w:val="18"/>
          <w:szCs w:val="24"/>
          <w:lang w:val="en-US"/>
        </w:rPr>
        <w:t xml:space="preserve"> </w:t>
      </w:r>
      <w:r w:rsidR="006E0097">
        <w:rPr>
          <w:rFonts w:eastAsia="Garamond" w:cs="Garamond"/>
          <w:sz w:val="18"/>
          <w:szCs w:val="24"/>
          <w:lang w:val="en-US"/>
        </w:rPr>
        <w:t xml:space="preserve">are based on </w:t>
      </w:r>
      <w:r w:rsidR="007B71A7">
        <w:rPr>
          <w:rFonts w:eastAsia="Garamond" w:cs="Garamond"/>
          <w:sz w:val="18"/>
          <w:szCs w:val="24"/>
          <w:lang w:val="en-US"/>
        </w:rPr>
        <w:t xml:space="preserve">in-house </w:t>
      </w:r>
      <w:r w:rsidR="00677CF7">
        <w:rPr>
          <w:rFonts w:eastAsia="Garamond" w:cs="Garamond"/>
          <w:sz w:val="18"/>
          <w:szCs w:val="24"/>
          <w:lang w:val="en-US"/>
        </w:rPr>
        <w:t>measurements</w:t>
      </w:r>
      <w:r w:rsidR="007B71A7">
        <w:rPr>
          <w:rFonts w:eastAsia="Garamond" w:cs="Garamond"/>
          <w:sz w:val="18"/>
          <w:szCs w:val="24"/>
          <w:lang w:val="en-US"/>
        </w:rPr>
        <w:t xml:space="preserve"> at DBFZ</w:t>
      </w:r>
      <w:r w:rsidR="00CB6FEF">
        <w:rPr>
          <w:rFonts w:eastAsia="Garamond" w:cs="Garamond"/>
          <w:sz w:val="18"/>
          <w:szCs w:val="24"/>
          <w:lang w:val="en-US"/>
        </w:rPr>
        <w:t>, which have been assessed in triplicates</w:t>
      </w:r>
      <w:r w:rsidR="001D3BAC">
        <w:rPr>
          <w:rFonts w:eastAsia="Garamond" w:cs="Garamond"/>
          <w:sz w:val="18"/>
          <w:szCs w:val="24"/>
          <w:lang w:val="en-US"/>
        </w:rPr>
        <w:t>.</w:t>
      </w:r>
    </w:p>
    <w:p w14:paraId="4F164AFE" w14:textId="50142984" w:rsidR="007B71A7" w:rsidRDefault="00EC3AAE" w:rsidP="00D50FBE">
      <w:pPr>
        <w:spacing w:line="360" w:lineRule="auto"/>
        <w:ind w:right="30" w:firstLine="0"/>
        <w:rPr>
          <w:rFonts w:eastAsia="Garamond" w:cs="Garamond"/>
          <w:sz w:val="18"/>
          <w:szCs w:val="24"/>
          <w:lang w:val="en-US"/>
        </w:rPr>
      </w:pPr>
      <w:r>
        <w:rPr>
          <w:rFonts w:eastAsia="Garamond" w:cs="Garamond"/>
          <w:sz w:val="18"/>
          <w:szCs w:val="24"/>
          <w:vertAlign w:val="superscript"/>
          <w:lang w:val="en-US"/>
        </w:rPr>
        <w:t>e</w:t>
      </w:r>
      <w:r w:rsidR="00EF6799">
        <w:rPr>
          <w:rFonts w:eastAsia="Garamond" w:cs="Garamond"/>
          <w:sz w:val="18"/>
          <w:szCs w:val="24"/>
          <w:lang w:val="en-US"/>
        </w:rPr>
        <w:t xml:space="preserve"> </w:t>
      </w:r>
      <w:r w:rsidR="001D3BAC">
        <w:rPr>
          <w:rFonts w:eastAsia="Garamond" w:cs="Garamond"/>
          <w:sz w:val="18"/>
          <w:szCs w:val="24"/>
          <w:lang w:val="en-US"/>
        </w:rPr>
        <w:t xml:space="preserve">Nominal values </w:t>
      </w:r>
      <w:r w:rsidR="00D50FBE">
        <w:rPr>
          <w:rFonts w:eastAsia="Garamond" w:cs="Garamond"/>
          <w:sz w:val="18"/>
          <w:szCs w:val="24"/>
          <w:lang w:val="en-US"/>
        </w:rPr>
        <w:t xml:space="preserve">of TS, </w:t>
      </w:r>
      <m:oMath>
        <m:r>
          <w:rPr>
            <w:rFonts w:ascii="Cambria Math" w:eastAsia="Garamond" w:hAnsi="Cambria Math" w:cs="Garamond"/>
            <w:sz w:val="18"/>
            <w:szCs w:val="24"/>
            <w:lang w:val="en-US"/>
          </w:rPr>
          <m:t>XA</m:t>
        </m:r>
      </m:oMath>
      <w:r w:rsidR="00D50FBE">
        <w:rPr>
          <w:rFonts w:eastAsia="Garamond" w:cs="Garamond"/>
          <w:sz w:val="18"/>
          <w:szCs w:val="24"/>
          <w:lang w:val="en-US"/>
        </w:rPr>
        <w:t>,</w:t>
      </w:r>
      <w:r w:rsidR="00EC303E">
        <w:rPr>
          <w:rFonts w:eastAsia="Garamond" w:cs="Garamond"/>
          <w:sz w:val="18"/>
          <w:szCs w:val="24"/>
          <w:lang w:val="en-US"/>
        </w:rPr>
        <w:t xml:space="preserve"> </w:t>
      </w:r>
      <m:oMath>
        <m:r>
          <w:rPr>
            <w:rFonts w:ascii="Cambria Math" w:eastAsia="Garamond" w:hAnsi="Cambria Math" w:cs="Garamond"/>
            <w:sz w:val="18"/>
            <w:szCs w:val="24"/>
            <w:lang w:val="en-US"/>
          </w:rPr>
          <m:t>XP</m:t>
        </m:r>
      </m:oMath>
      <w:r w:rsidR="00D50FBE">
        <w:rPr>
          <w:rFonts w:eastAsia="Garamond" w:cs="Garamond"/>
          <w:sz w:val="18"/>
          <w:szCs w:val="24"/>
          <w:lang w:val="en-US"/>
        </w:rPr>
        <w:t xml:space="preserve">, </w:t>
      </w:r>
      <m:oMath>
        <m:r>
          <w:rPr>
            <w:rFonts w:ascii="Cambria Math" w:eastAsia="Garamond" w:hAnsi="Cambria Math" w:cs="Garamond"/>
            <w:sz w:val="18"/>
            <w:szCs w:val="24"/>
            <w:lang w:val="en-US"/>
          </w:rPr>
          <m:t>XL</m:t>
        </m:r>
      </m:oMath>
      <w:r w:rsidR="00D50FBE">
        <w:rPr>
          <w:rFonts w:eastAsia="Garamond" w:cs="Garamond"/>
          <w:sz w:val="18"/>
          <w:szCs w:val="24"/>
          <w:lang w:val="en-US"/>
        </w:rPr>
        <w:t xml:space="preserve"> </w:t>
      </w:r>
      <w:r w:rsidR="001D3BAC">
        <w:rPr>
          <w:rFonts w:eastAsia="Garamond" w:cs="Garamond"/>
          <w:sz w:val="18"/>
          <w:szCs w:val="24"/>
          <w:lang w:val="en-US"/>
        </w:rPr>
        <w:t xml:space="preserve">were </w:t>
      </w:r>
      <w:r w:rsidR="007B71A7">
        <w:rPr>
          <w:rFonts w:eastAsia="Garamond" w:cs="Garamond"/>
          <w:sz w:val="18"/>
          <w:szCs w:val="24"/>
          <w:lang w:val="en-US"/>
        </w:rPr>
        <w:t>determined from in-house substrate characterization at DBFZ with given sample size</w:t>
      </w:r>
      <w:r w:rsidR="001D3BAC">
        <w:rPr>
          <w:rFonts w:eastAsia="Garamond" w:cs="Garamond"/>
          <w:sz w:val="18"/>
          <w:szCs w:val="24"/>
          <w:lang w:val="en-US"/>
        </w:rPr>
        <w:t>.</w:t>
      </w:r>
    </w:p>
    <w:p w14:paraId="29A5D0C7" w14:textId="5726FCDA" w:rsidR="00CC6CC8" w:rsidRPr="006E7A8E" w:rsidRDefault="00EC3AAE" w:rsidP="00220152">
      <w:pPr>
        <w:spacing w:line="360" w:lineRule="auto"/>
        <w:ind w:right="30" w:firstLine="0"/>
        <w:jc w:val="left"/>
        <w:rPr>
          <w:sz w:val="18"/>
          <w:lang w:val="en-US"/>
        </w:rPr>
      </w:pPr>
      <w:r>
        <w:rPr>
          <w:rFonts w:eastAsia="Garamond" w:cs="Garamond"/>
          <w:sz w:val="18"/>
          <w:szCs w:val="24"/>
          <w:vertAlign w:val="superscript"/>
          <w:lang w:val="en-US"/>
        </w:rPr>
        <w:t>f</w:t>
      </w:r>
      <w:r w:rsidR="007B71A7">
        <w:rPr>
          <w:rFonts w:eastAsia="Garamond" w:cs="Garamond"/>
          <w:sz w:val="18"/>
          <w:szCs w:val="24"/>
          <w:lang w:val="en-US"/>
        </w:rPr>
        <w:t xml:space="preserve"> VC of BMP taken as mean residual </w:t>
      </w:r>
      <w:r w:rsidR="00667BDC">
        <w:rPr>
          <w:rFonts w:eastAsia="Garamond" w:cs="Garamond"/>
          <w:sz w:val="18"/>
          <w:szCs w:val="24"/>
          <w:lang w:val="en-US"/>
        </w:rPr>
        <w:t>standard deviation</w:t>
      </w:r>
      <w:r w:rsidR="007B71A7">
        <w:rPr>
          <w:rFonts w:eastAsia="Garamond" w:cs="Garamond"/>
          <w:sz w:val="18"/>
          <w:szCs w:val="24"/>
          <w:lang w:val="en-US"/>
        </w:rPr>
        <w:t xml:space="preserve"> of all four substrates in </w:t>
      </w:r>
      <w:sdt>
        <w:sdtPr>
          <w:rPr>
            <w:rFonts w:eastAsia="Garamond" w:cs="Garamond"/>
            <w:sz w:val="18"/>
            <w:szCs w:val="24"/>
            <w:lang w:val="en-US"/>
          </w:rPr>
          <w:alias w:val="To edit, see citavi.com/edit"/>
          <w:tag w:val="CitaviPlaceholder#aa74cf7c-e12c-43c4-b03f-1c541b5e3885"/>
          <w:id w:val="-1661078250"/>
          <w:placeholder>
            <w:docPart w:val="B4766C8034684748A637D8E1F4BF5F08"/>
          </w:placeholder>
        </w:sdtPr>
        <w:sdtContent>
          <w:r w:rsidR="007B71A7">
            <w:rPr>
              <w:rFonts w:eastAsia="Garamond" w:cs="Garamond"/>
              <w:sz w:val="18"/>
              <w:szCs w:val="24"/>
              <w:lang w:val="en-US"/>
            </w:rPr>
            <w:fldChar w:fldCharType="begin"/>
          </w:r>
          <w:r w:rsidR="009E57A2">
            <w:rPr>
              <w:rFonts w:eastAsia="Garamond" w:cs="Garamond"/>
              <w:sz w:val="18"/>
              <w:szCs w:val="24"/>
              <w:lang w:val="en-US"/>
            </w:rPr>
            <w:instrText>ADDIN CitaviPlaceholder{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MyIsIiR0eXBlIjoiU3dpc3NBY2FkZW1pYy5DaXRhdmkuTG9jYXRpb24sIFN3aXNzQWNhZGVtaWMuQ2l0YXZpIiwiQWRkcmVzcyI6eyIkaWQiOiIxNCIsIiR0eXBlIjoiU3dpc3NBY2FkZW1pYy5DaXRhdmkuTGlua2VkUmVzb3VyY2UsIFN3aXNzQWNhZGVtaWMuQ2l0YXZpIiwiTGlua2VkUmVzb3VyY2VUeXBlIjo1LCJPcmlnaW5hbFN0cmluZyI6IjEwLjMzOTAvdzEyMDYxNzUyIiwiVXJpU3RyaW5nIjoiaHR0cHM6Ly9kb2kub3JnLzEwLjMzOTAvdzEyMDYxNzUy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}</w:instrText>
          </w:r>
          <w:r w:rsidR="007B71A7">
            <w:rPr>
              <w:rFonts w:eastAsia="Garamond" w:cs="Garamond"/>
              <w:sz w:val="18"/>
              <w:szCs w:val="24"/>
              <w:lang w:val="en-US"/>
            </w:rPr>
            <w:fldChar w:fldCharType="separate"/>
          </w:r>
          <w:r w:rsidR="00D76A55">
            <w:rPr>
              <w:rFonts w:eastAsia="Garamond" w:cs="Garamond"/>
              <w:sz w:val="18"/>
              <w:szCs w:val="24"/>
              <w:lang w:val="en-US"/>
            </w:rPr>
            <w:t>Hafner et al.</w:t>
          </w:r>
          <w:r w:rsidR="007B71A7">
            <w:rPr>
              <w:rFonts w:eastAsia="Garamond" w:cs="Garamond"/>
              <w:sz w:val="18"/>
              <w:szCs w:val="24"/>
              <w:lang w:val="en-US"/>
            </w:rPr>
            <w:fldChar w:fldCharType="end"/>
          </w:r>
        </w:sdtContent>
      </w:sdt>
      <w:r w:rsidR="007B71A7">
        <w:rPr>
          <w:rFonts w:eastAsia="Garamond" w:cs="Garamond"/>
          <w:sz w:val="18"/>
          <w:szCs w:val="24"/>
          <w:lang w:val="en-US"/>
        </w:rPr>
        <w:t xml:space="preserve"> </w:t>
      </w:r>
      <w:sdt>
        <w:sdtPr>
          <w:rPr>
            <w:rFonts w:eastAsia="Garamond" w:cs="Garamond"/>
            <w:sz w:val="18"/>
            <w:szCs w:val="24"/>
            <w:lang w:val="en-US"/>
          </w:rPr>
          <w:alias w:val="To edit, see citavi.com/edit"/>
          <w:tag w:val="CitaviPlaceholder#b76dfc87-bdbe-4baa-bc61-2608e54cc65b"/>
          <w:id w:val="-1228984482"/>
          <w:placeholder>
            <w:docPart w:val="B4766C8034684748A637D8E1F4BF5F08"/>
          </w:placeholder>
        </w:sdtPr>
        <w:sdtContent>
          <w:r w:rsidR="007B71A7">
            <w:rPr>
              <w:rFonts w:eastAsia="Garamond" w:cs="Garamond"/>
              <w:sz w:val="18"/>
              <w:szCs w:val="24"/>
              <w:lang w:val="en-US"/>
            </w:rPr>
            <w:fldChar w:fldCharType="begin"/>
          </w:r>
          <w:r w:rsidR="009E57A2">
            <w:rPr>
              <w:rFonts w:eastAsia="Garamond" w:cs="Garamond"/>
              <w:sz w:val="18"/>
              <w:szCs w:val="24"/>
              <w:lang w:val="en-US"/>
            </w:rPr>
            <w:instrText>ADDIN CitaviPlaceholder{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MiLCIkdHlwZSI6IlN3aXNzQWNhZGVtaWMuQ2l0YXZpLkxvY2F0aW9uLCBTd2lzc0FjYWRlbWljLkNpdGF2aSIsIkFkZHJlc3MiOnsiJGlkIjoiMTQiLCIkdHlwZSI6IlN3aXNzQWNhZGVtaWMuQ2l0YXZpLkxpbmtlZFJlc291cmNlLCBTd2lzc0FjYWRlbWljLkNpdGF2aSIsIkxpbmtlZFJlc291cmNlVHlwZSI6NSwiT3JpZ2luYWxTdHJpbmciOiIxMC4zMzkwL3cxMjA2MTc1MiIsIlVyaVN0cmluZyI6Imh0dHBzOi8vZG9pLm9yZy8xMC4zMzkwL3cxMjA2MTc1MiIsIkxpbmtlZFJlc291cmNlU3RhdHVzIjo4LCJQcm9wZXJ0aWVzIjp7IiRpZCI6IjE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}</w:instrText>
          </w:r>
          <w:r w:rsidR="007B71A7">
            <w:rPr>
              <w:rFonts w:eastAsia="Garamond" w:cs="Garamond"/>
              <w:sz w:val="18"/>
              <w:szCs w:val="24"/>
              <w:lang w:val="en-US"/>
            </w:rPr>
            <w:fldChar w:fldCharType="separate"/>
          </w:r>
          <w:r w:rsidR="00D76A55">
            <w:rPr>
              <w:rFonts w:eastAsia="Garamond" w:cs="Garamond"/>
              <w:sz w:val="18"/>
              <w:szCs w:val="24"/>
              <w:lang w:val="en-US"/>
            </w:rPr>
            <w:t>(2020)</w:t>
          </w:r>
          <w:r w:rsidR="007B71A7">
            <w:rPr>
              <w:rFonts w:eastAsia="Garamond" w:cs="Garamond"/>
              <w:sz w:val="18"/>
              <w:szCs w:val="24"/>
              <w:lang w:val="en-US"/>
            </w:rPr>
            <w:fldChar w:fldCharType="end"/>
          </w:r>
        </w:sdtContent>
      </w:sdt>
      <w:r w:rsidR="007B71A7">
        <w:rPr>
          <w:rFonts w:eastAsia="Garamond" w:cs="Garamond"/>
          <w:sz w:val="18"/>
          <w:szCs w:val="24"/>
          <w:lang w:val="en-US"/>
        </w:rPr>
        <w:t>, Tab. 3, excluding cellulose</w:t>
      </w:r>
      <w:r w:rsidR="001D3BAC">
        <w:rPr>
          <w:rFonts w:eastAsia="Garamond" w:cs="Garamond"/>
          <w:sz w:val="18"/>
          <w:szCs w:val="24"/>
          <w:lang w:val="en-US"/>
        </w:rPr>
        <w:t>. VC</w:t>
      </w:r>
      <w:r w:rsidR="001D3BAC" w:rsidRPr="009C322A">
        <w:rPr>
          <w:sz w:val="18"/>
          <w:lang w:val="en-US"/>
        </w:rPr>
        <w:t xml:space="preserve"> </w:t>
      </w:r>
      <w:r w:rsidR="001D3BAC" w:rsidRPr="00220152">
        <w:rPr>
          <w:sz w:val="18"/>
          <w:lang w:val="en-US"/>
        </w:rPr>
        <w:t xml:space="preserve">of </w:t>
      </w:r>
      <m:oMath>
        <m:r>
          <w:rPr>
            <w:rFonts w:ascii="Cambria Math" w:hAnsi="Cambria Math"/>
            <w:sz w:val="18"/>
            <w:lang w:val="en-US"/>
          </w:rPr>
          <m:t>TS</m:t>
        </m:r>
      </m:oMath>
      <w:r w:rsidR="001D3BAC" w:rsidRPr="00220152">
        <w:rPr>
          <w:sz w:val="18"/>
          <w:lang w:val="en-US"/>
        </w:rPr>
        <w:t xml:space="preserve">, </w:t>
      </w:r>
      <m:oMath>
        <m:r>
          <w:rPr>
            <w:rFonts w:ascii="Cambria Math" w:hAnsi="Cambria Math"/>
            <w:sz w:val="18"/>
            <w:lang w:val="en-US"/>
          </w:rPr>
          <m:t>XP</m:t>
        </m:r>
      </m:oMath>
      <w:r w:rsidR="001D3BAC" w:rsidRPr="00220152">
        <w:rPr>
          <w:sz w:val="18"/>
          <w:lang w:val="en-US"/>
        </w:rPr>
        <w:t xml:space="preserve">, </w:t>
      </w:r>
      <m:oMath>
        <m:r>
          <w:rPr>
            <w:rFonts w:ascii="Cambria Math" w:hAnsi="Cambria Math"/>
            <w:sz w:val="18"/>
            <w:lang w:val="en-US"/>
          </w:rPr>
          <m:t>XL</m:t>
        </m:r>
      </m:oMath>
      <w:r w:rsidR="001D3BAC" w:rsidRPr="00220152">
        <w:rPr>
          <w:sz w:val="18"/>
          <w:lang w:val="en-US"/>
        </w:rPr>
        <w:t xml:space="preserve">, and </w:t>
      </w:r>
      <m:oMath>
        <m:r>
          <w:rPr>
            <w:rFonts w:ascii="Cambria Math" w:hAnsi="Cambria Math"/>
            <w:sz w:val="18"/>
            <w:lang w:val="en-US"/>
          </w:rPr>
          <m:t>XA</m:t>
        </m:r>
      </m:oMath>
      <w:r w:rsidR="001D3BAC" w:rsidRPr="00220152">
        <w:rPr>
          <w:sz w:val="18"/>
          <w:lang w:val="en-US"/>
        </w:rPr>
        <w:t xml:space="preserve"> were taken from </w:t>
      </w:r>
      <w:sdt>
        <w:sdtPr>
          <w:rPr>
            <w:sz w:val="18"/>
            <w:lang w:val="en-US"/>
          </w:rPr>
          <w:alias w:val="To edit, see citavi.com/edit"/>
          <w:tag w:val="CitaviPlaceholder#e6db6b2e-fab1-4a9b-a12c-57bfc19fe132"/>
          <w:id w:val="2033370748"/>
          <w:placeholder>
            <w:docPart w:val="C2C0F12C8F124740A61917E8DA5703D2"/>
          </w:placeholder>
        </w:sdtPr>
        <w:sdtContent>
          <w:r w:rsidR="001D3BAC" w:rsidRPr="00220152">
            <w:rPr>
              <w:sz w:val="18"/>
              <w:lang w:val="en-US"/>
            </w:rPr>
            <w:fldChar w:fldCharType="begin"/>
          </w:r>
          <w:r w:rsidR="00B7322D">
            <w:rPr>
              <w:sz w:val="18"/>
              <w:lang w:val="en-US"/>
            </w:rPr>
            <w:instrText>ADDIN CitaviPlaceholder{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}</w:instrText>
          </w:r>
          <w:r w:rsidR="001D3BAC" w:rsidRPr="00220152">
            <w:rPr>
              <w:sz w:val="18"/>
              <w:lang w:val="en-US"/>
            </w:rPr>
            <w:fldChar w:fldCharType="separate"/>
          </w:r>
          <w:r w:rsidR="00D76A55">
            <w:rPr>
              <w:sz w:val="18"/>
              <w:lang w:val="en-US"/>
            </w:rPr>
            <w:t>Delory et al.</w:t>
          </w:r>
          <w:r w:rsidR="001D3BAC" w:rsidRPr="00220152">
            <w:rPr>
              <w:sz w:val="18"/>
              <w:lang w:val="en-US"/>
            </w:rPr>
            <w:fldChar w:fldCharType="end"/>
          </w:r>
        </w:sdtContent>
      </w:sdt>
      <w:r w:rsidR="001D3BAC" w:rsidRPr="00220152">
        <w:rPr>
          <w:sz w:val="18"/>
          <w:lang w:val="en-US"/>
        </w:rPr>
        <w:t xml:space="preserve"> </w:t>
      </w:r>
      <w:sdt>
        <w:sdtPr>
          <w:rPr>
            <w:sz w:val="18"/>
            <w:lang w:val="en-US"/>
          </w:rPr>
          <w:alias w:val="To edit, see citavi.com/edit"/>
          <w:tag w:val="CitaviPlaceholder#2dfd154c-6d00-4b7b-a8e0-421ac87c966b"/>
          <w:id w:val="-514225283"/>
          <w:placeholder>
            <w:docPart w:val="C2C0F12C8F124740A61917E8DA5703D2"/>
          </w:placeholder>
        </w:sdtPr>
        <w:sdtContent>
          <w:r w:rsidR="001D3BAC" w:rsidRPr="00220152">
            <w:rPr>
              <w:sz w:val="18"/>
              <w:lang w:val="en-US"/>
            </w:rPr>
            <w:fldChar w:fldCharType="begin"/>
          </w:r>
          <w:r w:rsidR="00B7322D">
            <w:rPr>
              <w:sz w:val="18"/>
              <w:lang w:val="en-US"/>
            </w:rPr>
            <w:instrText>ADDIN CitaviPlaceholder{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}</w:instrText>
          </w:r>
          <w:r w:rsidR="001D3BAC" w:rsidRPr="00220152">
            <w:rPr>
              <w:sz w:val="18"/>
              <w:lang w:val="en-US"/>
            </w:rPr>
            <w:fldChar w:fldCharType="separate"/>
          </w:r>
          <w:r w:rsidR="00D76A55">
            <w:rPr>
              <w:sz w:val="18"/>
              <w:lang w:val="en-US"/>
            </w:rPr>
            <w:t>(2025)</w:t>
          </w:r>
          <w:r w:rsidR="001D3BAC" w:rsidRPr="00220152">
            <w:rPr>
              <w:sz w:val="18"/>
              <w:lang w:val="en-US"/>
            </w:rPr>
            <w:fldChar w:fldCharType="end"/>
          </w:r>
        </w:sdtContent>
      </w:sdt>
      <w:r w:rsidR="001D3BAC">
        <w:rPr>
          <w:sz w:val="18"/>
          <w:lang w:val="en-US"/>
        </w:rPr>
        <w:t>.</w:t>
      </w:r>
    </w:p>
    <w:p w14:paraId="32E6C3C5" w14:textId="40401326" w:rsidR="0CD80FEA" w:rsidRPr="00BC0157" w:rsidRDefault="0CD80FEA" w:rsidP="006E7A8E">
      <w:pPr>
        <w:spacing w:after="200" w:line="360" w:lineRule="auto"/>
        <w:ind w:right="30" w:firstLine="341"/>
        <w:jc w:val="left"/>
        <w:rPr>
          <w:lang w:val="en-US"/>
        </w:rPr>
      </w:pPr>
      <w:r w:rsidRPr="00220152">
        <w:rPr>
          <w:rFonts w:eastAsia="Garamond" w:cs="Garamond"/>
          <w:b/>
          <w:sz w:val="22"/>
          <w:lang w:val="en-US"/>
        </w:rPr>
        <w:lastRenderedPageBreak/>
        <w:t>Table 2:</w:t>
      </w:r>
      <w:r w:rsidRPr="00BC0157">
        <w:rPr>
          <w:rFonts w:eastAsia="Garamond" w:cs="Garamond"/>
          <w:sz w:val="22"/>
          <w:lang w:val="en-US"/>
        </w:rPr>
        <w:t xml:space="preserve"> Parameters of MPC problems</w:t>
      </w:r>
      <w:r w:rsidR="00521731">
        <w:rPr>
          <w:rFonts w:eastAsia="Garamond" w:cs="Garamond"/>
          <w:sz w:val="22"/>
          <w:lang w:val="en-US"/>
        </w:rPr>
        <w:t xml:space="preserve"> for case study 1 and 2</w:t>
      </w:r>
    </w:p>
    <w:tbl>
      <w:tblPr>
        <w:tblW w:w="8647" w:type="dxa"/>
        <w:jc w:val="center"/>
        <w:tblLook w:val="04A0" w:firstRow="1" w:lastRow="0" w:firstColumn="1" w:lastColumn="0" w:noHBand="0" w:noVBand="1"/>
      </w:tblPr>
      <w:tblGrid>
        <w:gridCol w:w="1722"/>
        <w:gridCol w:w="1964"/>
        <w:gridCol w:w="283"/>
        <w:gridCol w:w="284"/>
        <w:gridCol w:w="1276"/>
        <w:gridCol w:w="1842"/>
        <w:gridCol w:w="1276"/>
      </w:tblGrid>
      <w:tr w:rsidR="008605C6" w:rsidRPr="00FF12B8" w14:paraId="7C608B34" w14:textId="77777777" w:rsidTr="006E7A8E">
        <w:trPr>
          <w:trHeight w:val="300"/>
          <w:jc w:val="center"/>
        </w:trPr>
        <w:tc>
          <w:tcPr>
            <w:tcW w:w="1722" w:type="dxa"/>
            <w:tcBorders>
              <w:top w:val="single" w:sz="4" w:space="0" w:color="auto"/>
              <w:bottom w:val="single" w:sz="4" w:space="0" w:color="auto"/>
            </w:tcBorders>
            <w:tcMar>
              <w:top w:w="15" w:type="dxa"/>
              <w:left w:w="15" w:type="dxa"/>
              <w:bottom w:w="15" w:type="dxa"/>
              <w:right w:w="15" w:type="dxa"/>
            </w:tcMar>
            <w:vAlign w:val="center"/>
          </w:tcPr>
          <w:p w14:paraId="17970751" w14:textId="4446BB7E" w:rsidR="008605C6" w:rsidRPr="00220152" w:rsidRDefault="008605C6" w:rsidP="00220152">
            <w:pPr>
              <w:spacing w:after="0" w:line="360" w:lineRule="auto"/>
              <w:ind w:right="144"/>
              <w:jc w:val="right"/>
              <w:rPr>
                <w:rFonts w:eastAsia="Garamond" w:cs="Garamond"/>
                <w:color w:val="000000" w:themeColor="text1"/>
                <w:lang w:val="en-US"/>
              </w:rPr>
            </w:pPr>
            <w:r w:rsidRPr="00220152">
              <w:rPr>
                <w:rFonts w:eastAsia="Garamond" w:cs="Garamond"/>
                <w:color w:val="000000" w:themeColor="text1"/>
                <w:lang w:val="en-US"/>
              </w:rPr>
              <w:t>Category</w:t>
            </w:r>
            <w:r w:rsidR="00BC2F81">
              <w:rPr>
                <w:rFonts w:eastAsia="Garamond" w:cs="Garamond"/>
                <w:color w:val="000000" w:themeColor="text1"/>
                <w:lang w:val="en-US"/>
              </w:rPr>
              <w:t xml:space="preserve">  </w:t>
            </w:r>
          </w:p>
        </w:tc>
        <w:tc>
          <w:tcPr>
            <w:tcW w:w="2247" w:type="dxa"/>
            <w:gridSpan w:val="2"/>
            <w:tcBorders>
              <w:top w:val="single" w:sz="4" w:space="0" w:color="auto"/>
              <w:bottom w:val="single" w:sz="4" w:space="0" w:color="auto"/>
            </w:tcBorders>
            <w:tcMar>
              <w:top w:w="15" w:type="dxa"/>
              <w:left w:w="15" w:type="dxa"/>
              <w:bottom w:w="15" w:type="dxa"/>
              <w:right w:w="15" w:type="dxa"/>
            </w:tcMar>
            <w:vAlign w:val="center"/>
          </w:tcPr>
          <w:p w14:paraId="460A4282" w14:textId="38EE6A50" w:rsidR="008605C6" w:rsidRPr="00220152" w:rsidRDefault="008605C6" w:rsidP="001D6EB5">
            <w:pPr>
              <w:spacing w:after="0" w:line="360" w:lineRule="auto"/>
              <w:ind w:firstLine="0"/>
              <w:jc w:val="left"/>
              <w:rPr>
                <w:rFonts w:eastAsia="Garamond" w:cs="Garamond"/>
                <w:color w:val="000000" w:themeColor="text1"/>
                <w:vertAlign w:val="superscript"/>
                <w:lang w:val="en-US"/>
              </w:rPr>
            </w:pPr>
            <w:r w:rsidRPr="00220152">
              <w:rPr>
                <w:rFonts w:eastAsia="Garamond" w:cs="Garamond"/>
                <w:color w:val="000000" w:themeColor="text1"/>
                <w:lang w:val="en-US"/>
              </w:rPr>
              <w:t>Variable</w:t>
            </w:r>
          </w:p>
        </w:tc>
        <w:tc>
          <w:tcPr>
            <w:tcW w:w="3402" w:type="dxa"/>
            <w:gridSpan w:val="3"/>
            <w:tcBorders>
              <w:top w:val="single" w:sz="4" w:space="0" w:color="auto"/>
              <w:bottom w:val="single" w:sz="4" w:space="0" w:color="auto"/>
            </w:tcBorders>
            <w:tcMar>
              <w:top w:w="15" w:type="dxa"/>
              <w:left w:w="15" w:type="dxa"/>
              <w:bottom w:w="15" w:type="dxa"/>
              <w:right w:w="15" w:type="dxa"/>
            </w:tcMar>
            <w:vAlign w:val="center"/>
          </w:tcPr>
          <w:p w14:paraId="1B91D905" w14:textId="3F877C09" w:rsidR="008605C6" w:rsidRPr="00220152" w:rsidRDefault="008605C6" w:rsidP="00220152">
            <w:pPr>
              <w:spacing w:line="360" w:lineRule="auto"/>
              <w:ind w:firstLine="1258"/>
              <w:jc w:val="left"/>
              <w:rPr>
                <w:rFonts w:eastAsia="Garamond" w:cs="Garamond"/>
                <w:color w:val="000000" w:themeColor="text1"/>
                <w:lang w:val="en-US"/>
              </w:rPr>
            </w:pPr>
            <w:r w:rsidRPr="00D836E2">
              <w:rPr>
                <w:rFonts w:eastAsia="Garamond" w:cs="Garamond"/>
                <w:color w:val="000000" w:themeColor="text1"/>
                <w:lang w:val="en-US"/>
              </w:rPr>
              <w:t>Value</w:t>
            </w:r>
          </w:p>
        </w:tc>
        <w:tc>
          <w:tcPr>
            <w:tcW w:w="1276" w:type="dxa"/>
            <w:tcBorders>
              <w:top w:val="single" w:sz="4" w:space="0" w:color="auto"/>
              <w:bottom w:val="single" w:sz="4" w:space="0" w:color="auto"/>
            </w:tcBorders>
            <w:tcMar>
              <w:top w:w="15" w:type="dxa"/>
              <w:left w:w="15" w:type="dxa"/>
              <w:bottom w:w="15" w:type="dxa"/>
              <w:right w:w="15" w:type="dxa"/>
            </w:tcMar>
            <w:vAlign w:val="center"/>
          </w:tcPr>
          <w:p w14:paraId="2ABBA9FB" w14:textId="645F8A26" w:rsidR="008605C6" w:rsidRPr="00220152" w:rsidRDefault="008605C6" w:rsidP="00ED5B16">
            <w:pPr>
              <w:spacing w:after="0" w:line="360" w:lineRule="auto"/>
              <w:jc w:val="right"/>
              <w:rPr>
                <w:lang w:val="en-US"/>
              </w:rPr>
            </w:pPr>
            <w:r w:rsidRPr="00220152">
              <w:rPr>
                <w:rFonts w:eastAsia="Garamond" w:cs="Garamond"/>
                <w:color w:val="000000" w:themeColor="text1"/>
                <w:lang w:val="en-US"/>
              </w:rPr>
              <w:t>Unit</w:t>
            </w:r>
          </w:p>
        </w:tc>
      </w:tr>
      <w:tr w:rsidR="008605C6" w:rsidRPr="00FF12B8" w14:paraId="43AB14BA" w14:textId="77777777" w:rsidTr="006E7A8E">
        <w:trPr>
          <w:trHeight w:val="300"/>
          <w:jc w:val="center"/>
        </w:trPr>
        <w:tc>
          <w:tcPr>
            <w:tcW w:w="1722" w:type="dxa"/>
            <w:vMerge w:val="restart"/>
            <w:tcBorders>
              <w:top w:val="single" w:sz="4" w:space="0" w:color="auto"/>
            </w:tcBorders>
            <w:vAlign w:val="center"/>
          </w:tcPr>
          <w:p w14:paraId="175397B4" w14:textId="680E9945" w:rsidR="008605C6" w:rsidRPr="00220152" w:rsidRDefault="008605C6" w:rsidP="006E7A8E">
            <w:pPr>
              <w:tabs>
                <w:tab w:val="left" w:pos="1309"/>
              </w:tabs>
              <w:spacing w:after="0" w:line="360" w:lineRule="auto"/>
              <w:jc w:val="right"/>
              <w:rPr>
                <w:rFonts w:eastAsia="Garamond" w:cs="Garamond"/>
                <w:color w:val="000000" w:themeColor="text1"/>
                <w:lang w:val="en-US"/>
              </w:rPr>
            </w:pPr>
            <w:r w:rsidRPr="00220152">
              <w:rPr>
                <w:rFonts w:eastAsia="Garamond" w:cs="Garamond"/>
                <w:color w:val="000000" w:themeColor="text1"/>
                <w:lang w:val="en-US"/>
              </w:rPr>
              <w:t xml:space="preserve">Substrate </w:t>
            </w:r>
            <w:proofErr w:type="spellStart"/>
            <w:r w:rsidRPr="00220152">
              <w:rPr>
                <w:rFonts w:eastAsia="Garamond" w:cs="Garamond"/>
                <w:color w:val="000000" w:themeColor="text1"/>
                <w:lang w:val="en-US"/>
              </w:rPr>
              <w:t>costs</w:t>
            </w:r>
            <w:r w:rsidR="00770A9F">
              <w:rPr>
                <w:vertAlign w:val="superscript"/>
                <w:lang w:val="en-US"/>
              </w:rPr>
              <w:t>a</w:t>
            </w:r>
            <w:proofErr w:type="spellEnd"/>
          </w:p>
        </w:tc>
        <w:tc>
          <w:tcPr>
            <w:tcW w:w="2247" w:type="dxa"/>
            <w:gridSpan w:val="2"/>
            <w:tcBorders>
              <w:top w:val="single" w:sz="4" w:space="0" w:color="auto"/>
            </w:tcBorders>
            <w:tcMar>
              <w:top w:w="15" w:type="dxa"/>
              <w:left w:w="15" w:type="dxa"/>
              <w:bottom w:w="15" w:type="dxa"/>
              <w:right w:w="15" w:type="dxa"/>
            </w:tcMar>
            <w:vAlign w:val="center"/>
          </w:tcPr>
          <w:p w14:paraId="7CEFA3A9" w14:textId="7DAED04C" w:rsidR="008605C6" w:rsidRPr="00220152" w:rsidRDefault="008605C6" w:rsidP="00AE45FC">
            <w:pPr>
              <w:spacing w:after="0" w:line="360" w:lineRule="auto"/>
              <w:ind w:firstLine="0"/>
              <w:jc w:val="left"/>
              <w:rPr>
                <w:lang w:val="en-US"/>
              </w:rPr>
            </w:pPr>
            <w:r>
              <w:rPr>
                <w:lang w:val="en-US"/>
              </w:rPr>
              <w:t>Maize</w:t>
            </w:r>
            <w:r w:rsidRPr="00220152">
              <w:rPr>
                <w:lang w:val="en-US"/>
              </w:rPr>
              <w:t xml:space="preserve"> silage</w:t>
            </w:r>
            <w:r w:rsidR="006E7A8E">
              <w:rPr>
                <w:lang w:val="en-US"/>
              </w:rPr>
              <w:t xml:space="preserve"> (MS)</w:t>
            </w:r>
          </w:p>
        </w:tc>
        <w:tc>
          <w:tcPr>
            <w:tcW w:w="3402" w:type="dxa"/>
            <w:gridSpan w:val="3"/>
            <w:tcBorders>
              <w:top w:val="single" w:sz="4" w:space="0" w:color="auto"/>
            </w:tcBorders>
            <w:tcMar>
              <w:top w:w="15" w:type="dxa"/>
              <w:left w:w="15" w:type="dxa"/>
              <w:bottom w:w="15" w:type="dxa"/>
              <w:right w:w="15" w:type="dxa"/>
            </w:tcMar>
            <w:vAlign w:val="center"/>
          </w:tcPr>
          <w:p w14:paraId="49E295B0" w14:textId="131AE647" w:rsidR="008605C6" w:rsidRPr="005730D1" w:rsidRDefault="00770A9F" w:rsidP="00F93776">
            <w:pPr>
              <w:spacing w:line="360" w:lineRule="auto"/>
              <w:ind w:firstLine="1406"/>
              <w:jc w:val="left"/>
              <w:rPr>
                <w:rFonts w:eastAsia="Garamond" w:cs="Garamond"/>
                <w:color w:val="000000" w:themeColor="text1"/>
                <w:lang w:val="en-US"/>
              </w:rPr>
            </w:pPr>
            <w:r w:rsidRPr="00670698">
              <w:rPr>
                <w:rFonts w:eastAsia="Garamond" w:cs="Garamond"/>
                <w:color w:val="000000" w:themeColor="text1"/>
                <w:lang w:val="en-US"/>
              </w:rPr>
              <w:t>45</w:t>
            </w:r>
          </w:p>
        </w:tc>
        <w:tc>
          <w:tcPr>
            <w:tcW w:w="1276" w:type="dxa"/>
            <w:tcBorders>
              <w:top w:val="single" w:sz="4" w:space="0" w:color="auto"/>
            </w:tcBorders>
            <w:tcMar>
              <w:top w:w="15" w:type="dxa"/>
              <w:left w:w="15" w:type="dxa"/>
              <w:bottom w:w="15" w:type="dxa"/>
              <w:right w:w="15" w:type="dxa"/>
            </w:tcMar>
            <w:vAlign w:val="center"/>
          </w:tcPr>
          <w:p w14:paraId="14956E09" w14:textId="2BD4954F" w:rsidR="008605C6" w:rsidRPr="00220152" w:rsidRDefault="008605C6" w:rsidP="00AE45FC">
            <w:pPr>
              <w:spacing w:after="0" w:line="360" w:lineRule="auto"/>
              <w:jc w:val="right"/>
              <w:rPr>
                <w:rFonts w:eastAsia="Garamond" w:cs="Garamond"/>
                <w:color w:val="000000" w:themeColor="text1"/>
                <w:lang w:val="en-US"/>
              </w:rPr>
            </w:pPr>
            <w:r w:rsidRPr="00220152">
              <w:rPr>
                <w:rFonts w:eastAsia="Garamond" w:cs="Garamond"/>
                <w:color w:val="000000" w:themeColor="text1"/>
                <w:lang w:val="en-US"/>
              </w:rPr>
              <w:t>€ t</w:t>
            </w:r>
            <w:r w:rsidRPr="00220152">
              <w:rPr>
                <w:rFonts w:eastAsia="Garamond" w:cs="Garamond"/>
                <w:color w:val="000000" w:themeColor="text1"/>
                <w:vertAlign w:val="superscript"/>
                <w:lang w:val="en-US"/>
              </w:rPr>
              <w:t>-1</w:t>
            </w:r>
            <w:r w:rsidRPr="00220152">
              <w:rPr>
                <w:rFonts w:eastAsia="Garamond" w:cs="Garamond"/>
                <w:color w:val="000000" w:themeColor="text1"/>
                <w:lang w:val="en-US"/>
              </w:rPr>
              <w:t xml:space="preserve"> FM</w:t>
            </w:r>
          </w:p>
        </w:tc>
      </w:tr>
      <w:tr w:rsidR="008605C6" w:rsidRPr="00FF12B8" w14:paraId="39E9A199" w14:textId="77777777" w:rsidTr="006E7A8E">
        <w:trPr>
          <w:trHeight w:val="300"/>
          <w:jc w:val="center"/>
        </w:trPr>
        <w:tc>
          <w:tcPr>
            <w:tcW w:w="1722" w:type="dxa"/>
            <w:vMerge/>
          </w:tcPr>
          <w:p w14:paraId="0CE03984" w14:textId="77777777" w:rsidR="008605C6" w:rsidRPr="00220152" w:rsidRDefault="008605C6" w:rsidP="00AE45FC">
            <w:pPr>
              <w:spacing w:after="0" w:line="360" w:lineRule="auto"/>
              <w:jc w:val="right"/>
              <w:rPr>
                <w:rFonts w:eastAsia="Garamond" w:cs="Garamond"/>
                <w:color w:val="000000" w:themeColor="text1"/>
                <w:lang w:val="en-US"/>
              </w:rPr>
            </w:pPr>
          </w:p>
        </w:tc>
        <w:tc>
          <w:tcPr>
            <w:tcW w:w="2247" w:type="dxa"/>
            <w:gridSpan w:val="2"/>
            <w:tcMar>
              <w:top w:w="15" w:type="dxa"/>
              <w:left w:w="15" w:type="dxa"/>
              <w:bottom w:w="15" w:type="dxa"/>
              <w:right w:w="15" w:type="dxa"/>
            </w:tcMar>
            <w:vAlign w:val="center"/>
          </w:tcPr>
          <w:p w14:paraId="110B438A" w14:textId="154D7BCF" w:rsidR="008605C6" w:rsidRPr="00220152" w:rsidRDefault="008605C6" w:rsidP="00AE45FC">
            <w:pPr>
              <w:spacing w:after="0" w:line="360" w:lineRule="auto"/>
              <w:ind w:firstLine="0"/>
              <w:jc w:val="left"/>
              <w:rPr>
                <w:lang w:val="en-US"/>
              </w:rPr>
            </w:pPr>
            <w:r w:rsidRPr="00220152">
              <w:rPr>
                <w:lang w:val="en-US"/>
              </w:rPr>
              <w:t>Grass silage</w:t>
            </w:r>
            <w:r w:rsidR="006E7A8E">
              <w:rPr>
                <w:lang w:val="en-US"/>
              </w:rPr>
              <w:t xml:space="preserve"> (</w:t>
            </w:r>
            <w:proofErr w:type="spellStart"/>
            <w:r w:rsidR="006E7A8E">
              <w:rPr>
                <w:lang w:val="en-US"/>
              </w:rPr>
              <w:t>GrS</w:t>
            </w:r>
            <w:proofErr w:type="spellEnd"/>
            <w:r w:rsidR="006E7A8E">
              <w:rPr>
                <w:lang w:val="en-US"/>
              </w:rPr>
              <w:t>)</w:t>
            </w:r>
          </w:p>
        </w:tc>
        <w:tc>
          <w:tcPr>
            <w:tcW w:w="3402" w:type="dxa"/>
            <w:gridSpan w:val="3"/>
            <w:tcMar>
              <w:top w:w="15" w:type="dxa"/>
              <w:left w:w="15" w:type="dxa"/>
              <w:bottom w:w="15" w:type="dxa"/>
              <w:right w:w="15" w:type="dxa"/>
            </w:tcMar>
            <w:vAlign w:val="center"/>
          </w:tcPr>
          <w:p w14:paraId="1A94435D" w14:textId="0A00EF17" w:rsidR="008605C6" w:rsidRPr="005730D1" w:rsidRDefault="00770A9F" w:rsidP="00220152">
            <w:pPr>
              <w:spacing w:line="360" w:lineRule="auto"/>
              <w:ind w:firstLine="1400"/>
              <w:jc w:val="left"/>
              <w:rPr>
                <w:rFonts w:eastAsia="Garamond" w:cs="Garamond"/>
                <w:color w:val="000000" w:themeColor="text1"/>
                <w:lang w:val="en-US"/>
              </w:rPr>
            </w:pPr>
            <w:r w:rsidRPr="00670698">
              <w:rPr>
                <w:rFonts w:eastAsia="Garamond" w:cs="Garamond"/>
                <w:color w:val="000000" w:themeColor="text1"/>
                <w:lang w:val="en-US"/>
              </w:rPr>
              <w:t>31</w:t>
            </w:r>
          </w:p>
        </w:tc>
        <w:tc>
          <w:tcPr>
            <w:tcW w:w="1276" w:type="dxa"/>
            <w:tcMar>
              <w:top w:w="15" w:type="dxa"/>
              <w:left w:w="15" w:type="dxa"/>
              <w:bottom w:w="15" w:type="dxa"/>
              <w:right w:w="15" w:type="dxa"/>
            </w:tcMar>
            <w:vAlign w:val="center"/>
          </w:tcPr>
          <w:p w14:paraId="44E90174" w14:textId="68C8D033" w:rsidR="008605C6" w:rsidRPr="00220152" w:rsidRDefault="008605C6" w:rsidP="00AE45FC">
            <w:pPr>
              <w:spacing w:after="0" w:line="360" w:lineRule="auto"/>
              <w:jc w:val="right"/>
              <w:rPr>
                <w:rFonts w:eastAsia="Garamond" w:cs="Garamond"/>
                <w:color w:val="000000" w:themeColor="text1"/>
                <w:lang w:val="en-US"/>
              </w:rPr>
            </w:pPr>
            <w:r w:rsidRPr="00220152">
              <w:rPr>
                <w:rFonts w:eastAsia="Garamond" w:cs="Garamond"/>
                <w:color w:val="000000" w:themeColor="text1"/>
                <w:lang w:val="en-US"/>
              </w:rPr>
              <w:t>€ t</w:t>
            </w:r>
            <w:r w:rsidRPr="00220152">
              <w:rPr>
                <w:rFonts w:eastAsia="Garamond" w:cs="Garamond"/>
                <w:color w:val="000000" w:themeColor="text1"/>
                <w:vertAlign w:val="superscript"/>
                <w:lang w:val="en-US"/>
              </w:rPr>
              <w:t>-1</w:t>
            </w:r>
            <w:r w:rsidRPr="00220152">
              <w:rPr>
                <w:rFonts w:eastAsia="Garamond" w:cs="Garamond"/>
                <w:color w:val="000000" w:themeColor="text1"/>
                <w:lang w:val="en-US"/>
              </w:rPr>
              <w:t xml:space="preserve"> FM</w:t>
            </w:r>
          </w:p>
        </w:tc>
      </w:tr>
      <w:tr w:rsidR="008605C6" w:rsidRPr="00FF12B8" w14:paraId="7DF2966C" w14:textId="77777777" w:rsidTr="006E7A8E">
        <w:trPr>
          <w:trHeight w:val="300"/>
          <w:jc w:val="center"/>
        </w:trPr>
        <w:tc>
          <w:tcPr>
            <w:tcW w:w="1722" w:type="dxa"/>
            <w:vMerge/>
          </w:tcPr>
          <w:p w14:paraId="7905FD07" w14:textId="77777777" w:rsidR="008605C6" w:rsidRPr="00220152" w:rsidRDefault="008605C6" w:rsidP="00AE45FC">
            <w:pPr>
              <w:spacing w:after="0" w:line="360" w:lineRule="auto"/>
              <w:jc w:val="right"/>
              <w:rPr>
                <w:rFonts w:eastAsia="Garamond" w:cs="Garamond"/>
                <w:color w:val="000000" w:themeColor="text1"/>
                <w:lang w:val="en-US"/>
              </w:rPr>
            </w:pPr>
          </w:p>
        </w:tc>
        <w:tc>
          <w:tcPr>
            <w:tcW w:w="2247" w:type="dxa"/>
            <w:gridSpan w:val="2"/>
            <w:tcMar>
              <w:top w:w="15" w:type="dxa"/>
              <w:left w:w="15" w:type="dxa"/>
              <w:bottom w:w="15" w:type="dxa"/>
              <w:right w:w="15" w:type="dxa"/>
            </w:tcMar>
            <w:vAlign w:val="center"/>
          </w:tcPr>
          <w:p w14:paraId="75C8E9E7" w14:textId="06C08F06" w:rsidR="008605C6" w:rsidRPr="00220152" w:rsidRDefault="008605C6" w:rsidP="00AE45FC">
            <w:pPr>
              <w:spacing w:after="0" w:line="360" w:lineRule="auto"/>
              <w:ind w:firstLine="0"/>
              <w:jc w:val="left"/>
              <w:rPr>
                <w:lang w:val="en-US"/>
              </w:rPr>
            </w:pPr>
            <w:r w:rsidRPr="00220152">
              <w:rPr>
                <w:lang w:val="en-US"/>
              </w:rPr>
              <w:t>Sugar beet silage</w:t>
            </w:r>
            <w:r w:rsidR="006E7A8E">
              <w:rPr>
                <w:lang w:val="en-US"/>
              </w:rPr>
              <w:t xml:space="preserve"> (SBS)</w:t>
            </w:r>
          </w:p>
        </w:tc>
        <w:tc>
          <w:tcPr>
            <w:tcW w:w="3402" w:type="dxa"/>
            <w:gridSpan w:val="3"/>
            <w:tcMar>
              <w:top w:w="15" w:type="dxa"/>
              <w:left w:w="15" w:type="dxa"/>
              <w:bottom w:w="15" w:type="dxa"/>
              <w:right w:w="15" w:type="dxa"/>
            </w:tcMar>
            <w:vAlign w:val="center"/>
          </w:tcPr>
          <w:p w14:paraId="331A0810" w14:textId="60E0E8CB" w:rsidR="008605C6" w:rsidRPr="005730D1" w:rsidRDefault="00770A9F" w:rsidP="00220152">
            <w:pPr>
              <w:spacing w:line="360" w:lineRule="auto"/>
              <w:ind w:firstLine="1400"/>
              <w:jc w:val="left"/>
              <w:rPr>
                <w:rFonts w:eastAsia="Garamond" w:cs="Garamond"/>
                <w:color w:val="000000" w:themeColor="text1"/>
                <w:lang w:val="en-US"/>
              </w:rPr>
            </w:pPr>
            <w:r w:rsidRPr="00670698">
              <w:rPr>
                <w:rFonts w:eastAsia="Garamond" w:cs="Garamond"/>
                <w:color w:val="000000" w:themeColor="text1"/>
                <w:lang w:val="en-US"/>
              </w:rPr>
              <w:t>52</w:t>
            </w:r>
          </w:p>
        </w:tc>
        <w:tc>
          <w:tcPr>
            <w:tcW w:w="1276" w:type="dxa"/>
            <w:tcMar>
              <w:top w:w="15" w:type="dxa"/>
              <w:left w:w="15" w:type="dxa"/>
              <w:bottom w:w="15" w:type="dxa"/>
              <w:right w:w="15" w:type="dxa"/>
            </w:tcMar>
            <w:vAlign w:val="center"/>
          </w:tcPr>
          <w:p w14:paraId="08B40A0F" w14:textId="2E30C192" w:rsidR="008605C6" w:rsidRPr="00220152" w:rsidRDefault="008605C6" w:rsidP="00AE45FC">
            <w:pPr>
              <w:spacing w:after="0" w:line="360" w:lineRule="auto"/>
              <w:jc w:val="right"/>
              <w:rPr>
                <w:rFonts w:eastAsia="Garamond" w:cs="Garamond"/>
                <w:color w:val="000000" w:themeColor="text1"/>
                <w:lang w:val="en-US"/>
              </w:rPr>
            </w:pPr>
            <w:r w:rsidRPr="00220152">
              <w:rPr>
                <w:rFonts w:eastAsia="Garamond" w:cs="Garamond"/>
                <w:color w:val="000000" w:themeColor="text1"/>
                <w:lang w:val="en-US"/>
              </w:rPr>
              <w:t>€ t</w:t>
            </w:r>
            <w:r w:rsidRPr="00220152">
              <w:rPr>
                <w:rFonts w:eastAsia="Garamond" w:cs="Garamond"/>
                <w:color w:val="000000" w:themeColor="text1"/>
                <w:vertAlign w:val="superscript"/>
                <w:lang w:val="en-US"/>
              </w:rPr>
              <w:t>-1</w:t>
            </w:r>
            <w:r w:rsidRPr="00220152">
              <w:rPr>
                <w:rFonts w:eastAsia="Garamond" w:cs="Garamond"/>
                <w:color w:val="000000" w:themeColor="text1"/>
                <w:lang w:val="en-US"/>
              </w:rPr>
              <w:t xml:space="preserve"> FM</w:t>
            </w:r>
          </w:p>
        </w:tc>
      </w:tr>
      <w:tr w:rsidR="008605C6" w:rsidRPr="00FF12B8" w14:paraId="2BE687D3" w14:textId="77777777" w:rsidTr="006E7A8E">
        <w:trPr>
          <w:trHeight w:val="300"/>
          <w:jc w:val="center"/>
        </w:trPr>
        <w:tc>
          <w:tcPr>
            <w:tcW w:w="1722" w:type="dxa"/>
            <w:vMerge/>
            <w:tcBorders>
              <w:bottom w:val="dotted" w:sz="4" w:space="0" w:color="auto"/>
            </w:tcBorders>
          </w:tcPr>
          <w:p w14:paraId="3535A9A3" w14:textId="77777777" w:rsidR="008605C6" w:rsidRPr="00220152" w:rsidRDefault="008605C6" w:rsidP="00AE45FC">
            <w:pPr>
              <w:spacing w:after="0" w:line="360" w:lineRule="auto"/>
              <w:jc w:val="right"/>
              <w:rPr>
                <w:rFonts w:eastAsia="Garamond" w:cs="Garamond"/>
                <w:color w:val="000000" w:themeColor="text1"/>
                <w:lang w:val="en-US"/>
              </w:rPr>
            </w:pPr>
          </w:p>
        </w:tc>
        <w:tc>
          <w:tcPr>
            <w:tcW w:w="2247" w:type="dxa"/>
            <w:gridSpan w:val="2"/>
            <w:tcBorders>
              <w:bottom w:val="dotted" w:sz="4" w:space="0" w:color="auto"/>
            </w:tcBorders>
            <w:tcMar>
              <w:top w:w="15" w:type="dxa"/>
              <w:left w:w="15" w:type="dxa"/>
              <w:bottom w:w="15" w:type="dxa"/>
              <w:right w:w="15" w:type="dxa"/>
            </w:tcMar>
            <w:vAlign w:val="center"/>
          </w:tcPr>
          <w:p w14:paraId="66B99546" w14:textId="3665A581" w:rsidR="008605C6" w:rsidRPr="00220152" w:rsidRDefault="008605C6" w:rsidP="00AE45FC">
            <w:pPr>
              <w:spacing w:after="0" w:line="360" w:lineRule="auto"/>
              <w:ind w:firstLine="0"/>
              <w:jc w:val="left"/>
              <w:rPr>
                <w:lang w:val="en-US"/>
              </w:rPr>
            </w:pPr>
            <w:r w:rsidRPr="00220152">
              <w:rPr>
                <w:lang w:val="en-US"/>
              </w:rPr>
              <w:t>Cattle manure</w:t>
            </w:r>
            <w:r w:rsidR="006E7A8E">
              <w:rPr>
                <w:lang w:val="en-US"/>
              </w:rPr>
              <w:t xml:space="preserve"> (CM)</w:t>
            </w:r>
          </w:p>
        </w:tc>
        <w:tc>
          <w:tcPr>
            <w:tcW w:w="3402" w:type="dxa"/>
            <w:gridSpan w:val="3"/>
            <w:tcBorders>
              <w:bottom w:val="dotted" w:sz="4" w:space="0" w:color="auto"/>
            </w:tcBorders>
            <w:tcMar>
              <w:top w:w="15" w:type="dxa"/>
              <w:left w:w="15" w:type="dxa"/>
              <w:bottom w:w="15" w:type="dxa"/>
              <w:right w:w="15" w:type="dxa"/>
            </w:tcMar>
            <w:vAlign w:val="center"/>
          </w:tcPr>
          <w:p w14:paraId="42773B1B" w14:textId="2F4FB0BA" w:rsidR="008605C6" w:rsidRPr="005730D1" w:rsidRDefault="00DC3071" w:rsidP="00670698">
            <w:pPr>
              <w:spacing w:line="360" w:lineRule="auto"/>
              <w:ind w:firstLine="1401"/>
              <w:jc w:val="left"/>
              <w:rPr>
                <w:rFonts w:eastAsia="Garamond" w:cs="Garamond"/>
                <w:color w:val="000000" w:themeColor="text1"/>
                <w:lang w:val="en-US"/>
              </w:rPr>
            </w:pPr>
            <w:r>
              <w:rPr>
                <w:rFonts w:eastAsia="Garamond" w:cs="Garamond"/>
                <w:color w:val="000000" w:themeColor="text1"/>
                <w:lang w:val="en-US"/>
              </w:rPr>
              <w:t>5</w:t>
            </w:r>
          </w:p>
        </w:tc>
        <w:tc>
          <w:tcPr>
            <w:tcW w:w="1276" w:type="dxa"/>
            <w:tcBorders>
              <w:bottom w:val="dotted" w:sz="4" w:space="0" w:color="auto"/>
            </w:tcBorders>
            <w:tcMar>
              <w:top w:w="15" w:type="dxa"/>
              <w:left w:w="15" w:type="dxa"/>
              <w:bottom w:w="15" w:type="dxa"/>
              <w:right w:w="15" w:type="dxa"/>
            </w:tcMar>
            <w:vAlign w:val="center"/>
          </w:tcPr>
          <w:p w14:paraId="73234A4E" w14:textId="08D48EDA" w:rsidR="008605C6" w:rsidRPr="00220152" w:rsidRDefault="008605C6" w:rsidP="00AE45FC">
            <w:pPr>
              <w:spacing w:after="0" w:line="360" w:lineRule="auto"/>
              <w:jc w:val="right"/>
              <w:rPr>
                <w:rFonts w:eastAsia="Garamond" w:cs="Garamond"/>
                <w:color w:val="000000" w:themeColor="text1"/>
                <w:lang w:val="en-US"/>
              </w:rPr>
            </w:pPr>
            <w:r w:rsidRPr="00220152">
              <w:rPr>
                <w:rFonts w:eastAsia="Garamond" w:cs="Garamond"/>
                <w:color w:val="000000" w:themeColor="text1"/>
                <w:lang w:val="en-US"/>
              </w:rPr>
              <w:t>€ t</w:t>
            </w:r>
            <w:r w:rsidRPr="00220152">
              <w:rPr>
                <w:rFonts w:eastAsia="Garamond" w:cs="Garamond"/>
                <w:color w:val="000000" w:themeColor="text1"/>
                <w:vertAlign w:val="superscript"/>
                <w:lang w:val="en-US"/>
              </w:rPr>
              <w:t>-1</w:t>
            </w:r>
            <w:r w:rsidRPr="00220152">
              <w:rPr>
                <w:rFonts w:eastAsia="Garamond" w:cs="Garamond"/>
                <w:color w:val="000000" w:themeColor="text1"/>
                <w:lang w:val="en-US"/>
              </w:rPr>
              <w:t xml:space="preserve"> FM</w:t>
            </w:r>
          </w:p>
        </w:tc>
      </w:tr>
      <w:tr w:rsidR="006E0097" w:rsidRPr="00FF12B8" w14:paraId="3CBFF3CD" w14:textId="77777777" w:rsidTr="006E7A8E">
        <w:trPr>
          <w:trHeight w:val="300"/>
          <w:jc w:val="center"/>
        </w:trPr>
        <w:tc>
          <w:tcPr>
            <w:tcW w:w="1722" w:type="dxa"/>
            <w:vMerge w:val="restart"/>
            <w:tcBorders>
              <w:top w:val="dotted" w:sz="4" w:space="0" w:color="auto"/>
            </w:tcBorders>
            <w:vAlign w:val="center"/>
          </w:tcPr>
          <w:p w14:paraId="26963B73" w14:textId="717F25BA" w:rsidR="006E0097" w:rsidRPr="00401FD5" w:rsidRDefault="006E0097" w:rsidP="00AE45FC">
            <w:pPr>
              <w:spacing w:line="360" w:lineRule="auto"/>
              <w:jc w:val="right"/>
              <w:rPr>
                <w:lang w:val="en-US"/>
              </w:rPr>
            </w:pPr>
            <w:r>
              <w:rPr>
                <w:rFonts w:eastAsia="Garamond" w:cs="Garamond"/>
                <w:color w:val="000000" w:themeColor="text1"/>
                <w:lang w:val="en-US"/>
              </w:rPr>
              <w:t>MPC parameters</w:t>
            </w:r>
          </w:p>
        </w:tc>
        <w:tc>
          <w:tcPr>
            <w:tcW w:w="1964" w:type="dxa"/>
            <w:tcBorders>
              <w:top w:val="dotted" w:sz="4" w:space="0" w:color="auto"/>
              <w:bottom w:val="dotted" w:sz="4" w:space="0" w:color="auto"/>
            </w:tcBorders>
            <w:tcMar>
              <w:top w:w="15" w:type="dxa"/>
              <w:left w:w="15" w:type="dxa"/>
              <w:bottom w:w="15" w:type="dxa"/>
              <w:right w:w="15" w:type="dxa"/>
            </w:tcMar>
            <w:vAlign w:val="center"/>
          </w:tcPr>
          <w:p w14:paraId="6C736A77" w14:textId="77777777" w:rsidR="006E0097" w:rsidRPr="00220152" w:rsidRDefault="006E0097" w:rsidP="00AE45FC">
            <w:pPr>
              <w:spacing w:after="0" w:line="360" w:lineRule="auto"/>
              <w:jc w:val="left"/>
              <w:rPr>
                <w:lang w:val="en-US"/>
              </w:rPr>
            </w:pPr>
          </w:p>
        </w:tc>
        <w:tc>
          <w:tcPr>
            <w:tcW w:w="1843" w:type="dxa"/>
            <w:gridSpan w:val="3"/>
            <w:tcBorders>
              <w:top w:val="dotted" w:sz="4" w:space="0" w:color="auto"/>
              <w:bottom w:val="dotted" w:sz="4" w:space="0" w:color="auto"/>
            </w:tcBorders>
            <w:tcMar>
              <w:top w:w="15" w:type="dxa"/>
              <w:left w:w="15" w:type="dxa"/>
              <w:bottom w:w="15" w:type="dxa"/>
              <w:right w:w="15" w:type="dxa"/>
            </w:tcMar>
            <w:vAlign w:val="center"/>
          </w:tcPr>
          <w:p w14:paraId="22C84035" w14:textId="317C02B3" w:rsidR="006E0097" w:rsidRPr="00220152" w:rsidRDefault="006E0097" w:rsidP="00AE45FC">
            <w:pPr>
              <w:spacing w:line="360" w:lineRule="auto"/>
              <w:ind w:firstLine="0"/>
              <w:jc w:val="left"/>
              <w:rPr>
                <w:rFonts w:eastAsia="Garamond" w:cs="Garamond"/>
                <w:color w:val="000000" w:themeColor="text1"/>
                <w:lang w:val="en-US"/>
              </w:rPr>
            </w:pPr>
            <w:r w:rsidRPr="00220152">
              <w:rPr>
                <w:rFonts w:eastAsia="Garamond" w:cs="Garamond"/>
                <w:color w:val="000000" w:themeColor="text1"/>
                <w:lang w:val="en-US"/>
              </w:rPr>
              <w:t xml:space="preserve">Case study </w:t>
            </w:r>
            <w:r>
              <w:rPr>
                <w:rFonts w:eastAsia="Garamond" w:cs="Garamond"/>
                <w:color w:val="000000" w:themeColor="text1"/>
                <w:lang w:val="en-US"/>
              </w:rPr>
              <w:t>1</w:t>
            </w:r>
            <w:r>
              <w:rPr>
                <w:rFonts w:eastAsia="Garamond" w:cs="Garamond"/>
                <w:color w:val="000000" w:themeColor="text1"/>
                <w:vertAlign w:val="superscript"/>
                <w:lang w:val="en-US"/>
              </w:rPr>
              <w:t>b</w:t>
            </w:r>
          </w:p>
        </w:tc>
        <w:tc>
          <w:tcPr>
            <w:tcW w:w="1842" w:type="dxa"/>
            <w:tcBorders>
              <w:top w:val="dotted" w:sz="4" w:space="0" w:color="auto"/>
              <w:bottom w:val="dotted" w:sz="4" w:space="0" w:color="auto"/>
            </w:tcBorders>
            <w:vAlign w:val="center"/>
          </w:tcPr>
          <w:p w14:paraId="7753F729" w14:textId="2C349F28" w:rsidR="006E0097" w:rsidRPr="00220152" w:rsidRDefault="006E0097" w:rsidP="00AE45FC">
            <w:pPr>
              <w:spacing w:line="360" w:lineRule="auto"/>
              <w:ind w:firstLine="0"/>
              <w:jc w:val="left"/>
              <w:rPr>
                <w:rFonts w:eastAsia="Garamond" w:cs="Garamond"/>
                <w:color w:val="000000" w:themeColor="text1"/>
                <w:lang w:val="en-US"/>
              </w:rPr>
            </w:pPr>
            <w:r w:rsidRPr="00220152">
              <w:rPr>
                <w:rFonts w:eastAsia="Garamond" w:cs="Garamond"/>
                <w:color w:val="000000" w:themeColor="text1"/>
                <w:lang w:val="en-US"/>
              </w:rPr>
              <w:t>Case study 2</w:t>
            </w:r>
            <w:r>
              <w:rPr>
                <w:rFonts w:eastAsia="Garamond" w:cs="Garamond"/>
                <w:color w:val="000000" w:themeColor="text1"/>
                <w:vertAlign w:val="superscript"/>
                <w:lang w:val="en-US"/>
              </w:rPr>
              <w:t>c</w:t>
            </w:r>
          </w:p>
        </w:tc>
        <w:tc>
          <w:tcPr>
            <w:tcW w:w="1276" w:type="dxa"/>
            <w:tcBorders>
              <w:top w:val="dotted" w:sz="4" w:space="0" w:color="auto"/>
              <w:bottom w:val="dotted" w:sz="4" w:space="0" w:color="auto"/>
            </w:tcBorders>
            <w:tcMar>
              <w:top w:w="15" w:type="dxa"/>
              <w:left w:w="15" w:type="dxa"/>
              <w:bottom w:w="15" w:type="dxa"/>
              <w:right w:w="15" w:type="dxa"/>
            </w:tcMar>
            <w:vAlign w:val="center"/>
          </w:tcPr>
          <w:p w14:paraId="6B3DCBCA" w14:textId="77777777" w:rsidR="006E0097" w:rsidRPr="00220152" w:rsidRDefault="006E0097" w:rsidP="00AE45FC">
            <w:pPr>
              <w:spacing w:after="0" w:line="360" w:lineRule="auto"/>
              <w:jc w:val="right"/>
              <w:rPr>
                <w:rFonts w:eastAsia="Garamond" w:cs="Garamond"/>
                <w:color w:val="000000" w:themeColor="text1"/>
                <w:lang w:val="en-US"/>
              </w:rPr>
            </w:pPr>
          </w:p>
        </w:tc>
      </w:tr>
      <w:tr w:rsidR="006E0097" w:rsidRPr="00FF12B8" w14:paraId="6D983603" w14:textId="77777777" w:rsidTr="006E7A8E">
        <w:trPr>
          <w:trHeight w:val="300"/>
          <w:jc w:val="center"/>
        </w:trPr>
        <w:tc>
          <w:tcPr>
            <w:tcW w:w="1722" w:type="dxa"/>
            <w:vMerge/>
            <w:vAlign w:val="center"/>
          </w:tcPr>
          <w:p w14:paraId="4A122962" w14:textId="7B150C20" w:rsidR="006E0097" w:rsidRDefault="006E0097" w:rsidP="00AE45FC">
            <w:pPr>
              <w:spacing w:line="360" w:lineRule="auto"/>
              <w:jc w:val="right"/>
              <w:rPr>
                <w:rFonts w:eastAsia="Garamond" w:cs="Garamond"/>
                <w:color w:val="000000" w:themeColor="text1"/>
                <w:lang w:val="en-US"/>
              </w:rPr>
            </w:pPr>
          </w:p>
        </w:tc>
        <w:tc>
          <w:tcPr>
            <w:tcW w:w="1964" w:type="dxa"/>
            <w:tcMar>
              <w:top w:w="15" w:type="dxa"/>
              <w:left w:w="15" w:type="dxa"/>
              <w:bottom w:w="15" w:type="dxa"/>
              <w:right w:w="15" w:type="dxa"/>
            </w:tcMar>
            <w:vAlign w:val="center"/>
          </w:tcPr>
          <w:p w14:paraId="35CA5E1B" w14:textId="2988B0D2" w:rsidR="006E0097" w:rsidRDefault="000025D6" w:rsidP="00AE45FC">
            <w:pPr>
              <w:spacing w:after="0" w:line="360" w:lineRule="auto"/>
              <w:jc w:val="left"/>
            </w:pPr>
            <m:oMathPara>
              <m:oMath>
                <m:sSub>
                  <m:sSubPr>
                    <m:ctrlPr>
                      <w:rPr>
                        <w:rFonts w:ascii="Cambria Math" w:hAnsi="Cambria Math"/>
                        <w:i/>
                      </w:rPr>
                    </m:ctrlPr>
                  </m:sSubPr>
                  <m:e>
                    <m:r>
                      <w:rPr>
                        <w:rFonts w:ascii="Cambria Math" w:hAnsi="Cambria Math"/>
                      </w:rPr>
                      <m:t>t</m:t>
                    </m:r>
                  </m:e>
                  <m:sub>
                    <m:r>
                      <m:rPr>
                        <m:sty m:val="p"/>
                      </m:rPr>
                      <w:rPr>
                        <w:rFonts w:ascii="Cambria Math" w:hAnsi="Cambria Math"/>
                      </w:rPr>
                      <m:t>sim</m:t>
                    </m:r>
                  </m:sub>
                </m:sSub>
                <m:r>
                  <w:rPr>
                    <w:rFonts w:ascii="Cambria Math" w:hAnsi="Cambria Math"/>
                    <w:lang w:val="en-US"/>
                  </w:rPr>
                  <m:t> </m:t>
                </m:r>
              </m:oMath>
            </m:oMathPara>
          </w:p>
        </w:tc>
        <w:tc>
          <w:tcPr>
            <w:tcW w:w="567" w:type="dxa"/>
            <w:gridSpan w:val="2"/>
            <w:tcMar>
              <w:top w:w="15" w:type="dxa"/>
              <w:left w:w="15" w:type="dxa"/>
              <w:bottom w:w="15" w:type="dxa"/>
              <w:right w:w="15" w:type="dxa"/>
            </w:tcMar>
            <w:vAlign w:val="center"/>
          </w:tcPr>
          <w:p w14:paraId="2F8912EB" w14:textId="77777777" w:rsidR="006E0097" w:rsidRPr="00220152" w:rsidRDefault="006E0097" w:rsidP="00AE45FC">
            <w:pPr>
              <w:spacing w:line="360" w:lineRule="auto"/>
              <w:ind w:firstLine="0"/>
              <w:jc w:val="left"/>
              <w:rPr>
                <w:rFonts w:eastAsia="Garamond" w:cs="Garamond"/>
                <w:color w:val="000000" w:themeColor="text1"/>
                <w:lang w:val="en-US"/>
              </w:rPr>
            </w:pPr>
          </w:p>
        </w:tc>
        <w:tc>
          <w:tcPr>
            <w:tcW w:w="1276" w:type="dxa"/>
            <w:vAlign w:val="center"/>
          </w:tcPr>
          <w:p w14:paraId="38A7846F" w14:textId="4C93D50D" w:rsidR="006E0097" w:rsidRDefault="006E0097" w:rsidP="00AE45FC">
            <w:pPr>
              <w:spacing w:line="360" w:lineRule="auto"/>
              <w:ind w:firstLine="0"/>
              <w:jc w:val="left"/>
              <w:rPr>
                <w:rFonts w:eastAsia="Garamond" w:cs="Garamond"/>
                <w:color w:val="000000" w:themeColor="text1"/>
                <w:lang w:val="en-US"/>
              </w:rPr>
            </w:pPr>
            <w:r>
              <w:rPr>
                <w:rFonts w:eastAsia="Garamond" w:cs="Garamond"/>
                <w:color w:val="000000" w:themeColor="text1"/>
                <w:lang w:val="en-US"/>
              </w:rPr>
              <w:t>28</w:t>
            </w:r>
          </w:p>
        </w:tc>
        <w:tc>
          <w:tcPr>
            <w:tcW w:w="1842" w:type="dxa"/>
            <w:vAlign w:val="center"/>
          </w:tcPr>
          <w:p w14:paraId="0D905F9C" w14:textId="5C0BD96F" w:rsidR="006E0097" w:rsidRPr="00220152" w:rsidDel="007A0B56" w:rsidRDefault="006E0097" w:rsidP="00AE45FC">
            <w:pPr>
              <w:spacing w:line="360" w:lineRule="auto"/>
              <w:jc w:val="left"/>
              <w:rPr>
                <w:rFonts w:eastAsia="Garamond" w:cs="Garamond"/>
                <w:color w:val="000000" w:themeColor="text1"/>
                <w:lang w:val="en-US"/>
              </w:rPr>
            </w:pPr>
            <w:r>
              <w:rPr>
                <w:rFonts w:eastAsia="Garamond" w:cs="Garamond"/>
                <w:color w:val="000000" w:themeColor="text1"/>
                <w:lang w:val="en-US"/>
              </w:rPr>
              <w:t>28 (14)</w:t>
            </w:r>
          </w:p>
        </w:tc>
        <w:tc>
          <w:tcPr>
            <w:tcW w:w="1276" w:type="dxa"/>
            <w:tcMar>
              <w:top w:w="15" w:type="dxa"/>
              <w:left w:w="15" w:type="dxa"/>
              <w:bottom w:w="15" w:type="dxa"/>
              <w:right w:w="15" w:type="dxa"/>
            </w:tcMar>
            <w:vAlign w:val="center"/>
          </w:tcPr>
          <w:p w14:paraId="76B08982" w14:textId="41B8403A" w:rsidR="006E0097" w:rsidRDefault="006E0097" w:rsidP="00AE45FC">
            <w:pPr>
              <w:spacing w:after="0" w:line="360" w:lineRule="auto"/>
              <w:jc w:val="right"/>
              <w:rPr>
                <w:rFonts w:eastAsia="Garamond" w:cs="Garamond"/>
                <w:color w:val="000000" w:themeColor="text1"/>
                <w:lang w:val="en-US"/>
              </w:rPr>
            </w:pPr>
            <w:r>
              <w:rPr>
                <w:rFonts w:eastAsia="Garamond" w:cs="Garamond"/>
                <w:color w:val="000000" w:themeColor="text1"/>
                <w:lang w:val="en-US"/>
              </w:rPr>
              <w:t>d</w:t>
            </w:r>
          </w:p>
        </w:tc>
      </w:tr>
      <w:tr w:rsidR="006E0097" w:rsidRPr="00FF12B8" w14:paraId="039963BA" w14:textId="77777777" w:rsidTr="006E7A8E">
        <w:trPr>
          <w:trHeight w:val="300"/>
          <w:jc w:val="center"/>
        </w:trPr>
        <w:tc>
          <w:tcPr>
            <w:tcW w:w="1722" w:type="dxa"/>
            <w:vMerge/>
            <w:vAlign w:val="center"/>
          </w:tcPr>
          <w:p w14:paraId="6DEA0311" w14:textId="043DCDE8" w:rsidR="006E0097" w:rsidRPr="00401FD5" w:rsidRDefault="006E0097" w:rsidP="00AE45FC">
            <w:pPr>
              <w:spacing w:line="360" w:lineRule="auto"/>
              <w:jc w:val="right"/>
              <w:rPr>
                <w:lang w:val="en-US"/>
              </w:rPr>
            </w:pPr>
          </w:p>
        </w:tc>
        <w:tc>
          <w:tcPr>
            <w:tcW w:w="1964" w:type="dxa"/>
            <w:tcMar>
              <w:top w:w="15" w:type="dxa"/>
              <w:left w:w="15" w:type="dxa"/>
              <w:bottom w:w="15" w:type="dxa"/>
              <w:right w:w="15" w:type="dxa"/>
            </w:tcMar>
            <w:vAlign w:val="center"/>
          </w:tcPr>
          <w:p w14:paraId="45848422" w14:textId="0B48C3FF" w:rsidR="006E0097" w:rsidRPr="00401FD5" w:rsidRDefault="006E0097" w:rsidP="00AE45FC">
            <w:pPr>
              <w:spacing w:after="0" w:line="360" w:lineRule="auto"/>
              <w:jc w:val="left"/>
              <w:rPr>
                <w:lang w:val="en-US"/>
              </w:rPr>
            </w:pPr>
            <m:oMathPara>
              <m:oMath>
                <m:r>
                  <m:rPr>
                    <m:sty m:val="p"/>
                  </m:rPr>
                  <w:rPr>
                    <w:rFonts w:ascii="Cambria Math" w:hAnsi="Cambria Math"/>
                  </w:rPr>
                  <m:t>Δ</m:t>
                </m:r>
                <m:r>
                  <w:rPr>
                    <w:rFonts w:ascii="Cambria Math" w:hAnsi="Cambria Math"/>
                  </w:rPr>
                  <m:t>t</m:t>
                </m:r>
                <m:r>
                  <w:rPr>
                    <w:rFonts w:ascii="Cambria Math" w:hAnsi="Cambria Math"/>
                    <w:lang w:val="en-US"/>
                  </w:rPr>
                  <m:t> </m:t>
                </m:r>
              </m:oMath>
            </m:oMathPara>
          </w:p>
        </w:tc>
        <w:tc>
          <w:tcPr>
            <w:tcW w:w="567" w:type="dxa"/>
            <w:gridSpan w:val="2"/>
            <w:tcMar>
              <w:top w:w="15" w:type="dxa"/>
              <w:left w:w="15" w:type="dxa"/>
              <w:bottom w:w="15" w:type="dxa"/>
              <w:right w:w="15" w:type="dxa"/>
            </w:tcMar>
            <w:vAlign w:val="center"/>
          </w:tcPr>
          <w:p w14:paraId="1A2509B4" w14:textId="5D9D03D8" w:rsidR="006E0097" w:rsidRPr="00220152" w:rsidRDefault="006E0097" w:rsidP="00AE45FC">
            <w:pPr>
              <w:spacing w:line="360" w:lineRule="auto"/>
              <w:ind w:firstLine="0"/>
              <w:jc w:val="left"/>
              <w:rPr>
                <w:rFonts w:eastAsia="Garamond" w:cs="Garamond"/>
                <w:color w:val="000000" w:themeColor="text1"/>
                <w:lang w:val="en-US"/>
              </w:rPr>
            </w:pPr>
          </w:p>
        </w:tc>
        <w:tc>
          <w:tcPr>
            <w:tcW w:w="1276" w:type="dxa"/>
            <w:vAlign w:val="center"/>
          </w:tcPr>
          <w:p w14:paraId="6BEA69DC" w14:textId="0193C46A" w:rsidR="006E0097" w:rsidRPr="00220152" w:rsidRDefault="006E0097" w:rsidP="00AE45FC">
            <w:pPr>
              <w:spacing w:line="360" w:lineRule="auto"/>
              <w:ind w:firstLine="0"/>
              <w:jc w:val="left"/>
              <w:rPr>
                <w:rFonts w:eastAsia="Garamond" w:cs="Garamond"/>
                <w:color w:val="000000" w:themeColor="text1"/>
                <w:lang w:val="en-US"/>
              </w:rPr>
            </w:pPr>
            <w:r>
              <w:rPr>
                <w:rFonts w:eastAsia="Garamond" w:cs="Garamond"/>
                <w:color w:val="000000" w:themeColor="text1"/>
                <w:lang w:val="en-US"/>
              </w:rPr>
              <w:t>0.5</w:t>
            </w:r>
          </w:p>
        </w:tc>
        <w:tc>
          <w:tcPr>
            <w:tcW w:w="1842" w:type="dxa"/>
            <w:vAlign w:val="center"/>
          </w:tcPr>
          <w:p w14:paraId="07CDE7FE" w14:textId="1CE2C185" w:rsidR="006E0097" w:rsidRPr="00220152" w:rsidRDefault="006E0097" w:rsidP="00AE45FC">
            <w:pPr>
              <w:spacing w:line="360" w:lineRule="auto"/>
              <w:jc w:val="left"/>
              <w:rPr>
                <w:rFonts w:eastAsia="Garamond" w:cs="Garamond"/>
                <w:color w:val="000000" w:themeColor="text1"/>
                <w:lang w:val="en-US"/>
              </w:rPr>
            </w:pPr>
            <w:r>
              <w:rPr>
                <w:rFonts w:eastAsia="Garamond" w:cs="Garamond"/>
                <w:color w:val="000000" w:themeColor="text1"/>
                <w:lang w:val="en-US"/>
              </w:rPr>
              <w:t>0.5</w:t>
            </w:r>
          </w:p>
        </w:tc>
        <w:tc>
          <w:tcPr>
            <w:tcW w:w="1276" w:type="dxa"/>
            <w:tcMar>
              <w:top w:w="15" w:type="dxa"/>
              <w:left w:w="15" w:type="dxa"/>
              <w:bottom w:w="15" w:type="dxa"/>
              <w:right w:w="15" w:type="dxa"/>
            </w:tcMar>
            <w:vAlign w:val="center"/>
          </w:tcPr>
          <w:p w14:paraId="0149B45F" w14:textId="4226C8D5" w:rsidR="006E0097" w:rsidRPr="00220152" w:rsidRDefault="006E0097" w:rsidP="00AE45FC">
            <w:pPr>
              <w:spacing w:after="0" w:line="360" w:lineRule="auto"/>
              <w:jc w:val="right"/>
              <w:rPr>
                <w:rFonts w:eastAsia="Garamond" w:cs="Garamond"/>
                <w:color w:val="000000" w:themeColor="text1"/>
                <w:lang w:val="en-US"/>
              </w:rPr>
            </w:pPr>
            <w:r>
              <w:rPr>
                <w:rFonts w:eastAsia="Garamond" w:cs="Garamond"/>
                <w:color w:val="000000" w:themeColor="text1"/>
                <w:lang w:val="en-US"/>
              </w:rPr>
              <w:t>h</w:t>
            </w:r>
          </w:p>
        </w:tc>
      </w:tr>
      <w:tr w:rsidR="006E0097" w:rsidRPr="00FF12B8" w14:paraId="611A449E" w14:textId="77777777" w:rsidTr="006E7A8E">
        <w:trPr>
          <w:trHeight w:val="300"/>
          <w:jc w:val="center"/>
        </w:trPr>
        <w:tc>
          <w:tcPr>
            <w:tcW w:w="1722" w:type="dxa"/>
            <w:vMerge/>
            <w:vAlign w:val="center"/>
          </w:tcPr>
          <w:p w14:paraId="7D13BFE5" w14:textId="77777777" w:rsidR="006E0097" w:rsidRPr="00401FD5" w:rsidRDefault="006E0097" w:rsidP="007A0B56">
            <w:pPr>
              <w:spacing w:line="360" w:lineRule="auto"/>
              <w:jc w:val="right"/>
              <w:rPr>
                <w:lang w:val="en-US"/>
              </w:rPr>
            </w:pPr>
          </w:p>
        </w:tc>
        <w:tc>
          <w:tcPr>
            <w:tcW w:w="1964" w:type="dxa"/>
            <w:tcMar>
              <w:top w:w="15" w:type="dxa"/>
              <w:left w:w="15" w:type="dxa"/>
              <w:bottom w:w="15" w:type="dxa"/>
              <w:right w:w="15" w:type="dxa"/>
            </w:tcMar>
            <w:vAlign w:val="center"/>
          </w:tcPr>
          <w:p w14:paraId="79B5AA5A" w14:textId="36AE7CD5" w:rsidR="006E0097" w:rsidRDefault="000025D6" w:rsidP="007A0B56">
            <w:pPr>
              <w:spacing w:after="0" w:line="360" w:lineRule="auto"/>
              <w:jc w:val="left"/>
            </w:pPr>
            <m:oMathPara>
              <m:oMath>
                <m:sSub>
                  <m:sSubPr>
                    <m:ctrlPr>
                      <w:rPr>
                        <w:rFonts w:ascii="Cambria Math" w:hAnsi="Cambria Math"/>
                        <w:i/>
                      </w:rPr>
                    </m:ctrlPr>
                  </m:sSubPr>
                  <m:e>
                    <m:r>
                      <w:rPr>
                        <w:rFonts w:ascii="Cambria Math" w:hAnsi="Cambria Math"/>
                      </w:rPr>
                      <m:t>N</m:t>
                    </m:r>
                  </m:e>
                  <m:sub>
                    <m:r>
                      <w:rPr>
                        <w:rFonts w:ascii="Cambria Math" w:hAnsi="Cambria Math"/>
                      </w:rPr>
                      <m:t>p</m:t>
                    </m:r>
                  </m:sub>
                </m:sSub>
              </m:oMath>
            </m:oMathPara>
          </w:p>
        </w:tc>
        <w:tc>
          <w:tcPr>
            <w:tcW w:w="567" w:type="dxa"/>
            <w:gridSpan w:val="2"/>
            <w:tcMar>
              <w:top w:w="15" w:type="dxa"/>
              <w:left w:w="15" w:type="dxa"/>
              <w:bottom w:w="15" w:type="dxa"/>
              <w:right w:w="15" w:type="dxa"/>
            </w:tcMar>
            <w:vAlign w:val="center"/>
          </w:tcPr>
          <w:p w14:paraId="495529C5" w14:textId="77777777" w:rsidR="006E0097" w:rsidRPr="00220152" w:rsidRDefault="006E0097" w:rsidP="007A0B56">
            <w:pPr>
              <w:spacing w:line="360" w:lineRule="auto"/>
              <w:ind w:firstLine="0"/>
              <w:jc w:val="left"/>
              <w:rPr>
                <w:rFonts w:eastAsia="Garamond" w:cs="Garamond"/>
                <w:color w:val="000000" w:themeColor="text1"/>
                <w:lang w:val="en-US"/>
              </w:rPr>
            </w:pPr>
          </w:p>
        </w:tc>
        <w:tc>
          <w:tcPr>
            <w:tcW w:w="1276" w:type="dxa"/>
            <w:vAlign w:val="center"/>
          </w:tcPr>
          <w:p w14:paraId="633033C5" w14:textId="5EF7D437" w:rsidR="006E0097" w:rsidRPr="00220152" w:rsidRDefault="006E0097" w:rsidP="007A0B56">
            <w:pPr>
              <w:spacing w:line="360" w:lineRule="auto"/>
              <w:ind w:firstLine="0"/>
              <w:jc w:val="left"/>
              <w:rPr>
                <w:rFonts w:eastAsia="Garamond" w:cs="Garamond"/>
                <w:color w:val="000000" w:themeColor="text1"/>
                <w:lang w:val="en-US"/>
              </w:rPr>
            </w:pPr>
            <w:r w:rsidRPr="00220152">
              <w:rPr>
                <w:rFonts w:eastAsia="Garamond" w:cs="Garamond"/>
                <w:color w:val="000000" w:themeColor="text1"/>
                <w:lang w:val="en-US"/>
              </w:rPr>
              <w:t>15</w:t>
            </w:r>
          </w:p>
        </w:tc>
        <w:tc>
          <w:tcPr>
            <w:tcW w:w="1842" w:type="dxa"/>
            <w:vAlign w:val="center"/>
          </w:tcPr>
          <w:p w14:paraId="4B3EF82A" w14:textId="64F37D96" w:rsidR="006E0097" w:rsidRPr="00220152" w:rsidRDefault="006E0097" w:rsidP="007A0B56">
            <w:pPr>
              <w:spacing w:line="360" w:lineRule="auto"/>
              <w:jc w:val="left"/>
              <w:rPr>
                <w:rFonts w:eastAsia="Garamond" w:cs="Garamond"/>
                <w:color w:val="000000" w:themeColor="text1"/>
                <w:lang w:val="en-US"/>
              </w:rPr>
            </w:pPr>
            <w:r w:rsidRPr="00573F08">
              <w:rPr>
                <w:rFonts w:eastAsia="Garamond" w:cs="Garamond"/>
                <w:color w:val="000000" w:themeColor="text1"/>
                <w:lang w:val="en-US"/>
              </w:rPr>
              <w:t>48</w:t>
            </w:r>
          </w:p>
        </w:tc>
        <w:tc>
          <w:tcPr>
            <w:tcW w:w="1276" w:type="dxa"/>
            <w:tcMar>
              <w:top w:w="15" w:type="dxa"/>
              <w:left w:w="15" w:type="dxa"/>
              <w:bottom w:w="15" w:type="dxa"/>
              <w:right w:w="15" w:type="dxa"/>
            </w:tcMar>
            <w:vAlign w:val="center"/>
          </w:tcPr>
          <w:p w14:paraId="49C336CD" w14:textId="1FC356EB" w:rsidR="006E0097" w:rsidRPr="00220152" w:rsidRDefault="006E0097" w:rsidP="007A0B56">
            <w:pPr>
              <w:spacing w:after="0" w:line="360" w:lineRule="auto"/>
              <w:jc w:val="right"/>
              <w:rPr>
                <w:rFonts w:eastAsia="Garamond" w:cs="Garamond"/>
                <w:color w:val="000000" w:themeColor="text1"/>
                <w:lang w:val="en-US"/>
              </w:rPr>
            </w:pPr>
            <w:r>
              <w:rPr>
                <w:rFonts w:eastAsia="Garamond" w:cs="Garamond"/>
                <w:color w:val="000000" w:themeColor="text1"/>
                <w:lang w:val="en-US"/>
              </w:rPr>
              <w:t>-</w:t>
            </w:r>
          </w:p>
        </w:tc>
      </w:tr>
      <w:tr w:rsidR="006E0097" w:rsidRPr="00FF12B8" w14:paraId="6BF52900" w14:textId="77777777" w:rsidTr="006E7A8E">
        <w:trPr>
          <w:trHeight w:val="300"/>
          <w:jc w:val="center"/>
        </w:trPr>
        <w:tc>
          <w:tcPr>
            <w:tcW w:w="1722" w:type="dxa"/>
            <w:vMerge/>
            <w:tcMar>
              <w:top w:w="15" w:type="dxa"/>
              <w:left w:w="15" w:type="dxa"/>
              <w:bottom w:w="15" w:type="dxa"/>
              <w:right w:w="15" w:type="dxa"/>
            </w:tcMar>
            <w:vAlign w:val="center"/>
          </w:tcPr>
          <w:p w14:paraId="2B4BBF5D" w14:textId="77777777" w:rsidR="006E0097" w:rsidRPr="00AE030B" w:rsidRDefault="006E0097" w:rsidP="007A0B56">
            <w:pPr>
              <w:spacing w:line="360" w:lineRule="auto"/>
              <w:jc w:val="right"/>
              <w:rPr>
                <w:rFonts w:eastAsia="Garamond" w:cs="Garamond"/>
                <w:color w:val="000000" w:themeColor="text1"/>
                <w:lang w:val="en-US"/>
              </w:rPr>
            </w:pPr>
          </w:p>
        </w:tc>
        <w:tc>
          <w:tcPr>
            <w:tcW w:w="1964" w:type="dxa"/>
            <w:tcMar>
              <w:top w:w="15" w:type="dxa"/>
              <w:left w:w="15" w:type="dxa"/>
              <w:bottom w:w="15" w:type="dxa"/>
              <w:right w:w="15" w:type="dxa"/>
            </w:tcMar>
            <w:vAlign w:val="center"/>
          </w:tcPr>
          <w:p w14:paraId="13F91181" w14:textId="21248B6A" w:rsidR="006E0097" w:rsidRPr="00220152" w:rsidRDefault="000025D6" w:rsidP="007A0B56">
            <w:pPr>
              <w:spacing w:line="360" w:lineRule="auto"/>
              <w:jc w:val="left"/>
              <w:rPr>
                <w:rFonts w:eastAsia="Garamond" w:cs="Garamond"/>
                <w:lang w:val="en-US"/>
              </w:rPr>
            </w:pPr>
            <m:oMathPara>
              <m:oMath>
                <m:sSub>
                  <m:sSubPr>
                    <m:ctrlPr>
                      <w:rPr>
                        <w:rFonts w:ascii="Cambria Math" w:hAnsi="Cambria Math"/>
                        <w:i/>
                      </w:rPr>
                    </m:ctrlPr>
                  </m:sSubPr>
                  <m:e>
                    <m:r>
                      <w:rPr>
                        <w:rFonts w:ascii="Cambria Math" w:hAnsi="Cambria Math"/>
                      </w:rPr>
                      <m:t>N</m:t>
                    </m:r>
                  </m:e>
                  <m:sub>
                    <m:r>
                      <w:rPr>
                        <w:rFonts w:ascii="Cambria Math" w:hAnsi="Cambria Math"/>
                      </w:rPr>
                      <m:t>r</m:t>
                    </m:r>
                  </m:sub>
                </m:sSub>
              </m:oMath>
            </m:oMathPara>
          </w:p>
        </w:tc>
        <w:tc>
          <w:tcPr>
            <w:tcW w:w="567" w:type="dxa"/>
            <w:gridSpan w:val="2"/>
            <w:tcMar>
              <w:top w:w="15" w:type="dxa"/>
              <w:left w:w="15" w:type="dxa"/>
              <w:bottom w:w="15" w:type="dxa"/>
              <w:right w:w="15" w:type="dxa"/>
            </w:tcMar>
            <w:vAlign w:val="center"/>
          </w:tcPr>
          <w:p w14:paraId="7375E846" w14:textId="6BA95FA4" w:rsidR="006E0097" w:rsidRPr="00220152" w:rsidRDefault="006E0097" w:rsidP="007A0B56">
            <w:pPr>
              <w:spacing w:line="360" w:lineRule="auto"/>
              <w:ind w:firstLine="0"/>
              <w:jc w:val="left"/>
              <w:rPr>
                <w:rFonts w:eastAsia="Garamond" w:cs="Garamond"/>
                <w:color w:val="000000" w:themeColor="text1"/>
                <w:lang w:val="en-US"/>
              </w:rPr>
            </w:pPr>
          </w:p>
        </w:tc>
        <w:tc>
          <w:tcPr>
            <w:tcW w:w="1276" w:type="dxa"/>
            <w:vAlign w:val="center"/>
          </w:tcPr>
          <w:p w14:paraId="7638FA13" w14:textId="48FFDB8F" w:rsidR="006E0097" w:rsidRPr="00220152" w:rsidRDefault="006E0097" w:rsidP="007A0B56">
            <w:pPr>
              <w:spacing w:line="360" w:lineRule="auto"/>
              <w:ind w:firstLine="0"/>
              <w:jc w:val="left"/>
              <w:rPr>
                <w:rFonts w:eastAsia="Garamond" w:cs="Garamond"/>
                <w:color w:val="000000" w:themeColor="text1"/>
                <w:lang w:val="en-US"/>
              </w:rPr>
            </w:pPr>
            <w:r w:rsidRPr="00220152">
              <w:rPr>
                <w:rFonts w:eastAsia="Garamond" w:cs="Garamond"/>
                <w:color w:val="000000" w:themeColor="text1"/>
                <w:lang w:val="en-US"/>
              </w:rPr>
              <w:t>1</w:t>
            </w:r>
          </w:p>
        </w:tc>
        <w:tc>
          <w:tcPr>
            <w:tcW w:w="1842" w:type="dxa"/>
            <w:vAlign w:val="center"/>
          </w:tcPr>
          <w:p w14:paraId="02DEB154" w14:textId="320CFCD0" w:rsidR="006E0097" w:rsidRPr="00220152" w:rsidRDefault="006E0097" w:rsidP="007A0B56">
            <w:pPr>
              <w:spacing w:line="360" w:lineRule="auto"/>
              <w:jc w:val="left"/>
              <w:rPr>
                <w:rFonts w:eastAsia="Garamond" w:cs="Garamond"/>
                <w:color w:val="000000" w:themeColor="text1"/>
                <w:lang w:val="en-US"/>
              </w:rPr>
            </w:pPr>
            <w:r w:rsidRPr="00220152">
              <w:rPr>
                <w:rFonts w:eastAsia="Garamond" w:cs="Garamond"/>
                <w:color w:val="000000" w:themeColor="text1"/>
                <w:lang w:val="en-US"/>
              </w:rPr>
              <w:t>1</w:t>
            </w:r>
          </w:p>
        </w:tc>
        <w:tc>
          <w:tcPr>
            <w:tcW w:w="1276" w:type="dxa"/>
            <w:tcMar>
              <w:top w:w="15" w:type="dxa"/>
              <w:left w:w="15" w:type="dxa"/>
              <w:bottom w:w="15" w:type="dxa"/>
              <w:right w:w="15" w:type="dxa"/>
            </w:tcMar>
            <w:vAlign w:val="center"/>
          </w:tcPr>
          <w:p w14:paraId="344591BF" w14:textId="32EB8A4A" w:rsidR="006E0097" w:rsidRPr="00220152" w:rsidRDefault="006E0097" w:rsidP="007A0B56">
            <w:pPr>
              <w:spacing w:after="0" w:line="360" w:lineRule="auto"/>
              <w:ind w:firstLine="0"/>
              <w:jc w:val="right"/>
              <w:rPr>
                <w:rFonts w:eastAsia="Garamond" w:cs="Garamond"/>
                <w:lang w:val="en-US"/>
              </w:rPr>
            </w:pPr>
            <w:r w:rsidRPr="00220152">
              <w:rPr>
                <w:rFonts w:eastAsia="Garamond" w:cs="Garamond"/>
                <w:lang w:val="en-US"/>
              </w:rPr>
              <w:t>-</w:t>
            </w:r>
          </w:p>
        </w:tc>
      </w:tr>
      <w:tr w:rsidR="006E0097" w:rsidRPr="00FF12B8" w14:paraId="61892678" w14:textId="77777777" w:rsidTr="006E7A8E">
        <w:trPr>
          <w:trHeight w:val="300"/>
          <w:jc w:val="center"/>
        </w:trPr>
        <w:tc>
          <w:tcPr>
            <w:tcW w:w="1722" w:type="dxa"/>
            <w:vMerge/>
            <w:tcMar>
              <w:top w:w="15" w:type="dxa"/>
              <w:left w:w="15" w:type="dxa"/>
              <w:bottom w:w="15" w:type="dxa"/>
              <w:right w:w="15" w:type="dxa"/>
            </w:tcMar>
            <w:vAlign w:val="center"/>
          </w:tcPr>
          <w:p w14:paraId="5C24CA7D" w14:textId="77777777" w:rsidR="006E0097" w:rsidRPr="00AE030B" w:rsidRDefault="006E0097" w:rsidP="007A0B56">
            <w:pPr>
              <w:spacing w:line="360" w:lineRule="auto"/>
              <w:jc w:val="right"/>
              <w:rPr>
                <w:rFonts w:eastAsia="Garamond" w:cs="Garamond"/>
                <w:color w:val="000000" w:themeColor="text1"/>
                <w:lang w:val="en-US"/>
              </w:rPr>
            </w:pPr>
          </w:p>
        </w:tc>
        <w:tc>
          <w:tcPr>
            <w:tcW w:w="1964" w:type="dxa"/>
            <w:tcMar>
              <w:top w:w="15" w:type="dxa"/>
              <w:left w:w="15" w:type="dxa"/>
              <w:bottom w:w="15" w:type="dxa"/>
              <w:right w:w="15" w:type="dxa"/>
            </w:tcMar>
            <w:vAlign w:val="center"/>
          </w:tcPr>
          <w:p w14:paraId="0A790317" w14:textId="156CE925" w:rsidR="006E0097" w:rsidRDefault="000025D6" w:rsidP="007A0B56">
            <w:pPr>
              <w:spacing w:line="360" w:lineRule="auto"/>
              <w:jc w:val="left"/>
              <w:rPr>
                <w:rFonts w:eastAsia="Garamond" w:cs="Garamond"/>
                <w:lang w:val="en-US"/>
              </w:rPr>
            </w:pPr>
            <m:oMathPara>
              <m:oMath>
                <m:sSub>
                  <m:sSubPr>
                    <m:ctrlPr>
                      <w:rPr>
                        <w:rFonts w:ascii="Cambria Math" w:hAnsi="Cambria Math"/>
                        <w:i/>
                      </w:rPr>
                    </m:ctrlPr>
                  </m:sSubPr>
                  <m:e>
                    <m:r>
                      <w:rPr>
                        <w:rFonts w:ascii="Cambria Math" w:hAnsi="Cambria Math"/>
                      </w:rPr>
                      <m:t>n</m:t>
                    </m:r>
                  </m:e>
                  <m:sub>
                    <m:r>
                      <w:rPr>
                        <w:rFonts w:ascii="Cambria Math" w:hAnsi="Cambria Math"/>
                      </w:rPr>
                      <m:t>σ</m:t>
                    </m:r>
                  </m:sub>
                </m:sSub>
              </m:oMath>
            </m:oMathPara>
          </w:p>
        </w:tc>
        <w:tc>
          <w:tcPr>
            <w:tcW w:w="567" w:type="dxa"/>
            <w:gridSpan w:val="2"/>
            <w:tcMar>
              <w:top w:w="15" w:type="dxa"/>
              <w:left w:w="15" w:type="dxa"/>
              <w:bottom w:w="15" w:type="dxa"/>
              <w:right w:w="15" w:type="dxa"/>
            </w:tcMar>
            <w:vAlign w:val="center"/>
          </w:tcPr>
          <w:p w14:paraId="275CED9D" w14:textId="5BC6FF2D" w:rsidR="006E0097" w:rsidRPr="00220152" w:rsidRDefault="006E0097" w:rsidP="007A0B56">
            <w:pPr>
              <w:spacing w:line="360" w:lineRule="auto"/>
              <w:ind w:firstLine="0"/>
              <w:jc w:val="left"/>
              <w:rPr>
                <w:rFonts w:eastAsia="Garamond" w:cs="Garamond"/>
                <w:color w:val="000000" w:themeColor="text1"/>
                <w:lang w:val="en-US"/>
              </w:rPr>
            </w:pPr>
          </w:p>
        </w:tc>
        <w:tc>
          <w:tcPr>
            <w:tcW w:w="1276" w:type="dxa"/>
            <w:vAlign w:val="center"/>
          </w:tcPr>
          <w:p w14:paraId="258E48DA" w14:textId="1A96E9D3" w:rsidR="006E0097" w:rsidRPr="00220152" w:rsidRDefault="006E0097" w:rsidP="007A0B56">
            <w:pPr>
              <w:spacing w:line="360" w:lineRule="auto"/>
              <w:ind w:firstLine="0"/>
              <w:jc w:val="left"/>
              <w:rPr>
                <w:rFonts w:eastAsia="Garamond" w:cs="Garamond"/>
                <w:color w:val="000000" w:themeColor="text1"/>
                <w:lang w:val="en-US"/>
              </w:rPr>
            </w:pPr>
            <w:r w:rsidRPr="00220152">
              <w:rPr>
                <w:rFonts w:eastAsia="Garamond" w:cs="Garamond"/>
                <w:color w:val="000000" w:themeColor="text1"/>
                <w:lang w:val="en-US"/>
              </w:rPr>
              <w:t>1.5 (1)</w:t>
            </w:r>
          </w:p>
        </w:tc>
        <w:tc>
          <w:tcPr>
            <w:tcW w:w="1842" w:type="dxa"/>
            <w:vAlign w:val="center"/>
          </w:tcPr>
          <w:p w14:paraId="5E8D8FE3" w14:textId="200F22F9" w:rsidR="006E0097" w:rsidRPr="00220152" w:rsidRDefault="006E0097" w:rsidP="007A0B56">
            <w:pPr>
              <w:spacing w:line="360" w:lineRule="auto"/>
              <w:jc w:val="left"/>
              <w:rPr>
                <w:rFonts w:eastAsia="Garamond" w:cs="Garamond"/>
                <w:color w:val="000000" w:themeColor="text1"/>
                <w:lang w:val="en-US"/>
              </w:rPr>
            </w:pPr>
            <w:r w:rsidRPr="00220152">
              <w:rPr>
                <w:rFonts w:eastAsia="Garamond" w:cs="Garamond"/>
                <w:color w:val="000000" w:themeColor="text1"/>
                <w:lang w:val="en-US"/>
              </w:rPr>
              <w:t>1</w:t>
            </w:r>
            <w:r>
              <w:rPr>
                <w:rFonts w:eastAsia="Garamond" w:cs="Garamond"/>
                <w:color w:val="000000" w:themeColor="text1"/>
                <w:lang w:val="en-US"/>
              </w:rPr>
              <w:t xml:space="preserve"> (2)</w:t>
            </w:r>
          </w:p>
        </w:tc>
        <w:tc>
          <w:tcPr>
            <w:tcW w:w="1276" w:type="dxa"/>
            <w:tcMar>
              <w:top w:w="15" w:type="dxa"/>
              <w:left w:w="15" w:type="dxa"/>
              <w:bottom w:w="15" w:type="dxa"/>
              <w:right w:w="15" w:type="dxa"/>
            </w:tcMar>
            <w:vAlign w:val="center"/>
          </w:tcPr>
          <w:p w14:paraId="77D5D63F" w14:textId="16147D67" w:rsidR="006E0097" w:rsidRPr="00220152" w:rsidRDefault="006E0097" w:rsidP="007A0B56">
            <w:pPr>
              <w:spacing w:after="0" w:line="360" w:lineRule="auto"/>
              <w:ind w:firstLine="0"/>
              <w:jc w:val="right"/>
              <w:rPr>
                <w:lang w:val="en-US"/>
              </w:rPr>
            </w:pPr>
            <w:r>
              <w:rPr>
                <w:lang w:val="en-US"/>
              </w:rPr>
              <w:t>-</w:t>
            </w:r>
          </w:p>
        </w:tc>
      </w:tr>
      <w:tr w:rsidR="006E0097" w:rsidRPr="00FF12B8" w14:paraId="1073A536" w14:textId="77777777" w:rsidTr="006E7A8E">
        <w:trPr>
          <w:trHeight w:val="326"/>
          <w:jc w:val="center"/>
        </w:trPr>
        <w:tc>
          <w:tcPr>
            <w:tcW w:w="1722" w:type="dxa"/>
            <w:vMerge/>
            <w:tcMar>
              <w:top w:w="15" w:type="dxa"/>
              <w:left w:w="15" w:type="dxa"/>
              <w:bottom w:w="15" w:type="dxa"/>
              <w:right w:w="15" w:type="dxa"/>
            </w:tcMar>
            <w:vAlign w:val="center"/>
          </w:tcPr>
          <w:p w14:paraId="2F1599D2" w14:textId="77777777" w:rsidR="006E0097" w:rsidRPr="00AE030B" w:rsidRDefault="006E0097" w:rsidP="007A0B56">
            <w:pPr>
              <w:spacing w:line="360" w:lineRule="auto"/>
              <w:jc w:val="right"/>
              <w:rPr>
                <w:rFonts w:eastAsia="Garamond" w:cs="Garamond"/>
                <w:color w:val="000000" w:themeColor="text1"/>
                <w:lang w:val="en-US"/>
              </w:rPr>
            </w:pPr>
          </w:p>
        </w:tc>
        <w:tc>
          <w:tcPr>
            <w:tcW w:w="1964" w:type="dxa"/>
            <w:tcMar>
              <w:top w:w="15" w:type="dxa"/>
              <w:left w:w="15" w:type="dxa"/>
              <w:bottom w:w="15" w:type="dxa"/>
              <w:right w:w="15" w:type="dxa"/>
            </w:tcMar>
            <w:vAlign w:val="center"/>
          </w:tcPr>
          <w:p w14:paraId="6ABAD9CA" w14:textId="3C8913B8" w:rsidR="006E0097" w:rsidRPr="00220152" w:rsidRDefault="000025D6" w:rsidP="007A0B56">
            <w:pPr>
              <w:spacing w:line="360" w:lineRule="auto"/>
              <w:jc w:val="left"/>
              <w:rPr>
                <w:rFonts w:eastAsia="Garamond" w:cs="Garamond"/>
                <w:lang w:val="en-US"/>
              </w:rPr>
            </w:pPr>
            <m:oMathPara>
              <m:oMath>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1</m:t>
                    </m:r>
                  </m:sub>
                </m:sSub>
              </m:oMath>
            </m:oMathPara>
          </w:p>
        </w:tc>
        <w:tc>
          <w:tcPr>
            <w:tcW w:w="567" w:type="dxa"/>
            <w:gridSpan w:val="2"/>
            <w:tcMar>
              <w:top w:w="15" w:type="dxa"/>
              <w:left w:w="15" w:type="dxa"/>
              <w:bottom w:w="15" w:type="dxa"/>
              <w:right w:w="15" w:type="dxa"/>
            </w:tcMar>
            <w:vAlign w:val="center"/>
          </w:tcPr>
          <w:p w14:paraId="0BAE7B6D" w14:textId="7C385110" w:rsidR="006E0097" w:rsidRPr="00220152" w:rsidRDefault="006E0097" w:rsidP="007A0B56">
            <w:pPr>
              <w:spacing w:line="360" w:lineRule="auto"/>
              <w:ind w:firstLine="0"/>
              <w:jc w:val="left"/>
              <w:rPr>
                <w:rFonts w:eastAsia="Garamond" w:cs="Garamond"/>
                <w:color w:val="000000" w:themeColor="text1"/>
                <w:lang w:val="en-US"/>
              </w:rPr>
            </w:pPr>
          </w:p>
        </w:tc>
        <w:tc>
          <w:tcPr>
            <w:tcW w:w="1276" w:type="dxa"/>
            <w:vAlign w:val="center"/>
          </w:tcPr>
          <w:p w14:paraId="08E0C240" w14:textId="41DDDC81" w:rsidR="006E0097" w:rsidRPr="00D40CB8" w:rsidRDefault="006E0097" w:rsidP="007A0B56">
            <w:pPr>
              <w:spacing w:line="360" w:lineRule="auto"/>
              <w:ind w:firstLine="0"/>
              <w:jc w:val="left"/>
              <w:rPr>
                <w:rFonts w:eastAsia="Garamond" w:cs="Garamond"/>
                <w:color w:val="000000" w:themeColor="text1"/>
                <w:lang w:val="en-US"/>
              </w:rPr>
            </w:pPr>
            <w:r w:rsidRPr="00D40CB8">
              <w:rPr>
                <w:rFonts w:eastAsia="Garamond" w:cs="Garamond"/>
                <w:color w:val="000000" w:themeColor="text1"/>
                <w:lang w:val="en-US"/>
              </w:rPr>
              <w:t>1E3</w:t>
            </w:r>
          </w:p>
        </w:tc>
        <w:tc>
          <w:tcPr>
            <w:tcW w:w="1842" w:type="dxa"/>
            <w:vAlign w:val="center"/>
          </w:tcPr>
          <w:p w14:paraId="3188C327" w14:textId="6C25E2B8" w:rsidR="006E0097" w:rsidRPr="00484503" w:rsidRDefault="006E0097" w:rsidP="007A0B56">
            <w:pPr>
              <w:spacing w:line="360" w:lineRule="auto"/>
              <w:jc w:val="left"/>
              <w:rPr>
                <w:rFonts w:eastAsia="Garamond" w:cs="Garamond"/>
                <w:color w:val="000000" w:themeColor="text1"/>
                <w:lang w:val="en-US"/>
              </w:rPr>
            </w:pPr>
            <w:r w:rsidRPr="00484503">
              <w:rPr>
                <w:rFonts w:eastAsia="Garamond" w:cs="Garamond"/>
                <w:color w:val="000000" w:themeColor="text1"/>
                <w:lang w:val="en-US"/>
              </w:rPr>
              <w:t>1E3 (1E</w:t>
            </w:r>
            <w:r w:rsidRPr="00670698">
              <w:rPr>
                <w:rFonts w:eastAsia="Garamond" w:cs="Garamond"/>
                <w:color w:val="000000" w:themeColor="text1"/>
                <w:lang w:val="en-US"/>
              </w:rPr>
              <w:t>2</w:t>
            </w:r>
            <w:r w:rsidRPr="00484503">
              <w:rPr>
                <w:rFonts w:eastAsia="Garamond" w:cs="Garamond"/>
                <w:color w:val="000000" w:themeColor="text1"/>
                <w:lang w:val="en-US"/>
              </w:rPr>
              <w:t>)</w:t>
            </w:r>
          </w:p>
        </w:tc>
        <w:tc>
          <w:tcPr>
            <w:tcW w:w="1276" w:type="dxa"/>
            <w:tcMar>
              <w:top w:w="15" w:type="dxa"/>
              <w:left w:w="15" w:type="dxa"/>
              <w:bottom w:w="15" w:type="dxa"/>
              <w:right w:w="15" w:type="dxa"/>
            </w:tcMar>
            <w:vAlign w:val="center"/>
          </w:tcPr>
          <w:p w14:paraId="66B387F5" w14:textId="2B1B8F1E" w:rsidR="006E0097" w:rsidRPr="00220152" w:rsidRDefault="006E0097" w:rsidP="007A0B56">
            <w:pPr>
              <w:spacing w:after="0" w:line="360" w:lineRule="auto"/>
              <w:ind w:firstLine="0"/>
              <w:jc w:val="right"/>
              <w:rPr>
                <w:rFonts w:eastAsia="Garamond" w:cs="Garamond"/>
                <w:lang w:val="en-US"/>
              </w:rPr>
            </w:pPr>
            <w:r>
              <w:rPr>
                <w:rFonts w:eastAsia="Garamond" w:cs="Garamond"/>
                <w:lang w:val="en-US"/>
              </w:rPr>
              <w:t>-</w:t>
            </w:r>
          </w:p>
        </w:tc>
      </w:tr>
      <w:tr w:rsidR="006E0097" w:rsidRPr="00FF12B8" w14:paraId="1BB9D07E" w14:textId="77777777" w:rsidTr="006E7A8E">
        <w:trPr>
          <w:trHeight w:val="300"/>
          <w:jc w:val="center"/>
        </w:trPr>
        <w:tc>
          <w:tcPr>
            <w:tcW w:w="1722" w:type="dxa"/>
            <w:vMerge/>
            <w:tcMar>
              <w:top w:w="15" w:type="dxa"/>
              <w:left w:w="15" w:type="dxa"/>
              <w:bottom w:w="15" w:type="dxa"/>
              <w:right w:w="15" w:type="dxa"/>
            </w:tcMar>
          </w:tcPr>
          <w:p w14:paraId="2C3B71D2" w14:textId="7C32C773" w:rsidR="006E0097" w:rsidRPr="00AE030B" w:rsidRDefault="006E0097" w:rsidP="007A0B56">
            <w:pPr>
              <w:spacing w:line="360" w:lineRule="auto"/>
              <w:jc w:val="right"/>
              <w:rPr>
                <w:rFonts w:eastAsia="Garamond" w:cs="Garamond"/>
                <w:color w:val="000000" w:themeColor="text1"/>
                <w:lang w:val="en-US"/>
              </w:rPr>
            </w:pPr>
          </w:p>
        </w:tc>
        <w:tc>
          <w:tcPr>
            <w:tcW w:w="1964" w:type="dxa"/>
            <w:tcMar>
              <w:top w:w="15" w:type="dxa"/>
              <w:left w:w="15" w:type="dxa"/>
              <w:bottom w:w="15" w:type="dxa"/>
              <w:right w:w="15" w:type="dxa"/>
            </w:tcMar>
            <w:vAlign w:val="center"/>
          </w:tcPr>
          <w:p w14:paraId="67834DFA" w14:textId="0DBEE367" w:rsidR="006E0097" w:rsidRPr="00AE030B" w:rsidRDefault="000025D6" w:rsidP="007A0B56">
            <w:pPr>
              <w:spacing w:line="360" w:lineRule="auto"/>
              <w:jc w:val="left"/>
              <w:rPr>
                <w:lang w:val="en-US"/>
              </w:rPr>
            </w:pPr>
            <m:oMathPara>
              <m:oMath>
                <m:sSub>
                  <m:sSubPr>
                    <m:ctrlPr>
                      <w:rPr>
                        <w:rFonts w:ascii="Cambria Math" w:hAnsi="Cambria Math"/>
                        <w:i/>
                      </w:rPr>
                    </m:ctrlPr>
                  </m:sSubPr>
                  <m:e>
                    <m:r>
                      <w:rPr>
                        <w:rFonts w:ascii="Cambria Math" w:hAnsi="Cambria Math"/>
                      </w:rPr>
                      <m:t>c</m:t>
                    </m:r>
                  </m:e>
                  <m:sub>
                    <m:r>
                      <w:rPr>
                        <w:rFonts w:ascii="Cambria Math" w:hAnsi="Cambria Math"/>
                        <w:lang w:val="en-US"/>
                      </w:rPr>
                      <m:t>2</m:t>
                    </m:r>
                  </m:sub>
                </m:sSub>
              </m:oMath>
            </m:oMathPara>
          </w:p>
        </w:tc>
        <w:tc>
          <w:tcPr>
            <w:tcW w:w="567" w:type="dxa"/>
            <w:gridSpan w:val="2"/>
            <w:tcMar>
              <w:top w:w="15" w:type="dxa"/>
              <w:left w:w="15" w:type="dxa"/>
              <w:bottom w:w="15" w:type="dxa"/>
              <w:right w:w="15" w:type="dxa"/>
            </w:tcMar>
            <w:vAlign w:val="center"/>
          </w:tcPr>
          <w:p w14:paraId="6DC6606E" w14:textId="42CE3DA3" w:rsidR="006E0097" w:rsidRPr="00220152" w:rsidRDefault="006E0097" w:rsidP="007A0B56">
            <w:pPr>
              <w:spacing w:line="360" w:lineRule="auto"/>
              <w:ind w:firstLine="0"/>
              <w:jc w:val="left"/>
              <w:rPr>
                <w:rFonts w:eastAsia="Garamond" w:cs="Garamond"/>
                <w:color w:val="000000" w:themeColor="text1"/>
                <w:lang w:val="en-US"/>
              </w:rPr>
            </w:pPr>
          </w:p>
        </w:tc>
        <w:tc>
          <w:tcPr>
            <w:tcW w:w="1276" w:type="dxa"/>
            <w:vAlign w:val="center"/>
          </w:tcPr>
          <w:p w14:paraId="2EDE0222" w14:textId="1EDFC312" w:rsidR="006E0097" w:rsidRPr="00D40CB8" w:rsidRDefault="006E0097" w:rsidP="007A0B56">
            <w:pPr>
              <w:spacing w:line="360" w:lineRule="auto"/>
              <w:ind w:firstLine="0"/>
              <w:jc w:val="left"/>
              <w:rPr>
                <w:rFonts w:eastAsia="Garamond" w:cs="Garamond"/>
                <w:color w:val="000000" w:themeColor="text1"/>
                <w:lang w:val="en-US"/>
              </w:rPr>
            </w:pPr>
            <w:r w:rsidRPr="00670698">
              <w:rPr>
                <w:rFonts w:eastAsia="Garamond" w:cs="Garamond"/>
                <w:color w:val="000000" w:themeColor="text1"/>
                <w:lang w:val="en-US"/>
              </w:rPr>
              <w:t>1 (</w:t>
            </w:r>
            <w:r w:rsidRPr="00D40CB8">
              <w:rPr>
                <w:rFonts w:eastAsia="Garamond" w:cs="Garamond"/>
                <w:color w:val="000000" w:themeColor="text1"/>
                <w:lang w:val="en-US"/>
              </w:rPr>
              <w:t>0.1</w:t>
            </w:r>
            <w:r w:rsidRPr="00670698">
              <w:rPr>
                <w:rFonts w:eastAsia="Garamond" w:cs="Garamond"/>
                <w:color w:val="000000" w:themeColor="text1"/>
                <w:lang w:val="en-US"/>
              </w:rPr>
              <w:t>)</w:t>
            </w:r>
          </w:p>
        </w:tc>
        <w:tc>
          <w:tcPr>
            <w:tcW w:w="1842" w:type="dxa"/>
            <w:vAlign w:val="center"/>
          </w:tcPr>
          <w:p w14:paraId="4134F5B3" w14:textId="15E35173" w:rsidR="006E0097" w:rsidRPr="00484503" w:rsidRDefault="006E0097" w:rsidP="007A0B56">
            <w:pPr>
              <w:spacing w:line="360" w:lineRule="auto"/>
              <w:jc w:val="left"/>
              <w:rPr>
                <w:rFonts w:eastAsia="Garamond" w:cs="Garamond"/>
                <w:color w:val="000000" w:themeColor="text1"/>
                <w:lang w:val="en-US"/>
              </w:rPr>
            </w:pPr>
            <w:r w:rsidRPr="00484503">
              <w:rPr>
                <w:rFonts w:eastAsia="Garamond" w:cs="Garamond"/>
                <w:color w:val="000000" w:themeColor="text1"/>
                <w:lang w:val="en-US"/>
              </w:rPr>
              <w:t>100</w:t>
            </w:r>
          </w:p>
        </w:tc>
        <w:tc>
          <w:tcPr>
            <w:tcW w:w="1276" w:type="dxa"/>
            <w:tcMar>
              <w:top w:w="15" w:type="dxa"/>
              <w:left w:w="15" w:type="dxa"/>
              <w:bottom w:w="15" w:type="dxa"/>
              <w:right w:w="15" w:type="dxa"/>
            </w:tcMar>
            <w:vAlign w:val="center"/>
          </w:tcPr>
          <w:p w14:paraId="07B7591C" w14:textId="4DC27014" w:rsidR="006E0097" w:rsidRPr="00220152" w:rsidRDefault="006E0097" w:rsidP="007A0B56">
            <w:pPr>
              <w:spacing w:after="0" w:line="360" w:lineRule="auto"/>
              <w:ind w:firstLine="0"/>
              <w:jc w:val="right"/>
              <w:rPr>
                <w:lang w:val="en-US"/>
              </w:rPr>
            </w:pPr>
            <w:r w:rsidRPr="00220152">
              <w:rPr>
                <w:lang w:val="en-US"/>
              </w:rPr>
              <w:t>-</w:t>
            </w:r>
          </w:p>
        </w:tc>
      </w:tr>
      <w:tr w:rsidR="006E0097" w:rsidRPr="00FF12B8" w14:paraId="288328F9" w14:textId="77777777" w:rsidTr="006E7A8E">
        <w:trPr>
          <w:trHeight w:val="300"/>
          <w:jc w:val="center"/>
        </w:trPr>
        <w:tc>
          <w:tcPr>
            <w:tcW w:w="1722" w:type="dxa"/>
            <w:vMerge/>
            <w:tcBorders>
              <w:bottom w:val="dotted" w:sz="4" w:space="0" w:color="auto"/>
            </w:tcBorders>
            <w:tcMar>
              <w:top w:w="15" w:type="dxa"/>
              <w:left w:w="15" w:type="dxa"/>
              <w:bottom w:w="15" w:type="dxa"/>
              <w:right w:w="15" w:type="dxa"/>
            </w:tcMar>
          </w:tcPr>
          <w:p w14:paraId="493635BD" w14:textId="4BE5995A" w:rsidR="006E0097" w:rsidRPr="00AE030B" w:rsidRDefault="006E0097" w:rsidP="007A0B56">
            <w:pPr>
              <w:spacing w:line="360" w:lineRule="auto"/>
              <w:jc w:val="right"/>
              <w:rPr>
                <w:rFonts w:eastAsia="Garamond" w:cs="Garamond"/>
                <w:color w:val="000000" w:themeColor="text1"/>
                <w:lang w:val="en-US"/>
              </w:rPr>
            </w:pPr>
          </w:p>
        </w:tc>
        <w:tc>
          <w:tcPr>
            <w:tcW w:w="1964" w:type="dxa"/>
            <w:tcBorders>
              <w:bottom w:val="dotted" w:sz="4" w:space="0" w:color="auto"/>
            </w:tcBorders>
            <w:tcMar>
              <w:top w:w="15" w:type="dxa"/>
              <w:left w:w="15" w:type="dxa"/>
              <w:bottom w:w="15" w:type="dxa"/>
              <w:right w:w="15" w:type="dxa"/>
            </w:tcMar>
            <w:vAlign w:val="center"/>
          </w:tcPr>
          <w:p w14:paraId="3FB87FEF" w14:textId="78AF5F63" w:rsidR="006E0097" w:rsidRPr="00220152" w:rsidRDefault="000025D6" w:rsidP="007A0B56">
            <w:pPr>
              <w:spacing w:line="360" w:lineRule="auto"/>
              <w:jc w:val="left"/>
              <w:rPr>
                <w:rFonts w:eastAsia="Garamond" w:cs="Garamond"/>
                <w:lang w:val="en-US"/>
              </w:rPr>
            </w:pPr>
            <m:oMathPara>
              <m:oMath>
                <m:sSub>
                  <m:sSubPr>
                    <m:ctrlPr>
                      <w:rPr>
                        <w:rFonts w:ascii="Cambria Math" w:hAnsi="Cambria Math"/>
                        <w:i/>
                      </w:rPr>
                    </m:ctrlPr>
                  </m:sSubPr>
                  <m:e>
                    <m:r>
                      <w:rPr>
                        <w:rFonts w:ascii="Cambria Math" w:hAnsi="Cambria Math"/>
                      </w:rPr>
                      <m:t>l</m:t>
                    </m:r>
                  </m:e>
                  <m:sub>
                    <m:r>
                      <m:rPr>
                        <m:sty m:val="p"/>
                      </m:rPr>
                      <w:rPr>
                        <w:rFonts w:ascii="Cambria Math" w:hAnsi="Cambria Math"/>
                        <w:lang w:val="en-US"/>
                      </w:rPr>
                      <m:t>set</m:t>
                    </m:r>
                  </m:sub>
                </m:sSub>
              </m:oMath>
            </m:oMathPara>
          </w:p>
        </w:tc>
        <w:tc>
          <w:tcPr>
            <w:tcW w:w="567" w:type="dxa"/>
            <w:gridSpan w:val="2"/>
            <w:tcBorders>
              <w:bottom w:val="dotted" w:sz="4" w:space="0" w:color="auto"/>
            </w:tcBorders>
            <w:tcMar>
              <w:top w:w="15" w:type="dxa"/>
              <w:left w:w="15" w:type="dxa"/>
              <w:bottom w:w="15" w:type="dxa"/>
              <w:right w:w="15" w:type="dxa"/>
            </w:tcMar>
            <w:vAlign w:val="center"/>
          </w:tcPr>
          <w:p w14:paraId="040F39F9" w14:textId="7D1F5EBE" w:rsidR="006E0097" w:rsidRPr="00220152" w:rsidRDefault="006E0097" w:rsidP="007A0B56">
            <w:pPr>
              <w:spacing w:line="360" w:lineRule="auto"/>
              <w:ind w:firstLine="0"/>
              <w:jc w:val="left"/>
              <w:rPr>
                <w:rFonts w:eastAsia="Garamond" w:cs="Garamond"/>
                <w:color w:val="000000" w:themeColor="text1"/>
                <w:lang w:val="en-US"/>
              </w:rPr>
            </w:pPr>
          </w:p>
        </w:tc>
        <w:tc>
          <w:tcPr>
            <w:tcW w:w="1276" w:type="dxa"/>
            <w:tcBorders>
              <w:bottom w:val="dotted" w:sz="4" w:space="0" w:color="auto"/>
            </w:tcBorders>
            <w:vAlign w:val="center"/>
          </w:tcPr>
          <w:p w14:paraId="2410B95C" w14:textId="47BA9F56" w:rsidR="006E0097" w:rsidRPr="00220152" w:rsidRDefault="006E0097" w:rsidP="007A0B56">
            <w:pPr>
              <w:spacing w:line="360" w:lineRule="auto"/>
              <w:ind w:firstLine="0"/>
              <w:jc w:val="left"/>
              <w:rPr>
                <w:rFonts w:eastAsia="Garamond" w:cs="Garamond"/>
                <w:color w:val="000000" w:themeColor="text1"/>
                <w:lang w:val="en-US"/>
              </w:rPr>
            </w:pPr>
            <w:r w:rsidRPr="00220152">
              <w:rPr>
                <w:rFonts w:eastAsia="Garamond" w:cs="Garamond"/>
                <w:color w:val="000000" w:themeColor="text1"/>
                <w:lang w:val="en-US"/>
              </w:rPr>
              <w:t>-</w:t>
            </w:r>
          </w:p>
        </w:tc>
        <w:tc>
          <w:tcPr>
            <w:tcW w:w="1842" w:type="dxa"/>
            <w:tcBorders>
              <w:bottom w:val="dotted" w:sz="4" w:space="0" w:color="auto"/>
            </w:tcBorders>
            <w:vAlign w:val="center"/>
          </w:tcPr>
          <w:p w14:paraId="30A3C77A" w14:textId="7AE95D20" w:rsidR="006E0097" w:rsidRPr="00220152" w:rsidRDefault="006E0097" w:rsidP="007A0B56">
            <w:pPr>
              <w:spacing w:line="360" w:lineRule="auto"/>
              <w:jc w:val="left"/>
              <w:rPr>
                <w:rFonts w:eastAsia="Garamond" w:cs="Garamond"/>
                <w:color w:val="000000" w:themeColor="text1"/>
                <w:lang w:val="en-US"/>
              </w:rPr>
            </w:pPr>
            <w:r>
              <w:rPr>
                <w:rFonts w:eastAsia="Garamond" w:cs="Garamond"/>
                <w:color w:val="000000" w:themeColor="text1"/>
                <w:lang w:val="en-US"/>
              </w:rPr>
              <w:t>50 (60)</w:t>
            </w:r>
          </w:p>
        </w:tc>
        <w:tc>
          <w:tcPr>
            <w:tcW w:w="1276" w:type="dxa"/>
            <w:tcMar>
              <w:top w:w="15" w:type="dxa"/>
              <w:left w:w="15" w:type="dxa"/>
              <w:bottom w:w="15" w:type="dxa"/>
              <w:right w:w="15" w:type="dxa"/>
            </w:tcMar>
            <w:vAlign w:val="center"/>
          </w:tcPr>
          <w:p w14:paraId="162870FC" w14:textId="79F3C9F6" w:rsidR="006E0097" w:rsidRPr="00220152" w:rsidRDefault="006E0097" w:rsidP="007A0B56">
            <w:pPr>
              <w:spacing w:after="0" w:line="360" w:lineRule="auto"/>
              <w:ind w:firstLine="0"/>
              <w:jc w:val="right"/>
              <w:rPr>
                <w:lang w:val="en-US"/>
              </w:rPr>
            </w:pPr>
            <w:r w:rsidRPr="00220152">
              <w:rPr>
                <w:lang w:val="en-US"/>
              </w:rPr>
              <w:t>%</w:t>
            </w:r>
          </w:p>
        </w:tc>
      </w:tr>
      <w:tr w:rsidR="007A0B56" w:rsidRPr="00FF12B8" w14:paraId="4F347D25" w14:textId="77777777" w:rsidTr="006E7A8E">
        <w:trPr>
          <w:trHeight w:val="300"/>
          <w:jc w:val="center"/>
        </w:trPr>
        <w:tc>
          <w:tcPr>
            <w:tcW w:w="1722" w:type="dxa"/>
            <w:vMerge w:val="restart"/>
            <w:tcBorders>
              <w:top w:val="dotted" w:sz="4" w:space="0" w:color="auto"/>
              <w:bottom w:val="single" w:sz="4" w:space="0" w:color="auto"/>
            </w:tcBorders>
            <w:vAlign w:val="center"/>
          </w:tcPr>
          <w:p w14:paraId="556A3C0E" w14:textId="4E704984" w:rsidR="007A0B56" w:rsidRPr="00220152" w:rsidRDefault="007A0B56" w:rsidP="007A0B56">
            <w:pPr>
              <w:spacing w:line="360" w:lineRule="auto"/>
              <w:jc w:val="right"/>
              <w:rPr>
                <w:lang w:val="en-US"/>
              </w:rPr>
            </w:pPr>
            <w:r w:rsidRPr="00220152">
              <w:rPr>
                <w:lang w:val="en-US"/>
              </w:rPr>
              <w:t xml:space="preserve">Disturbance </w:t>
            </w:r>
            <w:proofErr w:type="spellStart"/>
            <w:r w:rsidRPr="00220152">
              <w:rPr>
                <w:lang w:val="en-US"/>
              </w:rPr>
              <w:t>feeding</w:t>
            </w:r>
            <w:r w:rsidR="006E0097">
              <w:rPr>
                <w:vertAlign w:val="superscript"/>
                <w:lang w:val="en-US"/>
              </w:rPr>
              <w:t>d</w:t>
            </w:r>
            <w:proofErr w:type="spellEnd"/>
          </w:p>
        </w:tc>
        <w:tc>
          <w:tcPr>
            <w:tcW w:w="1964" w:type="dxa"/>
            <w:tcBorders>
              <w:top w:val="dotted" w:sz="4" w:space="0" w:color="auto"/>
            </w:tcBorders>
            <w:tcMar>
              <w:top w:w="15" w:type="dxa"/>
              <w:left w:w="15" w:type="dxa"/>
              <w:bottom w:w="15" w:type="dxa"/>
              <w:right w:w="15" w:type="dxa"/>
            </w:tcMar>
            <w:vAlign w:val="center"/>
          </w:tcPr>
          <w:p w14:paraId="4D8945DD" w14:textId="76B3B9EE" w:rsidR="007A0B56" w:rsidRPr="00220152" w:rsidRDefault="00DB07F7" w:rsidP="007A0B56">
            <w:pPr>
              <w:spacing w:line="360" w:lineRule="auto"/>
              <w:ind w:firstLine="0"/>
              <w:jc w:val="left"/>
              <w:rPr>
                <w:lang w:val="en-US"/>
              </w:rPr>
            </w:pPr>
            <w:r>
              <w:rPr>
                <w:lang w:val="en-US"/>
              </w:rPr>
              <w:t>T</w:t>
            </w:r>
            <w:r w:rsidR="007A0B56" w:rsidRPr="00220152">
              <w:rPr>
                <w:lang w:val="en-US"/>
              </w:rPr>
              <w:t>ime window</w:t>
            </w:r>
          </w:p>
        </w:tc>
        <w:tc>
          <w:tcPr>
            <w:tcW w:w="1843" w:type="dxa"/>
            <w:gridSpan w:val="3"/>
            <w:tcBorders>
              <w:top w:val="dotted" w:sz="4" w:space="0" w:color="auto"/>
            </w:tcBorders>
            <w:tcMar>
              <w:top w:w="15" w:type="dxa"/>
              <w:left w:w="15" w:type="dxa"/>
              <w:bottom w:w="15" w:type="dxa"/>
              <w:right w:w="15" w:type="dxa"/>
            </w:tcMar>
            <w:vAlign w:val="center"/>
          </w:tcPr>
          <w:p w14:paraId="4DEFBCAD" w14:textId="1A42FF71" w:rsidR="007A0B56" w:rsidRPr="00220152" w:rsidRDefault="007A0B56" w:rsidP="007A0B56">
            <w:pPr>
              <w:spacing w:line="360" w:lineRule="auto"/>
              <w:ind w:firstLine="0"/>
              <w:jc w:val="left"/>
              <w:rPr>
                <w:rFonts w:eastAsia="Garamond" w:cs="Garamond"/>
                <w:color w:val="000000" w:themeColor="text1"/>
                <w:lang w:val="en-US"/>
              </w:rPr>
            </w:pPr>
            <w:r w:rsidRPr="00220152">
              <w:rPr>
                <w:rFonts w:eastAsia="Garamond" w:cs="Garamond"/>
                <w:color w:val="000000" w:themeColor="text1"/>
                <w:lang w:val="en-US"/>
              </w:rPr>
              <w:t>5-10, 13-17, 22-26</w:t>
            </w:r>
          </w:p>
        </w:tc>
        <w:tc>
          <w:tcPr>
            <w:tcW w:w="1842" w:type="dxa"/>
            <w:tcBorders>
              <w:top w:val="dotted" w:sz="4" w:space="0" w:color="auto"/>
            </w:tcBorders>
            <w:vAlign w:val="center"/>
          </w:tcPr>
          <w:p w14:paraId="5F12B843" w14:textId="2E8C59FF" w:rsidR="007A0B56" w:rsidRPr="00220152" w:rsidRDefault="007A0B56" w:rsidP="007A0B56">
            <w:pPr>
              <w:spacing w:line="360" w:lineRule="auto"/>
              <w:ind w:firstLine="0"/>
              <w:jc w:val="left"/>
              <w:rPr>
                <w:rFonts w:eastAsia="Garamond" w:cs="Garamond"/>
                <w:color w:val="000000" w:themeColor="text1"/>
                <w:lang w:val="en-US"/>
              </w:rPr>
            </w:pPr>
            <w:r w:rsidRPr="00220152">
              <w:rPr>
                <w:rFonts w:eastAsia="Garamond" w:cs="Garamond"/>
                <w:color w:val="000000" w:themeColor="text1"/>
                <w:lang w:val="en-US"/>
              </w:rPr>
              <w:t>5-7, 9-12, 15-19</w:t>
            </w:r>
          </w:p>
        </w:tc>
        <w:tc>
          <w:tcPr>
            <w:tcW w:w="1276" w:type="dxa"/>
            <w:tcBorders>
              <w:top w:val="dotted" w:sz="4" w:space="0" w:color="auto"/>
            </w:tcBorders>
            <w:tcMar>
              <w:top w:w="15" w:type="dxa"/>
              <w:left w:w="15" w:type="dxa"/>
              <w:bottom w:w="15" w:type="dxa"/>
              <w:right w:w="15" w:type="dxa"/>
            </w:tcMar>
            <w:vAlign w:val="center"/>
          </w:tcPr>
          <w:p w14:paraId="73C09FBD" w14:textId="0CDA4BE6" w:rsidR="007A0B56" w:rsidRPr="00220152" w:rsidRDefault="007A0B56" w:rsidP="007A0B56">
            <w:pPr>
              <w:spacing w:after="0" w:line="360" w:lineRule="auto"/>
              <w:ind w:firstLine="0"/>
              <w:jc w:val="right"/>
              <w:rPr>
                <w:rFonts w:eastAsia="Garamond" w:cs="Garamond"/>
                <w:color w:val="000000" w:themeColor="text1"/>
                <w:lang w:val="en-US"/>
              </w:rPr>
            </w:pPr>
            <w:r w:rsidRPr="00220152">
              <w:rPr>
                <w:rFonts w:eastAsia="Garamond" w:cs="Garamond"/>
                <w:color w:val="000000" w:themeColor="text1"/>
                <w:lang w:val="en-US"/>
              </w:rPr>
              <w:t>d</w:t>
            </w:r>
          </w:p>
        </w:tc>
      </w:tr>
      <w:tr w:rsidR="007A0B56" w:rsidRPr="00FF12B8" w14:paraId="7BB02E9E" w14:textId="77777777" w:rsidTr="006E7A8E">
        <w:trPr>
          <w:trHeight w:val="99"/>
          <w:jc w:val="center"/>
        </w:trPr>
        <w:tc>
          <w:tcPr>
            <w:tcW w:w="1722" w:type="dxa"/>
            <w:vMerge/>
            <w:tcBorders>
              <w:bottom w:val="single" w:sz="4" w:space="0" w:color="auto"/>
            </w:tcBorders>
            <w:vAlign w:val="center"/>
          </w:tcPr>
          <w:p w14:paraId="299EC713" w14:textId="5746C369" w:rsidR="007A0B56" w:rsidRPr="00220152" w:rsidRDefault="007A0B56" w:rsidP="007A0B56">
            <w:pPr>
              <w:spacing w:line="360" w:lineRule="auto"/>
              <w:jc w:val="right"/>
              <w:rPr>
                <w:lang w:val="en-US"/>
              </w:rPr>
            </w:pPr>
          </w:p>
        </w:tc>
        <w:tc>
          <w:tcPr>
            <w:tcW w:w="1964" w:type="dxa"/>
            <w:tcMar>
              <w:top w:w="15" w:type="dxa"/>
              <w:left w:w="15" w:type="dxa"/>
              <w:bottom w:w="15" w:type="dxa"/>
              <w:right w:w="15" w:type="dxa"/>
            </w:tcMar>
            <w:vAlign w:val="center"/>
          </w:tcPr>
          <w:p w14:paraId="4B47FDF7" w14:textId="67F0E652" w:rsidR="007A0B56" w:rsidRPr="00220152" w:rsidRDefault="00DB07F7" w:rsidP="007A0B56">
            <w:pPr>
              <w:spacing w:line="360" w:lineRule="auto"/>
              <w:ind w:firstLine="0"/>
              <w:jc w:val="left"/>
              <w:rPr>
                <w:lang w:val="en-US"/>
              </w:rPr>
            </w:pPr>
            <w:r>
              <w:rPr>
                <w:lang w:val="en-US"/>
              </w:rPr>
              <w:t>V</w:t>
            </w:r>
            <w:r w:rsidR="007A0B56" w:rsidRPr="00220152">
              <w:rPr>
                <w:lang w:val="en-US"/>
              </w:rPr>
              <w:t>olume flow</w:t>
            </w:r>
          </w:p>
        </w:tc>
        <w:tc>
          <w:tcPr>
            <w:tcW w:w="3685" w:type="dxa"/>
            <w:gridSpan w:val="4"/>
            <w:tcMar>
              <w:top w:w="15" w:type="dxa"/>
              <w:left w:w="15" w:type="dxa"/>
              <w:bottom w:w="15" w:type="dxa"/>
              <w:right w:w="15" w:type="dxa"/>
            </w:tcMar>
            <w:vAlign w:val="center"/>
          </w:tcPr>
          <w:p w14:paraId="225090EC" w14:textId="1D1CDA94" w:rsidR="007A0B56" w:rsidRPr="00220152" w:rsidRDefault="007A0B56" w:rsidP="007A0B56">
            <w:pPr>
              <w:spacing w:line="360" w:lineRule="auto"/>
              <w:ind w:firstLine="1124"/>
              <w:jc w:val="left"/>
              <w:rPr>
                <w:rFonts w:eastAsia="Garamond" w:cs="Garamond"/>
                <w:color w:val="000000" w:themeColor="text1"/>
                <w:lang w:val="en-US"/>
              </w:rPr>
            </w:pPr>
            <w:r>
              <w:rPr>
                <w:rFonts w:eastAsia="Garamond" w:cs="Garamond"/>
                <w:color w:val="000000" w:themeColor="text1"/>
                <w:lang w:val="en-US"/>
              </w:rPr>
              <w:t>0.58, 1.16, 1.74</w:t>
            </w:r>
          </w:p>
        </w:tc>
        <w:tc>
          <w:tcPr>
            <w:tcW w:w="1276" w:type="dxa"/>
            <w:tcMar>
              <w:top w:w="15" w:type="dxa"/>
              <w:left w:w="15" w:type="dxa"/>
              <w:bottom w:w="15" w:type="dxa"/>
              <w:right w:w="15" w:type="dxa"/>
            </w:tcMar>
            <w:vAlign w:val="center"/>
          </w:tcPr>
          <w:p w14:paraId="07D46EED" w14:textId="13CBD341" w:rsidR="007A0B56" w:rsidRPr="00220152" w:rsidRDefault="007A0B56" w:rsidP="007A0B56">
            <w:pPr>
              <w:spacing w:after="0" w:line="360" w:lineRule="auto"/>
              <w:ind w:firstLine="0"/>
              <w:jc w:val="right"/>
              <w:rPr>
                <w:rFonts w:eastAsia="Garamond" w:cs="Garamond"/>
                <w:color w:val="000000" w:themeColor="text1"/>
                <w:lang w:val="en-US"/>
              </w:rPr>
            </w:pPr>
            <w:r w:rsidRPr="00220152">
              <w:rPr>
                <w:rFonts w:eastAsia="Garamond" w:cs="Garamond"/>
                <w:color w:val="000000" w:themeColor="text1"/>
                <w:lang w:val="en-US"/>
              </w:rPr>
              <w:t>m</w:t>
            </w:r>
            <w:r w:rsidRPr="00220152">
              <w:rPr>
                <w:rFonts w:eastAsia="Garamond" w:cs="Garamond"/>
                <w:color w:val="000000" w:themeColor="text1"/>
                <w:vertAlign w:val="superscript"/>
                <w:lang w:val="en-US"/>
              </w:rPr>
              <w:t>3</w:t>
            </w:r>
            <w:r w:rsidRPr="00220152">
              <w:rPr>
                <w:rFonts w:eastAsia="Garamond" w:cs="Garamond"/>
                <w:color w:val="000000" w:themeColor="text1"/>
                <w:lang w:val="en-US"/>
              </w:rPr>
              <w:t xml:space="preserve"> d</w:t>
            </w:r>
            <w:r w:rsidRPr="00220152">
              <w:rPr>
                <w:rFonts w:eastAsia="Garamond" w:cs="Garamond"/>
                <w:color w:val="000000" w:themeColor="text1"/>
                <w:vertAlign w:val="superscript"/>
                <w:lang w:val="en-US"/>
              </w:rPr>
              <w:t>-1</w:t>
            </w:r>
          </w:p>
        </w:tc>
      </w:tr>
      <w:tr w:rsidR="007A0B56" w:rsidRPr="00FF12B8" w14:paraId="71FD8FE7" w14:textId="77777777" w:rsidTr="006E7A8E">
        <w:trPr>
          <w:trHeight w:val="300"/>
          <w:jc w:val="center"/>
        </w:trPr>
        <w:tc>
          <w:tcPr>
            <w:tcW w:w="1722" w:type="dxa"/>
            <w:vMerge/>
            <w:tcBorders>
              <w:bottom w:val="single" w:sz="4" w:space="0" w:color="auto"/>
            </w:tcBorders>
          </w:tcPr>
          <w:p w14:paraId="6A8ECFEE" w14:textId="54219F08" w:rsidR="007A0B56" w:rsidRPr="00220152" w:rsidRDefault="007A0B56" w:rsidP="007A0B56">
            <w:pPr>
              <w:spacing w:line="360" w:lineRule="auto"/>
              <w:ind w:firstLine="0"/>
              <w:jc w:val="right"/>
              <w:rPr>
                <w:lang w:val="en-US"/>
              </w:rPr>
            </w:pPr>
          </w:p>
        </w:tc>
        <w:tc>
          <w:tcPr>
            <w:tcW w:w="1964" w:type="dxa"/>
            <w:tcBorders>
              <w:bottom w:val="single" w:sz="4" w:space="0" w:color="auto"/>
            </w:tcBorders>
            <w:tcMar>
              <w:top w:w="15" w:type="dxa"/>
              <w:left w:w="15" w:type="dxa"/>
              <w:bottom w:w="15" w:type="dxa"/>
              <w:right w:w="15" w:type="dxa"/>
            </w:tcMar>
            <w:vAlign w:val="center"/>
          </w:tcPr>
          <w:p w14:paraId="03CBC6E4" w14:textId="22AB15BD" w:rsidR="007A0B56" w:rsidRPr="00220152" w:rsidRDefault="00DB07F7" w:rsidP="007A0B56">
            <w:pPr>
              <w:spacing w:line="360" w:lineRule="auto"/>
              <w:ind w:firstLine="0"/>
              <w:jc w:val="left"/>
              <w:rPr>
                <w:lang w:val="en-US"/>
              </w:rPr>
            </w:pPr>
            <w:r>
              <w:rPr>
                <w:lang w:val="en-US"/>
              </w:rPr>
              <w:t>A</w:t>
            </w:r>
            <w:r w:rsidR="007A0B56" w:rsidRPr="00220152">
              <w:rPr>
                <w:lang w:val="en-US"/>
              </w:rPr>
              <w:t>dditional OLR</w:t>
            </w:r>
          </w:p>
        </w:tc>
        <w:tc>
          <w:tcPr>
            <w:tcW w:w="3685" w:type="dxa"/>
            <w:gridSpan w:val="4"/>
            <w:tcBorders>
              <w:bottom w:val="single" w:sz="4" w:space="0" w:color="auto"/>
            </w:tcBorders>
            <w:tcMar>
              <w:top w:w="15" w:type="dxa"/>
              <w:left w:w="15" w:type="dxa"/>
              <w:bottom w:w="15" w:type="dxa"/>
              <w:right w:w="15" w:type="dxa"/>
            </w:tcMar>
            <w:vAlign w:val="center"/>
          </w:tcPr>
          <w:p w14:paraId="6ED42247" w14:textId="65B3E27D" w:rsidR="007A0B56" w:rsidRPr="00220152" w:rsidRDefault="007A0B56" w:rsidP="007A0B56">
            <w:pPr>
              <w:spacing w:line="360" w:lineRule="auto"/>
              <w:ind w:firstLine="0"/>
              <w:jc w:val="center"/>
              <w:rPr>
                <w:rFonts w:eastAsia="Garamond" w:cs="Garamond"/>
                <w:color w:val="000000" w:themeColor="text1"/>
                <w:lang w:val="en-US"/>
              </w:rPr>
            </w:pPr>
            <w:r w:rsidRPr="00220152">
              <w:rPr>
                <w:rFonts w:eastAsia="Garamond" w:cs="Garamond"/>
                <w:color w:val="000000" w:themeColor="text1"/>
                <w:lang w:val="en-US"/>
              </w:rPr>
              <w:t>1, 2, 3</w:t>
            </w:r>
          </w:p>
        </w:tc>
        <w:tc>
          <w:tcPr>
            <w:tcW w:w="1276" w:type="dxa"/>
            <w:tcBorders>
              <w:bottom w:val="single" w:sz="4" w:space="0" w:color="auto"/>
            </w:tcBorders>
            <w:tcMar>
              <w:top w:w="15" w:type="dxa"/>
              <w:left w:w="15" w:type="dxa"/>
              <w:bottom w:w="15" w:type="dxa"/>
              <w:right w:w="15" w:type="dxa"/>
            </w:tcMar>
            <w:vAlign w:val="center"/>
          </w:tcPr>
          <w:p w14:paraId="5B33EC50" w14:textId="7561F393" w:rsidR="007A0B56" w:rsidRPr="00220152" w:rsidRDefault="007A0B56" w:rsidP="007A0B56">
            <w:pPr>
              <w:spacing w:after="0" w:line="360" w:lineRule="auto"/>
              <w:ind w:firstLine="0"/>
              <w:jc w:val="right"/>
              <w:rPr>
                <w:rFonts w:eastAsia="Garamond" w:cs="Garamond"/>
                <w:lang w:val="en-US"/>
              </w:rPr>
            </w:pPr>
            <w:r w:rsidRPr="00220152">
              <w:rPr>
                <w:rFonts w:eastAsia="Garamond" w:cs="Garamond"/>
                <w:lang w:val="en-US"/>
              </w:rPr>
              <w:t>kg VS m</w:t>
            </w:r>
            <w:r w:rsidRPr="00220152">
              <w:rPr>
                <w:rFonts w:eastAsia="Garamond" w:cs="Garamond"/>
                <w:vertAlign w:val="superscript"/>
                <w:lang w:val="en-US"/>
              </w:rPr>
              <w:t>-3</w:t>
            </w:r>
            <w:r w:rsidRPr="00220152">
              <w:rPr>
                <w:rFonts w:eastAsia="Garamond" w:cs="Garamond"/>
                <w:lang w:val="en-US"/>
              </w:rPr>
              <w:t xml:space="preserve"> d</w:t>
            </w:r>
            <w:r w:rsidRPr="00220152">
              <w:rPr>
                <w:rFonts w:eastAsia="Garamond" w:cs="Garamond"/>
                <w:vertAlign w:val="superscript"/>
                <w:lang w:val="en-US"/>
              </w:rPr>
              <w:t>-1</w:t>
            </w:r>
          </w:p>
        </w:tc>
      </w:tr>
    </w:tbl>
    <w:p w14:paraId="56767D45" w14:textId="24482B0B" w:rsidR="005730D1" w:rsidRDefault="005730D1" w:rsidP="005730D1">
      <w:pPr>
        <w:spacing w:after="0"/>
        <w:ind w:left="284" w:right="240" w:firstLine="0"/>
        <w:jc w:val="left"/>
        <w:rPr>
          <w:rFonts w:eastAsia="Garamond" w:cs="Garamond"/>
          <w:color w:val="000000" w:themeColor="text1"/>
          <w:sz w:val="18"/>
          <w:szCs w:val="18"/>
          <w:lang w:val="en-GB"/>
        </w:rPr>
      </w:pPr>
      <w:proofErr w:type="spellStart"/>
      <w:r>
        <w:rPr>
          <w:rFonts w:eastAsia="Garamond" w:cs="Garamond"/>
          <w:color w:val="000000" w:themeColor="text1"/>
          <w:sz w:val="18"/>
          <w:szCs w:val="18"/>
          <w:vertAlign w:val="superscript"/>
          <w:lang w:val="en-GB"/>
        </w:rPr>
        <w:t>a</w:t>
      </w:r>
      <w:proofErr w:type="spellEnd"/>
      <w:r>
        <w:rPr>
          <w:rFonts w:eastAsia="Garamond" w:cs="Garamond"/>
          <w:color w:val="000000" w:themeColor="text1"/>
          <w:sz w:val="18"/>
          <w:szCs w:val="18"/>
          <w:lang w:val="en-GB"/>
        </w:rPr>
        <w:t xml:space="preserve"> </w:t>
      </w:r>
      <w:r w:rsidR="006E0097">
        <w:rPr>
          <w:rFonts w:eastAsia="Garamond" w:cs="Garamond"/>
          <w:color w:val="000000" w:themeColor="text1"/>
          <w:sz w:val="18"/>
          <w:szCs w:val="18"/>
          <w:lang w:val="en-GB"/>
        </w:rPr>
        <w:t>Individual v</w:t>
      </w:r>
      <w:r w:rsidR="00435FE7">
        <w:rPr>
          <w:rFonts w:eastAsia="Garamond" w:cs="Garamond"/>
          <w:color w:val="000000" w:themeColor="text1"/>
          <w:sz w:val="18"/>
          <w:szCs w:val="18"/>
          <w:lang w:val="en-GB"/>
        </w:rPr>
        <w:t>alue</w:t>
      </w:r>
      <w:r w:rsidR="006E0097">
        <w:rPr>
          <w:rFonts w:eastAsia="Garamond" w:cs="Garamond"/>
          <w:color w:val="000000" w:themeColor="text1"/>
          <w:sz w:val="18"/>
          <w:szCs w:val="18"/>
          <w:lang w:val="en-GB"/>
        </w:rPr>
        <w:t>s</w:t>
      </w:r>
      <w:r w:rsidR="00435FE7">
        <w:rPr>
          <w:rFonts w:eastAsia="Garamond" w:cs="Garamond"/>
          <w:color w:val="000000" w:themeColor="text1"/>
          <w:sz w:val="18"/>
          <w:szCs w:val="18"/>
          <w:lang w:val="en-GB"/>
        </w:rPr>
        <w:t xml:space="preserve"> </w:t>
      </w:r>
      <w:r w:rsidR="006E0097">
        <w:rPr>
          <w:rFonts w:eastAsia="Garamond" w:cs="Garamond"/>
          <w:color w:val="000000" w:themeColor="text1"/>
          <w:sz w:val="18"/>
          <w:szCs w:val="18"/>
          <w:lang w:val="en-GB"/>
        </w:rPr>
        <w:t xml:space="preserve">were estimated based on experience from DBFZ in consideration of </w:t>
      </w:r>
      <w:sdt>
        <w:sdtPr>
          <w:rPr>
            <w:rFonts w:eastAsia="Garamond" w:cs="Garamond"/>
            <w:color w:val="000000" w:themeColor="text1"/>
            <w:sz w:val="18"/>
            <w:szCs w:val="18"/>
            <w:lang w:val="en-GB"/>
          </w:rPr>
          <w:alias w:val="To edit, see citavi.com/edit"/>
          <w:tag w:val="CitaviPlaceholder#4b660518-b611-4beb-8ce0-0c1c7748484f"/>
          <w:id w:val="-72203199"/>
          <w:placeholder>
            <w:docPart w:val="DefaultPlaceholder_-1854013440"/>
          </w:placeholder>
        </w:sdtPr>
        <w:sdtContent>
          <w:r w:rsidR="006E0097">
            <w:rPr>
              <w:rFonts w:eastAsia="Garamond" w:cs="Garamond"/>
              <w:color w:val="000000" w:themeColor="text1"/>
              <w:sz w:val="18"/>
              <w:szCs w:val="18"/>
              <w:lang w:val="en-GB"/>
            </w:rPr>
            <w:fldChar w:fldCharType="begin"/>
          </w:r>
          <w:r w:rsidR="009E57A2">
            <w:rPr>
              <w:rFonts w:eastAsia="Garamond" w:cs="Garamond"/>
              <w:color w:val="000000" w:themeColor="text1"/>
              <w:sz w:val="18"/>
              <w:szCs w:val="18"/>
              <w:lang w:val="en-GB"/>
            </w:rPr>
            <w:instrText>ADDIN CitaviPlaceholder{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jUxNDYzMTMiLCJVcmlTdHJpbmciOiJodHRwOi8vd3d3Lm5jYmkubmxtLm5paC5nb3YvcHVibWVkLzI1MTQ2MzEz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}</w:instrText>
          </w:r>
          <w:r w:rsidR="006E0097">
            <w:rPr>
              <w:rFonts w:eastAsia="Garamond" w:cs="Garamond"/>
              <w:color w:val="000000" w:themeColor="text1"/>
              <w:sz w:val="18"/>
              <w:szCs w:val="18"/>
              <w:lang w:val="en-GB"/>
            </w:rPr>
            <w:fldChar w:fldCharType="separate"/>
          </w:r>
          <w:r w:rsidR="00D76A55">
            <w:rPr>
              <w:rFonts w:eastAsia="Garamond" w:cs="Garamond"/>
              <w:color w:val="000000" w:themeColor="text1"/>
              <w:sz w:val="18"/>
              <w:szCs w:val="18"/>
              <w:lang w:val="en-GB"/>
            </w:rPr>
            <w:t>Hahn et al.</w:t>
          </w:r>
          <w:r w:rsidR="006E0097">
            <w:rPr>
              <w:rFonts w:eastAsia="Garamond" w:cs="Garamond"/>
              <w:color w:val="000000" w:themeColor="text1"/>
              <w:sz w:val="18"/>
              <w:szCs w:val="18"/>
              <w:lang w:val="en-GB"/>
            </w:rPr>
            <w:fldChar w:fldCharType="end"/>
          </w:r>
        </w:sdtContent>
      </w:sdt>
      <w:r w:rsidR="006E0097">
        <w:rPr>
          <w:rFonts w:eastAsia="Garamond" w:cs="Garamond"/>
          <w:color w:val="000000" w:themeColor="text1"/>
          <w:sz w:val="18"/>
          <w:szCs w:val="18"/>
          <w:lang w:val="en-GB"/>
        </w:rPr>
        <w:t xml:space="preserve"> </w:t>
      </w:r>
      <w:sdt>
        <w:sdtPr>
          <w:rPr>
            <w:rFonts w:eastAsia="Garamond" w:cs="Garamond"/>
            <w:color w:val="000000" w:themeColor="text1"/>
            <w:sz w:val="18"/>
            <w:szCs w:val="18"/>
            <w:lang w:val="en-GB"/>
          </w:rPr>
          <w:alias w:val="To edit, see citavi.com/edit"/>
          <w:tag w:val="CitaviPlaceholder#ba639a57-cfaf-4887-9430-e8fc0801e1ec"/>
          <w:id w:val="-1486316691"/>
          <w:placeholder>
            <w:docPart w:val="DefaultPlaceholder_-1854013440"/>
          </w:placeholder>
        </w:sdtPr>
        <w:sdtContent>
          <w:r w:rsidR="006E0097">
            <w:rPr>
              <w:rFonts w:eastAsia="Garamond" w:cs="Garamond"/>
              <w:color w:val="000000" w:themeColor="text1"/>
              <w:sz w:val="18"/>
              <w:szCs w:val="18"/>
              <w:lang w:val="en-GB"/>
            </w:rPr>
            <w:fldChar w:fldCharType="begin"/>
          </w:r>
          <w:r w:rsidR="009E57A2">
            <w:rPr>
              <w:rFonts w:eastAsia="Garamond" w:cs="Garamond"/>
              <w:color w:val="000000" w:themeColor="text1"/>
              <w:sz w:val="18"/>
              <w:szCs w:val="18"/>
              <w:lang w:val="en-GB"/>
            </w:rPr>
            <w:instrText>ADDIN CitaviPlaceholder{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VuZyIsIkxhbmd1YWdlQ29kZSI6ImVuIiwiTG9jYXRpb25zIjpbeyIkaWQiOiIxMyIsIiR0eXBlIjoiU3dpc3NBY2FkZW1pYy5DaXRhdmkuTG9jYXRpb24sIFN3aXNzQWNhZGVtaWMuQ2l0YXZpIiwiQWRkcmVzcyI6eyIkaWQiOiIxNCIsIiR0eXBlIjoiU3dpc3NBY2FkZW1pYy5DaXRhdmkuTGlua2VkUmVzb3VyY2UsIFN3aXNzQWNhZGVtaWMuQ2l0YXZpIiwiTGlua2VkUmVzb3VyY2VUeXBlIjo1LCJPcmlnaW5hbFN0cmluZyI6IjI1MTQ2MzEzIiwiVXJpU3RyaW5nIjoiaHR0cDovL3d3dy5uY2JpLm5sbS5uaWguZ292L3B1Ym1lZC8yNTE0NjMxMyIsIkxpbmtlZFJlc291cmNlU3RhdHVzIjo4LCJQcm9wZXJ0aWVzIjp7IiRpZCI6IjE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}</w:instrText>
          </w:r>
          <w:r w:rsidR="006E0097">
            <w:rPr>
              <w:rFonts w:eastAsia="Garamond" w:cs="Garamond"/>
              <w:color w:val="000000" w:themeColor="text1"/>
              <w:sz w:val="18"/>
              <w:szCs w:val="18"/>
              <w:lang w:val="en-GB"/>
            </w:rPr>
            <w:fldChar w:fldCharType="separate"/>
          </w:r>
          <w:r w:rsidR="00D76A55">
            <w:rPr>
              <w:rFonts w:eastAsia="Garamond" w:cs="Garamond"/>
              <w:color w:val="000000" w:themeColor="text1"/>
              <w:sz w:val="18"/>
              <w:szCs w:val="18"/>
              <w:lang w:val="en-GB"/>
            </w:rPr>
            <w:t>(2014)</w:t>
          </w:r>
          <w:r w:rsidR="006E0097">
            <w:rPr>
              <w:rFonts w:eastAsia="Garamond" w:cs="Garamond"/>
              <w:color w:val="000000" w:themeColor="text1"/>
              <w:sz w:val="18"/>
              <w:szCs w:val="18"/>
              <w:lang w:val="en-GB"/>
            </w:rPr>
            <w:fldChar w:fldCharType="end"/>
          </w:r>
        </w:sdtContent>
      </w:sdt>
      <w:r w:rsidR="006E0097">
        <w:rPr>
          <w:rFonts w:eastAsia="Garamond" w:cs="Garamond"/>
          <w:color w:val="000000" w:themeColor="text1"/>
          <w:sz w:val="18"/>
          <w:szCs w:val="18"/>
          <w:lang w:val="en-GB"/>
        </w:rPr>
        <w:t>.</w:t>
      </w:r>
      <w:r w:rsidR="00C359E7" w:rsidRPr="006E0097">
        <w:rPr>
          <w:rFonts w:eastAsia="Garamond" w:cs="Garamond"/>
          <w:color w:val="000000" w:themeColor="text1"/>
          <w:sz w:val="18"/>
          <w:szCs w:val="18"/>
          <w:lang w:val="en-US"/>
        </w:rPr>
        <w:t xml:space="preserve"> </w:t>
      </w:r>
      <w:r>
        <w:rPr>
          <w:rFonts w:eastAsia="Garamond" w:cs="Garamond"/>
          <w:color w:val="000000" w:themeColor="text1"/>
          <w:sz w:val="18"/>
          <w:szCs w:val="18"/>
          <w:lang w:val="en-GB"/>
        </w:rPr>
        <w:t>For all silages, a 30% cost increase was considered due to inflation since 2014</w:t>
      </w:r>
      <w:r w:rsidR="006E0097">
        <w:rPr>
          <w:rFonts w:eastAsia="Garamond" w:cs="Garamond"/>
          <w:color w:val="000000" w:themeColor="text1"/>
          <w:sz w:val="18"/>
          <w:szCs w:val="18"/>
          <w:lang w:val="en-GB"/>
        </w:rPr>
        <w:t>.</w:t>
      </w:r>
    </w:p>
    <w:p w14:paraId="068DA907" w14:textId="44FF91A1" w:rsidR="00B975D6" w:rsidRDefault="006E0097" w:rsidP="00E7244E">
      <w:pPr>
        <w:spacing w:after="0"/>
        <w:ind w:left="284" w:right="240" w:firstLine="0"/>
        <w:jc w:val="left"/>
        <w:rPr>
          <w:rFonts w:eastAsia="Garamond" w:cs="Garamond"/>
          <w:color w:val="000000" w:themeColor="text1"/>
          <w:sz w:val="18"/>
          <w:szCs w:val="18"/>
          <w:lang w:val="en-GB"/>
        </w:rPr>
      </w:pPr>
      <w:r>
        <w:rPr>
          <w:rFonts w:eastAsia="Garamond" w:cs="Garamond"/>
          <w:color w:val="000000" w:themeColor="text1"/>
          <w:sz w:val="18"/>
          <w:szCs w:val="18"/>
          <w:vertAlign w:val="superscript"/>
          <w:lang w:val="en-GB"/>
        </w:rPr>
        <w:t>b</w:t>
      </w:r>
      <w:r w:rsidR="0CD80FEA" w:rsidRPr="0CD80FEA">
        <w:rPr>
          <w:rFonts w:eastAsia="Garamond" w:cs="Garamond"/>
          <w:color w:val="000000" w:themeColor="text1"/>
          <w:sz w:val="18"/>
          <w:szCs w:val="18"/>
          <w:lang w:val="en-GB"/>
        </w:rPr>
        <w:t xml:space="preserve"> </w:t>
      </w:r>
      <w:r w:rsidR="007435B1">
        <w:rPr>
          <w:rFonts w:eastAsia="Garamond" w:cs="Garamond"/>
          <w:color w:val="000000" w:themeColor="text1"/>
          <w:sz w:val="18"/>
          <w:szCs w:val="18"/>
          <w:lang w:val="en-GB"/>
        </w:rPr>
        <w:t>Differing v</w:t>
      </w:r>
      <w:r w:rsidR="00D77329">
        <w:rPr>
          <w:rFonts w:eastAsia="Garamond" w:cs="Garamond"/>
          <w:color w:val="000000" w:themeColor="text1"/>
          <w:sz w:val="18"/>
          <w:szCs w:val="18"/>
          <w:lang w:val="en-GB"/>
        </w:rPr>
        <w:t>alues used for sensitivity analysis are given in par</w:t>
      </w:r>
      <w:r w:rsidR="00B25CF7">
        <w:rPr>
          <w:rFonts w:eastAsia="Garamond" w:cs="Garamond"/>
          <w:color w:val="000000" w:themeColor="text1"/>
          <w:sz w:val="18"/>
          <w:szCs w:val="18"/>
          <w:lang w:val="en-GB"/>
        </w:rPr>
        <w:t>e</w:t>
      </w:r>
      <w:r w:rsidR="00D77329">
        <w:rPr>
          <w:rFonts w:eastAsia="Garamond" w:cs="Garamond"/>
          <w:color w:val="000000" w:themeColor="text1"/>
          <w:sz w:val="18"/>
          <w:szCs w:val="18"/>
          <w:lang w:val="en-GB"/>
        </w:rPr>
        <w:t>ntheses</w:t>
      </w:r>
      <w:r w:rsidR="007435B1">
        <w:rPr>
          <w:rFonts w:eastAsia="Garamond" w:cs="Garamond"/>
          <w:color w:val="000000" w:themeColor="text1"/>
          <w:sz w:val="18"/>
          <w:szCs w:val="18"/>
          <w:lang w:val="en-GB"/>
        </w:rPr>
        <w:t>.</w:t>
      </w:r>
    </w:p>
    <w:p w14:paraId="2F9F7EE9" w14:textId="32E1CEF3" w:rsidR="006416C8" w:rsidRDefault="006E0097" w:rsidP="00E7244E">
      <w:pPr>
        <w:spacing w:after="0"/>
        <w:ind w:left="284" w:right="240" w:firstLine="0"/>
        <w:jc w:val="left"/>
        <w:rPr>
          <w:rFonts w:eastAsia="Garamond" w:cs="Garamond"/>
          <w:color w:val="000000" w:themeColor="text1"/>
          <w:sz w:val="18"/>
          <w:szCs w:val="18"/>
          <w:vertAlign w:val="superscript"/>
          <w:lang w:val="en-GB"/>
        </w:rPr>
      </w:pPr>
      <w:r>
        <w:rPr>
          <w:rFonts w:eastAsia="Garamond" w:cs="Garamond"/>
          <w:color w:val="000000" w:themeColor="text1"/>
          <w:sz w:val="18"/>
          <w:szCs w:val="18"/>
          <w:vertAlign w:val="superscript"/>
          <w:lang w:val="en-GB"/>
        </w:rPr>
        <w:t>c</w:t>
      </w:r>
      <w:r w:rsidR="006416C8" w:rsidRPr="00261A85">
        <w:rPr>
          <w:rFonts w:eastAsia="Garamond" w:cs="Garamond"/>
          <w:color w:val="000000" w:themeColor="text1"/>
          <w:sz w:val="18"/>
          <w:szCs w:val="18"/>
          <w:lang w:val="en-GB"/>
        </w:rPr>
        <w:t xml:space="preserve"> </w:t>
      </w:r>
      <w:r w:rsidR="006416C8">
        <w:rPr>
          <w:rFonts w:eastAsia="Garamond" w:cs="Garamond"/>
          <w:color w:val="000000" w:themeColor="text1"/>
          <w:sz w:val="18"/>
          <w:szCs w:val="18"/>
          <w:lang w:val="en-GB"/>
        </w:rPr>
        <w:t>Differing values used for comparison between nominal and robust MPC are given in parentheses.</w:t>
      </w:r>
    </w:p>
    <w:p w14:paraId="6D26E7E5" w14:textId="03694FAD" w:rsidR="0046571E" w:rsidRPr="00670698" w:rsidRDefault="006E0097" w:rsidP="00F50BE2">
      <w:pPr>
        <w:spacing w:after="0"/>
        <w:ind w:left="284" w:right="240" w:firstLine="0"/>
        <w:jc w:val="left"/>
        <w:rPr>
          <w:rFonts w:eastAsia="Garamond" w:cs="Garamond"/>
          <w:color w:val="000000" w:themeColor="text1"/>
          <w:sz w:val="18"/>
          <w:szCs w:val="18"/>
          <w:lang w:val="en-GB"/>
        </w:rPr>
      </w:pPr>
      <w:r>
        <w:rPr>
          <w:rFonts w:eastAsia="Garamond" w:cs="Garamond"/>
          <w:color w:val="000000" w:themeColor="text1"/>
          <w:sz w:val="18"/>
          <w:szCs w:val="18"/>
          <w:vertAlign w:val="superscript"/>
          <w:lang w:val="en-GB"/>
        </w:rPr>
        <w:t>d</w:t>
      </w:r>
      <w:r w:rsidR="00620F7A">
        <w:rPr>
          <w:rFonts w:eastAsia="Garamond" w:cs="Garamond"/>
          <w:color w:val="000000" w:themeColor="text1"/>
          <w:sz w:val="18"/>
          <w:szCs w:val="18"/>
          <w:lang w:val="en-GB"/>
        </w:rPr>
        <w:t xml:space="preserve"> Only applies for setpoint tracking of constant methane production and cogeneration (Sec. 3.3.1 and 3.3.2)</w:t>
      </w:r>
    </w:p>
    <w:p w14:paraId="0762545A" w14:textId="3E22A97E" w:rsidR="6293A840" w:rsidRPr="00EF626F" w:rsidRDefault="00EF626F" w:rsidP="00EF626F">
      <w:pPr>
        <w:spacing w:after="0" w:line="276" w:lineRule="auto"/>
        <w:ind w:right="0" w:firstLine="0"/>
        <w:jc w:val="left"/>
        <w:rPr>
          <w:rFonts w:eastAsia="Garamond" w:cs="Garamond"/>
          <w:color w:val="000000" w:themeColor="text1"/>
          <w:szCs w:val="18"/>
          <w:lang w:val="en-GB"/>
        </w:rPr>
      </w:pPr>
      <w:r>
        <w:rPr>
          <w:rFonts w:eastAsia="Garamond" w:cs="Garamond"/>
          <w:color w:val="000000" w:themeColor="text1"/>
          <w:szCs w:val="18"/>
          <w:lang w:val="en-GB"/>
        </w:rPr>
        <w:br w:type="page"/>
      </w:r>
    </w:p>
    <w:p w14:paraId="1D262B0D" w14:textId="313E86D9" w:rsidR="6293A840" w:rsidRDefault="77A2C42C" w:rsidP="00220152">
      <w:pPr>
        <w:pStyle w:val="berschrift2"/>
        <w:spacing w:after="0" w:line="240" w:lineRule="auto"/>
        <w:rPr>
          <w:rFonts w:cs="Calibri"/>
          <w:lang w:val="en-GB"/>
        </w:rPr>
      </w:pPr>
      <w:r w:rsidRPr="77A2C42C">
        <w:rPr>
          <w:lang w:val="en-GB"/>
        </w:rPr>
        <w:lastRenderedPageBreak/>
        <w:t>Figures</w:t>
      </w:r>
    </w:p>
    <w:tbl>
      <w:tblPr>
        <w:tblStyle w:val="Tabellenraster"/>
        <w:tblW w:w="90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5"/>
        <w:gridCol w:w="3774"/>
        <w:gridCol w:w="10"/>
      </w:tblGrid>
      <w:tr w:rsidR="001A26A2" w:rsidRPr="00FF12B8" w14:paraId="2DF82917" w14:textId="77777777" w:rsidTr="002F1EBF">
        <w:trPr>
          <w:trHeight w:val="1561"/>
        </w:trPr>
        <w:tc>
          <w:tcPr>
            <w:tcW w:w="9029" w:type="dxa"/>
            <w:gridSpan w:val="3"/>
            <w:vAlign w:val="center"/>
          </w:tcPr>
          <w:p w14:paraId="5FB7EC7C" w14:textId="4BAC93B2" w:rsidR="001A26A2" w:rsidRPr="00DC5B0F" w:rsidRDefault="00811DBF" w:rsidP="00811DBF">
            <w:pPr>
              <w:ind w:firstLine="0"/>
              <w:jc w:val="center"/>
              <w:rPr>
                <w:b/>
                <w:bCs/>
                <w:noProof/>
                <w:sz w:val="18"/>
                <w:lang w:val="en-US"/>
              </w:rPr>
            </w:pPr>
            <w:commentRangeStart w:id="140"/>
            <w:r>
              <w:rPr>
                <w:b/>
                <w:bCs/>
                <w:noProof/>
                <w:sz w:val="18"/>
                <w:lang w:val="en-US"/>
              </w:rPr>
              <w:drawing>
                <wp:inline distT="0" distB="0" distL="0" distR="0" wp14:anchorId="36AAF3CC" wp14:editId="1D119B8C">
                  <wp:extent cx="5327836" cy="7340600"/>
                  <wp:effectExtent l="0" t="0" r="635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ethods_setup.PNG"/>
                          <pic:cNvPicPr/>
                        </pic:nvPicPr>
                        <pic:blipFill>
                          <a:blip r:embed="rId13">
                            <a:extLst>
                              <a:ext uri="{28A0092B-C50C-407E-A947-70E740481C1C}">
                                <a14:useLocalDpi xmlns:a14="http://schemas.microsoft.com/office/drawing/2010/main" val="0"/>
                              </a:ext>
                            </a:extLst>
                          </a:blip>
                          <a:stretch>
                            <a:fillRect/>
                          </a:stretch>
                        </pic:blipFill>
                        <pic:spPr>
                          <a:xfrm>
                            <a:off x="0" y="0"/>
                            <a:ext cx="5367076" cy="7394665"/>
                          </a:xfrm>
                          <a:prstGeom prst="rect">
                            <a:avLst/>
                          </a:prstGeom>
                        </pic:spPr>
                      </pic:pic>
                    </a:graphicData>
                  </a:graphic>
                </wp:inline>
              </w:drawing>
            </w:r>
            <w:commentRangeEnd w:id="140"/>
            <w:r w:rsidR="00DB07F7">
              <w:rPr>
                <w:rStyle w:val="Kommentarzeichen"/>
              </w:rPr>
              <w:commentReference w:id="140"/>
            </w:r>
          </w:p>
        </w:tc>
      </w:tr>
      <w:tr w:rsidR="00AA0E86" w:rsidRPr="006E7A8E" w14:paraId="5BFFEA0E" w14:textId="77777777" w:rsidTr="00220152">
        <w:trPr>
          <w:trHeight w:val="300"/>
        </w:trPr>
        <w:tc>
          <w:tcPr>
            <w:tcW w:w="9029" w:type="dxa"/>
            <w:gridSpan w:val="3"/>
          </w:tcPr>
          <w:p w14:paraId="3F8492C8" w14:textId="1D1413E5" w:rsidR="00AA0E86" w:rsidRPr="00D5371C" w:rsidRDefault="77A2C42C" w:rsidP="00220152">
            <w:pPr>
              <w:spacing w:line="360" w:lineRule="auto"/>
              <w:ind w:firstLine="0"/>
              <w:rPr>
                <w:sz w:val="22"/>
                <w:lang w:val="en-US"/>
              </w:rPr>
            </w:pPr>
            <w:r w:rsidRPr="00BC0157">
              <w:rPr>
                <w:b/>
                <w:bCs/>
                <w:sz w:val="22"/>
                <w:lang w:val="en-US"/>
              </w:rPr>
              <w:t>Figure 1</w:t>
            </w:r>
            <w:r w:rsidRPr="00BC0157">
              <w:rPr>
                <w:sz w:val="22"/>
                <w:lang w:val="en-US"/>
              </w:rPr>
              <w:t xml:space="preserve">: Setup </w:t>
            </w:r>
            <w:r w:rsidR="00893412">
              <w:rPr>
                <w:sz w:val="22"/>
                <w:lang w:val="en-US"/>
              </w:rPr>
              <w:t xml:space="preserve">and components </w:t>
            </w:r>
            <w:r w:rsidRPr="00BC0157">
              <w:rPr>
                <w:sz w:val="22"/>
                <w:lang w:val="en-US"/>
              </w:rPr>
              <w:t xml:space="preserve">of </w:t>
            </w:r>
            <w:r w:rsidR="00893412">
              <w:rPr>
                <w:sz w:val="22"/>
                <w:lang w:val="en-US"/>
              </w:rPr>
              <w:t xml:space="preserve">the </w:t>
            </w:r>
            <w:r w:rsidR="0046495E">
              <w:rPr>
                <w:sz w:val="22"/>
                <w:lang w:val="en-US"/>
              </w:rPr>
              <w:t>simulated system</w:t>
            </w:r>
            <w:r w:rsidR="00893412">
              <w:rPr>
                <w:sz w:val="22"/>
                <w:lang w:val="en-US"/>
              </w:rPr>
              <w:t>:</w:t>
            </w:r>
            <w:r w:rsidR="00ED4F7D">
              <w:rPr>
                <w:sz w:val="22"/>
                <w:lang w:val="en-US"/>
              </w:rPr>
              <w:t xml:space="preserve"> </w:t>
            </w:r>
            <w:r w:rsidR="00ED4F7D" w:rsidRPr="00220152">
              <w:rPr>
                <w:b/>
                <w:sz w:val="22"/>
                <w:lang w:val="en-US"/>
              </w:rPr>
              <w:t>(a)</w:t>
            </w:r>
            <w:r w:rsidR="003E2641">
              <w:rPr>
                <w:sz w:val="22"/>
                <w:lang w:val="en-US"/>
              </w:rPr>
              <w:t xml:space="preserve"> </w:t>
            </w:r>
            <w:r w:rsidRPr="00BC0157">
              <w:rPr>
                <w:sz w:val="22"/>
                <w:lang w:val="en-US"/>
              </w:rPr>
              <w:t xml:space="preserve">AD </w:t>
            </w:r>
            <w:r w:rsidR="00811DBF">
              <w:rPr>
                <w:sz w:val="22"/>
                <w:lang w:val="en-US"/>
              </w:rPr>
              <w:t xml:space="preserve">process and </w:t>
            </w:r>
            <w:r w:rsidR="0046495E">
              <w:rPr>
                <w:sz w:val="22"/>
                <w:lang w:val="en-US"/>
              </w:rPr>
              <w:t>controller (constant methane production); a</w:t>
            </w:r>
            <w:r w:rsidR="00ED4F7D">
              <w:rPr>
                <w:sz w:val="22"/>
                <w:lang w:val="en-US"/>
              </w:rPr>
              <w:t>s well as</w:t>
            </w:r>
            <w:r w:rsidR="0046495E">
              <w:rPr>
                <w:sz w:val="22"/>
                <w:lang w:val="en-US"/>
              </w:rPr>
              <w:t xml:space="preserve"> AD process</w:t>
            </w:r>
            <w:r w:rsidRPr="00BC0157">
              <w:rPr>
                <w:sz w:val="22"/>
                <w:lang w:val="en-US"/>
              </w:rPr>
              <w:t xml:space="preserve">, gas storage, CHP </w:t>
            </w:r>
            <w:r w:rsidR="0046495E">
              <w:rPr>
                <w:sz w:val="22"/>
                <w:lang w:val="en-US"/>
              </w:rPr>
              <w:t xml:space="preserve">unit </w:t>
            </w:r>
            <w:r w:rsidRPr="00BC0157">
              <w:rPr>
                <w:sz w:val="22"/>
                <w:lang w:val="en-US"/>
              </w:rPr>
              <w:t>and controller</w:t>
            </w:r>
            <w:r w:rsidR="0046495E">
              <w:rPr>
                <w:sz w:val="22"/>
                <w:lang w:val="en-US"/>
              </w:rPr>
              <w:t xml:space="preserve"> (cogeneration)</w:t>
            </w:r>
            <w:r w:rsidR="00893412">
              <w:rPr>
                <w:sz w:val="22"/>
                <w:lang w:val="en-US"/>
              </w:rPr>
              <w:t>;</w:t>
            </w:r>
            <w:r w:rsidR="0046495E">
              <w:rPr>
                <w:sz w:val="22"/>
                <w:lang w:val="en-US"/>
              </w:rPr>
              <w:t xml:space="preserve"> </w:t>
            </w:r>
            <w:r w:rsidR="00ED4F7D" w:rsidRPr="00220152">
              <w:rPr>
                <w:b/>
                <w:sz w:val="22"/>
                <w:lang w:val="en-US"/>
              </w:rPr>
              <w:t>(b)</w:t>
            </w:r>
            <w:r w:rsidR="00893412">
              <w:rPr>
                <w:b/>
                <w:sz w:val="22"/>
                <w:lang w:val="en-US"/>
              </w:rPr>
              <w:t xml:space="preserve"> </w:t>
            </w:r>
            <w:r w:rsidR="00893412">
              <w:rPr>
                <w:sz w:val="22"/>
                <w:lang w:val="en-US"/>
              </w:rPr>
              <w:t xml:space="preserve">CHP operating schedule; </w:t>
            </w:r>
            <w:r w:rsidR="00ED4F7D" w:rsidRPr="00220152">
              <w:rPr>
                <w:b/>
                <w:sz w:val="22"/>
                <w:lang w:val="en-US"/>
              </w:rPr>
              <w:t>(c)</w:t>
            </w:r>
            <w:r w:rsidR="00893412">
              <w:rPr>
                <w:b/>
                <w:sz w:val="22"/>
                <w:lang w:val="en-US"/>
              </w:rPr>
              <w:t xml:space="preserve"> </w:t>
            </w:r>
            <w:r w:rsidR="00893412">
              <w:rPr>
                <w:sz w:val="22"/>
                <w:lang w:val="en-US"/>
              </w:rPr>
              <w:t xml:space="preserve">schematic course of the resulting GS filling level; </w:t>
            </w:r>
            <w:r w:rsidR="00ED4F7D" w:rsidRPr="00220152">
              <w:rPr>
                <w:b/>
                <w:sz w:val="22"/>
                <w:lang w:val="en-US"/>
              </w:rPr>
              <w:t>(d)</w:t>
            </w:r>
            <w:r w:rsidR="00893412">
              <w:rPr>
                <w:b/>
                <w:sz w:val="22"/>
                <w:lang w:val="en-US"/>
              </w:rPr>
              <w:t xml:space="preserve"> </w:t>
            </w:r>
            <w:r w:rsidR="00893412">
              <w:rPr>
                <w:sz w:val="22"/>
                <w:lang w:val="en-US"/>
              </w:rPr>
              <w:t xml:space="preserve">block diagram of controller, estimator and plant/simulator; the second simulator is used for sensitivity analysis (based on nominal influent concentrations); </w:t>
            </w:r>
            <w:r w:rsidR="0046495E" w:rsidRPr="00220152">
              <w:rPr>
                <w:b/>
                <w:sz w:val="22"/>
                <w:lang w:val="en-US"/>
              </w:rPr>
              <w:t>(</w:t>
            </w:r>
            <w:r w:rsidR="003E2641" w:rsidRPr="00220152">
              <w:rPr>
                <w:b/>
                <w:sz w:val="22"/>
                <w:lang w:val="en-US"/>
              </w:rPr>
              <w:t>e</w:t>
            </w:r>
            <w:r w:rsidR="0046495E" w:rsidRPr="00220152">
              <w:rPr>
                <w:b/>
                <w:sz w:val="22"/>
                <w:lang w:val="en-US"/>
              </w:rPr>
              <w:t>)</w:t>
            </w:r>
            <w:r w:rsidR="00893412">
              <w:rPr>
                <w:b/>
                <w:sz w:val="22"/>
                <w:lang w:val="en-US"/>
              </w:rPr>
              <w:t xml:space="preserve"> </w:t>
            </w:r>
            <w:r w:rsidR="00893412">
              <w:rPr>
                <w:sz w:val="22"/>
                <w:lang w:val="en-US"/>
              </w:rPr>
              <w:t>block diagram of the ADM1-R3 model components</w:t>
            </w:r>
            <w:r w:rsidR="00ED4F7D">
              <w:rPr>
                <w:sz w:val="22"/>
                <w:lang w:val="en-US"/>
              </w:rPr>
              <w:t xml:space="preserve">. </w:t>
            </w:r>
          </w:p>
        </w:tc>
      </w:tr>
      <w:tr w:rsidR="003C192A" w:rsidRPr="00905BA2" w14:paraId="19056EE5" w14:textId="77777777" w:rsidTr="00220152">
        <w:trPr>
          <w:gridAfter w:val="1"/>
          <w:wAfter w:w="10" w:type="dxa"/>
          <w:trHeight w:val="4395"/>
        </w:trPr>
        <w:tc>
          <w:tcPr>
            <w:tcW w:w="5245" w:type="dxa"/>
            <w:vAlign w:val="center"/>
          </w:tcPr>
          <w:p w14:paraId="21EBF349" w14:textId="41AD45D5" w:rsidR="00626F06" w:rsidRPr="00220152" w:rsidRDefault="00626F06" w:rsidP="59B2B029">
            <w:pPr>
              <w:spacing w:line="416" w:lineRule="auto"/>
              <w:ind w:firstLine="0"/>
              <w:jc w:val="left"/>
              <w:rPr>
                <w:lang w:val="en-US"/>
              </w:rPr>
            </w:pPr>
            <w:r>
              <w:rPr>
                <w:noProof/>
              </w:rPr>
              <w:lastRenderedPageBreak/>
              <w:drawing>
                <wp:anchor distT="0" distB="0" distL="114300" distR="114300" simplePos="0" relativeHeight="251660288" behindDoc="0" locked="0" layoutInCell="1" allowOverlap="1" wp14:anchorId="5F8E0F63" wp14:editId="666E0654">
                  <wp:simplePos x="0" y="0"/>
                  <wp:positionH relativeFrom="column">
                    <wp:posOffset>-53975</wp:posOffset>
                  </wp:positionH>
                  <wp:positionV relativeFrom="paragraph">
                    <wp:posOffset>248920</wp:posOffset>
                  </wp:positionV>
                  <wp:extent cx="3006090" cy="2633980"/>
                  <wp:effectExtent l="0" t="0" r="3810" b="0"/>
                  <wp:wrapNone/>
                  <wp:docPr id="1932944514" name="Picture 1932944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print">
                            <a:extLst>
                              <a:ext uri="{28A0092B-C50C-407E-A947-70E740481C1C}">
                                <a14:useLocalDpi xmlns:a14="http://schemas.microsoft.com/office/drawing/2010/main" val="0"/>
                              </a:ext>
                            </a:extLst>
                          </a:blip>
                          <a:stretch>
                            <a:fillRect/>
                          </a:stretch>
                        </pic:blipFill>
                        <pic:spPr bwMode="auto">
                          <a:xfrm>
                            <a:off x="0" y="0"/>
                            <a:ext cx="3006090" cy="26339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3774" w:type="dxa"/>
            <w:vAlign w:val="center"/>
          </w:tcPr>
          <w:p w14:paraId="25F50020" w14:textId="3C4768A7" w:rsidR="00626F06" w:rsidRDefault="00626F06" w:rsidP="3A779BD9">
            <w:pPr>
              <w:spacing w:line="416" w:lineRule="auto"/>
              <w:ind w:firstLine="0"/>
              <w:jc w:val="right"/>
              <w:rPr>
                <w:lang w:val="en-US"/>
              </w:rPr>
            </w:pPr>
          </w:p>
          <w:p w14:paraId="73E0FAE1" w14:textId="1A86946E" w:rsidR="003C192A" w:rsidRPr="00220152" w:rsidRDefault="00CB7DC8" w:rsidP="3A779BD9">
            <w:pPr>
              <w:spacing w:line="416" w:lineRule="auto"/>
              <w:ind w:firstLine="0"/>
              <w:jc w:val="right"/>
              <w:rPr>
                <w:lang w:val="en-US"/>
              </w:rPr>
            </w:pPr>
            <w:r>
              <w:rPr>
                <w:noProof/>
              </w:rPr>
              <w:drawing>
                <wp:inline distT="0" distB="0" distL="0" distR="0" wp14:anchorId="62C72B64" wp14:editId="61D9E88A">
                  <wp:extent cx="2050491" cy="1509223"/>
                  <wp:effectExtent l="0" t="0" r="6985" b="0"/>
                  <wp:docPr id="614425088" name="Picture 614425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052084" cy="1510395"/>
                          </a:xfrm>
                          <a:prstGeom prst="rect">
                            <a:avLst/>
                          </a:prstGeom>
                        </pic:spPr>
                      </pic:pic>
                    </a:graphicData>
                  </a:graphic>
                </wp:inline>
              </w:drawing>
            </w:r>
          </w:p>
        </w:tc>
      </w:tr>
      <w:tr w:rsidR="007A0F38" w:rsidRPr="00905BA2" w14:paraId="59AA953C" w14:textId="77777777" w:rsidTr="00220152">
        <w:trPr>
          <w:gridAfter w:val="1"/>
          <w:wAfter w:w="10" w:type="dxa"/>
          <w:trHeight w:val="1273"/>
        </w:trPr>
        <w:tc>
          <w:tcPr>
            <w:tcW w:w="9019" w:type="dxa"/>
            <w:gridSpan w:val="2"/>
            <w:vAlign w:val="center"/>
          </w:tcPr>
          <w:p w14:paraId="4F49B4D1" w14:textId="5878550E" w:rsidR="007A0F38" w:rsidRPr="00220152" w:rsidRDefault="007A0F38" w:rsidP="00220152">
            <w:pPr>
              <w:spacing w:line="416" w:lineRule="auto"/>
              <w:ind w:firstLine="0"/>
              <w:rPr>
                <w:noProof/>
                <w:lang w:val="en-US"/>
              </w:rPr>
            </w:pPr>
            <w:r>
              <w:rPr>
                <w:noProof/>
              </w:rPr>
              <w:drawing>
                <wp:anchor distT="0" distB="0" distL="114300" distR="114300" simplePos="0" relativeHeight="251659264" behindDoc="0" locked="0" layoutInCell="1" allowOverlap="1" wp14:anchorId="1B63DB0C" wp14:editId="5FC5C75B">
                  <wp:simplePos x="0" y="0"/>
                  <wp:positionH relativeFrom="column">
                    <wp:posOffset>-27940</wp:posOffset>
                  </wp:positionH>
                  <wp:positionV relativeFrom="paragraph">
                    <wp:posOffset>74295</wp:posOffset>
                  </wp:positionV>
                  <wp:extent cx="5603240" cy="614045"/>
                  <wp:effectExtent l="0" t="0" r="0" b="0"/>
                  <wp:wrapNone/>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enario_tree_legend.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603240" cy="614045"/>
                          </a:xfrm>
                          <a:prstGeom prst="rect">
                            <a:avLst/>
                          </a:prstGeom>
                        </pic:spPr>
                      </pic:pic>
                    </a:graphicData>
                  </a:graphic>
                  <wp14:sizeRelH relativeFrom="margin">
                    <wp14:pctWidth>0</wp14:pctWidth>
                  </wp14:sizeRelH>
                  <wp14:sizeRelV relativeFrom="margin">
                    <wp14:pctHeight>0</wp14:pctHeight>
                  </wp14:sizeRelV>
                </wp:anchor>
              </w:drawing>
            </w:r>
          </w:p>
        </w:tc>
      </w:tr>
      <w:tr w:rsidR="001A2377" w:rsidRPr="006E7A8E" w14:paraId="308E354F" w14:textId="77777777" w:rsidTr="00220152">
        <w:trPr>
          <w:gridAfter w:val="1"/>
          <w:wAfter w:w="10" w:type="dxa"/>
          <w:trHeight w:val="300"/>
        </w:trPr>
        <w:tc>
          <w:tcPr>
            <w:tcW w:w="9019" w:type="dxa"/>
            <w:gridSpan w:val="2"/>
          </w:tcPr>
          <w:p w14:paraId="007C0310" w14:textId="34DE484D" w:rsidR="001A2377" w:rsidRPr="00C91B09" w:rsidRDefault="77A2C42C" w:rsidP="00220152">
            <w:pPr>
              <w:spacing w:line="416" w:lineRule="auto"/>
              <w:ind w:right="30" w:firstLine="0"/>
              <w:rPr>
                <w:rFonts w:eastAsia="Garamond" w:cs="Garamond"/>
                <w:sz w:val="22"/>
                <w:lang w:val="en-US"/>
              </w:rPr>
            </w:pPr>
            <w:r w:rsidRPr="00BC0157">
              <w:rPr>
                <w:rFonts w:eastAsia="Garamond" w:cs="Garamond"/>
                <w:b/>
                <w:bCs/>
                <w:sz w:val="22"/>
                <w:lang w:val="en-US"/>
              </w:rPr>
              <w:t>Figure 2</w:t>
            </w:r>
            <w:r w:rsidRPr="00BC0157">
              <w:rPr>
                <w:rFonts w:eastAsia="Garamond" w:cs="Garamond"/>
                <w:sz w:val="22"/>
                <w:lang w:val="en-US"/>
              </w:rPr>
              <w:t>: Schematic illustration of scenario trees with grouping of uncertain macronutrients for all substrates (</w:t>
            </w:r>
            <w:r w:rsidR="00890EB0">
              <w:rPr>
                <w:rFonts w:eastAsia="Garamond" w:cs="Garamond"/>
                <w:sz w:val="22"/>
                <w:lang w:val="en-US"/>
              </w:rPr>
              <w:t>left</w:t>
            </w:r>
            <w:r w:rsidRPr="00BC0157">
              <w:rPr>
                <w:rFonts w:eastAsia="Garamond" w:cs="Garamond"/>
                <w:sz w:val="22"/>
                <w:lang w:val="en-US"/>
              </w:rPr>
              <w:t xml:space="preserve">) and with only two possible uncertain values </w:t>
            </w:r>
            <w:r w:rsidR="00890EB0">
              <w:rPr>
                <w:rFonts w:eastAsia="Garamond" w:cs="Garamond"/>
                <w:sz w:val="22"/>
                <w:lang w:val="en-US"/>
              </w:rPr>
              <w:t xml:space="preserve">for </w:t>
            </w:r>
            <w:r w:rsidRPr="00BC0157">
              <w:rPr>
                <w:rFonts w:eastAsia="Garamond" w:cs="Garamond"/>
                <w:sz w:val="22"/>
                <w:lang w:val="en-US"/>
              </w:rPr>
              <w:t>influent carbohydrates (right</w:t>
            </w:r>
            <w:r w:rsidR="00DA3EE5">
              <w:rPr>
                <w:rFonts w:eastAsia="Garamond" w:cs="Garamond"/>
                <w:sz w:val="22"/>
                <w:lang w:val="en-US"/>
              </w:rPr>
              <w:t>)</w:t>
            </w:r>
            <w:r w:rsidR="00733245">
              <w:rPr>
                <w:rFonts w:eastAsia="Garamond" w:cs="Garamond"/>
                <w:sz w:val="22"/>
                <w:lang w:val="en-US"/>
              </w:rPr>
              <w:t>.</w:t>
            </w:r>
          </w:p>
        </w:tc>
      </w:tr>
    </w:tbl>
    <w:p w14:paraId="07C7D361" w14:textId="5B6F32DA" w:rsidR="00722E2E" w:rsidRPr="00220152" w:rsidRDefault="00722E2E" w:rsidP="00220152">
      <w:pPr>
        <w:ind w:firstLine="0"/>
        <w:rPr>
          <w:u w:val="single"/>
          <w:lang w:val="en-US"/>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9"/>
      </w:tblGrid>
      <w:tr w:rsidR="3734CF8F" w:rsidRPr="00F511F7" w14:paraId="067634D9" w14:textId="77777777" w:rsidTr="3D37C07F">
        <w:trPr>
          <w:trHeight w:val="300"/>
        </w:trPr>
        <w:tc>
          <w:tcPr>
            <w:tcW w:w="9019" w:type="dxa"/>
          </w:tcPr>
          <w:p w14:paraId="6BA0AC11" w14:textId="77777777" w:rsidR="3734CF8F" w:rsidRDefault="3734CF8F" w:rsidP="3734CF8F">
            <w:pPr>
              <w:ind w:firstLine="0"/>
              <w:jc w:val="center"/>
              <w:rPr>
                <w:lang w:val="en-US"/>
              </w:rPr>
            </w:pPr>
            <w:commentRangeStart w:id="141"/>
            <w:r>
              <w:rPr>
                <w:noProof/>
              </w:rPr>
              <w:lastRenderedPageBreak/>
              <w:drawing>
                <wp:inline distT="0" distB="0" distL="0" distR="0" wp14:anchorId="0EFF229F" wp14:editId="678787EC">
                  <wp:extent cx="5538637" cy="5538637"/>
                  <wp:effectExtent l="0" t="0" r="0" b="0"/>
                  <wp:docPr id="1531836415" name="image12.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31836415" name="image12.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538637" cy="5538637"/>
                          </a:xfrm>
                          <a:prstGeom prst="rect">
                            <a:avLst/>
                          </a:prstGeom>
                          <a:ln/>
                        </pic:spPr>
                      </pic:pic>
                    </a:graphicData>
                  </a:graphic>
                </wp:inline>
              </w:drawing>
            </w:r>
            <w:commentRangeEnd w:id="141"/>
            <w:r w:rsidR="00B96822">
              <w:rPr>
                <w:rStyle w:val="Kommentarzeichen"/>
              </w:rPr>
              <w:commentReference w:id="141"/>
            </w:r>
          </w:p>
        </w:tc>
      </w:tr>
      <w:tr w:rsidR="3734CF8F" w:rsidRPr="008B622F" w14:paraId="1D850AA2" w14:textId="77777777" w:rsidTr="3D37C07F">
        <w:trPr>
          <w:trHeight w:val="300"/>
        </w:trPr>
        <w:tc>
          <w:tcPr>
            <w:tcW w:w="9019" w:type="dxa"/>
          </w:tcPr>
          <w:p w14:paraId="1FC2F349" w14:textId="264BFD21" w:rsidR="3734CF8F" w:rsidRDefault="77A2C42C" w:rsidP="00220152">
            <w:pPr>
              <w:spacing w:line="416" w:lineRule="auto"/>
              <w:ind w:right="30" w:firstLine="0"/>
              <w:rPr>
                <w:rFonts w:eastAsia="Garamond" w:cs="Garamond"/>
                <w:lang w:val="en-US"/>
              </w:rPr>
            </w:pPr>
            <w:r w:rsidRPr="00BC0157">
              <w:rPr>
                <w:rFonts w:eastAsia="Garamond" w:cs="Garamond"/>
                <w:b/>
                <w:bCs/>
                <w:sz w:val="22"/>
                <w:lang w:val="en-US"/>
              </w:rPr>
              <w:t>Figure 3</w:t>
            </w:r>
            <w:r w:rsidRPr="00BC0157">
              <w:rPr>
                <w:rFonts w:eastAsia="Garamond" w:cs="Garamond"/>
                <w:sz w:val="22"/>
                <w:lang w:val="en-US"/>
              </w:rPr>
              <w:t xml:space="preserve">: </w:t>
            </w:r>
            <w:r w:rsidR="00B82B68">
              <w:rPr>
                <w:rFonts w:eastAsia="Garamond" w:cs="Garamond"/>
                <w:sz w:val="22"/>
                <w:lang w:val="en-US"/>
              </w:rPr>
              <w:t>Theoretical and measured d</w:t>
            </w:r>
            <w:r w:rsidR="009E2D52">
              <w:rPr>
                <w:rFonts w:eastAsia="Garamond" w:cs="Garamond"/>
                <w:sz w:val="22"/>
                <w:lang w:val="en-US"/>
              </w:rPr>
              <w:t xml:space="preserve">istributions of </w:t>
            </w:r>
            <w:r w:rsidR="0045620C">
              <w:rPr>
                <w:rFonts w:eastAsia="Garamond" w:cs="Garamond"/>
                <w:sz w:val="22"/>
                <w:lang w:val="en-US"/>
              </w:rPr>
              <w:t>degradable</w:t>
            </w:r>
            <w:r w:rsidR="0045620C" w:rsidRPr="00BC0157">
              <w:rPr>
                <w:rFonts w:eastAsia="Garamond" w:cs="Garamond"/>
                <w:sz w:val="22"/>
                <w:lang w:val="en-US"/>
              </w:rPr>
              <w:t xml:space="preserve"> </w:t>
            </w:r>
            <w:r w:rsidRPr="00BC0157">
              <w:rPr>
                <w:rFonts w:eastAsia="Garamond" w:cs="Garamond"/>
                <w:sz w:val="22"/>
                <w:lang w:val="en-US"/>
              </w:rPr>
              <w:t>fractions of macronutrients</w:t>
            </w:r>
            <w:r w:rsidR="00B82B68">
              <w:rPr>
                <w:rFonts w:eastAsia="Garamond" w:cs="Garamond"/>
                <w:sz w:val="22"/>
                <w:lang w:val="en-US"/>
              </w:rPr>
              <w:t xml:space="preserve">. Theoretical </w:t>
            </w:r>
            <w:r w:rsidR="008560C0">
              <w:rPr>
                <w:rFonts w:eastAsia="Garamond" w:cs="Garamond"/>
                <w:sz w:val="22"/>
                <w:lang w:val="en-US"/>
              </w:rPr>
              <w:t xml:space="preserve">distributions </w:t>
            </w:r>
            <w:r w:rsidR="00016FAC">
              <w:rPr>
                <w:rFonts w:eastAsia="Garamond" w:cs="Garamond"/>
                <w:sz w:val="22"/>
                <w:lang w:val="en-US"/>
              </w:rPr>
              <w:t xml:space="preserve">are shown by means of </w:t>
            </w:r>
            <w:r w:rsidR="008560C0">
              <w:rPr>
                <w:rFonts w:eastAsia="Garamond" w:cs="Garamond"/>
                <w:sz w:val="22"/>
                <w:lang w:val="en-US"/>
              </w:rPr>
              <w:t>gaussian</w:t>
            </w:r>
            <w:r w:rsidR="00016FAC">
              <w:rPr>
                <w:rFonts w:eastAsia="Garamond" w:cs="Garamond"/>
                <w:sz w:val="22"/>
                <w:lang w:val="en-US"/>
              </w:rPr>
              <w:t xml:space="preserve"> curves, measured distributions by means of boxplots</w:t>
            </w:r>
            <w:r w:rsidR="00CF0BA7">
              <w:rPr>
                <w:rFonts w:eastAsia="Garamond" w:cs="Garamond"/>
                <w:sz w:val="22"/>
                <w:lang w:val="en-US"/>
              </w:rPr>
              <w:t>.</w:t>
            </w:r>
            <w:r w:rsidR="006C29C3">
              <w:rPr>
                <w:rFonts w:eastAsia="Garamond" w:cs="Garamond"/>
                <w:sz w:val="22"/>
                <w:lang w:val="en-US"/>
              </w:rPr>
              <w:t xml:space="preserve"> Sample sizes </w:t>
            </w:r>
            <w:r w:rsidR="008B622F">
              <w:rPr>
                <w:rFonts w:eastAsia="Garamond" w:cs="Garamond"/>
                <w:sz w:val="22"/>
                <w:lang w:val="en-US"/>
              </w:rPr>
              <w:t xml:space="preserve">used for measured distributions </w:t>
            </w:r>
            <w:r w:rsidR="00341399">
              <w:rPr>
                <w:rFonts w:eastAsia="Garamond" w:cs="Garamond"/>
                <w:sz w:val="22"/>
                <w:lang w:val="en-US"/>
              </w:rPr>
              <w:t xml:space="preserve">are </w:t>
            </w:r>
            <w:r w:rsidR="00733245">
              <w:rPr>
                <w:rFonts w:eastAsia="Garamond" w:cs="Garamond"/>
                <w:sz w:val="22"/>
                <w:lang w:val="en-US"/>
              </w:rPr>
              <w:t xml:space="preserve">provided </w:t>
            </w:r>
            <w:r w:rsidR="00341399">
              <w:rPr>
                <w:rFonts w:eastAsia="Garamond" w:cs="Garamond"/>
                <w:sz w:val="22"/>
                <w:lang w:val="en-US"/>
              </w:rPr>
              <w:t>in the legend.</w:t>
            </w:r>
            <w:r w:rsidR="00CF0BA7">
              <w:rPr>
                <w:rFonts w:eastAsia="Garamond" w:cs="Garamond"/>
                <w:sz w:val="22"/>
                <w:lang w:val="en-US"/>
              </w:rPr>
              <w:t xml:space="preserve"> </w:t>
            </w:r>
            <w:r w:rsidR="001B6EBF">
              <w:rPr>
                <w:rFonts w:eastAsia="Garamond" w:cs="Garamond"/>
                <w:sz w:val="22"/>
                <w:lang w:val="en-US"/>
              </w:rPr>
              <w:t>Note that y-axes only apply for theoretical distributions.</w:t>
            </w:r>
          </w:p>
        </w:tc>
      </w:tr>
      <w:tr w:rsidR="3734CF8F" w14:paraId="5C503662" w14:textId="77777777" w:rsidTr="3D37C07F">
        <w:trPr>
          <w:trHeight w:val="300"/>
        </w:trPr>
        <w:tc>
          <w:tcPr>
            <w:tcW w:w="9019" w:type="dxa"/>
          </w:tcPr>
          <w:p w14:paraId="24365E38" w14:textId="0487A6F0" w:rsidR="3734CF8F" w:rsidRDefault="3734CF8F" w:rsidP="7FCC2ADF">
            <w:pPr>
              <w:spacing w:after="0" w:line="276" w:lineRule="auto"/>
              <w:ind w:right="0" w:firstLine="0"/>
              <w:jc w:val="center"/>
            </w:pPr>
            <w:r>
              <w:rPr>
                <w:noProof/>
              </w:rPr>
              <w:lastRenderedPageBreak/>
              <w:drawing>
                <wp:inline distT="0" distB="0" distL="0" distR="0" wp14:anchorId="4C5F35DE" wp14:editId="425AE276">
                  <wp:extent cx="5707558" cy="7134447"/>
                  <wp:effectExtent l="0" t="0" r="7620" b="9525"/>
                  <wp:docPr id="1288775709" name="Grafik 1288775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775709" name="Grafik 1288775709"/>
                          <pic:cNvPicPr/>
                        </pic:nvPicPr>
                        <pic:blipFill>
                          <a:blip r:embed="rId18"/>
                          <a:stretch>
                            <a:fillRect/>
                          </a:stretch>
                        </pic:blipFill>
                        <pic:spPr>
                          <a:xfrm>
                            <a:off x="0" y="0"/>
                            <a:ext cx="5711878" cy="7139847"/>
                          </a:xfrm>
                          <a:prstGeom prst="rect">
                            <a:avLst/>
                          </a:prstGeom>
                        </pic:spPr>
                      </pic:pic>
                    </a:graphicData>
                  </a:graphic>
                </wp:inline>
              </w:drawing>
            </w:r>
          </w:p>
        </w:tc>
      </w:tr>
      <w:tr w:rsidR="3734CF8F" w:rsidRPr="00926E57" w14:paraId="7421E13C" w14:textId="77777777" w:rsidTr="00FE617F">
        <w:trPr>
          <w:trHeight w:val="300"/>
        </w:trPr>
        <w:tc>
          <w:tcPr>
            <w:tcW w:w="9019" w:type="dxa"/>
            <w:vAlign w:val="center"/>
          </w:tcPr>
          <w:p w14:paraId="19540CF5" w14:textId="2AAB8963" w:rsidR="3734CF8F" w:rsidRPr="00220152" w:rsidRDefault="77A2C42C" w:rsidP="00220152">
            <w:pPr>
              <w:spacing w:after="0" w:line="360" w:lineRule="auto"/>
              <w:ind w:right="30" w:firstLine="0"/>
              <w:rPr>
                <w:rFonts w:eastAsia="Garamond" w:cs="Garamond"/>
                <w:sz w:val="22"/>
                <w:lang w:val="en-US"/>
              </w:rPr>
            </w:pPr>
            <w:r w:rsidRPr="00BC3910">
              <w:rPr>
                <w:rFonts w:eastAsia="Garamond" w:cs="Garamond"/>
                <w:b/>
                <w:bCs/>
                <w:sz w:val="22"/>
                <w:lang w:val="en-US"/>
              </w:rPr>
              <w:t>Figure 4</w:t>
            </w:r>
            <w:r w:rsidRPr="00BC3910">
              <w:rPr>
                <w:rFonts w:eastAsia="Garamond" w:cs="Garamond"/>
                <w:sz w:val="22"/>
                <w:lang w:val="en-US"/>
              </w:rPr>
              <w:t>: Setpoint tracking performance of methane production for bio</w:t>
            </w:r>
            <w:r w:rsidR="00807254" w:rsidRPr="00BC3910">
              <w:rPr>
                <w:rFonts w:eastAsia="Garamond" w:cs="Garamond"/>
                <w:sz w:val="22"/>
                <w:lang w:val="en-US"/>
              </w:rPr>
              <w:t>gas upgrading</w:t>
            </w:r>
            <w:r w:rsidRPr="003B7687">
              <w:rPr>
                <w:rFonts w:eastAsia="Garamond" w:cs="Garamond"/>
                <w:sz w:val="22"/>
                <w:lang w:val="en-US"/>
              </w:rPr>
              <w:t xml:space="preserve"> with disturb</w:t>
            </w:r>
            <w:r w:rsidR="000707D9">
              <w:rPr>
                <w:rFonts w:eastAsia="Garamond" w:cs="Garamond"/>
                <w:sz w:val="22"/>
                <w:lang w:val="en-US"/>
              </w:rPr>
              <w:t>ance</w:t>
            </w:r>
            <w:r w:rsidRPr="003B7687">
              <w:rPr>
                <w:rFonts w:eastAsia="Garamond" w:cs="Garamond"/>
                <w:sz w:val="22"/>
                <w:lang w:val="en-US"/>
              </w:rPr>
              <w:t xml:space="preserve"> feeding of very uncertain cattle manure. </w:t>
            </w:r>
            <w:r w:rsidR="008E0D89" w:rsidRPr="003B7687">
              <w:rPr>
                <w:rFonts w:eastAsia="Garamond" w:cs="Garamond"/>
                <w:sz w:val="22"/>
                <w:lang w:val="en-US"/>
              </w:rPr>
              <w:t xml:space="preserve">The prediction horizon was </w:t>
            </w:r>
            <w:proofErr w:type="gramStart"/>
            <w:r w:rsidR="008E0D89" w:rsidRPr="003B7687">
              <w:rPr>
                <w:rFonts w:eastAsia="Garamond" w:cs="Garamond"/>
                <w:sz w:val="22"/>
                <w:lang w:val="en-US"/>
              </w:rPr>
              <w:t>15 time</w:t>
            </w:r>
            <w:proofErr w:type="gramEnd"/>
            <w:r w:rsidR="008E0D89" w:rsidRPr="003B7687">
              <w:rPr>
                <w:rFonts w:eastAsia="Garamond" w:cs="Garamond"/>
                <w:sz w:val="22"/>
                <w:lang w:val="en-US"/>
              </w:rPr>
              <w:t xml:space="preserve"> steps (</w:t>
            </w:r>
            <w:r w:rsidR="00CC289C" w:rsidRPr="003B7687">
              <w:rPr>
                <w:rFonts w:eastAsia="Garamond" w:cs="Garamond"/>
                <w:sz w:val="22"/>
                <w:lang w:val="en-US"/>
              </w:rPr>
              <w:t xml:space="preserve">7.5 h). </w:t>
            </w:r>
          </w:p>
        </w:tc>
      </w:tr>
    </w:tbl>
    <w:p w14:paraId="5EA272F3" w14:textId="77777777" w:rsidR="000249E0" w:rsidRDefault="000249E0">
      <w:pPr>
        <w:spacing w:after="0" w:line="276" w:lineRule="auto"/>
        <w:ind w:right="0" w:firstLine="0"/>
        <w:jc w:val="left"/>
        <w:rPr>
          <w:lang w:val="en-US"/>
        </w:rPr>
      </w:pPr>
      <w:r>
        <w:rPr>
          <w:lang w:val="en-US"/>
        </w:rPr>
        <w:br w:type="page"/>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5"/>
      </w:tblGrid>
      <w:tr w:rsidR="000249E0" w14:paraId="344F5608" w14:textId="77777777" w:rsidTr="00670698">
        <w:tc>
          <w:tcPr>
            <w:tcW w:w="4509" w:type="dxa"/>
          </w:tcPr>
          <w:p w14:paraId="0754304D" w14:textId="3B1DEB9C" w:rsidR="000249E0" w:rsidRDefault="000249E0">
            <w:pPr>
              <w:spacing w:after="0" w:line="276" w:lineRule="auto"/>
              <w:ind w:right="0" w:firstLine="0"/>
              <w:jc w:val="left"/>
              <w:rPr>
                <w:lang w:val="en-US"/>
              </w:rPr>
            </w:pPr>
            <w:r>
              <w:rPr>
                <w:noProof/>
                <w:lang w:val="en-US"/>
              </w:rPr>
              <w:lastRenderedPageBreak/>
              <w:drawing>
                <wp:inline distT="0" distB="0" distL="0" distR="0" wp14:anchorId="05E496BE" wp14:editId="760B29F0">
                  <wp:extent cx="2832000" cy="4248000"/>
                  <wp:effectExtent l="0" t="0" r="6985" b="635"/>
                  <wp:docPr id="26266706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667060" name="Grafik 1"/>
                          <pic:cNvPicPr/>
                        </pic:nvPicPr>
                        <pic:blipFill>
                          <a:blip r:embed="rId19"/>
                          <a:stretch>
                            <a:fillRect/>
                          </a:stretch>
                        </pic:blipFill>
                        <pic:spPr>
                          <a:xfrm>
                            <a:off x="0" y="0"/>
                            <a:ext cx="2832000" cy="4248000"/>
                          </a:xfrm>
                          <a:prstGeom prst="rect">
                            <a:avLst/>
                          </a:prstGeom>
                        </pic:spPr>
                      </pic:pic>
                    </a:graphicData>
                  </a:graphic>
                </wp:inline>
              </w:drawing>
            </w:r>
          </w:p>
        </w:tc>
        <w:tc>
          <w:tcPr>
            <w:tcW w:w="4510" w:type="dxa"/>
          </w:tcPr>
          <w:p w14:paraId="55C2FC21" w14:textId="38A004DD" w:rsidR="000249E0" w:rsidRDefault="000249E0">
            <w:pPr>
              <w:spacing w:after="0" w:line="276" w:lineRule="auto"/>
              <w:ind w:right="0" w:firstLine="0"/>
              <w:jc w:val="left"/>
              <w:rPr>
                <w:lang w:val="en-US"/>
              </w:rPr>
            </w:pPr>
            <w:r>
              <w:rPr>
                <w:noProof/>
                <w:lang w:val="en-US"/>
              </w:rPr>
              <w:drawing>
                <wp:inline distT="0" distB="0" distL="0" distR="0" wp14:anchorId="0911D864" wp14:editId="6802765D">
                  <wp:extent cx="2832001" cy="4248000"/>
                  <wp:effectExtent l="0" t="0" r="6985" b="635"/>
                  <wp:docPr id="668055407"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055407" name="Grafik 2"/>
                          <pic:cNvPicPr/>
                        </pic:nvPicPr>
                        <pic:blipFill>
                          <a:blip r:embed="rId20"/>
                          <a:stretch>
                            <a:fillRect/>
                          </a:stretch>
                        </pic:blipFill>
                        <pic:spPr>
                          <a:xfrm>
                            <a:off x="0" y="0"/>
                            <a:ext cx="2832001" cy="4248000"/>
                          </a:xfrm>
                          <a:prstGeom prst="rect">
                            <a:avLst/>
                          </a:prstGeom>
                        </pic:spPr>
                      </pic:pic>
                    </a:graphicData>
                  </a:graphic>
                </wp:inline>
              </w:drawing>
            </w:r>
          </w:p>
        </w:tc>
      </w:tr>
      <w:tr w:rsidR="000249E0" w:rsidRPr="006E7A8E" w14:paraId="508A18F3" w14:textId="77777777" w:rsidTr="00670698">
        <w:tc>
          <w:tcPr>
            <w:tcW w:w="9019" w:type="dxa"/>
            <w:gridSpan w:val="2"/>
          </w:tcPr>
          <w:p w14:paraId="62A434CA" w14:textId="183BD62B" w:rsidR="000249E0" w:rsidRDefault="000249E0" w:rsidP="00670698">
            <w:pPr>
              <w:spacing w:after="0" w:line="360" w:lineRule="auto"/>
              <w:ind w:right="30" w:firstLine="0"/>
              <w:rPr>
                <w:lang w:val="en-US"/>
              </w:rPr>
            </w:pPr>
            <w:r w:rsidRPr="00BC3910">
              <w:rPr>
                <w:rFonts w:eastAsia="Garamond" w:cs="Garamond"/>
                <w:b/>
                <w:bCs/>
                <w:sz w:val="22"/>
                <w:lang w:val="en-US"/>
              </w:rPr>
              <w:t xml:space="preserve">Figure </w:t>
            </w:r>
            <w:commentRangeStart w:id="142"/>
            <w:r w:rsidRPr="00BC3910">
              <w:rPr>
                <w:rFonts w:eastAsia="Garamond" w:cs="Garamond"/>
                <w:b/>
                <w:bCs/>
                <w:sz w:val="22"/>
                <w:lang w:val="en-US"/>
              </w:rPr>
              <w:t>5</w:t>
            </w:r>
            <w:commentRangeEnd w:id="142"/>
            <w:r w:rsidR="00B96822">
              <w:rPr>
                <w:rStyle w:val="Kommentarzeichen"/>
              </w:rPr>
              <w:commentReference w:id="142"/>
            </w:r>
            <w:r w:rsidRPr="00BC3910">
              <w:rPr>
                <w:rFonts w:eastAsia="Garamond" w:cs="Garamond"/>
                <w:b/>
                <w:bCs/>
                <w:sz w:val="22"/>
                <w:lang w:val="en-US"/>
              </w:rPr>
              <w:t>:</w:t>
            </w:r>
            <w:r w:rsidRPr="00670698">
              <w:rPr>
                <w:lang w:val="en-US"/>
              </w:rPr>
              <w:t xml:space="preserve"> </w:t>
            </w:r>
            <w:r w:rsidR="00E4630A" w:rsidRPr="00670698">
              <w:rPr>
                <w:sz w:val="22"/>
                <w:szCs w:val="21"/>
                <w:lang w:val="en-US"/>
              </w:rPr>
              <w:t xml:space="preserve">Dynamic gas production </w:t>
            </w:r>
            <w:r w:rsidRPr="00670698">
              <w:rPr>
                <w:sz w:val="22"/>
                <w:szCs w:val="21"/>
                <w:lang w:val="en-US"/>
              </w:rPr>
              <w:t xml:space="preserve">for cogeneration with </w:t>
            </w:r>
            <w:r w:rsidR="00E4630A" w:rsidRPr="00670698">
              <w:rPr>
                <w:sz w:val="22"/>
                <w:szCs w:val="21"/>
                <w:lang w:val="en-US"/>
              </w:rPr>
              <w:t>disturbance feeding and gas storage measurement noise under robust MPC</w:t>
            </w:r>
            <w:r w:rsidR="002C1336" w:rsidRPr="00670698">
              <w:rPr>
                <w:sz w:val="22"/>
                <w:szCs w:val="21"/>
                <w:lang w:val="en-US"/>
              </w:rPr>
              <w:t xml:space="preserve"> with different implementations of process inhibition</w:t>
            </w:r>
            <w:r w:rsidR="00E4630A" w:rsidRPr="00670698">
              <w:rPr>
                <w:sz w:val="22"/>
                <w:szCs w:val="21"/>
                <w:lang w:val="en-US"/>
              </w:rPr>
              <w:t xml:space="preserve">. On the left, the ADM1-R3 </w:t>
            </w:r>
            <w:r w:rsidR="00F9542E" w:rsidRPr="00670698">
              <w:rPr>
                <w:sz w:val="22"/>
                <w:szCs w:val="21"/>
                <w:lang w:val="en-US"/>
              </w:rPr>
              <w:t>was</w:t>
            </w:r>
            <w:r w:rsidR="00E4630A" w:rsidRPr="00670698">
              <w:rPr>
                <w:sz w:val="22"/>
                <w:szCs w:val="21"/>
                <w:lang w:val="en-US"/>
              </w:rPr>
              <w:t xml:space="preserve"> implemented conventionally with state-dependent process inhibition, while on the right, process inhibition </w:t>
            </w:r>
            <w:r w:rsidR="00F9542E" w:rsidRPr="00670698">
              <w:rPr>
                <w:sz w:val="22"/>
                <w:szCs w:val="21"/>
                <w:lang w:val="en-US"/>
              </w:rPr>
              <w:t>was</w:t>
            </w:r>
            <w:r w:rsidR="00E4630A" w:rsidRPr="00670698">
              <w:rPr>
                <w:sz w:val="22"/>
                <w:szCs w:val="21"/>
                <w:lang w:val="en-US"/>
              </w:rPr>
              <w:t xml:space="preserve"> ignored in both controller and plant model</w:t>
            </w:r>
            <w:r w:rsidR="002C1336" w:rsidRPr="00670698">
              <w:rPr>
                <w:sz w:val="22"/>
                <w:szCs w:val="21"/>
                <w:lang w:val="en-US"/>
              </w:rPr>
              <w:t xml:space="preserve"> (</w:t>
            </w:r>
            <m:oMath>
              <m:sSub>
                <m:sSubPr>
                  <m:ctrlPr>
                    <w:rPr>
                      <w:rFonts w:ascii="Cambria Math" w:hAnsi="Cambria Math"/>
                      <w:i/>
                      <w:sz w:val="22"/>
                      <w:szCs w:val="21"/>
                    </w:rPr>
                  </m:ctrlPr>
                </m:sSubPr>
                <m:e>
                  <m:r>
                    <w:rPr>
                      <w:rFonts w:ascii="Cambria Math" w:hAnsi="Cambria Math"/>
                      <w:sz w:val="22"/>
                      <w:szCs w:val="21"/>
                    </w:rPr>
                    <m:t>I</m:t>
                  </m:r>
                </m:e>
                <m:sub>
                  <m:r>
                    <m:rPr>
                      <m:sty m:val="p"/>
                    </m:rPr>
                    <w:rPr>
                      <w:rFonts w:ascii="Cambria Math" w:hAnsi="Cambria Math"/>
                      <w:sz w:val="22"/>
                      <w:szCs w:val="21"/>
                      <w:lang w:val="en-US"/>
                    </w:rPr>
                    <m:t>ac</m:t>
                  </m:r>
                </m:sub>
              </m:sSub>
              <m:r>
                <w:rPr>
                  <w:rFonts w:ascii="Cambria Math" w:hAnsi="Cambria Math"/>
                  <w:sz w:val="22"/>
                  <w:szCs w:val="21"/>
                  <w:lang w:val="en-US"/>
                </w:rPr>
                <m:t>=1)</m:t>
              </m:r>
            </m:oMath>
            <w:r w:rsidR="00E4630A" w:rsidRPr="00670698">
              <w:rPr>
                <w:sz w:val="22"/>
                <w:szCs w:val="21"/>
                <w:lang w:val="en-US"/>
              </w:rPr>
              <w:t>.</w:t>
            </w:r>
            <w:r w:rsidRPr="00670698">
              <w:rPr>
                <w:sz w:val="22"/>
                <w:szCs w:val="21"/>
                <w:lang w:val="en-US"/>
              </w:rPr>
              <w:t xml:space="preserve"> The prediction horizon was </w:t>
            </w:r>
            <w:proofErr w:type="gramStart"/>
            <w:r w:rsidRPr="00670698">
              <w:rPr>
                <w:sz w:val="22"/>
                <w:szCs w:val="21"/>
                <w:lang w:val="en-US"/>
              </w:rPr>
              <w:t>4</w:t>
            </w:r>
            <w:r w:rsidR="00FD5409">
              <w:rPr>
                <w:sz w:val="22"/>
                <w:szCs w:val="21"/>
                <w:lang w:val="en-US"/>
              </w:rPr>
              <w:t>8</w:t>
            </w:r>
            <w:r w:rsidRPr="00670698">
              <w:rPr>
                <w:sz w:val="22"/>
                <w:szCs w:val="21"/>
                <w:lang w:val="en-US"/>
              </w:rPr>
              <w:t xml:space="preserve"> time</w:t>
            </w:r>
            <w:proofErr w:type="gramEnd"/>
            <w:r w:rsidRPr="00670698">
              <w:rPr>
                <w:sz w:val="22"/>
                <w:szCs w:val="21"/>
                <w:lang w:val="en-US"/>
              </w:rPr>
              <w:t xml:space="preserve"> steps (2</w:t>
            </w:r>
            <w:r w:rsidR="00573F08">
              <w:rPr>
                <w:sz w:val="22"/>
                <w:szCs w:val="21"/>
                <w:lang w:val="en-US"/>
              </w:rPr>
              <w:t>4</w:t>
            </w:r>
            <w:r w:rsidRPr="00670698">
              <w:rPr>
                <w:sz w:val="22"/>
                <w:szCs w:val="21"/>
                <w:lang w:val="en-US"/>
              </w:rPr>
              <w:t xml:space="preserve"> h).</w:t>
            </w:r>
            <w:r w:rsidR="00E4630A" w:rsidRPr="00670698">
              <w:rPr>
                <w:sz w:val="22"/>
                <w:szCs w:val="21"/>
                <w:lang w:val="en-US"/>
              </w:rPr>
              <w:t xml:space="preserve"> CHP on</w:t>
            </w:r>
            <w:r w:rsidR="00F02317" w:rsidRPr="00670698">
              <w:rPr>
                <w:sz w:val="22"/>
                <w:szCs w:val="21"/>
                <w:lang w:val="en-US"/>
              </w:rPr>
              <w:t>-</w:t>
            </w:r>
            <w:r w:rsidR="00E4630A" w:rsidRPr="00670698">
              <w:rPr>
                <w:sz w:val="22"/>
                <w:szCs w:val="21"/>
                <w:lang w:val="en-US"/>
              </w:rPr>
              <w:t xml:space="preserve">times are indicated by grey </w:t>
            </w:r>
            <w:r w:rsidR="00E948D1">
              <w:rPr>
                <w:rFonts w:eastAsia="Garamond" w:cs="Garamond"/>
                <w:sz w:val="22"/>
                <w:lang w:val="en-US"/>
              </w:rPr>
              <w:t xml:space="preserve">background </w:t>
            </w:r>
            <w:r w:rsidR="00E4630A" w:rsidRPr="00670698">
              <w:rPr>
                <w:sz w:val="22"/>
                <w:szCs w:val="21"/>
                <w:lang w:val="en-US"/>
              </w:rPr>
              <w:t>shading.</w:t>
            </w:r>
          </w:p>
        </w:tc>
      </w:tr>
      <w:tr w:rsidR="00D5169A" w14:paraId="0FD29978" w14:textId="77777777" w:rsidTr="00336D11">
        <w:tc>
          <w:tcPr>
            <w:tcW w:w="2500" w:type="pct"/>
          </w:tcPr>
          <w:p w14:paraId="78655D72" w14:textId="69F7C6C6" w:rsidR="00B5401B" w:rsidRDefault="000249E0" w:rsidP="001A45BE">
            <w:pPr>
              <w:ind w:firstLine="0"/>
              <w:rPr>
                <w:lang w:val="en-US"/>
              </w:rPr>
            </w:pPr>
            <w:r>
              <w:rPr>
                <w:lang w:val="en-US"/>
              </w:rPr>
              <w:lastRenderedPageBreak/>
              <w:br w:type="page"/>
            </w:r>
            <w:r w:rsidR="002A0A4A">
              <w:rPr>
                <w:noProof/>
                <w:lang w:val="en-US"/>
              </w:rPr>
              <w:drawing>
                <wp:inline distT="0" distB="0" distL="0" distR="0" wp14:anchorId="70D94225" wp14:editId="621DE8DE">
                  <wp:extent cx="2836800" cy="3546000"/>
                  <wp:effectExtent l="0" t="0" r="1905" b="0"/>
                  <wp:docPr id="1"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fik 4"/>
                          <pic:cNvPicPr/>
                        </pic:nvPicPr>
                        <pic:blipFill>
                          <a:blip r:embed="rId21"/>
                          <a:stretch>
                            <a:fillRect/>
                          </a:stretch>
                        </pic:blipFill>
                        <pic:spPr>
                          <a:xfrm>
                            <a:off x="0" y="0"/>
                            <a:ext cx="2836800" cy="3546000"/>
                          </a:xfrm>
                          <a:prstGeom prst="rect">
                            <a:avLst/>
                          </a:prstGeom>
                        </pic:spPr>
                      </pic:pic>
                    </a:graphicData>
                  </a:graphic>
                </wp:inline>
              </w:drawing>
            </w:r>
          </w:p>
        </w:tc>
        <w:tc>
          <w:tcPr>
            <w:tcW w:w="2500" w:type="pct"/>
          </w:tcPr>
          <w:p w14:paraId="52AB4714" w14:textId="59631244" w:rsidR="00B5401B" w:rsidRDefault="002A0A4A" w:rsidP="001A45BE">
            <w:pPr>
              <w:ind w:firstLine="0"/>
              <w:rPr>
                <w:lang w:val="en-US"/>
              </w:rPr>
            </w:pPr>
            <w:r>
              <w:rPr>
                <w:noProof/>
                <w:lang w:val="en-US"/>
              </w:rPr>
              <w:drawing>
                <wp:inline distT="0" distB="0" distL="0" distR="0" wp14:anchorId="4ECD20E2" wp14:editId="26240E26">
                  <wp:extent cx="2836800" cy="3546000"/>
                  <wp:effectExtent l="0" t="0" r="1905" b="0"/>
                  <wp:docPr id="7"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3"/>
                          <pic:cNvPicPr/>
                        </pic:nvPicPr>
                        <pic:blipFill>
                          <a:blip r:embed="rId22"/>
                          <a:stretch>
                            <a:fillRect/>
                          </a:stretch>
                        </pic:blipFill>
                        <pic:spPr>
                          <a:xfrm>
                            <a:off x="0" y="0"/>
                            <a:ext cx="2836800" cy="3546000"/>
                          </a:xfrm>
                          <a:prstGeom prst="rect">
                            <a:avLst/>
                          </a:prstGeom>
                        </pic:spPr>
                      </pic:pic>
                    </a:graphicData>
                  </a:graphic>
                </wp:inline>
              </w:drawing>
            </w:r>
            <w:r w:rsidDel="002A0A4A">
              <w:rPr>
                <w:noProof/>
                <w:lang w:val="en-US"/>
              </w:rPr>
              <w:t xml:space="preserve"> </w:t>
            </w:r>
          </w:p>
        </w:tc>
      </w:tr>
      <w:tr w:rsidR="00B5401B" w:rsidRPr="00AA1AEA" w14:paraId="1175989A" w14:textId="77777777" w:rsidTr="00336D11">
        <w:tc>
          <w:tcPr>
            <w:tcW w:w="2500" w:type="pct"/>
            <w:gridSpan w:val="2"/>
          </w:tcPr>
          <w:p w14:paraId="1D5643D9" w14:textId="1B9F0107" w:rsidR="00B5401B" w:rsidRPr="00220152" w:rsidRDefault="00B5401B" w:rsidP="00F80BB5">
            <w:pPr>
              <w:ind w:firstLine="0"/>
              <w:rPr>
                <w:sz w:val="22"/>
                <w:lang w:val="en-US"/>
              </w:rPr>
            </w:pPr>
            <w:r w:rsidRPr="00220152">
              <w:rPr>
                <w:b/>
                <w:bCs/>
                <w:noProof/>
                <w:sz w:val="22"/>
                <w:lang w:val="en-US"/>
              </w:rPr>
              <w:t>Figure 6:</w:t>
            </w:r>
            <w:r w:rsidRPr="00220152">
              <w:rPr>
                <w:noProof/>
                <w:sz w:val="22"/>
                <w:lang w:val="en-US"/>
              </w:rPr>
              <w:t xml:space="preserve"> Comparison of </w:t>
            </w:r>
            <w:r w:rsidR="002A0A4A" w:rsidRPr="00220152">
              <w:rPr>
                <w:noProof/>
                <w:sz w:val="22"/>
                <w:lang w:val="en-US"/>
              </w:rPr>
              <w:t xml:space="preserve">robust </w:t>
            </w:r>
            <w:r w:rsidRPr="00220152">
              <w:rPr>
                <w:noProof/>
                <w:sz w:val="22"/>
                <w:lang w:val="en-US"/>
              </w:rPr>
              <w:t>(left) and</w:t>
            </w:r>
            <w:r w:rsidR="002A0A4A" w:rsidRPr="00220152">
              <w:rPr>
                <w:noProof/>
                <w:sz w:val="22"/>
                <w:lang w:val="en-US"/>
              </w:rPr>
              <w:t xml:space="preserve"> nominal</w:t>
            </w:r>
            <w:r w:rsidRPr="00220152">
              <w:rPr>
                <w:noProof/>
                <w:sz w:val="22"/>
                <w:lang w:val="en-US"/>
              </w:rPr>
              <w:t xml:space="preserve"> MPC (right) </w:t>
            </w:r>
            <w:r w:rsidR="00F80BB5">
              <w:rPr>
                <w:noProof/>
                <w:sz w:val="22"/>
                <w:lang w:val="en-US"/>
              </w:rPr>
              <w:t xml:space="preserve">in the light of plant-model mismatch </w:t>
            </w:r>
            <w:r w:rsidRPr="00220152">
              <w:rPr>
                <w:noProof/>
                <w:sz w:val="22"/>
                <w:lang w:val="en-US"/>
              </w:rPr>
              <w:t xml:space="preserve">during cogeneration </w:t>
            </w:r>
            <w:r w:rsidR="00F80BB5">
              <w:rPr>
                <w:noProof/>
                <w:sz w:val="22"/>
                <w:lang w:val="en-US"/>
              </w:rPr>
              <w:t>without disturbance feeding and GS measurement noise</w:t>
            </w:r>
            <w:r w:rsidR="003E5D26">
              <w:rPr>
                <w:noProof/>
                <w:sz w:val="22"/>
                <w:lang w:val="en-US"/>
              </w:rPr>
              <w:t xml:space="preserve"> and </w:t>
            </w:r>
            <w:r w:rsidR="003E5D26" w:rsidRPr="00BC3910">
              <w:rPr>
                <w:rFonts w:eastAsia="Garamond" w:cs="Garamond"/>
                <w:sz w:val="22"/>
                <w:lang w:val="en-US"/>
              </w:rPr>
              <w:t xml:space="preserve">prediction horizon </w:t>
            </w:r>
            <w:r w:rsidR="003E5D26">
              <w:rPr>
                <w:rFonts w:eastAsia="Garamond" w:cs="Garamond"/>
                <w:sz w:val="22"/>
                <w:lang w:val="en-US"/>
              </w:rPr>
              <w:t xml:space="preserve">of </w:t>
            </w:r>
            <w:proofErr w:type="gramStart"/>
            <w:r w:rsidR="003E5D26" w:rsidRPr="00BC3910">
              <w:rPr>
                <w:rFonts w:eastAsia="Garamond" w:cs="Garamond"/>
                <w:sz w:val="22"/>
                <w:lang w:val="en-US"/>
              </w:rPr>
              <w:t>4</w:t>
            </w:r>
            <w:r w:rsidR="00573F08">
              <w:rPr>
                <w:rFonts w:eastAsia="Garamond" w:cs="Garamond"/>
                <w:sz w:val="22"/>
                <w:lang w:val="en-US"/>
              </w:rPr>
              <w:t>8</w:t>
            </w:r>
            <w:r w:rsidR="003E5D26" w:rsidRPr="00BC3910">
              <w:rPr>
                <w:rFonts w:eastAsia="Garamond" w:cs="Garamond"/>
                <w:sz w:val="22"/>
                <w:lang w:val="en-US"/>
              </w:rPr>
              <w:t xml:space="preserve"> time</w:t>
            </w:r>
            <w:proofErr w:type="gramEnd"/>
            <w:r w:rsidR="003E5D26" w:rsidRPr="00BC3910">
              <w:rPr>
                <w:rFonts w:eastAsia="Garamond" w:cs="Garamond"/>
                <w:sz w:val="22"/>
                <w:lang w:val="en-US"/>
              </w:rPr>
              <w:t xml:space="preserve"> steps (2</w:t>
            </w:r>
            <w:r w:rsidR="00573F08">
              <w:rPr>
                <w:rFonts w:eastAsia="Garamond" w:cs="Garamond"/>
                <w:sz w:val="22"/>
                <w:lang w:val="en-US"/>
              </w:rPr>
              <w:t>4</w:t>
            </w:r>
            <w:r w:rsidR="003E5D26" w:rsidRPr="00BC3910">
              <w:rPr>
                <w:rFonts w:eastAsia="Garamond" w:cs="Garamond"/>
                <w:sz w:val="22"/>
                <w:lang w:val="en-US"/>
              </w:rPr>
              <w:t xml:space="preserve"> h)</w:t>
            </w:r>
            <w:r w:rsidR="00F80BB5">
              <w:rPr>
                <w:noProof/>
                <w:sz w:val="22"/>
                <w:lang w:val="en-US"/>
              </w:rPr>
              <w:t xml:space="preserve">. </w:t>
            </w:r>
            <w:r w:rsidR="00375765" w:rsidRPr="00220152">
              <w:rPr>
                <w:noProof/>
                <w:sz w:val="22"/>
                <w:lang w:val="en-US"/>
              </w:rPr>
              <w:t xml:space="preserve">Controller </w:t>
            </w:r>
            <w:r w:rsidR="00A25B57">
              <w:rPr>
                <w:noProof/>
                <w:sz w:val="22"/>
                <w:lang w:val="en-US"/>
              </w:rPr>
              <w:t>graphs</w:t>
            </w:r>
            <w:r w:rsidR="00A25B57" w:rsidRPr="00220152">
              <w:rPr>
                <w:noProof/>
                <w:sz w:val="22"/>
                <w:lang w:val="en-US"/>
              </w:rPr>
              <w:t xml:space="preserve"> </w:t>
            </w:r>
            <w:r w:rsidR="00A25B57">
              <w:rPr>
                <w:noProof/>
                <w:sz w:val="22"/>
                <w:lang w:val="en-US"/>
              </w:rPr>
              <w:t xml:space="preserve">(index MPC) </w:t>
            </w:r>
            <w:r w:rsidR="003E5D26">
              <w:rPr>
                <w:noProof/>
                <w:sz w:val="22"/>
                <w:lang w:val="en-US"/>
              </w:rPr>
              <w:t>show</w:t>
            </w:r>
            <w:r w:rsidR="00375765" w:rsidRPr="00220152">
              <w:rPr>
                <w:noProof/>
                <w:sz w:val="22"/>
                <w:lang w:val="en-US"/>
              </w:rPr>
              <w:t xml:space="preserve"> </w:t>
            </w:r>
            <w:r w:rsidR="00014D8F">
              <w:rPr>
                <w:noProof/>
                <w:sz w:val="22"/>
                <w:lang w:val="en-US"/>
              </w:rPr>
              <w:t xml:space="preserve">6 h </w:t>
            </w:r>
            <w:r w:rsidR="00375765" w:rsidRPr="00220152">
              <w:rPr>
                <w:noProof/>
                <w:sz w:val="22"/>
                <w:lang w:val="en-US"/>
              </w:rPr>
              <w:t>ahead predictions</w:t>
            </w:r>
            <w:r w:rsidR="00014D8F">
              <w:rPr>
                <w:noProof/>
                <w:sz w:val="22"/>
                <w:lang w:val="en-US"/>
              </w:rPr>
              <w:t xml:space="preserve"> (12</w:t>
            </w:r>
            <w:r w:rsidR="00014D8F" w:rsidRPr="00220152">
              <w:rPr>
                <w:noProof/>
                <w:sz w:val="22"/>
                <w:lang w:val="en-US"/>
              </w:rPr>
              <w:t xml:space="preserve"> </w:t>
            </w:r>
            <w:r w:rsidR="00014D8F">
              <w:rPr>
                <w:noProof/>
                <w:sz w:val="22"/>
                <w:lang w:val="en-US"/>
              </w:rPr>
              <w:t>time steps)</w:t>
            </w:r>
            <w:r w:rsidR="00D44830" w:rsidRPr="00BC3910">
              <w:rPr>
                <w:rFonts w:eastAsia="Garamond" w:cs="Garamond"/>
                <w:sz w:val="22"/>
                <w:lang w:val="en-US"/>
              </w:rPr>
              <w:t>.</w:t>
            </w:r>
            <w:r w:rsidR="00F02317">
              <w:rPr>
                <w:rFonts w:eastAsia="Garamond" w:cs="Garamond"/>
                <w:sz w:val="22"/>
                <w:lang w:val="en-US"/>
              </w:rPr>
              <w:t xml:space="preserve"> CHP on-times are indicated by grey </w:t>
            </w:r>
            <w:r w:rsidR="00E948D1">
              <w:rPr>
                <w:rFonts w:eastAsia="Garamond" w:cs="Garamond"/>
                <w:sz w:val="22"/>
                <w:lang w:val="en-US"/>
              </w:rPr>
              <w:t xml:space="preserve">background </w:t>
            </w:r>
            <w:r w:rsidR="00F02317">
              <w:rPr>
                <w:rFonts w:eastAsia="Garamond" w:cs="Garamond"/>
                <w:sz w:val="22"/>
                <w:lang w:val="en-US"/>
              </w:rPr>
              <w:t>shading.</w:t>
            </w:r>
          </w:p>
        </w:tc>
      </w:tr>
    </w:tbl>
    <w:p w14:paraId="4C081ED8" w14:textId="039D14E0" w:rsidR="00EF7374" w:rsidRDefault="00EF7374">
      <w:pPr>
        <w:spacing w:after="0" w:line="276" w:lineRule="auto"/>
        <w:ind w:right="0" w:firstLine="0"/>
        <w:jc w:val="left"/>
        <w:rPr>
          <w:sz w:val="32"/>
          <w:szCs w:val="32"/>
          <w:lang w:val="en-US"/>
        </w:rPr>
      </w:pPr>
      <w:r>
        <w:rPr>
          <w:lang w:val="en-US"/>
        </w:rPr>
        <w:br w:type="page"/>
      </w:r>
    </w:p>
    <w:p w14:paraId="7678905A" w14:textId="5E093B33" w:rsidR="00531490" w:rsidDel="00E843BA" w:rsidRDefault="00EF7374" w:rsidP="00670698">
      <w:pPr>
        <w:pStyle w:val="berschrift2"/>
        <w:ind w:left="0" w:firstLine="0"/>
        <w:rPr>
          <w:moveFrom w:id="143" w:author="Hellmann, Simon" w:date="2025-07-21T11:09:00Z"/>
          <w:lang w:val="en-US"/>
        </w:rPr>
      </w:pPr>
      <w:moveFromRangeStart w:id="144" w:author="Hellmann, Simon" w:date="2025-07-21T11:09:00Z" w:name="move203988567"/>
      <w:moveFrom w:id="145" w:author="Hellmann, Simon" w:date="2025-07-21T11:09:00Z">
        <w:r w:rsidDel="00E843BA">
          <w:rPr>
            <w:noProof/>
            <w:lang w:val="en-US"/>
          </w:rPr>
          <w:lastRenderedPageBreak/>
          <w:drawing>
            <wp:anchor distT="0" distB="0" distL="114300" distR="114300" simplePos="0" relativeHeight="251694080" behindDoc="0" locked="0" layoutInCell="1" allowOverlap="1" wp14:anchorId="0E70236E" wp14:editId="0E752DFD">
              <wp:simplePos x="0" y="0"/>
              <wp:positionH relativeFrom="column">
                <wp:posOffset>44450</wp:posOffset>
              </wp:positionH>
              <wp:positionV relativeFrom="paragraph">
                <wp:posOffset>311150</wp:posOffset>
              </wp:positionV>
              <wp:extent cx="5730240" cy="2506980"/>
              <wp:effectExtent l="0" t="0" r="3810" b="7620"/>
              <wp:wrapSquare wrapText="bothSides"/>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5"/>
                      <pic:cNvPicPr/>
                    </pic:nvPicPr>
                    <pic:blipFill>
                      <a:blip r:embed="rId11">
                        <a:extLst>
                          <a:ext uri="{96DAC541-7B7A-43D3-8B79-37D633B846F1}">
                            <asvg:svgBlip xmlns:asvg="http://schemas.microsoft.com/office/drawing/2016/SVG/main" r:embed="rId12"/>
                          </a:ext>
                        </a:extLst>
                      </a:blip>
                      <a:stretch>
                        <a:fillRect/>
                      </a:stretch>
                    </pic:blipFill>
                    <pic:spPr>
                      <a:xfrm>
                        <a:off x="0" y="0"/>
                        <a:ext cx="5730240" cy="2506980"/>
                      </a:xfrm>
                      <a:prstGeom prst="rect">
                        <a:avLst/>
                      </a:prstGeom>
                    </pic:spPr>
                  </pic:pic>
                </a:graphicData>
              </a:graphic>
              <wp14:sizeRelH relativeFrom="page">
                <wp14:pctWidth>0</wp14:pctWidth>
              </wp14:sizeRelH>
              <wp14:sizeRelV relativeFrom="page">
                <wp14:pctHeight>0</wp14:pctHeight>
              </wp14:sizeRelV>
            </wp:anchor>
          </w:drawing>
        </w:r>
        <w:r w:rsidR="00531490" w:rsidDel="00E843BA">
          <w:rPr>
            <w:lang w:val="en-US"/>
          </w:rPr>
          <w:t>Graphical Abstract</w:t>
        </w:r>
      </w:moveFrom>
    </w:p>
    <w:moveFromRangeEnd w:id="144"/>
    <w:p w14:paraId="0538F7E7" w14:textId="656038E6" w:rsidR="00467477" w:rsidRPr="001A45BE" w:rsidRDefault="00467477" w:rsidP="008A0775">
      <w:pPr>
        <w:pStyle w:val="berschrift2"/>
        <w:rPr>
          <w:lang w:val="en-US"/>
        </w:rPr>
      </w:pPr>
      <w:r>
        <w:rPr>
          <w:lang w:val="en-US"/>
        </w:rPr>
        <w:t xml:space="preserve">Supplementary </w:t>
      </w:r>
      <w:r w:rsidR="00CF1BBF">
        <w:rPr>
          <w:lang w:val="en-US"/>
        </w:rPr>
        <w:t>T</w:t>
      </w:r>
      <w:r>
        <w:rPr>
          <w:lang w:val="en-US"/>
        </w:rPr>
        <w:t>ables</w:t>
      </w:r>
    </w:p>
    <w:p w14:paraId="422AAA50" w14:textId="3A52433F" w:rsidR="00CD7403" w:rsidRDefault="00CD7403" w:rsidP="00670698">
      <w:pPr>
        <w:ind w:right="-894" w:firstLine="0"/>
        <w:rPr>
          <w:sz w:val="18"/>
          <w:lang w:val="en-US"/>
        </w:rPr>
      </w:pPr>
      <w:r w:rsidRPr="00BC3910">
        <w:rPr>
          <w:b/>
          <w:sz w:val="22"/>
          <w:lang w:val="en-US"/>
        </w:rPr>
        <w:t xml:space="preserve">Table SI </w:t>
      </w:r>
      <w:r>
        <w:rPr>
          <w:b/>
          <w:sz w:val="22"/>
          <w:lang w:val="en-US"/>
        </w:rPr>
        <w:t>1</w:t>
      </w:r>
      <w:r w:rsidRPr="00BC3910">
        <w:rPr>
          <w:b/>
          <w:sz w:val="22"/>
          <w:lang w:val="en-US"/>
        </w:rPr>
        <w:t>:</w:t>
      </w:r>
      <w:r w:rsidRPr="00220152">
        <w:rPr>
          <w:sz w:val="22"/>
          <w:lang w:val="en-US"/>
        </w:rPr>
        <w:t xml:space="preserve"> States, initial </w:t>
      </w:r>
      <w:proofErr w:type="spellStart"/>
      <w:r w:rsidRPr="00220152">
        <w:rPr>
          <w:sz w:val="22"/>
          <w:lang w:val="en-US"/>
        </w:rPr>
        <w:t>conditions</w:t>
      </w:r>
      <w:r>
        <w:rPr>
          <w:sz w:val="22"/>
          <w:vertAlign w:val="superscript"/>
          <w:lang w:val="en-US"/>
        </w:rPr>
        <w:t>a</w:t>
      </w:r>
      <w:proofErr w:type="spellEnd"/>
      <w:r>
        <w:rPr>
          <w:sz w:val="22"/>
          <w:lang w:val="en-US"/>
        </w:rPr>
        <w:t xml:space="preserve"> </w:t>
      </w:r>
      <w:r w:rsidRPr="00220152">
        <w:rPr>
          <w:sz w:val="22"/>
          <w:lang w:val="en-US"/>
        </w:rPr>
        <w:t xml:space="preserve">and influent </w:t>
      </w:r>
      <w:proofErr w:type="spellStart"/>
      <w:r w:rsidRPr="00220152">
        <w:rPr>
          <w:sz w:val="22"/>
          <w:lang w:val="en-US"/>
        </w:rPr>
        <w:t>concentrations</w:t>
      </w:r>
      <w:r w:rsidR="005C1BAB">
        <w:rPr>
          <w:sz w:val="22"/>
          <w:vertAlign w:val="superscript"/>
          <w:lang w:val="en-US"/>
        </w:rPr>
        <w:t>b</w:t>
      </w:r>
      <w:proofErr w:type="spellEnd"/>
      <w:r w:rsidRPr="00220152">
        <w:rPr>
          <w:sz w:val="22"/>
          <w:lang w:val="en-US"/>
        </w:rPr>
        <w:t xml:space="preserve"> for ADM1-R3</w:t>
      </w:r>
      <w:r>
        <w:rPr>
          <w:sz w:val="22"/>
          <w:lang w:val="en-US"/>
        </w:rPr>
        <w:t xml:space="preserve"> (considering second carbohydrate fraction)</w:t>
      </w:r>
      <w:r w:rsidRPr="00220152">
        <w:rPr>
          <w:sz w:val="22"/>
          <w:lang w:val="en-US"/>
        </w:rPr>
        <w:t xml:space="preserve"> </w:t>
      </w:r>
      <w:r>
        <w:rPr>
          <w:sz w:val="22"/>
          <w:lang w:val="en-US"/>
        </w:rPr>
        <w:t>and GS</w:t>
      </w:r>
      <w:r w:rsidRPr="00220152">
        <w:rPr>
          <w:sz w:val="22"/>
          <w:lang w:val="en-US"/>
        </w:rPr>
        <w:t xml:space="preserve">. For macronutrients, resulting standard deviations are </w:t>
      </w:r>
      <w:r>
        <w:rPr>
          <w:sz w:val="22"/>
          <w:lang w:val="en-US"/>
        </w:rPr>
        <w:t>provided</w:t>
      </w:r>
      <w:r w:rsidRPr="00220152">
        <w:rPr>
          <w:sz w:val="22"/>
          <w:lang w:val="en-US"/>
        </w:rPr>
        <w:t>.</w:t>
      </w:r>
    </w:p>
    <w:tbl>
      <w:tblPr>
        <w:tblStyle w:val="Tabellenraster"/>
        <w:tblW w:w="1020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4"/>
        <w:gridCol w:w="1793"/>
        <w:gridCol w:w="831"/>
        <w:gridCol w:w="1504"/>
        <w:gridCol w:w="1506"/>
        <w:gridCol w:w="1976"/>
        <w:gridCol w:w="1842"/>
      </w:tblGrid>
      <w:tr w:rsidR="002670A1" w14:paraId="6607C883" w14:textId="77777777" w:rsidTr="00670698">
        <w:tc>
          <w:tcPr>
            <w:tcW w:w="754" w:type="dxa"/>
            <w:tcBorders>
              <w:bottom w:val="single" w:sz="4" w:space="0" w:color="auto"/>
            </w:tcBorders>
            <w:vAlign w:val="center"/>
          </w:tcPr>
          <w:p w14:paraId="24FEF429" w14:textId="67F164F1" w:rsidR="00147B8F" w:rsidRDefault="00147B8F" w:rsidP="00147B8F">
            <w:pPr>
              <w:spacing w:after="0" w:line="276" w:lineRule="auto"/>
              <w:ind w:right="0" w:firstLine="0"/>
              <w:jc w:val="left"/>
              <w:rPr>
                <w:lang w:val="en-US"/>
              </w:rPr>
            </w:pPr>
            <w:r w:rsidRPr="00531DBF">
              <w:rPr>
                <w:lang w:val="en-US"/>
              </w:rPr>
              <w:t>Index</w:t>
            </w:r>
          </w:p>
        </w:tc>
        <w:tc>
          <w:tcPr>
            <w:tcW w:w="1793" w:type="dxa"/>
            <w:tcBorders>
              <w:bottom w:val="single" w:sz="4" w:space="0" w:color="auto"/>
            </w:tcBorders>
            <w:vAlign w:val="center"/>
          </w:tcPr>
          <w:p w14:paraId="63E98A01" w14:textId="77815B0E" w:rsidR="00147B8F" w:rsidRDefault="00147B8F" w:rsidP="00670698">
            <w:pPr>
              <w:spacing w:after="0" w:line="276" w:lineRule="auto"/>
              <w:ind w:right="0" w:firstLine="0"/>
              <w:jc w:val="center"/>
              <w:rPr>
                <w:lang w:val="en-US"/>
              </w:rPr>
            </w:pPr>
            <w:proofErr w:type="spellStart"/>
            <w:proofErr w:type="gramStart"/>
            <w:r>
              <w:rPr>
                <w:lang w:val="en-US"/>
              </w:rPr>
              <w:t>S</w:t>
            </w:r>
            <w:r w:rsidRPr="00531DBF">
              <w:rPr>
                <w:lang w:val="en-US"/>
              </w:rPr>
              <w:t>tate</w:t>
            </w:r>
            <w:r w:rsidR="005C1BAB">
              <w:rPr>
                <w:vertAlign w:val="superscript"/>
                <w:lang w:val="en-US"/>
              </w:rPr>
              <w:t>c</w:t>
            </w:r>
            <w:r w:rsidR="00CD7403">
              <w:rPr>
                <w:vertAlign w:val="superscript"/>
                <w:lang w:val="en-US"/>
              </w:rPr>
              <w:t>,</w:t>
            </w:r>
            <w:r w:rsidR="00620F7A">
              <w:rPr>
                <w:vertAlign w:val="superscript"/>
                <w:lang w:val="en-US"/>
              </w:rPr>
              <w:t>f</w:t>
            </w:r>
            <w:proofErr w:type="gramEnd"/>
            <w:r w:rsidR="00CD7403">
              <w:rPr>
                <w:vertAlign w:val="superscript"/>
                <w:lang w:val="en-US"/>
              </w:rPr>
              <w:t>,</w:t>
            </w:r>
            <w:r w:rsidR="00620F7A">
              <w:rPr>
                <w:vertAlign w:val="superscript"/>
                <w:lang w:val="en-US"/>
              </w:rPr>
              <w:t>g</w:t>
            </w:r>
            <w:proofErr w:type="spellEnd"/>
          </w:p>
        </w:tc>
        <w:tc>
          <w:tcPr>
            <w:tcW w:w="831" w:type="dxa"/>
            <w:tcBorders>
              <w:bottom w:val="single" w:sz="4" w:space="0" w:color="auto"/>
            </w:tcBorders>
            <w:vAlign w:val="center"/>
          </w:tcPr>
          <w:p w14:paraId="116042A6" w14:textId="388F201F" w:rsidR="00147B8F" w:rsidRDefault="00147B8F" w:rsidP="00147B8F">
            <w:pPr>
              <w:spacing w:after="0" w:line="276" w:lineRule="auto"/>
              <w:ind w:right="0" w:firstLine="0"/>
              <w:jc w:val="left"/>
              <w:rPr>
                <w:lang w:val="en-US"/>
              </w:rPr>
            </w:pPr>
            <w:proofErr w:type="spellStart"/>
            <w:proofErr w:type="gramStart"/>
            <w:r>
              <w:rPr>
                <w:lang w:val="en-US"/>
              </w:rPr>
              <w:t>Init.</w:t>
            </w:r>
            <w:r>
              <w:rPr>
                <w:vertAlign w:val="superscript"/>
                <w:lang w:val="en-US"/>
              </w:rPr>
              <w:t>a,</w:t>
            </w:r>
            <w:r w:rsidR="00620F7A">
              <w:rPr>
                <w:vertAlign w:val="superscript"/>
                <w:lang w:val="en-US"/>
              </w:rPr>
              <w:t>d</w:t>
            </w:r>
            <w:proofErr w:type="spellEnd"/>
            <w:proofErr w:type="gramEnd"/>
          </w:p>
        </w:tc>
        <w:tc>
          <w:tcPr>
            <w:tcW w:w="1504" w:type="dxa"/>
            <w:tcBorders>
              <w:bottom w:val="single" w:sz="4" w:space="0" w:color="auto"/>
            </w:tcBorders>
            <w:vAlign w:val="center"/>
          </w:tcPr>
          <w:p w14:paraId="34E99E91" w14:textId="7C3A7AA2" w:rsidR="00147B8F" w:rsidRDefault="00147B8F" w:rsidP="00147B8F">
            <w:pPr>
              <w:spacing w:after="0" w:line="276" w:lineRule="auto"/>
              <w:ind w:right="0" w:firstLine="0"/>
              <w:jc w:val="left"/>
              <w:rPr>
                <w:lang w:val="en-US"/>
              </w:rPr>
            </w:pPr>
            <w:r>
              <w:rPr>
                <w:lang w:val="en-US"/>
              </w:rPr>
              <w:t>Maize</w:t>
            </w:r>
            <w:r w:rsidRPr="00531DBF">
              <w:rPr>
                <w:lang w:val="en-US"/>
              </w:rPr>
              <w:t xml:space="preserve"> </w:t>
            </w:r>
            <w:proofErr w:type="spellStart"/>
            <w:proofErr w:type="gramStart"/>
            <w:r w:rsidRPr="00531DBF">
              <w:rPr>
                <w:lang w:val="en-US"/>
              </w:rPr>
              <w:t>silage</w:t>
            </w:r>
            <w:r w:rsidR="00620F7A">
              <w:rPr>
                <w:vertAlign w:val="superscript"/>
                <w:lang w:val="en-US"/>
              </w:rPr>
              <w:t>d</w:t>
            </w:r>
            <w:r>
              <w:rPr>
                <w:vertAlign w:val="superscript"/>
                <w:lang w:val="en-US"/>
              </w:rPr>
              <w:t>,</w:t>
            </w:r>
            <w:r w:rsidR="00620F7A">
              <w:rPr>
                <w:vertAlign w:val="superscript"/>
                <w:lang w:val="en-US"/>
              </w:rPr>
              <w:t>e</w:t>
            </w:r>
            <w:proofErr w:type="spellEnd"/>
            <w:proofErr w:type="gramEnd"/>
          </w:p>
        </w:tc>
        <w:tc>
          <w:tcPr>
            <w:tcW w:w="1506" w:type="dxa"/>
            <w:tcBorders>
              <w:bottom w:val="single" w:sz="4" w:space="0" w:color="auto"/>
            </w:tcBorders>
            <w:vAlign w:val="center"/>
          </w:tcPr>
          <w:p w14:paraId="0174E65D" w14:textId="38C6E65F" w:rsidR="00147B8F" w:rsidRDefault="00147B8F" w:rsidP="00147B8F">
            <w:pPr>
              <w:spacing w:after="0" w:line="276" w:lineRule="auto"/>
              <w:ind w:right="0" w:firstLine="0"/>
              <w:jc w:val="left"/>
              <w:rPr>
                <w:lang w:val="en-US"/>
              </w:rPr>
            </w:pPr>
            <w:r>
              <w:rPr>
                <w:lang w:val="en-US"/>
              </w:rPr>
              <w:t>G</w:t>
            </w:r>
            <w:r w:rsidRPr="00531DBF">
              <w:rPr>
                <w:lang w:val="en-US"/>
              </w:rPr>
              <w:t xml:space="preserve">rass </w:t>
            </w:r>
            <w:proofErr w:type="spellStart"/>
            <w:proofErr w:type="gramStart"/>
            <w:r w:rsidRPr="00531DBF">
              <w:rPr>
                <w:lang w:val="en-US"/>
              </w:rPr>
              <w:t>silage</w:t>
            </w:r>
            <w:r w:rsidR="00620F7A">
              <w:rPr>
                <w:vertAlign w:val="superscript"/>
                <w:lang w:val="en-US"/>
              </w:rPr>
              <w:t>d</w:t>
            </w:r>
            <w:r>
              <w:rPr>
                <w:vertAlign w:val="superscript"/>
                <w:lang w:val="en-US"/>
              </w:rPr>
              <w:t>,</w:t>
            </w:r>
            <w:r w:rsidR="00620F7A">
              <w:rPr>
                <w:vertAlign w:val="superscript"/>
                <w:lang w:val="en-US"/>
              </w:rPr>
              <w:t>e</w:t>
            </w:r>
            <w:proofErr w:type="spellEnd"/>
            <w:proofErr w:type="gramEnd"/>
          </w:p>
        </w:tc>
        <w:tc>
          <w:tcPr>
            <w:tcW w:w="1976" w:type="dxa"/>
            <w:tcBorders>
              <w:bottom w:val="single" w:sz="4" w:space="0" w:color="auto"/>
            </w:tcBorders>
            <w:vAlign w:val="center"/>
          </w:tcPr>
          <w:p w14:paraId="7CB62E69" w14:textId="00393658" w:rsidR="00147B8F" w:rsidRDefault="00147B8F" w:rsidP="00147B8F">
            <w:pPr>
              <w:spacing w:after="0" w:line="276" w:lineRule="auto"/>
              <w:ind w:right="0" w:firstLine="0"/>
              <w:jc w:val="left"/>
              <w:rPr>
                <w:lang w:val="en-US"/>
              </w:rPr>
            </w:pPr>
            <w:r>
              <w:rPr>
                <w:lang w:val="en-US"/>
              </w:rPr>
              <w:t>S</w:t>
            </w:r>
            <w:r w:rsidRPr="00531DBF">
              <w:rPr>
                <w:lang w:val="en-US"/>
              </w:rPr>
              <w:t xml:space="preserve">ugar beet </w:t>
            </w:r>
            <w:proofErr w:type="spellStart"/>
            <w:proofErr w:type="gramStart"/>
            <w:r w:rsidRPr="00531DBF">
              <w:rPr>
                <w:lang w:val="en-US"/>
              </w:rPr>
              <w:t>silage</w:t>
            </w:r>
            <w:r w:rsidR="00620F7A">
              <w:rPr>
                <w:vertAlign w:val="superscript"/>
                <w:lang w:val="en-US"/>
              </w:rPr>
              <w:t>d,e</w:t>
            </w:r>
            <w:proofErr w:type="spellEnd"/>
            <w:proofErr w:type="gramEnd"/>
          </w:p>
        </w:tc>
        <w:tc>
          <w:tcPr>
            <w:tcW w:w="1842" w:type="dxa"/>
            <w:tcBorders>
              <w:bottom w:val="single" w:sz="4" w:space="0" w:color="auto"/>
            </w:tcBorders>
            <w:vAlign w:val="center"/>
          </w:tcPr>
          <w:p w14:paraId="741F6DED" w14:textId="7EFDE437" w:rsidR="00147B8F" w:rsidRDefault="00147B8F" w:rsidP="00147B8F">
            <w:pPr>
              <w:spacing w:after="0" w:line="276" w:lineRule="auto"/>
              <w:ind w:right="0" w:firstLine="0"/>
              <w:jc w:val="left"/>
              <w:rPr>
                <w:lang w:val="en-US"/>
              </w:rPr>
            </w:pPr>
            <w:r>
              <w:rPr>
                <w:lang w:val="en-US"/>
              </w:rPr>
              <w:t>C</w:t>
            </w:r>
            <w:r w:rsidRPr="00531DBF">
              <w:rPr>
                <w:lang w:val="en-US"/>
              </w:rPr>
              <w:t xml:space="preserve">attle </w:t>
            </w:r>
            <w:proofErr w:type="spellStart"/>
            <w:proofErr w:type="gramStart"/>
            <w:r w:rsidRPr="00531DBF">
              <w:rPr>
                <w:lang w:val="en-US"/>
              </w:rPr>
              <w:t>manure</w:t>
            </w:r>
            <w:r w:rsidR="00620F7A">
              <w:rPr>
                <w:vertAlign w:val="superscript"/>
                <w:lang w:val="en-US"/>
              </w:rPr>
              <w:t>d</w:t>
            </w:r>
            <w:r>
              <w:rPr>
                <w:vertAlign w:val="superscript"/>
                <w:lang w:val="en-US"/>
              </w:rPr>
              <w:t>,</w:t>
            </w:r>
            <w:r w:rsidR="00620F7A">
              <w:rPr>
                <w:vertAlign w:val="superscript"/>
                <w:lang w:val="en-US"/>
              </w:rPr>
              <w:t>e</w:t>
            </w:r>
            <w:proofErr w:type="spellEnd"/>
            <w:proofErr w:type="gramEnd"/>
          </w:p>
        </w:tc>
      </w:tr>
      <w:tr w:rsidR="002670A1" w14:paraId="0E5C5EC0" w14:textId="77777777" w:rsidTr="00670698">
        <w:tc>
          <w:tcPr>
            <w:tcW w:w="754" w:type="dxa"/>
            <w:tcBorders>
              <w:top w:val="single" w:sz="4" w:space="0" w:color="auto"/>
            </w:tcBorders>
            <w:vAlign w:val="center"/>
          </w:tcPr>
          <w:p w14:paraId="5ED84E5C" w14:textId="472157FD" w:rsidR="00B4603E" w:rsidRDefault="00B4603E" w:rsidP="00670698">
            <w:pPr>
              <w:spacing w:after="0" w:line="276" w:lineRule="auto"/>
              <w:ind w:right="0" w:firstLine="0"/>
              <w:jc w:val="right"/>
              <w:rPr>
                <w:lang w:val="en-US"/>
              </w:rPr>
            </w:pPr>
            <w:r>
              <w:rPr>
                <w:lang w:val="en-US"/>
              </w:rPr>
              <w:t>1</w:t>
            </w:r>
          </w:p>
        </w:tc>
        <w:tc>
          <w:tcPr>
            <w:tcW w:w="1793" w:type="dxa"/>
            <w:tcBorders>
              <w:top w:val="single" w:sz="4" w:space="0" w:color="auto"/>
            </w:tcBorders>
            <w:vAlign w:val="center"/>
          </w:tcPr>
          <w:p w14:paraId="2B43167C" w14:textId="14D307B2" w:rsidR="00B4603E" w:rsidRDefault="000025D6" w:rsidP="00670698">
            <w:pPr>
              <w:spacing w:after="0" w:line="276" w:lineRule="auto"/>
              <w:ind w:right="0" w:firstLine="0"/>
              <w:jc w:val="center"/>
              <w:rPr>
                <w:lang w:val="en-US"/>
              </w:rPr>
            </w:pPr>
            <m:oMathPara>
              <m:oMath>
                <m:sSub>
                  <m:sSubPr>
                    <m:ctrlPr>
                      <w:rPr>
                        <w:rFonts w:ascii="Cambria Math" w:hAnsi="Cambria Math"/>
                        <w:i/>
                        <w:lang w:val="en-US"/>
                      </w:rPr>
                    </m:ctrlPr>
                  </m:sSubPr>
                  <m:e>
                    <m:r>
                      <w:rPr>
                        <w:rFonts w:ascii="Cambria Math" w:hAnsi="Cambria Math"/>
                        <w:lang w:val="en-US"/>
                      </w:rPr>
                      <m:t>S</m:t>
                    </m:r>
                  </m:e>
                  <m:sub>
                    <m:r>
                      <m:rPr>
                        <m:nor/>
                      </m:rPr>
                      <w:rPr>
                        <w:rFonts w:ascii="Cambria Math" w:hAnsi="Cambria Math"/>
                        <w:lang w:val="en-US"/>
                      </w:rPr>
                      <m:t>ac</m:t>
                    </m:r>
                  </m:sub>
                </m:sSub>
              </m:oMath>
            </m:oMathPara>
          </w:p>
        </w:tc>
        <w:tc>
          <w:tcPr>
            <w:tcW w:w="831" w:type="dxa"/>
            <w:tcBorders>
              <w:top w:val="single" w:sz="4" w:space="0" w:color="auto"/>
            </w:tcBorders>
            <w:vAlign w:val="center"/>
          </w:tcPr>
          <w:p w14:paraId="47C25E93" w14:textId="0FB22968" w:rsidR="00B4603E" w:rsidRDefault="00B4603E" w:rsidP="00670698">
            <w:pPr>
              <w:spacing w:after="0" w:line="276" w:lineRule="auto"/>
              <w:ind w:right="0" w:firstLine="0"/>
              <w:jc w:val="right"/>
              <w:rPr>
                <w:lang w:val="en-US"/>
              </w:rPr>
            </w:pPr>
            <w:r w:rsidRPr="00531DBF">
              <w:rPr>
                <w:lang w:val="en-US"/>
              </w:rPr>
              <w:t>0.0</w:t>
            </w:r>
            <w:r>
              <w:rPr>
                <w:lang w:val="en-US"/>
              </w:rPr>
              <w:t>5</w:t>
            </w:r>
          </w:p>
        </w:tc>
        <w:tc>
          <w:tcPr>
            <w:tcW w:w="1504" w:type="dxa"/>
            <w:tcBorders>
              <w:top w:val="single" w:sz="4" w:space="0" w:color="auto"/>
            </w:tcBorders>
            <w:vAlign w:val="center"/>
          </w:tcPr>
          <w:p w14:paraId="06B30AD7" w14:textId="4E6FA71E" w:rsidR="00B4603E" w:rsidRDefault="00B4603E" w:rsidP="00670698">
            <w:pPr>
              <w:spacing w:after="0" w:line="276" w:lineRule="auto"/>
              <w:ind w:right="0" w:firstLine="0"/>
              <w:jc w:val="right"/>
              <w:rPr>
                <w:lang w:val="en-US"/>
              </w:rPr>
            </w:pPr>
            <w:r>
              <w:rPr>
                <w:lang w:val="en-US"/>
              </w:rPr>
              <w:t>10.32</w:t>
            </w:r>
          </w:p>
        </w:tc>
        <w:tc>
          <w:tcPr>
            <w:tcW w:w="1506" w:type="dxa"/>
            <w:tcBorders>
              <w:top w:val="single" w:sz="4" w:space="0" w:color="auto"/>
            </w:tcBorders>
            <w:vAlign w:val="center"/>
          </w:tcPr>
          <w:p w14:paraId="1DB3A0FD" w14:textId="0F88E502" w:rsidR="00B4603E" w:rsidRDefault="00B4603E" w:rsidP="00670698">
            <w:pPr>
              <w:spacing w:after="0" w:line="276" w:lineRule="auto"/>
              <w:ind w:right="0" w:firstLine="0"/>
              <w:jc w:val="right"/>
              <w:rPr>
                <w:lang w:val="en-US"/>
              </w:rPr>
            </w:pPr>
            <w:r>
              <w:rPr>
                <w:lang w:val="en-US"/>
              </w:rPr>
              <w:t>10.44</w:t>
            </w:r>
          </w:p>
        </w:tc>
        <w:tc>
          <w:tcPr>
            <w:tcW w:w="1976" w:type="dxa"/>
            <w:tcBorders>
              <w:top w:val="single" w:sz="4" w:space="0" w:color="auto"/>
            </w:tcBorders>
            <w:vAlign w:val="center"/>
          </w:tcPr>
          <w:p w14:paraId="0F33DD4F" w14:textId="73049DB5" w:rsidR="00B4603E" w:rsidRDefault="00B4603E" w:rsidP="00670698">
            <w:pPr>
              <w:spacing w:after="0" w:line="276" w:lineRule="auto"/>
              <w:ind w:right="0" w:firstLine="0"/>
              <w:jc w:val="right"/>
              <w:rPr>
                <w:lang w:val="en-US"/>
              </w:rPr>
            </w:pPr>
            <w:r>
              <w:rPr>
                <w:lang w:val="en-US"/>
              </w:rPr>
              <w:t>8.17</w:t>
            </w:r>
          </w:p>
        </w:tc>
        <w:tc>
          <w:tcPr>
            <w:tcW w:w="1842" w:type="dxa"/>
            <w:tcBorders>
              <w:top w:val="single" w:sz="4" w:space="0" w:color="auto"/>
            </w:tcBorders>
            <w:vAlign w:val="center"/>
          </w:tcPr>
          <w:p w14:paraId="53BDD98B" w14:textId="19E13A18" w:rsidR="00B4603E" w:rsidRDefault="00B4603E" w:rsidP="00670698">
            <w:pPr>
              <w:spacing w:after="0" w:line="276" w:lineRule="auto"/>
              <w:ind w:right="0" w:firstLine="0"/>
              <w:jc w:val="right"/>
              <w:rPr>
                <w:lang w:val="en-US"/>
              </w:rPr>
            </w:pPr>
            <w:r>
              <w:rPr>
                <w:lang w:val="en-US"/>
              </w:rPr>
              <w:t>4.54</w:t>
            </w:r>
          </w:p>
        </w:tc>
      </w:tr>
      <w:tr w:rsidR="002670A1" w14:paraId="28DB0E0F" w14:textId="77777777" w:rsidTr="00670698">
        <w:tc>
          <w:tcPr>
            <w:tcW w:w="754" w:type="dxa"/>
            <w:vAlign w:val="center"/>
          </w:tcPr>
          <w:p w14:paraId="47BBBCE9" w14:textId="65395010" w:rsidR="00B4603E" w:rsidRDefault="00B4603E" w:rsidP="00670698">
            <w:pPr>
              <w:spacing w:after="0" w:line="276" w:lineRule="auto"/>
              <w:ind w:right="0" w:firstLine="0"/>
              <w:jc w:val="right"/>
              <w:rPr>
                <w:lang w:val="en-US"/>
              </w:rPr>
            </w:pPr>
            <w:r>
              <w:rPr>
                <w:lang w:val="en-US"/>
              </w:rPr>
              <w:t>2</w:t>
            </w:r>
          </w:p>
        </w:tc>
        <w:tc>
          <w:tcPr>
            <w:tcW w:w="1793" w:type="dxa"/>
            <w:vAlign w:val="center"/>
          </w:tcPr>
          <w:p w14:paraId="084B24B8" w14:textId="523692C5" w:rsidR="00B4603E" w:rsidRDefault="000025D6" w:rsidP="00670698">
            <w:pPr>
              <w:spacing w:after="0" w:line="276" w:lineRule="auto"/>
              <w:ind w:right="0" w:firstLine="0"/>
              <w:jc w:val="center"/>
              <w:rPr>
                <w:lang w:val="en-US"/>
              </w:rPr>
            </w:pPr>
            <m:oMathPara>
              <m:oMath>
                <m:sSub>
                  <m:sSubPr>
                    <m:ctrlPr>
                      <w:rPr>
                        <w:rFonts w:ascii="Cambria Math" w:hAnsi="Cambria Math"/>
                        <w:i/>
                        <w:lang w:val="en-US"/>
                      </w:rPr>
                    </m:ctrlPr>
                  </m:sSubPr>
                  <m:e>
                    <m:r>
                      <w:rPr>
                        <w:rFonts w:ascii="Cambria Math" w:hAnsi="Cambria Math"/>
                        <w:lang w:val="en-US"/>
                      </w:rPr>
                      <m:t>S</m:t>
                    </m:r>
                  </m:e>
                  <m:sub>
                    <m:r>
                      <m:rPr>
                        <m:sty m:val="p"/>
                      </m:rPr>
                      <w:rPr>
                        <w:rFonts w:ascii="Cambria Math" w:hAnsi="Cambria Math"/>
                        <w:lang w:val="en-US"/>
                      </w:rPr>
                      <m:t>ch4</m:t>
                    </m:r>
                  </m:sub>
                </m:sSub>
              </m:oMath>
            </m:oMathPara>
          </w:p>
        </w:tc>
        <w:tc>
          <w:tcPr>
            <w:tcW w:w="831" w:type="dxa"/>
            <w:vAlign w:val="center"/>
          </w:tcPr>
          <w:p w14:paraId="45CC53CD" w14:textId="40EB2C89" w:rsidR="00B4603E" w:rsidRDefault="00B4603E" w:rsidP="00670698">
            <w:pPr>
              <w:spacing w:after="0" w:line="276" w:lineRule="auto"/>
              <w:ind w:right="0" w:firstLine="0"/>
              <w:jc w:val="right"/>
              <w:rPr>
                <w:lang w:val="en-US"/>
              </w:rPr>
            </w:pPr>
            <w:r w:rsidRPr="00531DBF">
              <w:rPr>
                <w:lang w:val="en-US"/>
              </w:rPr>
              <w:t>0.01</w:t>
            </w:r>
          </w:p>
        </w:tc>
        <w:tc>
          <w:tcPr>
            <w:tcW w:w="1504" w:type="dxa"/>
            <w:vAlign w:val="center"/>
          </w:tcPr>
          <w:p w14:paraId="4AB7B8B6" w14:textId="2C6B034A" w:rsidR="00B4603E" w:rsidRDefault="00B4603E" w:rsidP="00670698">
            <w:pPr>
              <w:spacing w:after="0" w:line="276" w:lineRule="auto"/>
              <w:ind w:right="0" w:firstLine="0"/>
              <w:jc w:val="right"/>
              <w:rPr>
                <w:lang w:val="en-US"/>
              </w:rPr>
            </w:pPr>
            <w:r>
              <w:rPr>
                <w:lang w:val="en-US"/>
              </w:rPr>
              <w:t>0.00</w:t>
            </w:r>
          </w:p>
        </w:tc>
        <w:tc>
          <w:tcPr>
            <w:tcW w:w="1506" w:type="dxa"/>
            <w:vAlign w:val="center"/>
          </w:tcPr>
          <w:p w14:paraId="053604C6" w14:textId="11C62B10" w:rsidR="00B4603E" w:rsidRDefault="00B4603E" w:rsidP="00670698">
            <w:pPr>
              <w:spacing w:after="0" w:line="276" w:lineRule="auto"/>
              <w:ind w:right="0" w:firstLine="0"/>
              <w:jc w:val="right"/>
              <w:rPr>
                <w:lang w:val="en-US"/>
              </w:rPr>
            </w:pPr>
            <w:r>
              <w:rPr>
                <w:lang w:val="en-US"/>
              </w:rPr>
              <w:t>0.00</w:t>
            </w:r>
          </w:p>
        </w:tc>
        <w:tc>
          <w:tcPr>
            <w:tcW w:w="1976" w:type="dxa"/>
            <w:vAlign w:val="center"/>
          </w:tcPr>
          <w:p w14:paraId="0461CD91" w14:textId="1323309A" w:rsidR="00B4603E" w:rsidRDefault="00B4603E" w:rsidP="00670698">
            <w:pPr>
              <w:spacing w:after="0" w:line="276" w:lineRule="auto"/>
              <w:ind w:right="0" w:firstLine="0"/>
              <w:jc w:val="right"/>
              <w:rPr>
                <w:lang w:val="en-US"/>
              </w:rPr>
            </w:pPr>
            <w:r>
              <w:rPr>
                <w:lang w:val="en-US"/>
              </w:rPr>
              <w:t>0.00</w:t>
            </w:r>
          </w:p>
        </w:tc>
        <w:tc>
          <w:tcPr>
            <w:tcW w:w="1842" w:type="dxa"/>
            <w:vAlign w:val="center"/>
          </w:tcPr>
          <w:p w14:paraId="3717D88B" w14:textId="707E6037" w:rsidR="00B4603E" w:rsidRDefault="00B4603E" w:rsidP="00670698">
            <w:pPr>
              <w:spacing w:after="0" w:line="276" w:lineRule="auto"/>
              <w:ind w:right="0" w:firstLine="0"/>
              <w:jc w:val="right"/>
              <w:rPr>
                <w:lang w:val="en-US"/>
              </w:rPr>
            </w:pPr>
            <w:r>
              <w:rPr>
                <w:lang w:val="en-US"/>
              </w:rPr>
              <w:t>0.00</w:t>
            </w:r>
          </w:p>
        </w:tc>
      </w:tr>
      <w:tr w:rsidR="002670A1" w14:paraId="3F90B44A" w14:textId="77777777" w:rsidTr="00670698">
        <w:tc>
          <w:tcPr>
            <w:tcW w:w="754" w:type="dxa"/>
            <w:vAlign w:val="center"/>
          </w:tcPr>
          <w:p w14:paraId="76B72CD0" w14:textId="62C156C5" w:rsidR="00B4603E" w:rsidRDefault="00B4603E" w:rsidP="00670698">
            <w:pPr>
              <w:spacing w:after="0" w:line="276" w:lineRule="auto"/>
              <w:ind w:right="0" w:firstLine="0"/>
              <w:jc w:val="right"/>
              <w:rPr>
                <w:lang w:val="en-US"/>
              </w:rPr>
            </w:pPr>
            <w:r>
              <w:rPr>
                <w:lang w:val="en-US"/>
              </w:rPr>
              <w:t>3</w:t>
            </w:r>
          </w:p>
        </w:tc>
        <w:tc>
          <w:tcPr>
            <w:tcW w:w="1793" w:type="dxa"/>
            <w:vAlign w:val="center"/>
          </w:tcPr>
          <w:p w14:paraId="6C3F1FD2" w14:textId="12A97612" w:rsidR="00B4603E" w:rsidRDefault="000025D6" w:rsidP="00670698">
            <w:pPr>
              <w:spacing w:after="0" w:line="276" w:lineRule="auto"/>
              <w:ind w:right="0" w:firstLine="0"/>
              <w:jc w:val="center"/>
              <w:rPr>
                <w:lang w:val="en-US"/>
              </w:rPr>
            </w:pPr>
            <m:oMathPara>
              <m:oMath>
                <m:sSub>
                  <m:sSubPr>
                    <m:ctrlPr>
                      <w:rPr>
                        <w:rFonts w:ascii="Cambria Math" w:hAnsi="Cambria Math"/>
                        <w:i/>
                        <w:lang w:val="en-US"/>
                      </w:rPr>
                    </m:ctrlPr>
                  </m:sSubPr>
                  <m:e>
                    <m:r>
                      <w:rPr>
                        <w:rFonts w:ascii="Cambria Math" w:hAnsi="Cambria Math"/>
                        <w:lang w:val="en-US"/>
                      </w:rPr>
                      <m:t>S</m:t>
                    </m:r>
                  </m:e>
                  <m:sub>
                    <m:r>
                      <m:rPr>
                        <m:sty m:val="p"/>
                      </m:rPr>
                      <w:rPr>
                        <w:rFonts w:ascii="Cambria Math" w:hAnsi="Cambria Math"/>
                        <w:lang w:val="en-US"/>
                      </w:rPr>
                      <m:t>IC</m:t>
                    </m:r>
                  </m:sub>
                </m:sSub>
              </m:oMath>
            </m:oMathPara>
          </w:p>
        </w:tc>
        <w:tc>
          <w:tcPr>
            <w:tcW w:w="831" w:type="dxa"/>
            <w:vAlign w:val="center"/>
          </w:tcPr>
          <w:p w14:paraId="4CB4A9A8" w14:textId="19184EA0" w:rsidR="00B4603E" w:rsidRDefault="00B4603E" w:rsidP="00670698">
            <w:pPr>
              <w:spacing w:after="0" w:line="276" w:lineRule="auto"/>
              <w:ind w:right="0" w:firstLine="0"/>
              <w:jc w:val="right"/>
              <w:rPr>
                <w:lang w:val="en-US"/>
              </w:rPr>
            </w:pPr>
            <w:r>
              <w:rPr>
                <w:lang w:val="en-US"/>
              </w:rPr>
              <w:t>4.97</w:t>
            </w:r>
          </w:p>
        </w:tc>
        <w:tc>
          <w:tcPr>
            <w:tcW w:w="1504" w:type="dxa"/>
            <w:vAlign w:val="center"/>
          </w:tcPr>
          <w:p w14:paraId="49DD814D" w14:textId="2069FC1C" w:rsidR="00B4603E" w:rsidRDefault="00B4603E" w:rsidP="00670698">
            <w:pPr>
              <w:spacing w:after="0" w:line="276" w:lineRule="auto"/>
              <w:ind w:right="0" w:firstLine="0"/>
              <w:jc w:val="right"/>
              <w:rPr>
                <w:lang w:val="en-US"/>
              </w:rPr>
            </w:pPr>
            <w:r>
              <w:rPr>
                <w:lang w:val="en-US"/>
              </w:rPr>
              <w:t>0.00</w:t>
            </w:r>
          </w:p>
        </w:tc>
        <w:tc>
          <w:tcPr>
            <w:tcW w:w="1506" w:type="dxa"/>
            <w:vAlign w:val="center"/>
          </w:tcPr>
          <w:p w14:paraId="51B636B2" w14:textId="7A6EB42A" w:rsidR="00B4603E" w:rsidRDefault="00B4603E" w:rsidP="00670698">
            <w:pPr>
              <w:spacing w:after="0" w:line="276" w:lineRule="auto"/>
              <w:ind w:right="0" w:firstLine="0"/>
              <w:jc w:val="right"/>
              <w:rPr>
                <w:lang w:val="en-US"/>
              </w:rPr>
            </w:pPr>
            <w:r>
              <w:rPr>
                <w:lang w:val="en-US"/>
              </w:rPr>
              <w:t>0.00</w:t>
            </w:r>
          </w:p>
        </w:tc>
        <w:tc>
          <w:tcPr>
            <w:tcW w:w="1976" w:type="dxa"/>
            <w:vAlign w:val="center"/>
          </w:tcPr>
          <w:p w14:paraId="565D2EB1" w14:textId="480C438F" w:rsidR="00B4603E" w:rsidRDefault="00B4603E" w:rsidP="00670698">
            <w:pPr>
              <w:spacing w:after="0" w:line="276" w:lineRule="auto"/>
              <w:ind w:right="0" w:firstLine="0"/>
              <w:jc w:val="right"/>
              <w:rPr>
                <w:lang w:val="en-US"/>
              </w:rPr>
            </w:pPr>
            <w:r>
              <w:rPr>
                <w:lang w:val="en-US"/>
              </w:rPr>
              <w:t>0.00</w:t>
            </w:r>
          </w:p>
        </w:tc>
        <w:tc>
          <w:tcPr>
            <w:tcW w:w="1842" w:type="dxa"/>
            <w:vAlign w:val="center"/>
          </w:tcPr>
          <w:p w14:paraId="4FD528F2" w14:textId="3B3E1258" w:rsidR="00B4603E" w:rsidRDefault="00B4603E" w:rsidP="00670698">
            <w:pPr>
              <w:spacing w:after="0" w:line="276" w:lineRule="auto"/>
              <w:ind w:right="0" w:firstLine="0"/>
              <w:jc w:val="right"/>
              <w:rPr>
                <w:lang w:val="en-US"/>
              </w:rPr>
            </w:pPr>
            <w:r>
              <w:rPr>
                <w:lang w:val="en-US"/>
              </w:rPr>
              <w:t>0.00</w:t>
            </w:r>
          </w:p>
        </w:tc>
      </w:tr>
      <w:tr w:rsidR="002670A1" w14:paraId="695FDF73" w14:textId="77777777" w:rsidTr="00670698">
        <w:tc>
          <w:tcPr>
            <w:tcW w:w="754" w:type="dxa"/>
            <w:vAlign w:val="center"/>
          </w:tcPr>
          <w:p w14:paraId="2D6155B3" w14:textId="2E2A9F0E" w:rsidR="00B4603E" w:rsidRDefault="00B4603E" w:rsidP="00670698">
            <w:pPr>
              <w:spacing w:after="0" w:line="276" w:lineRule="auto"/>
              <w:ind w:right="0" w:firstLine="0"/>
              <w:jc w:val="right"/>
              <w:rPr>
                <w:lang w:val="en-US"/>
              </w:rPr>
            </w:pPr>
            <w:r>
              <w:rPr>
                <w:lang w:val="en-US"/>
              </w:rPr>
              <w:t xml:space="preserve">4 </w:t>
            </w:r>
          </w:p>
        </w:tc>
        <w:tc>
          <w:tcPr>
            <w:tcW w:w="1793" w:type="dxa"/>
            <w:vAlign w:val="center"/>
          </w:tcPr>
          <w:p w14:paraId="0A216D34" w14:textId="0A23569A" w:rsidR="00B4603E" w:rsidRDefault="000025D6" w:rsidP="00670698">
            <w:pPr>
              <w:spacing w:after="0" w:line="276" w:lineRule="auto"/>
              <w:ind w:right="0" w:firstLine="0"/>
              <w:jc w:val="center"/>
              <w:rPr>
                <w:lang w:val="en-US"/>
              </w:rPr>
            </w:pPr>
            <m:oMathPara>
              <m:oMath>
                <m:sSub>
                  <m:sSubPr>
                    <m:ctrlPr>
                      <w:rPr>
                        <w:rFonts w:ascii="Cambria Math" w:hAnsi="Cambria Math"/>
                        <w:i/>
                        <w:lang w:val="en-US"/>
                      </w:rPr>
                    </m:ctrlPr>
                  </m:sSubPr>
                  <m:e>
                    <m:r>
                      <w:rPr>
                        <w:rFonts w:ascii="Cambria Math" w:hAnsi="Cambria Math"/>
                        <w:lang w:val="en-US"/>
                      </w:rPr>
                      <m:t>S</m:t>
                    </m:r>
                  </m:e>
                  <m:sub>
                    <m:r>
                      <m:rPr>
                        <m:nor/>
                      </m:rPr>
                      <w:rPr>
                        <w:rFonts w:ascii="Cambria Math" w:hAnsi="Cambria Math"/>
                        <w:lang w:val="en-US"/>
                      </w:rPr>
                      <m:t>IN</m:t>
                    </m:r>
                  </m:sub>
                </m:sSub>
              </m:oMath>
            </m:oMathPara>
          </w:p>
        </w:tc>
        <w:tc>
          <w:tcPr>
            <w:tcW w:w="831" w:type="dxa"/>
            <w:vAlign w:val="center"/>
          </w:tcPr>
          <w:p w14:paraId="3F6707B5" w14:textId="548D1535" w:rsidR="00B4603E" w:rsidRDefault="00B4603E" w:rsidP="00670698">
            <w:pPr>
              <w:spacing w:after="0" w:line="276" w:lineRule="auto"/>
              <w:ind w:right="0" w:firstLine="0"/>
              <w:jc w:val="right"/>
              <w:rPr>
                <w:lang w:val="en-US"/>
              </w:rPr>
            </w:pPr>
            <w:r>
              <w:rPr>
                <w:lang w:val="en-US"/>
              </w:rPr>
              <w:t>0.96</w:t>
            </w:r>
          </w:p>
        </w:tc>
        <w:tc>
          <w:tcPr>
            <w:tcW w:w="1504" w:type="dxa"/>
            <w:vAlign w:val="center"/>
          </w:tcPr>
          <w:p w14:paraId="6E9F7DD9" w14:textId="1CF989ED" w:rsidR="00B4603E" w:rsidRDefault="00B4603E" w:rsidP="00670698">
            <w:pPr>
              <w:spacing w:after="0" w:line="276" w:lineRule="auto"/>
              <w:ind w:right="0" w:firstLine="0"/>
              <w:jc w:val="right"/>
              <w:rPr>
                <w:lang w:val="en-US"/>
              </w:rPr>
            </w:pPr>
            <w:r>
              <w:rPr>
                <w:lang w:val="en-US"/>
              </w:rPr>
              <w:t>0.76</w:t>
            </w:r>
          </w:p>
        </w:tc>
        <w:tc>
          <w:tcPr>
            <w:tcW w:w="1506" w:type="dxa"/>
            <w:vAlign w:val="center"/>
          </w:tcPr>
          <w:p w14:paraId="77ABD887" w14:textId="0402A7AC" w:rsidR="00B4603E" w:rsidRDefault="00B4603E" w:rsidP="00670698">
            <w:pPr>
              <w:spacing w:after="0" w:line="276" w:lineRule="auto"/>
              <w:ind w:right="0" w:firstLine="0"/>
              <w:jc w:val="right"/>
              <w:rPr>
                <w:lang w:val="en-US"/>
              </w:rPr>
            </w:pPr>
            <w:r>
              <w:rPr>
                <w:lang w:val="en-US"/>
              </w:rPr>
              <w:t>1.57</w:t>
            </w:r>
          </w:p>
        </w:tc>
        <w:tc>
          <w:tcPr>
            <w:tcW w:w="1976" w:type="dxa"/>
            <w:vAlign w:val="center"/>
          </w:tcPr>
          <w:p w14:paraId="169EA610" w14:textId="1988A6F5" w:rsidR="00B4603E" w:rsidRDefault="00B4603E" w:rsidP="00670698">
            <w:pPr>
              <w:spacing w:after="0" w:line="276" w:lineRule="auto"/>
              <w:ind w:right="0" w:firstLine="0"/>
              <w:jc w:val="right"/>
              <w:rPr>
                <w:lang w:val="en-US"/>
              </w:rPr>
            </w:pPr>
            <w:r>
              <w:rPr>
                <w:lang w:val="en-US"/>
              </w:rPr>
              <w:t>0.07</w:t>
            </w:r>
          </w:p>
        </w:tc>
        <w:tc>
          <w:tcPr>
            <w:tcW w:w="1842" w:type="dxa"/>
            <w:vAlign w:val="center"/>
          </w:tcPr>
          <w:p w14:paraId="5F556065" w14:textId="57529741" w:rsidR="00B4603E" w:rsidRDefault="00B4603E" w:rsidP="00670698">
            <w:pPr>
              <w:spacing w:after="0" w:line="276" w:lineRule="auto"/>
              <w:ind w:right="0" w:firstLine="0"/>
              <w:jc w:val="right"/>
              <w:rPr>
                <w:lang w:val="en-US"/>
              </w:rPr>
            </w:pPr>
            <w:r>
              <w:rPr>
                <w:lang w:val="en-US"/>
              </w:rPr>
              <w:t>1.30</w:t>
            </w:r>
          </w:p>
        </w:tc>
      </w:tr>
      <w:tr w:rsidR="002670A1" w14:paraId="6ED63811" w14:textId="77777777" w:rsidTr="00670698">
        <w:tc>
          <w:tcPr>
            <w:tcW w:w="754" w:type="dxa"/>
            <w:vAlign w:val="center"/>
          </w:tcPr>
          <w:p w14:paraId="1E0C3A09" w14:textId="3424AD9C" w:rsidR="00B4603E" w:rsidRDefault="00B4603E" w:rsidP="00670698">
            <w:pPr>
              <w:spacing w:after="0" w:line="276" w:lineRule="auto"/>
              <w:ind w:right="0" w:firstLine="0"/>
              <w:jc w:val="right"/>
              <w:rPr>
                <w:lang w:val="en-US"/>
              </w:rPr>
            </w:pPr>
            <w:r>
              <w:rPr>
                <w:lang w:val="en-US"/>
              </w:rPr>
              <w:t>5</w:t>
            </w:r>
          </w:p>
        </w:tc>
        <w:tc>
          <w:tcPr>
            <w:tcW w:w="1793" w:type="dxa"/>
            <w:vAlign w:val="center"/>
          </w:tcPr>
          <w:p w14:paraId="561B3D64" w14:textId="08BDFF0E" w:rsidR="00B4603E" w:rsidRDefault="000025D6" w:rsidP="00670698">
            <w:pPr>
              <w:spacing w:after="0" w:line="276" w:lineRule="auto"/>
              <w:ind w:right="0" w:firstLine="0"/>
              <w:jc w:val="center"/>
              <w:rPr>
                <w:lang w:val="en-US"/>
              </w:rPr>
            </w:pPr>
            <m:oMathPara>
              <m:oMath>
                <m:sSub>
                  <m:sSubPr>
                    <m:ctrlPr>
                      <w:rPr>
                        <w:rFonts w:ascii="Cambria Math" w:hAnsi="Cambria Math"/>
                        <w:i/>
                        <w:lang w:val="en-US"/>
                      </w:rPr>
                    </m:ctrlPr>
                  </m:sSubPr>
                  <m:e>
                    <m:r>
                      <w:rPr>
                        <w:rFonts w:ascii="Cambria Math" w:hAnsi="Cambria Math"/>
                        <w:lang w:val="en-US"/>
                      </w:rPr>
                      <m:t>S</m:t>
                    </m:r>
                  </m:e>
                  <m:sub>
                    <m:r>
                      <m:rPr>
                        <m:nor/>
                      </m:rPr>
                      <w:rPr>
                        <w:rFonts w:ascii="Cambria Math" w:hAnsi="Cambria Math"/>
                        <w:lang w:val="en-US"/>
                      </w:rPr>
                      <m:t>h2o</m:t>
                    </m:r>
                  </m:sub>
                </m:sSub>
              </m:oMath>
            </m:oMathPara>
          </w:p>
        </w:tc>
        <w:tc>
          <w:tcPr>
            <w:tcW w:w="831" w:type="dxa"/>
            <w:vAlign w:val="center"/>
          </w:tcPr>
          <w:p w14:paraId="6E0F0229" w14:textId="43737E3A" w:rsidR="00B4603E" w:rsidRDefault="00B4603E" w:rsidP="00670698">
            <w:pPr>
              <w:spacing w:after="0" w:line="276" w:lineRule="auto"/>
              <w:ind w:right="0" w:firstLine="0"/>
              <w:jc w:val="right"/>
              <w:rPr>
                <w:lang w:val="en-US"/>
              </w:rPr>
            </w:pPr>
            <w:r>
              <w:rPr>
                <w:lang w:val="en-US"/>
              </w:rPr>
              <w:t>957.00</w:t>
            </w:r>
          </w:p>
        </w:tc>
        <w:tc>
          <w:tcPr>
            <w:tcW w:w="1504" w:type="dxa"/>
            <w:vAlign w:val="center"/>
          </w:tcPr>
          <w:p w14:paraId="50D2E11F" w14:textId="2C2D1514" w:rsidR="00B4603E" w:rsidRDefault="00B4603E" w:rsidP="00670698">
            <w:pPr>
              <w:spacing w:after="0" w:line="276" w:lineRule="auto"/>
              <w:ind w:right="0" w:firstLine="0"/>
              <w:jc w:val="right"/>
              <w:rPr>
                <w:lang w:val="en-US"/>
              </w:rPr>
            </w:pPr>
            <w:r>
              <w:rPr>
                <w:lang w:val="en-US"/>
              </w:rPr>
              <w:t>662.71</w:t>
            </w:r>
          </w:p>
        </w:tc>
        <w:tc>
          <w:tcPr>
            <w:tcW w:w="1506" w:type="dxa"/>
            <w:vAlign w:val="center"/>
          </w:tcPr>
          <w:p w14:paraId="45133043" w14:textId="74E72110" w:rsidR="00B4603E" w:rsidRDefault="00B4603E" w:rsidP="00670698">
            <w:pPr>
              <w:spacing w:after="0" w:line="276" w:lineRule="auto"/>
              <w:ind w:right="0" w:firstLine="0"/>
              <w:jc w:val="right"/>
              <w:rPr>
                <w:lang w:val="en-US"/>
              </w:rPr>
            </w:pPr>
            <w:r>
              <w:rPr>
                <w:lang w:val="en-US"/>
              </w:rPr>
              <w:t>682.59</w:t>
            </w:r>
          </w:p>
        </w:tc>
        <w:tc>
          <w:tcPr>
            <w:tcW w:w="1976" w:type="dxa"/>
            <w:vAlign w:val="center"/>
          </w:tcPr>
          <w:p w14:paraId="0C2F578E" w14:textId="2A79CEF6" w:rsidR="00B4603E" w:rsidRDefault="00B4603E" w:rsidP="00670698">
            <w:pPr>
              <w:spacing w:after="0" w:line="276" w:lineRule="auto"/>
              <w:ind w:right="0" w:firstLine="0"/>
              <w:jc w:val="right"/>
              <w:rPr>
                <w:lang w:val="en-US"/>
              </w:rPr>
            </w:pPr>
            <w:r w:rsidRPr="00F54177">
              <w:rPr>
                <w:lang w:val="en-US"/>
              </w:rPr>
              <w:t xml:space="preserve">607.25 </w:t>
            </w:r>
          </w:p>
        </w:tc>
        <w:tc>
          <w:tcPr>
            <w:tcW w:w="1842" w:type="dxa"/>
            <w:vAlign w:val="center"/>
          </w:tcPr>
          <w:p w14:paraId="0F3E9491" w14:textId="168177ED" w:rsidR="00B4603E" w:rsidRDefault="00B4603E" w:rsidP="00670698">
            <w:pPr>
              <w:spacing w:after="0" w:line="276" w:lineRule="auto"/>
              <w:ind w:right="0" w:firstLine="0"/>
              <w:jc w:val="right"/>
              <w:rPr>
                <w:lang w:val="en-US"/>
              </w:rPr>
            </w:pPr>
            <w:r w:rsidRPr="00F54177">
              <w:rPr>
                <w:lang w:val="en-US"/>
              </w:rPr>
              <w:t>919.</w:t>
            </w:r>
            <w:r>
              <w:rPr>
                <w:lang w:val="en-US"/>
              </w:rPr>
              <w:t>16</w:t>
            </w:r>
          </w:p>
        </w:tc>
      </w:tr>
      <w:tr w:rsidR="002670A1" w14:paraId="055FE123" w14:textId="77777777" w:rsidTr="00670698">
        <w:tc>
          <w:tcPr>
            <w:tcW w:w="754" w:type="dxa"/>
            <w:vAlign w:val="center"/>
          </w:tcPr>
          <w:p w14:paraId="2B31E9A0" w14:textId="7E25051F" w:rsidR="00B4603E" w:rsidRDefault="00B4603E" w:rsidP="00670698">
            <w:pPr>
              <w:spacing w:after="0" w:line="276" w:lineRule="auto"/>
              <w:ind w:right="0" w:firstLine="0"/>
              <w:jc w:val="right"/>
              <w:rPr>
                <w:lang w:val="en-US"/>
              </w:rPr>
            </w:pPr>
            <w:r>
              <w:rPr>
                <w:lang w:val="en-US"/>
              </w:rPr>
              <w:t>6</w:t>
            </w:r>
          </w:p>
        </w:tc>
        <w:tc>
          <w:tcPr>
            <w:tcW w:w="1793" w:type="dxa"/>
            <w:vAlign w:val="center"/>
          </w:tcPr>
          <w:p w14:paraId="34DC65EF" w14:textId="7BEE7CE5" w:rsidR="00B4603E" w:rsidRDefault="000025D6" w:rsidP="00670698">
            <w:pPr>
              <w:spacing w:after="0" w:line="276" w:lineRule="auto"/>
              <w:ind w:right="0" w:firstLine="0"/>
              <w:jc w:val="center"/>
              <w:rPr>
                <w:lang w:val="en-US"/>
              </w:rPr>
            </w:pPr>
            <m:oMathPara>
              <m:oMath>
                <m:sSub>
                  <m:sSubPr>
                    <m:ctrlPr>
                      <w:rPr>
                        <w:rFonts w:ascii="Cambria Math" w:hAnsi="Cambria Math"/>
                        <w:i/>
                        <w:lang w:val="en-US"/>
                      </w:rPr>
                    </m:ctrlPr>
                  </m:sSubPr>
                  <m:e>
                    <m:r>
                      <w:rPr>
                        <w:rFonts w:ascii="Cambria Math" w:hAnsi="Cambria Math"/>
                        <w:lang w:val="en-US"/>
                      </w:rPr>
                      <m:t>X</m:t>
                    </m:r>
                  </m:e>
                  <m:sub>
                    <m:r>
                      <m:rPr>
                        <m:nor/>
                      </m:rPr>
                      <w:rPr>
                        <w:rFonts w:ascii="Cambria Math" w:hAnsi="Cambria Math"/>
                        <w:lang w:val="en-US"/>
                      </w:rPr>
                      <m:t>ch,f</m:t>
                    </m:r>
                  </m:sub>
                </m:sSub>
              </m:oMath>
            </m:oMathPara>
          </w:p>
        </w:tc>
        <w:tc>
          <w:tcPr>
            <w:tcW w:w="831" w:type="dxa"/>
            <w:vAlign w:val="center"/>
          </w:tcPr>
          <w:p w14:paraId="063F4E41" w14:textId="40BE4718" w:rsidR="00B4603E" w:rsidRDefault="00B4603E" w:rsidP="00670698">
            <w:pPr>
              <w:spacing w:after="0" w:line="276" w:lineRule="auto"/>
              <w:ind w:right="0" w:firstLine="0"/>
              <w:jc w:val="right"/>
              <w:rPr>
                <w:lang w:val="en-US"/>
              </w:rPr>
            </w:pPr>
            <w:r>
              <w:rPr>
                <w:lang w:val="en-US"/>
              </w:rPr>
              <w:t>1.48</w:t>
            </w:r>
          </w:p>
        </w:tc>
        <w:tc>
          <w:tcPr>
            <w:tcW w:w="1504" w:type="dxa"/>
            <w:vAlign w:val="center"/>
          </w:tcPr>
          <w:p w14:paraId="45A9D194" w14:textId="588E5AC9" w:rsidR="00B4603E" w:rsidRDefault="00B4603E" w:rsidP="00670698">
            <w:pPr>
              <w:spacing w:after="0" w:line="276" w:lineRule="auto"/>
              <w:ind w:right="0" w:firstLine="0"/>
              <w:jc w:val="right"/>
              <w:rPr>
                <w:lang w:val="en-US"/>
              </w:rPr>
            </w:pPr>
            <w:r w:rsidRPr="00070475">
              <w:rPr>
                <w:lang w:val="en-US"/>
              </w:rPr>
              <w:t>239.75±</w:t>
            </w:r>
            <w:r>
              <w:rPr>
                <w:lang w:val="en-US"/>
              </w:rPr>
              <w:t>40.09</w:t>
            </w:r>
            <w:r w:rsidRPr="00070475">
              <w:rPr>
                <w:lang w:val="en-US"/>
              </w:rPr>
              <w:t xml:space="preserve"> </w:t>
            </w:r>
          </w:p>
        </w:tc>
        <w:tc>
          <w:tcPr>
            <w:tcW w:w="1506" w:type="dxa"/>
            <w:vAlign w:val="center"/>
          </w:tcPr>
          <w:p w14:paraId="1ED9FCED" w14:textId="61EC49C3" w:rsidR="00B4603E" w:rsidRDefault="00B4603E" w:rsidP="00670698">
            <w:pPr>
              <w:spacing w:after="0" w:line="276" w:lineRule="auto"/>
              <w:ind w:right="0" w:firstLine="0"/>
              <w:jc w:val="right"/>
              <w:rPr>
                <w:lang w:val="en-US"/>
              </w:rPr>
            </w:pPr>
            <w:r w:rsidRPr="00070475">
              <w:rPr>
                <w:lang w:val="en-US"/>
              </w:rPr>
              <w:t>199.91±</w:t>
            </w:r>
            <w:r>
              <w:rPr>
                <w:lang w:val="en-US"/>
              </w:rPr>
              <w:t>36.61</w:t>
            </w:r>
            <w:r w:rsidRPr="00070475">
              <w:rPr>
                <w:lang w:val="en-US"/>
              </w:rPr>
              <w:t xml:space="preserve"> </w:t>
            </w:r>
          </w:p>
        </w:tc>
        <w:tc>
          <w:tcPr>
            <w:tcW w:w="1976" w:type="dxa"/>
            <w:vAlign w:val="center"/>
          </w:tcPr>
          <w:p w14:paraId="2BC8C1A0" w14:textId="1E05718F" w:rsidR="00B4603E" w:rsidRDefault="00B4603E" w:rsidP="00670698">
            <w:pPr>
              <w:spacing w:after="0" w:line="276" w:lineRule="auto"/>
              <w:ind w:right="0" w:firstLine="0"/>
              <w:jc w:val="right"/>
              <w:rPr>
                <w:lang w:val="en-US"/>
              </w:rPr>
            </w:pPr>
            <w:r w:rsidRPr="00070475">
              <w:rPr>
                <w:lang w:val="en-US"/>
              </w:rPr>
              <w:t>327.33±</w:t>
            </w:r>
            <w:r>
              <w:rPr>
                <w:lang w:val="en-US"/>
              </w:rPr>
              <w:t>49.42</w:t>
            </w:r>
            <w:r w:rsidRPr="00070475">
              <w:rPr>
                <w:lang w:val="en-US"/>
              </w:rPr>
              <w:t xml:space="preserve"> </w:t>
            </w:r>
          </w:p>
        </w:tc>
        <w:tc>
          <w:tcPr>
            <w:tcW w:w="1842" w:type="dxa"/>
            <w:vAlign w:val="center"/>
          </w:tcPr>
          <w:p w14:paraId="4FB8F370" w14:textId="7FE2745E" w:rsidR="00B4603E" w:rsidRDefault="00B4603E" w:rsidP="00670698">
            <w:pPr>
              <w:spacing w:after="0" w:line="276" w:lineRule="auto"/>
              <w:ind w:right="0" w:firstLine="0"/>
              <w:jc w:val="right"/>
              <w:rPr>
                <w:lang w:val="en-US"/>
              </w:rPr>
            </w:pPr>
            <w:r w:rsidRPr="00070475">
              <w:rPr>
                <w:lang w:val="en-US"/>
              </w:rPr>
              <w:t>20.82±</w:t>
            </w:r>
            <w:r>
              <w:rPr>
                <w:lang w:val="en-US"/>
              </w:rPr>
              <w:t>5.38</w:t>
            </w:r>
          </w:p>
        </w:tc>
      </w:tr>
      <w:tr w:rsidR="002670A1" w14:paraId="1CB100F9" w14:textId="77777777" w:rsidTr="00670698">
        <w:tc>
          <w:tcPr>
            <w:tcW w:w="754" w:type="dxa"/>
            <w:vAlign w:val="center"/>
          </w:tcPr>
          <w:p w14:paraId="4A4CC033" w14:textId="6D427317" w:rsidR="00B4603E" w:rsidRDefault="00B4603E" w:rsidP="00670698">
            <w:pPr>
              <w:spacing w:after="0" w:line="276" w:lineRule="auto"/>
              <w:ind w:right="0" w:firstLine="0"/>
              <w:jc w:val="right"/>
              <w:rPr>
                <w:lang w:val="en-US"/>
              </w:rPr>
            </w:pPr>
            <w:r>
              <w:rPr>
                <w:lang w:val="en-US"/>
              </w:rPr>
              <w:t>7</w:t>
            </w:r>
          </w:p>
        </w:tc>
        <w:tc>
          <w:tcPr>
            <w:tcW w:w="1793" w:type="dxa"/>
            <w:vAlign w:val="center"/>
          </w:tcPr>
          <w:p w14:paraId="7D763F1D" w14:textId="073A61F8" w:rsidR="00B4603E" w:rsidRDefault="000025D6" w:rsidP="00670698">
            <w:pPr>
              <w:spacing w:after="0" w:line="276" w:lineRule="auto"/>
              <w:ind w:right="0" w:firstLine="0"/>
              <w:jc w:val="center"/>
              <w:rPr>
                <w:lang w:val="en-US"/>
              </w:rPr>
            </w:pPr>
            <m:oMathPara>
              <m:oMath>
                <m:sSub>
                  <m:sSubPr>
                    <m:ctrlPr>
                      <w:rPr>
                        <w:rFonts w:ascii="Cambria Math" w:hAnsi="Cambria Math"/>
                        <w:i/>
                        <w:lang w:val="en-US"/>
                      </w:rPr>
                    </m:ctrlPr>
                  </m:sSubPr>
                  <m:e>
                    <m:r>
                      <w:rPr>
                        <w:rFonts w:ascii="Cambria Math" w:hAnsi="Cambria Math"/>
                        <w:lang w:val="en-US"/>
                      </w:rPr>
                      <m:t>X</m:t>
                    </m:r>
                  </m:e>
                  <m:sub>
                    <m:r>
                      <m:rPr>
                        <m:sty m:val="p"/>
                      </m:rPr>
                      <w:rPr>
                        <w:rFonts w:ascii="Cambria Math" w:hAnsi="Cambria Math"/>
                        <w:lang w:val="en-US"/>
                      </w:rPr>
                      <m:t>ch,s</m:t>
                    </m:r>
                  </m:sub>
                </m:sSub>
              </m:oMath>
            </m:oMathPara>
          </w:p>
        </w:tc>
        <w:tc>
          <w:tcPr>
            <w:tcW w:w="831" w:type="dxa"/>
            <w:vAlign w:val="center"/>
          </w:tcPr>
          <w:p w14:paraId="3C602C87" w14:textId="5EBA3D42" w:rsidR="00B4603E" w:rsidRDefault="00B4603E" w:rsidP="00670698">
            <w:pPr>
              <w:spacing w:after="0" w:line="276" w:lineRule="auto"/>
              <w:ind w:right="0" w:firstLine="0"/>
              <w:jc w:val="right"/>
              <w:rPr>
                <w:lang w:val="en-US"/>
              </w:rPr>
            </w:pPr>
            <w:r>
              <w:rPr>
                <w:lang w:val="en-US"/>
              </w:rPr>
              <w:t>1.48</w:t>
            </w:r>
          </w:p>
        </w:tc>
        <w:tc>
          <w:tcPr>
            <w:tcW w:w="1504" w:type="dxa"/>
            <w:vAlign w:val="center"/>
          </w:tcPr>
          <w:p w14:paraId="50990D96" w14:textId="683DA589" w:rsidR="00B4603E" w:rsidRDefault="00B4603E" w:rsidP="00670698">
            <w:pPr>
              <w:spacing w:after="0" w:line="276" w:lineRule="auto"/>
              <w:ind w:right="0" w:firstLine="0"/>
              <w:jc w:val="right"/>
              <w:rPr>
                <w:lang w:val="en-US"/>
              </w:rPr>
            </w:pPr>
            <w:r w:rsidRPr="00070475">
              <w:rPr>
                <w:lang w:val="en-US"/>
              </w:rPr>
              <w:t>0.00</w:t>
            </w:r>
          </w:p>
        </w:tc>
        <w:tc>
          <w:tcPr>
            <w:tcW w:w="1506" w:type="dxa"/>
            <w:vAlign w:val="center"/>
          </w:tcPr>
          <w:p w14:paraId="1AAB0577" w14:textId="40D6ADB5" w:rsidR="00B4603E" w:rsidRDefault="00B4603E" w:rsidP="00670698">
            <w:pPr>
              <w:spacing w:after="0" w:line="276" w:lineRule="auto"/>
              <w:ind w:right="0" w:firstLine="0"/>
              <w:jc w:val="right"/>
              <w:rPr>
                <w:lang w:val="en-US"/>
              </w:rPr>
            </w:pPr>
            <w:r w:rsidRPr="00070475">
              <w:rPr>
                <w:lang w:val="en-US"/>
              </w:rPr>
              <w:t>0.00</w:t>
            </w:r>
          </w:p>
        </w:tc>
        <w:tc>
          <w:tcPr>
            <w:tcW w:w="1976" w:type="dxa"/>
            <w:vAlign w:val="center"/>
          </w:tcPr>
          <w:p w14:paraId="2DFD7522" w14:textId="51E24BA5" w:rsidR="00B4603E" w:rsidRDefault="00B4603E" w:rsidP="00670698">
            <w:pPr>
              <w:spacing w:after="0" w:line="276" w:lineRule="auto"/>
              <w:ind w:right="0" w:firstLine="0"/>
              <w:jc w:val="right"/>
              <w:rPr>
                <w:lang w:val="en-US"/>
              </w:rPr>
            </w:pPr>
            <w:r w:rsidRPr="00070475">
              <w:rPr>
                <w:lang w:val="en-US"/>
              </w:rPr>
              <w:t>0.00</w:t>
            </w:r>
          </w:p>
        </w:tc>
        <w:tc>
          <w:tcPr>
            <w:tcW w:w="1842" w:type="dxa"/>
            <w:vAlign w:val="center"/>
          </w:tcPr>
          <w:p w14:paraId="6F835717" w14:textId="2D973FF9" w:rsidR="00B4603E" w:rsidRDefault="00B4603E" w:rsidP="00670698">
            <w:pPr>
              <w:spacing w:after="0" w:line="276" w:lineRule="auto"/>
              <w:ind w:right="0" w:firstLine="0"/>
              <w:jc w:val="right"/>
              <w:rPr>
                <w:lang w:val="en-US"/>
              </w:rPr>
            </w:pPr>
            <w:r w:rsidRPr="00070475">
              <w:rPr>
                <w:lang w:val="en-US"/>
              </w:rPr>
              <w:t>0.00</w:t>
            </w:r>
          </w:p>
        </w:tc>
      </w:tr>
      <w:tr w:rsidR="002670A1" w14:paraId="116E832F" w14:textId="77777777" w:rsidTr="00670698">
        <w:tc>
          <w:tcPr>
            <w:tcW w:w="754" w:type="dxa"/>
            <w:vAlign w:val="center"/>
          </w:tcPr>
          <w:p w14:paraId="51AB8D82" w14:textId="4BB8417A" w:rsidR="00B4603E" w:rsidRDefault="00B4603E" w:rsidP="00670698">
            <w:pPr>
              <w:spacing w:after="0" w:line="276" w:lineRule="auto"/>
              <w:ind w:right="0" w:firstLine="0"/>
              <w:jc w:val="right"/>
              <w:rPr>
                <w:lang w:val="en-US"/>
              </w:rPr>
            </w:pPr>
            <w:r>
              <w:rPr>
                <w:lang w:val="en-US"/>
              </w:rPr>
              <w:t>8</w:t>
            </w:r>
          </w:p>
        </w:tc>
        <w:tc>
          <w:tcPr>
            <w:tcW w:w="1793" w:type="dxa"/>
            <w:vAlign w:val="center"/>
          </w:tcPr>
          <w:p w14:paraId="3D609389" w14:textId="65CD1579" w:rsidR="00B4603E" w:rsidRDefault="000025D6" w:rsidP="00670698">
            <w:pPr>
              <w:spacing w:after="0" w:line="276" w:lineRule="auto"/>
              <w:ind w:right="0" w:firstLine="0"/>
              <w:jc w:val="center"/>
              <w:rPr>
                <w:lang w:val="en-US"/>
              </w:rPr>
            </w:pPr>
            <m:oMathPara>
              <m:oMath>
                <m:sSub>
                  <m:sSubPr>
                    <m:ctrlPr>
                      <w:rPr>
                        <w:rFonts w:ascii="Cambria Math" w:hAnsi="Cambria Math"/>
                        <w:i/>
                        <w:lang w:val="en-US"/>
                      </w:rPr>
                    </m:ctrlPr>
                  </m:sSubPr>
                  <m:e>
                    <m:r>
                      <w:rPr>
                        <w:rFonts w:ascii="Cambria Math" w:hAnsi="Cambria Math"/>
                        <w:lang w:val="en-US"/>
                      </w:rPr>
                      <m:t>X</m:t>
                    </m:r>
                  </m:e>
                  <m:sub>
                    <m:r>
                      <m:rPr>
                        <m:nor/>
                      </m:rPr>
                      <w:rPr>
                        <w:rFonts w:ascii="Cambria Math" w:hAnsi="Cambria Math"/>
                        <w:lang w:val="en-US"/>
                      </w:rPr>
                      <m:t>pr</m:t>
                    </m:r>
                  </m:sub>
                </m:sSub>
              </m:oMath>
            </m:oMathPara>
          </w:p>
        </w:tc>
        <w:tc>
          <w:tcPr>
            <w:tcW w:w="831" w:type="dxa"/>
            <w:vAlign w:val="center"/>
          </w:tcPr>
          <w:p w14:paraId="3D08CA68" w14:textId="29CCE924" w:rsidR="00B4603E" w:rsidRDefault="00B4603E" w:rsidP="00670698">
            <w:pPr>
              <w:spacing w:after="0" w:line="276" w:lineRule="auto"/>
              <w:ind w:right="0" w:firstLine="0"/>
              <w:jc w:val="right"/>
              <w:rPr>
                <w:lang w:val="en-US"/>
              </w:rPr>
            </w:pPr>
            <w:r>
              <w:rPr>
                <w:lang w:val="en-US"/>
              </w:rPr>
              <w:t>0.95</w:t>
            </w:r>
          </w:p>
        </w:tc>
        <w:tc>
          <w:tcPr>
            <w:tcW w:w="1504" w:type="dxa"/>
            <w:vAlign w:val="center"/>
          </w:tcPr>
          <w:p w14:paraId="1549D73E" w14:textId="200474C7" w:rsidR="00B4603E" w:rsidRDefault="00B4603E" w:rsidP="00670698">
            <w:pPr>
              <w:spacing w:after="0" w:line="276" w:lineRule="auto"/>
              <w:ind w:right="0" w:firstLine="0"/>
              <w:jc w:val="right"/>
              <w:rPr>
                <w:lang w:val="en-US"/>
              </w:rPr>
            </w:pPr>
            <w:r w:rsidRPr="00070475">
              <w:rPr>
                <w:lang w:val="en-US"/>
              </w:rPr>
              <w:t xml:space="preserve">26.33±1.54 </w:t>
            </w:r>
          </w:p>
        </w:tc>
        <w:tc>
          <w:tcPr>
            <w:tcW w:w="1506" w:type="dxa"/>
            <w:vAlign w:val="center"/>
          </w:tcPr>
          <w:p w14:paraId="4CD328BC" w14:textId="06D2D9DD" w:rsidR="00B4603E" w:rsidRDefault="00B4603E" w:rsidP="00670698">
            <w:pPr>
              <w:spacing w:after="0" w:line="276" w:lineRule="auto"/>
              <w:ind w:right="0" w:firstLine="0"/>
              <w:jc w:val="right"/>
              <w:rPr>
                <w:lang w:val="en-US"/>
              </w:rPr>
            </w:pPr>
            <w:r w:rsidRPr="00070475">
              <w:rPr>
                <w:lang w:val="en-US"/>
              </w:rPr>
              <w:t xml:space="preserve">42.28±2.47 </w:t>
            </w:r>
          </w:p>
        </w:tc>
        <w:tc>
          <w:tcPr>
            <w:tcW w:w="1976" w:type="dxa"/>
            <w:vAlign w:val="center"/>
          </w:tcPr>
          <w:p w14:paraId="5BCE8B83" w14:textId="717CEAD4" w:rsidR="00B4603E" w:rsidRDefault="00B4603E" w:rsidP="00670698">
            <w:pPr>
              <w:spacing w:after="0" w:line="276" w:lineRule="auto"/>
              <w:ind w:right="0" w:firstLine="0"/>
              <w:jc w:val="right"/>
              <w:rPr>
                <w:lang w:val="en-US"/>
              </w:rPr>
            </w:pPr>
            <w:r w:rsidRPr="00070475">
              <w:rPr>
                <w:lang w:val="en-US"/>
              </w:rPr>
              <w:t>9.57±0.56</w:t>
            </w:r>
          </w:p>
        </w:tc>
        <w:tc>
          <w:tcPr>
            <w:tcW w:w="1842" w:type="dxa"/>
            <w:vAlign w:val="center"/>
          </w:tcPr>
          <w:p w14:paraId="1DCB0AEA" w14:textId="1E7DF6AC" w:rsidR="00B4603E" w:rsidRDefault="00B4603E" w:rsidP="00670698">
            <w:pPr>
              <w:spacing w:after="0" w:line="276" w:lineRule="auto"/>
              <w:ind w:right="0" w:firstLine="0"/>
              <w:jc w:val="right"/>
              <w:rPr>
                <w:lang w:val="en-US"/>
              </w:rPr>
            </w:pPr>
            <w:r w:rsidRPr="00070475">
              <w:rPr>
                <w:lang w:val="en-US"/>
              </w:rPr>
              <w:t>13.31±0.78</w:t>
            </w:r>
          </w:p>
        </w:tc>
      </w:tr>
      <w:tr w:rsidR="002670A1" w14:paraId="2309A4FB" w14:textId="77777777" w:rsidTr="00670698">
        <w:tc>
          <w:tcPr>
            <w:tcW w:w="754" w:type="dxa"/>
            <w:vAlign w:val="center"/>
          </w:tcPr>
          <w:p w14:paraId="57AB6330" w14:textId="06BADE55" w:rsidR="00B4603E" w:rsidRDefault="00B4603E" w:rsidP="00670698">
            <w:pPr>
              <w:spacing w:after="0" w:line="276" w:lineRule="auto"/>
              <w:ind w:right="0" w:firstLine="0"/>
              <w:jc w:val="right"/>
              <w:rPr>
                <w:lang w:val="en-US"/>
              </w:rPr>
            </w:pPr>
            <w:r>
              <w:rPr>
                <w:lang w:val="en-US"/>
              </w:rPr>
              <w:t>9</w:t>
            </w:r>
          </w:p>
        </w:tc>
        <w:tc>
          <w:tcPr>
            <w:tcW w:w="1793" w:type="dxa"/>
            <w:vAlign w:val="center"/>
          </w:tcPr>
          <w:p w14:paraId="6508FC5B" w14:textId="07BDAD82" w:rsidR="00B4603E" w:rsidRDefault="000025D6" w:rsidP="00670698">
            <w:pPr>
              <w:spacing w:after="0" w:line="276" w:lineRule="auto"/>
              <w:ind w:right="0" w:firstLine="0"/>
              <w:jc w:val="center"/>
              <w:rPr>
                <w:lang w:val="en-US"/>
              </w:rPr>
            </w:pPr>
            <m:oMathPara>
              <m:oMath>
                <m:sSub>
                  <m:sSubPr>
                    <m:ctrlPr>
                      <w:rPr>
                        <w:rFonts w:ascii="Cambria Math" w:hAnsi="Cambria Math"/>
                        <w:i/>
                        <w:lang w:val="en-US"/>
                      </w:rPr>
                    </m:ctrlPr>
                  </m:sSubPr>
                  <m:e>
                    <m:r>
                      <w:rPr>
                        <w:rFonts w:ascii="Cambria Math" w:hAnsi="Cambria Math"/>
                        <w:lang w:val="en-US"/>
                      </w:rPr>
                      <m:t>X</m:t>
                    </m:r>
                  </m:e>
                  <m:sub>
                    <m:r>
                      <m:rPr>
                        <m:nor/>
                      </m:rPr>
                      <w:rPr>
                        <w:rFonts w:ascii="Cambria Math" w:hAnsi="Cambria Math"/>
                        <w:lang w:val="en-US"/>
                      </w:rPr>
                      <m:t>li</m:t>
                    </m:r>
                  </m:sub>
                </m:sSub>
              </m:oMath>
            </m:oMathPara>
          </w:p>
        </w:tc>
        <w:tc>
          <w:tcPr>
            <w:tcW w:w="831" w:type="dxa"/>
            <w:vAlign w:val="center"/>
          </w:tcPr>
          <w:p w14:paraId="24C619AF" w14:textId="3518CD97" w:rsidR="00B4603E" w:rsidRDefault="00B4603E" w:rsidP="00670698">
            <w:pPr>
              <w:spacing w:after="0" w:line="276" w:lineRule="auto"/>
              <w:ind w:right="0" w:firstLine="0"/>
              <w:jc w:val="right"/>
              <w:rPr>
                <w:lang w:val="en-US"/>
              </w:rPr>
            </w:pPr>
            <w:r>
              <w:rPr>
                <w:lang w:val="en-US"/>
              </w:rPr>
              <w:t>0.41</w:t>
            </w:r>
          </w:p>
        </w:tc>
        <w:tc>
          <w:tcPr>
            <w:tcW w:w="1504" w:type="dxa"/>
            <w:vAlign w:val="center"/>
          </w:tcPr>
          <w:p w14:paraId="5ED41442" w14:textId="6600C15E" w:rsidR="00B4603E" w:rsidRDefault="00B4603E" w:rsidP="00670698">
            <w:pPr>
              <w:spacing w:after="0" w:line="276" w:lineRule="auto"/>
              <w:ind w:right="0" w:firstLine="0"/>
              <w:jc w:val="right"/>
              <w:rPr>
                <w:lang w:val="en-US"/>
              </w:rPr>
            </w:pPr>
            <w:r w:rsidRPr="00070475">
              <w:rPr>
                <w:lang w:val="en-US"/>
              </w:rPr>
              <w:t xml:space="preserve">7.99±0.82 </w:t>
            </w:r>
          </w:p>
        </w:tc>
        <w:tc>
          <w:tcPr>
            <w:tcW w:w="1506" w:type="dxa"/>
            <w:vAlign w:val="center"/>
          </w:tcPr>
          <w:p w14:paraId="0919FEF9" w14:textId="61FCB658" w:rsidR="00B4603E" w:rsidRDefault="00B4603E" w:rsidP="00670698">
            <w:pPr>
              <w:spacing w:after="0" w:line="276" w:lineRule="auto"/>
              <w:ind w:right="0" w:firstLine="0"/>
              <w:jc w:val="right"/>
              <w:rPr>
                <w:lang w:val="en-US"/>
              </w:rPr>
            </w:pPr>
            <w:r w:rsidRPr="00070475">
              <w:rPr>
                <w:lang w:val="en-US"/>
              </w:rPr>
              <w:t>7.63±0.78</w:t>
            </w:r>
          </w:p>
        </w:tc>
        <w:tc>
          <w:tcPr>
            <w:tcW w:w="1976" w:type="dxa"/>
            <w:vAlign w:val="center"/>
          </w:tcPr>
          <w:p w14:paraId="45574583" w14:textId="6049CAD0" w:rsidR="00B4603E" w:rsidRDefault="00B4603E" w:rsidP="00670698">
            <w:pPr>
              <w:spacing w:after="0" w:line="276" w:lineRule="auto"/>
              <w:ind w:right="0" w:firstLine="0"/>
              <w:jc w:val="right"/>
              <w:rPr>
                <w:lang w:val="en-US"/>
              </w:rPr>
            </w:pPr>
            <w:r w:rsidRPr="00070475">
              <w:rPr>
                <w:lang w:val="en-US"/>
              </w:rPr>
              <w:t xml:space="preserve">0.61±0.06 </w:t>
            </w:r>
          </w:p>
        </w:tc>
        <w:tc>
          <w:tcPr>
            <w:tcW w:w="1842" w:type="dxa"/>
            <w:vAlign w:val="center"/>
          </w:tcPr>
          <w:p w14:paraId="40128F20" w14:textId="616CD556" w:rsidR="00B4603E" w:rsidRDefault="00B4603E" w:rsidP="00670698">
            <w:pPr>
              <w:spacing w:after="0" w:line="276" w:lineRule="auto"/>
              <w:ind w:right="0" w:firstLine="0"/>
              <w:jc w:val="right"/>
              <w:rPr>
                <w:lang w:val="en-US"/>
              </w:rPr>
            </w:pPr>
            <w:r w:rsidRPr="00070475">
              <w:rPr>
                <w:lang w:val="en-US"/>
              </w:rPr>
              <w:t>2.01±0.21</w:t>
            </w:r>
          </w:p>
        </w:tc>
      </w:tr>
      <w:tr w:rsidR="002670A1" w14:paraId="6554AEBD" w14:textId="77777777" w:rsidTr="00670698">
        <w:tc>
          <w:tcPr>
            <w:tcW w:w="754" w:type="dxa"/>
            <w:vAlign w:val="center"/>
          </w:tcPr>
          <w:p w14:paraId="440AE94E" w14:textId="270EC931" w:rsidR="00B4603E" w:rsidRDefault="00B4603E" w:rsidP="00670698">
            <w:pPr>
              <w:spacing w:after="0" w:line="276" w:lineRule="auto"/>
              <w:ind w:right="0" w:firstLine="0"/>
              <w:jc w:val="right"/>
              <w:rPr>
                <w:lang w:val="en-US"/>
              </w:rPr>
            </w:pPr>
            <w:r>
              <w:rPr>
                <w:lang w:val="en-US"/>
              </w:rPr>
              <w:t>10</w:t>
            </w:r>
          </w:p>
        </w:tc>
        <w:tc>
          <w:tcPr>
            <w:tcW w:w="1793" w:type="dxa"/>
            <w:vAlign w:val="center"/>
          </w:tcPr>
          <w:p w14:paraId="71A5310C" w14:textId="12B612F2" w:rsidR="00B4603E" w:rsidRDefault="000025D6" w:rsidP="00670698">
            <w:pPr>
              <w:spacing w:after="0" w:line="276" w:lineRule="auto"/>
              <w:ind w:right="0" w:firstLine="0"/>
              <w:jc w:val="center"/>
              <w:rPr>
                <w:lang w:val="en-US"/>
              </w:rPr>
            </w:pPr>
            <m:oMathPara>
              <m:oMath>
                <m:sSub>
                  <m:sSubPr>
                    <m:ctrlPr>
                      <w:rPr>
                        <w:rFonts w:ascii="Cambria Math" w:hAnsi="Cambria Math"/>
                        <w:i/>
                        <w:lang w:val="en-US"/>
                      </w:rPr>
                    </m:ctrlPr>
                  </m:sSubPr>
                  <m:e>
                    <m:r>
                      <w:rPr>
                        <w:rFonts w:ascii="Cambria Math" w:hAnsi="Cambria Math"/>
                        <w:lang w:val="en-US"/>
                      </w:rPr>
                      <m:t>X</m:t>
                    </m:r>
                  </m:e>
                  <m:sub>
                    <m:r>
                      <m:rPr>
                        <m:nor/>
                      </m:rPr>
                      <w:rPr>
                        <w:rFonts w:ascii="Cambria Math" w:hAnsi="Cambria Math"/>
                        <w:lang w:val="en-US"/>
                      </w:rPr>
                      <m:t>bac</m:t>
                    </m:r>
                  </m:sub>
                </m:sSub>
              </m:oMath>
            </m:oMathPara>
          </w:p>
        </w:tc>
        <w:tc>
          <w:tcPr>
            <w:tcW w:w="831" w:type="dxa"/>
            <w:vAlign w:val="center"/>
          </w:tcPr>
          <w:p w14:paraId="69577FC9" w14:textId="1393E696" w:rsidR="00B4603E" w:rsidRDefault="00B4603E" w:rsidP="00670698">
            <w:pPr>
              <w:spacing w:after="0" w:line="276" w:lineRule="auto"/>
              <w:ind w:right="0" w:firstLine="0"/>
              <w:jc w:val="right"/>
              <w:rPr>
                <w:lang w:val="en-US"/>
              </w:rPr>
            </w:pPr>
            <w:r>
              <w:rPr>
                <w:lang w:val="en-US"/>
              </w:rPr>
              <w:t>1.92</w:t>
            </w:r>
          </w:p>
        </w:tc>
        <w:tc>
          <w:tcPr>
            <w:tcW w:w="1504" w:type="dxa"/>
            <w:vAlign w:val="center"/>
          </w:tcPr>
          <w:p w14:paraId="5CCE278C" w14:textId="46073380" w:rsidR="00B4603E" w:rsidRDefault="00B4603E" w:rsidP="00670698">
            <w:pPr>
              <w:spacing w:after="0" w:line="276" w:lineRule="auto"/>
              <w:ind w:right="0" w:firstLine="0"/>
              <w:jc w:val="right"/>
              <w:rPr>
                <w:lang w:val="en-US"/>
              </w:rPr>
            </w:pPr>
            <w:r w:rsidRPr="00F54177">
              <w:rPr>
                <w:lang w:val="en-US"/>
              </w:rPr>
              <w:t>0.3</w:t>
            </w:r>
            <w:r>
              <w:rPr>
                <w:lang w:val="en-US"/>
              </w:rPr>
              <w:t>1</w:t>
            </w:r>
            <w:r w:rsidRPr="00F54177">
              <w:rPr>
                <w:lang w:val="en-US"/>
              </w:rPr>
              <w:t xml:space="preserve"> </w:t>
            </w:r>
          </w:p>
        </w:tc>
        <w:tc>
          <w:tcPr>
            <w:tcW w:w="1506" w:type="dxa"/>
            <w:vAlign w:val="center"/>
          </w:tcPr>
          <w:p w14:paraId="6BD0046B" w14:textId="36EC3D9D" w:rsidR="00B4603E" w:rsidRDefault="00B4603E" w:rsidP="00670698">
            <w:pPr>
              <w:spacing w:after="0" w:line="276" w:lineRule="auto"/>
              <w:ind w:right="0" w:firstLine="0"/>
              <w:jc w:val="right"/>
              <w:rPr>
                <w:lang w:val="en-US"/>
              </w:rPr>
            </w:pPr>
            <w:r w:rsidRPr="00F54177">
              <w:rPr>
                <w:lang w:val="en-US"/>
              </w:rPr>
              <w:t>0.2</w:t>
            </w:r>
            <w:r>
              <w:rPr>
                <w:lang w:val="en-US"/>
              </w:rPr>
              <w:t>7</w:t>
            </w:r>
            <w:r w:rsidRPr="00F54177">
              <w:rPr>
                <w:lang w:val="en-US"/>
              </w:rPr>
              <w:t xml:space="preserve"> </w:t>
            </w:r>
          </w:p>
        </w:tc>
        <w:tc>
          <w:tcPr>
            <w:tcW w:w="1976" w:type="dxa"/>
            <w:vAlign w:val="center"/>
          </w:tcPr>
          <w:p w14:paraId="26465F8E" w14:textId="09F67AE3" w:rsidR="00B4603E" w:rsidRDefault="00B4603E" w:rsidP="00670698">
            <w:pPr>
              <w:spacing w:after="0" w:line="276" w:lineRule="auto"/>
              <w:ind w:right="0" w:firstLine="0"/>
              <w:jc w:val="right"/>
              <w:rPr>
                <w:lang w:val="en-US"/>
              </w:rPr>
            </w:pPr>
            <w:r w:rsidRPr="00F54177">
              <w:rPr>
                <w:lang w:val="en-US"/>
              </w:rPr>
              <w:t>0.3</w:t>
            </w:r>
            <w:r>
              <w:rPr>
                <w:lang w:val="en-US"/>
              </w:rPr>
              <w:t>5</w:t>
            </w:r>
            <w:r w:rsidRPr="00F54177">
              <w:rPr>
                <w:lang w:val="en-US"/>
              </w:rPr>
              <w:t xml:space="preserve"> </w:t>
            </w:r>
          </w:p>
        </w:tc>
        <w:tc>
          <w:tcPr>
            <w:tcW w:w="1842" w:type="dxa"/>
            <w:vAlign w:val="center"/>
          </w:tcPr>
          <w:p w14:paraId="74CC869A" w14:textId="27412E91" w:rsidR="00B4603E" w:rsidRDefault="00B4603E" w:rsidP="00670698">
            <w:pPr>
              <w:spacing w:after="0" w:line="276" w:lineRule="auto"/>
              <w:ind w:right="0" w:firstLine="0"/>
              <w:jc w:val="right"/>
              <w:rPr>
                <w:lang w:val="en-US"/>
              </w:rPr>
            </w:pPr>
            <w:r w:rsidRPr="00F54177">
              <w:rPr>
                <w:lang w:val="en-US"/>
              </w:rPr>
              <w:t>0.0</w:t>
            </w:r>
            <w:r>
              <w:rPr>
                <w:lang w:val="en-US"/>
              </w:rPr>
              <w:t>6</w:t>
            </w:r>
          </w:p>
        </w:tc>
      </w:tr>
      <w:tr w:rsidR="002670A1" w14:paraId="294F9855" w14:textId="77777777" w:rsidTr="00670698">
        <w:tc>
          <w:tcPr>
            <w:tcW w:w="754" w:type="dxa"/>
            <w:vAlign w:val="center"/>
          </w:tcPr>
          <w:p w14:paraId="7CC07EF8" w14:textId="528D8885" w:rsidR="00B4603E" w:rsidRDefault="00B4603E" w:rsidP="00670698">
            <w:pPr>
              <w:spacing w:after="0" w:line="276" w:lineRule="auto"/>
              <w:ind w:right="0" w:firstLine="0"/>
              <w:jc w:val="right"/>
              <w:rPr>
                <w:lang w:val="en-US"/>
              </w:rPr>
            </w:pPr>
            <w:r>
              <w:rPr>
                <w:lang w:val="en-US"/>
              </w:rPr>
              <w:t>11</w:t>
            </w:r>
          </w:p>
        </w:tc>
        <w:tc>
          <w:tcPr>
            <w:tcW w:w="1793" w:type="dxa"/>
            <w:vAlign w:val="center"/>
          </w:tcPr>
          <w:p w14:paraId="7FD3E906" w14:textId="21D3009C" w:rsidR="00B4603E" w:rsidRDefault="000025D6" w:rsidP="00670698">
            <w:pPr>
              <w:spacing w:after="0" w:line="276" w:lineRule="auto"/>
              <w:ind w:right="0" w:firstLine="0"/>
              <w:jc w:val="center"/>
              <w:rPr>
                <w:lang w:val="en-US"/>
              </w:rPr>
            </w:pPr>
            <m:oMathPara>
              <m:oMath>
                <m:sSub>
                  <m:sSubPr>
                    <m:ctrlPr>
                      <w:rPr>
                        <w:rFonts w:ascii="Cambria Math" w:hAnsi="Cambria Math"/>
                        <w:i/>
                        <w:lang w:val="en-US"/>
                      </w:rPr>
                    </m:ctrlPr>
                  </m:sSubPr>
                  <m:e>
                    <m:r>
                      <w:rPr>
                        <w:rFonts w:ascii="Cambria Math" w:hAnsi="Cambria Math"/>
                        <w:lang w:val="en-US"/>
                      </w:rPr>
                      <m:t>X</m:t>
                    </m:r>
                  </m:e>
                  <m:sub>
                    <m:r>
                      <m:rPr>
                        <m:nor/>
                      </m:rPr>
                      <w:rPr>
                        <w:rFonts w:ascii="Cambria Math" w:hAnsi="Cambria Math"/>
                        <w:lang w:val="en-US"/>
                      </w:rPr>
                      <m:t>ac</m:t>
                    </m:r>
                  </m:sub>
                </m:sSub>
              </m:oMath>
            </m:oMathPara>
          </w:p>
        </w:tc>
        <w:tc>
          <w:tcPr>
            <w:tcW w:w="831" w:type="dxa"/>
            <w:vAlign w:val="center"/>
          </w:tcPr>
          <w:p w14:paraId="7F9F91D3" w14:textId="2C01BBF8" w:rsidR="00B4603E" w:rsidRDefault="00B4603E" w:rsidP="00670698">
            <w:pPr>
              <w:spacing w:after="0" w:line="276" w:lineRule="auto"/>
              <w:ind w:right="0" w:firstLine="0"/>
              <w:jc w:val="right"/>
              <w:rPr>
                <w:lang w:val="en-US"/>
              </w:rPr>
            </w:pPr>
            <w:r>
              <w:rPr>
                <w:lang w:val="en-US"/>
              </w:rPr>
              <w:t>0.52</w:t>
            </w:r>
          </w:p>
        </w:tc>
        <w:tc>
          <w:tcPr>
            <w:tcW w:w="1504" w:type="dxa"/>
            <w:vAlign w:val="center"/>
          </w:tcPr>
          <w:p w14:paraId="27AA353A" w14:textId="1D4F951C" w:rsidR="00B4603E" w:rsidRDefault="00B4603E" w:rsidP="00670698">
            <w:pPr>
              <w:spacing w:after="0" w:line="276" w:lineRule="auto"/>
              <w:ind w:right="0" w:firstLine="0"/>
              <w:jc w:val="right"/>
              <w:rPr>
                <w:lang w:val="en-US"/>
              </w:rPr>
            </w:pPr>
            <w:r w:rsidRPr="00F54177">
              <w:rPr>
                <w:lang w:val="en-US"/>
              </w:rPr>
              <w:t>0.0</w:t>
            </w:r>
            <w:r>
              <w:rPr>
                <w:lang w:val="en-US"/>
              </w:rPr>
              <w:t>2</w:t>
            </w:r>
            <w:r w:rsidRPr="00F54177">
              <w:rPr>
                <w:lang w:val="en-US"/>
              </w:rPr>
              <w:t xml:space="preserve"> </w:t>
            </w:r>
          </w:p>
        </w:tc>
        <w:tc>
          <w:tcPr>
            <w:tcW w:w="1506" w:type="dxa"/>
            <w:vAlign w:val="center"/>
          </w:tcPr>
          <w:p w14:paraId="47C8C95D" w14:textId="20047C3D" w:rsidR="00B4603E" w:rsidRDefault="00B4603E" w:rsidP="00670698">
            <w:pPr>
              <w:spacing w:after="0" w:line="276" w:lineRule="auto"/>
              <w:ind w:right="0" w:firstLine="0"/>
              <w:jc w:val="right"/>
              <w:rPr>
                <w:lang w:val="en-US"/>
              </w:rPr>
            </w:pPr>
            <w:r w:rsidRPr="00F54177">
              <w:rPr>
                <w:lang w:val="en-US"/>
              </w:rPr>
              <w:t xml:space="preserve">0.01 </w:t>
            </w:r>
          </w:p>
        </w:tc>
        <w:tc>
          <w:tcPr>
            <w:tcW w:w="1976" w:type="dxa"/>
            <w:vAlign w:val="center"/>
          </w:tcPr>
          <w:p w14:paraId="7CE1BFB6" w14:textId="4FD50A77" w:rsidR="00B4603E" w:rsidRDefault="00B4603E" w:rsidP="00670698">
            <w:pPr>
              <w:spacing w:after="0" w:line="276" w:lineRule="auto"/>
              <w:ind w:right="0" w:firstLine="0"/>
              <w:jc w:val="right"/>
              <w:rPr>
                <w:lang w:val="en-US"/>
              </w:rPr>
            </w:pPr>
            <w:r w:rsidRPr="00F54177">
              <w:rPr>
                <w:lang w:val="en-US"/>
              </w:rPr>
              <w:t>0.0</w:t>
            </w:r>
            <w:r>
              <w:rPr>
                <w:lang w:val="en-US"/>
              </w:rPr>
              <w:t>2</w:t>
            </w:r>
            <w:r w:rsidRPr="00F54177">
              <w:rPr>
                <w:lang w:val="en-US"/>
              </w:rPr>
              <w:t xml:space="preserve"> </w:t>
            </w:r>
          </w:p>
        </w:tc>
        <w:tc>
          <w:tcPr>
            <w:tcW w:w="1842" w:type="dxa"/>
            <w:vAlign w:val="center"/>
          </w:tcPr>
          <w:p w14:paraId="7B849B88" w14:textId="0AA440DA" w:rsidR="00B4603E" w:rsidRDefault="00B4603E" w:rsidP="00670698">
            <w:pPr>
              <w:spacing w:after="0" w:line="276" w:lineRule="auto"/>
              <w:ind w:right="0" w:firstLine="0"/>
              <w:jc w:val="right"/>
              <w:rPr>
                <w:lang w:val="en-US"/>
              </w:rPr>
            </w:pPr>
            <w:r w:rsidRPr="00F54177">
              <w:rPr>
                <w:lang w:val="en-US"/>
              </w:rPr>
              <w:t>0.00</w:t>
            </w:r>
          </w:p>
        </w:tc>
      </w:tr>
      <w:tr w:rsidR="002670A1" w14:paraId="65E54CF5" w14:textId="77777777" w:rsidTr="00670698">
        <w:tc>
          <w:tcPr>
            <w:tcW w:w="754" w:type="dxa"/>
            <w:vAlign w:val="center"/>
          </w:tcPr>
          <w:p w14:paraId="6D93CC51" w14:textId="67670BA1" w:rsidR="00B4603E" w:rsidRDefault="00B4603E" w:rsidP="00670698">
            <w:pPr>
              <w:spacing w:after="0" w:line="276" w:lineRule="auto"/>
              <w:ind w:right="0" w:firstLine="0"/>
              <w:jc w:val="right"/>
              <w:rPr>
                <w:lang w:val="en-US"/>
              </w:rPr>
            </w:pPr>
            <w:r>
              <w:rPr>
                <w:lang w:val="en-US"/>
              </w:rPr>
              <w:t>12</w:t>
            </w:r>
          </w:p>
        </w:tc>
        <w:tc>
          <w:tcPr>
            <w:tcW w:w="1793" w:type="dxa"/>
            <w:vAlign w:val="center"/>
          </w:tcPr>
          <w:p w14:paraId="5A123EA7" w14:textId="77D4F031" w:rsidR="00B4603E" w:rsidRDefault="000025D6" w:rsidP="00670698">
            <w:pPr>
              <w:spacing w:after="0" w:line="276" w:lineRule="auto"/>
              <w:ind w:right="0" w:firstLine="0"/>
              <w:jc w:val="center"/>
              <w:rPr>
                <w:lang w:val="en-US"/>
              </w:rPr>
            </w:pPr>
            <m:oMathPara>
              <m:oMath>
                <m:sSub>
                  <m:sSubPr>
                    <m:ctrlPr>
                      <w:rPr>
                        <w:rFonts w:ascii="Cambria Math" w:hAnsi="Cambria Math"/>
                        <w:i/>
                        <w:lang w:val="en-US"/>
                      </w:rPr>
                    </m:ctrlPr>
                  </m:sSubPr>
                  <m:e>
                    <m:r>
                      <w:rPr>
                        <w:rFonts w:ascii="Cambria Math" w:hAnsi="Cambria Math"/>
                        <w:lang w:val="en-US"/>
                      </w:rPr>
                      <m:t>X</m:t>
                    </m:r>
                  </m:e>
                  <m:sub>
                    <m:r>
                      <m:rPr>
                        <m:nor/>
                      </m:rPr>
                      <w:rPr>
                        <w:rFonts w:ascii="Cambria Math" w:hAnsi="Cambria Math"/>
                        <w:lang w:val="en-US"/>
                      </w:rPr>
                      <m:t>ash</m:t>
                    </m:r>
                  </m:sub>
                </m:sSub>
              </m:oMath>
            </m:oMathPara>
          </w:p>
        </w:tc>
        <w:tc>
          <w:tcPr>
            <w:tcW w:w="831" w:type="dxa"/>
            <w:vAlign w:val="center"/>
          </w:tcPr>
          <w:p w14:paraId="08FA76D8" w14:textId="5994EAC4" w:rsidR="00B4603E" w:rsidRDefault="00B4603E" w:rsidP="00670698">
            <w:pPr>
              <w:spacing w:after="0" w:line="276" w:lineRule="auto"/>
              <w:ind w:right="0" w:firstLine="0"/>
              <w:jc w:val="right"/>
              <w:rPr>
                <w:lang w:val="en-US"/>
              </w:rPr>
            </w:pPr>
            <w:r>
              <w:rPr>
                <w:lang w:val="en-US"/>
              </w:rPr>
              <w:t>1.00</w:t>
            </w:r>
          </w:p>
        </w:tc>
        <w:tc>
          <w:tcPr>
            <w:tcW w:w="1504" w:type="dxa"/>
            <w:vAlign w:val="center"/>
          </w:tcPr>
          <w:p w14:paraId="0BADFEB5" w14:textId="11182453" w:rsidR="00B4603E" w:rsidRDefault="00B4603E" w:rsidP="00670698">
            <w:pPr>
              <w:spacing w:after="0" w:line="276" w:lineRule="auto"/>
              <w:ind w:right="0" w:firstLine="0"/>
              <w:jc w:val="right"/>
              <w:rPr>
                <w:lang w:val="en-US"/>
              </w:rPr>
            </w:pPr>
            <w:r w:rsidRPr="00F54177">
              <w:rPr>
                <w:lang w:val="en-US"/>
              </w:rPr>
              <w:t xml:space="preserve">14.84 </w:t>
            </w:r>
          </w:p>
        </w:tc>
        <w:tc>
          <w:tcPr>
            <w:tcW w:w="1506" w:type="dxa"/>
            <w:vAlign w:val="center"/>
          </w:tcPr>
          <w:p w14:paraId="2D112F1C" w14:textId="671EFF95" w:rsidR="00B4603E" w:rsidRDefault="00B4603E" w:rsidP="00670698">
            <w:pPr>
              <w:spacing w:after="0" w:line="276" w:lineRule="auto"/>
              <w:ind w:right="0" w:firstLine="0"/>
              <w:jc w:val="right"/>
              <w:rPr>
                <w:lang w:val="en-US"/>
              </w:rPr>
            </w:pPr>
            <w:r w:rsidRPr="00F54177">
              <w:rPr>
                <w:lang w:val="en-US"/>
              </w:rPr>
              <w:t xml:space="preserve">35.34 </w:t>
            </w:r>
          </w:p>
        </w:tc>
        <w:tc>
          <w:tcPr>
            <w:tcW w:w="1976" w:type="dxa"/>
            <w:vAlign w:val="center"/>
          </w:tcPr>
          <w:p w14:paraId="07491859" w14:textId="3AFF5351" w:rsidR="00B4603E" w:rsidRDefault="00B4603E" w:rsidP="00670698">
            <w:pPr>
              <w:spacing w:after="0" w:line="276" w:lineRule="auto"/>
              <w:ind w:right="0" w:firstLine="0"/>
              <w:jc w:val="right"/>
              <w:rPr>
                <w:lang w:val="en-US"/>
              </w:rPr>
            </w:pPr>
            <w:r w:rsidRPr="00F54177">
              <w:rPr>
                <w:lang w:val="en-US"/>
              </w:rPr>
              <w:t xml:space="preserve">28.34 </w:t>
            </w:r>
          </w:p>
        </w:tc>
        <w:tc>
          <w:tcPr>
            <w:tcW w:w="1842" w:type="dxa"/>
            <w:vAlign w:val="center"/>
          </w:tcPr>
          <w:p w14:paraId="1A37B346" w14:textId="5A58AC4F" w:rsidR="00B4603E" w:rsidRDefault="00B4603E" w:rsidP="00670698">
            <w:pPr>
              <w:spacing w:after="0" w:line="276" w:lineRule="auto"/>
              <w:ind w:right="0" w:firstLine="0"/>
              <w:jc w:val="right"/>
              <w:rPr>
                <w:lang w:val="en-US"/>
              </w:rPr>
            </w:pPr>
            <w:r w:rsidRPr="00F54177">
              <w:rPr>
                <w:lang w:val="en-US"/>
              </w:rPr>
              <w:t>19.14</w:t>
            </w:r>
          </w:p>
        </w:tc>
      </w:tr>
      <w:tr w:rsidR="002670A1" w14:paraId="31B6B6BC" w14:textId="77777777" w:rsidTr="00670698">
        <w:tc>
          <w:tcPr>
            <w:tcW w:w="754" w:type="dxa"/>
            <w:vAlign w:val="center"/>
          </w:tcPr>
          <w:p w14:paraId="28C64C9D" w14:textId="6881463B" w:rsidR="00B4603E" w:rsidRDefault="00B4603E" w:rsidP="00670698">
            <w:pPr>
              <w:spacing w:after="0" w:line="276" w:lineRule="auto"/>
              <w:ind w:right="0" w:firstLine="0"/>
              <w:jc w:val="right"/>
              <w:rPr>
                <w:lang w:val="en-US"/>
              </w:rPr>
            </w:pPr>
            <w:r>
              <w:rPr>
                <w:lang w:val="en-US"/>
              </w:rPr>
              <w:t>13</w:t>
            </w:r>
          </w:p>
        </w:tc>
        <w:tc>
          <w:tcPr>
            <w:tcW w:w="1793" w:type="dxa"/>
            <w:vAlign w:val="center"/>
          </w:tcPr>
          <w:p w14:paraId="5A75F54E" w14:textId="3F0F8502" w:rsidR="00B4603E" w:rsidRDefault="000025D6" w:rsidP="00670698">
            <w:pPr>
              <w:spacing w:after="0" w:line="276" w:lineRule="auto"/>
              <w:ind w:right="0" w:firstLine="0"/>
              <w:jc w:val="center"/>
              <w:rPr>
                <w:lang w:val="en-US"/>
              </w:rPr>
            </w:pPr>
            <m:oMathPara>
              <m:oMath>
                <m:sSub>
                  <m:sSubPr>
                    <m:ctrlPr>
                      <w:rPr>
                        <w:rFonts w:ascii="Cambria Math" w:hAnsi="Cambria Math"/>
                        <w:i/>
                        <w:lang w:val="en-US"/>
                      </w:rPr>
                    </m:ctrlPr>
                  </m:sSubPr>
                  <m:e>
                    <m:r>
                      <w:rPr>
                        <w:rFonts w:ascii="Cambria Math" w:hAnsi="Cambria Math"/>
                        <w:lang w:val="en-US"/>
                      </w:rPr>
                      <m:t>S</m:t>
                    </m:r>
                  </m:e>
                  <m:sub>
                    <m:r>
                      <m:rPr>
                        <m:nor/>
                      </m:rPr>
                      <w:rPr>
                        <w:rFonts w:ascii="Cambria Math" w:hAnsi="Cambria Math"/>
                        <w:lang w:val="en-US"/>
                      </w:rPr>
                      <m:t>ion</m:t>
                    </m:r>
                  </m:sub>
                </m:sSub>
              </m:oMath>
            </m:oMathPara>
          </w:p>
        </w:tc>
        <w:tc>
          <w:tcPr>
            <w:tcW w:w="831" w:type="dxa"/>
            <w:vAlign w:val="center"/>
          </w:tcPr>
          <w:p w14:paraId="7A509C1B" w14:textId="40FF3A98" w:rsidR="00B4603E" w:rsidRDefault="00B4603E" w:rsidP="00670698">
            <w:pPr>
              <w:spacing w:after="0" w:line="276" w:lineRule="auto"/>
              <w:ind w:right="0" w:firstLine="0"/>
              <w:jc w:val="right"/>
              <w:rPr>
                <w:lang w:val="en-US"/>
              </w:rPr>
            </w:pPr>
            <w:r w:rsidRPr="00531DBF">
              <w:rPr>
                <w:lang w:val="en-US"/>
              </w:rPr>
              <w:t>0.0</w:t>
            </w:r>
            <w:r>
              <w:rPr>
                <w:lang w:val="en-US"/>
              </w:rPr>
              <w:t>5</w:t>
            </w:r>
          </w:p>
        </w:tc>
        <w:tc>
          <w:tcPr>
            <w:tcW w:w="1504" w:type="dxa"/>
            <w:vAlign w:val="center"/>
          </w:tcPr>
          <w:p w14:paraId="0181B1CC" w14:textId="66362CC3" w:rsidR="00B4603E" w:rsidRDefault="00B4603E" w:rsidP="00670698">
            <w:pPr>
              <w:spacing w:after="0" w:line="276" w:lineRule="auto"/>
              <w:ind w:right="0" w:firstLine="0"/>
              <w:jc w:val="right"/>
              <w:rPr>
                <w:lang w:val="en-US"/>
              </w:rPr>
            </w:pPr>
            <w:r w:rsidRPr="00F54177">
              <w:rPr>
                <w:lang w:val="en-US"/>
              </w:rPr>
              <w:t>-0.0</w:t>
            </w:r>
            <w:r>
              <w:rPr>
                <w:lang w:val="en-US"/>
              </w:rPr>
              <w:t>3</w:t>
            </w:r>
            <w:r w:rsidRPr="00F54177">
              <w:rPr>
                <w:lang w:val="en-US"/>
              </w:rPr>
              <w:t xml:space="preserve"> </w:t>
            </w:r>
          </w:p>
        </w:tc>
        <w:tc>
          <w:tcPr>
            <w:tcW w:w="1506" w:type="dxa"/>
            <w:vAlign w:val="center"/>
          </w:tcPr>
          <w:p w14:paraId="678E877E" w14:textId="2B3FE5A6" w:rsidR="00B4603E" w:rsidRDefault="00B4603E" w:rsidP="00670698">
            <w:pPr>
              <w:spacing w:after="0" w:line="276" w:lineRule="auto"/>
              <w:ind w:right="0" w:firstLine="0"/>
              <w:jc w:val="right"/>
              <w:rPr>
                <w:lang w:val="en-US"/>
              </w:rPr>
            </w:pPr>
            <w:r w:rsidRPr="00F54177">
              <w:rPr>
                <w:lang w:val="en-US"/>
              </w:rPr>
              <w:t>0.0</w:t>
            </w:r>
            <w:r>
              <w:rPr>
                <w:lang w:val="en-US"/>
              </w:rPr>
              <w:t>0</w:t>
            </w:r>
            <w:r w:rsidRPr="00F54177">
              <w:rPr>
                <w:lang w:val="en-US"/>
              </w:rPr>
              <w:t xml:space="preserve"> </w:t>
            </w:r>
          </w:p>
        </w:tc>
        <w:tc>
          <w:tcPr>
            <w:tcW w:w="1976" w:type="dxa"/>
            <w:vAlign w:val="center"/>
          </w:tcPr>
          <w:p w14:paraId="61F0E94E" w14:textId="702C2D54" w:rsidR="00B4603E" w:rsidRDefault="00B4603E" w:rsidP="00670698">
            <w:pPr>
              <w:spacing w:after="0" w:line="276" w:lineRule="auto"/>
              <w:ind w:right="0" w:firstLine="0"/>
              <w:jc w:val="right"/>
              <w:rPr>
                <w:lang w:val="en-US"/>
              </w:rPr>
            </w:pPr>
            <w:r w:rsidRPr="00F54177">
              <w:rPr>
                <w:lang w:val="en-US"/>
              </w:rPr>
              <w:t>0.</w:t>
            </w:r>
            <w:r>
              <w:rPr>
                <w:lang w:val="en-US"/>
              </w:rPr>
              <w:t>01</w:t>
            </w:r>
            <w:r w:rsidRPr="00F54177">
              <w:rPr>
                <w:lang w:val="en-US"/>
              </w:rPr>
              <w:t xml:space="preserve"> </w:t>
            </w:r>
          </w:p>
        </w:tc>
        <w:tc>
          <w:tcPr>
            <w:tcW w:w="1842" w:type="dxa"/>
            <w:vAlign w:val="center"/>
          </w:tcPr>
          <w:p w14:paraId="7233364A" w14:textId="16D7269F" w:rsidR="00B4603E" w:rsidRDefault="00B4603E" w:rsidP="00670698">
            <w:pPr>
              <w:spacing w:after="0" w:line="276" w:lineRule="auto"/>
              <w:ind w:right="0" w:firstLine="0"/>
              <w:jc w:val="right"/>
              <w:rPr>
                <w:lang w:val="en-US"/>
              </w:rPr>
            </w:pPr>
            <w:r w:rsidRPr="00F54177">
              <w:rPr>
                <w:lang w:val="en-US"/>
              </w:rPr>
              <w:t>0.0</w:t>
            </w:r>
            <w:r>
              <w:rPr>
                <w:lang w:val="en-US"/>
              </w:rPr>
              <w:t>2</w:t>
            </w:r>
          </w:p>
        </w:tc>
      </w:tr>
      <w:tr w:rsidR="002670A1" w14:paraId="622679A5" w14:textId="77777777" w:rsidTr="00670698">
        <w:tc>
          <w:tcPr>
            <w:tcW w:w="754" w:type="dxa"/>
            <w:vAlign w:val="center"/>
          </w:tcPr>
          <w:p w14:paraId="0A50AD59" w14:textId="5D05CB57" w:rsidR="00B4603E" w:rsidRDefault="00B4603E" w:rsidP="00670698">
            <w:pPr>
              <w:spacing w:after="0" w:line="276" w:lineRule="auto"/>
              <w:ind w:right="0" w:firstLine="0"/>
              <w:jc w:val="right"/>
              <w:rPr>
                <w:lang w:val="en-US"/>
              </w:rPr>
            </w:pPr>
            <w:r>
              <w:rPr>
                <w:lang w:val="en-US"/>
              </w:rPr>
              <w:t>14</w:t>
            </w:r>
          </w:p>
        </w:tc>
        <w:tc>
          <w:tcPr>
            <w:tcW w:w="1793" w:type="dxa"/>
            <w:vAlign w:val="center"/>
          </w:tcPr>
          <w:p w14:paraId="5416EFFF" w14:textId="42E88D66" w:rsidR="00B4603E" w:rsidRDefault="000025D6" w:rsidP="00670698">
            <w:pPr>
              <w:spacing w:after="0" w:line="276" w:lineRule="auto"/>
              <w:ind w:right="0" w:firstLine="0"/>
              <w:jc w:val="center"/>
              <w:rPr>
                <w:lang w:val="en-US"/>
              </w:rPr>
            </w:pPr>
            <m:oMathPara>
              <m:oMath>
                <m:sSub>
                  <m:sSubPr>
                    <m:ctrlPr>
                      <w:rPr>
                        <w:rFonts w:ascii="Cambria Math" w:hAnsi="Cambria Math"/>
                        <w:i/>
                        <w:lang w:val="en-US"/>
                      </w:rPr>
                    </m:ctrlPr>
                  </m:sSubPr>
                  <m:e>
                    <m:r>
                      <w:rPr>
                        <w:rFonts w:ascii="Cambria Math" w:hAnsi="Cambria Math"/>
                        <w:lang w:val="en-US"/>
                      </w:rPr>
                      <m:t>S</m:t>
                    </m:r>
                  </m:e>
                  <m:sub>
                    <m:r>
                      <m:rPr>
                        <m:nor/>
                      </m:rPr>
                      <w:rPr>
                        <w:rFonts w:ascii="Cambria Math" w:hAnsi="Cambria Math"/>
                        <w:lang w:val="en-US"/>
                      </w:rPr>
                      <m:t>ac-</m:t>
                    </m:r>
                  </m:sub>
                </m:sSub>
              </m:oMath>
            </m:oMathPara>
          </w:p>
        </w:tc>
        <w:tc>
          <w:tcPr>
            <w:tcW w:w="831" w:type="dxa"/>
            <w:vAlign w:val="center"/>
          </w:tcPr>
          <w:p w14:paraId="0F01DA1D" w14:textId="1A77A772" w:rsidR="00B4603E" w:rsidRDefault="00B4603E" w:rsidP="00670698">
            <w:pPr>
              <w:spacing w:after="0" w:line="276" w:lineRule="auto"/>
              <w:ind w:right="0" w:firstLine="0"/>
              <w:jc w:val="right"/>
              <w:rPr>
                <w:lang w:val="en-US"/>
              </w:rPr>
            </w:pPr>
            <w:r w:rsidRPr="00531DBF">
              <w:rPr>
                <w:lang w:val="en-US"/>
              </w:rPr>
              <w:t>0.0</w:t>
            </w:r>
            <w:r>
              <w:rPr>
                <w:lang w:val="en-US"/>
              </w:rPr>
              <w:t>5</w:t>
            </w:r>
          </w:p>
        </w:tc>
        <w:tc>
          <w:tcPr>
            <w:tcW w:w="1504" w:type="dxa"/>
            <w:vAlign w:val="center"/>
          </w:tcPr>
          <w:p w14:paraId="55194128" w14:textId="47601FEA" w:rsidR="00B4603E" w:rsidRDefault="00B4603E" w:rsidP="00670698">
            <w:pPr>
              <w:spacing w:after="0" w:line="276" w:lineRule="auto"/>
              <w:ind w:right="0" w:firstLine="0"/>
              <w:jc w:val="right"/>
              <w:rPr>
                <w:lang w:val="en-US"/>
              </w:rPr>
            </w:pPr>
            <w:r w:rsidRPr="00F54177">
              <w:rPr>
                <w:lang w:val="en-US"/>
              </w:rPr>
              <w:t>1.</w:t>
            </w:r>
            <w:r>
              <w:rPr>
                <w:lang w:val="en-US"/>
              </w:rPr>
              <w:t>02</w:t>
            </w:r>
            <w:r w:rsidRPr="00F54177">
              <w:rPr>
                <w:lang w:val="en-US"/>
              </w:rPr>
              <w:t xml:space="preserve"> </w:t>
            </w:r>
          </w:p>
        </w:tc>
        <w:tc>
          <w:tcPr>
            <w:tcW w:w="1506" w:type="dxa"/>
            <w:vAlign w:val="center"/>
          </w:tcPr>
          <w:p w14:paraId="44E58554" w14:textId="4D59E812" w:rsidR="00B4603E" w:rsidRDefault="00B4603E" w:rsidP="00670698">
            <w:pPr>
              <w:spacing w:after="0" w:line="276" w:lineRule="auto"/>
              <w:ind w:right="0" w:firstLine="0"/>
              <w:jc w:val="right"/>
              <w:rPr>
                <w:lang w:val="en-US"/>
              </w:rPr>
            </w:pPr>
            <w:r>
              <w:rPr>
                <w:lang w:val="en-US"/>
              </w:rPr>
              <w:t>5.46</w:t>
            </w:r>
          </w:p>
        </w:tc>
        <w:tc>
          <w:tcPr>
            <w:tcW w:w="1976" w:type="dxa"/>
            <w:vAlign w:val="center"/>
          </w:tcPr>
          <w:p w14:paraId="3438D3A3" w14:textId="69D3E6B9" w:rsidR="00B4603E" w:rsidRDefault="00B4603E" w:rsidP="00670698">
            <w:pPr>
              <w:spacing w:after="0" w:line="276" w:lineRule="auto"/>
              <w:ind w:right="0" w:firstLine="0"/>
              <w:jc w:val="right"/>
              <w:rPr>
                <w:lang w:val="en-US"/>
              </w:rPr>
            </w:pPr>
            <w:r>
              <w:rPr>
                <w:lang w:val="en-US"/>
              </w:rPr>
              <w:t>0</w:t>
            </w:r>
            <w:r w:rsidRPr="00F54177">
              <w:rPr>
                <w:lang w:val="en-US"/>
              </w:rPr>
              <w:t>.</w:t>
            </w:r>
            <w:r>
              <w:rPr>
                <w:lang w:val="en-US"/>
              </w:rPr>
              <w:t>99</w:t>
            </w:r>
            <w:r w:rsidRPr="00F54177">
              <w:rPr>
                <w:lang w:val="en-US"/>
              </w:rPr>
              <w:t xml:space="preserve"> </w:t>
            </w:r>
          </w:p>
        </w:tc>
        <w:tc>
          <w:tcPr>
            <w:tcW w:w="1842" w:type="dxa"/>
            <w:vAlign w:val="center"/>
          </w:tcPr>
          <w:p w14:paraId="031BF22E" w14:textId="56F16605" w:rsidR="00B4603E" w:rsidRDefault="00B4603E" w:rsidP="00670698">
            <w:pPr>
              <w:spacing w:after="0" w:line="276" w:lineRule="auto"/>
              <w:ind w:right="0" w:firstLine="0"/>
              <w:jc w:val="right"/>
              <w:rPr>
                <w:lang w:val="en-US"/>
              </w:rPr>
            </w:pPr>
            <w:r w:rsidRPr="00F54177">
              <w:rPr>
                <w:lang w:val="en-US"/>
              </w:rPr>
              <w:t>4.5</w:t>
            </w:r>
            <w:r>
              <w:rPr>
                <w:lang w:val="en-US"/>
              </w:rPr>
              <w:t>3</w:t>
            </w:r>
          </w:p>
        </w:tc>
      </w:tr>
      <w:tr w:rsidR="002670A1" w14:paraId="794F3F13" w14:textId="77777777" w:rsidTr="00670698">
        <w:tc>
          <w:tcPr>
            <w:tcW w:w="754" w:type="dxa"/>
            <w:vAlign w:val="center"/>
          </w:tcPr>
          <w:p w14:paraId="79158BDA" w14:textId="71D6B18B" w:rsidR="00B4603E" w:rsidRDefault="00B4603E" w:rsidP="00670698">
            <w:pPr>
              <w:spacing w:after="0" w:line="276" w:lineRule="auto"/>
              <w:ind w:right="0" w:firstLine="0"/>
              <w:jc w:val="right"/>
              <w:rPr>
                <w:lang w:val="en-US"/>
              </w:rPr>
            </w:pPr>
            <w:r>
              <w:rPr>
                <w:lang w:val="en-US"/>
              </w:rPr>
              <w:t>15</w:t>
            </w:r>
          </w:p>
        </w:tc>
        <w:tc>
          <w:tcPr>
            <w:tcW w:w="1793" w:type="dxa"/>
            <w:vAlign w:val="center"/>
          </w:tcPr>
          <w:p w14:paraId="4AA32407" w14:textId="6E8567F4" w:rsidR="00B4603E" w:rsidRDefault="000025D6" w:rsidP="00670698">
            <w:pPr>
              <w:spacing w:after="0" w:line="276" w:lineRule="auto"/>
              <w:ind w:right="0" w:firstLine="0"/>
              <w:jc w:val="center"/>
              <w:rPr>
                <w:lang w:val="en-US"/>
              </w:rPr>
            </w:pPr>
            <m:oMathPara>
              <m:oMath>
                <m:sSub>
                  <m:sSubPr>
                    <m:ctrlPr>
                      <w:rPr>
                        <w:rFonts w:ascii="Cambria Math" w:hAnsi="Cambria Math"/>
                        <w:i/>
                        <w:lang w:val="en-US"/>
                      </w:rPr>
                    </m:ctrlPr>
                  </m:sSubPr>
                  <m:e>
                    <m:r>
                      <w:rPr>
                        <w:rFonts w:ascii="Cambria Math" w:hAnsi="Cambria Math"/>
                        <w:lang w:val="en-US"/>
                      </w:rPr>
                      <m:t>S</m:t>
                    </m:r>
                  </m:e>
                  <m:sub>
                    <m:r>
                      <m:rPr>
                        <m:sty m:val="p"/>
                      </m:rPr>
                      <w:rPr>
                        <w:rFonts w:ascii="Cambria Math" w:hAnsi="Cambria Math"/>
                        <w:lang w:val="en-US"/>
                      </w:rPr>
                      <m:t>hco3-</m:t>
                    </m:r>
                  </m:sub>
                </m:sSub>
              </m:oMath>
            </m:oMathPara>
          </w:p>
        </w:tc>
        <w:tc>
          <w:tcPr>
            <w:tcW w:w="831" w:type="dxa"/>
            <w:vAlign w:val="center"/>
          </w:tcPr>
          <w:p w14:paraId="6FAA07B7" w14:textId="7B5F8C2A" w:rsidR="00B4603E" w:rsidRDefault="00B4603E" w:rsidP="00670698">
            <w:pPr>
              <w:spacing w:after="0" w:line="276" w:lineRule="auto"/>
              <w:ind w:right="0" w:firstLine="0"/>
              <w:jc w:val="right"/>
              <w:rPr>
                <w:lang w:val="en-US"/>
              </w:rPr>
            </w:pPr>
            <w:r>
              <w:rPr>
                <w:lang w:val="en-US"/>
              </w:rPr>
              <w:t>4.54</w:t>
            </w:r>
          </w:p>
        </w:tc>
        <w:tc>
          <w:tcPr>
            <w:tcW w:w="1504" w:type="dxa"/>
            <w:vAlign w:val="center"/>
          </w:tcPr>
          <w:p w14:paraId="68F6FC40" w14:textId="4DB51D23" w:rsidR="00B4603E" w:rsidRDefault="00B4603E" w:rsidP="00670698">
            <w:pPr>
              <w:spacing w:after="0" w:line="276" w:lineRule="auto"/>
              <w:ind w:right="0" w:firstLine="0"/>
              <w:jc w:val="right"/>
              <w:rPr>
                <w:lang w:val="en-US"/>
              </w:rPr>
            </w:pPr>
            <w:r>
              <w:rPr>
                <w:lang w:val="en-US"/>
              </w:rPr>
              <w:t>0.00</w:t>
            </w:r>
          </w:p>
        </w:tc>
        <w:tc>
          <w:tcPr>
            <w:tcW w:w="1506" w:type="dxa"/>
            <w:vAlign w:val="center"/>
          </w:tcPr>
          <w:p w14:paraId="66381E5B" w14:textId="0D28E16B" w:rsidR="00B4603E" w:rsidRDefault="00B4603E" w:rsidP="00670698">
            <w:pPr>
              <w:spacing w:after="0" w:line="276" w:lineRule="auto"/>
              <w:ind w:right="0" w:firstLine="0"/>
              <w:jc w:val="right"/>
              <w:rPr>
                <w:lang w:val="en-US"/>
              </w:rPr>
            </w:pPr>
            <w:r>
              <w:rPr>
                <w:lang w:val="en-US"/>
              </w:rPr>
              <w:t>0.00</w:t>
            </w:r>
          </w:p>
        </w:tc>
        <w:tc>
          <w:tcPr>
            <w:tcW w:w="1976" w:type="dxa"/>
            <w:vAlign w:val="center"/>
          </w:tcPr>
          <w:p w14:paraId="11F1739C" w14:textId="0147471D" w:rsidR="00B4603E" w:rsidRDefault="00B4603E" w:rsidP="00670698">
            <w:pPr>
              <w:spacing w:after="0" w:line="276" w:lineRule="auto"/>
              <w:ind w:right="0" w:firstLine="0"/>
              <w:jc w:val="right"/>
              <w:rPr>
                <w:lang w:val="en-US"/>
              </w:rPr>
            </w:pPr>
            <w:r>
              <w:rPr>
                <w:lang w:val="en-US"/>
              </w:rPr>
              <w:t>0.00</w:t>
            </w:r>
          </w:p>
        </w:tc>
        <w:tc>
          <w:tcPr>
            <w:tcW w:w="1842" w:type="dxa"/>
            <w:vAlign w:val="center"/>
          </w:tcPr>
          <w:p w14:paraId="76ECE662" w14:textId="05E3B9DE" w:rsidR="00B4603E" w:rsidRDefault="00B4603E" w:rsidP="00670698">
            <w:pPr>
              <w:spacing w:after="0" w:line="276" w:lineRule="auto"/>
              <w:ind w:right="0" w:firstLine="0"/>
              <w:jc w:val="right"/>
              <w:rPr>
                <w:lang w:val="en-US"/>
              </w:rPr>
            </w:pPr>
            <w:r>
              <w:rPr>
                <w:lang w:val="en-US"/>
              </w:rPr>
              <w:t>0.00</w:t>
            </w:r>
          </w:p>
        </w:tc>
      </w:tr>
      <w:tr w:rsidR="002670A1" w14:paraId="654AB89A" w14:textId="77777777" w:rsidTr="00670698">
        <w:tc>
          <w:tcPr>
            <w:tcW w:w="754" w:type="dxa"/>
            <w:vAlign w:val="center"/>
          </w:tcPr>
          <w:p w14:paraId="7033B74E" w14:textId="1FEC47D2" w:rsidR="00B4603E" w:rsidRDefault="00B4603E" w:rsidP="00670698">
            <w:pPr>
              <w:spacing w:after="0" w:line="276" w:lineRule="auto"/>
              <w:ind w:right="0" w:firstLine="0"/>
              <w:jc w:val="right"/>
              <w:rPr>
                <w:lang w:val="en-US"/>
              </w:rPr>
            </w:pPr>
            <w:r>
              <w:rPr>
                <w:lang w:val="en-US"/>
              </w:rPr>
              <w:t>16</w:t>
            </w:r>
          </w:p>
        </w:tc>
        <w:tc>
          <w:tcPr>
            <w:tcW w:w="1793" w:type="dxa"/>
            <w:vAlign w:val="center"/>
          </w:tcPr>
          <w:p w14:paraId="0B0C31D6" w14:textId="0EF1FD0C" w:rsidR="00B4603E" w:rsidRDefault="000025D6" w:rsidP="00670698">
            <w:pPr>
              <w:spacing w:after="0" w:line="276" w:lineRule="auto"/>
              <w:ind w:right="0" w:firstLine="0"/>
              <w:jc w:val="center"/>
              <w:rPr>
                <w:lang w:val="en-US"/>
              </w:rPr>
            </w:pPr>
            <m:oMathPara>
              <m:oMath>
                <m:sSub>
                  <m:sSubPr>
                    <m:ctrlPr>
                      <w:rPr>
                        <w:rFonts w:ascii="Cambria Math" w:hAnsi="Cambria Math"/>
                        <w:i/>
                        <w:lang w:val="en-US"/>
                      </w:rPr>
                    </m:ctrlPr>
                  </m:sSubPr>
                  <m:e>
                    <m:r>
                      <w:rPr>
                        <w:rFonts w:ascii="Cambria Math" w:hAnsi="Cambria Math"/>
                        <w:lang w:val="en-US"/>
                      </w:rPr>
                      <m:t>S</m:t>
                    </m:r>
                  </m:e>
                  <m:sub>
                    <m:r>
                      <m:rPr>
                        <m:nor/>
                      </m:rPr>
                      <w:rPr>
                        <w:rFonts w:ascii="Cambria Math" w:hAnsi="Cambria Math"/>
                        <w:lang w:val="en-US"/>
                      </w:rPr>
                      <m:t>nh3</m:t>
                    </m:r>
                  </m:sub>
                </m:sSub>
              </m:oMath>
            </m:oMathPara>
          </w:p>
        </w:tc>
        <w:tc>
          <w:tcPr>
            <w:tcW w:w="831" w:type="dxa"/>
            <w:vAlign w:val="center"/>
          </w:tcPr>
          <w:p w14:paraId="6DE09404" w14:textId="1B91199A" w:rsidR="00B4603E" w:rsidRDefault="00B4603E" w:rsidP="00670698">
            <w:pPr>
              <w:spacing w:after="0" w:line="276" w:lineRule="auto"/>
              <w:ind w:right="0" w:firstLine="0"/>
              <w:jc w:val="right"/>
              <w:rPr>
                <w:lang w:val="en-US"/>
              </w:rPr>
            </w:pPr>
            <w:r w:rsidRPr="00531DBF">
              <w:rPr>
                <w:lang w:val="en-US"/>
              </w:rPr>
              <w:t>0.</w:t>
            </w:r>
            <w:r>
              <w:rPr>
                <w:lang w:val="en-US"/>
              </w:rPr>
              <w:t>02</w:t>
            </w:r>
          </w:p>
        </w:tc>
        <w:tc>
          <w:tcPr>
            <w:tcW w:w="1504" w:type="dxa"/>
            <w:vAlign w:val="center"/>
          </w:tcPr>
          <w:p w14:paraId="5B9B3CE9" w14:textId="382BAC58" w:rsidR="00B4603E" w:rsidRDefault="00B4603E" w:rsidP="00670698">
            <w:pPr>
              <w:spacing w:after="0" w:line="276" w:lineRule="auto"/>
              <w:ind w:right="0" w:firstLine="0"/>
              <w:jc w:val="right"/>
              <w:rPr>
                <w:lang w:val="en-US"/>
              </w:rPr>
            </w:pPr>
            <w:r w:rsidRPr="00F54177">
              <w:rPr>
                <w:lang w:val="en-US"/>
              </w:rPr>
              <w:t>0</w:t>
            </w:r>
            <w:r>
              <w:rPr>
                <w:lang w:val="en-US"/>
              </w:rPr>
              <w:t>.00</w:t>
            </w:r>
          </w:p>
        </w:tc>
        <w:tc>
          <w:tcPr>
            <w:tcW w:w="1506" w:type="dxa"/>
            <w:vAlign w:val="center"/>
          </w:tcPr>
          <w:p w14:paraId="6D7CA037" w14:textId="745C8868" w:rsidR="00B4603E" w:rsidRDefault="00B4603E" w:rsidP="00670698">
            <w:pPr>
              <w:spacing w:after="0" w:line="276" w:lineRule="auto"/>
              <w:ind w:right="0" w:firstLine="0"/>
              <w:jc w:val="right"/>
              <w:rPr>
                <w:lang w:val="en-US"/>
              </w:rPr>
            </w:pPr>
            <w:r w:rsidRPr="00F54177">
              <w:rPr>
                <w:lang w:val="en-US"/>
              </w:rPr>
              <w:t>0</w:t>
            </w:r>
            <w:r>
              <w:rPr>
                <w:lang w:val="en-US"/>
              </w:rPr>
              <w:t>.00</w:t>
            </w:r>
          </w:p>
        </w:tc>
        <w:tc>
          <w:tcPr>
            <w:tcW w:w="1976" w:type="dxa"/>
            <w:vAlign w:val="center"/>
          </w:tcPr>
          <w:p w14:paraId="611B5B8F" w14:textId="267FD956" w:rsidR="00B4603E" w:rsidRDefault="00B4603E" w:rsidP="00670698">
            <w:pPr>
              <w:spacing w:after="0" w:line="276" w:lineRule="auto"/>
              <w:ind w:right="0" w:firstLine="0"/>
              <w:jc w:val="right"/>
              <w:rPr>
                <w:lang w:val="en-US"/>
              </w:rPr>
            </w:pPr>
            <w:r w:rsidRPr="00F54177">
              <w:rPr>
                <w:lang w:val="en-US"/>
              </w:rPr>
              <w:t>0</w:t>
            </w:r>
            <w:r>
              <w:rPr>
                <w:lang w:val="en-US"/>
              </w:rPr>
              <w:t>.00</w:t>
            </w:r>
          </w:p>
        </w:tc>
        <w:tc>
          <w:tcPr>
            <w:tcW w:w="1842" w:type="dxa"/>
            <w:vAlign w:val="center"/>
          </w:tcPr>
          <w:p w14:paraId="71946745" w14:textId="0C5E2A48" w:rsidR="00B4603E" w:rsidRDefault="00B4603E" w:rsidP="00670698">
            <w:pPr>
              <w:spacing w:after="0" w:line="276" w:lineRule="auto"/>
              <w:ind w:right="0" w:firstLine="0"/>
              <w:jc w:val="right"/>
              <w:rPr>
                <w:lang w:val="en-US"/>
              </w:rPr>
            </w:pPr>
            <w:r w:rsidRPr="00F54177">
              <w:rPr>
                <w:lang w:val="en-US"/>
              </w:rPr>
              <w:t>0.</w:t>
            </w:r>
            <w:r>
              <w:rPr>
                <w:lang w:val="en-US"/>
              </w:rPr>
              <w:t>42</w:t>
            </w:r>
          </w:p>
        </w:tc>
      </w:tr>
      <w:tr w:rsidR="002670A1" w14:paraId="426CC7CA" w14:textId="77777777" w:rsidTr="00670698">
        <w:tc>
          <w:tcPr>
            <w:tcW w:w="754" w:type="dxa"/>
            <w:vAlign w:val="center"/>
          </w:tcPr>
          <w:p w14:paraId="7E98D36B" w14:textId="22772052" w:rsidR="00B4603E" w:rsidRDefault="00B4603E" w:rsidP="00670698">
            <w:pPr>
              <w:spacing w:after="0" w:line="276" w:lineRule="auto"/>
              <w:ind w:right="0" w:firstLine="0"/>
              <w:jc w:val="right"/>
              <w:rPr>
                <w:lang w:val="en-US"/>
              </w:rPr>
            </w:pPr>
            <w:r>
              <w:rPr>
                <w:lang w:val="en-US"/>
              </w:rPr>
              <w:t>17</w:t>
            </w:r>
          </w:p>
        </w:tc>
        <w:tc>
          <w:tcPr>
            <w:tcW w:w="1793" w:type="dxa"/>
            <w:vAlign w:val="center"/>
          </w:tcPr>
          <w:p w14:paraId="47F3AA27" w14:textId="74855D25" w:rsidR="00B4603E" w:rsidRDefault="000025D6" w:rsidP="00670698">
            <w:pPr>
              <w:spacing w:after="0" w:line="276" w:lineRule="auto"/>
              <w:ind w:right="0" w:firstLine="0"/>
              <w:jc w:val="center"/>
              <w:rPr>
                <w:lang w:val="en-US"/>
              </w:rPr>
            </w:pPr>
            <m:oMathPara>
              <m:oMath>
                <m:sSub>
                  <m:sSubPr>
                    <m:ctrlPr>
                      <w:rPr>
                        <w:rFonts w:ascii="Cambria Math" w:hAnsi="Cambria Math"/>
                        <w:i/>
                        <w:lang w:val="en-US"/>
                      </w:rPr>
                    </m:ctrlPr>
                  </m:sSubPr>
                  <m:e>
                    <m:r>
                      <w:rPr>
                        <w:rFonts w:ascii="Cambria Math" w:hAnsi="Cambria Math"/>
                        <w:lang w:val="en-US"/>
                      </w:rPr>
                      <m:t>S</m:t>
                    </m:r>
                  </m:e>
                  <m:sub>
                    <m:r>
                      <m:rPr>
                        <m:sty m:val="p"/>
                      </m:rPr>
                      <w:rPr>
                        <w:rFonts w:ascii="Cambria Math" w:hAnsi="Cambria Math"/>
                        <w:lang w:val="en-US"/>
                      </w:rPr>
                      <m:t>ch4,gas</m:t>
                    </m:r>
                  </m:sub>
                </m:sSub>
              </m:oMath>
            </m:oMathPara>
          </w:p>
        </w:tc>
        <w:tc>
          <w:tcPr>
            <w:tcW w:w="831" w:type="dxa"/>
            <w:vAlign w:val="center"/>
          </w:tcPr>
          <w:p w14:paraId="69D384CA" w14:textId="288FE377" w:rsidR="00B4603E" w:rsidRDefault="00B4603E" w:rsidP="00670698">
            <w:pPr>
              <w:spacing w:after="0" w:line="276" w:lineRule="auto"/>
              <w:ind w:right="0" w:firstLine="0"/>
              <w:jc w:val="right"/>
              <w:rPr>
                <w:lang w:val="en-US"/>
              </w:rPr>
            </w:pPr>
            <w:r w:rsidRPr="00531DBF">
              <w:rPr>
                <w:lang w:val="en-US"/>
              </w:rPr>
              <w:t>0.</w:t>
            </w:r>
            <w:r>
              <w:rPr>
                <w:lang w:val="en-US"/>
              </w:rPr>
              <w:t>36</w:t>
            </w:r>
          </w:p>
        </w:tc>
        <w:tc>
          <w:tcPr>
            <w:tcW w:w="1504" w:type="dxa"/>
            <w:vAlign w:val="center"/>
          </w:tcPr>
          <w:p w14:paraId="729A256D" w14:textId="7E7F83A2" w:rsidR="00B4603E" w:rsidRDefault="00B4603E" w:rsidP="00670698">
            <w:pPr>
              <w:spacing w:after="0" w:line="276" w:lineRule="auto"/>
              <w:ind w:right="0" w:firstLine="0"/>
              <w:jc w:val="right"/>
              <w:rPr>
                <w:lang w:val="en-US"/>
              </w:rPr>
            </w:pPr>
            <w:r>
              <w:rPr>
                <w:lang w:val="en-US"/>
              </w:rPr>
              <w:t>0.00</w:t>
            </w:r>
          </w:p>
        </w:tc>
        <w:tc>
          <w:tcPr>
            <w:tcW w:w="1506" w:type="dxa"/>
            <w:vAlign w:val="center"/>
          </w:tcPr>
          <w:p w14:paraId="1E9AC3F4" w14:textId="1CE9E303" w:rsidR="00B4603E" w:rsidRDefault="00B4603E" w:rsidP="00670698">
            <w:pPr>
              <w:spacing w:after="0" w:line="276" w:lineRule="auto"/>
              <w:ind w:right="0" w:firstLine="0"/>
              <w:jc w:val="right"/>
              <w:rPr>
                <w:lang w:val="en-US"/>
              </w:rPr>
            </w:pPr>
            <w:r>
              <w:rPr>
                <w:lang w:val="en-US"/>
              </w:rPr>
              <w:t>0.00</w:t>
            </w:r>
          </w:p>
        </w:tc>
        <w:tc>
          <w:tcPr>
            <w:tcW w:w="1976" w:type="dxa"/>
            <w:vAlign w:val="center"/>
          </w:tcPr>
          <w:p w14:paraId="325C3D23" w14:textId="11C17BC2" w:rsidR="00B4603E" w:rsidRDefault="00B4603E" w:rsidP="00670698">
            <w:pPr>
              <w:spacing w:after="0" w:line="276" w:lineRule="auto"/>
              <w:ind w:right="0" w:firstLine="0"/>
              <w:jc w:val="right"/>
              <w:rPr>
                <w:lang w:val="en-US"/>
              </w:rPr>
            </w:pPr>
            <w:r>
              <w:rPr>
                <w:lang w:val="en-US"/>
              </w:rPr>
              <w:t>0.00</w:t>
            </w:r>
          </w:p>
        </w:tc>
        <w:tc>
          <w:tcPr>
            <w:tcW w:w="1842" w:type="dxa"/>
            <w:vAlign w:val="center"/>
          </w:tcPr>
          <w:p w14:paraId="17A224DC" w14:textId="5B513585" w:rsidR="00B4603E" w:rsidRDefault="00B4603E" w:rsidP="00670698">
            <w:pPr>
              <w:spacing w:after="0" w:line="276" w:lineRule="auto"/>
              <w:ind w:right="0" w:firstLine="0"/>
              <w:jc w:val="right"/>
              <w:rPr>
                <w:lang w:val="en-US"/>
              </w:rPr>
            </w:pPr>
            <w:r>
              <w:rPr>
                <w:lang w:val="en-US"/>
              </w:rPr>
              <w:t>0.00</w:t>
            </w:r>
          </w:p>
        </w:tc>
      </w:tr>
      <w:tr w:rsidR="002670A1" w14:paraId="0307BCEF" w14:textId="77777777" w:rsidTr="00670698">
        <w:tc>
          <w:tcPr>
            <w:tcW w:w="754" w:type="dxa"/>
            <w:tcBorders>
              <w:bottom w:val="dotted" w:sz="4" w:space="0" w:color="auto"/>
            </w:tcBorders>
            <w:vAlign w:val="center"/>
          </w:tcPr>
          <w:p w14:paraId="62396F3E" w14:textId="20AC3D7F" w:rsidR="00B4603E" w:rsidRDefault="00B4603E" w:rsidP="00670698">
            <w:pPr>
              <w:spacing w:after="0" w:line="276" w:lineRule="auto"/>
              <w:ind w:right="0" w:firstLine="0"/>
              <w:jc w:val="right"/>
              <w:rPr>
                <w:lang w:val="en-US"/>
              </w:rPr>
            </w:pPr>
            <w:r>
              <w:rPr>
                <w:lang w:val="en-US"/>
              </w:rPr>
              <w:t>18</w:t>
            </w:r>
          </w:p>
        </w:tc>
        <w:tc>
          <w:tcPr>
            <w:tcW w:w="1793" w:type="dxa"/>
            <w:tcBorders>
              <w:bottom w:val="dotted" w:sz="4" w:space="0" w:color="auto"/>
            </w:tcBorders>
            <w:vAlign w:val="center"/>
          </w:tcPr>
          <w:p w14:paraId="506D75B7" w14:textId="3B533F97" w:rsidR="00B4603E" w:rsidRDefault="000025D6" w:rsidP="00670698">
            <w:pPr>
              <w:spacing w:after="0" w:line="276" w:lineRule="auto"/>
              <w:ind w:right="0" w:firstLine="0"/>
              <w:jc w:val="center"/>
              <w:rPr>
                <w:lang w:val="en-US"/>
              </w:rPr>
            </w:pPr>
            <m:oMathPara>
              <m:oMath>
                <m:sSub>
                  <m:sSubPr>
                    <m:ctrlPr>
                      <w:rPr>
                        <w:rFonts w:ascii="Cambria Math" w:hAnsi="Cambria Math"/>
                        <w:i/>
                        <w:lang w:val="en-US"/>
                      </w:rPr>
                    </m:ctrlPr>
                  </m:sSubPr>
                  <m:e>
                    <m:r>
                      <w:rPr>
                        <w:rFonts w:ascii="Cambria Math" w:hAnsi="Cambria Math"/>
                        <w:lang w:val="en-US"/>
                      </w:rPr>
                      <m:t>S</m:t>
                    </m:r>
                  </m:e>
                  <m:sub>
                    <m:r>
                      <m:rPr>
                        <m:sty m:val="p"/>
                      </m:rPr>
                      <w:rPr>
                        <w:rFonts w:ascii="Cambria Math" w:hAnsi="Cambria Math"/>
                        <w:lang w:val="en-US"/>
                      </w:rPr>
                      <m:t>co2,gas</m:t>
                    </m:r>
                  </m:sub>
                </m:sSub>
              </m:oMath>
            </m:oMathPara>
          </w:p>
        </w:tc>
        <w:tc>
          <w:tcPr>
            <w:tcW w:w="831" w:type="dxa"/>
            <w:tcBorders>
              <w:bottom w:val="dotted" w:sz="4" w:space="0" w:color="auto"/>
            </w:tcBorders>
            <w:vAlign w:val="center"/>
          </w:tcPr>
          <w:p w14:paraId="1249BF4E" w14:textId="331620C0" w:rsidR="00B4603E" w:rsidRDefault="00B4603E" w:rsidP="00670698">
            <w:pPr>
              <w:spacing w:after="0" w:line="276" w:lineRule="auto"/>
              <w:ind w:right="0" w:firstLine="0"/>
              <w:jc w:val="right"/>
              <w:rPr>
                <w:lang w:val="en-US"/>
              </w:rPr>
            </w:pPr>
            <w:r w:rsidRPr="00531DBF">
              <w:rPr>
                <w:lang w:val="en-US"/>
              </w:rPr>
              <w:t>0.</w:t>
            </w:r>
            <w:r>
              <w:rPr>
                <w:lang w:val="en-US"/>
              </w:rPr>
              <w:t>66</w:t>
            </w:r>
          </w:p>
        </w:tc>
        <w:tc>
          <w:tcPr>
            <w:tcW w:w="1504" w:type="dxa"/>
            <w:tcBorders>
              <w:bottom w:val="dotted" w:sz="4" w:space="0" w:color="auto"/>
            </w:tcBorders>
            <w:vAlign w:val="center"/>
          </w:tcPr>
          <w:p w14:paraId="323CD44D" w14:textId="7CE9CB9E" w:rsidR="00B4603E" w:rsidRDefault="00B4603E" w:rsidP="00670698">
            <w:pPr>
              <w:spacing w:after="0" w:line="276" w:lineRule="auto"/>
              <w:ind w:right="0" w:firstLine="0"/>
              <w:jc w:val="right"/>
              <w:rPr>
                <w:lang w:val="en-US"/>
              </w:rPr>
            </w:pPr>
            <w:r>
              <w:rPr>
                <w:lang w:val="en-US"/>
              </w:rPr>
              <w:t>0.00</w:t>
            </w:r>
          </w:p>
        </w:tc>
        <w:tc>
          <w:tcPr>
            <w:tcW w:w="1506" w:type="dxa"/>
            <w:tcBorders>
              <w:bottom w:val="dotted" w:sz="4" w:space="0" w:color="auto"/>
            </w:tcBorders>
            <w:vAlign w:val="center"/>
          </w:tcPr>
          <w:p w14:paraId="62A953F4" w14:textId="53B6ACDA" w:rsidR="00B4603E" w:rsidRDefault="00B4603E" w:rsidP="00670698">
            <w:pPr>
              <w:spacing w:after="0" w:line="276" w:lineRule="auto"/>
              <w:ind w:right="0" w:firstLine="0"/>
              <w:jc w:val="right"/>
              <w:rPr>
                <w:lang w:val="en-US"/>
              </w:rPr>
            </w:pPr>
            <w:r>
              <w:rPr>
                <w:lang w:val="en-US"/>
              </w:rPr>
              <w:t>0.00</w:t>
            </w:r>
          </w:p>
        </w:tc>
        <w:tc>
          <w:tcPr>
            <w:tcW w:w="1976" w:type="dxa"/>
            <w:tcBorders>
              <w:bottom w:val="dotted" w:sz="4" w:space="0" w:color="auto"/>
            </w:tcBorders>
            <w:vAlign w:val="center"/>
          </w:tcPr>
          <w:p w14:paraId="1506AA82" w14:textId="46B57357" w:rsidR="00B4603E" w:rsidRDefault="00B4603E" w:rsidP="00670698">
            <w:pPr>
              <w:spacing w:after="0" w:line="276" w:lineRule="auto"/>
              <w:ind w:right="0" w:firstLine="0"/>
              <w:jc w:val="right"/>
              <w:rPr>
                <w:lang w:val="en-US"/>
              </w:rPr>
            </w:pPr>
            <w:r>
              <w:rPr>
                <w:lang w:val="en-US"/>
              </w:rPr>
              <w:t>0.00</w:t>
            </w:r>
          </w:p>
        </w:tc>
        <w:tc>
          <w:tcPr>
            <w:tcW w:w="1842" w:type="dxa"/>
            <w:tcBorders>
              <w:bottom w:val="dotted" w:sz="4" w:space="0" w:color="auto"/>
            </w:tcBorders>
            <w:vAlign w:val="center"/>
          </w:tcPr>
          <w:p w14:paraId="3BC80229" w14:textId="557F0DCD" w:rsidR="00B4603E" w:rsidRDefault="00B4603E" w:rsidP="00670698">
            <w:pPr>
              <w:spacing w:after="0" w:line="276" w:lineRule="auto"/>
              <w:ind w:right="0" w:firstLine="0"/>
              <w:jc w:val="right"/>
              <w:rPr>
                <w:lang w:val="en-US"/>
              </w:rPr>
            </w:pPr>
            <w:r>
              <w:rPr>
                <w:lang w:val="en-US"/>
              </w:rPr>
              <w:t>0.00</w:t>
            </w:r>
          </w:p>
        </w:tc>
      </w:tr>
      <w:tr w:rsidR="002670A1" w14:paraId="7E15139C" w14:textId="77777777" w:rsidTr="00670698">
        <w:tc>
          <w:tcPr>
            <w:tcW w:w="754" w:type="dxa"/>
            <w:tcBorders>
              <w:top w:val="dotted" w:sz="4" w:space="0" w:color="auto"/>
            </w:tcBorders>
            <w:vAlign w:val="center"/>
          </w:tcPr>
          <w:p w14:paraId="5AE7CEBA" w14:textId="415266A4" w:rsidR="00B4603E" w:rsidRDefault="00B4603E" w:rsidP="00670698">
            <w:pPr>
              <w:spacing w:after="0" w:line="276" w:lineRule="auto"/>
              <w:ind w:right="0" w:firstLine="0"/>
              <w:jc w:val="right"/>
              <w:rPr>
                <w:lang w:val="en-US"/>
              </w:rPr>
            </w:pPr>
            <w:r>
              <w:rPr>
                <w:lang w:val="en-US"/>
              </w:rPr>
              <w:t>19</w:t>
            </w:r>
          </w:p>
        </w:tc>
        <w:tc>
          <w:tcPr>
            <w:tcW w:w="1793" w:type="dxa"/>
            <w:tcBorders>
              <w:top w:val="dotted" w:sz="4" w:space="0" w:color="auto"/>
            </w:tcBorders>
            <w:vAlign w:val="center"/>
          </w:tcPr>
          <w:p w14:paraId="09F28E5E" w14:textId="03BB53F5" w:rsidR="00B4603E" w:rsidRDefault="000025D6" w:rsidP="00670698">
            <w:pPr>
              <w:spacing w:after="0" w:line="276" w:lineRule="auto"/>
              <w:ind w:right="0" w:firstLine="0"/>
              <w:jc w:val="center"/>
              <w:rPr>
                <w:lang w:val="en-US"/>
              </w:rPr>
            </w:pPr>
            <m:oMathPara>
              <m:oMath>
                <m:sSub>
                  <m:sSubPr>
                    <m:ctrlPr>
                      <w:rPr>
                        <w:rFonts w:ascii="Cambria Math" w:hAnsi="Cambria Math"/>
                        <w:sz w:val="22"/>
                      </w:rPr>
                    </m:ctrlPr>
                  </m:sSubPr>
                  <m:e>
                    <m:r>
                      <w:rPr>
                        <w:rFonts w:ascii="Cambria Math" w:hAnsi="Cambria Math"/>
                        <w:sz w:val="22"/>
                      </w:rPr>
                      <m:t>V</m:t>
                    </m:r>
                  </m:e>
                  <m:sub>
                    <m:r>
                      <m:rPr>
                        <m:nor/>
                      </m:rPr>
                      <w:rPr>
                        <w:rFonts w:ascii="Cambria Math" w:hAnsi="Cambria Math"/>
                        <w:sz w:val="22"/>
                        <w:lang w:val="en-US"/>
                      </w:rPr>
                      <m:t>C</m:t>
                    </m:r>
                    <m:sSub>
                      <m:sSubPr>
                        <m:ctrlPr>
                          <w:rPr>
                            <w:rFonts w:ascii="Cambria Math" w:hAnsi="Cambria Math"/>
                            <w:sz w:val="22"/>
                          </w:rPr>
                        </m:ctrlPr>
                      </m:sSubPr>
                      <m:e>
                        <m:r>
                          <m:rPr>
                            <m:nor/>
                          </m:rPr>
                          <w:rPr>
                            <w:rFonts w:ascii="Cambria Math" w:hAnsi="Cambria Math"/>
                            <w:sz w:val="22"/>
                            <w:lang w:val="en-US"/>
                          </w:rPr>
                          <m:t>H</m:t>
                        </m:r>
                      </m:e>
                      <m:sub>
                        <m:r>
                          <m:rPr>
                            <m:nor/>
                          </m:rPr>
                          <w:rPr>
                            <w:rFonts w:ascii="Cambria Math" w:hAnsi="Cambria Math"/>
                            <w:sz w:val="22"/>
                            <w:lang w:val="en-US"/>
                          </w:rPr>
                          <m:t>4</m:t>
                        </m:r>
                      </m:sub>
                    </m:sSub>
                    <m:r>
                      <m:rPr>
                        <m:sty m:val="p"/>
                      </m:rPr>
                      <w:rPr>
                        <w:rFonts w:ascii="Cambria Math" w:hAnsi="Cambria Math"/>
                        <w:sz w:val="22"/>
                        <w:lang w:val="en-US"/>
                      </w:rPr>
                      <m:t>,GS</m:t>
                    </m:r>
                  </m:sub>
                </m:sSub>
              </m:oMath>
            </m:oMathPara>
          </w:p>
        </w:tc>
        <w:tc>
          <w:tcPr>
            <w:tcW w:w="831" w:type="dxa"/>
            <w:tcBorders>
              <w:top w:val="dotted" w:sz="4" w:space="0" w:color="auto"/>
            </w:tcBorders>
            <w:vAlign w:val="center"/>
          </w:tcPr>
          <w:p w14:paraId="394C59A1" w14:textId="72F33B64" w:rsidR="00B4603E" w:rsidRDefault="00B4603E" w:rsidP="00670698">
            <w:pPr>
              <w:spacing w:after="0" w:line="276" w:lineRule="auto"/>
              <w:ind w:right="0" w:firstLine="0"/>
              <w:jc w:val="right"/>
              <w:rPr>
                <w:lang w:val="en-US"/>
              </w:rPr>
            </w:pPr>
            <w:r>
              <w:rPr>
                <w:lang w:val="en-US"/>
              </w:rPr>
              <w:t>46</w:t>
            </w:r>
          </w:p>
        </w:tc>
        <w:tc>
          <w:tcPr>
            <w:tcW w:w="1504" w:type="dxa"/>
            <w:tcBorders>
              <w:top w:val="dotted" w:sz="4" w:space="0" w:color="auto"/>
            </w:tcBorders>
            <w:vAlign w:val="center"/>
          </w:tcPr>
          <w:p w14:paraId="41175925" w14:textId="303570A6" w:rsidR="00B4603E" w:rsidRDefault="00B4603E" w:rsidP="00670698">
            <w:pPr>
              <w:spacing w:after="0" w:line="276" w:lineRule="auto"/>
              <w:ind w:right="0" w:firstLine="0"/>
              <w:jc w:val="right"/>
              <w:rPr>
                <w:lang w:val="en-US"/>
              </w:rPr>
            </w:pPr>
            <w:r>
              <w:rPr>
                <w:lang w:val="en-US"/>
              </w:rPr>
              <w:t>-</w:t>
            </w:r>
          </w:p>
        </w:tc>
        <w:tc>
          <w:tcPr>
            <w:tcW w:w="1506" w:type="dxa"/>
            <w:tcBorders>
              <w:top w:val="dotted" w:sz="4" w:space="0" w:color="auto"/>
            </w:tcBorders>
            <w:vAlign w:val="center"/>
          </w:tcPr>
          <w:p w14:paraId="37C3AA3F" w14:textId="2211FAF8" w:rsidR="00B4603E" w:rsidRDefault="00B4603E" w:rsidP="00670698">
            <w:pPr>
              <w:spacing w:after="0" w:line="276" w:lineRule="auto"/>
              <w:ind w:right="0" w:firstLine="0"/>
              <w:jc w:val="right"/>
              <w:rPr>
                <w:lang w:val="en-US"/>
              </w:rPr>
            </w:pPr>
            <w:r>
              <w:rPr>
                <w:lang w:val="en-US"/>
              </w:rPr>
              <w:t>-</w:t>
            </w:r>
          </w:p>
        </w:tc>
        <w:tc>
          <w:tcPr>
            <w:tcW w:w="1976" w:type="dxa"/>
            <w:tcBorders>
              <w:top w:val="dotted" w:sz="4" w:space="0" w:color="auto"/>
            </w:tcBorders>
            <w:vAlign w:val="center"/>
          </w:tcPr>
          <w:p w14:paraId="68670980" w14:textId="3A16B918" w:rsidR="00B4603E" w:rsidRDefault="00B4603E" w:rsidP="00670698">
            <w:pPr>
              <w:spacing w:after="0" w:line="276" w:lineRule="auto"/>
              <w:ind w:right="0" w:firstLine="0"/>
              <w:jc w:val="right"/>
              <w:rPr>
                <w:lang w:val="en-US"/>
              </w:rPr>
            </w:pPr>
            <w:r>
              <w:rPr>
                <w:lang w:val="en-US"/>
              </w:rPr>
              <w:t>-</w:t>
            </w:r>
          </w:p>
        </w:tc>
        <w:tc>
          <w:tcPr>
            <w:tcW w:w="1842" w:type="dxa"/>
            <w:tcBorders>
              <w:top w:val="dotted" w:sz="4" w:space="0" w:color="auto"/>
            </w:tcBorders>
            <w:vAlign w:val="center"/>
          </w:tcPr>
          <w:p w14:paraId="53E472CD" w14:textId="06414D30" w:rsidR="00B4603E" w:rsidRDefault="00B4603E" w:rsidP="00670698">
            <w:pPr>
              <w:spacing w:after="0" w:line="276" w:lineRule="auto"/>
              <w:ind w:right="0" w:firstLine="0"/>
              <w:jc w:val="right"/>
              <w:rPr>
                <w:lang w:val="en-US"/>
              </w:rPr>
            </w:pPr>
            <w:r>
              <w:rPr>
                <w:lang w:val="en-US"/>
              </w:rPr>
              <w:t>-</w:t>
            </w:r>
          </w:p>
        </w:tc>
      </w:tr>
      <w:tr w:rsidR="002670A1" w14:paraId="22728A63" w14:textId="77777777" w:rsidTr="00670698">
        <w:tc>
          <w:tcPr>
            <w:tcW w:w="754" w:type="dxa"/>
            <w:tcBorders>
              <w:bottom w:val="dotted" w:sz="4" w:space="0" w:color="auto"/>
            </w:tcBorders>
            <w:vAlign w:val="center"/>
          </w:tcPr>
          <w:p w14:paraId="3B9BB63A" w14:textId="5406169B" w:rsidR="00B4603E" w:rsidRDefault="00B4603E" w:rsidP="00670698">
            <w:pPr>
              <w:spacing w:after="0" w:line="276" w:lineRule="auto"/>
              <w:ind w:right="0" w:firstLine="0"/>
              <w:jc w:val="right"/>
              <w:rPr>
                <w:lang w:val="en-US"/>
              </w:rPr>
            </w:pPr>
            <w:r>
              <w:rPr>
                <w:lang w:val="en-US"/>
              </w:rPr>
              <w:t>20</w:t>
            </w:r>
          </w:p>
        </w:tc>
        <w:tc>
          <w:tcPr>
            <w:tcW w:w="1793" w:type="dxa"/>
            <w:tcBorders>
              <w:bottom w:val="dotted" w:sz="4" w:space="0" w:color="auto"/>
            </w:tcBorders>
            <w:vAlign w:val="center"/>
          </w:tcPr>
          <w:p w14:paraId="5FAA9354" w14:textId="44909826" w:rsidR="00B4603E" w:rsidRDefault="000025D6" w:rsidP="00670698">
            <w:pPr>
              <w:spacing w:after="0" w:line="276" w:lineRule="auto"/>
              <w:ind w:right="0" w:firstLine="0"/>
              <w:jc w:val="center"/>
              <w:rPr>
                <w:lang w:val="en-US"/>
              </w:rPr>
            </w:pPr>
            <m:oMathPara>
              <m:oMath>
                <m:sSub>
                  <m:sSubPr>
                    <m:ctrlPr>
                      <w:rPr>
                        <w:rFonts w:ascii="Cambria Math" w:hAnsi="Cambria Math"/>
                        <w:sz w:val="22"/>
                      </w:rPr>
                    </m:ctrlPr>
                  </m:sSubPr>
                  <m:e>
                    <m:r>
                      <w:rPr>
                        <w:rFonts w:ascii="Cambria Math" w:hAnsi="Cambria Math"/>
                        <w:sz w:val="22"/>
                      </w:rPr>
                      <m:t>V</m:t>
                    </m:r>
                  </m:e>
                  <m:sub>
                    <m:sSub>
                      <m:sSubPr>
                        <m:ctrlPr>
                          <w:rPr>
                            <w:rFonts w:ascii="Cambria Math" w:hAnsi="Cambria Math"/>
                            <w:sz w:val="22"/>
                          </w:rPr>
                        </m:ctrlPr>
                      </m:sSubPr>
                      <m:e>
                        <m:r>
                          <m:rPr>
                            <m:nor/>
                          </m:rPr>
                          <w:rPr>
                            <w:rFonts w:ascii="Cambria Math" w:hAnsi="Cambria Math"/>
                            <w:sz w:val="22"/>
                            <w:lang w:val="en-US"/>
                          </w:rPr>
                          <m:t>CO</m:t>
                        </m:r>
                      </m:e>
                      <m:sub>
                        <m:r>
                          <m:rPr>
                            <m:nor/>
                          </m:rPr>
                          <w:rPr>
                            <w:rFonts w:ascii="Cambria Math" w:hAnsi="Cambria Math"/>
                            <w:sz w:val="22"/>
                            <w:lang w:val="en-US"/>
                          </w:rPr>
                          <m:t>2</m:t>
                        </m:r>
                      </m:sub>
                    </m:sSub>
                    <m:r>
                      <m:rPr>
                        <m:sty m:val="p"/>
                      </m:rPr>
                      <w:rPr>
                        <w:rFonts w:ascii="Cambria Math" w:hAnsi="Cambria Math"/>
                        <w:sz w:val="22"/>
                        <w:lang w:val="en-US"/>
                      </w:rPr>
                      <m:t>,GS</m:t>
                    </m:r>
                  </m:sub>
                </m:sSub>
              </m:oMath>
            </m:oMathPara>
          </w:p>
        </w:tc>
        <w:tc>
          <w:tcPr>
            <w:tcW w:w="831" w:type="dxa"/>
            <w:tcBorders>
              <w:bottom w:val="dotted" w:sz="4" w:space="0" w:color="auto"/>
            </w:tcBorders>
            <w:vAlign w:val="center"/>
          </w:tcPr>
          <w:p w14:paraId="2DE2E990" w14:textId="783A5CC4" w:rsidR="00B4603E" w:rsidRDefault="00B4603E" w:rsidP="00670698">
            <w:pPr>
              <w:spacing w:after="0" w:line="276" w:lineRule="auto"/>
              <w:ind w:right="0" w:firstLine="0"/>
              <w:jc w:val="right"/>
              <w:rPr>
                <w:lang w:val="en-US"/>
              </w:rPr>
            </w:pPr>
            <w:r>
              <w:rPr>
                <w:lang w:val="en-US"/>
              </w:rPr>
              <w:t>46</w:t>
            </w:r>
          </w:p>
        </w:tc>
        <w:tc>
          <w:tcPr>
            <w:tcW w:w="1504" w:type="dxa"/>
            <w:tcBorders>
              <w:bottom w:val="dotted" w:sz="4" w:space="0" w:color="auto"/>
            </w:tcBorders>
            <w:vAlign w:val="center"/>
          </w:tcPr>
          <w:p w14:paraId="7527104D" w14:textId="0D2F5AB6" w:rsidR="00B4603E" w:rsidRDefault="00B4603E" w:rsidP="00670698">
            <w:pPr>
              <w:spacing w:after="0" w:line="276" w:lineRule="auto"/>
              <w:ind w:right="0" w:firstLine="0"/>
              <w:jc w:val="right"/>
              <w:rPr>
                <w:lang w:val="en-US"/>
              </w:rPr>
            </w:pPr>
            <w:r>
              <w:rPr>
                <w:lang w:val="en-US"/>
              </w:rPr>
              <w:t>-</w:t>
            </w:r>
          </w:p>
        </w:tc>
        <w:tc>
          <w:tcPr>
            <w:tcW w:w="1506" w:type="dxa"/>
            <w:tcBorders>
              <w:bottom w:val="dotted" w:sz="4" w:space="0" w:color="auto"/>
            </w:tcBorders>
            <w:vAlign w:val="center"/>
          </w:tcPr>
          <w:p w14:paraId="76A955C0" w14:textId="26D5B26B" w:rsidR="00B4603E" w:rsidRDefault="00B4603E" w:rsidP="00670698">
            <w:pPr>
              <w:spacing w:after="0" w:line="276" w:lineRule="auto"/>
              <w:ind w:right="0" w:firstLine="0"/>
              <w:jc w:val="right"/>
              <w:rPr>
                <w:lang w:val="en-US"/>
              </w:rPr>
            </w:pPr>
            <w:r>
              <w:rPr>
                <w:lang w:val="en-US"/>
              </w:rPr>
              <w:t>-</w:t>
            </w:r>
          </w:p>
        </w:tc>
        <w:tc>
          <w:tcPr>
            <w:tcW w:w="1976" w:type="dxa"/>
            <w:tcBorders>
              <w:bottom w:val="dotted" w:sz="4" w:space="0" w:color="auto"/>
            </w:tcBorders>
            <w:vAlign w:val="center"/>
          </w:tcPr>
          <w:p w14:paraId="594BA9A6" w14:textId="14C79FD8" w:rsidR="00B4603E" w:rsidRDefault="00B4603E" w:rsidP="00670698">
            <w:pPr>
              <w:spacing w:after="0" w:line="276" w:lineRule="auto"/>
              <w:ind w:right="0" w:firstLine="0"/>
              <w:jc w:val="right"/>
              <w:rPr>
                <w:lang w:val="en-US"/>
              </w:rPr>
            </w:pPr>
            <w:r>
              <w:rPr>
                <w:lang w:val="en-US"/>
              </w:rPr>
              <w:t>-</w:t>
            </w:r>
          </w:p>
        </w:tc>
        <w:tc>
          <w:tcPr>
            <w:tcW w:w="1842" w:type="dxa"/>
            <w:tcBorders>
              <w:bottom w:val="dotted" w:sz="4" w:space="0" w:color="auto"/>
            </w:tcBorders>
            <w:vAlign w:val="center"/>
          </w:tcPr>
          <w:p w14:paraId="46B82BBB" w14:textId="123AEA81" w:rsidR="00B4603E" w:rsidRDefault="00B4603E" w:rsidP="00670698">
            <w:pPr>
              <w:spacing w:after="0" w:line="276" w:lineRule="auto"/>
              <w:ind w:right="0" w:firstLine="0"/>
              <w:jc w:val="right"/>
              <w:rPr>
                <w:lang w:val="en-US"/>
              </w:rPr>
            </w:pPr>
            <w:r>
              <w:rPr>
                <w:lang w:val="en-US"/>
              </w:rPr>
              <w:t>-</w:t>
            </w:r>
          </w:p>
        </w:tc>
      </w:tr>
      <w:tr w:rsidR="002670A1" w14:paraId="5B282985" w14:textId="77777777" w:rsidTr="00670698">
        <w:tc>
          <w:tcPr>
            <w:tcW w:w="754" w:type="dxa"/>
            <w:tcBorders>
              <w:top w:val="dotted" w:sz="4" w:space="0" w:color="auto"/>
              <w:bottom w:val="single" w:sz="4" w:space="0" w:color="auto"/>
            </w:tcBorders>
            <w:vAlign w:val="center"/>
          </w:tcPr>
          <w:p w14:paraId="726D2326" w14:textId="7D634267" w:rsidR="00B4603E" w:rsidRDefault="00B4603E" w:rsidP="00670698">
            <w:pPr>
              <w:spacing w:after="0" w:line="276" w:lineRule="auto"/>
              <w:ind w:right="0" w:firstLine="0"/>
              <w:jc w:val="right"/>
              <w:rPr>
                <w:lang w:val="en-US"/>
              </w:rPr>
            </w:pPr>
            <w:r>
              <w:rPr>
                <w:lang w:val="en-US"/>
              </w:rPr>
              <w:t>-</w:t>
            </w:r>
          </w:p>
        </w:tc>
        <w:tc>
          <w:tcPr>
            <w:tcW w:w="1793" w:type="dxa"/>
            <w:tcBorders>
              <w:top w:val="dotted" w:sz="4" w:space="0" w:color="auto"/>
              <w:bottom w:val="single" w:sz="4" w:space="0" w:color="auto"/>
            </w:tcBorders>
            <w:vAlign w:val="center"/>
          </w:tcPr>
          <w:p w14:paraId="5FEA688E" w14:textId="5ED1C2E2" w:rsidR="00B4603E" w:rsidRDefault="00B4603E" w:rsidP="00670698">
            <w:pPr>
              <w:spacing w:after="0" w:line="276" w:lineRule="auto"/>
              <w:ind w:right="0" w:firstLine="0"/>
              <w:jc w:val="center"/>
              <w:rPr>
                <w:lang w:val="en-US"/>
              </w:rPr>
            </w:pPr>
            <w:r>
              <w:rPr>
                <w:lang w:val="en-US"/>
              </w:rPr>
              <w:t>pH</w:t>
            </w:r>
          </w:p>
        </w:tc>
        <w:tc>
          <w:tcPr>
            <w:tcW w:w="831" w:type="dxa"/>
            <w:tcBorders>
              <w:top w:val="dotted" w:sz="4" w:space="0" w:color="auto"/>
              <w:bottom w:val="single" w:sz="4" w:space="0" w:color="auto"/>
            </w:tcBorders>
            <w:vAlign w:val="center"/>
          </w:tcPr>
          <w:p w14:paraId="3EBA0440" w14:textId="7205CB8D" w:rsidR="00B4603E" w:rsidRDefault="00B4603E" w:rsidP="00670698">
            <w:pPr>
              <w:spacing w:after="0" w:line="276" w:lineRule="auto"/>
              <w:ind w:right="0" w:firstLine="0"/>
              <w:jc w:val="right"/>
              <w:rPr>
                <w:lang w:val="en-US"/>
              </w:rPr>
            </w:pPr>
            <w:r>
              <w:rPr>
                <w:lang w:val="en-US"/>
              </w:rPr>
              <w:t>-</w:t>
            </w:r>
          </w:p>
        </w:tc>
        <w:tc>
          <w:tcPr>
            <w:tcW w:w="1504" w:type="dxa"/>
            <w:tcBorders>
              <w:top w:val="dotted" w:sz="4" w:space="0" w:color="auto"/>
              <w:bottom w:val="single" w:sz="4" w:space="0" w:color="auto"/>
            </w:tcBorders>
            <w:vAlign w:val="center"/>
          </w:tcPr>
          <w:p w14:paraId="0141DDFA" w14:textId="6CB7B9C1" w:rsidR="00B4603E" w:rsidRDefault="00B4603E" w:rsidP="00670698">
            <w:pPr>
              <w:spacing w:after="0" w:line="276" w:lineRule="auto"/>
              <w:ind w:right="0" w:firstLine="0"/>
              <w:jc w:val="right"/>
              <w:rPr>
                <w:lang w:val="en-US"/>
              </w:rPr>
            </w:pPr>
            <w:r>
              <w:rPr>
                <w:lang w:val="en-US"/>
              </w:rPr>
              <w:t>3.8</w:t>
            </w:r>
          </w:p>
        </w:tc>
        <w:tc>
          <w:tcPr>
            <w:tcW w:w="1506" w:type="dxa"/>
            <w:tcBorders>
              <w:top w:val="dotted" w:sz="4" w:space="0" w:color="auto"/>
              <w:bottom w:val="single" w:sz="4" w:space="0" w:color="auto"/>
            </w:tcBorders>
            <w:vAlign w:val="center"/>
          </w:tcPr>
          <w:p w14:paraId="56ED6150" w14:textId="6F2A80CB" w:rsidR="00B4603E" w:rsidRDefault="00B4603E" w:rsidP="00670698">
            <w:pPr>
              <w:spacing w:after="0" w:line="276" w:lineRule="auto"/>
              <w:ind w:right="0" w:firstLine="0"/>
              <w:jc w:val="right"/>
              <w:rPr>
                <w:lang w:val="en-US"/>
              </w:rPr>
            </w:pPr>
            <w:r>
              <w:rPr>
                <w:lang w:val="en-US"/>
              </w:rPr>
              <w:t>4.8</w:t>
            </w:r>
          </w:p>
        </w:tc>
        <w:tc>
          <w:tcPr>
            <w:tcW w:w="1976" w:type="dxa"/>
            <w:tcBorders>
              <w:top w:val="dotted" w:sz="4" w:space="0" w:color="auto"/>
              <w:bottom w:val="single" w:sz="4" w:space="0" w:color="auto"/>
            </w:tcBorders>
            <w:vAlign w:val="center"/>
          </w:tcPr>
          <w:p w14:paraId="6BBB1B51" w14:textId="494BD7F1" w:rsidR="00B4603E" w:rsidRDefault="00B4603E" w:rsidP="00670698">
            <w:pPr>
              <w:spacing w:after="0" w:line="276" w:lineRule="auto"/>
              <w:ind w:right="0" w:firstLine="0"/>
              <w:jc w:val="right"/>
              <w:rPr>
                <w:lang w:val="en-US"/>
              </w:rPr>
            </w:pPr>
            <w:r>
              <w:rPr>
                <w:lang w:val="en-US"/>
              </w:rPr>
              <w:t>4.9</w:t>
            </w:r>
          </w:p>
        </w:tc>
        <w:tc>
          <w:tcPr>
            <w:tcW w:w="1842" w:type="dxa"/>
            <w:tcBorders>
              <w:top w:val="dotted" w:sz="4" w:space="0" w:color="auto"/>
              <w:bottom w:val="single" w:sz="4" w:space="0" w:color="auto"/>
            </w:tcBorders>
            <w:vAlign w:val="center"/>
          </w:tcPr>
          <w:p w14:paraId="0413F541" w14:textId="794315F3" w:rsidR="00B4603E" w:rsidRDefault="00B4603E" w:rsidP="00670698">
            <w:pPr>
              <w:spacing w:after="0" w:line="276" w:lineRule="auto"/>
              <w:ind w:right="0" w:firstLine="0"/>
              <w:jc w:val="right"/>
              <w:rPr>
                <w:lang w:val="en-US"/>
              </w:rPr>
            </w:pPr>
            <w:r>
              <w:rPr>
                <w:lang w:val="en-US"/>
              </w:rPr>
              <w:t>8.54</w:t>
            </w:r>
          </w:p>
        </w:tc>
      </w:tr>
    </w:tbl>
    <w:p w14:paraId="52462C75" w14:textId="77777777" w:rsidR="00CD7403" w:rsidRDefault="00CD7403" w:rsidP="00670698">
      <w:pPr>
        <w:spacing w:line="240" w:lineRule="auto"/>
        <w:ind w:right="-610" w:firstLine="0"/>
        <w:rPr>
          <w:sz w:val="18"/>
          <w:lang w:val="en-US"/>
        </w:rPr>
      </w:pPr>
      <w:proofErr w:type="spellStart"/>
      <w:proofErr w:type="gramStart"/>
      <w:r>
        <w:rPr>
          <w:sz w:val="18"/>
          <w:vertAlign w:val="superscript"/>
          <w:lang w:val="en-US"/>
        </w:rPr>
        <w:t>a</w:t>
      </w:r>
      <w:proofErr w:type="spellEnd"/>
      <w:proofErr w:type="gramEnd"/>
      <w:r>
        <w:rPr>
          <w:sz w:val="18"/>
          <w:lang w:val="en-US"/>
        </w:rPr>
        <w:t xml:space="preserve"> Initial conditions </w:t>
      </w:r>
      <w:r w:rsidRPr="00531DBF">
        <w:rPr>
          <w:sz w:val="18"/>
          <w:lang w:val="en-US"/>
        </w:rPr>
        <w:t>before transition into steady-state</w:t>
      </w:r>
      <w:r>
        <w:rPr>
          <w:sz w:val="18"/>
          <w:lang w:val="en-US"/>
        </w:rPr>
        <w:t xml:space="preserve"> (SS). D</w:t>
      </w:r>
      <w:r w:rsidRPr="00531DBF">
        <w:rPr>
          <w:sz w:val="18"/>
          <w:lang w:val="en-US"/>
        </w:rPr>
        <w:t>ynamic simulation</w:t>
      </w:r>
      <w:r>
        <w:rPr>
          <w:sz w:val="18"/>
          <w:lang w:val="en-US"/>
        </w:rPr>
        <w:t>s</w:t>
      </w:r>
      <w:r w:rsidRPr="00531DBF">
        <w:rPr>
          <w:sz w:val="18"/>
          <w:lang w:val="en-US"/>
        </w:rPr>
        <w:t xml:space="preserve"> start</w:t>
      </w:r>
      <w:r>
        <w:rPr>
          <w:sz w:val="18"/>
          <w:lang w:val="en-US"/>
        </w:rPr>
        <w:t xml:space="preserve"> </w:t>
      </w:r>
      <w:r w:rsidRPr="00531DBF">
        <w:rPr>
          <w:sz w:val="18"/>
          <w:lang w:val="en-US"/>
        </w:rPr>
        <w:t xml:space="preserve">from </w:t>
      </w:r>
      <w:r>
        <w:rPr>
          <w:sz w:val="18"/>
          <w:lang w:val="en-US"/>
        </w:rPr>
        <w:t xml:space="preserve">SS </w:t>
      </w:r>
      <w:r w:rsidRPr="00531DBF">
        <w:rPr>
          <w:sz w:val="18"/>
          <w:lang w:val="en-US"/>
        </w:rPr>
        <w:t>condition</w:t>
      </w:r>
      <w:r>
        <w:rPr>
          <w:sz w:val="18"/>
          <w:lang w:val="en-US"/>
        </w:rPr>
        <w:t xml:space="preserve">s (except </w:t>
      </w:r>
      <m:oMath>
        <m:sSub>
          <m:sSubPr>
            <m:ctrlPr>
              <w:rPr>
                <w:rFonts w:ascii="Cambria Math" w:hAnsi="Cambria Math"/>
                <w:i/>
                <w:sz w:val="18"/>
                <w:lang w:val="en-US"/>
              </w:rPr>
            </m:ctrlPr>
          </m:sSubPr>
          <m:e>
            <m:r>
              <w:rPr>
                <w:rFonts w:ascii="Cambria Math" w:hAnsi="Cambria Math"/>
                <w:sz w:val="18"/>
                <w:lang w:val="en-US"/>
              </w:rPr>
              <m:t>V</m:t>
            </m:r>
          </m:e>
          <m:sub>
            <m:r>
              <m:rPr>
                <m:sty m:val="p"/>
              </m:rPr>
              <w:rPr>
                <w:rFonts w:ascii="Cambria Math" w:hAnsi="Cambria Math"/>
                <w:sz w:val="18"/>
                <w:lang w:val="en-US"/>
              </w:rPr>
              <m:t>C</m:t>
            </m:r>
            <m:sSub>
              <m:sSubPr>
                <m:ctrlPr>
                  <w:rPr>
                    <w:rFonts w:ascii="Cambria Math" w:hAnsi="Cambria Math"/>
                    <w:sz w:val="18"/>
                    <w:lang w:val="en-US"/>
                  </w:rPr>
                </m:ctrlPr>
              </m:sSubPr>
              <m:e>
                <m:r>
                  <m:rPr>
                    <m:sty m:val="p"/>
                  </m:rPr>
                  <w:rPr>
                    <w:rFonts w:ascii="Cambria Math" w:hAnsi="Cambria Math"/>
                    <w:sz w:val="18"/>
                    <w:lang w:val="en-US"/>
                  </w:rPr>
                  <m:t>H</m:t>
                </m:r>
              </m:e>
              <m:sub>
                <m:r>
                  <m:rPr>
                    <m:sty m:val="p"/>
                  </m:rPr>
                  <w:rPr>
                    <w:rFonts w:ascii="Cambria Math" w:hAnsi="Cambria Math"/>
                    <w:sz w:val="18"/>
                    <w:lang w:val="en-US"/>
                  </w:rPr>
                  <m:t>4</m:t>
                </m:r>
              </m:sub>
            </m:sSub>
            <m:r>
              <m:rPr>
                <m:sty m:val="p"/>
              </m:rPr>
              <w:rPr>
                <w:rFonts w:ascii="Cambria Math" w:hAnsi="Cambria Math"/>
                <w:sz w:val="18"/>
                <w:lang w:val="en-US"/>
              </w:rPr>
              <m:t>,GS</m:t>
            </m:r>
          </m:sub>
        </m:sSub>
      </m:oMath>
      <w:r>
        <w:rPr>
          <w:sz w:val="18"/>
          <w:lang w:val="en-US"/>
        </w:rPr>
        <w:t xml:space="preserve"> and </w:t>
      </w:r>
      <m:oMath>
        <m:sSub>
          <m:sSubPr>
            <m:ctrlPr>
              <w:rPr>
                <w:rFonts w:ascii="Cambria Math" w:hAnsi="Cambria Math"/>
                <w:i/>
                <w:sz w:val="18"/>
                <w:lang w:val="en-US"/>
              </w:rPr>
            </m:ctrlPr>
          </m:sSubPr>
          <m:e>
            <m:r>
              <w:rPr>
                <w:rFonts w:ascii="Cambria Math" w:hAnsi="Cambria Math"/>
                <w:sz w:val="18"/>
                <w:lang w:val="en-US"/>
              </w:rPr>
              <m:t>V</m:t>
            </m:r>
          </m:e>
          <m:sub>
            <m:r>
              <m:rPr>
                <m:sty m:val="p"/>
              </m:rPr>
              <w:rPr>
                <w:rFonts w:ascii="Cambria Math" w:hAnsi="Cambria Math"/>
                <w:sz w:val="18"/>
                <w:lang w:val="en-US"/>
              </w:rPr>
              <m:t>C</m:t>
            </m:r>
            <m:sSub>
              <m:sSubPr>
                <m:ctrlPr>
                  <w:rPr>
                    <w:rFonts w:ascii="Cambria Math" w:hAnsi="Cambria Math"/>
                    <w:sz w:val="18"/>
                    <w:lang w:val="en-US"/>
                  </w:rPr>
                </m:ctrlPr>
              </m:sSubPr>
              <m:e>
                <m:r>
                  <m:rPr>
                    <m:sty m:val="p"/>
                  </m:rPr>
                  <w:rPr>
                    <w:rFonts w:ascii="Cambria Math" w:hAnsi="Cambria Math"/>
                    <w:sz w:val="18"/>
                    <w:lang w:val="en-US"/>
                  </w:rPr>
                  <m:t>O</m:t>
                </m:r>
              </m:e>
              <m:sub>
                <m:r>
                  <w:rPr>
                    <w:rFonts w:ascii="Cambria Math" w:hAnsi="Cambria Math"/>
                    <w:sz w:val="18"/>
                    <w:lang w:val="en-US"/>
                  </w:rPr>
                  <m:t>2</m:t>
                </m:r>
              </m:sub>
            </m:sSub>
            <m:r>
              <m:rPr>
                <m:sty m:val="p"/>
              </m:rPr>
              <w:rPr>
                <w:rFonts w:ascii="Cambria Math" w:hAnsi="Cambria Math"/>
                <w:sz w:val="18"/>
                <w:lang w:val="en-US"/>
              </w:rPr>
              <m:t>,GS</m:t>
            </m:r>
          </m:sub>
        </m:sSub>
      </m:oMath>
      <w:r>
        <w:rPr>
          <w:sz w:val="18"/>
          <w:lang w:val="en-US"/>
        </w:rPr>
        <w:t>)</w:t>
      </w:r>
      <w:r w:rsidRPr="00531DBF">
        <w:rPr>
          <w:sz w:val="18"/>
          <w:lang w:val="en-US"/>
        </w:rPr>
        <w:t>.</w:t>
      </w:r>
    </w:p>
    <w:p w14:paraId="731E9A1C" w14:textId="23AEB956" w:rsidR="005C1BAB" w:rsidRPr="00670698" w:rsidRDefault="005C1BAB">
      <w:pPr>
        <w:spacing w:line="240" w:lineRule="auto"/>
        <w:ind w:right="-610" w:firstLine="0"/>
        <w:rPr>
          <w:sz w:val="32"/>
          <w:szCs w:val="32"/>
          <w:lang w:val="en-US"/>
        </w:rPr>
      </w:pPr>
      <w:r>
        <w:rPr>
          <w:sz w:val="18"/>
          <w:vertAlign w:val="superscript"/>
          <w:lang w:val="en-US"/>
        </w:rPr>
        <w:t>b</w:t>
      </w:r>
      <w:r>
        <w:rPr>
          <w:sz w:val="18"/>
          <w:lang w:val="en-US"/>
        </w:rPr>
        <w:t xml:space="preserve"> Influent concentrations are based on substrate characterization in Tab. 1</w:t>
      </w:r>
      <w:r w:rsidR="00100F54">
        <w:rPr>
          <w:sz w:val="18"/>
          <w:lang w:val="en-US"/>
        </w:rPr>
        <w:t xml:space="preserve"> and further substrate analyses at DBFZ. C</w:t>
      </w:r>
      <w:r>
        <w:rPr>
          <w:sz w:val="18"/>
          <w:lang w:val="en-US"/>
        </w:rPr>
        <w:t xml:space="preserve">omputations </w:t>
      </w:r>
      <w:r w:rsidR="00100F54">
        <w:rPr>
          <w:sz w:val="18"/>
          <w:lang w:val="en-US"/>
        </w:rPr>
        <w:t xml:space="preserve">were done </w:t>
      </w:r>
      <w:r>
        <w:rPr>
          <w:sz w:val="18"/>
          <w:lang w:val="en-US"/>
        </w:rPr>
        <w:t>according to Delory et al. (2025).</w:t>
      </w:r>
    </w:p>
    <w:p w14:paraId="336E7A67" w14:textId="6D28FDE0" w:rsidR="00CD7403" w:rsidRDefault="005C1BAB" w:rsidP="00670698">
      <w:pPr>
        <w:spacing w:line="240" w:lineRule="auto"/>
        <w:ind w:right="-610" w:firstLine="0"/>
        <w:rPr>
          <w:sz w:val="18"/>
          <w:lang w:val="en-US"/>
        </w:rPr>
      </w:pPr>
      <w:r>
        <w:rPr>
          <w:sz w:val="18"/>
          <w:vertAlign w:val="superscript"/>
          <w:lang w:val="en-US"/>
        </w:rPr>
        <w:t>c</w:t>
      </w:r>
      <w:r w:rsidR="00CD7403">
        <w:rPr>
          <w:sz w:val="18"/>
          <w:lang w:val="en-US"/>
        </w:rPr>
        <w:t xml:space="preserve"> States 19 and 20 are </w:t>
      </w:r>
      <w:r w:rsidR="00CD7403" w:rsidRPr="00D67176">
        <w:rPr>
          <w:sz w:val="18"/>
          <w:lang w:val="en-US"/>
        </w:rPr>
        <w:t>only used in cogeneration case study</w:t>
      </w:r>
      <w:r w:rsidR="00CD7403">
        <w:rPr>
          <w:sz w:val="18"/>
          <w:lang w:val="en-US"/>
        </w:rPr>
        <w:t>. Given initial values are also used to initialize dynamic simulations.</w:t>
      </w:r>
    </w:p>
    <w:p w14:paraId="5FC97DD8" w14:textId="58A069CB" w:rsidR="00CD7403" w:rsidRDefault="00620F7A" w:rsidP="00670698">
      <w:pPr>
        <w:spacing w:line="240" w:lineRule="auto"/>
        <w:ind w:right="-610" w:firstLine="0"/>
        <w:rPr>
          <w:sz w:val="18"/>
          <w:lang w:val="en-US"/>
        </w:rPr>
      </w:pPr>
      <w:r>
        <w:rPr>
          <w:sz w:val="18"/>
          <w:vertAlign w:val="superscript"/>
          <w:lang w:val="en-US"/>
        </w:rPr>
        <w:lastRenderedPageBreak/>
        <w:t>d</w:t>
      </w:r>
      <w:r w:rsidR="00CD7403">
        <w:rPr>
          <w:sz w:val="18"/>
          <w:lang w:val="en-US"/>
        </w:rPr>
        <w:t xml:space="preserve"> C</w:t>
      </w:r>
      <w:r w:rsidR="00CD7403" w:rsidRPr="000E1957">
        <w:rPr>
          <w:sz w:val="18"/>
          <w:lang w:val="en-US"/>
        </w:rPr>
        <w:t>oncentrations</w:t>
      </w:r>
      <w:r w:rsidR="00CD7403" w:rsidRPr="00531DBF">
        <w:rPr>
          <w:sz w:val="18"/>
          <w:lang w:val="en-US"/>
        </w:rPr>
        <w:t xml:space="preserve"> in kg m</w:t>
      </w:r>
      <w:r w:rsidR="00CD7403" w:rsidRPr="00531DBF">
        <w:rPr>
          <w:sz w:val="18"/>
          <w:vertAlign w:val="superscript"/>
          <w:lang w:val="en-US"/>
        </w:rPr>
        <w:t>-3</w:t>
      </w:r>
      <w:r w:rsidR="00CD7403" w:rsidRPr="00531DBF">
        <w:rPr>
          <w:sz w:val="18"/>
          <w:lang w:val="en-US"/>
        </w:rPr>
        <w:t xml:space="preserve"> except </w:t>
      </w:r>
      <m:oMath>
        <m:sSub>
          <m:sSubPr>
            <m:ctrlPr>
              <w:rPr>
                <w:rFonts w:ascii="Cambria Math" w:hAnsi="Cambria Math"/>
                <w:i/>
                <w:sz w:val="18"/>
                <w:lang w:val="en-US"/>
              </w:rPr>
            </m:ctrlPr>
          </m:sSubPr>
          <m:e>
            <m:r>
              <w:rPr>
                <w:rFonts w:ascii="Cambria Math" w:hAnsi="Cambria Math"/>
                <w:sz w:val="18"/>
                <w:lang w:val="en-US"/>
              </w:rPr>
              <m:t>S</m:t>
            </m:r>
          </m:e>
          <m:sub>
            <m:r>
              <m:rPr>
                <m:nor/>
              </m:rPr>
              <w:rPr>
                <w:rFonts w:ascii="Cambria Math" w:hAnsi="Cambria Math"/>
                <w:sz w:val="18"/>
                <w:lang w:val="en-US"/>
              </w:rPr>
              <m:t>ion</m:t>
            </m:r>
          </m:sub>
        </m:sSub>
      </m:oMath>
      <w:r w:rsidR="00CD7403" w:rsidRPr="00531DBF">
        <w:rPr>
          <w:sz w:val="18"/>
          <w:lang w:val="en-US"/>
        </w:rPr>
        <w:t xml:space="preserve"> in </w:t>
      </w:r>
      <w:proofErr w:type="spellStart"/>
      <w:r w:rsidR="00CD7403" w:rsidRPr="00531DBF">
        <w:rPr>
          <w:sz w:val="18"/>
          <w:lang w:val="en-US"/>
        </w:rPr>
        <w:t>kmol</w:t>
      </w:r>
      <w:proofErr w:type="spellEnd"/>
      <w:r w:rsidR="00CD7403" w:rsidRPr="00531DBF">
        <w:rPr>
          <w:sz w:val="18"/>
          <w:lang w:val="en-US"/>
        </w:rPr>
        <w:t xml:space="preserve"> m</w:t>
      </w:r>
      <w:r w:rsidR="00CD7403" w:rsidRPr="00531DBF">
        <w:rPr>
          <w:sz w:val="18"/>
          <w:vertAlign w:val="superscript"/>
          <w:lang w:val="en-US"/>
        </w:rPr>
        <w:t>-3</w:t>
      </w:r>
      <w:r w:rsidR="00CD7403">
        <w:rPr>
          <w:sz w:val="18"/>
          <w:lang w:val="en-US"/>
        </w:rPr>
        <w:t xml:space="preserve">, and </w:t>
      </w:r>
      <m:oMath>
        <m:sSub>
          <m:sSubPr>
            <m:ctrlPr>
              <w:rPr>
                <w:rFonts w:ascii="Cambria Math" w:hAnsi="Cambria Math"/>
                <w:i/>
                <w:sz w:val="18"/>
                <w:lang w:val="en-US"/>
              </w:rPr>
            </m:ctrlPr>
          </m:sSubPr>
          <m:e>
            <m:r>
              <w:rPr>
                <w:rFonts w:ascii="Cambria Math" w:hAnsi="Cambria Math"/>
                <w:sz w:val="18"/>
                <w:lang w:val="en-US"/>
              </w:rPr>
              <m:t>V</m:t>
            </m:r>
          </m:e>
          <m:sub>
            <m:r>
              <m:rPr>
                <m:sty m:val="p"/>
              </m:rPr>
              <w:rPr>
                <w:rFonts w:ascii="Cambria Math" w:hAnsi="Cambria Math"/>
                <w:sz w:val="18"/>
                <w:lang w:val="en-US"/>
              </w:rPr>
              <m:t>C</m:t>
            </m:r>
            <m:sSub>
              <m:sSubPr>
                <m:ctrlPr>
                  <w:rPr>
                    <w:rFonts w:ascii="Cambria Math" w:hAnsi="Cambria Math"/>
                    <w:sz w:val="18"/>
                    <w:lang w:val="en-US"/>
                  </w:rPr>
                </m:ctrlPr>
              </m:sSubPr>
              <m:e>
                <m:r>
                  <m:rPr>
                    <m:sty m:val="p"/>
                  </m:rPr>
                  <w:rPr>
                    <w:rFonts w:ascii="Cambria Math" w:hAnsi="Cambria Math"/>
                    <w:sz w:val="18"/>
                    <w:lang w:val="en-US"/>
                  </w:rPr>
                  <m:t>H</m:t>
                </m:r>
              </m:e>
              <m:sub>
                <m:r>
                  <m:rPr>
                    <m:sty m:val="p"/>
                  </m:rPr>
                  <w:rPr>
                    <w:rFonts w:ascii="Cambria Math" w:hAnsi="Cambria Math"/>
                    <w:sz w:val="18"/>
                    <w:lang w:val="en-US"/>
                  </w:rPr>
                  <m:t>4</m:t>
                </m:r>
              </m:sub>
            </m:sSub>
            <m:r>
              <m:rPr>
                <m:sty m:val="p"/>
              </m:rPr>
              <w:rPr>
                <w:rFonts w:ascii="Cambria Math" w:hAnsi="Cambria Math"/>
                <w:sz w:val="18"/>
                <w:lang w:val="en-US"/>
              </w:rPr>
              <m:t>,GS</m:t>
            </m:r>
          </m:sub>
        </m:sSub>
      </m:oMath>
      <w:r w:rsidR="00CD7403">
        <w:rPr>
          <w:sz w:val="18"/>
          <w:lang w:val="en-US"/>
        </w:rPr>
        <w:t xml:space="preserve"> and </w:t>
      </w:r>
      <m:oMath>
        <m:sSub>
          <m:sSubPr>
            <m:ctrlPr>
              <w:rPr>
                <w:rFonts w:ascii="Cambria Math" w:hAnsi="Cambria Math"/>
                <w:i/>
                <w:sz w:val="18"/>
                <w:lang w:val="en-US"/>
              </w:rPr>
            </m:ctrlPr>
          </m:sSubPr>
          <m:e>
            <m:r>
              <w:rPr>
                <w:rFonts w:ascii="Cambria Math" w:hAnsi="Cambria Math"/>
                <w:sz w:val="18"/>
                <w:lang w:val="en-US"/>
              </w:rPr>
              <m:t>V</m:t>
            </m:r>
          </m:e>
          <m:sub>
            <m:r>
              <m:rPr>
                <m:sty m:val="p"/>
              </m:rPr>
              <w:rPr>
                <w:rFonts w:ascii="Cambria Math" w:hAnsi="Cambria Math"/>
                <w:sz w:val="18"/>
                <w:lang w:val="en-US"/>
              </w:rPr>
              <m:t>C</m:t>
            </m:r>
            <m:sSub>
              <m:sSubPr>
                <m:ctrlPr>
                  <w:rPr>
                    <w:rFonts w:ascii="Cambria Math" w:hAnsi="Cambria Math"/>
                    <w:sz w:val="18"/>
                    <w:lang w:val="en-US"/>
                  </w:rPr>
                </m:ctrlPr>
              </m:sSubPr>
              <m:e>
                <m:r>
                  <m:rPr>
                    <m:sty m:val="p"/>
                  </m:rPr>
                  <w:rPr>
                    <w:rFonts w:ascii="Cambria Math" w:hAnsi="Cambria Math"/>
                    <w:sz w:val="18"/>
                    <w:lang w:val="en-US"/>
                  </w:rPr>
                  <m:t>O</m:t>
                </m:r>
              </m:e>
              <m:sub>
                <m:r>
                  <w:rPr>
                    <w:rFonts w:ascii="Cambria Math" w:hAnsi="Cambria Math"/>
                    <w:sz w:val="18"/>
                    <w:lang w:val="en-US"/>
                  </w:rPr>
                  <m:t>2</m:t>
                </m:r>
              </m:sub>
            </m:sSub>
            <m:r>
              <m:rPr>
                <m:sty m:val="p"/>
              </m:rPr>
              <w:rPr>
                <w:rFonts w:ascii="Cambria Math" w:hAnsi="Cambria Math"/>
                <w:sz w:val="18"/>
                <w:lang w:val="en-US"/>
              </w:rPr>
              <m:t>,GS</m:t>
            </m:r>
          </m:sub>
        </m:sSub>
      </m:oMath>
      <w:r w:rsidR="00CD7403">
        <w:rPr>
          <w:sz w:val="18"/>
          <w:lang w:val="en-US"/>
        </w:rPr>
        <w:t xml:space="preserve"> in m</w:t>
      </w:r>
      <w:r w:rsidR="00CD7403" w:rsidRPr="00220152">
        <w:rPr>
          <w:sz w:val="18"/>
          <w:vertAlign w:val="superscript"/>
          <w:lang w:val="en-US"/>
        </w:rPr>
        <w:t>3</w:t>
      </w:r>
      <w:r w:rsidR="00CD7403">
        <w:rPr>
          <w:sz w:val="18"/>
          <w:lang w:val="en-US"/>
        </w:rPr>
        <w:t>.</w:t>
      </w:r>
    </w:p>
    <w:p w14:paraId="4A1F367A" w14:textId="1D076E7C" w:rsidR="00CD7403" w:rsidRDefault="00620F7A" w:rsidP="00670698">
      <w:pPr>
        <w:spacing w:line="240" w:lineRule="auto"/>
        <w:ind w:right="-610" w:firstLine="0"/>
        <w:rPr>
          <w:sz w:val="18"/>
          <w:lang w:val="en-US"/>
        </w:rPr>
      </w:pPr>
      <w:r>
        <w:rPr>
          <w:sz w:val="18"/>
          <w:vertAlign w:val="superscript"/>
          <w:lang w:val="en-US"/>
        </w:rPr>
        <w:t>e</w:t>
      </w:r>
      <w:r w:rsidR="00CD7403">
        <w:rPr>
          <w:sz w:val="18"/>
          <w:lang w:val="en-US"/>
        </w:rPr>
        <w:t xml:space="preserve"> pH of silages taken from </w:t>
      </w:r>
      <w:proofErr w:type="spellStart"/>
      <w:r w:rsidR="00CD7403">
        <w:rPr>
          <w:sz w:val="18"/>
          <w:lang w:val="en-US"/>
        </w:rPr>
        <w:t>Weißbach</w:t>
      </w:r>
      <w:proofErr w:type="spellEnd"/>
      <w:r w:rsidR="00CD7403">
        <w:rPr>
          <w:sz w:val="18"/>
          <w:lang w:val="en-US"/>
        </w:rPr>
        <w:t xml:space="preserve"> (2008), for manure from </w:t>
      </w:r>
      <w:proofErr w:type="spellStart"/>
      <w:r w:rsidR="00CD7403">
        <w:rPr>
          <w:sz w:val="18"/>
          <w:lang w:val="en-US"/>
        </w:rPr>
        <w:t>Fisgativa</w:t>
      </w:r>
      <w:proofErr w:type="spellEnd"/>
      <w:r w:rsidR="00CD7403">
        <w:rPr>
          <w:sz w:val="18"/>
          <w:lang w:val="en-US"/>
        </w:rPr>
        <w:t xml:space="preserve"> (2020).</w:t>
      </w:r>
    </w:p>
    <w:p w14:paraId="6A629E6E" w14:textId="41264770" w:rsidR="00CD7403" w:rsidRDefault="00620F7A" w:rsidP="00670698">
      <w:pPr>
        <w:spacing w:line="240" w:lineRule="auto"/>
        <w:ind w:right="-610" w:firstLine="0"/>
        <w:rPr>
          <w:sz w:val="18"/>
          <w:lang w:val="en-US"/>
        </w:rPr>
      </w:pPr>
      <w:r>
        <w:rPr>
          <w:sz w:val="18"/>
          <w:vertAlign w:val="superscript"/>
          <w:lang w:val="en-US"/>
        </w:rPr>
        <w:t>f</w:t>
      </w:r>
      <w:r w:rsidR="00CD7403">
        <w:rPr>
          <w:sz w:val="18"/>
          <w:lang w:val="en-US"/>
        </w:rPr>
        <w:t xml:space="preserve"> State 13 is the residual free ion concentration </w:t>
      </w:r>
      <m:oMath>
        <m:sSub>
          <m:sSubPr>
            <m:ctrlPr>
              <w:rPr>
                <w:rFonts w:ascii="Cambria Math" w:hAnsi="Cambria Math"/>
                <w:i/>
                <w:sz w:val="18"/>
                <w:lang w:val="en-US"/>
              </w:rPr>
            </m:ctrlPr>
          </m:sSubPr>
          <m:e>
            <m:r>
              <w:rPr>
                <w:rFonts w:ascii="Cambria Math" w:hAnsi="Cambria Math"/>
                <w:sz w:val="18"/>
                <w:lang w:val="en-US"/>
              </w:rPr>
              <m:t>S</m:t>
            </m:r>
          </m:e>
          <m:sub>
            <m:r>
              <m:rPr>
                <m:sty m:val="p"/>
              </m:rPr>
              <w:rPr>
                <w:rFonts w:ascii="Cambria Math" w:hAnsi="Cambria Math"/>
                <w:sz w:val="18"/>
                <w:lang w:val="en-US"/>
              </w:rPr>
              <m:t>ion</m:t>
            </m:r>
          </m:sub>
        </m:sSub>
        <m:r>
          <w:rPr>
            <w:rFonts w:ascii="Cambria Math" w:hAnsi="Cambria Math"/>
            <w:sz w:val="18"/>
            <w:lang w:val="en-US"/>
          </w:rPr>
          <m:t>=</m:t>
        </m:r>
        <m:sSub>
          <m:sSubPr>
            <m:ctrlPr>
              <w:rPr>
                <w:rFonts w:ascii="Cambria Math" w:hAnsi="Cambria Math"/>
                <w:i/>
                <w:sz w:val="18"/>
                <w:lang w:val="en-US"/>
              </w:rPr>
            </m:ctrlPr>
          </m:sSubPr>
          <m:e>
            <m:r>
              <w:rPr>
                <w:rFonts w:ascii="Cambria Math" w:hAnsi="Cambria Math"/>
                <w:sz w:val="18"/>
                <w:lang w:val="en-US"/>
              </w:rPr>
              <m:t>S</m:t>
            </m:r>
          </m:e>
          <m:sub>
            <m:r>
              <m:rPr>
                <m:sty m:val="p"/>
              </m:rPr>
              <w:rPr>
                <w:rFonts w:ascii="Cambria Math" w:hAnsi="Cambria Math"/>
                <w:sz w:val="18"/>
                <w:lang w:val="en-US"/>
              </w:rPr>
              <m:t>cat+</m:t>
            </m:r>
          </m:sub>
        </m:sSub>
        <m:r>
          <w:rPr>
            <w:rFonts w:ascii="Cambria Math" w:hAnsi="Cambria Math"/>
            <w:sz w:val="18"/>
            <w:lang w:val="en-US"/>
          </w:rPr>
          <m:t>-</m:t>
        </m:r>
        <m:sSub>
          <m:sSubPr>
            <m:ctrlPr>
              <w:rPr>
                <w:rFonts w:ascii="Cambria Math" w:hAnsi="Cambria Math"/>
                <w:i/>
                <w:sz w:val="18"/>
                <w:lang w:val="en-US"/>
              </w:rPr>
            </m:ctrlPr>
          </m:sSubPr>
          <m:e>
            <m:r>
              <w:rPr>
                <w:rFonts w:ascii="Cambria Math" w:hAnsi="Cambria Math"/>
                <w:sz w:val="18"/>
                <w:lang w:val="en-US"/>
              </w:rPr>
              <m:t>S</m:t>
            </m:r>
          </m:e>
          <m:sub>
            <m:r>
              <m:rPr>
                <m:sty m:val="p"/>
              </m:rPr>
              <w:rPr>
                <w:rFonts w:ascii="Cambria Math" w:hAnsi="Cambria Math"/>
                <w:sz w:val="18"/>
                <w:lang w:val="en-US"/>
              </w:rPr>
              <m:t>an-</m:t>
            </m:r>
          </m:sub>
        </m:sSub>
      </m:oMath>
      <w:r w:rsidR="00CD7403">
        <w:rPr>
          <w:sz w:val="18"/>
          <w:lang w:val="en-US"/>
        </w:rPr>
        <w:t xml:space="preserve">. Influent concentrations </w:t>
      </w:r>
      <w:r w:rsidR="00CA29E1">
        <w:rPr>
          <w:sz w:val="18"/>
          <w:lang w:val="en-US"/>
        </w:rPr>
        <w:t>were</w:t>
      </w:r>
      <w:r w:rsidR="00CD7403">
        <w:rPr>
          <w:sz w:val="18"/>
          <w:lang w:val="en-US"/>
        </w:rPr>
        <w:t xml:space="preserve"> computed via ionic states (14-16) and pH of substrates. </w:t>
      </w:r>
    </w:p>
    <w:p w14:paraId="57A9B138" w14:textId="2CF6DF31" w:rsidR="00F02317" w:rsidRDefault="00620F7A">
      <w:pPr>
        <w:spacing w:line="240" w:lineRule="auto"/>
        <w:ind w:right="-610" w:firstLine="0"/>
        <w:rPr>
          <w:lang w:val="en-US"/>
        </w:rPr>
      </w:pPr>
      <w:r>
        <w:rPr>
          <w:sz w:val="18"/>
          <w:vertAlign w:val="superscript"/>
          <w:lang w:val="en-US"/>
        </w:rPr>
        <w:t>g</w:t>
      </w:r>
      <w:r w:rsidR="00CD7403">
        <w:rPr>
          <w:sz w:val="18"/>
          <w:lang w:val="en-US"/>
        </w:rPr>
        <w:t xml:space="preserve"> </w:t>
      </w:r>
      <w:r>
        <w:rPr>
          <w:sz w:val="18"/>
          <w:lang w:val="en-US"/>
        </w:rPr>
        <w:t>I</w:t>
      </w:r>
      <w:r w:rsidR="00CD7403">
        <w:rPr>
          <w:sz w:val="18"/>
          <w:lang w:val="en-US"/>
        </w:rPr>
        <w:t xml:space="preserve">onic states were assumed to be in dissociation equilibrium with their non-dissociated counterpart at the </w:t>
      </w:r>
      <w:r w:rsidR="00DA26CF">
        <w:rPr>
          <w:sz w:val="18"/>
          <w:lang w:val="en-US"/>
        </w:rPr>
        <w:t xml:space="preserve">respective </w:t>
      </w:r>
      <w:r w:rsidR="00DA26CF">
        <w:rPr>
          <w:sz w:val="18"/>
          <w:lang w:val="en-US"/>
        </w:rPr>
        <w:t>pH</w:t>
      </w:r>
      <w:r w:rsidR="00DA26CF">
        <w:rPr>
          <w:sz w:val="18"/>
          <w:lang w:val="en-US"/>
        </w:rPr>
        <w:t xml:space="preserve"> of the </w:t>
      </w:r>
      <w:r w:rsidR="00CD7403">
        <w:rPr>
          <w:sz w:val="18"/>
          <w:lang w:val="en-US"/>
        </w:rPr>
        <w:t>substrate</w:t>
      </w:r>
      <w:r>
        <w:rPr>
          <w:lang w:val="en-US"/>
        </w:rPr>
        <w:t>.</w:t>
      </w:r>
    </w:p>
    <w:p w14:paraId="04E3DAA7" w14:textId="5591DBCA" w:rsidR="008A0775" w:rsidRDefault="008A0775" w:rsidP="008A0775">
      <w:pPr>
        <w:pStyle w:val="berschrift2"/>
        <w:rPr>
          <w:lang w:val="en-US"/>
        </w:rPr>
      </w:pPr>
      <w:r w:rsidRPr="6293A840">
        <w:rPr>
          <w:lang w:val="en-US"/>
        </w:rPr>
        <w:t xml:space="preserve">Supplementary </w:t>
      </w:r>
      <w:r w:rsidR="00CF1BBF">
        <w:rPr>
          <w:lang w:val="en-US"/>
        </w:rPr>
        <w:t>F</w:t>
      </w:r>
      <w:r w:rsidRPr="6293A840">
        <w:rPr>
          <w:lang w:val="en-US"/>
        </w:rPr>
        <w:t>igures</w:t>
      </w:r>
    </w:p>
    <w:tbl>
      <w:tblPr>
        <w:tblStyle w:val="Tabellenraster"/>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9"/>
      </w:tblGrid>
      <w:tr w:rsidR="008A0775" w14:paraId="51C6FA40" w14:textId="77777777" w:rsidTr="00670698">
        <w:trPr>
          <w:trHeight w:val="3764"/>
        </w:trPr>
        <w:tc>
          <w:tcPr>
            <w:tcW w:w="9019" w:type="dxa"/>
          </w:tcPr>
          <w:p w14:paraId="750812D2" w14:textId="782A6639" w:rsidR="008A0775" w:rsidRPr="00C862C3" w:rsidRDefault="000D0A51">
            <w:pPr>
              <w:spacing w:line="416" w:lineRule="auto"/>
              <w:ind w:right="30" w:firstLine="0"/>
              <w:jc w:val="center"/>
            </w:pPr>
            <w:r>
              <w:rPr>
                <w:noProof/>
              </w:rPr>
              <w:drawing>
                <wp:inline distT="0" distB="0" distL="0" distR="0" wp14:anchorId="093162C5" wp14:editId="242A96B6">
                  <wp:extent cx="3839633" cy="2727297"/>
                  <wp:effectExtent l="0" t="0" r="8890" b="0"/>
                  <wp:docPr id="83393180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931800" name="Grafik 1"/>
                          <pic:cNvPicPr/>
                        </pic:nvPicPr>
                        <pic:blipFill rotWithShape="1">
                          <a:blip r:embed="rId23"/>
                          <a:srcRect b="5293"/>
                          <a:stretch/>
                        </pic:blipFill>
                        <pic:spPr bwMode="auto">
                          <a:xfrm>
                            <a:off x="0" y="0"/>
                            <a:ext cx="3840000" cy="2727557"/>
                          </a:xfrm>
                          <a:prstGeom prst="rect">
                            <a:avLst/>
                          </a:prstGeom>
                          <a:ln>
                            <a:noFill/>
                          </a:ln>
                          <a:extLst>
                            <a:ext uri="{53640926-AAD7-44D8-BBD7-CCE9431645EC}">
                              <a14:shadowObscured xmlns:a14="http://schemas.microsoft.com/office/drawing/2010/main"/>
                            </a:ext>
                          </a:extLst>
                        </pic:spPr>
                      </pic:pic>
                    </a:graphicData>
                  </a:graphic>
                </wp:inline>
              </w:drawing>
            </w:r>
          </w:p>
        </w:tc>
      </w:tr>
      <w:tr w:rsidR="00B25CF7" w14:paraId="613B855B" w14:textId="77777777" w:rsidTr="00220152">
        <w:trPr>
          <w:trHeight w:val="2982"/>
        </w:trPr>
        <w:tc>
          <w:tcPr>
            <w:tcW w:w="9019" w:type="dxa"/>
          </w:tcPr>
          <w:p w14:paraId="18B13499" w14:textId="05263012" w:rsidR="00B25CF7" w:rsidRDefault="000D0A51" w:rsidP="00C862C3">
            <w:pPr>
              <w:spacing w:line="416" w:lineRule="auto"/>
              <w:ind w:right="30" w:firstLine="0"/>
              <w:jc w:val="center"/>
              <w:rPr>
                <w:noProof/>
              </w:rPr>
            </w:pPr>
            <w:r>
              <w:rPr>
                <w:noProof/>
              </w:rPr>
              <w:drawing>
                <wp:inline distT="0" distB="0" distL="0" distR="0" wp14:anchorId="778BB127" wp14:editId="4E26CBAA">
                  <wp:extent cx="3839210" cy="1637969"/>
                  <wp:effectExtent l="0" t="0" r="0" b="635"/>
                  <wp:docPr id="1342219056"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219056" name="Grafik 2"/>
                          <pic:cNvPicPr/>
                        </pic:nvPicPr>
                        <pic:blipFill rotWithShape="1">
                          <a:blip r:embed="rId24"/>
                          <a:srcRect t="38104" b="5011"/>
                          <a:stretch/>
                        </pic:blipFill>
                        <pic:spPr bwMode="auto">
                          <a:xfrm>
                            <a:off x="0" y="0"/>
                            <a:ext cx="3840000" cy="1638306"/>
                          </a:xfrm>
                          <a:prstGeom prst="rect">
                            <a:avLst/>
                          </a:prstGeom>
                          <a:ln>
                            <a:noFill/>
                          </a:ln>
                          <a:extLst>
                            <a:ext uri="{53640926-AAD7-44D8-BBD7-CCE9431645EC}">
                              <a14:shadowObscured xmlns:a14="http://schemas.microsoft.com/office/drawing/2010/main"/>
                            </a:ext>
                          </a:extLst>
                        </pic:spPr>
                      </pic:pic>
                    </a:graphicData>
                  </a:graphic>
                </wp:inline>
              </w:drawing>
            </w:r>
          </w:p>
        </w:tc>
      </w:tr>
      <w:tr w:rsidR="00B25CF7" w14:paraId="2D20F596" w14:textId="77777777" w:rsidTr="00220152">
        <w:trPr>
          <w:trHeight w:val="3110"/>
        </w:trPr>
        <w:tc>
          <w:tcPr>
            <w:tcW w:w="9019" w:type="dxa"/>
          </w:tcPr>
          <w:p w14:paraId="6DDC07B7" w14:textId="72191E4B" w:rsidR="00B25CF7" w:rsidRDefault="000D0A51" w:rsidP="00C862C3">
            <w:pPr>
              <w:spacing w:line="416" w:lineRule="auto"/>
              <w:ind w:right="30" w:firstLine="0"/>
              <w:jc w:val="center"/>
              <w:rPr>
                <w:noProof/>
              </w:rPr>
            </w:pPr>
            <w:r>
              <w:rPr>
                <w:noProof/>
              </w:rPr>
              <w:drawing>
                <wp:inline distT="0" distB="0" distL="0" distR="0" wp14:anchorId="57102F96" wp14:editId="5662311B">
                  <wp:extent cx="3839632" cy="1784455"/>
                  <wp:effectExtent l="0" t="0" r="8890" b="6350"/>
                  <wp:docPr id="1903349621"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349621" name="Grafik 3"/>
                          <pic:cNvPicPr/>
                        </pic:nvPicPr>
                        <pic:blipFill rotWithShape="1">
                          <a:blip r:embed="rId25"/>
                          <a:srcRect t="38034"/>
                          <a:stretch/>
                        </pic:blipFill>
                        <pic:spPr bwMode="auto">
                          <a:xfrm>
                            <a:off x="0" y="0"/>
                            <a:ext cx="3839999" cy="1784625"/>
                          </a:xfrm>
                          <a:prstGeom prst="rect">
                            <a:avLst/>
                          </a:prstGeom>
                          <a:ln>
                            <a:noFill/>
                          </a:ln>
                          <a:extLst>
                            <a:ext uri="{53640926-AAD7-44D8-BBD7-CCE9431645EC}">
                              <a14:shadowObscured xmlns:a14="http://schemas.microsoft.com/office/drawing/2010/main"/>
                            </a:ext>
                          </a:extLst>
                        </pic:spPr>
                      </pic:pic>
                    </a:graphicData>
                  </a:graphic>
                </wp:inline>
              </w:drawing>
            </w:r>
          </w:p>
        </w:tc>
      </w:tr>
      <w:tr w:rsidR="008A0775" w:rsidRPr="006E7A8E" w14:paraId="67AFE7B3" w14:textId="77777777" w:rsidTr="00670698">
        <w:tc>
          <w:tcPr>
            <w:tcW w:w="9019" w:type="dxa"/>
          </w:tcPr>
          <w:p w14:paraId="597B3BBF" w14:textId="04A8B419" w:rsidR="008A0775" w:rsidRDefault="008A0775" w:rsidP="00FE20AA">
            <w:pPr>
              <w:spacing w:line="416" w:lineRule="auto"/>
              <w:ind w:right="30" w:firstLine="0"/>
              <w:rPr>
                <w:rFonts w:eastAsia="Garamond" w:cs="Garamond"/>
                <w:b/>
                <w:bCs/>
                <w:color w:val="FF0000"/>
                <w:lang w:val="en-US"/>
              </w:rPr>
            </w:pPr>
            <w:r w:rsidRPr="00BC0157">
              <w:rPr>
                <w:rFonts w:eastAsia="Garamond" w:cs="Garamond"/>
                <w:b/>
                <w:bCs/>
                <w:sz w:val="22"/>
                <w:lang w:val="en-US"/>
              </w:rPr>
              <w:t xml:space="preserve">Figure SI </w:t>
            </w:r>
            <w:r w:rsidR="00CF1BBF">
              <w:rPr>
                <w:rFonts w:eastAsia="Garamond" w:cs="Garamond"/>
                <w:b/>
                <w:bCs/>
                <w:sz w:val="22"/>
                <w:lang w:val="en-US"/>
              </w:rPr>
              <w:t>1</w:t>
            </w:r>
            <w:r w:rsidRPr="00BC0157">
              <w:rPr>
                <w:rFonts w:eastAsia="Garamond" w:cs="Garamond"/>
                <w:sz w:val="22"/>
                <w:lang w:val="en-US"/>
              </w:rPr>
              <w:t xml:space="preserve">: Sensitivity analysis of ADM1-R3 with respect to different influent macronutrient concentrations </w:t>
            </w:r>
            <w:r w:rsidR="00107984">
              <w:rPr>
                <w:rFonts w:eastAsia="Garamond" w:cs="Garamond"/>
                <w:sz w:val="22"/>
                <w:lang w:val="en-US"/>
              </w:rPr>
              <w:t>(</w:t>
            </w:r>
            <w:r w:rsidR="00C862C3">
              <w:rPr>
                <w:rFonts w:eastAsia="Garamond" w:cs="Garamond"/>
                <w:sz w:val="22"/>
                <w:lang w:val="en-US"/>
              </w:rPr>
              <w:t>top</w:t>
            </w:r>
            <w:r w:rsidR="00107984">
              <w:rPr>
                <w:rFonts w:eastAsia="Garamond" w:cs="Garamond"/>
                <w:sz w:val="22"/>
                <w:lang w:val="en-US"/>
              </w:rPr>
              <w:t>: CH</w:t>
            </w:r>
            <w:r w:rsidR="00C862C3">
              <w:rPr>
                <w:rFonts w:eastAsia="Garamond" w:cs="Garamond"/>
                <w:sz w:val="22"/>
                <w:lang w:val="en-US"/>
              </w:rPr>
              <w:t>, center</w:t>
            </w:r>
            <w:r w:rsidR="00107984">
              <w:rPr>
                <w:rFonts w:eastAsia="Garamond" w:cs="Garamond"/>
                <w:sz w:val="22"/>
                <w:lang w:val="en-US"/>
              </w:rPr>
              <w:t>: PR</w:t>
            </w:r>
            <w:r w:rsidR="00C862C3">
              <w:rPr>
                <w:rFonts w:eastAsia="Garamond" w:cs="Garamond"/>
                <w:sz w:val="22"/>
                <w:lang w:val="en-US"/>
              </w:rPr>
              <w:t>, bottom</w:t>
            </w:r>
            <w:r w:rsidR="00107984">
              <w:rPr>
                <w:rFonts w:eastAsia="Garamond" w:cs="Garamond"/>
                <w:sz w:val="22"/>
                <w:lang w:val="en-US"/>
              </w:rPr>
              <w:t>: LI</w:t>
            </w:r>
            <w:r w:rsidR="00C862C3">
              <w:rPr>
                <w:rFonts w:eastAsia="Garamond" w:cs="Garamond"/>
                <w:sz w:val="22"/>
                <w:lang w:val="en-US"/>
              </w:rPr>
              <w:t xml:space="preserve">) </w:t>
            </w:r>
            <w:r w:rsidRPr="00BC0157">
              <w:rPr>
                <w:rFonts w:eastAsia="Garamond" w:cs="Garamond"/>
                <w:sz w:val="22"/>
                <w:lang w:val="en-US"/>
              </w:rPr>
              <w:t xml:space="preserve">and effect on gas production and </w:t>
            </w:r>
            <w:proofErr w:type="spellStart"/>
            <w:r w:rsidRPr="00BC0157">
              <w:rPr>
                <w:rFonts w:eastAsia="Garamond" w:cs="Garamond"/>
                <w:sz w:val="22"/>
                <w:lang w:val="en-US"/>
              </w:rPr>
              <w:t>pH.</w:t>
            </w:r>
            <w:proofErr w:type="spellEnd"/>
            <w:r w:rsidRPr="00BC0157">
              <w:rPr>
                <w:rFonts w:eastAsia="Garamond" w:cs="Garamond"/>
                <w:sz w:val="22"/>
                <w:lang w:val="en-US"/>
              </w:rPr>
              <w:t xml:space="preserve"> </w:t>
            </w:r>
            <w:r w:rsidR="00147B8F">
              <w:rPr>
                <w:rFonts w:eastAsia="Garamond" w:cs="Garamond"/>
                <w:sz w:val="22"/>
                <w:lang w:val="en-US"/>
              </w:rPr>
              <w:t>Solid lines are based on</w:t>
            </w:r>
            <w:r w:rsidR="008E4854">
              <w:rPr>
                <w:rFonts w:eastAsia="Garamond" w:cs="Garamond"/>
                <w:sz w:val="22"/>
                <w:lang w:val="en-US"/>
              </w:rPr>
              <w:t xml:space="preserve"> elevated values</w:t>
            </w:r>
            <w:r w:rsidR="00147B8F">
              <w:rPr>
                <w:rFonts w:eastAsia="Garamond" w:cs="Garamond"/>
                <w:sz w:val="22"/>
                <w:lang w:val="en-US"/>
              </w:rPr>
              <w:t xml:space="preserve"> (Simulator/</w:t>
            </w:r>
            <w:r w:rsidR="00B4603E">
              <w:rPr>
                <w:rFonts w:eastAsia="Garamond" w:cs="Garamond"/>
                <w:sz w:val="22"/>
                <w:lang w:val="en-US"/>
              </w:rPr>
              <w:t>Plant</w:t>
            </w:r>
            <w:r w:rsidR="00147B8F">
              <w:rPr>
                <w:rFonts w:eastAsia="Garamond" w:cs="Garamond"/>
                <w:sz w:val="22"/>
                <w:lang w:val="en-US"/>
              </w:rPr>
              <w:t>)</w:t>
            </w:r>
            <w:r w:rsidR="008E4854">
              <w:rPr>
                <w:rFonts w:eastAsia="Garamond" w:cs="Garamond"/>
                <w:sz w:val="22"/>
                <w:lang w:val="en-US"/>
              </w:rPr>
              <w:t xml:space="preserve">, </w:t>
            </w:r>
            <w:r w:rsidR="00147B8F">
              <w:rPr>
                <w:rFonts w:eastAsia="Garamond" w:cs="Garamond"/>
                <w:sz w:val="22"/>
                <w:lang w:val="en-US"/>
              </w:rPr>
              <w:t>and dotted lines on nominal values (Simulator 2)</w:t>
            </w:r>
            <w:r w:rsidR="001D0D42">
              <w:rPr>
                <w:rFonts w:eastAsia="Garamond" w:cs="Garamond"/>
                <w:sz w:val="22"/>
                <w:lang w:val="en-US"/>
              </w:rPr>
              <w:t>, cf. Fig</w:t>
            </w:r>
            <w:r w:rsidR="00CF1BBF">
              <w:rPr>
                <w:rFonts w:eastAsia="Garamond" w:cs="Garamond"/>
                <w:sz w:val="22"/>
                <w:lang w:val="en-US"/>
              </w:rPr>
              <w:t>.</w:t>
            </w:r>
            <w:r w:rsidR="00BC2F81">
              <w:rPr>
                <w:rFonts w:eastAsia="Garamond" w:cs="Garamond"/>
                <w:sz w:val="22"/>
                <w:lang w:val="en-US"/>
              </w:rPr>
              <w:t> 1d</w:t>
            </w:r>
            <w:r w:rsidR="001D0D42">
              <w:rPr>
                <w:rFonts w:eastAsia="Garamond" w:cs="Garamond"/>
                <w:sz w:val="22"/>
                <w:lang w:val="en-US"/>
              </w:rPr>
              <w:t>.</w:t>
            </w:r>
            <w:r w:rsidR="00C21B67">
              <w:rPr>
                <w:rFonts w:eastAsia="Garamond" w:cs="Garamond"/>
                <w:sz w:val="22"/>
                <w:lang w:val="en-US"/>
              </w:rPr>
              <w:t xml:space="preserve"> </w:t>
            </w:r>
          </w:p>
        </w:tc>
      </w:tr>
    </w:tbl>
    <w:p w14:paraId="2763B2F9" w14:textId="77777777" w:rsidR="001200A3" w:rsidRPr="00531DBF" w:rsidRDefault="001200A3" w:rsidP="00FE20AA">
      <w:pPr>
        <w:ind w:firstLine="0"/>
        <w:rPr>
          <w:lang w:val="en-US"/>
        </w:rPr>
      </w:pPr>
    </w:p>
    <w:sectPr w:rsidR="001200A3" w:rsidRPr="00531DBF" w:rsidSect="00E56C4F">
      <w:headerReference w:type="default" r:id="rId26"/>
      <w:footerReference w:type="default" r:id="rId27"/>
      <w:pgSz w:w="11909" w:h="16834"/>
      <w:pgMar w:top="1440" w:right="1440" w:bottom="1440" w:left="1440" w:header="720" w:footer="720" w:gutter="0"/>
      <w:lnNumType w:countBy="1" w:restart="continuous"/>
      <w:pgNumType w:start="1"/>
      <w:cols w:space="720"/>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 w:author="Konrad Koch" w:date="2025-07-10T11:16:00Z" w:initials="KK">
    <w:p w14:paraId="012E8504" w14:textId="77777777" w:rsidR="000025D6" w:rsidRDefault="000025D6" w:rsidP="00CB3FAD">
      <w:pPr>
        <w:pStyle w:val="Kommentartext"/>
        <w:ind w:firstLine="0"/>
        <w:jc w:val="left"/>
      </w:pPr>
      <w:r>
        <w:rPr>
          <w:rStyle w:val="Kommentarzeichen"/>
        </w:rPr>
        <w:annotationRef/>
      </w:r>
      <w:r>
        <w:t xml:space="preserve">Schau nochmal genau, welche Limitierungen es bei BITE gibt. Mir fällt da z.B. die Limitierung bezüglich der Seitenzahl ein: „Research </w:t>
      </w:r>
      <w:proofErr w:type="spellStart"/>
      <w:r>
        <w:t>articles</w:t>
      </w:r>
      <w:proofErr w:type="spellEnd"/>
      <w:r>
        <w:t xml:space="preserve"> </w:t>
      </w:r>
      <w:proofErr w:type="spellStart"/>
      <w:r>
        <w:t>should</w:t>
      </w:r>
      <w:proofErr w:type="spellEnd"/>
      <w:r>
        <w:t xml:space="preserve"> not </w:t>
      </w:r>
      <w:proofErr w:type="spellStart"/>
      <w:r>
        <w:t>exceed</w:t>
      </w:r>
      <w:proofErr w:type="spellEnd"/>
      <w:r>
        <w:t xml:space="preserve"> 35 </w:t>
      </w:r>
      <w:proofErr w:type="spellStart"/>
      <w:r>
        <w:t>pages</w:t>
      </w:r>
      <w:proofErr w:type="spellEnd"/>
      <w:r>
        <w:t xml:space="preserve">, </w:t>
      </w:r>
      <w:proofErr w:type="spellStart"/>
      <w:r>
        <w:t>including</w:t>
      </w:r>
      <w:proofErr w:type="spellEnd"/>
      <w:r>
        <w:t xml:space="preserve"> </w:t>
      </w:r>
      <w:proofErr w:type="spellStart"/>
      <w:r>
        <w:t>tables</w:t>
      </w:r>
      <w:proofErr w:type="spellEnd"/>
      <w:r>
        <w:t xml:space="preserve"> and </w:t>
      </w:r>
      <w:proofErr w:type="spellStart"/>
      <w:r>
        <w:t>figures</w:t>
      </w:r>
      <w:proofErr w:type="spellEnd"/>
      <w:r>
        <w:t xml:space="preserve">, </w:t>
      </w:r>
      <w:proofErr w:type="spellStart"/>
      <w:r>
        <w:t>with</w:t>
      </w:r>
      <w:proofErr w:type="spellEnd"/>
      <w:r>
        <w:t xml:space="preserve"> a </w:t>
      </w:r>
      <w:proofErr w:type="spellStart"/>
      <w:r>
        <w:t>font</w:t>
      </w:r>
      <w:proofErr w:type="spellEnd"/>
      <w:r>
        <w:t xml:space="preserve"> </w:t>
      </w:r>
      <w:proofErr w:type="spellStart"/>
      <w:r>
        <w:t>size</w:t>
      </w:r>
      <w:proofErr w:type="spellEnd"/>
      <w:r>
        <w:t xml:space="preserve"> 12.</w:t>
      </w:r>
      <w:proofErr w:type="gramStart"/>
      <w:r>
        <w:t>„ Wäre</w:t>
      </w:r>
      <w:proofErr w:type="gramEnd"/>
      <w:r>
        <w:t xml:space="preserve"> schade, wenn es aus formellen Gründen </w:t>
      </w:r>
      <w:proofErr w:type="spellStart"/>
      <w:r>
        <w:t>rejected</w:t>
      </w:r>
      <w:proofErr w:type="spellEnd"/>
      <w:r>
        <w:t xml:space="preserve"> wird. Aber vielleicht fällt es auch nicht auf, denn die Editoren haben immer viel zu tun … 😉</w:t>
      </w:r>
    </w:p>
  </w:comment>
  <w:comment w:id="8" w:author="Konrad Koch" w:date="2025-07-10T11:10:00Z" w:initials="KK">
    <w:p w14:paraId="1960CE93" w14:textId="18F4C733" w:rsidR="000025D6" w:rsidRDefault="000025D6" w:rsidP="00CB3FAD">
      <w:pPr>
        <w:pStyle w:val="Kommentartext"/>
        <w:ind w:firstLine="0"/>
        <w:jc w:val="left"/>
      </w:pPr>
      <w:r>
        <w:rPr>
          <w:rStyle w:val="Kommentarzeichen"/>
        </w:rPr>
        <w:annotationRef/>
      </w:r>
      <w:r>
        <w:t xml:space="preserve">Keine nicht allgemein anerkannten Abkürzungen in den Highlights. Einfach noch ein zusätzliches Highlight </w:t>
      </w:r>
      <w:proofErr w:type="gramStart"/>
      <w:r>
        <w:t>davor setzen</w:t>
      </w:r>
      <w:proofErr w:type="gramEnd"/>
      <w:r>
        <w:t>, in dem Du das kurz einführst.</w:t>
      </w:r>
    </w:p>
  </w:comment>
  <w:comment w:id="13" w:author="Konrad Koch" w:date="2025-07-10T11:12:00Z" w:initials="KK">
    <w:p w14:paraId="7A7CD5B3" w14:textId="77777777" w:rsidR="000025D6" w:rsidRDefault="000025D6" w:rsidP="00CB3FAD">
      <w:pPr>
        <w:pStyle w:val="Kommentartext"/>
        <w:ind w:firstLine="0"/>
        <w:jc w:val="left"/>
      </w:pPr>
      <w:r>
        <w:rPr>
          <w:rStyle w:val="Kommentarzeichen"/>
        </w:rPr>
        <w:annotationRef/>
      </w:r>
      <w:r>
        <w:t xml:space="preserve">Der </w:t>
      </w:r>
      <w:proofErr w:type="spellStart"/>
      <w:r>
        <w:t>Graphical</w:t>
      </w:r>
      <w:proofErr w:type="spellEnd"/>
      <w:r>
        <w:t xml:space="preserve"> Abstract </w:t>
      </w:r>
      <w:proofErr w:type="spellStart"/>
      <w:r>
        <w:t>is</w:t>
      </w:r>
      <w:proofErr w:type="spellEnd"/>
      <w:r>
        <w:t xml:space="preserve"> unten total versteckt. Den würde ich schon hier mit hinziehen. Außerdem würde ich die Abbildungen in den Text integrieren, weil sich das als Gutachter viel besser lesen lässt, auch wenn Du sowieso alle Abbildungen und Tabellen separat hochladen musst.</w:t>
      </w:r>
    </w:p>
  </w:comment>
  <w:comment w:id="15" w:author="Konrad Koch" w:date="2025-07-10T11:22:00Z" w:initials="KK">
    <w:p w14:paraId="4CE7AC7E" w14:textId="77777777" w:rsidR="000025D6" w:rsidRDefault="000025D6" w:rsidP="0086266C">
      <w:pPr>
        <w:pStyle w:val="Kommentartext"/>
        <w:ind w:firstLine="0"/>
        <w:jc w:val="left"/>
      </w:pPr>
      <w:r>
        <w:rPr>
          <w:rStyle w:val="Kommentarzeichen"/>
        </w:rPr>
        <w:annotationRef/>
      </w:r>
      <w:r>
        <w:t>Die wiederum nur so gut sind, wie die Informationen zur Inputcharakterisierung („</w:t>
      </w:r>
      <w:proofErr w:type="spellStart"/>
      <w:r>
        <w:t>garbage</w:t>
      </w:r>
      <w:proofErr w:type="spellEnd"/>
      <w:r>
        <w:t xml:space="preserve"> in, </w:t>
      </w:r>
      <w:proofErr w:type="spellStart"/>
      <w:r>
        <w:t>garbage</w:t>
      </w:r>
      <w:proofErr w:type="spellEnd"/>
      <w:r>
        <w:t xml:space="preserve"> out“)!</w:t>
      </w:r>
    </w:p>
  </w:comment>
  <w:comment w:id="16" w:author="Konrad Koch" w:date="2025-07-10T11:25:00Z" w:initials="KK">
    <w:p w14:paraId="2D4E2F7E" w14:textId="77777777" w:rsidR="000025D6" w:rsidRDefault="000025D6" w:rsidP="00E145CE">
      <w:pPr>
        <w:pStyle w:val="Kommentartext"/>
        <w:ind w:firstLine="0"/>
        <w:jc w:val="left"/>
      </w:pPr>
      <w:r>
        <w:rPr>
          <w:rStyle w:val="Kommentarzeichen"/>
        </w:rPr>
        <w:annotationRef/>
      </w:r>
      <w:r>
        <w:t>Sorry, ich bin Beamter! Aber manchmal schreibst Du „</w:t>
      </w:r>
      <w:proofErr w:type="spellStart"/>
      <w:r>
        <w:t>full</w:t>
      </w:r>
      <w:proofErr w:type="spellEnd"/>
      <w:r>
        <w:t xml:space="preserve"> </w:t>
      </w:r>
      <w:proofErr w:type="spellStart"/>
      <w:r>
        <w:t>scale</w:t>
      </w:r>
      <w:proofErr w:type="spellEnd"/>
      <w:r>
        <w:t>“ und dann wieder „</w:t>
      </w:r>
      <w:proofErr w:type="spellStart"/>
      <w:r>
        <w:t>full-scale</w:t>
      </w:r>
      <w:proofErr w:type="spellEnd"/>
      <w:r>
        <w:t>“. Gern einheitlich. ☺️</w:t>
      </w:r>
    </w:p>
  </w:comment>
  <w:comment w:id="17" w:author="Konrad Koch" w:date="2025-07-10T11:26:00Z" w:initials="KK">
    <w:p w14:paraId="25E0BF88" w14:textId="77777777" w:rsidR="000025D6" w:rsidRDefault="000025D6" w:rsidP="00E145CE">
      <w:pPr>
        <w:pStyle w:val="Kommentartext"/>
        <w:ind w:firstLine="0"/>
        <w:jc w:val="left"/>
      </w:pPr>
      <w:r>
        <w:rPr>
          <w:rStyle w:val="Kommentarzeichen"/>
        </w:rPr>
        <w:annotationRef/>
      </w:r>
      <w:r>
        <w:t>Wie auch das ADM1, wie Du ja im nächsten Satz schreibst.</w:t>
      </w:r>
    </w:p>
  </w:comment>
  <w:comment w:id="18" w:author="Konrad Koch" w:date="2025-07-10T11:38:00Z" w:initials="KK">
    <w:p w14:paraId="5E46BC44" w14:textId="77777777" w:rsidR="000025D6" w:rsidRDefault="000025D6" w:rsidP="00B71FF6">
      <w:pPr>
        <w:pStyle w:val="Kommentartext"/>
        <w:ind w:firstLine="0"/>
        <w:jc w:val="left"/>
      </w:pPr>
      <w:r>
        <w:rPr>
          <w:rStyle w:val="Kommentarzeichen"/>
        </w:rPr>
        <w:annotationRef/>
      </w:r>
      <w:r>
        <w:t>Wäre gut, hier mal 2-3 von diesen zahlreichen Anwendungen zu benennen.</w:t>
      </w:r>
    </w:p>
  </w:comment>
  <w:comment w:id="21" w:author="Konrad Koch" w:date="2025-07-10T15:10:00Z" w:initials="KK">
    <w:p w14:paraId="5F2C2025" w14:textId="77777777" w:rsidR="000025D6" w:rsidRDefault="000025D6" w:rsidP="00BF2B3B">
      <w:pPr>
        <w:pStyle w:val="Kommentartext"/>
        <w:ind w:firstLine="0"/>
        <w:jc w:val="left"/>
      </w:pPr>
      <w:r>
        <w:rPr>
          <w:rStyle w:val="Kommentarzeichen"/>
        </w:rPr>
        <w:annotationRef/>
      </w:r>
      <w:r>
        <w:t xml:space="preserve">Das Kapitel ist mit weit über 200 Zeilen recht umfangreich. Wenn Du noch irgendwo kürzen kannst bzw. willst, dann hier. Man könnte auch Teile von hier in das </w:t>
      </w:r>
      <w:proofErr w:type="spellStart"/>
      <w:r>
        <w:t>Supplementary</w:t>
      </w:r>
      <w:proofErr w:type="spellEnd"/>
      <w:r>
        <w:t xml:space="preserve"> </w:t>
      </w:r>
      <w:proofErr w:type="spellStart"/>
      <w:r>
        <w:t>Materiial</w:t>
      </w:r>
      <w:proofErr w:type="spellEnd"/>
      <w:r>
        <w:t xml:space="preserve"> auslagern.</w:t>
      </w:r>
    </w:p>
  </w:comment>
  <w:comment w:id="22" w:author="Konrad Koch" w:date="2025-07-10T15:17:00Z" w:initials="KK">
    <w:p w14:paraId="19E9B2BD" w14:textId="77777777" w:rsidR="000025D6" w:rsidRDefault="000025D6" w:rsidP="00BF2B3B">
      <w:pPr>
        <w:pStyle w:val="Kommentartext"/>
        <w:ind w:firstLine="0"/>
        <w:jc w:val="left"/>
      </w:pPr>
      <w:r>
        <w:rPr>
          <w:rStyle w:val="Kommentarzeichen"/>
        </w:rPr>
        <w:annotationRef/>
      </w:r>
      <w:r>
        <w:t>Nur mal so. Zu den ganzen Angaben in den nachfolgenden Absätzen gibt es ja keine konkreten Zahlenwerte, also hier z.B. für P und n. Falls das aber mal jemand nachvollziehen mag, wäre es gut, wenn man das irgendwo finden könnte. Eventuell habe ich das noch nicht gefunden. Falls es das aber noch nicht gibt, wäre ggf. eine große Tabelle im SI mit allen Daten eine Überlegung wert.</w:t>
      </w:r>
    </w:p>
  </w:comment>
  <w:comment w:id="31" w:author="Konrad Koch" w:date="2025-07-10T15:22:00Z" w:initials="KK">
    <w:p w14:paraId="1CE1B143" w14:textId="77777777" w:rsidR="000025D6" w:rsidRDefault="000025D6" w:rsidP="00CF0076">
      <w:pPr>
        <w:pStyle w:val="Kommentartext"/>
        <w:ind w:firstLine="0"/>
        <w:jc w:val="left"/>
      </w:pPr>
      <w:r>
        <w:rPr>
          <w:rStyle w:val="Kommentarzeichen"/>
        </w:rPr>
        <w:annotationRef/>
      </w:r>
      <w:r>
        <w:t xml:space="preserve">Im Endeffekt ist dann aber auch die </w:t>
      </w:r>
      <w:proofErr w:type="spellStart"/>
      <w:r>
        <w:t>Inertfraktion</w:t>
      </w:r>
      <w:proofErr w:type="spellEnd"/>
      <w:r>
        <w:t xml:space="preserve"> entsprechend der Unsicherheit der anderen variiert, denn die ergibt sich ja nun mal aus der Differenz zum TS bzw. </w:t>
      </w:r>
      <w:proofErr w:type="spellStart"/>
      <w:r>
        <w:t>oTS</w:t>
      </w:r>
      <w:proofErr w:type="spellEnd"/>
      <w:r>
        <w:t>.</w:t>
      </w:r>
    </w:p>
  </w:comment>
  <w:comment w:id="32" w:author="Hellmann, Simon" w:date="2025-07-21T12:09:00Z" w:initials="HS">
    <w:p w14:paraId="2BAB09F5" w14:textId="54DE6E66" w:rsidR="000025D6" w:rsidRDefault="000025D6">
      <w:pPr>
        <w:pStyle w:val="Kommentartext"/>
      </w:pPr>
      <w:r>
        <w:rPr>
          <w:rStyle w:val="Kommentarzeichen"/>
        </w:rPr>
        <w:annotationRef/>
      </w:r>
      <w:r>
        <w:t>korrekt!</w:t>
      </w:r>
    </w:p>
  </w:comment>
  <w:comment w:id="34" w:author="Konrad Koch" w:date="2025-07-10T15:25:00Z" w:initials="KK">
    <w:p w14:paraId="245B2654" w14:textId="77777777" w:rsidR="000025D6" w:rsidRDefault="000025D6" w:rsidP="00006D6F">
      <w:pPr>
        <w:pStyle w:val="Kommentartext"/>
        <w:ind w:firstLine="0"/>
        <w:jc w:val="left"/>
      </w:pPr>
      <w:r>
        <w:rPr>
          <w:rStyle w:val="Kommentarzeichen"/>
        </w:rPr>
        <w:annotationRef/>
      </w:r>
      <w:r>
        <w:t>Aber was ist mit Lignin? Das ist ja bekanntermaßen anaerob nicht abbaubar. Damit passt es weder zu XA noch zu XCs.</w:t>
      </w:r>
    </w:p>
  </w:comment>
  <w:comment w:id="35" w:author="Hellmann, Simon" w:date="2025-07-21T12:10:00Z" w:initials="HS">
    <w:p w14:paraId="569EC567" w14:textId="44CDF7AC" w:rsidR="000025D6" w:rsidRDefault="000025D6">
      <w:pPr>
        <w:pStyle w:val="Kommentartext"/>
      </w:pPr>
      <w:r>
        <w:rPr>
          <w:rStyle w:val="Kommentarzeichen"/>
        </w:rPr>
        <w:annotationRef/>
      </w:r>
      <w:r>
        <w:t>Ggf. erwähnen, dass Lignin hier nicht berücksichtigt wird und das ja erstmal nur die Roh-CHs sein sollen</w:t>
      </w:r>
    </w:p>
  </w:comment>
  <w:comment w:id="38" w:author="Konrad Koch" w:date="2025-07-10T15:30:00Z" w:initials="KK">
    <w:p w14:paraId="757E322B" w14:textId="77777777" w:rsidR="000025D6" w:rsidRDefault="000025D6" w:rsidP="00080EB1">
      <w:pPr>
        <w:pStyle w:val="Kommentartext"/>
        <w:ind w:firstLine="0"/>
        <w:jc w:val="left"/>
      </w:pPr>
      <w:r>
        <w:rPr>
          <w:rStyle w:val="Kommentarzeichen"/>
        </w:rPr>
        <w:annotationRef/>
      </w:r>
      <w:r>
        <w:t xml:space="preserve">Es ist also allgemein anerkannt, dass alle landwirtschaftlichen Substrate den gleichen BMP von 420 L/kg haben? </w:t>
      </w:r>
      <w:proofErr w:type="gramStart"/>
      <w:r>
        <w:t>Interessant .</w:t>
      </w:r>
      <w:proofErr w:type="gramEnd"/>
    </w:p>
    <w:p w14:paraId="055790EC" w14:textId="77777777" w:rsidR="000025D6" w:rsidRDefault="000025D6" w:rsidP="00080EB1">
      <w:pPr>
        <w:pStyle w:val="Kommentartext"/>
        <w:ind w:firstLine="0"/>
        <w:jc w:val="left"/>
      </w:pPr>
    </w:p>
    <w:p w14:paraId="516E72DA" w14:textId="77777777" w:rsidR="000025D6" w:rsidRDefault="000025D6" w:rsidP="00080EB1">
      <w:pPr>
        <w:pStyle w:val="Kommentartext"/>
        <w:ind w:firstLine="0"/>
        <w:jc w:val="left"/>
      </w:pPr>
      <w:r>
        <w:t>Rath et al. (</w:t>
      </w:r>
      <w:hyperlink r:id="rId1" w:history="1">
        <w:r w:rsidRPr="00B95C45">
          <w:rPr>
            <w:rStyle w:val="Hyperlink"/>
          </w:rPr>
          <w:t>https://link.springer.com/article/10.1007/s12155-013-9318-3</w:t>
        </w:r>
      </w:hyperlink>
      <w:r>
        <w:t>) hat z.B. das BMP von 96 Maissorten getestet und kam im Schnitt auf 373 L/kg. Das ist weniger als 90% von dem was Du angibst ...</w:t>
      </w:r>
    </w:p>
  </w:comment>
  <w:comment w:id="42" w:author="Konrad Koch" w:date="2025-07-10T15:52:00Z" w:initials="KK">
    <w:p w14:paraId="133B0E33" w14:textId="77777777" w:rsidR="000025D6" w:rsidRDefault="000025D6" w:rsidP="001F00E0">
      <w:pPr>
        <w:pStyle w:val="Kommentartext"/>
        <w:ind w:firstLine="0"/>
        <w:jc w:val="left"/>
      </w:pPr>
      <w:r>
        <w:rPr>
          <w:rStyle w:val="Kommentarzeichen"/>
        </w:rPr>
        <w:annotationRef/>
      </w:r>
      <w:r>
        <w:t>Das ist auch nicht verwunderlich, wenn man sich überlegt, dass Kohlenhydrate nun mal mit Abstand den größten Anteil haben.</w:t>
      </w:r>
    </w:p>
  </w:comment>
  <w:comment w:id="44" w:author="Konrad Koch" w:date="2025-07-10T15:57:00Z" w:initials="KK">
    <w:p w14:paraId="1F597B97" w14:textId="77777777" w:rsidR="000025D6" w:rsidRDefault="000025D6" w:rsidP="00C016F4">
      <w:pPr>
        <w:pStyle w:val="Kommentartext"/>
        <w:ind w:firstLine="0"/>
        <w:jc w:val="left"/>
      </w:pPr>
      <w:r>
        <w:rPr>
          <w:rStyle w:val="Kommentarzeichen"/>
        </w:rPr>
        <w:annotationRef/>
      </w:r>
      <w:r>
        <w:t>Nachdem diese Beobachtung ja nur theoretischer Natur ist und das ganze ja nicht getestet wurde, ist wohl hier „</w:t>
      </w:r>
      <w:proofErr w:type="spellStart"/>
      <w:r>
        <w:t>would</w:t>
      </w:r>
      <w:proofErr w:type="spellEnd"/>
      <w:r>
        <w:t xml:space="preserve">“ </w:t>
      </w:r>
      <w:proofErr w:type="gramStart"/>
      <w:r>
        <w:t>das besser Wort</w:t>
      </w:r>
      <w:proofErr w:type="gramEnd"/>
      <w:r>
        <w:t>, oder?</w:t>
      </w:r>
    </w:p>
  </w:comment>
  <w:comment w:id="53" w:author="Konrad Koch" w:date="2025-07-10T16:09:00Z" w:initials="KK">
    <w:p w14:paraId="740B9419" w14:textId="77777777" w:rsidR="000025D6" w:rsidRDefault="000025D6" w:rsidP="005A7223">
      <w:pPr>
        <w:pStyle w:val="Kommentartext"/>
        <w:ind w:firstLine="0"/>
        <w:jc w:val="left"/>
      </w:pPr>
      <w:r>
        <w:rPr>
          <w:rStyle w:val="Kommentarzeichen"/>
        </w:rPr>
        <w:annotationRef/>
      </w:r>
      <w:r>
        <w:t>Inwiefern auf landwirtschaftlichen Biogasanlagen in Deutschland mal eben nebenbei Bioabfall mit gefüttert wird, würde ich mal in Frage stellen. Da gibt es nicht nur genehmigungstechnisch einige Hürden. Daher würde ich hier eher auf „</w:t>
      </w:r>
      <w:proofErr w:type="spellStart"/>
      <w:r>
        <w:t>byproducts</w:t>
      </w:r>
      <w:proofErr w:type="spellEnd"/>
      <w:r>
        <w:t>“ oder auch „</w:t>
      </w:r>
      <w:proofErr w:type="spellStart"/>
      <w:r>
        <w:t>residues</w:t>
      </w:r>
      <w:proofErr w:type="spellEnd"/>
      <w:r>
        <w:t>“ gehen.</w:t>
      </w:r>
    </w:p>
  </w:comment>
  <w:comment w:id="57" w:author="Konrad Koch" w:date="2025-07-10T16:14:00Z" w:initials="KK">
    <w:p w14:paraId="745B05C5" w14:textId="77777777" w:rsidR="000025D6" w:rsidRDefault="000025D6" w:rsidP="004964F0">
      <w:pPr>
        <w:pStyle w:val="Kommentartext"/>
        <w:ind w:firstLine="0"/>
        <w:jc w:val="left"/>
      </w:pPr>
      <w:r>
        <w:rPr>
          <w:rStyle w:val="Kommentarzeichen"/>
        </w:rPr>
        <w:annotationRef/>
      </w:r>
      <w:r>
        <w:t>Nach meinem Verständnis ist das „kg“ die physikalische Einheit, während in dem Fall „VS“ diese physikalische Einheit weiter konkretisiert. Daher würde ich das „VS“ dann auch dem kg als Index tiefstellen. Also so: „</w:t>
      </w:r>
      <w:proofErr w:type="spellStart"/>
      <w:r>
        <w:t>kg</w:t>
      </w:r>
      <w:r>
        <w:rPr>
          <w:vertAlign w:val="subscript"/>
        </w:rPr>
        <w:t>VS</w:t>
      </w:r>
      <w:proofErr w:type="spellEnd"/>
      <w:r>
        <w:t xml:space="preserve">“. Ansonsten sieht es so aus, als wäre das „VS“ eine eigene physikalische Einheit. </w:t>
      </w:r>
    </w:p>
  </w:comment>
  <w:comment w:id="63" w:author="Konrad Koch" w:date="2025-07-11T13:06:00Z" w:initials="KK">
    <w:p w14:paraId="69FC4758" w14:textId="77777777" w:rsidR="000025D6" w:rsidRDefault="000025D6" w:rsidP="00FC180C">
      <w:pPr>
        <w:pStyle w:val="Kommentartext"/>
        <w:ind w:firstLine="0"/>
        <w:jc w:val="left"/>
      </w:pPr>
      <w:r>
        <w:rPr>
          <w:rStyle w:val="Kommentarzeichen"/>
        </w:rPr>
        <w:annotationRef/>
      </w:r>
      <w:r>
        <w:t>Naja, im Endeffekt hat natürlich auch das Substrat selber einen großen Einfluss. „Gras“ ist eben nicht gleich „Gras“. Das ist ja nur ein Sammelbegriff für alles auf der grünen Wiese und ja nachdem ob es eher Süßgräser (z.B. (Alice)Weidelgras), Leguminosen (also z.B. Klee) oder andere Sachen sind, kommen da schon große Unterschiede zusammen. Auch Mais ist nicht gleich Mais, sondern unterscheidet sich ja nach Sorte, den örtlichen Rahmenbedingungen (Witterungsverhältnisse, Höhe, Boden, etc.) und dem Erntezeitpunkt.</w:t>
      </w:r>
    </w:p>
    <w:p w14:paraId="0E49DCE7" w14:textId="77777777" w:rsidR="000025D6" w:rsidRDefault="000025D6" w:rsidP="00FC180C">
      <w:pPr>
        <w:pStyle w:val="Kommentartext"/>
        <w:ind w:firstLine="0"/>
        <w:jc w:val="left"/>
      </w:pPr>
      <w:r>
        <w:t>Mit Klärschlamm, Bioabfall etc. ist es ja genau das gleiche ...</w:t>
      </w:r>
    </w:p>
    <w:p w14:paraId="3D8DA2AB" w14:textId="77777777" w:rsidR="000025D6" w:rsidRDefault="000025D6" w:rsidP="00FC180C">
      <w:pPr>
        <w:pStyle w:val="Kommentartext"/>
        <w:ind w:firstLine="0"/>
        <w:jc w:val="left"/>
      </w:pPr>
      <w:r>
        <w:t>Das wäre eventuell auch noch etwas, was man in dem Zusammenhang betonen könnte.</w:t>
      </w:r>
    </w:p>
  </w:comment>
  <w:comment w:id="64" w:author="Konrad Koch" w:date="2025-07-11T13:08:00Z" w:initials="KK">
    <w:p w14:paraId="6E72BD9D" w14:textId="77777777" w:rsidR="000025D6" w:rsidRDefault="000025D6" w:rsidP="00B73646">
      <w:pPr>
        <w:pStyle w:val="Kommentartext"/>
        <w:ind w:firstLine="0"/>
        <w:jc w:val="left"/>
      </w:pPr>
      <w:r>
        <w:rPr>
          <w:rStyle w:val="Kommentarzeichen"/>
        </w:rPr>
        <w:annotationRef/>
      </w:r>
      <w:r>
        <w:t>Für die beobachteten Unterschiede bzw. Unsicherheiten würde ich nicht allein die Analytik (auch auf die Wichtigkeit der repräsentativen Probenahme könnte man verweisen) verantwortlich machen.</w:t>
      </w:r>
    </w:p>
  </w:comment>
  <w:comment w:id="65" w:author="Konrad Koch" w:date="2025-07-11T13:12:00Z" w:initials="KK">
    <w:p w14:paraId="21CF2E77" w14:textId="77777777" w:rsidR="000025D6" w:rsidRDefault="000025D6" w:rsidP="008771C8">
      <w:pPr>
        <w:pStyle w:val="Kommentartext"/>
        <w:ind w:firstLine="0"/>
        <w:jc w:val="left"/>
      </w:pPr>
      <w:r>
        <w:rPr>
          <w:rStyle w:val="Kommentarzeichen"/>
        </w:rPr>
        <w:annotationRef/>
      </w:r>
      <w:r>
        <w:t>Wenn ich das mal übersetze, dann ist das doch 124*10</w:t>
      </w:r>
      <w:r>
        <w:rPr>
          <w:vertAlign w:val="superscript"/>
        </w:rPr>
        <w:t>-3</w:t>
      </w:r>
      <w:r>
        <w:t>, oder? Das wären dann 0,124, richtig. Ich finde die Darstellung mit dem „E“ (vermutlich für Exponent) nicht wirklich glücklich, da es gern mit der Eulerzahl „e“ verwechselt wird. Aber Deine Entscheidung.</w:t>
      </w:r>
    </w:p>
  </w:comment>
  <w:comment w:id="66" w:author="Konrad Koch" w:date="2025-07-11T13:14:00Z" w:initials="KK">
    <w:p w14:paraId="0415028A" w14:textId="77777777" w:rsidR="000025D6" w:rsidRDefault="000025D6" w:rsidP="008771C8">
      <w:pPr>
        <w:pStyle w:val="Kommentartext"/>
        <w:ind w:firstLine="0"/>
        <w:jc w:val="left"/>
      </w:pPr>
      <w:r>
        <w:rPr>
          <w:rStyle w:val="Kommentarzeichen"/>
        </w:rPr>
        <w:annotationRef/>
      </w:r>
      <w:r>
        <w:t>Das mag für die 124E-3 stimmen, aber nicht für die 6.1E-3. Das ist ja das gleich wie 6.0E-3.</w:t>
      </w:r>
    </w:p>
  </w:comment>
  <w:comment w:id="67" w:author="Konrad Koch" w:date="2025-07-11T13:16:00Z" w:initials="KK">
    <w:p w14:paraId="4D8C18CD" w14:textId="77777777" w:rsidR="000025D6" w:rsidRDefault="000025D6" w:rsidP="008771C8">
      <w:pPr>
        <w:pStyle w:val="Kommentartext"/>
        <w:ind w:firstLine="0"/>
        <w:jc w:val="left"/>
      </w:pPr>
      <w:r>
        <w:rPr>
          <w:rStyle w:val="Kommentarzeichen"/>
        </w:rPr>
        <w:annotationRef/>
      </w:r>
      <w:r>
        <w:t>Du stellst das hier so dar, als wäre das eine neue Erkenntnis. Aus meiner Sicht ist aber erwartbar, da nun mal CH den mit Abstand größten Wert hat. Dementsprechend hat auch dessen Variation einen großen Einfluss.</w:t>
      </w:r>
    </w:p>
  </w:comment>
  <w:comment w:id="70" w:author="Konrad Koch" w:date="2025-07-11T13:26:00Z" w:initials="KK">
    <w:p w14:paraId="4636730E" w14:textId="77777777" w:rsidR="000025D6" w:rsidRDefault="000025D6" w:rsidP="00E863B1">
      <w:pPr>
        <w:pStyle w:val="Kommentartext"/>
        <w:ind w:firstLine="0"/>
        <w:jc w:val="left"/>
      </w:pPr>
      <w:r>
        <w:rPr>
          <w:rStyle w:val="Kommentarzeichen"/>
        </w:rPr>
        <w:annotationRef/>
      </w:r>
      <w:r>
        <w:t>Was hat es damit auf sich?</w:t>
      </w:r>
    </w:p>
    <w:p w14:paraId="0DC499B7" w14:textId="77777777" w:rsidR="000025D6" w:rsidRDefault="000025D6" w:rsidP="00E863B1">
      <w:pPr>
        <w:pStyle w:val="Kommentartext"/>
        <w:ind w:firstLine="0"/>
        <w:jc w:val="left"/>
      </w:pPr>
      <w:r>
        <w:t>Insbesondere, wenn in erster Linie Rindergülle gefüttert wird, sollte doch der Stickstoffanteil und damit der Wahrscheinlichkeit einer Hemmung durch Ammoniak doch schon recht hoch sein.</w:t>
      </w:r>
    </w:p>
  </w:comment>
  <w:comment w:id="71" w:author="Konrad Koch" w:date="2025-07-11T13:27:00Z" w:initials="KK">
    <w:p w14:paraId="247AB7F9" w14:textId="77777777" w:rsidR="000025D6" w:rsidRDefault="000025D6" w:rsidP="00A6755D">
      <w:pPr>
        <w:pStyle w:val="Kommentartext"/>
        <w:ind w:firstLine="0"/>
        <w:jc w:val="left"/>
      </w:pPr>
      <w:r>
        <w:rPr>
          <w:rStyle w:val="Kommentarzeichen"/>
        </w:rPr>
        <w:annotationRef/>
      </w:r>
      <w:r>
        <w:t>Verstehe ich nicht. Wenn etwas gehemmt wird, ist dann der Faktor höher oder niedriger?</w:t>
      </w:r>
    </w:p>
  </w:comment>
  <w:comment w:id="72" w:author="Konrad Koch" w:date="2025-07-11T13:28:00Z" w:initials="KK">
    <w:p w14:paraId="61F575A6" w14:textId="77777777" w:rsidR="000025D6" w:rsidRDefault="000025D6" w:rsidP="00A6755D">
      <w:pPr>
        <w:pStyle w:val="Kommentartext"/>
        <w:ind w:firstLine="0"/>
        <w:jc w:val="left"/>
      </w:pPr>
      <w:r>
        <w:rPr>
          <w:rStyle w:val="Kommentarzeichen"/>
        </w:rPr>
        <w:annotationRef/>
      </w:r>
      <w:r>
        <w:t>Was soll das sein? Eher „</w:t>
      </w:r>
      <w:proofErr w:type="spellStart"/>
      <w:r>
        <w:t>spiked</w:t>
      </w:r>
      <w:proofErr w:type="spellEnd"/>
      <w:r>
        <w:t>“, oder?</w:t>
      </w:r>
    </w:p>
  </w:comment>
  <w:comment w:id="73" w:author="Konrad Koch" w:date="2025-07-11T13:33:00Z" w:initials="KK">
    <w:p w14:paraId="3B5631DF" w14:textId="77777777" w:rsidR="000025D6" w:rsidRDefault="000025D6" w:rsidP="00C74441">
      <w:pPr>
        <w:pStyle w:val="Kommentartext"/>
        <w:ind w:firstLine="0"/>
        <w:jc w:val="left"/>
      </w:pPr>
      <w:r>
        <w:rPr>
          <w:rStyle w:val="Kommentarzeichen"/>
        </w:rPr>
        <w:annotationRef/>
      </w:r>
      <w:r>
        <w:t>Naja, wenn wir das Biogas abfackeln, dann ist es ja kein Treibhausgas mehr.</w:t>
      </w:r>
    </w:p>
  </w:comment>
  <w:comment w:id="74" w:author="Konrad Koch" w:date="2025-07-11T13:38:00Z" w:initials="KK">
    <w:p w14:paraId="34F3AE83" w14:textId="77777777" w:rsidR="000025D6" w:rsidRDefault="000025D6" w:rsidP="00B73A36">
      <w:pPr>
        <w:pStyle w:val="Kommentartext"/>
        <w:ind w:firstLine="0"/>
        <w:jc w:val="left"/>
      </w:pPr>
      <w:r>
        <w:rPr>
          <w:rStyle w:val="Kommentarzeichen"/>
        </w:rPr>
        <w:annotationRef/>
      </w:r>
      <w:r>
        <w:t>Du hast ja für die Studie offenbar einen großen Aufwand betrieben und am Ende hast Du einige Ergebnisse, die Du im Text nur kurz andiskutierst, aber dessen Plots Du nicht zeigst. Natürlich hat BITE die Limitierung mit den 6 Abbildungen, aber es spricht nichts dagegen, zumindest ausgewählte Plots noch in den SI zu schieben. Dann war die Mühe nicht ganz vergebens. ☺️</w:t>
      </w:r>
    </w:p>
  </w:comment>
  <w:comment w:id="77" w:author="Konrad Koch" w:date="2025-07-10T10:57:00Z" w:initials="KK">
    <w:p w14:paraId="7D20821A" w14:textId="1219A708" w:rsidR="000025D6" w:rsidRDefault="000025D6" w:rsidP="00E37C78">
      <w:pPr>
        <w:pStyle w:val="Kommentartext"/>
        <w:ind w:firstLine="0"/>
        <w:jc w:val="left"/>
      </w:pPr>
      <w:r>
        <w:rPr>
          <w:rStyle w:val="Kommentarzeichen"/>
        </w:rPr>
        <w:annotationRef/>
      </w:r>
      <w:r>
        <w:t>Ich finde es immer gut, wenn die DOIs dabei sind, aber das ist Geschmackssache.</w:t>
      </w:r>
    </w:p>
    <w:p w14:paraId="632C2D5C" w14:textId="77777777" w:rsidR="000025D6" w:rsidRDefault="000025D6" w:rsidP="00E37C78">
      <w:pPr>
        <w:pStyle w:val="Kommentartext"/>
        <w:ind w:firstLine="0"/>
        <w:jc w:val="left"/>
      </w:pPr>
    </w:p>
    <w:p w14:paraId="30D4FD76" w14:textId="77777777" w:rsidR="000025D6" w:rsidRDefault="000025D6" w:rsidP="00E37C78">
      <w:pPr>
        <w:pStyle w:val="Kommentartext"/>
        <w:ind w:firstLine="0"/>
        <w:jc w:val="left"/>
      </w:pPr>
      <w:r>
        <w:t>Außerdem würde ich hier im Literaturverzeichnis auch nie Autoren mit „et al.“ abkürzen. Stell Dir vor Du stehst oft an letzter Stelle, 😉</w:t>
      </w:r>
    </w:p>
    <w:p w14:paraId="760C65F1" w14:textId="77777777" w:rsidR="000025D6" w:rsidRDefault="000025D6" w:rsidP="00E37C78">
      <w:pPr>
        <w:pStyle w:val="Kommentartext"/>
        <w:ind w:firstLine="0"/>
        <w:jc w:val="left"/>
      </w:pPr>
    </w:p>
    <w:p w14:paraId="30A850AC" w14:textId="77777777" w:rsidR="000025D6" w:rsidRDefault="000025D6" w:rsidP="00E37C78">
      <w:pPr>
        <w:pStyle w:val="Kommentartext"/>
        <w:ind w:firstLine="0"/>
        <w:jc w:val="left"/>
      </w:pPr>
      <w:r>
        <w:t>Ein paar Kleinigkeiten sind mir auch noch aufgefallen, die ich direkt angepasst habe. Bitte entsprechend in Deiner Literaturverwaltungssoftware anpassen.</w:t>
      </w:r>
    </w:p>
  </w:comment>
  <w:comment w:id="138" w:author="Konrad Koch" w:date="2025-07-10T16:43:00Z" w:initials="KK">
    <w:p w14:paraId="0D3242C1" w14:textId="77777777" w:rsidR="000025D6" w:rsidRDefault="000025D6" w:rsidP="00D446E6">
      <w:pPr>
        <w:pStyle w:val="Kommentartext"/>
        <w:ind w:firstLine="0"/>
        <w:jc w:val="left"/>
      </w:pPr>
      <w:r>
        <w:rPr>
          <w:rStyle w:val="Kommentarzeichen"/>
        </w:rPr>
        <w:annotationRef/>
      </w:r>
      <w:r>
        <w:t>Ich würde hier in Klammern auch nochmal die verwendeten Abkürzungen ergänzen.</w:t>
      </w:r>
    </w:p>
  </w:comment>
  <w:comment w:id="139" w:author="Konrad Koch" w:date="2025-07-10T16:45:00Z" w:initials="KK">
    <w:p w14:paraId="1E12D75D" w14:textId="77777777" w:rsidR="000025D6" w:rsidRDefault="000025D6" w:rsidP="00D446E6">
      <w:pPr>
        <w:pStyle w:val="Kommentartext"/>
        <w:ind w:firstLine="0"/>
        <w:jc w:val="left"/>
      </w:pPr>
      <w:r>
        <w:rPr>
          <w:rStyle w:val="Kommentarzeichen"/>
        </w:rPr>
        <w:annotationRef/>
      </w:r>
      <w:r>
        <w:t>Hier fehlen die Kohlenhydrate und - wie schon erwähnt - auch Lignin.</w:t>
      </w:r>
    </w:p>
  </w:comment>
  <w:comment w:id="140" w:author="Konrad Koch" w:date="2025-07-11T12:50:00Z" w:initials="KK">
    <w:p w14:paraId="6417A0E4" w14:textId="77777777" w:rsidR="000025D6" w:rsidRDefault="000025D6" w:rsidP="00DB07F7">
      <w:pPr>
        <w:pStyle w:val="Kommentartext"/>
        <w:ind w:firstLine="0"/>
        <w:jc w:val="left"/>
      </w:pPr>
      <w:r>
        <w:rPr>
          <w:rStyle w:val="Kommentarzeichen"/>
        </w:rPr>
        <w:annotationRef/>
      </w:r>
      <w:r>
        <w:t xml:space="preserve">Wie schon erwähnt, würde ich in Tabellen und Abbildungen den Anfangsbuchstaben der Wörter immer </w:t>
      </w:r>
      <w:proofErr w:type="gramStart"/>
      <w:r>
        <w:t>groß schreiben</w:t>
      </w:r>
      <w:proofErr w:type="gramEnd"/>
      <w:r>
        <w:t>. Das ist bei Dir nicht einheitlich. Warum schreibst Du z.B. „</w:t>
      </w:r>
      <w:proofErr w:type="spellStart"/>
      <w:r>
        <w:t>Controler</w:t>
      </w:r>
      <w:proofErr w:type="spellEnd"/>
      <w:r>
        <w:t xml:space="preserve">“, aber „gas </w:t>
      </w:r>
      <w:proofErr w:type="spellStart"/>
      <w:r>
        <w:t>grid</w:t>
      </w:r>
      <w:proofErr w:type="spellEnd"/>
      <w:r>
        <w:t>“?</w:t>
      </w:r>
    </w:p>
  </w:comment>
  <w:comment w:id="141" w:author="Konrad Koch" w:date="2025-07-11T12:53:00Z" w:initials="KK">
    <w:p w14:paraId="618EAF47" w14:textId="77777777" w:rsidR="000025D6" w:rsidRDefault="000025D6" w:rsidP="00B96822">
      <w:pPr>
        <w:pStyle w:val="Kommentartext"/>
        <w:ind w:firstLine="0"/>
        <w:jc w:val="left"/>
      </w:pPr>
      <w:r>
        <w:rPr>
          <w:rStyle w:val="Kommentarzeichen"/>
        </w:rPr>
        <w:annotationRef/>
      </w:r>
      <w:r>
        <w:t xml:space="preserve">Hier komme ich auch wieder </w:t>
      </w:r>
      <w:proofErr w:type="gramStart"/>
      <w:r>
        <w:t>mit meine Großschreibung</w:t>
      </w:r>
      <w:proofErr w:type="gramEnd"/>
      <w:r>
        <w:t>. Außerdem würde ich zwischen „g“ und „L</w:t>
      </w:r>
      <w:r>
        <w:rPr>
          <w:vertAlign w:val="superscript"/>
        </w:rPr>
        <w:t>-1</w:t>
      </w:r>
      <w:r>
        <w:t>“ zumindest noch ein Leerzeichen setzen.</w:t>
      </w:r>
    </w:p>
    <w:p w14:paraId="1FB261D0" w14:textId="77777777" w:rsidR="000025D6" w:rsidRDefault="000025D6" w:rsidP="00B96822">
      <w:pPr>
        <w:pStyle w:val="Kommentartext"/>
        <w:ind w:firstLine="0"/>
        <w:jc w:val="left"/>
      </w:pPr>
      <w:r>
        <w:t xml:space="preserve">Ich weiß nicht, wer sich das ausgedacht hat, aber meines Wissens kürzt man die Anzahl bzw. im Englischen </w:t>
      </w:r>
      <w:proofErr w:type="spellStart"/>
      <w:r>
        <w:t>number</w:t>
      </w:r>
      <w:proofErr w:type="spellEnd"/>
      <w:r>
        <w:t xml:space="preserve"> mit einem kleinen „n“ und nicht mit einem großen „N“ ab.</w:t>
      </w:r>
    </w:p>
  </w:comment>
  <w:comment w:id="142" w:author="Konrad Koch" w:date="2025-07-11T12:56:00Z" w:initials="KK">
    <w:p w14:paraId="6F4271C0" w14:textId="77777777" w:rsidR="000025D6" w:rsidRDefault="000025D6" w:rsidP="00B96822">
      <w:pPr>
        <w:pStyle w:val="Kommentartext"/>
        <w:ind w:firstLine="0"/>
        <w:jc w:val="left"/>
      </w:pPr>
      <w:r>
        <w:rPr>
          <w:rStyle w:val="Kommentarzeichen"/>
        </w:rPr>
        <w:annotationRef/>
      </w:r>
      <w:r>
        <w:t>Die beiden Abbildungen 5 und 6 sind kaum zu erkennen. Die müssten deutlich größer sein. Ich weiß, dass BITE nur maximal 6 Abbildungen zulässt, sonst könnte man die jeweils splitten. So eine richtig gute Idee habe ich jetzt leider nicht, wie man das verbessern kann. Spätestens wenn es angenommen wird, musst Du beim Proof unbedingt darauf achten, dass es entsprechend groß ist (ggf. auf eine separate Seite).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12E8504" w15:done="0"/>
  <w15:commentEx w15:paraId="1960CE93" w15:done="1"/>
  <w15:commentEx w15:paraId="7A7CD5B3" w15:done="0"/>
  <w15:commentEx w15:paraId="4CE7AC7E" w15:done="1"/>
  <w15:commentEx w15:paraId="2D4E2F7E" w15:done="1"/>
  <w15:commentEx w15:paraId="25E0BF88" w15:done="1"/>
  <w15:commentEx w15:paraId="5E46BC44" w15:done="1"/>
  <w15:commentEx w15:paraId="5F2C2025" w15:done="0"/>
  <w15:commentEx w15:paraId="19E9B2BD" w15:done="1"/>
  <w15:commentEx w15:paraId="1CE1B143" w15:done="1"/>
  <w15:commentEx w15:paraId="2BAB09F5" w15:paraIdParent="1CE1B143" w15:done="1"/>
  <w15:commentEx w15:paraId="245B2654" w15:done="0"/>
  <w15:commentEx w15:paraId="569EC567" w15:paraIdParent="245B2654" w15:done="0"/>
  <w15:commentEx w15:paraId="516E72DA" w15:done="0"/>
  <w15:commentEx w15:paraId="133B0E33" w15:done="0"/>
  <w15:commentEx w15:paraId="1F597B97" w15:done="1"/>
  <w15:commentEx w15:paraId="740B9419" w15:done="1"/>
  <w15:commentEx w15:paraId="745B05C5" w15:done="0"/>
  <w15:commentEx w15:paraId="3D8DA2AB" w15:done="0"/>
  <w15:commentEx w15:paraId="6E72BD9D" w15:done="0"/>
  <w15:commentEx w15:paraId="21CF2E77" w15:done="0"/>
  <w15:commentEx w15:paraId="0415028A" w15:done="0"/>
  <w15:commentEx w15:paraId="4D8C18CD" w15:done="0"/>
  <w15:commentEx w15:paraId="0DC499B7" w15:done="0"/>
  <w15:commentEx w15:paraId="247AB7F9" w15:done="0"/>
  <w15:commentEx w15:paraId="61F575A6" w15:done="1"/>
  <w15:commentEx w15:paraId="3B5631DF" w15:done="1"/>
  <w15:commentEx w15:paraId="34F3AE83" w15:done="0"/>
  <w15:commentEx w15:paraId="30A850AC" w15:done="0"/>
  <w15:commentEx w15:paraId="0D3242C1" w15:done="1"/>
  <w15:commentEx w15:paraId="1E12D75D" w15:done="1"/>
  <w15:commentEx w15:paraId="6417A0E4" w15:done="0"/>
  <w15:commentEx w15:paraId="1FB261D0" w15:done="0"/>
  <w15:commentEx w15:paraId="6F4271C0"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7309D3F6" w16cex:dateUtc="2025-07-10T09:16:00Z"/>
  <w16cex:commentExtensible w16cex:durableId="7793D0DB" w16cex:dateUtc="2025-07-10T09:10:00Z"/>
  <w16cex:commentExtensible w16cex:durableId="24B40292" w16cex:dateUtc="2025-07-10T09:12:00Z"/>
  <w16cex:commentExtensible w16cex:durableId="740DB734" w16cex:dateUtc="2025-07-10T09:22:00Z"/>
  <w16cex:commentExtensible w16cex:durableId="72F880D5" w16cex:dateUtc="2025-07-10T09:25:00Z"/>
  <w16cex:commentExtensible w16cex:durableId="724ED552" w16cex:dateUtc="2025-07-10T09:26:00Z"/>
  <w16cex:commentExtensible w16cex:durableId="617A05F1" w16cex:dateUtc="2025-07-10T09:38:00Z"/>
  <w16cex:commentExtensible w16cex:durableId="5A649F9F" w16cex:dateUtc="2025-07-10T13:10:00Z"/>
  <w16cex:commentExtensible w16cex:durableId="0328ABBB" w16cex:dateUtc="2025-07-10T12:35:00Z"/>
  <w16cex:commentExtensible w16cex:durableId="72C38F44" w16cex:dateUtc="2025-07-10T13:17:00Z"/>
  <w16cex:commentExtensible w16cex:durableId="1E12ACFC" w16cex:dateUtc="2025-07-10T13:22:00Z"/>
  <w16cex:commentExtensible w16cex:durableId="5F334F04" w16cex:dateUtc="2025-07-10T13:25:00Z"/>
  <w16cex:commentExtensible w16cex:durableId="71857ACE" w16cex:dateUtc="2025-07-10T13:30:00Z"/>
  <w16cex:commentExtensible w16cex:durableId="217C5E7A" w16cex:dateUtc="2025-07-10T13:52:00Z"/>
  <w16cex:commentExtensible w16cex:durableId="3EEEA82E" w16cex:dateUtc="2025-07-10T13:57:00Z"/>
  <w16cex:commentExtensible w16cex:durableId="20CC9557" w16cex:dateUtc="2025-07-10T14:09:00Z"/>
  <w16cex:commentExtensible w16cex:durableId="13E5033B" w16cex:dateUtc="2025-07-10T14:14:00Z"/>
  <w16cex:commentExtensible w16cex:durableId="090EBFD1" w16cex:dateUtc="2025-07-11T11:06:00Z"/>
  <w16cex:commentExtensible w16cex:durableId="06184099" w16cex:dateUtc="2025-07-11T11:08:00Z"/>
  <w16cex:commentExtensible w16cex:durableId="1EF96305" w16cex:dateUtc="2025-07-11T11:12:00Z"/>
  <w16cex:commentExtensible w16cex:durableId="5FC4ED1A" w16cex:dateUtc="2025-07-11T11:14:00Z"/>
  <w16cex:commentExtensible w16cex:durableId="7321A0AE" w16cex:dateUtc="2025-07-11T11:16:00Z"/>
  <w16cex:commentExtensible w16cex:durableId="755CC7D7" w16cex:dateUtc="2025-07-11T11:26:00Z"/>
  <w16cex:commentExtensible w16cex:durableId="41F4F53B" w16cex:dateUtc="2025-07-11T11:27:00Z"/>
  <w16cex:commentExtensible w16cex:durableId="6F06121C" w16cex:dateUtc="2025-07-11T11:28:00Z"/>
  <w16cex:commentExtensible w16cex:durableId="260D87DE" w16cex:dateUtc="2025-07-11T11:33:00Z"/>
  <w16cex:commentExtensible w16cex:durableId="3B1E4E03" w16cex:dateUtc="2025-07-11T11:38:00Z"/>
  <w16cex:commentExtensible w16cex:durableId="6C1E1BE1" w16cex:dateUtc="2025-07-10T08:57:00Z"/>
  <w16cex:commentExtensible w16cex:durableId="52FE18D0" w16cex:dateUtc="2025-07-10T14:43:00Z"/>
  <w16cex:commentExtensible w16cex:durableId="074CD878" w16cex:dateUtc="2025-07-10T14:45:00Z"/>
  <w16cex:commentExtensible w16cex:durableId="03B29A7B" w16cex:dateUtc="2025-07-11T10:50:00Z"/>
  <w16cex:commentExtensible w16cex:durableId="5F4D02E9" w16cex:dateUtc="2025-07-11T10:53:00Z"/>
  <w16cex:commentExtensible w16cex:durableId="5982DB62" w16cex:dateUtc="2025-07-11T10:5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12E8504" w16cid:durableId="7309D3F6"/>
  <w16cid:commentId w16cid:paraId="1960CE93" w16cid:durableId="7793D0DB"/>
  <w16cid:commentId w16cid:paraId="7A7CD5B3" w16cid:durableId="24B40292"/>
  <w16cid:commentId w16cid:paraId="4CE7AC7E" w16cid:durableId="740DB734"/>
  <w16cid:commentId w16cid:paraId="2D4E2F7E" w16cid:durableId="72F880D5"/>
  <w16cid:commentId w16cid:paraId="25E0BF88" w16cid:durableId="724ED552"/>
  <w16cid:commentId w16cid:paraId="5E46BC44" w16cid:durableId="617A05F1"/>
  <w16cid:commentId w16cid:paraId="5F2C2025" w16cid:durableId="5A649F9F"/>
  <w16cid:commentId w16cid:paraId="19E9B2BD" w16cid:durableId="72C38F44"/>
  <w16cid:commentId w16cid:paraId="1CE1B143" w16cid:durableId="1E12ACFC"/>
  <w16cid:commentId w16cid:paraId="2BAB09F5" w16cid:durableId="2C28AC70"/>
  <w16cid:commentId w16cid:paraId="245B2654" w16cid:durableId="5F334F04"/>
  <w16cid:commentId w16cid:paraId="569EC567" w16cid:durableId="2C28ACC2"/>
  <w16cid:commentId w16cid:paraId="516E72DA" w16cid:durableId="71857ACE"/>
  <w16cid:commentId w16cid:paraId="133B0E33" w16cid:durableId="217C5E7A"/>
  <w16cid:commentId w16cid:paraId="1F597B97" w16cid:durableId="3EEEA82E"/>
  <w16cid:commentId w16cid:paraId="740B9419" w16cid:durableId="20CC9557"/>
  <w16cid:commentId w16cid:paraId="745B05C5" w16cid:durableId="13E5033B"/>
  <w16cid:commentId w16cid:paraId="3D8DA2AB" w16cid:durableId="090EBFD1"/>
  <w16cid:commentId w16cid:paraId="6E72BD9D" w16cid:durableId="06184099"/>
  <w16cid:commentId w16cid:paraId="21CF2E77" w16cid:durableId="1EF96305"/>
  <w16cid:commentId w16cid:paraId="0415028A" w16cid:durableId="5FC4ED1A"/>
  <w16cid:commentId w16cid:paraId="4D8C18CD" w16cid:durableId="7321A0AE"/>
  <w16cid:commentId w16cid:paraId="0DC499B7" w16cid:durableId="755CC7D7"/>
  <w16cid:commentId w16cid:paraId="247AB7F9" w16cid:durableId="41F4F53B"/>
  <w16cid:commentId w16cid:paraId="61F575A6" w16cid:durableId="6F06121C"/>
  <w16cid:commentId w16cid:paraId="3B5631DF" w16cid:durableId="260D87DE"/>
  <w16cid:commentId w16cid:paraId="34F3AE83" w16cid:durableId="3B1E4E03"/>
  <w16cid:commentId w16cid:paraId="30A850AC" w16cid:durableId="6C1E1BE1"/>
  <w16cid:commentId w16cid:paraId="0D3242C1" w16cid:durableId="52FE18D0"/>
  <w16cid:commentId w16cid:paraId="1E12D75D" w16cid:durableId="074CD878"/>
  <w16cid:commentId w16cid:paraId="6417A0E4" w16cid:durableId="03B29A7B"/>
  <w16cid:commentId w16cid:paraId="1FB261D0" w16cid:durableId="5F4D02E9"/>
  <w16cid:commentId w16cid:paraId="6F4271C0" w16cid:durableId="5982DB6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97CAF05" w14:textId="77777777" w:rsidR="0028371D" w:rsidRDefault="0028371D" w:rsidP="006F58A8">
      <w:pPr>
        <w:spacing w:after="0" w:line="240" w:lineRule="auto"/>
      </w:pPr>
      <w:r>
        <w:separator/>
      </w:r>
    </w:p>
  </w:endnote>
  <w:endnote w:type="continuationSeparator" w:id="0">
    <w:p w14:paraId="224A18B5" w14:textId="77777777" w:rsidR="0028371D" w:rsidRDefault="0028371D" w:rsidP="006F58A8">
      <w:pPr>
        <w:spacing w:after="0" w:line="240" w:lineRule="auto"/>
      </w:pPr>
      <w:r>
        <w:continuationSeparator/>
      </w:r>
    </w:p>
  </w:endnote>
  <w:endnote w:type="continuationNotice" w:id="1">
    <w:p w14:paraId="6EFFABD6" w14:textId="77777777" w:rsidR="0028371D" w:rsidRDefault="0028371D">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Garamond">
    <w:panose1 w:val="020204040303010108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43420372"/>
      <w:docPartObj>
        <w:docPartGallery w:val="Page Numbers (Bottom of Page)"/>
        <w:docPartUnique/>
      </w:docPartObj>
    </w:sdtPr>
    <w:sdtContent>
      <w:p w14:paraId="34FAC805" w14:textId="6B640FCE" w:rsidR="000025D6" w:rsidRDefault="000025D6">
        <w:pPr>
          <w:pStyle w:val="Fuzeile"/>
          <w:jc w:val="right"/>
        </w:pPr>
        <w:r>
          <w:fldChar w:fldCharType="begin"/>
        </w:r>
        <w:r>
          <w:instrText>PAGE   \* MERGEFORMAT</w:instrText>
        </w:r>
        <w:r>
          <w:fldChar w:fldCharType="separate"/>
        </w:r>
        <w:r>
          <w:rPr>
            <w:lang w:val="de-DE"/>
          </w:rPr>
          <w:t>2</w:t>
        </w:r>
        <w:r>
          <w:fldChar w:fldCharType="end"/>
        </w:r>
      </w:p>
    </w:sdtContent>
  </w:sdt>
  <w:p w14:paraId="54F06AF3" w14:textId="78FC145E" w:rsidR="000025D6" w:rsidRDefault="000025D6">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B197B17" w14:textId="77777777" w:rsidR="0028371D" w:rsidRDefault="0028371D" w:rsidP="006F58A8">
      <w:pPr>
        <w:spacing w:after="0" w:line="240" w:lineRule="auto"/>
      </w:pPr>
      <w:r>
        <w:separator/>
      </w:r>
    </w:p>
  </w:footnote>
  <w:footnote w:type="continuationSeparator" w:id="0">
    <w:p w14:paraId="3591906D" w14:textId="77777777" w:rsidR="0028371D" w:rsidRDefault="0028371D" w:rsidP="006F58A8">
      <w:pPr>
        <w:spacing w:after="0" w:line="240" w:lineRule="auto"/>
      </w:pPr>
      <w:r>
        <w:continuationSeparator/>
      </w:r>
    </w:p>
  </w:footnote>
  <w:footnote w:type="continuationNotice" w:id="1">
    <w:p w14:paraId="3DFB9800" w14:textId="77777777" w:rsidR="0028371D" w:rsidRDefault="0028371D">
      <w:pPr>
        <w:spacing w:after="0" w:line="240" w:lineRule="auto"/>
      </w:pPr>
    </w:p>
  </w:footnote>
  <w:footnote w:id="2">
    <w:p w14:paraId="0CAF2291" w14:textId="72C70900" w:rsidR="000025D6" w:rsidRPr="00EF6799" w:rsidRDefault="000025D6">
      <w:pPr>
        <w:pStyle w:val="Funotentext"/>
        <w:rPr>
          <w:lang w:val="en-US"/>
        </w:rPr>
      </w:pPr>
      <w:r>
        <w:rPr>
          <w:rStyle w:val="Funotenzeichen"/>
        </w:rPr>
        <w:footnoteRef/>
      </w:r>
      <w:r w:rsidRPr="00EF6799">
        <w:rPr>
          <w:lang w:val="en-US"/>
        </w:rPr>
        <w:t xml:space="preserve"> Numerical values of all introduced v</w:t>
      </w:r>
      <w:r>
        <w:rPr>
          <w:lang w:val="en-US"/>
        </w:rPr>
        <w:t>ariables are summarized in Tab. 1.</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9B76FF6" w14:textId="0E978641" w:rsidR="000025D6" w:rsidRPr="00CF5B9B" w:rsidRDefault="000025D6" w:rsidP="00CF5B9B">
    <w:pPr>
      <w:tabs>
        <w:tab w:val="right" w:pos="8547"/>
      </w:tabs>
      <w:spacing w:after="0" w:line="259" w:lineRule="auto"/>
      <w:ind w:right="0" w:firstLine="0"/>
      <w:jc w:val="left"/>
      <w:rPr>
        <w:rFonts w:ascii="Cambria" w:eastAsia="Cambria" w:hAnsi="Cambria" w:cs="Cambria"/>
        <w:color w:val="000000"/>
        <w:lang w:val="en-GB"/>
      </w:rPr>
    </w:pPr>
    <w:r w:rsidRPr="00CF5B9B">
      <w:rPr>
        <w:rFonts w:ascii="Cambria" w:eastAsia="Cambria" w:hAnsi="Cambria" w:cs="Cambria"/>
        <w:i/>
        <w:color w:val="000000"/>
        <w:sz w:val="20"/>
        <w:lang w:val="en-GB"/>
      </w:rPr>
      <w:t>Manuscript submitted to Bioresource Technology</w:t>
    </w:r>
    <w:r w:rsidRPr="00CF5B9B">
      <w:rPr>
        <w:rFonts w:ascii="Cambria" w:eastAsia="Cambria" w:hAnsi="Cambria" w:cs="Cambria"/>
        <w:i/>
        <w:color w:val="000000"/>
        <w:sz w:val="20"/>
        <w:lang w:val="en-GB"/>
      </w:rPr>
      <w:tab/>
    </w:r>
    <w:r>
      <w:rPr>
        <w:rFonts w:ascii="Cambria" w:eastAsia="Cambria" w:hAnsi="Cambria" w:cs="Cambria"/>
        <w:i/>
        <w:color w:val="000000"/>
        <w:sz w:val="20"/>
        <w:lang w:val="en-GB"/>
      </w:rPr>
      <w:t>July 25</w:t>
    </w:r>
    <w:r w:rsidRPr="00CF5B9B">
      <w:rPr>
        <w:rFonts w:ascii="Cambria" w:eastAsia="Cambria" w:hAnsi="Cambria" w:cs="Cambria"/>
        <w:i/>
        <w:color w:val="000000"/>
        <w:sz w:val="20"/>
        <w:lang w:val="en-GB"/>
      </w:rPr>
      <w:t>, 202</w:t>
    </w:r>
    <w:r>
      <w:rPr>
        <w:rFonts w:ascii="Cambria" w:eastAsia="Cambria" w:hAnsi="Cambria" w:cs="Cambria"/>
        <w:i/>
        <w:color w:val="000000"/>
        <w:sz w:val="20"/>
        <w:lang w:val="en-GB"/>
      </w:rPr>
      <w:t>5</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8E420778"/>
    <w:lvl w:ilvl="0">
      <w:start w:val="1"/>
      <w:numFmt w:val="decimal"/>
      <w:pStyle w:val="Listennummer5"/>
      <w:lvlText w:val="%1."/>
      <w:lvlJc w:val="left"/>
      <w:pPr>
        <w:tabs>
          <w:tab w:val="num" w:pos="1492"/>
        </w:tabs>
        <w:ind w:left="1492" w:hanging="360"/>
      </w:pPr>
    </w:lvl>
  </w:abstractNum>
  <w:abstractNum w:abstractNumId="1" w15:restartNumberingAfterBreak="0">
    <w:nsid w:val="FFFFFF7D"/>
    <w:multiLevelType w:val="singleLevel"/>
    <w:tmpl w:val="FEBAE21A"/>
    <w:lvl w:ilvl="0">
      <w:start w:val="1"/>
      <w:numFmt w:val="decimal"/>
      <w:pStyle w:val="Listennummer4"/>
      <w:lvlText w:val="%1."/>
      <w:lvlJc w:val="left"/>
      <w:pPr>
        <w:tabs>
          <w:tab w:val="num" w:pos="1209"/>
        </w:tabs>
        <w:ind w:left="1209" w:hanging="360"/>
      </w:pPr>
    </w:lvl>
  </w:abstractNum>
  <w:abstractNum w:abstractNumId="2" w15:restartNumberingAfterBreak="0">
    <w:nsid w:val="FFFFFF7E"/>
    <w:multiLevelType w:val="singleLevel"/>
    <w:tmpl w:val="A6A8F65C"/>
    <w:lvl w:ilvl="0">
      <w:start w:val="1"/>
      <w:numFmt w:val="decimal"/>
      <w:pStyle w:val="Listennummer3"/>
      <w:lvlText w:val="%1."/>
      <w:lvlJc w:val="left"/>
      <w:pPr>
        <w:tabs>
          <w:tab w:val="num" w:pos="926"/>
        </w:tabs>
        <w:ind w:left="926" w:hanging="360"/>
      </w:pPr>
    </w:lvl>
  </w:abstractNum>
  <w:abstractNum w:abstractNumId="3" w15:restartNumberingAfterBreak="0">
    <w:nsid w:val="FFFFFF7F"/>
    <w:multiLevelType w:val="singleLevel"/>
    <w:tmpl w:val="9D80D59A"/>
    <w:lvl w:ilvl="0">
      <w:start w:val="1"/>
      <w:numFmt w:val="decimal"/>
      <w:pStyle w:val="Listennummer2"/>
      <w:lvlText w:val="%1."/>
      <w:lvlJc w:val="left"/>
      <w:pPr>
        <w:tabs>
          <w:tab w:val="num" w:pos="643"/>
        </w:tabs>
        <w:ind w:left="643" w:hanging="360"/>
      </w:pPr>
    </w:lvl>
  </w:abstractNum>
  <w:abstractNum w:abstractNumId="4" w15:restartNumberingAfterBreak="0">
    <w:nsid w:val="FFFFFF80"/>
    <w:multiLevelType w:val="singleLevel"/>
    <w:tmpl w:val="4C083B12"/>
    <w:lvl w:ilvl="0">
      <w:start w:val="1"/>
      <w:numFmt w:val="bullet"/>
      <w:pStyle w:val="Aufzhlungszeichen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64C8E93C"/>
    <w:lvl w:ilvl="0">
      <w:start w:val="1"/>
      <w:numFmt w:val="bullet"/>
      <w:pStyle w:val="Aufzhlungszeichen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69E29502"/>
    <w:lvl w:ilvl="0">
      <w:start w:val="1"/>
      <w:numFmt w:val="bullet"/>
      <w:pStyle w:val="Aufzhlungszeichen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6B668522"/>
    <w:lvl w:ilvl="0">
      <w:start w:val="1"/>
      <w:numFmt w:val="bullet"/>
      <w:pStyle w:val="Aufzhlungszeichen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8BC44136"/>
    <w:lvl w:ilvl="0">
      <w:start w:val="1"/>
      <w:numFmt w:val="decimal"/>
      <w:pStyle w:val="Listennummer"/>
      <w:lvlText w:val="%1."/>
      <w:lvlJc w:val="left"/>
      <w:pPr>
        <w:tabs>
          <w:tab w:val="num" w:pos="360"/>
        </w:tabs>
        <w:ind w:left="360" w:hanging="360"/>
      </w:pPr>
    </w:lvl>
  </w:abstractNum>
  <w:abstractNum w:abstractNumId="9" w15:restartNumberingAfterBreak="0">
    <w:nsid w:val="FFFFFF89"/>
    <w:multiLevelType w:val="singleLevel"/>
    <w:tmpl w:val="8D72D5B0"/>
    <w:lvl w:ilvl="0">
      <w:start w:val="1"/>
      <w:numFmt w:val="bullet"/>
      <w:pStyle w:val="Aufzhlungszeichen"/>
      <w:lvlText w:val=""/>
      <w:lvlJc w:val="left"/>
      <w:pPr>
        <w:tabs>
          <w:tab w:val="num" w:pos="360"/>
        </w:tabs>
        <w:ind w:left="360" w:hanging="360"/>
      </w:pPr>
      <w:rPr>
        <w:rFonts w:ascii="Symbol" w:hAnsi="Symbol" w:hint="default"/>
      </w:rPr>
    </w:lvl>
  </w:abstractNum>
  <w:abstractNum w:abstractNumId="10" w15:restartNumberingAfterBreak="0">
    <w:nsid w:val="04851A2A"/>
    <w:multiLevelType w:val="multilevel"/>
    <w:tmpl w:val="0407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11" w15:restartNumberingAfterBreak="0">
    <w:nsid w:val="076C5BB5"/>
    <w:multiLevelType w:val="multilevel"/>
    <w:tmpl w:val="0407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12" w15:restartNumberingAfterBreak="0">
    <w:nsid w:val="11FD4882"/>
    <w:multiLevelType w:val="hybridMultilevel"/>
    <w:tmpl w:val="D4D69356"/>
    <w:lvl w:ilvl="0" w:tplc="04070001">
      <w:start w:val="1"/>
      <w:numFmt w:val="bullet"/>
      <w:lvlText w:val=""/>
      <w:lvlJc w:val="left"/>
      <w:pPr>
        <w:ind w:left="1060" w:hanging="360"/>
      </w:pPr>
      <w:rPr>
        <w:rFonts w:ascii="Symbol" w:hAnsi="Symbol" w:hint="default"/>
      </w:rPr>
    </w:lvl>
    <w:lvl w:ilvl="1" w:tplc="04070003" w:tentative="1">
      <w:start w:val="1"/>
      <w:numFmt w:val="bullet"/>
      <w:lvlText w:val="o"/>
      <w:lvlJc w:val="left"/>
      <w:pPr>
        <w:ind w:left="1780" w:hanging="360"/>
      </w:pPr>
      <w:rPr>
        <w:rFonts w:ascii="Courier New" w:hAnsi="Courier New" w:cs="Courier New" w:hint="default"/>
      </w:rPr>
    </w:lvl>
    <w:lvl w:ilvl="2" w:tplc="04070005" w:tentative="1">
      <w:start w:val="1"/>
      <w:numFmt w:val="bullet"/>
      <w:lvlText w:val=""/>
      <w:lvlJc w:val="left"/>
      <w:pPr>
        <w:ind w:left="2500" w:hanging="360"/>
      </w:pPr>
      <w:rPr>
        <w:rFonts w:ascii="Wingdings" w:hAnsi="Wingdings" w:hint="default"/>
      </w:rPr>
    </w:lvl>
    <w:lvl w:ilvl="3" w:tplc="04070001" w:tentative="1">
      <w:start w:val="1"/>
      <w:numFmt w:val="bullet"/>
      <w:lvlText w:val=""/>
      <w:lvlJc w:val="left"/>
      <w:pPr>
        <w:ind w:left="3220" w:hanging="360"/>
      </w:pPr>
      <w:rPr>
        <w:rFonts w:ascii="Symbol" w:hAnsi="Symbol" w:hint="default"/>
      </w:rPr>
    </w:lvl>
    <w:lvl w:ilvl="4" w:tplc="04070003" w:tentative="1">
      <w:start w:val="1"/>
      <w:numFmt w:val="bullet"/>
      <w:lvlText w:val="o"/>
      <w:lvlJc w:val="left"/>
      <w:pPr>
        <w:ind w:left="3940" w:hanging="360"/>
      </w:pPr>
      <w:rPr>
        <w:rFonts w:ascii="Courier New" w:hAnsi="Courier New" w:cs="Courier New" w:hint="default"/>
      </w:rPr>
    </w:lvl>
    <w:lvl w:ilvl="5" w:tplc="04070005" w:tentative="1">
      <w:start w:val="1"/>
      <w:numFmt w:val="bullet"/>
      <w:lvlText w:val=""/>
      <w:lvlJc w:val="left"/>
      <w:pPr>
        <w:ind w:left="4660" w:hanging="360"/>
      </w:pPr>
      <w:rPr>
        <w:rFonts w:ascii="Wingdings" w:hAnsi="Wingdings" w:hint="default"/>
      </w:rPr>
    </w:lvl>
    <w:lvl w:ilvl="6" w:tplc="04070001" w:tentative="1">
      <w:start w:val="1"/>
      <w:numFmt w:val="bullet"/>
      <w:lvlText w:val=""/>
      <w:lvlJc w:val="left"/>
      <w:pPr>
        <w:ind w:left="5380" w:hanging="360"/>
      </w:pPr>
      <w:rPr>
        <w:rFonts w:ascii="Symbol" w:hAnsi="Symbol" w:hint="default"/>
      </w:rPr>
    </w:lvl>
    <w:lvl w:ilvl="7" w:tplc="04070003" w:tentative="1">
      <w:start w:val="1"/>
      <w:numFmt w:val="bullet"/>
      <w:lvlText w:val="o"/>
      <w:lvlJc w:val="left"/>
      <w:pPr>
        <w:ind w:left="6100" w:hanging="360"/>
      </w:pPr>
      <w:rPr>
        <w:rFonts w:ascii="Courier New" w:hAnsi="Courier New" w:cs="Courier New" w:hint="default"/>
      </w:rPr>
    </w:lvl>
    <w:lvl w:ilvl="8" w:tplc="04070005" w:tentative="1">
      <w:start w:val="1"/>
      <w:numFmt w:val="bullet"/>
      <w:lvlText w:val=""/>
      <w:lvlJc w:val="left"/>
      <w:pPr>
        <w:ind w:left="6820" w:hanging="360"/>
      </w:pPr>
      <w:rPr>
        <w:rFonts w:ascii="Wingdings" w:hAnsi="Wingdings" w:hint="default"/>
      </w:rPr>
    </w:lvl>
  </w:abstractNum>
  <w:abstractNum w:abstractNumId="13" w15:restartNumberingAfterBreak="0">
    <w:nsid w:val="212532EF"/>
    <w:multiLevelType w:val="multilevel"/>
    <w:tmpl w:val="7018A290"/>
    <w:lvl w:ilvl="0">
      <w:start w:val="2"/>
      <w:numFmt w:val="decimal"/>
      <w:lvlText w:val="%1"/>
      <w:lvlJc w:val="left"/>
      <w:pPr>
        <w:ind w:left="375" w:hanging="37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520" w:hanging="2520"/>
      </w:pPr>
      <w:rPr>
        <w:rFonts w:hint="default"/>
      </w:rPr>
    </w:lvl>
  </w:abstractNum>
  <w:abstractNum w:abstractNumId="14" w15:restartNumberingAfterBreak="0">
    <w:nsid w:val="2BA4675E"/>
    <w:multiLevelType w:val="multilevel"/>
    <w:tmpl w:val="9BBE3184"/>
    <w:lvl w:ilvl="0">
      <w:start w:val="2"/>
      <w:numFmt w:val="decimal"/>
      <w:lvlText w:val="%1"/>
      <w:lvlJc w:val="left"/>
      <w:pPr>
        <w:ind w:left="375" w:hanging="37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520" w:hanging="2520"/>
      </w:pPr>
      <w:rPr>
        <w:rFonts w:hint="default"/>
      </w:rPr>
    </w:lvl>
  </w:abstractNum>
  <w:abstractNum w:abstractNumId="15" w15:restartNumberingAfterBreak="0">
    <w:nsid w:val="2C0202EA"/>
    <w:multiLevelType w:val="hybridMultilevel"/>
    <w:tmpl w:val="D2942F0A"/>
    <w:lvl w:ilvl="0" w:tplc="89FABB34">
      <w:start w:val="1"/>
      <w:numFmt w:val="decimal"/>
      <w:lvlText w:val="%1."/>
      <w:lvlJc w:val="left"/>
      <w:pPr>
        <w:ind w:left="1060" w:hanging="360"/>
      </w:pPr>
    </w:lvl>
    <w:lvl w:ilvl="1" w:tplc="04070019" w:tentative="1">
      <w:start w:val="1"/>
      <w:numFmt w:val="lowerLetter"/>
      <w:lvlText w:val="%2."/>
      <w:lvlJc w:val="left"/>
      <w:pPr>
        <w:ind w:left="1780" w:hanging="360"/>
      </w:pPr>
    </w:lvl>
    <w:lvl w:ilvl="2" w:tplc="0407001B" w:tentative="1">
      <w:start w:val="1"/>
      <w:numFmt w:val="lowerRoman"/>
      <w:lvlText w:val="%3."/>
      <w:lvlJc w:val="right"/>
      <w:pPr>
        <w:ind w:left="2500" w:hanging="180"/>
      </w:pPr>
    </w:lvl>
    <w:lvl w:ilvl="3" w:tplc="0407000F" w:tentative="1">
      <w:start w:val="1"/>
      <w:numFmt w:val="decimal"/>
      <w:lvlText w:val="%4."/>
      <w:lvlJc w:val="left"/>
      <w:pPr>
        <w:ind w:left="3220" w:hanging="360"/>
      </w:pPr>
    </w:lvl>
    <w:lvl w:ilvl="4" w:tplc="04070019" w:tentative="1">
      <w:start w:val="1"/>
      <w:numFmt w:val="lowerLetter"/>
      <w:lvlText w:val="%5."/>
      <w:lvlJc w:val="left"/>
      <w:pPr>
        <w:ind w:left="3940" w:hanging="360"/>
      </w:pPr>
    </w:lvl>
    <w:lvl w:ilvl="5" w:tplc="0407001B" w:tentative="1">
      <w:start w:val="1"/>
      <w:numFmt w:val="lowerRoman"/>
      <w:lvlText w:val="%6."/>
      <w:lvlJc w:val="right"/>
      <w:pPr>
        <w:ind w:left="4660" w:hanging="180"/>
      </w:pPr>
    </w:lvl>
    <w:lvl w:ilvl="6" w:tplc="0407000F" w:tentative="1">
      <w:start w:val="1"/>
      <w:numFmt w:val="decimal"/>
      <w:lvlText w:val="%7."/>
      <w:lvlJc w:val="left"/>
      <w:pPr>
        <w:ind w:left="5380" w:hanging="360"/>
      </w:pPr>
    </w:lvl>
    <w:lvl w:ilvl="7" w:tplc="04070019" w:tentative="1">
      <w:start w:val="1"/>
      <w:numFmt w:val="lowerLetter"/>
      <w:lvlText w:val="%8."/>
      <w:lvlJc w:val="left"/>
      <w:pPr>
        <w:ind w:left="6100" w:hanging="360"/>
      </w:pPr>
    </w:lvl>
    <w:lvl w:ilvl="8" w:tplc="0407001B" w:tentative="1">
      <w:start w:val="1"/>
      <w:numFmt w:val="lowerRoman"/>
      <w:lvlText w:val="%9."/>
      <w:lvlJc w:val="right"/>
      <w:pPr>
        <w:ind w:left="6820" w:hanging="180"/>
      </w:pPr>
    </w:lvl>
  </w:abstractNum>
  <w:abstractNum w:abstractNumId="16" w15:restartNumberingAfterBreak="0">
    <w:nsid w:val="4AA613E9"/>
    <w:multiLevelType w:val="multilevel"/>
    <w:tmpl w:val="0407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17" w15:restartNumberingAfterBreak="0">
    <w:nsid w:val="4C9F4048"/>
    <w:multiLevelType w:val="multilevel"/>
    <w:tmpl w:val="73D895A2"/>
    <w:lvl w:ilvl="0">
      <w:start w:val="1"/>
      <w:numFmt w:val="decimal"/>
      <w:lvlText w:val="%1."/>
      <w:lvlJc w:val="left"/>
      <w:pPr>
        <w:ind w:left="360" w:hanging="360"/>
      </w:pPr>
      <w:rPr>
        <w:u w:val="none"/>
      </w:rPr>
    </w:lvl>
    <w:lvl w:ilvl="1">
      <w:start w:val="1"/>
      <w:numFmt w:val="lowerLetter"/>
      <w:lvlText w:val="%2."/>
      <w:lvlJc w:val="left"/>
      <w:pPr>
        <w:ind w:left="1095" w:hanging="360"/>
      </w:pPr>
      <w:rPr>
        <w:u w:val="none"/>
      </w:rPr>
    </w:lvl>
    <w:lvl w:ilvl="2">
      <w:start w:val="1"/>
      <w:numFmt w:val="lowerRoman"/>
      <w:lvlText w:val="%3."/>
      <w:lvlJc w:val="right"/>
      <w:pPr>
        <w:ind w:left="1815" w:hanging="180"/>
      </w:pPr>
      <w:rPr>
        <w:u w:val="none"/>
      </w:rPr>
    </w:lvl>
    <w:lvl w:ilvl="3">
      <w:start w:val="1"/>
      <w:numFmt w:val="decimal"/>
      <w:lvlText w:val="%4."/>
      <w:lvlJc w:val="left"/>
      <w:pPr>
        <w:ind w:left="2535" w:hanging="360"/>
      </w:pPr>
      <w:rPr>
        <w:u w:val="none"/>
      </w:rPr>
    </w:lvl>
    <w:lvl w:ilvl="4">
      <w:start w:val="1"/>
      <w:numFmt w:val="lowerLetter"/>
      <w:lvlText w:val="%5."/>
      <w:lvlJc w:val="left"/>
      <w:pPr>
        <w:ind w:left="3255" w:hanging="360"/>
      </w:pPr>
      <w:rPr>
        <w:u w:val="none"/>
      </w:rPr>
    </w:lvl>
    <w:lvl w:ilvl="5">
      <w:start w:val="1"/>
      <w:numFmt w:val="lowerRoman"/>
      <w:lvlText w:val="%6."/>
      <w:lvlJc w:val="right"/>
      <w:pPr>
        <w:ind w:left="3975" w:hanging="180"/>
      </w:pPr>
      <w:rPr>
        <w:u w:val="none"/>
      </w:rPr>
    </w:lvl>
    <w:lvl w:ilvl="6">
      <w:start w:val="1"/>
      <w:numFmt w:val="decimal"/>
      <w:lvlText w:val="%7."/>
      <w:lvlJc w:val="left"/>
      <w:pPr>
        <w:ind w:left="4695" w:hanging="360"/>
      </w:pPr>
      <w:rPr>
        <w:u w:val="none"/>
      </w:rPr>
    </w:lvl>
    <w:lvl w:ilvl="7">
      <w:start w:val="1"/>
      <w:numFmt w:val="lowerLetter"/>
      <w:lvlText w:val="%8."/>
      <w:lvlJc w:val="left"/>
      <w:pPr>
        <w:ind w:left="5415" w:hanging="360"/>
      </w:pPr>
      <w:rPr>
        <w:u w:val="none"/>
      </w:rPr>
    </w:lvl>
    <w:lvl w:ilvl="8">
      <w:start w:val="1"/>
      <w:numFmt w:val="lowerRoman"/>
      <w:lvlText w:val="%9."/>
      <w:lvlJc w:val="right"/>
      <w:pPr>
        <w:ind w:left="6135" w:hanging="180"/>
      </w:pPr>
      <w:rPr>
        <w:u w:val="none"/>
      </w:rPr>
    </w:lvl>
  </w:abstractNum>
  <w:abstractNum w:abstractNumId="18" w15:restartNumberingAfterBreak="0">
    <w:nsid w:val="4F1364AC"/>
    <w:multiLevelType w:val="multilevel"/>
    <w:tmpl w:val="0407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19" w15:restartNumberingAfterBreak="0">
    <w:nsid w:val="51E34A95"/>
    <w:multiLevelType w:val="multilevel"/>
    <w:tmpl w:val="0E926C50"/>
    <w:lvl w:ilvl="0">
      <w:start w:val="2"/>
      <w:numFmt w:val="decimal"/>
      <w:lvlText w:val="%1"/>
      <w:lvlJc w:val="left"/>
      <w:pPr>
        <w:ind w:left="375" w:hanging="37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520" w:hanging="2520"/>
      </w:pPr>
      <w:rPr>
        <w:rFonts w:hint="default"/>
      </w:rPr>
    </w:lvl>
  </w:abstractNum>
  <w:abstractNum w:abstractNumId="20" w15:restartNumberingAfterBreak="0">
    <w:nsid w:val="597A6D1B"/>
    <w:multiLevelType w:val="multilevel"/>
    <w:tmpl w:val="D5965DE0"/>
    <w:lvl w:ilvl="0">
      <w:start w:val="2"/>
      <w:numFmt w:val="decimal"/>
      <w:lvlText w:val="%1"/>
      <w:lvlJc w:val="left"/>
      <w:pPr>
        <w:ind w:left="375" w:hanging="37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520" w:hanging="2520"/>
      </w:pPr>
      <w:rPr>
        <w:rFonts w:hint="default"/>
      </w:rPr>
    </w:lvl>
  </w:abstractNum>
  <w:abstractNum w:abstractNumId="21" w15:restartNumberingAfterBreak="0">
    <w:nsid w:val="5C781ECD"/>
    <w:multiLevelType w:val="hybridMultilevel"/>
    <w:tmpl w:val="643A641E"/>
    <w:lvl w:ilvl="0" w:tplc="1000000F">
      <w:start w:val="1"/>
      <w:numFmt w:val="decimal"/>
      <w:lvlText w:val="%1."/>
      <w:lvlJc w:val="left"/>
      <w:pPr>
        <w:ind w:left="360" w:hanging="360"/>
      </w:pPr>
    </w:lvl>
    <w:lvl w:ilvl="1" w:tplc="10000019" w:tentative="1">
      <w:start w:val="1"/>
      <w:numFmt w:val="lowerLetter"/>
      <w:lvlText w:val="%2."/>
      <w:lvlJc w:val="left"/>
      <w:pPr>
        <w:ind w:left="1095" w:hanging="360"/>
      </w:pPr>
    </w:lvl>
    <w:lvl w:ilvl="2" w:tplc="1000001B" w:tentative="1">
      <w:start w:val="1"/>
      <w:numFmt w:val="lowerRoman"/>
      <w:lvlText w:val="%3."/>
      <w:lvlJc w:val="right"/>
      <w:pPr>
        <w:ind w:left="1815" w:hanging="180"/>
      </w:pPr>
    </w:lvl>
    <w:lvl w:ilvl="3" w:tplc="1000000F" w:tentative="1">
      <w:start w:val="1"/>
      <w:numFmt w:val="decimal"/>
      <w:lvlText w:val="%4."/>
      <w:lvlJc w:val="left"/>
      <w:pPr>
        <w:ind w:left="2535" w:hanging="360"/>
      </w:pPr>
    </w:lvl>
    <w:lvl w:ilvl="4" w:tplc="10000019" w:tentative="1">
      <w:start w:val="1"/>
      <w:numFmt w:val="lowerLetter"/>
      <w:lvlText w:val="%5."/>
      <w:lvlJc w:val="left"/>
      <w:pPr>
        <w:ind w:left="3255" w:hanging="360"/>
      </w:pPr>
    </w:lvl>
    <w:lvl w:ilvl="5" w:tplc="1000001B" w:tentative="1">
      <w:start w:val="1"/>
      <w:numFmt w:val="lowerRoman"/>
      <w:lvlText w:val="%6."/>
      <w:lvlJc w:val="right"/>
      <w:pPr>
        <w:ind w:left="3975" w:hanging="180"/>
      </w:pPr>
    </w:lvl>
    <w:lvl w:ilvl="6" w:tplc="1000000F" w:tentative="1">
      <w:start w:val="1"/>
      <w:numFmt w:val="decimal"/>
      <w:lvlText w:val="%7."/>
      <w:lvlJc w:val="left"/>
      <w:pPr>
        <w:ind w:left="4695" w:hanging="360"/>
      </w:pPr>
    </w:lvl>
    <w:lvl w:ilvl="7" w:tplc="10000019" w:tentative="1">
      <w:start w:val="1"/>
      <w:numFmt w:val="lowerLetter"/>
      <w:lvlText w:val="%8."/>
      <w:lvlJc w:val="left"/>
      <w:pPr>
        <w:ind w:left="5415" w:hanging="360"/>
      </w:pPr>
    </w:lvl>
    <w:lvl w:ilvl="8" w:tplc="1000001B" w:tentative="1">
      <w:start w:val="1"/>
      <w:numFmt w:val="lowerRoman"/>
      <w:lvlText w:val="%9."/>
      <w:lvlJc w:val="right"/>
      <w:pPr>
        <w:ind w:left="6135" w:hanging="180"/>
      </w:pPr>
    </w:lvl>
  </w:abstractNum>
  <w:abstractNum w:abstractNumId="22" w15:restartNumberingAfterBreak="0">
    <w:nsid w:val="5D8F120B"/>
    <w:multiLevelType w:val="hybridMultilevel"/>
    <w:tmpl w:val="42703438"/>
    <w:lvl w:ilvl="0" w:tplc="CD586932">
      <w:start w:val="1"/>
      <w:numFmt w:val="bullet"/>
      <w:lvlText w:val=""/>
      <w:lvlJc w:val="left"/>
      <w:pPr>
        <w:ind w:left="360" w:hanging="360"/>
      </w:pPr>
      <w:rPr>
        <w:rFonts w:ascii="Symbol" w:hAnsi="Symbol" w:hint="default"/>
      </w:rPr>
    </w:lvl>
    <w:lvl w:ilvl="1" w:tplc="04070019" w:tentative="1">
      <w:start w:val="1"/>
      <w:numFmt w:val="lowerLetter"/>
      <w:lvlText w:val="%2."/>
      <w:lvlJc w:val="left"/>
      <w:pPr>
        <w:ind w:left="1780" w:hanging="360"/>
      </w:pPr>
    </w:lvl>
    <w:lvl w:ilvl="2" w:tplc="0407001B" w:tentative="1">
      <w:start w:val="1"/>
      <w:numFmt w:val="lowerRoman"/>
      <w:lvlText w:val="%3."/>
      <w:lvlJc w:val="right"/>
      <w:pPr>
        <w:ind w:left="2500" w:hanging="180"/>
      </w:pPr>
    </w:lvl>
    <w:lvl w:ilvl="3" w:tplc="0407000F" w:tentative="1">
      <w:start w:val="1"/>
      <w:numFmt w:val="decimal"/>
      <w:lvlText w:val="%4."/>
      <w:lvlJc w:val="left"/>
      <w:pPr>
        <w:ind w:left="3220" w:hanging="360"/>
      </w:pPr>
    </w:lvl>
    <w:lvl w:ilvl="4" w:tplc="04070019" w:tentative="1">
      <w:start w:val="1"/>
      <w:numFmt w:val="lowerLetter"/>
      <w:lvlText w:val="%5."/>
      <w:lvlJc w:val="left"/>
      <w:pPr>
        <w:ind w:left="3940" w:hanging="360"/>
      </w:pPr>
    </w:lvl>
    <w:lvl w:ilvl="5" w:tplc="0407001B" w:tentative="1">
      <w:start w:val="1"/>
      <w:numFmt w:val="lowerRoman"/>
      <w:lvlText w:val="%6."/>
      <w:lvlJc w:val="right"/>
      <w:pPr>
        <w:ind w:left="4660" w:hanging="180"/>
      </w:pPr>
    </w:lvl>
    <w:lvl w:ilvl="6" w:tplc="0407000F" w:tentative="1">
      <w:start w:val="1"/>
      <w:numFmt w:val="decimal"/>
      <w:lvlText w:val="%7."/>
      <w:lvlJc w:val="left"/>
      <w:pPr>
        <w:ind w:left="5380" w:hanging="360"/>
      </w:pPr>
    </w:lvl>
    <w:lvl w:ilvl="7" w:tplc="04070019" w:tentative="1">
      <w:start w:val="1"/>
      <w:numFmt w:val="lowerLetter"/>
      <w:lvlText w:val="%8."/>
      <w:lvlJc w:val="left"/>
      <w:pPr>
        <w:ind w:left="6100" w:hanging="360"/>
      </w:pPr>
    </w:lvl>
    <w:lvl w:ilvl="8" w:tplc="0407001B" w:tentative="1">
      <w:start w:val="1"/>
      <w:numFmt w:val="lowerRoman"/>
      <w:lvlText w:val="%9."/>
      <w:lvlJc w:val="right"/>
      <w:pPr>
        <w:ind w:left="6820" w:hanging="180"/>
      </w:pPr>
    </w:lvl>
  </w:abstractNum>
  <w:abstractNum w:abstractNumId="23" w15:restartNumberingAfterBreak="0">
    <w:nsid w:val="7EEF6749"/>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7"/>
  </w:num>
  <w:num w:numId="2">
    <w:abstractNumId w:val="12"/>
  </w:num>
  <w:num w:numId="3">
    <w:abstractNumId w:val="22"/>
  </w:num>
  <w:num w:numId="4">
    <w:abstractNumId w:val="15"/>
  </w:num>
  <w:num w:numId="5">
    <w:abstractNumId w:val="21"/>
  </w:num>
  <w:num w:numId="6">
    <w:abstractNumId w:val="23"/>
  </w:num>
  <w:num w:numId="7">
    <w:abstractNumId w:val="10"/>
  </w:num>
  <w:num w:numId="8">
    <w:abstractNumId w:val="11"/>
  </w:num>
  <w:num w:numId="9">
    <w:abstractNumId w:val="18"/>
  </w:num>
  <w:num w:numId="10">
    <w:abstractNumId w:val="16"/>
  </w:num>
  <w:num w:numId="11">
    <w:abstractNumId w:val="14"/>
  </w:num>
  <w:num w:numId="12">
    <w:abstractNumId w:val="13"/>
  </w:num>
  <w:num w:numId="13">
    <w:abstractNumId w:val="19"/>
  </w:num>
  <w:num w:numId="14">
    <w:abstractNumId w:val="20"/>
  </w:num>
  <w:num w:numId="15">
    <w:abstractNumId w:val="0"/>
  </w:num>
  <w:num w:numId="16">
    <w:abstractNumId w:val="1"/>
  </w:num>
  <w:num w:numId="17">
    <w:abstractNumId w:val="2"/>
  </w:num>
  <w:num w:numId="18">
    <w:abstractNumId w:val="3"/>
  </w:num>
  <w:num w:numId="19">
    <w:abstractNumId w:val="4"/>
  </w:num>
  <w:num w:numId="20">
    <w:abstractNumId w:val="5"/>
  </w:num>
  <w:num w:numId="21">
    <w:abstractNumId w:val="6"/>
  </w:num>
  <w:num w:numId="22">
    <w:abstractNumId w:val="7"/>
  </w:num>
  <w:num w:numId="23">
    <w:abstractNumId w:val="8"/>
  </w:num>
  <w:num w:numId="24">
    <w:abstractNumId w:val="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Konrad Koch">
    <w15:presenceInfo w15:providerId="AD" w15:userId="S::k.koch@tum.de::324ba297-43c4-42a1-9e95-9d8924db84d1"/>
  </w15:person>
  <w15:person w15:author="Hellmann, Simon">
    <w15:presenceInfo w15:providerId="None" w15:userId="Hellmann, Simo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20"/>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02161"/>
    <w:rsid w:val="0000038E"/>
    <w:rsid w:val="00000C0A"/>
    <w:rsid w:val="00000D59"/>
    <w:rsid w:val="00000EC7"/>
    <w:rsid w:val="00000F7B"/>
    <w:rsid w:val="00001D79"/>
    <w:rsid w:val="000025D6"/>
    <w:rsid w:val="00003BB1"/>
    <w:rsid w:val="00004225"/>
    <w:rsid w:val="0000434B"/>
    <w:rsid w:val="0000435F"/>
    <w:rsid w:val="00004689"/>
    <w:rsid w:val="00004913"/>
    <w:rsid w:val="00004A00"/>
    <w:rsid w:val="00006D6F"/>
    <w:rsid w:val="00007A43"/>
    <w:rsid w:val="00007C39"/>
    <w:rsid w:val="00007F1A"/>
    <w:rsid w:val="00010898"/>
    <w:rsid w:val="0001158E"/>
    <w:rsid w:val="0001161F"/>
    <w:rsid w:val="00011F1D"/>
    <w:rsid w:val="00012246"/>
    <w:rsid w:val="00012C85"/>
    <w:rsid w:val="00012E20"/>
    <w:rsid w:val="00013365"/>
    <w:rsid w:val="00013454"/>
    <w:rsid w:val="000135C7"/>
    <w:rsid w:val="00014D8F"/>
    <w:rsid w:val="00014F61"/>
    <w:rsid w:val="000155B0"/>
    <w:rsid w:val="00015677"/>
    <w:rsid w:val="00016385"/>
    <w:rsid w:val="000163FD"/>
    <w:rsid w:val="00016FAC"/>
    <w:rsid w:val="0001708C"/>
    <w:rsid w:val="000207E6"/>
    <w:rsid w:val="00020BD8"/>
    <w:rsid w:val="000214CE"/>
    <w:rsid w:val="00021C95"/>
    <w:rsid w:val="000220F0"/>
    <w:rsid w:val="00022375"/>
    <w:rsid w:val="000249E0"/>
    <w:rsid w:val="00024A4D"/>
    <w:rsid w:val="00025D55"/>
    <w:rsid w:val="00025F08"/>
    <w:rsid w:val="000263CA"/>
    <w:rsid w:val="000266DF"/>
    <w:rsid w:val="000267F9"/>
    <w:rsid w:val="00026B30"/>
    <w:rsid w:val="00026DB8"/>
    <w:rsid w:val="00026F10"/>
    <w:rsid w:val="000306BF"/>
    <w:rsid w:val="00030A0C"/>
    <w:rsid w:val="00030A0F"/>
    <w:rsid w:val="00031101"/>
    <w:rsid w:val="000312E2"/>
    <w:rsid w:val="000320AE"/>
    <w:rsid w:val="00032177"/>
    <w:rsid w:val="0003345E"/>
    <w:rsid w:val="0003394D"/>
    <w:rsid w:val="00033C64"/>
    <w:rsid w:val="00034535"/>
    <w:rsid w:val="000350AC"/>
    <w:rsid w:val="00035A8D"/>
    <w:rsid w:val="000362CD"/>
    <w:rsid w:val="000363C0"/>
    <w:rsid w:val="000365CC"/>
    <w:rsid w:val="00036D75"/>
    <w:rsid w:val="000371F5"/>
    <w:rsid w:val="0003750A"/>
    <w:rsid w:val="000378A5"/>
    <w:rsid w:val="00037F5D"/>
    <w:rsid w:val="0004008F"/>
    <w:rsid w:val="0004014C"/>
    <w:rsid w:val="00043406"/>
    <w:rsid w:val="00043C36"/>
    <w:rsid w:val="00043E37"/>
    <w:rsid w:val="00044E4B"/>
    <w:rsid w:val="00045433"/>
    <w:rsid w:val="000463EB"/>
    <w:rsid w:val="00046EEC"/>
    <w:rsid w:val="00046F5C"/>
    <w:rsid w:val="0004717B"/>
    <w:rsid w:val="00050DE3"/>
    <w:rsid w:val="00051A42"/>
    <w:rsid w:val="000531BB"/>
    <w:rsid w:val="00053E71"/>
    <w:rsid w:val="0005587B"/>
    <w:rsid w:val="00055D10"/>
    <w:rsid w:val="00055F91"/>
    <w:rsid w:val="0005624F"/>
    <w:rsid w:val="00056BB7"/>
    <w:rsid w:val="00056C66"/>
    <w:rsid w:val="00057059"/>
    <w:rsid w:val="0005772A"/>
    <w:rsid w:val="00060C25"/>
    <w:rsid w:val="00060F5C"/>
    <w:rsid w:val="000612B8"/>
    <w:rsid w:val="000614A7"/>
    <w:rsid w:val="00061A31"/>
    <w:rsid w:val="00062D76"/>
    <w:rsid w:val="00062F6C"/>
    <w:rsid w:val="00063CB6"/>
    <w:rsid w:val="000658D2"/>
    <w:rsid w:val="000661E0"/>
    <w:rsid w:val="0006678A"/>
    <w:rsid w:val="00066AC9"/>
    <w:rsid w:val="00066CBC"/>
    <w:rsid w:val="0006775F"/>
    <w:rsid w:val="00070475"/>
    <w:rsid w:val="000707D9"/>
    <w:rsid w:val="000718F3"/>
    <w:rsid w:val="00071E91"/>
    <w:rsid w:val="00072A2C"/>
    <w:rsid w:val="00073647"/>
    <w:rsid w:val="00074098"/>
    <w:rsid w:val="000745C5"/>
    <w:rsid w:val="000753D6"/>
    <w:rsid w:val="00075524"/>
    <w:rsid w:val="0007564A"/>
    <w:rsid w:val="0007666F"/>
    <w:rsid w:val="000775F8"/>
    <w:rsid w:val="00077BE7"/>
    <w:rsid w:val="00080016"/>
    <w:rsid w:val="000804AC"/>
    <w:rsid w:val="000805ED"/>
    <w:rsid w:val="00080CC7"/>
    <w:rsid w:val="00080EB1"/>
    <w:rsid w:val="00080F17"/>
    <w:rsid w:val="00082721"/>
    <w:rsid w:val="00082833"/>
    <w:rsid w:val="000828D8"/>
    <w:rsid w:val="000835A6"/>
    <w:rsid w:val="0008369D"/>
    <w:rsid w:val="00084A2D"/>
    <w:rsid w:val="00084D55"/>
    <w:rsid w:val="00084E17"/>
    <w:rsid w:val="00085399"/>
    <w:rsid w:val="000857A2"/>
    <w:rsid w:val="0008598C"/>
    <w:rsid w:val="00085BEF"/>
    <w:rsid w:val="00085D60"/>
    <w:rsid w:val="000863C2"/>
    <w:rsid w:val="0008651D"/>
    <w:rsid w:val="0008682E"/>
    <w:rsid w:val="00086ACA"/>
    <w:rsid w:val="00086C77"/>
    <w:rsid w:val="00086F5C"/>
    <w:rsid w:val="00087B78"/>
    <w:rsid w:val="00087ECB"/>
    <w:rsid w:val="00090A4A"/>
    <w:rsid w:val="00090E25"/>
    <w:rsid w:val="0009130B"/>
    <w:rsid w:val="00091EAA"/>
    <w:rsid w:val="00092C2E"/>
    <w:rsid w:val="00092FDD"/>
    <w:rsid w:val="000952FC"/>
    <w:rsid w:val="00096A57"/>
    <w:rsid w:val="0009714C"/>
    <w:rsid w:val="000A0482"/>
    <w:rsid w:val="000A0F53"/>
    <w:rsid w:val="000A15A2"/>
    <w:rsid w:val="000A1B22"/>
    <w:rsid w:val="000A2596"/>
    <w:rsid w:val="000A288F"/>
    <w:rsid w:val="000A29E3"/>
    <w:rsid w:val="000A353F"/>
    <w:rsid w:val="000A366B"/>
    <w:rsid w:val="000A3F27"/>
    <w:rsid w:val="000A4677"/>
    <w:rsid w:val="000A4852"/>
    <w:rsid w:val="000A4B1B"/>
    <w:rsid w:val="000A4B66"/>
    <w:rsid w:val="000A53B1"/>
    <w:rsid w:val="000A5EA6"/>
    <w:rsid w:val="000A635E"/>
    <w:rsid w:val="000A7432"/>
    <w:rsid w:val="000B02E8"/>
    <w:rsid w:val="000B0C85"/>
    <w:rsid w:val="000B137B"/>
    <w:rsid w:val="000B1ACB"/>
    <w:rsid w:val="000B1AE1"/>
    <w:rsid w:val="000B1F62"/>
    <w:rsid w:val="000B233E"/>
    <w:rsid w:val="000B25D8"/>
    <w:rsid w:val="000B2873"/>
    <w:rsid w:val="000B359A"/>
    <w:rsid w:val="000B35C0"/>
    <w:rsid w:val="000B3DBC"/>
    <w:rsid w:val="000B43CA"/>
    <w:rsid w:val="000B4655"/>
    <w:rsid w:val="000B4895"/>
    <w:rsid w:val="000B4C2A"/>
    <w:rsid w:val="000B521F"/>
    <w:rsid w:val="000B52AC"/>
    <w:rsid w:val="000B78CD"/>
    <w:rsid w:val="000B7C01"/>
    <w:rsid w:val="000B7D61"/>
    <w:rsid w:val="000C03F1"/>
    <w:rsid w:val="000C1ABB"/>
    <w:rsid w:val="000C1FA6"/>
    <w:rsid w:val="000C2076"/>
    <w:rsid w:val="000C2622"/>
    <w:rsid w:val="000C51FF"/>
    <w:rsid w:val="000C5245"/>
    <w:rsid w:val="000C579F"/>
    <w:rsid w:val="000C6A4E"/>
    <w:rsid w:val="000D011E"/>
    <w:rsid w:val="000D058E"/>
    <w:rsid w:val="000D0A51"/>
    <w:rsid w:val="000D0F4D"/>
    <w:rsid w:val="000D1125"/>
    <w:rsid w:val="000D12DC"/>
    <w:rsid w:val="000D227B"/>
    <w:rsid w:val="000D262D"/>
    <w:rsid w:val="000D315C"/>
    <w:rsid w:val="000D3F10"/>
    <w:rsid w:val="000D4F02"/>
    <w:rsid w:val="000D520C"/>
    <w:rsid w:val="000D54C7"/>
    <w:rsid w:val="000D566B"/>
    <w:rsid w:val="000D5681"/>
    <w:rsid w:val="000D7355"/>
    <w:rsid w:val="000D765D"/>
    <w:rsid w:val="000D7F78"/>
    <w:rsid w:val="000E0187"/>
    <w:rsid w:val="000E01B7"/>
    <w:rsid w:val="000E0C2B"/>
    <w:rsid w:val="000E1957"/>
    <w:rsid w:val="000E1ABA"/>
    <w:rsid w:val="000E4D46"/>
    <w:rsid w:val="000E4EEB"/>
    <w:rsid w:val="000E54AC"/>
    <w:rsid w:val="000E54FA"/>
    <w:rsid w:val="000E5631"/>
    <w:rsid w:val="000E66A2"/>
    <w:rsid w:val="000E7218"/>
    <w:rsid w:val="000E74F8"/>
    <w:rsid w:val="000E7ECC"/>
    <w:rsid w:val="000F05FD"/>
    <w:rsid w:val="000F08F9"/>
    <w:rsid w:val="000F1430"/>
    <w:rsid w:val="000F15B5"/>
    <w:rsid w:val="000F1A5D"/>
    <w:rsid w:val="000F3322"/>
    <w:rsid w:val="000F45F7"/>
    <w:rsid w:val="000F4985"/>
    <w:rsid w:val="000F4AAE"/>
    <w:rsid w:val="000F52F0"/>
    <w:rsid w:val="000F5430"/>
    <w:rsid w:val="000F5F44"/>
    <w:rsid w:val="000F7128"/>
    <w:rsid w:val="00100816"/>
    <w:rsid w:val="00100CA1"/>
    <w:rsid w:val="00100F1D"/>
    <w:rsid w:val="00100F54"/>
    <w:rsid w:val="001013C4"/>
    <w:rsid w:val="0010259F"/>
    <w:rsid w:val="00102AF7"/>
    <w:rsid w:val="00102EB3"/>
    <w:rsid w:val="0010330A"/>
    <w:rsid w:val="001039CB"/>
    <w:rsid w:val="001042A5"/>
    <w:rsid w:val="00104594"/>
    <w:rsid w:val="001046F1"/>
    <w:rsid w:val="001046F6"/>
    <w:rsid w:val="00105CDC"/>
    <w:rsid w:val="00105D08"/>
    <w:rsid w:val="001062A1"/>
    <w:rsid w:val="00106489"/>
    <w:rsid w:val="001064BD"/>
    <w:rsid w:val="001069CE"/>
    <w:rsid w:val="001069EE"/>
    <w:rsid w:val="0010741B"/>
    <w:rsid w:val="00107984"/>
    <w:rsid w:val="00107B5D"/>
    <w:rsid w:val="00107D44"/>
    <w:rsid w:val="00107ED1"/>
    <w:rsid w:val="00107FF1"/>
    <w:rsid w:val="00110DAC"/>
    <w:rsid w:val="00110F9A"/>
    <w:rsid w:val="00111301"/>
    <w:rsid w:val="001117D0"/>
    <w:rsid w:val="00112302"/>
    <w:rsid w:val="0011252F"/>
    <w:rsid w:val="001130FD"/>
    <w:rsid w:val="00113ECF"/>
    <w:rsid w:val="0011430F"/>
    <w:rsid w:val="00114320"/>
    <w:rsid w:val="001144D4"/>
    <w:rsid w:val="0011471A"/>
    <w:rsid w:val="0011558E"/>
    <w:rsid w:val="00115734"/>
    <w:rsid w:val="00115DC0"/>
    <w:rsid w:val="00115E14"/>
    <w:rsid w:val="00116394"/>
    <w:rsid w:val="00116423"/>
    <w:rsid w:val="00116D1A"/>
    <w:rsid w:val="00117CCF"/>
    <w:rsid w:val="001200A3"/>
    <w:rsid w:val="00120520"/>
    <w:rsid w:val="00120A83"/>
    <w:rsid w:val="00120B47"/>
    <w:rsid w:val="00121201"/>
    <w:rsid w:val="00121AED"/>
    <w:rsid w:val="00122A2C"/>
    <w:rsid w:val="00124B3A"/>
    <w:rsid w:val="00124D0A"/>
    <w:rsid w:val="00124F7E"/>
    <w:rsid w:val="00125769"/>
    <w:rsid w:val="0012598E"/>
    <w:rsid w:val="00125DDF"/>
    <w:rsid w:val="001262C1"/>
    <w:rsid w:val="00126867"/>
    <w:rsid w:val="001268F2"/>
    <w:rsid w:val="0012761D"/>
    <w:rsid w:val="00127B0A"/>
    <w:rsid w:val="00127B71"/>
    <w:rsid w:val="00127BD2"/>
    <w:rsid w:val="00130362"/>
    <w:rsid w:val="00130404"/>
    <w:rsid w:val="001308D9"/>
    <w:rsid w:val="001319B2"/>
    <w:rsid w:val="00131A01"/>
    <w:rsid w:val="00131CC0"/>
    <w:rsid w:val="00132597"/>
    <w:rsid w:val="0013275A"/>
    <w:rsid w:val="001348A6"/>
    <w:rsid w:val="00134FE9"/>
    <w:rsid w:val="0013593C"/>
    <w:rsid w:val="00135AB1"/>
    <w:rsid w:val="00136E3B"/>
    <w:rsid w:val="001370F3"/>
    <w:rsid w:val="0013773F"/>
    <w:rsid w:val="00137889"/>
    <w:rsid w:val="00137ABB"/>
    <w:rsid w:val="001406C7"/>
    <w:rsid w:val="00140DAA"/>
    <w:rsid w:val="00141213"/>
    <w:rsid w:val="001412A5"/>
    <w:rsid w:val="001419D6"/>
    <w:rsid w:val="00142C7D"/>
    <w:rsid w:val="00143BFF"/>
    <w:rsid w:val="0014458F"/>
    <w:rsid w:val="00144F34"/>
    <w:rsid w:val="00146279"/>
    <w:rsid w:val="00147828"/>
    <w:rsid w:val="00147B8F"/>
    <w:rsid w:val="00147BD4"/>
    <w:rsid w:val="00151162"/>
    <w:rsid w:val="001516E3"/>
    <w:rsid w:val="001528AC"/>
    <w:rsid w:val="00153ADD"/>
    <w:rsid w:val="00153F49"/>
    <w:rsid w:val="001544F2"/>
    <w:rsid w:val="001547F6"/>
    <w:rsid w:val="00154A8E"/>
    <w:rsid w:val="00154DC9"/>
    <w:rsid w:val="00155B5A"/>
    <w:rsid w:val="00155E22"/>
    <w:rsid w:val="0015657E"/>
    <w:rsid w:val="00156CCE"/>
    <w:rsid w:val="001570EE"/>
    <w:rsid w:val="001573D2"/>
    <w:rsid w:val="0015794F"/>
    <w:rsid w:val="00157B47"/>
    <w:rsid w:val="001602BB"/>
    <w:rsid w:val="0016171B"/>
    <w:rsid w:val="00161766"/>
    <w:rsid w:val="001620BB"/>
    <w:rsid w:val="0016215A"/>
    <w:rsid w:val="00162296"/>
    <w:rsid w:val="00162A93"/>
    <w:rsid w:val="00162E37"/>
    <w:rsid w:val="00162E9E"/>
    <w:rsid w:val="00163338"/>
    <w:rsid w:val="00163A52"/>
    <w:rsid w:val="00163C2F"/>
    <w:rsid w:val="00164282"/>
    <w:rsid w:val="001652F2"/>
    <w:rsid w:val="00165623"/>
    <w:rsid w:val="00165847"/>
    <w:rsid w:val="0016584A"/>
    <w:rsid w:val="00166587"/>
    <w:rsid w:val="001667C0"/>
    <w:rsid w:val="00166A6C"/>
    <w:rsid w:val="00167B1A"/>
    <w:rsid w:val="00167F28"/>
    <w:rsid w:val="00170069"/>
    <w:rsid w:val="00171157"/>
    <w:rsid w:val="0017183E"/>
    <w:rsid w:val="00171E56"/>
    <w:rsid w:val="0017264A"/>
    <w:rsid w:val="001727BE"/>
    <w:rsid w:val="00172871"/>
    <w:rsid w:val="00172F23"/>
    <w:rsid w:val="001732CC"/>
    <w:rsid w:val="00173CFC"/>
    <w:rsid w:val="00173DA1"/>
    <w:rsid w:val="00175563"/>
    <w:rsid w:val="00175B51"/>
    <w:rsid w:val="00175F06"/>
    <w:rsid w:val="001763DC"/>
    <w:rsid w:val="001763F0"/>
    <w:rsid w:val="001764A8"/>
    <w:rsid w:val="00176FC8"/>
    <w:rsid w:val="00177C0F"/>
    <w:rsid w:val="00182926"/>
    <w:rsid w:val="001829FA"/>
    <w:rsid w:val="00183B41"/>
    <w:rsid w:val="00183DF1"/>
    <w:rsid w:val="00184019"/>
    <w:rsid w:val="00184A1A"/>
    <w:rsid w:val="0018535E"/>
    <w:rsid w:val="0018594C"/>
    <w:rsid w:val="0018629C"/>
    <w:rsid w:val="001867A1"/>
    <w:rsid w:val="00186C14"/>
    <w:rsid w:val="00187767"/>
    <w:rsid w:val="00187F72"/>
    <w:rsid w:val="00191BB4"/>
    <w:rsid w:val="00191EFA"/>
    <w:rsid w:val="00194590"/>
    <w:rsid w:val="00194B2F"/>
    <w:rsid w:val="001951C4"/>
    <w:rsid w:val="001955BD"/>
    <w:rsid w:val="0019575E"/>
    <w:rsid w:val="00195B44"/>
    <w:rsid w:val="00195BE7"/>
    <w:rsid w:val="00196C52"/>
    <w:rsid w:val="00196D46"/>
    <w:rsid w:val="00196E7D"/>
    <w:rsid w:val="00196F4E"/>
    <w:rsid w:val="00197520"/>
    <w:rsid w:val="00197679"/>
    <w:rsid w:val="001A2017"/>
    <w:rsid w:val="001A2377"/>
    <w:rsid w:val="001A26A2"/>
    <w:rsid w:val="001A2AD6"/>
    <w:rsid w:val="001A36C9"/>
    <w:rsid w:val="001A45BE"/>
    <w:rsid w:val="001A5B1B"/>
    <w:rsid w:val="001A5F3A"/>
    <w:rsid w:val="001A6565"/>
    <w:rsid w:val="001A66D9"/>
    <w:rsid w:val="001A6A1E"/>
    <w:rsid w:val="001A7730"/>
    <w:rsid w:val="001A794B"/>
    <w:rsid w:val="001A7D13"/>
    <w:rsid w:val="001B01BF"/>
    <w:rsid w:val="001B0CF1"/>
    <w:rsid w:val="001B10E5"/>
    <w:rsid w:val="001B13C4"/>
    <w:rsid w:val="001B19D3"/>
    <w:rsid w:val="001B1D3E"/>
    <w:rsid w:val="001B1DB0"/>
    <w:rsid w:val="001B253C"/>
    <w:rsid w:val="001B324E"/>
    <w:rsid w:val="001B3587"/>
    <w:rsid w:val="001B3A02"/>
    <w:rsid w:val="001B40B4"/>
    <w:rsid w:val="001B4563"/>
    <w:rsid w:val="001B469F"/>
    <w:rsid w:val="001B48F9"/>
    <w:rsid w:val="001B4E6A"/>
    <w:rsid w:val="001B5836"/>
    <w:rsid w:val="001B5E55"/>
    <w:rsid w:val="001B65BA"/>
    <w:rsid w:val="001B6EBF"/>
    <w:rsid w:val="001B7454"/>
    <w:rsid w:val="001B7DD1"/>
    <w:rsid w:val="001C1A0E"/>
    <w:rsid w:val="001C22BD"/>
    <w:rsid w:val="001C2527"/>
    <w:rsid w:val="001C25BA"/>
    <w:rsid w:val="001C2ABF"/>
    <w:rsid w:val="001C3ED5"/>
    <w:rsid w:val="001C45A1"/>
    <w:rsid w:val="001C4B53"/>
    <w:rsid w:val="001C5FD8"/>
    <w:rsid w:val="001C6062"/>
    <w:rsid w:val="001C6830"/>
    <w:rsid w:val="001C7D46"/>
    <w:rsid w:val="001D086B"/>
    <w:rsid w:val="001D0D42"/>
    <w:rsid w:val="001D1640"/>
    <w:rsid w:val="001D16C9"/>
    <w:rsid w:val="001D1BE6"/>
    <w:rsid w:val="001D1C76"/>
    <w:rsid w:val="001D24C9"/>
    <w:rsid w:val="001D2E0C"/>
    <w:rsid w:val="001D34DE"/>
    <w:rsid w:val="001D3BAC"/>
    <w:rsid w:val="001D44EC"/>
    <w:rsid w:val="001D5676"/>
    <w:rsid w:val="001D56BF"/>
    <w:rsid w:val="001D6692"/>
    <w:rsid w:val="001D6EAE"/>
    <w:rsid w:val="001D6EB5"/>
    <w:rsid w:val="001D7167"/>
    <w:rsid w:val="001D765B"/>
    <w:rsid w:val="001D782F"/>
    <w:rsid w:val="001D7BB8"/>
    <w:rsid w:val="001E0958"/>
    <w:rsid w:val="001E1404"/>
    <w:rsid w:val="001E26BF"/>
    <w:rsid w:val="001E29A0"/>
    <w:rsid w:val="001E3521"/>
    <w:rsid w:val="001E4158"/>
    <w:rsid w:val="001E47DE"/>
    <w:rsid w:val="001E5308"/>
    <w:rsid w:val="001E5695"/>
    <w:rsid w:val="001E57CE"/>
    <w:rsid w:val="001E5B27"/>
    <w:rsid w:val="001E7466"/>
    <w:rsid w:val="001E772A"/>
    <w:rsid w:val="001F00E0"/>
    <w:rsid w:val="001F032F"/>
    <w:rsid w:val="001F19C2"/>
    <w:rsid w:val="001F1C88"/>
    <w:rsid w:val="001F2218"/>
    <w:rsid w:val="001F292F"/>
    <w:rsid w:val="001F3324"/>
    <w:rsid w:val="001F3FFC"/>
    <w:rsid w:val="001F4FEB"/>
    <w:rsid w:val="001F54BD"/>
    <w:rsid w:val="001F59E8"/>
    <w:rsid w:val="001F5A01"/>
    <w:rsid w:val="001F6025"/>
    <w:rsid w:val="001F720B"/>
    <w:rsid w:val="001F725C"/>
    <w:rsid w:val="001F745F"/>
    <w:rsid w:val="001F77BF"/>
    <w:rsid w:val="001F78BA"/>
    <w:rsid w:val="002009C3"/>
    <w:rsid w:val="0020212E"/>
    <w:rsid w:val="00202443"/>
    <w:rsid w:val="00203B3A"/>
    <w:rsid w:val="00203DE4"/>
    <w:rsid w:val="00204311"/>
    <w:rsid w:val="00204CBE"/>
    <w:rsid w:val="00204D92"/>
    <w:rsid w:val="0020502B"/>
    <w:rsid w:val="00205959"/>
    <w:rsid w:val="00205C73"/>
    <w:rsid w:val="00206D1D"/>
    <w:rsid w:val="00207934"/>
    <w:rsid w:val="00207A69"/>
    <w:rsid w:val="00207BA2"/>
    <w:rsid w:val="002104A8"/>
    <w:rsid w:val="00210A81"/>
    <w:rsid w:val="00211913"/>
    <w:rsid w:val="002132D7"/>
    <w:rsid w:val="002137DA"/>
    <w:rsid w:val="0021592B"/>
    <w:rsid w:val="00216420"/>
    <w:rsid w:val="00216476"/>
    <w:rsid w:val="00216848"/>
    <w:rsid w:val="0021716E"/>
    <w:rsid w:val="00217DBF"/>
    <w:rsid w:val="00217F76"/>
    <w:rsid w:val="00220152"/>
    <w:rsid w:val="00220D24"/>
    <w:rsid w:val="0022183F"/>
    <w:rsid w:val="00222335"/>
    <w:rsid w:val="0022239E"/>
    <w:rsid w:val="00223408"/>
    <w:rsid w:val="00223D6A"/>
    <w:rsid w:val="00223EA8"/>
    <w:rsid w:val="002242FE"/>
    <w:rsid w:val="00225200"/>
    <w:rsid w:val="00225AF4"/>
    <w:rsid w:val="00225E55"/>
    <w:rsid w:val="00225F4E"/>
    <w:rsid w:val="0022651B"/>
    <w:rsid w:val="00226BAB"/>
    <w:rsid w:val="002277EE"/>
    <w:rsid w:val="00227A4C"/>
    <w:rsid w:val="00227AA3"/>
    <w:rsid w:val="00230769"/>
    <w:rsid w:val="00230A76"/>
    <w:rsid w:val="00231E08"/>
    <w:rsid w:val="00232762"/>
    <w:rsid w:val="00232B6D"/>
    <w:rsid w:val="002333A6"/>
    <w:rsid w:val="00233FFC"/>
    <w:rsid w:val="002342D4"/>
    <w:rsid w:val="00235103"/>
    <w:rsid w:val="0023578D"/>
    <w:rsid w:val="002359DB"/>
    <w:rsid w:val="00235A0A"/>
    <w:rsid w:val="00235FDE"/>
    <w:rsid w:val="00236090"/>
    <w:rsid w:val="00236722"/>
    <w:rsid w:val="002371D1"/>
    <w:rsid w:val="002376D5"/>
    <w:rsid w:val="00237E48"/>
    <w:rsid w:val="0024034E"/>
    <w:rsid w:val="00240C12"/>
    <w:rsid w:val="002430EF"/>
    <w:rsid w:val="002431F3"/>
    <w:rsid w:val="002435D2"/>
    <w:rsid w:val="0024409D"/>
    <w:rsid w:val="002446BD"/>
    <w:rsid w:val="002452E4"/>
    <w:rsid w:val="002478D0"/>
    <w:rsid w:val="00247C12"/>
    <w:rsid w:val="00247EFB"/>
    <w:rsid w:val="002515BD"/>
    <w:rsid w:val="0025188F"/>
    <w:rsid w:val="002531BD"/>
    <w:rsid w:val="00254497"/>
    <w:rsid w:val="00254622"/>
    <w:rsid w:val="00255047"/>
    <w:rsid w:val="002554AE"/>
    <w:rsid w:val="002556AC"/>
    <w:rsid w:val="00255E78"/>
    <w:rsid w:val="00256485"/>
    <w:rsid w:val="002564CB"/>
    <w:rsid w:val="00256D53"/>
    <w:rsid w:val="00256E7D"/>
    <w:rsid w:val="0025752D"/>
    <w:rsid w:val="00257AD2"/>
    <w:rsid w:val="00257F1B"/>
    <w:rsid w:val="00260B0E"/>
    <w:rsid w:val="00260BE3"/>
    <w:rsid w:val="0026164F"/>
    <w:rsid w:val="00261717"/>
    <w:rsid w:val="002617D2"/>
    <w:rsid w:val="00261A85"/>
    <w:rsid w:val="00262D56"/>
    <w:rsid w:val="0026355D"/>
    <w:rsid w:val="00263663"/>
    <w:rsid w:val="00263CBE"/>
    <w:rsid w:val="00264365"/>
    <w:rsid w:val="00264723"/>
    <w:rsid w:val="002647C6"/>
    <w:rsid w:val="00264F6C"/>
    <w:rsid w:val="00265BA0"/>
    <w:rsid w:val="00265E90"/>
    <w:rsid w:val="00266FAF"/>
    <w:rsid w:val="002670A1"/>
    <w:rsid w:val="002676FF"/>
    <w:rsid w:val="00267E77"/>
    <w:rsid w:val="002706B8"/>
    <w:rsid w:val="00270A57"/>
    <w:rsid w:val="002724A3"/>
    <w:rsid w:val="00274575"/>
    <w:rsid w:val="00274F6C"/>
    <w:rsid w:val="00275D5A"/>
    <w:rsid w:val="00275FD6"/>
    <w:rsid w:val="002763E3"/>
    <w:rsid w:val="002765FD"/>
    <w:rsid w:val="00277034"/>
    <w:rsid w:val="002770BD"/>
    <w:rsid w:val="002772DE"/>
    <w:rsid w:val="00277EB7"/>
    <w:rsid w:val="00280421"/>
    <w:rsid w:val="00280BFF"/>
    <w:rsid w:val="00280D37"/>
    <w:rsid w:val="00280EF5"/>
    <w:rsid w:val="00282392"/>
    <w:rsid w:val="00282398"/>
    <w:rsid w:val="0028244E"/>
    <w:rsid w:val="00282DF0"/>
    <w:rsid w:val="0028371D"/>
    <w:rsid w:val="0028382E"/>
    <w:rsid w:val="00283864"/>
    <w:rsid w:val="00283B3B"/>
    <w:rsid w:val="00283BB4"/>
    <w:rsid w:val="0028486E"/>
    <w:rsid w:val="002849A8"/>
    <w:rsid w:val="00284DF9"/>
    <w:rsid w:val="00285FB7"/>
    <w:rsid w:val="002864C9"/>
    <w:rsid w:val="0028686A"/>
    <w:rsid w:val="002875A8"/>
    <w:rsid w:val="002876C4"/>
    <w:rsid w:val="00287C33"/>
    <w:rsid w:val="00290927"/>
    <w:rsid w:val="00290CBD"/>
    <w:rsid w:val="00290F80"/>
    <w:rsid w:val="00291873"/>
    <w:rsid w:val="00291BEA"/>
    <w:rsid w:val="00292554"/>
    <w:rsid w:val="00292724"/>
    <w:rsid w:val="00292A13"/>
    <w:rsid w:val="00294589"/>
    <w:rsid w:val="00294B0A"/>
    <w:rsid w:val="00295374"/>
    <w:rsid w:val="00295589"/>
    <w:rsid w:val="0029586A"/>
    <w:rsid w:val="002958B5"/>
    <w:rsid w:val="00297BC7"/>
    <w:rsid w:val="002A061B"/>
    <w:rsid w:val="002A0A4A"/>
    <w:rsid w:val="002A3669"/>
    <w:rsid w:val="002A3781"/>
    <w:rsid w:val="002A39A4"/>
    <w:rsid w:val="002A3C85"/>
    <w:rsid w:val="002A3E99"/>
    <w:rsid w:val="002A4361"/>
    <w:rsid w:val="002A449F"/>
    <w:rsid w:val="002A4755"/>
    <w:rsid w:val="002A4C53"/>
    <w:rsid w:val="002A5891"/>
    <w:rsid w:val="002A58B2"/>
    <w:rsid w:val="002A5929"/>
    <w:rsid w:val="002A5982"/>
    <w:rsid w:val="002A5AF8"/>
    <w:rsid w:val="002A70E2"/>
    <w:rsid w:val="002A751C"/>
    <w:rsid w:val="002A7E16"/>
    <w:rsid w:val="002A7E2F"/>
    <w:rsid w:val="002A7E61"/>
    <w:rsid w:val="002A7F8F"/>
    <w:rsid w:val="002B172E"/>
    <w:rsid w:val="002B2C82"/>
    <w:rsid w:val="002B369D"/>
    <w:rsid w:val="002B398F"/>
    <w:rsid w:val="002B4032"/>
    <w:rsid w:val="002B488F"/>
    <w:rsid w:val="002B5390"/>
    <w:rsid w:val="002B58BA"/>
    <w:rsid w:val="002B6062"/>
    <w:rsid w:val="002B695B"/>
    <w:rsid w:val="002B6EA8"/>
    <w:rsid w:val="002B7727"/>
    <w:rsid w:val="002B7C16"/>
    <w:rsid w:val="002C07E5"/>
    <w:rsid w:val="002C0C52"/>
    <w:rsid w:val="002C0DB1"/>
    <w:rsid w:val="002C1052"/>
    <w:rsid w:val="002C1336"/>
    <w:rsid w:val="002C1B40"/>
    <w:rsid w:val="002C2012"/>
    <w:rsid w:val="002C29F0"/>
    <w:rsid w:val="002C3B40"/>
    <w:rsid w:val="002C3C4D"/>
    <w:rsid w:val="002C3F2E"/>
    <w:rsid w:val="002C4321"/>
    <w:rsid w:val="002C708D"/>
    <w:rsid w:val="002C7409"/>
    <w:rsid w:val="002D06DE"/>
    <w:rsid w:val="002D0E56"/>
    <w:rsid w:val="002D148E"/>
    <w:rsid w:val="002D18FD"/>
    <w:rsid w:val="002D1FB9"/>
    <w:rsid w:val="002D321F"/>
    <w:rsid w:val="002D3756"/>
    <w:rsid w:val="002D39F5"/>
    <w:rsid w:val="002D3E86"/>
    <w:rsid w:val="002D40C6"/>
    <w:rsid w:val="002D43B3"/>
    <w:rsid w:val="002D48A4"/>
    <w:rsid w:val="002D4E2E"/>
    <w:rsid w:val="002D756E"/>
    <w:rsid w:val="002D76B4"/>
    <w:rsid w:val="002D7A14"/>
    <w:rsid w:val="002E089C"/>
    <w:rsid w:val="002E0A5B"/>
    <w:rsid w:val="002E14BB"/>
    <w:rsid w:val="002E154C"/>
    <w:rsid w:val="002E1E9E"/>
    <w:rsid w:val="002E2155"/>
    <w:rsid w:val="002E2C76"/>
    <w:rsid w:val="002E3881"/>
    <w:rsid w:val="002E3951"/>
    <w:rsid w:val="002E73D6"/>
    <w:rsid w:val="002E7629"/>
    <w:rsid w:val="002E7FEA"/>
    <w:rsid w:val="002F01F9"/>
    <w:rsid w:val="002F05A9"/>
    <w:rsid w:val="002F0E87"/>
    <w:rsid w:val="002F11C8"/>
    <w:rsid w:val="002F1325"/>
    <w:rsid w:val="002F1EA5"/>
    <w:rsid w:val="002F1EBF"/>
    <w:rsid w:val="002F2DB7"/>
    <w:rsid w:val="002F39E2"/>
    <w:rsid w:val="002F44CC"/>
    <w:rsid w:val="002F456A"/>
    <w:rsid w:val="002F4B5F"/>
    <w:rsid w:val="002F4C0B"/>
    <w:rsid w:val="002F55E0"/>
    <w:rsid w:val="002F5712"/>
    <w:rsid w:val="002F6394"/>
    <w:rsid w:val="002F718A"/>
    <w:rsid w:val="002F7480"/>
    <w:rsid w:val="002F760C"/>
    <w:rsid w:val="003002F4"/>
    <w:rsid w:val="0030043D"/>
    <w:rsid w:val="00300A86"/>
    <w:rsid w:val="00300CF6"/>
    <w:rsid w:val="0030121D"/>
    <w:rsid w:val="003012D1"/>
    <w:rsid w:val="003015AB"/>
    <w:rsid w:val="003024D1"/>
    <w:rsid w:val="003039FB"/>
    <w:rsid w:val="003045AC"/>
    <w:rsid w:val="003047E7"/>
    <w:rsid w:val="003047E8"/>
    <w:rsid w:val="00304CE4"/>
    <w:rsid w:val="00305162"/>
    <w:rsid w:val="00307DE8"/>
    <w:rsid w:val="00307E4C"/>
    <w:rsid w:val="003114E1"/>
    <w:rsid w:val="00311ADE"/>
    <w:rsid w:val="0031275A"/>
    <w:rsid w:val="0031300D"/>
    <w:rsid w:val="00315008"/>
    <w:rsid w:val="00315EF6"/>
    <w:rsid w:val="00317687"/>
    <w:rsid w:val="00317EF7"/>
    <w:rsid w:val="003206C3"/>
    <w:rsid w:val="003209E3"/>
    <w:rsid w:val="00320B1A"/>
    <w:rsid w:val="00320E05"/>
    <w:rsid w:val="003214AA"/>
    <w:rsid w:val="00322A35"/>
    <w:rsid w:val="00322E68"/>
    <w:rsid w:val="00322F00"/>
    <w:rsid w:val="00323428"/>
    <w:rsid w:val="003243BB"/>
    <w:rsid w:val="003246AD"/>
    <w:rsid w:val="00324A7B"/>
    <w:rsid w:val="00324A88"/>
    <w:rsid w:val="003266EA"/>
    <w:rsid w:val="00327329"/>
    <w:rsid w:val="003277B2"/>
    <w:rsid w:val="00327A6F"/>
    <w:rsid w:val="00331390"/>
    <w:rsid w:val="003317AA"/>
    <w:rsid w:val="00331849"/>
    <w:rsid w:val="00332188"/>
    <w:rsid w:val="003328E2"/>
    <w:rsid w:val="00332D23"/>
    <w:rsid w:val="00333C53"/>
    <w:rsid w:val="003341F4"/>
    <w:rsid w:val="00335085"/>
    <w:rsid w:val="003358CA"/>
    <w:rsid w:val="0033667B"/>
    <w:rsid w:val="00336D11"/>
    <w:rsid w:val="00337043"/>
    <w:rsid w:val="00337096"/>
    <w:rsid w:val="00337666"/>
    <w:rsid w:val="00337BE8"/>
    <w:rsid w:val="003402D9"/>
    <w:rsid w:val="003403DC"/>
    <w:rsid w:val="00340A2B"/>
    <w:rsid w:val="00340C70"/>
    <w:rsid w:val="00340C71"/>
    <w:rsid w:val="00341399"/>
    <w:rsid w:val="00341D1A"/>
    <w:rsid w:val="003421BB"/>
    <w:rsid w:val="0034439B"/>
    <w:rsid w:val="0034526F"/>
    <w:rsid w:val="00346BE1"/>
    <w:rsid w:val="0035010A"/>
    <w:rsid w:val="0035025A"/>
    <w:rsid w:val="003512BC"/>
    <w:rsid w:val="003523C2"/>
    <w:rsid w:val="003528A5"/>
    <w:rsid w:val="003528C9"/>
    <w:rsid w:val="00353F9F"/>
    <w:rsid w:val="003546F8"/>
    <w:rsid w:val="00354B4E"/>
    <w:rsid w:val="00354D93"/>
    <w:rsid w:val="00355C50"/>
    <w:rsid w:val="003560A3"/>
    <w:rsid w:val="00356497"/>
    <w:rsid w:val="00357256"/>
    <w:rsid w:val="00357549"/>
    <w:rsid w:val="00357C14"/>
    <w:rsid w:val="003605D9"/>
    <w:rsid w:val="00360EBC"/>
    <w:rsid w:val="00360F88"/>
    <w:rsid w:val="00361623"/>
    <w:rsid w:val="0036259A"/>
    <w:rsid w:val="0036368C"/>
    <w:rsid w:val="00363A4F"/>
    <w:rsid w:val="0036404A"/>
    <w:rsid w:val="00364255"/>
    <w:rsid w:val="00364E84"/>
    <w:rsid w:val="003653F5"/>
    <w:rsid w:val="00366258"/>
    <w:rsid w:val="00366ACA"/>
    <w:rsid w:val="00366FF6"/>
    <w:rsid w:val="003676C6"/>
    <w:rsid w:val="003678F8"/>
    <w:rsid w:val="00370953"/>
    <w:rsid w:val="00370E59"/>
    <w:rsid w:val="00371C31"/>
    <w:rsid w:val="00371D3A"/>
    <w:rsid w:val="003733C4"/>
    <w:rsid w:val="00373C27"/>
    <w:rsid w:val="0037499D"/>
    <w:rsid w:val="00375272"/>
    <w:rsid w:val="003755CF"/>
    <w:rsid w:val="0037561A"/>
    <w:rsid w:val="00375765"/>
    <w:rsid w:val="0037586F"/>
    <w:rsid w:val="00375B11"/>
    <w:rsid w:val="00376334"/>
    <w:rsid w:val="00376927"/>
    <w:rsid w:val="00376D8A"/>
    <w:rsid w:val="00376F3C"/>
    <w:rsid w:val="00380F39"/>
    <w:rsid w:val="00381101"/>
    <w:rsid w:val="003813C3"/>
    <w:rsid w:val="003818C0"/>
    <w:rsid w:val="00381E99"/>
    <w:rsid w:val="00382BA7"/>
    <w:rsid w:val="00382CC7"/>
    <w:rsid w:val="00382E47"/>
    <w:rsid w:val="00385082"/>
    <w:rsid w:val="003858A9"/>
    <w:rsid w:val="0038634F"/>
    <w:rsid w:val="00386421"/>
    <w:rsid w:val="00386EC4"/>
    <w:rsid w:val="003909A3"/>
    <w:rsid w:val="00391E2E"/>
    <w:rsid w:val="0039294A"/>
    <w:rsid w:val="00393913"/>
    <w:rsid w:val="0039423A"/>
    <w:rsid w:val="0039507F"/>
    <w:rsid w:val="00395650"/>
    <w:rsid w:val="0039601E"/>
    <w:rsid w:val="0039603A"/>
    <w:rsid w:val="00396257"/>
    <w:rsid w:val="00396551"/>
    <w:rsid w:val="00396557"/>
    <w:rsid w:val="00396CC0"/>
    <w:rsid w:val="00397B16"/>
    <w:rsid w:val="003A0291"/>
    <w:rsid w:val="003A0427"/>
    <w:rsid w:val="003A1817"/>
    <w:rsid w:val="003A1FB5"/>
    <w:rsid w:val="003A27DC"/>
    <w:rsid w:val="003A2968"/>
    <w:rsid w:val="003A3FB3"/>
    <w:rsid w:val="003A4932"/>
    <w:rsid w:val="003A5031"/>
    <w:rsid w:val="003A517B"/>
    <w:rsid w:val="003A5475"/>
    <w:rsid w:val="003A56F3"/>
    <w:rsid w:val="003A585A"/>
    <w:rsid w:val="003A6892"/>
    <w:rsid w:val="003A714D"/>
    <w:rsid w:val="003B00DA"/>
    <w:rsid w:val="003B06E9"/>
    <w:rsid w:val="003B0CA6"/>
    <w:rsid w:val="003B0DB9"/>
    <w:rsid w:val="003B1000"/>
    <w:rsid w:val="003B19B3"/>
    <w:rsid w:val="003B1C94"/>
    <w:rsid w:val="003B308E"/>
    <w:rsid w:val="003B3166"/>
    <w:rsid w:val="003B4DF2"/>
    <w:rsid w:val="003B587A"/>
    <w:rsid w:val="003B5946"/>
    <w:rsid w:val="003B5AF8"/>
    <w:rsid w:val="003B6658"/>
    <w:rsid w:val="003B6C99"/>
    <w:rsid w:val="003B70E4"/>
    <w:rsid w:val="003B73B3"/>
    <w:rsid w:val="003B7687"/>
    <w:rsid w:val="003C008D"/>
    <w:rsid w:val="003C0C50"/>
    <w:rsid w:val="003C0ED0"/>
    <w:rsid w:val="003C192A"/>
    <w:rsid w:val="003C1DD5"/>
    <w:rsid w:val="003C233C"/>
    <w:rsid w:val="003C2717"/>
    <w:rsid w:val="003C2E14"/>
    <w:rsid w:val="003C3BEA"/>
    <w:rsid w:val="003C3DE0"/>
    <w:rsid w:val="003C42C1"/>
    <w:rsid w:val="003C5F11"/>
    <w:rsid w:val="003C63C1"/>
    <w:rsid w:val="003C6971"/>
    <w:rsid w:val="003C6984"/>
    <w:rsid w:val="003C6C72"/>
    <w:rsid w:val="003C78AB"/>
    <w:rsid w:val="003D033D"/>
    <w:rsid w:val="003D083C"/>
    <w:rsid w:val="003D1CAB"/>
    <w:rsid w:val="003D211D"/>
    <w:rsid w:val="003D4190"/>
    <w:rsid w:val="003D43C0"/>
    <w:rsid w:val="003D4550"/>
    <w:rsid w:val="003D4AD8"/>
    <w:rsid w:val="003D4BF2"/>
    <w:rsid w:val="003D5648"/>
    <w:rsid w:val="003D5F71"/>
    <w:rsid w:val="003D6961"/>
    <w:rsid w:val="003D6B71"/>
    <w:rsid w:val="003D7074"/>
    <w:rsid w:val="003D7B68"/>
    <w:rsid w:val="003D7CEF"/>
    <w:rsid w:val="003D7EC2"/>
    <w:rsid w:val="003E0CF2"/>
    <w:rsid w:val="003E1FDB"/>
    <w:rsid w:val="003E206D"/>
    <w:rsid w:val="003E2641"/>
    <w:rsid w:val="003E27C7"/>
    <w:rsid w:val="003E2976"/>
    <w:rsid w:val="003E2DF9"/>
    <w:rsid w:val="003E34C0"/>
    <w:rsid w:val="003E36BB"/>
    <w:rsid w:val="003E3BE9"/>
    <w:rsid w:val="003E4033"/>
    <w:rsid w:val="003E41C7"/>
    <w:rsid w:val="003E41DE"/>
    <w:rsid w:val="003E48FC"/>
    <w:rsid w:val="003E5D26"/>
    <w:rsid w:val="003E6529"/>
    <w:rsid w:val="003E67DA"/>
    <w:rsid w:val="003E7493"/>
    <w:rsid w:val="003E7D78"/>
    <w:rsid w:val="003F0C1F"/>
    <w:rsid w:val="003F16E4"/>
    <w:rsid w:val="003F1C94"/>
    <w:rsid w:val="003F1E42"/>
    <w:rsid w:val="003F1EF9"/>
    <w:rsid w:val="003F2565"/>
    <w:rsid w:val="003F25AC"/>
    <w:rsid w:val="003F2C93"/>
    <w:rsid w:val="003F36BF"/>
    <w:rsid w:val="003F3A3C"/>
    <w:rsid w:val="003F3C4F"/>
    <w:rsid w:val="003F3E5F"/>
    <w:rsid w:val="003F50A4"/>
    <w:rsid w:val="003F5638"/>
    <w:rsid w:val="003F675A"/>
    <w:rsid w:val="003F676E"/>
    <w:rsid w:val="003F69AA"/>
    <w:rsid w:val="003F6CA2"/>
    <w:rsid w:val="003F6CF9"/>
    <w:rsid w:val="003F720E"/>
    <w:rsid w:val="003F7B6B"/>
    <w:rsid w:val="0040094A"/>
    <w:rsid w:val="004009AF"/>
    <w:rsid w:val="00400AD0"/>
    <w:rsid w:val="004014FA"/>
    <w:rsid w:val="00401853"/>
    <w:rsid w:val="00401FD5"/>
    <w:rsid w:val="00402227"/>
    <w:rsid w:val="00402397"/>
    <w:rsid w:val="004033CC"/>
    <w:rsid w:val="00403E4E"/>
    <w:rsid w:val="0040451B"/>
    <w:rsid w:val="004053CC"/>
    <w:rsid w:val="00405B75"/>
    <w:rsid w:val="00406302"/>
    <w:rsid w:val="004064DF"/>
    <w:rsid w:val="00406DA7"/>
    <w:rsid w:val="00406FBA"/>
    <w:rsid w:val="0040734F"/>
    <w:rsid w:val="00407536"/>
    <w:rsid w:val="0040758B"/>
    <w:rsid w:val="00410126"/>
    <w:rsid w:val="00410232"/>
    <w:rsid w:val="00410AB5"/>
    <w:rsid w:val="00410FBD"/>
    <w:rsid w:val="004117EA"/>
    <w:rsid w:val="00411D5B"/>
    <w:rsid w:val="00412406"/>
    <w:rsid w:val="004135BC"/>
    <w:rsid w:val="004137EC"/>
    <w:rsid w:val="00413C39"/>
    <w:rsid w:val="00414173"/>
    <w:rsid w:val="00414FFA"/>
    <w:rsid w:val="00416AD1"/>
    <w:rsid w:val="00416F86"/>
    <w:rsid w:val="004176E1"/>
    <w:rsid w:val="00420E64"/>
    <w:rsid w:val="00420F7B"/>
    <w:rsid w:val="0042109F"/>
    <w:rsid w:val="00423345"/>
    <w:rsid w:val="004246B5"/>
    <w:rsid w:val="004249D0"/>
    <w:rsid w:val="00424D6C"/>
    <w:rsid w:val="00424FB7"/>
    <w:rsid w:val="00425529"/>
    <w:rsid w:val="00426888"/>
    <w:rsid w:val="00426BC2"/>
    <w:rsid w:val="00427750"/>
    <w:rsid w:val="00427776"/>
    <w:rsid w:val="00427A79"/>
    <w:rsid w:val="004309AA"/>
    <w:rsid w:val="00430E40"/>
    <w:rsid w:val="00431603"/>
    <w:rsid w:val="0043168D"/>
    <w:rsid w:val="00431704"/>
    <w:rsid w:val="004324EF"/>
    <w:rsid w:val="00432CC7"/>
    <w:rsid w:val="00433661"/>
    <w:rsid w:val="00433F36"/>
    <w:rsid w:val="0043400C"/>
    <w:rsid w:val="004349A2"/>
    <w:rsid w:val="00434B0C"/>
    <w:rsid w:val="00435FE7"/>
    <w:rsid w:val="004374DD"/>
    <w:rsid w:val="004403A0"/>
    <w:rsid w:val="004404BA"/>
    <w:rsid w:val="00440BE7"/>
    <w:rsid w:val="0044151D"/>
    <w:rsid w:val="00441766"/>
    <w:rsid w:val="00442CDE"/>
    <w:rsid w:val="00443F43"/>
    <w:rsid w:val="00446553"/>
    <w:rsid w:val="00446A5E"/>
    <w:rsid w:val="00447221"/>
    <w:rsid w:val="00447324"/>
    <w:rsid w:val="00447B99"/>
    <w:rsid w:val="004506B2"/>
    <w:rsid w:val="004514C7"/>
    <w:rsid w:val="00452C60"/>
    <w:rsid w:val="0045374D"/>
    <w:rsid w:val="00453ECF"/>
    <w:rsid w:val="00454062"/>
    <w:rsid w:val="00454C5E"/>
    <w:rsid w:val="00454D9E"/>
    <w:rsid w:val="00454DEF"/>
    <w:rsid w:val="00455111"/>
    <w:rsid w:val="004559D7"/>
    <w:rsid w:val="00456010"/>
    <w:rsid w:val="0045620C"/>
    <w:rsid w:val="00457272"/>
    <w:rsid w:val="004574DA"/>
    <w:rsid w:val="0045757C"/>
    <w:rsid w:val="004576D8"/>
    <w:rsid w:val="00457791"/>
    <w:rsid w:val="00457AA0"/>
    <w:rsid w:val="00460111"/>
    <w:rsid w:val="0046028F"/>
    <w:rsid w:val="0046212E"/>
    <w:rsid w:val="00462140"/>
    <w:rsid w:val="00464192"/>
    <w:rsid w:val="004642BD"/>
    <w:rsid w:val="0046495E"/>
    <w:rsid w:val="0046498A"/>
    <w:rsid w:val="004651A3"/>
    <w:rsid w:val="00465443"/>
    <w:rsid w:val="0046571E"/>
    <w:rsid w:val="00465826"/>
    <w:rsid w:val="00465BAB"/>
    <w:rsid w:val="0046639E"/>
    <w:rsid w:val="004673E6"/>
    <w:rsid w:val="00467477"/>
    <w:rsid w:val="00470AC7"/>
    <w:rsid w:val="00470DA4"/>
    <w:rsid w:val="0047114B"/>
    <w:rsid w:val="004711C0"/>
    <w:rsid w:val="00471F89"/>
    <w:rsid w:val="004721A1"/>
    <w:rsid w:val="004730AC"/>
    <w:rsid w:val="00473625"/>
    <w:rsid w:val="00473677"/>
    <w:rsid w:val="00473AC9"/>
    <w:rsid w:val="004741CA"/>
    <w:rsid w:val="00474410"/>
    <w:rsid w:val="004749B9"/>
    <w:rsid w:val="00475132"/>
    <w:rsid w:val="0047625A"/>
    <w:rsid w:val="00476460"/>
    <w:rsid w:val="0047679B"/>
    <w:rsid w:val="00476810"/>
    <w:rsid w:val="00476C22"/>
    <w:rsid w:val="00476DB6"/>
    <w:rsid w:val="00477998"/>
    <w:rsid w:val="004814A7"/>
    <w:rsid w:val="004816FC"/>
    <w:rsid w:val="0048176D"/>
    <w:rsid w:val="00482430"/>
    <w:rsid w:val="00482482"/>
    <w:rsid w:val="00482720"/>
    <w:rsid w:val="00483C87"/>
    <w:rsid w:val="00483D67"/>
    <w:rsid w:val="00484503"/>
    <w:rsid w:val="004847F8"/>
    <w:rsid w:val="004850D9"/>
    <w:rsid w:val="00485240"/>
    <w:rsid w:val="004867B4"/>
    <w:rsid w:val="00486BC8"/>
    <w:rsid w:val="00490027"/>
    <w:rsid w:val="0049026A"/>
    <w:rsid w:val="004911F3"/>
    <w:rsid w:val="00491B44"/>
    <w:rsid w:val="00492526"/>
    <w:rsid w:val="00492640"/>
    <w:rsid w:val="004938FA"/>
    <w:rsid w:val="00493CCC"/>
    <w:rsid w:val="00493EF6"/>
    <w:rsid w:val="0049434E"/>
    <w:rsid w:val="00495C98"/>
    <w:rsid w:val="004964F0"/>
    <w:rsid w:val="004A0044"/>
    <w:rsid w:val="004A00CE"/>
    <w:rsid w:val="004A0116"/>
    <w:rsid w:val="004A01D7"/>
    <w:rsid w:val="004A0766"/>
    <w:rsid w:val="004A0C2A"/>
    <w:rsid w:val="004A0CDF"/>
    <w:rsid w:val="004A14EC"/>
    <w:rsid w:val="004A1D76"/>
    <w:rsid w:val="004A1F2D"/>
    <w:rsid w:val="004A267B"/>
    <w:rsid w:val="004A3540"/>
    <w:rsid w:val="004A4AB3"/>
    <w:rsid w:val="004A554B"/>
    <w:rsid w:val="004A6E3B"/>
    <w:rsid w:val="004A7369"/>
    <w:rsid w:val="004A7601"/>
    <w:rsid w:val="004A7CAE"/>
    <w:rsid w:val="004B04C6"/>
    <w:rsid w:val="004B0A6F"/>
    <w:rsid w:val="004B0D9B"/>
    <w:rsid w:val="004B1FF0"/>
    <w:rsid w:val="004B2D0D"/>
    <w:rsid w:val="004B2E26"/>
    <w:rsid w:val="004B301E"/>
    <w:rsid w:val="004B3280"/>
    <w:rsid w:val="004B432E"/>
    <w:rsid w:val="004B4E35"/>
    <w:rsid w:val="004B4F95"/>
    <w:rsid w:val="004B57F0"/>
    <w:rsid w:val="004B5AB9"/>
    <w:rsid w:val="004B5AC1"/>
    <w:rsid w:val="004B5ADF"/>
    <w:rsid w:val="004B5D89"/>
    <w:rsid w:val="004B67B6"/>
    <w:rsid w:val="004C071D"/>
    <w:rsid w:val="004C0C42"/>
    <w:rsid w:val="004C0E2C"/>
    <w:rsid w:val="004C109D"/>
    <w:rsid w:val="004C18D4"/>
    <w:rsid w:val="004C2BE6"/>
    <w:rsid w:val="004C2FC4"/>
    <w:rsid w:val="004C304E"/>
    <w:rsid w:val="004C329A"/>
    <w:rsid w:val="004C34D6"/>
    <w:rsid w:val="004C4BD9"/>
    <w:rsid w:val="004C4D0C"/>
    <w:rsid w:val="004C6617"/>
    <w:rsid w:val="004C6777"/>
    <w:rsid w:val="004C6B4F"/>
    <w:rsid w:val="004C777A"/>
    <w:rsid w:val="004C7B66"/>
    <w:rsid w:val="004D0631"/>
    <w:rsid w:val="004D0AF2"/>
    <w:rsid w:val="004D0D09"/>
    <w:rsid w:val="004D190E"/>
    <w:rsid w:val="004D2239"/>
    <w:rsid w:val="004D291A"/>
    <w:rsid w:val="004D2DCE"/>
    <w:rsid w:val="004D34B1"/>
    <w:rsid w:val="004D45AE"/>
    <w:rsid w:val="004D4846"/>
    <w:rsid w:val="004D4904"/>
    <w:rsid w:val="004D5201"/>
    <w:rsid w:val="004D529E"/>
    <w:rsid w:val="004D58B1"/>
    <w:rsid w:val="004D7353"/>
    <w:rsid w:val="004E1361"/>
    <w:rsid w:val="004E2D9A"/>
    <w:rsid w:val="004E3598"/>
    <w:rsid w:val="004E3AF5"/>
    <w:rsid w:val="004E3F26"/>
    <w:rsid w:val="004E432D"/>
    <w:rsid w:val="004E488C"/>
    <w:rsid w:val="004E5635"/>
    <w:rsid w:val="004E5797"/>
    <w:rsid w:val="004E5960"/>
    <w:rsid w:val="004E66FC"/>
    <w:rsid w:val="004E6921"/>
    <w:rsid w:val="004E738A"/>
    <w:rsid w:val="004E78CD"/>
    <w:rsid w:val="004F015C"/>
    <w:rsid w:val="004F024E"/>
    <w:rsid w:val="004F0A3A"/>
    <w:rsid w:val="004F0AF4"/>
    <w:rsid w:val="004F1228"/>
    <w:rsid w:val="004F171E"/>
    <w:rsid w:val="004F1C8F"/>
    <w:rsid w:val="004F2D6E"/>
    <w:rsid w:val="004F3254"/>
    <w:rsid w:val="004F38AD"/>
    <w:rsid w:val="004F3E1D"/>
    <w:rsid w:val="004F4282"/>
    <w:rsid w:val="004F447E"/>
    <w:rsid w:val="004F484B"/>
    <w:rsid w:val="004F4E29"/>
    <w:rsid w:val="004F575C"/>
    <w:rsid w:val="004F62A0"/>
    <w:rsid w:val="004F65C3"/>
    <w:rsid w:val="004F7AFF"/>
    <w:rsid w:val="005002D9"/>
    <w:rsid w:val="005010B3"/>
    <w:rsid w:val="00501930"/>
    <w:rsid w:val="00502365"/>
    <w:rsid w:val="005023EE"/>
    <w:rsid w:val="005040F7"/>
    <w:rsid w:val="00504F83"/>
    <w:rsid w:val="005051A5"/>
    <w:rsid w:val="00505847"/>
    <w:rsid w:val="005060BD"/>
    <w:rsid w:val="005061AD"/>
    <w:rsid w:val="00506C77"/>
    <w:rsid w:val="00507297"/>
    <w:rsid w:val="0050764D"/>
    <w:rsid w:val="00507E35"/>
    <w:rsid w:val="005105A3"/>
    <w:rsid w:val="00510AB0"/>
    <w:rsid w:val="00510C9E"/>
    <w:rsid w:val="005127B6"/>
    <w:rsid w:val="00512DA1"/>
    <w:rsid w:val="00513B31"/>
    <w:rsid w:val="005141A7"/>
    <w:rsid w:val="005141C4"/>
    <w:rsid w:val="0051426C"/>
    <w:rsid w:val="00515058"/>
    <w:rsid w:val="00515C5F"/>
    <w:rsid w:val="00516B06"/>
    <w:rsid w:val="00520193"/>
    <w:rsid w:val="005209F6"/>
    <w:rsid w:val="00521119"/>
    <w:rsid w:val="00521731"/>
    <w:rsid w:val="00522105"/>
    <w:rsid w:val="00523B27"/>
    <w:rsid w:val="00523CBF"/>
    <w:rsid w:val="005241C3"/>
    <w:rsid w:val="00524429"/>
    <w:rsid w:val="0052570F"/>
    <w:rsid w:val="0052571F"/>
    <w:rsid w:val="00525DD3"/>
    <w:rsid w:val="00525F49"/>
    <w:rsid w:val="005267AE"/>
    <w:rsid w:val="005269A2"/>
    <w:rsid w:val="00527123"/>
    <w:rsid w:val="0052718F"/>
    <w:rsid w:val="005273FC"/>
    <w:rsid w:val="00527B97"/>
    <w:rsid w:val="00530D4B"/>
    <w:rsid w:val="00530FDE"/>
    <w:rsid w:val="005313E8"/>
    <w:rsid w:val="00531490"/>
    <w:rsid w:val="00531DBF"/>
    <w:rsid w:val="00531DEA"/>
    <w:rsid w:val="0053220E"/>
    <w:rsid w:val="005322F8"/>
    <w:rsid w:val="005337F7"/>
    <w:rsid w:val="00533DA7"/>
    <w:rsid w:val="00534AA2"/>
    <w:rsid w:val="005354B1"/>
    <w:rsid w:val="00535EAB"/>
    <w:rsid w:val="00535F85"/>
    <w:rsid w:val="0053727C"/>
    <w:rsid w:val="00541861"/>
    <w:rsid w:val="00541C39"/>
    <w:rsid w:val="00541C6B"/>
    <w:rsid w:val="00541F01"/>
    <w:rsid w:val="00541FDD"/>
    <w:rsid w:val="0054267A"/>
    <w:rsid w:val="005427F9"/>
    <w:rsid w:val="00542B90"/>
    <w:rsid w:val="00542C41"/>
    <w:rsid w:val="00543F42"/>
    <w:rsid w:val="00544A5F"/>
    <w:rsid w:val="00545349"/>
    <w:rsid w:val="00545535"/>
    <w:rsid w:val="0054585D"/>
    <w:rsid w:val="00545F30"/>
    <w:rsid w:val="0054630B"/>
    <w:rsid w:val="00546B98"/>
    <w:rsid w:val="005473F0"/>
    <w:rsid w:val="0054785C"/>
    <w:rsid w:val="00547D59"/>
    <w:rsid w:val="00550542"/>
    <w:rsid w:val="00550573"/>
    <w:rsid w:val="00550693"/>
    <w:rsid w:val="00551C96"/>
    <w:rsid w:val="00552DB3"/>
    <w:rsid w:val="00552ED8"/>
    <w:rsid w:val="00553312"/>
    <w:rsid w:val="00553B30"/>
    <w:rsid w:val="00553DD2"/>
    <w:rsid w:val="005544B4"/>
    <w:rsid w:val="005549EF"/>
    <w:rsid w:val="00554F01"/>
    <w:rsid w:val="00554F81"/>
    <w:rsid w:val="00554FA3"/>
    <w:rsid w:val="00555931"/>
    <w:rsid w:val="00555C14"/>
    <w:rsid w:val="00555FBD"/>
    <w:rsid w:val="005560BB"/>
    <w:rsid w:val="005563C3"/>
    <w:rsid w:val="005565CA"/>
    <w:rsid w:val="00557164"/>
    <w:rsid w:val="005573DE"/>
    <w:rsid w:val="00560340"/>
    <w:rsid w:val="0056039A"/>
    <w:rsid w:val="00560A20"/>
    <w:rsid w:val="00560C06"/>
    <w:rsid w:val="0056126C"/>
    <w:rsid w:val="005622DF"/>
    <w:rsid w:val="00562B9C"/>
    <w:rsid w:val="00562BD5"/>
    <w:rsid w:val="005636C5"/>
    <w:rsid w:val="005636E9"/>
    <w:rsid w:val="0056419C"/>
    <w:rsid w:val="00564D2A"/>
    <w:rsid w:val="00566AB6"/>
    <w:rsid w:val="005670CB"/>
    <w:rsid w:val="00567CA6"/>
    <w:rsid w:val="00570CDB"/>
    <w:rsid w:val="005712F4"/>
    <w:rsid w:val="0057192C"/>
    <w:rsid w:val="005730D1"/>
    <w:rsid w:val="00573F08"/>
    <w:rsid w:val="0057445B"/>
    <w:rsid w:val="005750BC"/>
    <w:rsid w:val="00575C1B"/>
    <w:rsid w:val="00576220"/>
    <w:rsid w:val="00576269"/>
    <w:rsid w:val="005765B4"/>
    <w:rsid w:val="00576E3F"/>
    <w:rsid w:val="00577F63"/>
    <w:rsid w:val="005805AC"/>
    <w:rsid w:val="00581509"/>
    <w:rsid w:val="00581BC7"/>
    <w:rsid w:val="00581E93"/>
    <w:rsid w:val="00582B42"/>
    <w:rsid w:val="00582FD0"/>
    <w:rsid w:val="005840AD"/>
    <w:rsid w:val="00584944"/>
    <w:rsid w:val="00584AFA"/>
    <w:rsid w:val="00584F8E"/>
    <w:rsid w:val="00585079"/>
    <w:rsid w:val="005850F5"/>
    <w:rsid w:val="0058568D"/>
    <w:rsid w:val="00585CD4"/>
    <w:rsid w:val="00586016"/>
    <w:rsid w:val="00586B8F"/>
    <w:rsid w:val="00591064"/>
    <w:rsid w:val="00591235"/>
    <w:rsid w:val="0059174C"/>
    <w:rsid w:val="00594B4B"/>
    <w:rsid w:val="00594FEF"/>
    <w:rsid w:val="00595A0D"/>
    <w:rsid w:val="00595CC6"/>
    <w:rsid w:val="00596F81"/>
    <w:rsid w:val="00597B51"/>
    <w:rsid w:val="00597EE4"/>
    <w:rsid w:val="005A091B"/>
    <w:rsid w:val="005A091D"/>
    <w:rsid w:val="005A0F4D"/>
    <w:rsid w:val="005A100C"/>
    <w:rsid w:val="005A1075"/>
    <w:rsid w:val="005A16DD"/>
    <w:rsid w:val="005A248D"/>
    <w:rsid w:val="005A36F5"/>
    <w:rsid w:val="005A38E4"/>
    <w:rsid w:val="005A3FE0"/>
    <w:rsid w:val="005A4F83"/>
    <w:rsid w:val="005A5251"/>
    <w:rsid w:val="005A5B0C"/>
    <w:rsid w:val="005A652C"/>
    <w:rsid w:val="005A6740"/>
    <w:rsid w:val="005A6E5C"/>
    <w:rsid w:val="005A7223"/>
    <w:rsid w:val="005A797B"/>
    <w:rsid w:val="005B073A"/>
    <w:rsid w:val="005B0898"/>
    <w:rsid w:val="005B0D33"/>
    <w:rsid w:val="005B198F"/>
    <w:rsid w:val="005B1E57"/>
    <w:rsid w:val="005B2847"/>
    <w:rsid w:val="005B4364"/>
    <w:rsid w:val="005B5B34"/>
    <w:rsid w:val="005B5B98"/>
    <w:rsid w:val="005B6B9A"/>
    <w:rsid w:val="005B6DB8"/>
    <w:rsid w:val="005B7A37"/>
    <w:rsid w:val="005C0056"/>
    <w:rsid w:val="005C00C1"/>
    <w:rsid w:val="005C04AD"/>
    <w:rsid w:val="005C0F4B"/>
    <w:rsid w:val="005C1626"/>
    <w:rsid w:val="005C16AB"/>
    <w:rsid w:val="005C1BAB"/>
    <w:rsid w:val="005C23FD"/>
    <w:rsid w:val="005C4072"/>
    <w:rsid w:val="005C4618"/>
    <w:rsid w:val="005C4821"/>
    <w:rsid w:val="005C4C9C"/>
    <w:rsid w:val="005C4E7B"/>
    <w:rsid w:val="005C61CF"/>
    <w:rsid w:val="005C6BB5"/>
    <w:rsid w:val="005C6DF5"/>
    <w:rsid w:val="005C6F27"/>
    <w:rsid w:val="005C6F30"/>
    <w:rsid w:val="005C72D5"/>
    <w:rsid w:val="005D0023"/>
    <w:rsid w:val="005D088A"/>
    <w:rsid w:val="005D09FB"/>
    <w:rsid w:val="005D271F"/>
    <w:rsid w:val="005D2FA3"/>
    <w:rsid w:val="005D308E"/>
    <w:rsid w:val="005D3247"/>
    <w:rsid w:val="005D337B"/>
    <w:rsid w:val="005D3B95"/>
    <w:rsid w:val="005D5231"/>
    <w:rsid w:val="005D553F"/>
    <w:rsid w:val="005D5D2A"/>
    <w:rsid w:val="005D603B"/>
    <w:rsid w:val="005D604E"/>
    <w:rsid w:val="005D66F9"/>
    <w:rsid w:val="005D6D81"/>
    <w:rsid w:val="005D7132"/>
    <w:rsid w:val="005D7FFB"/>
    <w:rsid w:val="005E1476"/>
    <w:rsid w:val="005E18D0"/>
    <w:rsid w:val="005E1E58"/>
    <w:rsid w:val="005E3700"/>
    <w:rsid w:val="005E43D4"/>
    <w:rsid w:val="005E4F0B"/>
    <w:rsid w:val="005E5FC8"/>
    <w:rsid w:val="005E6111"/>
    <w:rsid w:val="005E61ED"/>
    <w:rsid w:val="005E6BC3"/>
    <w:rsid w:val="005E6C5D"/>
    <w:rsid w:val="005E7F1E"/>
    <w:rsid w:val="005E7FE8"/>
    <w:rsid w:val="005F011A"/>
    <w:rsid w:val="005F0641"/>
    <w:rsid w:val="005F0788"/>
    <w:rsid w:val="005F117D"/>
    <w:rsid w:val="005F2096"/>
    <w:rsid w:val="005F3039"/>
    <w:rsid w:val="005F3A6D"/>
    <w:rsid w:val="005F3EDA"/>
    <w:rsid w:val="005F43CF"/>
    <w:rsid w:val="005F4A3A"/>
    <w:rsid w:val="005F4CCA"/>
    <w:rsid w:val="005F4D52"/>
    <w:rsid w:val="005F6B38"/>
    <w:rsid w:val="005F6D3B"/>
    <w:rsid w:val="005F6EEE"/>
    <w:rsid w:val="005F6F3B"/>
    <w:rsid w:val="005F72DB"/>
    <w:rsid w:val="00600206"/>
    <w:rsid w:val="006008FF"/>
    <w:rsid w:val="00601131"/>
    <w:rsid w:val="006018D9"/>
    <w:rsid w:val="006019F5"/>
    <w:rsid w:val="00601F96"/>
    <w:rsid w:val="006020C5"/>
    <w:rsid w:val="0060273E"/>
    <w:rsid w:val="00603C1A"/>
    <w:rsid w:val="00604599"/>
    <w:rsid w:val="0060499C"/>
    <w:rsid w:val="00604D96"/>
    <w:rsid w:val="0060515D"/>
    <w:rsid w:val="00606155"/>
    <w:rsid w:val="006061E3"/>
    <w:rsid w:val="00610C24"/>
    <w:rsid w:val="00610F2F"/>
    <w:rsid w:val="00611A89"/>
    <w:rsid w:val="00612493"/>
    <w:rsid w:val="00612B37"/>
    <w:rsid w:val="00613247"/>
    <w:rsid w:val="00613615"/>
    <w:rsid w:val="0061396A"/>
    <w:rsid w:val="0061458A"/>
    <w:rsid w:val="00614AE1"/>
    <w:rsid w:val="00614E79"/>
    <w:rsid w:val="00614FCA"/>
    <w:rsid w:val="00614FD3"/>
    <w:rsid w:val="00615766"/>
    <w:rsid w:val="006160EF"/>
    <w:rsid w:val="00616333"/>
    <w:rsid w:val="006166C0"/>
    <w:rsid w:val="00617723"/>
    <w:rsid w:val="00617989"/>
    <w:rsid w:val="00617BA1"/>
    <w:rsid w:val="006202AD"/>
    <w:rsid w:val="006205C3"/>
    <w:rsid w:val="00620C41"/>
    <w:rsid w:val="00620F7A"/>
    <w:rsid w:val="00621B6D"/>
    <w:rsid w:val="00621CD4"/>
    <w:rsid w:val="00623004"/>
    <w:rsid w:val="00623FC8"/>
    <w:rsid w:val="00624285"/>
    <w:rsid w:val="00624730"/>
    <w:rsid w:val="00624ED6"/>
    <w:rsid w:val="006251E8"/>
    <w:rsid w:val="006253D5"/>
    <w:rsid w:val="00625A85"/>
    <w:rsid w:val="00625F6A"/>
    <w:rsid w:val="00626F06"/>
    <w:rsid w:val="00627AA7"/>
    <w:rsid w:val="006302C9"/>
    <w:rsid w:val="00630AC3"/>
    <w:rsid w:val="00630EDF"/>
    <w:rsid w:val="00632138"/>
    <w:rsid w:val="00632D5E"/>
    <w:rsid w:val="0063352B"/>
    <w:rsid w:val="00633D2F"/>
    <w:rsid w:val="00634574"/>
    <w:rsid w:val="00635822"/>
    <w:rsid w:val="00636913"/>
    <w:rsid w:val="0063754B"/>
    <w:rsid w:val="00637935"/>
    <w:rsid w:val="0064007E"/>
    <w:rsid w:val="00641440"/>
    <w:rsid w:val="006416C8"/>
    <w:rsid w:val="00641A78"/>
    <w:rsid w:val="0064202E"/>
    <w:rsid w:val="00643063"/>
    <w:rsid w:val="00644B5E"/>
    <w:rsid w:val="00646090"/>
    <w:rsid w:val="006462FE"/>
    <w:rsid w:val="00646683"/>
    <w:rsid w:val="00647147"/>
    <w:rsid w:val="006471C0"/>
    <w:rsid w:val="006471D0"/>
    <w:rsid w:val="00647B86"/>
    <w:rsid w:val="0065134C"/>
    <w:rsid w:val="006515F4"/>
    <w:rsid w:val="00651FDD"/>
    <w:rsid w:val="006526D8"/>
    <w:rsid w:val="006533E6"/>
    <w:rsid w:val="006537DA"/>
    <w:rsid w:val="00653CFD"/>
    <w:rsid w:val="00654E07"/>
    <w:rsid w:val="006553BC"/>
    <w:rsid w:val="00655735"/>
    <w:rsid w:val="00655B69"/>
    <w:rsid w:val="00656EB5"/>
    <w:rsid w:val="00657614"/>
    <w:rsid w:val="00657AA1"/>
    <w:rsid w:val="00660CBC"/>
    <w:rsid w:val="00660FDA"/>
    <w:rsid w:val="00661DAE"/>
    <w:rsid w:val="00661F85"/>
    <w:rsid w:val="006620BC"/>
    <w:rsid w:val="006628C7"/>
    <w:rsid w:val="00662CB7"/>
    <w:rsid w:val="00663103"/>
    <w:rsid w:val="00663841"/>
    <w:rsid w:val="00663BEC"/>
    <w:rsid w:val="00663E86"/>
    <w:rsid w:val="006649D3"/>
    <w:rsid w:val="00664FC8"/>
    <w:rsid w:val="00665080"/>
    <w:rsid w:val="00665D08"/>
    <w:rsid w:val="00665E54"/>
    <w:rsid w:val="0066698B"/>
    <w:rsid w:val="00666B92"/>
    <w:rsid w:val="0066727C"/>
    <w:rsid w:val="00667BDC"/>
    <w:rsid w:val="00670698"/>
    <w:rsid w:val="006709BA"/>
    <w:rsid w:val="00670AF8"/>
    <w:rsid w:val="00670FDD"/>
    <w:rsid w:val="00671074"/>
    <w:rsid w:val="00672B5B"/>
    <w:rsid w:val="006739C8"/>
    <w:rsid w:val="006746F7"/>
    <w:rsid w:val="0067560D"/>
    <w:rsid w:val="00677CF7"/>
    <w:rsid w:val="00677E32"/>
    <w:rsid w:val="00680C27"/>
    <w:rsid w:val="00680DD2"/>
    <w:rsid w:val="00680EE6"/>
    <w:rsid w:val="0068140F"/>
    <w:rsid w:val="0068262E"/>
    <w:rsid w:val="00682748"/>
    <w:rsid w:val="00682889"/>
    <w:rsid w:val="00682E6D"/>
    <w:rsid w:val="006831EC"/>
    <w:rsid w:val="006836EF"/>
    <w:rsid w:val="0068399A"/>
    <w:rsid w:val="00683C2C"/>
    <w:rsid w:val="00683EED"/>
    <w:rsid w:val="006840AE"/>
    <w:rsid w:val="006844E2"/>
    <w:rsid w:val="006848C6"/>
    <w:rsid w:val="00684D23"/>
    <w:rsid w:val="00684D6E"/>
    <w:rsid w:val="00684EED"/>
    <w:rsid w:val="00685D3E"/>
    <w:rsid w:val="00686688"/>
    <w:rsid w:val="0068684F"/>
    <w:rsid w:val="00686E9E"/>
    <w:rsid w:val="00687082"/>
    <w:rsid w:val="006878F9"/>
    <w:rsid w:val="0069004A"/>
    <w:rsid w:val="00690474"/>
    <w:rsid w:val="00692A81"/>
    <w:rsid w:val="006943BA"/>
    <w:rsid w:val="00694A5A"/>
    <w:rsid w:val="00695B08"/>
    <w:rsid w:val="00696869"/>
    <w:rsid w:val="00696F1B"/>
    <w:rsid w:val="0069781D"/>
    <w:rsid w:val="006A043E"/>
    <w:rsid w:val="006A0C36"/>
    <w:rsid w:val="006A0ED8"/>
    <w:rsid w:val="006A0FCD"/>
    <w:rsid w:val="006A1155"/>
    <w:rsid w:val="006A244A"/>
    <w:rsid w:val="006A274E"/>
    <w:rsid w:val="006A3002"/>
    <w:rsid w:val="006A37B6"/>
    <w:rsid w:val="006A3D8C"/>
    <w:rsid w:val="006A44B3"/>
    <w:rsid w:val="006A50C7"/>
    <w:rsid w:val="006A575A"/>
    <w:rsid w:val="006A5B79"/>
    <w:rsid w:val="006A702E"/>
    <w:rsid w:val="006A7439"/>
    <w:rsid w:val="006B01B7"/>
    <w:rsid w:val="006B0581"/>
    <w:rsid w:val="006B0EB6"/>
    <w:rsid w:val="006B15BF"/>
    <w:rsid w:val="006B1AF1"/>
    <w:rsid w:val="006B209A"/>
    <w:rsid w:val="006B2FDF"/>
    <w:rsid w:val="006B3F01"/>
    <w:rsid w:val="006B4E8C"/>
    <w:rsid w:val="006B4EAF"/>
    <w:rsid w:val="006B52BA"/>
    <w:rsid w:val="006B5790"/>
    <w:rsid w:val="006B5C01"/>
    <w:rsid w:val="006B6021"/>
    <w:rsid w:val="006B6350"/>
    <w:rsid w:val="006B66C1"/>
    <w:rsid w:val="006B7E08"/>
    <w:rsid w:val="006C0AE4"/>
    <w:rsid w:val="006C0F70"/>
    <w:rsid w:val="006C18F0"/>
    <w:rsid w:val="006C29C3"/>
    <w:rsid w:val="006C2AA2"/>
    <w:rsid w:val="006C2E11"/>
    <w:rsid w:val="006C41E9"/>
    <w:rsid w:val="006C4984"/>
    <w:rsid w:val="006C4F89"/>
    <w:rsid w:val="006C5122"/>
    <w:rsid w:val="006C5854"/>
    <w:rsid w:val="006C5BFE"/>
    <w:rsid w:val="006C5D30"/>
    <w:rsid w:val="006C5F5C"/>
    <w:rsid w:val="006C6BE8"/>
    <w:rsid w:val="006C739D"/>
    <w:rsid w:val="006C7E5A"/>
    <w:rsid w:val="006D0082"/>
    <w:rsid w:val="006D12CD"/>
    <w:rsid w:val="006D2250"/>
    <w:rsid w:val="006D23E1"/>
    <w:rsid w:val="006D2C9E"/>
    <w:rsid w:val="006D3068"/>
    <w:rsid w:val="006D312D"/>
    <w:rsid w:val="006D3520"/>
    <w:rsid w:val="006D3A55"/>
    <w:rsid w:val="006D3E7B"/>
    <w:rsid w:val="006D4465"/>
    <w:rsid w:val="006D47B1"/>
    <w:rsid w:val="006D498E"/>
    <w:rsid w:val="006D51A6"/>
    <w:rsid w:val="006D52DF"/>
    <w:rsid w:val="006D555D"/>
    <w:rsid w:val="006D5905"/>
    <w:rsid w:val="006D6334"/>
    <w:rsid w:val="006E0097"/>
    <w:rsid w:val="006E06BF"/>
    <w:rsid w:val="006E0969"/>
    <w:rsid w:val="006E0C41"/>
    <w:rsid w:val="006E0E05"/>
    <w:rsid w:val="006E107B"/>
    <w:rsid w:val="006E1367"/>
    <w:rsid w:val="006E1B70"/>
    <w:rsid w:val="006E1E4A"/>
    <w:rsid w:val="006E24C5"/>
    <w:rsid w:val="006E2944"/>
    <w:rsid w:val="006E33C5"/>
    <w:rsid w:val="006E37CD"/>
    <w:rsid w:val="006E3F6E"/>
    <w:rsid w:val="006E3F82"/>
    <w:rsid w:val="006E490B"/>
    <w:rsid w:val="006E55F9"/>
    <w:rsid w:val="006E6208"/>
    <w:rsid w:val="006E62E2"/>
    <w:rsid w:val="006E71CB"/>
    <w:rsid w:val="006E722E"/>
    <w:rsid w:val="006E78F2"/>
    <w:rsid w:val="006E7A8E"/>
    <w:rsid w:val="006F16E3"/>
    <w:rsid w:val="006F2344"/>
    <w:rsid w:val="006F291A"/>
    <w:rsid w:val="006F2D32"/>
    <w:rsid w:val="006F2F75"/>
    <w:rsid w:val="006F30DF"/>
    <w:rsid w:val="006F35B0"/>
    <w:rsid w:val="006F3DB8"/>
    <w:rsid w:val="006F44AD"/>
    <w:rsid w:val="006F49F0"/>
    <w:rsid w:val="006F5382"/>
    <w:rsid w:val="006F53C9"/>
    <w:rsid w:val="006F5828"/>
    <w:rsid w:val="006F58A8"/>
    <w:rsid w:val="006F682D"/>
    <w:rsid w:val="006F6D4F"/>
    <w:rsid w:val="006F73EB"/>
    <w:rsid w:val="00700CA3"/>
    <w:rsid w:val="00700D1F"/>
    <w:rsid w:val="007011AC"/>
    <w:rsid w:val="007015E3"/>
    <w:rsid w:val="00701720"/>
    <w:rsid w:val="007019B9"/>
    <w:rsid w:val="00701A07"/>
    <w:rsid w:val="00703194"/>
    <w:rsid w:val="00703344"/>
    <w:rsid w:val="00703AD8"/>
    <w:rsid w:val="00703BAA"/>
    <w:rsid w:val="00703F99"/>
    <w:rsid w:val="007044B4"/>
    <w:rsid w:val="007050B4"/>
    <w:rsid w:val="0070513E"/>
    <w:rsid w:val="007053B9"/>
    <w:rsid w:val="007055D6"/>
    <w:rsid w:val="00706774"/>
    <w:rsid w:val="00710484"/>
    <w:rsid w:val="007104AE"/>
    <w:rsid w:val="00711F0D"/>
    <w:rsid w:val="00712922"/>
    <w:rsid w:val="007139DF"/>
    <w:rsid w:val="00713BAE"/>
    <w:rsid w:val="00714DFD"/>
    <w:rsid w:val="00716153"/>
    <w:rsid w:val="00716CB9"/>
    <w:rsid w:val="00716F42"/>
    <w:rsid w:val="0072136C"/>
    <w:rsid w:val="00721782"/>
    <w:rsid w:val="00721A32"/>
    <w:rsid w:val="00721AC4"/>
    <w:rsid w:val="00722886"/>
    <w:rsid w:val="00722E2E"/>
    <w:rsid w:val="00723370"/>
    <w:rsid w:val="007239AF"/>
    <w:rsid w:val="00723AE3"/>
    <w:rsid w:val="00723C17"/>
    <w:rsid w:val="007244B3"/>
    <w:rsid w:val="007249CE"/>
    <w:rsid w:val="00724A4F"/>
    <w:rsid w:val="00725000"/>
    <w:rsid w:val="007261C5"/>
    <w:rsid w:val="00726564"/>
    <w:rsid w:val="007267BA"/>
    <w:rsid w:val="007267CB"/>
    <w:rsid w:val="00726EF6"/>
    <w:rsid w:val="007273B4"/>
    <w:rsid w:val="0072747A"/>
    <w:rsid w:val="00727A50"/>
    <w:rsid w:val="00730227"/>
    <w:rsid w:val="00730FD8"/>
    <w:rsid w:val="00731782"/>
    <w:rsid w:val="00731F6D"/>
    <w:rsid w:val="00732446"/>
    <w:rsid w:val="00732A0C"/>
    <w:rsid w:val="00732A3D"/>
    <w:rsid w:val="00733245"/>
    <w:rsid w:val="007334C3"/>
    <w:rsid w:val="0073362F"/>
    <w:rsid w:val="007337B5"/>
    <w:rsid w:val="007338B8"/>
    <w:rsid w:val="00734173"/>
    <w:rsid w:val="0073654E"/>
    <w:rsid w:val="00736FD8"/>
    <w:rsid w:val="007403A2"/>
    <w:rsid w:val="007406D3"/>
    <w:rsid w:val="0074072E"/>
    <w:rsid w:val="00740A39"/>
    <w:rsid w:val="00741EC6"/>
    <w:rsid w:val="00742078"/>
    <w:rsid w:val="00742246"/>
    <w:rsid w:val="00742CEB"/>
    <w:rsid w:val="007435B1"/>
    <w:rsid w:val="00744468"/>
    <w:rsid w:val="00744C87"/>
    <w:rsid w:val="00745A19"/>
    <w:rsid w:val="00745E9A"/>
    <w:rsid w:val="00746C24"/>
    <w:rsid w:val="007479CE"/>
    <w:rsid w:val="00751F6C"/>
    <w:rsid w:val="00752160"/>
    <w:rsid w:val="00752508"/>
    <w:rsid w:val="00752695"/>
    <w:rsid w:val="00752EA3"/>
    <w:rsid w:val="00753609"/>
    <w:rsid w:val="0075447B"/>
    <w:rsid w:val="00754F5B"/>
    <w:rsid w:val="00755089"/>
    <w:rsid w:val="007551FD"/>
    <w:rsid w:val="0075550F"/>
    <w:rsid w:val="0075571F"/>
    <w:rsid w:val="00756048"/>
    <w:rsid w:val="00756C01"/>
    <w:rsid w:val="00757165"/>
    <w:rsid w:val="007609E6"/>
    <w:rsid w:val="007616E0"/>
    <w:rsid w:val="00761FF0"/>
    <w:rsid w:val="0076251F"/>
    <w:rsid w:val="00762534"/>
    <w:rsid w:val="00762D35"/>
    <w:rsid w:val="00762DAB"/>
    <w:rsid w:val="0076309C"/>
    <w:rsid w:val="00764E32"/>
    <w:rsid w:val="0076538F"/>
    <w:rsid w:val="007658B7"/>
    <w:rsid w:val="007669CD"/>
    <w:rsid w:val="00766CC1"/>
    <w:rsid w:val="00767A46"/>
    <w:rsid w:val="00767CB3"/>
    <w:rsid w:val="00770191"/>
    <w:rsid w:val="00770A9F"/>
    <w:rsid w:val="00772987"/>
    <w:rsid w:val="007733B5"/>
    <w:rsid w:val="0077435B"/>
    <w:rsid w:val="00775EB8"/>
    <w:rsid w:val="00776080"/>
    <w:rsid w:val="007760A4"/>
    <w:rsid w:val="0077637B"/>
    <w:rsid w:val="007768E5"/>
    <w:rsid w:val="0077703F"/>
    <w:rsid w:val="00777248"/>
    <w:rsid w:val="00777BEF"/>
    <w:rsid w:val="00780AB6"/>
    <w:rsid w:val="00781824"/>
    <w:rsid w:val="00781AFC"/>
    <w:rsid w:val="00781C3B"/>
    <w:rsid w:val="00781E89"/>
    <w:rsid w:val="007824D1"/>
    <w:rsid w:val="007824FD"/>
    <w:rsid w:val="007828F4"/>
    <w:rsid w:val="00782A3B"/>
    <w:rsid w:val="007846C5"/>
    <w:rsid w:val="00784743"/>
    <w:rsid w:val="0078518D"/>
    <w:rsid w:val="007856B2"/>
    <w:rsid w:val="00786011"/>
    <w:rsid w:val="00787336"/>
    <w:rsid w:val="0079098D"/>
    <w:rsid w:val="00790F49"/>
    <w:rsid w:val="0079153F"/>
    <w:rsid w:val="00791E08"/>
    <w:rsid w:val="00792077"/>
    <w:rsid w:val="0079290F"/>
    <w:rsid w:val="00792C2F"/>
    <w:rsid w:val="007931FC"/>
    <w:rsid w:val="00793DCF"/>
    <w:rsid w:val="00793ED6"/>
    <w:rsid w:val="00793F7B"/>
    <w:rsid w:val="007941D5"/>
    <w:rsid w:val="007943B9"/>
    <w:rsid w:val="007954B9"/>
    <w:rsid w:val="00795900"/>
    <w:rsid w:val="00795CAF"/>
    <w:rsid w:val="007962BB"/>
    <w:rsid w:val="007962ED"/>
    <w:rsid w:val="0079674B"/>
    <w:rsid w:val="00796CF9"/>
    <w:rsid w:val="00796DA1"/>
    <w:rsid w:val="007976C5"/>
    <w:rsid w:val="007A04A2"/>
    <w:rsid w:val="007A0A51"/>
    <w:rsid w:val="007A0A96"/>
    <w:rsid w:val="007A0B56"/>
    <w:rsid w:val="007A0D9B"/>
    <w:rsid w:val="007A0DED"/>
    <w:rsid w:val="007A0F38"/>
    <w:rsid w:val="007A1605"/>
    <w:rsid w:val="007A165D"/>
    <w:rsid w:val="007A1A70"/>
    <w:rsid w:val="007A1D31"/>
    <w:rsid w:val="007A24C5"/>
    <w:rsid w:val="007A2D0C"/>
    <w:rsid w:val="007A36B2"/>
    <w:rsid w:val="007A380F"/>
    <w:rsid w:val="007A3C5F"/>
    <w:rsid w:val="007A3F1C"/>
    <w:rsid w:val="007A41EE"/>
    <w:rsid w:val="007A4438"/>
    <w:rsid w:val="007A48D3"/>
    <w:rsid w:val="007A5852"/>
    <w:rsid w:val="007A6857"/>
    <w:rsid w:val="007A6BAF"/>
    <w:rsid w:val="007A7451"/>
    <w:rsid w:val="007A7A9F"/>
    <w:rsid w:val="007B06B4"/>
    <w:rsid w:val="007B0CB3"/>
    <w:rsid w:val="007B108C"/>
    <w:rsid w:val="007B1858"/>
    <w:rsid w:val="007B1EC6"/>
    <w:rsid w:val="007B1F5A"/>
    <w:rsid w:val="007B2008"/>
    <w:rsid w:val="007B21D6"/>
    <w:rsid w:val="007B2CA8"/>
    <w:rsid w:val="007B2FC3"/>
    <w:rsid w:val="007B3400"/>
    <w:rsid w:val="007B34E7"/>
    <w:rsid w:val="007B3D92"/>
    <w:rsid w:val="007B645C"/>
    <w:rsid w:val="007B71A7"/>
    <w:rsid w:val="007B7828"/>
    <w:rsid w:val="007B7B5B"/>
    <w:rsid w:val="007B7C48"/>
    <w:rsid w:val="007C0C66"/>
    <w:rsid w:val="007C262B"/>
    <w:rsid w:val="007C27FF"/>
    <w:rsid w:val="007C2FAC"/>
    <w:rsid w:val="007C3B17"/>
    <w:rsid w:val="007C43E0"/>
    <w:rsid w:val="007C487A"/>
    <w:rsid w:val="007C4BEA"/>
    <w:rsid w:val="007C4D0B"/>
    <w:rsid w:val="007C5307"/>
    <w:rsid w:val="007C5769"/>
    <w:rsid w:val="007C5A72"/>
    <w:rsid w:val="007C6191"/>
    <w:rsid w:val="007C67BC"/>
    <w:rsid w:val="007C783F"/>
    <w:rsid w:val="007D0470"/>
    <w:rsid w:val="007D05B1"/>
    <w:rsid w:val="007D0D6C"/>
    <w:rsid w:val="007D103D"/>
    <w:rsid w:val="007D1975"/>
    <w:rsid w:val="007D19EC"/>
    <w:rsid w:val="007D1DA5"/>
    <w:rsid w:val="007D21DC"/>
    <w:rsid w:val="007D243F"/>
    <w:rsid w:val="007D248D"/>
    <w:rsid w:val="007D260E"/>
    <w:rsid w:val="007D2981"/>
    <w:rsid w:val="007D2E0D"/>
    <w:rsid w:val="007D36C5"/>
    <w:rsid w:val="007D38EA"/>
    <w:rsid w:val="007D3A02"/>
    <w:rsid w:val="007D4853"/>
    <w:rsid w:val="007D6134"/>
    <w:rsid w:val="007D6872"/>
    <w:rsid w:val="007D6FB0"/>
    <w:rsid w:val="007D7452"/>
    <w:rsid w:val="007D7C47"/>
    <w:rsid w:val="007D7CAC"/>
    <w:rsid w:val="007E0B7B"/>
    <w:rsid w:val="007E148A"/>
    <w:rsid w:val="007E1FBB"/>
    <w:rsid w:val="007E21E0"/>
    <w:rsid w:val="007E3AF0"/>
    <w:rsid w:val="007E4275"/>
    <w:rsid w:val="007E499E"/>
    <w:rsid w:val="007E4C6E"/>
    <w:rsid w:val="007E54F5"/>
    <w:rsid w:val="007E5BB6"/>
    <w:rsid w:val="007E5EBA"/>
    <w:rsid w:val="007E600A"/>
    <w:rsid w:val="007E795C"/>
    <w:rsid w:val="007E7AF9"/>
    <w:rsid w:val="007E7E49"/>
    <w:rsid w:val="007F0184"/>
    <w:rsid w:val="007F07F1"/>
    <w:rsid w:val="007F0941"/>
    <w:rsid w:val="007F1CE9"/>
    <w:rsid w:val="007F1E92"/>
    <w:rsid w:val="007F2D52"/>
    <w:rsid w:val="007F2F67"/>
    <w:rsid w:val="007F3001"/>
    <w:rsid w:val="007F307F"/>
    <w:rsid w:val="007F3234"/>
    <w:rsid w:val="007F3236"/>
    <w:rsid w:val="007F33DF"/>
    <w:rsid w:val="007F36EA"/>
    <w:rsid w:val="007F47E9"/>
    <w:rsid w:val="007F5215"/>
    <w:rsid w:val="007F5596"/>
    <w:rsid w:val="007F56E0"/>
    <w:rsid w:val="007F6862"/>
    <w:rsid w:val="007F6CFD"/>
    <w:rsid w:val="007F75BC"/>
    <w:rsid w:val="007F773F"/>
    <w:rsid w:val="007F7D0A"/>
    <w:rsid w:val="00801A16"/>
    <w:rsid w:val="0080206D"/>
    <w:rsid w:val="0080223C"/>
    <w:rsid w:val="00802A8C"/>
    <w:rsid w:val="00802BE2"/>
    <w:rsid w:val="0080311C"/>
    <w:rsid w:val="008036C1"/>
    <w:rsid w:val="008043C0"/>
    <w:rsid w:val="0080466C"/>
    <w:rsid w:val="0080473B"/>
    <w:rsid w:val="00805840"/>
    <w:rsid w:val="00805A86"/>
    <w:rsid w:val="00805B9D"/>
    <w:rsid w:val="00805F88"/>
    <w:rsid w:val="008061BC"/>
    <w:rsid w:val="00806D22"/>
    <w:rsid w:val="00807254"/>
    <w:rsid w:val="00807CF6"/>
    <w:rsid w:val="00810116"/>
    <w:rsid w:val="008102D3"/>
    <w:rsid w:val="008104FC"/>
    <w:rsid w:val="00810EE6"/>
    <w:rsid w:val="00811424"/>
    <w:rsid w:val="00811DBF"/>
    <w:rsid w:val="00812ED8"/>
    <w:rsid w:val="008131AB"/>
    <w:rsid w:val="00813707"/>
    <w:rsid w:val="00813807"/>
    <w:rsid w:val="00814E40"/>
    <w:rsid w:val="008150F1"/>
    <w:rsid w:val="008153E1"/>
    <w:rsid w:val="00815F5C"/>
    <w:rsid w:val="0081645F"/>
    <w:rsid w:val="00816FEA"/>
    <w:rsid w:val="00817740"/>
    <w:rsid w:val="008177C5"/>
    <w:rsid w:val="00817AC1"/>
    <w:rsid w:val="00820147"/>
    <w:rsid w:val="008202AB"/>
    <w:rsid w:val="00821205"/>
    <w:rsid w:val="00821D0F"/>
    <w:rsid w:val="00822351"/>
    <w:rsid w:val="00822D7A"/>
    <w:rsid w:val="008241F2"/>
    <w:rsid w:val="008243F3"/>
    <w:rsid w:val="00824D2B"/>
    <w:rsid w:val="00825F29"/>
    <w:rsid w:val="00826729"/>
    <w:rsid w:val="008268DB"/>
    <w:rsid w:val="008278E9"/>
    <w:rsid w:val="00827AF4"/>
    <w:rsid w:val="00830D6D"/>
    <w:rsid w:val="00830E9A"/>
    <w:rsid w:val="0083110F"/>
    <w:rsid w:val="0083148F"/>
    <w:rsid w:val="008317F1"/>
    <w:rsid w:val="008317F7"/>
    <w:rsid w:val="00832359"/>
    <w:rsid w:val="00833053"/>
    <w:rsid w:val="00833079"/>
    <w:rsid w:val="008334E1"/>
    <w:rsid w:val="00833A83"/>
    <w:rsid w:val="00836688"/>
    <w:rsid w:val="00837919"/>
    <w:rsid w:val="00840678"/>
    <w:rsid w:val="008409C4"/>
    <w:rsid w:val="00840DD0"/>
    <w:rsid w:val="00840FF9"/>
    <w:rsid w:val="00843719"/>
    <w:rsid w:val="00843FBE"/>
    <w:rsid w:val="00844463"/>
    <w:rsid w:val="008445E4"/>
    <w:rsid w:val="00845013"/>
    <w:rsid w:val="008455E8"/>
    <w:rsid w:val="008456EA"/>
    <w:rsid w:val="00845EA2"/>
    <w:rsid w:val="00846927"/>
    <w:rsid w:val="008475F2"/>
    <w:rsid w:val="00847EB3"/>
    <w:rsid w:val="008514B4"/>
    <w:rsid w:val="00851833"/>
    <w:rsid w:val="008522F4"/>
    <w:rsid w:val="00853F72"/>
    <w:rsid w:val="008542FC"/>
    <w:rsid w:val="00854416"/>
    <w:rsid w:val="00854B06"/>
    <w:rsid w:val="0085587C"/>
    <w:rsid w:val="008560C0"/>
    <w:rsid w:val="00856291"/>
    <w:rsid w:val="0085734D"/>
    <w:rsid w:val="008601A5"/>
    <w:rsid w:val="008605C6"/>
    <w:rsid w:val="00860BE2"/>
    <w:rsid w:val="00861383"/>
    <w:rsid w:val="0086230A"/>
    <w:rsid w:val="0086266C"/>
    <w:rsid w:val="00862CF7"/>
    <w:rsid w:val="00862EB9"/>
    <w:rsid w:val="00862FB9"/>
    <w:rsid w:val="0086352B"/>
    <w:rsid w:val="008639DA"/>
    <w:rsid w:val="008641C3"/>
    <w:rsid w:val="00864B62"/>
    <w:rsid w:val="00864BFE"/>
    <w:rsid w:val="00864F51"/>
    <w:rsid w:val="00864F61"/>
    <w:rsid w:val="00865750"/>
    <w:rsid w:val="008659A0"/>
    <w:rsid w:val="008659CC"/>
    <w:rsid w:val="00866329"/>
    <w:rsid w:val="00867B88"/>
    <w:rsid w:val="00867B9F"/>
    <w:rsid w:val="00867DC3"/>
    <w:rsid w:val="00870421"/>
    <w:rsid w:val="00870D06"/>
    <w:rsid w:val="00870E05"/>
    <w:rsid w:val="00871028"/>
    <w:rsid w:val="00871B09"/>
    <w:rsid w:val="008722D3"/>
    <w:rsid w:val="008726BF"/>
    <w:rsid w:val="00873A79"/>
    <w:rsid w:val="00873C55"/>
    <w:rsid w:val="008743D5"/>
    <w:rsid w:val="00874490"/>
    <w:rsid w:val="008748EE"/>
    <w:rsid w:val="00874ACC"/>
    <w:rsid w:val="00874DE8"/>
    <w:rsid w:val="00875807"/>
    <w:rsid w:val="008761F0"/>
    <w:rsid w:val="00876207"/>
    <w:rsid w:val="00876450"/>
    <w:rsid w:val="00876EE2"/>
    <w:rsid w:val="008771C8"/>
    <w:rsid w:val="00877227"/>
    <w:rsid w:val="00877858"/>
    <w:rsid w:val="008778A8"/>
    <w:rsid w:val="00881CE4"/>
    <w:rsid w:val="00881D2C"/>
    <w:rsid w:val="00882435"/>
    <w:rsid w:val="00882978"/>
    <w:rsid w:val="00883265"/>
    <w:rsid w:val="00883538"/>
    <w:rsid w:val="0088398F"/>
    <w:rsid w:val="00883993"/>
    <w:rsid w:val="00883F42"/>
    <w:rsid w:val="00884E1F"/>
    <w:rsid w:val="008851C1"/>
    <w:rsid w:val="00885230"/>
    <w:rsid w:val="008864EF"/>
    <w:rsid w:val="008879B5"/>
    <w:rsid w:val="00890376"/>
    <w:rsid w:val="0089096D"/>
    <w:rsid w:val="00890D2E"/>
    <w:rsid w:val="00890EB0"/>
    <w:rsid w:val="00892683"/>
    <w:rsid w:val="00892849"/>
    <w:rsid w:val="00893412"/>
    <w:rsid w:val="00893923"/>
    <w:rsid w:val="00894871"/>
    <w:rsid w:val="00894BEA"/>
    <w:rsid w:val="008950CF"/>
    <w:rsid w:val="00895A61"/>
    <w:rsid w:val="00895FC4"/>
    <w:rsid w:val="008968DD"/>
    <w:rsid w:val="00897864"/>
    <w:rsid w:val="008A0170"/>
    <w:rsid w:val="008A0775"/>
    <w:rsid w:val="008A0BC8"/>
    <w:rsid w:val="008A14BC"/>
    <w:rsid w:val="008A356C"/>
    <w:rsid w:val="008A3A2E"/>
    <w:rsid w:val="008A3ABF"/>
    <w:rsid w:val="008A41EE"/>
    <w:rsid w:val="008A41F4"/>
    <w:rsid w:val="008A43DF"/>
    <w:rsid w:val="008A64E1"/>
    <w:rsid w:val="008A6529"/>
    <w:rsid w:val="008A6887"/>
    <w:rsid w:val="008A7104"/>
    <w:rsid w:val="008B08C2"/>
    <w:rsid w:val="008B0AC4"/>
    <w:rsid w:val="008B16C7"/>
    <w:rsid w:val="008B1A5F"/>
    <w:rsid w:val="008B1A84"/>
    <w:rsid w:val="008B21A5"/>
    <w:rsid w:val="008B28B2"/>
    <w:rsid w:val="008B28B6"/>
    <w:rsid w:val="008B2B9C"/>
    <w:rsid w:val="008B3379"/>
    <w:rsid w:val="008B3546"/>
    <w:rsid w:val="008B35E7"/>
    <w:rsid w:val="008B387F"/>
    <w:rsid w:val="008B3DE0"/>
    <w:rsid w:val="008B4395"/>
    <w:rsid w:val="008B463E"/>
    <w:rsid w:val="008B5275"/>
    <w:rsid w:val="008B622F"/>
    <w:rsid w:val="008B62BD"/>
    <w:rsid w:val="008B6E95"/>
    <w:rsid w:val="008B72E0"/>
    <w:rsid w:val="008B73EE"/>
    <w:rsid w:val="008C076D"/>
    <w:rsid w:val="008C0E68"/>
    <w:rsid w:val="008C14BD"/>
    <w:rsid w:val="008C190E"/>
    <w:rsid w:val="008C2194"/>
    <w:rsid w:val="008C24A0"/>
    <w:rsid w:val="008C268A"/>
    <w:rsid w:val="008C2C21"/>
    <w:rsid w:val="008C2C8F"/>
    <w:rsid w:val="008C2CBC"/>
    <w:rsid w:val="008C3956"/>
    <w:rsid w:val="008C3E1D"/>
    <w:rsid w:val="008C4AD2"/>
    <w:rsid w:val="008C4CA5"/>
    <w:rsid w:val="008C5528"/>
    <w:rsid w:val="008C5ACD"/>
    <w:rsid w:val="008C6973"/>
    <w:rsid w:val="008C79F6"/>
    <w:rsid w:val="008C7A69"/>
    <w:rsid w:val="008D15AB"/>
    <w:rsid w:val="008D2695"/>
    <w:rsid w:val="008D3273"/>
    <w:rsid w:val="008D381A"/>
    <w:rsid w:val="008D383F"/>
    <w:rsid w:val="008D38E5"/>
    <w:rsid w:val="008D3ADC"/>
    <w:rsid w:val="008D55AA"/>
    <w:rsid w:val="008D56CB"/>
    <w:rsid w:val="008D6B0D"/>
    <w:rsid w:val="008D6D9F"/>
    <w:rsid w:val="008D720F"/>
    <w:rsid w:val="008E0D89"/>
    <w:rsid w:val="008E15D6"/>
    <w:rsid w:val="008E2756"/>
    <w:rsid w:val="008E3175"/>
    <w:rsid w:val="008E32FF"/>
    <w:rsid w:val="008E3FAD"/>
    <w:rsid w:val="008E460B"/>
    <w:rsid w:val="008E4854"/>
    <w:rsid w:val="008E5441"/>
    <w:rsid w:val="008E55E9"/>
    <w:rsid w:val="008E5862"/>
    <w:rsid w:val="008E5A73"/>
    <w:rsid w:val="008E627E"/>
    <w:rsid w:val="008E7AFF"/>
    <w:rsid w:val="008E7B80"/>
    <w:rsid w:val="008F017D"/>
    <w:rsid w:val="008F02F7"/>
    <w:rsid w:val="008F0722"/>
    <w:rsid w:val="008F0B49"/>
    <w:rsid w:val="008F0D68"/>
    <w:rsid w:val="008F27CF"/>
    <w:rsid w:val="008F2829"/>
    <w:rsid w:val="008F2D16"/>
    <w:rsid w:val="008F4299"/>
    <w:rsid w:val="008F4496"/>
    <w:rsid w:val="008F4B0D"/>
    <w:rsid w:val="008F5309"/>
    <w:rsid w:val="008F6359"/>
    <w:rsid w:val="008F6B14"/>
    <w:rsid w:val="008F7295"/>
    <w:rsid w:val="008F7B1B"/>
    <w:rsid w:val="0090066F"/>
    <w:rsid w:val="00900C74"/>
    <w:rsid w:val="009013E2"/>
    <w:rsid w:val="009022CA"/>
    <w:rsid w:val="009026BF"/>
    <w:rsid w:val="0090273D"/>
    <w:rsid w:val="0090288D"/>
    <w:rsid w:val="00902C19"/>
    <w:rsid w:val="00903EE2"/>
    <w:rsid w:val="0090464A"/>
    <w:rsid w:val="009050D1"/>
    <w:rsid w:val="00905651"/>
    <w:rsid w:val="00905BA2"/>
    <w:rsid w:val="00905BA9"/>
    <w:rsid w:val="00905E2A"/>
    <w:rsid w:val="009077B1"/>
    <w:rsid w:val="009078F0"/>
    <w:rsid w:val="00911051"/>
    <w:rsid w:val="009118A9"/>
    <w:rsid w:val="00912A9B"/>
    <w:rsid w:val="0091345B"/>
    <w:rsid w:val="0091382D"/>
    <w:rsid w:val="00913A04"/>
    <w:rsid w:val="009146E6"/>
    <w:rsid w:val="009152AC"/>
    <w:rsid w:val="00915D49"/>
    <w:rsid w:val="00915FDA"/>
    <w:rsid w:val="00917089"/>
    <w:rsid w:val="00917D50"/>
    <w:rsid w:val="009206B0"/>
    <w:rsid w:val="00920A0D"/>
    <w:rsid w:val="00920CB4"/>
    <w:rsid w:val="00922163"/>
    <w:rsid w:val="0092238C"/>
    <w:rsid w:val="00923437"/>
    <w:rsid w:val="009234FC"/>
    <w:rsid w:val="00923761"/>
    <w:rsid w:val="00924151"/>
    <w:rsid w:val="0092656A"/>
    <w:rsid w:val="00926C9A"/>
    <w:rsid w:val="00926E57"/>
    <w:rsid w:val="0092711C"/>
    <w:rsid w:val="009276CC"/>
    <w:rsid w:val="00927E7D"/>
    <w:rsid w:val="00930303"/>
    <w:rsid w:val="009306DC"/>
    <w:rsid w:val="0093328E"/>
    <w:rsid w:val="00933651"/>
    <w:rsid w:val="009337A3"/>
    <w:rsid w:val="00933E0A"/>
    <w:rsid w:val="009345B0"/>
    <w:rsid w:val="00934749"/>
    <w:rsid w:val="009358D7"/>
    <w:rsid w:val="00935D8F"/>
    <w:rsid w:val="009360F2"/>
    <w:rsid w:val="0093659F"/>
    <w:rsid w:val="009371D4"/>
    <w:rsid w:val="00937B8C"/>
    <w:rsid w:val="00937FF1"/>
    <w:rsid w:val="00942FD9"/>
    <w:rsid w:val="0094491C"/>
    <w:rsid w:val="0094492C"/>
    <w:rsid w:val="0094497B"/>
    <w:rsid w:val="009449C4"/>
    <w:rsid w:val="00944A3A"/>
    <w:rsid w:val="00945213"/>
    <w:rsid w:val="0094548C"/>
    <w:rsid w:val="00946077"/>
    <w:rsid w:val="00946186"/>
    <w:rsid w:val="009464FF"/>
    <w:rsid w:val="00947489"/>
    <w:rsid w:val="0094749E"/>
    <w:rsid w:val="00950E10"/>
    <w:rsid w:val="00951213"/>
    <w:rsid w:val="0095169D"/>
    <w:rsid w:val="009525F6"/>
    <w:rsid w:val="009535E3"/>
    <w:rsid w:val="00953A2D"/>
    <w:rsid w:val="00953BCF"/>
    <w:rsid w:val="00954393"/>
    <w:rsid w:val="00954797"/>
    <w:rsid w:val="0095514B"/>
    <w:rsid w:val="009554AA"/>
    <w:rsid w:val="009559A1"/>
    <w:rsid w:val="00956907"/>
    <w:rsid w:val="00956F7F"/>
    <w:rsid w:val="00957178"/>
    <w:rsid w:val="00957382"/>
    <w:rsid w:val="009573A8"/>
    <w:rsid w:val="00957D7D"/>
    <w:rsid w:val="00957DF2"/>
    <w:rsid w:val="00957E51"/>
    <w:rsid w:val="00960078"/>
    <w:rsid w:val="009602BB"/>
    <w:rsid w:val="009606EC"/>
    <w:rsid w:val="00961E4E"/>
    <w:rsid w:val="00962209"/>
    <w:rsid w:val="0096272D"/>
    <w:rsid w:val="00962893"/>
    <w:rsid w:val="00962CA6"/>
    <w:rsid w:val="00962CB1"/>
    <w:rsid w:val="00962CF7"/>
    <w:rsid w:val="009633EB"/>
    <w:rsid w:val="00964375"/>
    <w:rsid w:val="00965031"/>
    <w:rsid w:val="009653DC"/>
    <w:rsid w:val="00965664"/>
    <w:rsid w:val="00966047"/>
    <w:rsid w:val="00966408"/>
    <w:rsid w:val="009676EC"/>
    <w:rsid w:val="00967775"/>
    <w:rsid w:val="00970C8B"/>
    <w:rsid w:val="00970C8F"/>
    <w:rsid w:val="0097120E"/>
    <w:rsid w:val="0097178E"/>
    <w:rsid w:val="009751EE"/>
    <w:rsid w:val="0097554C"/>
    <w:rsid w:val="00975669"/>
    <w:rsid w:val="009756A0"/>
    <w:rsid w:val="00975EC5"/>
    <w:rsid w:val="00976277"/>
    <w:rsid w:val="00976BE5"/>
    <w:rsid w:val="009771FA"/>
    <w:rsid w:val="009772D5"/>
    <w:rsid w:val="009772DB"/>
    <w:rsid w:val="0097747C"/>
    <w:rsid w:val="00977D02"/>
    <w:rsid w:val="00980504"/>
    <w:rsid w:val="00981142"/>
    <w:rsid w:val="009819C5"/>
    <w:rsid w:val="0098246E"/>
    <w:rsid w:val="009827A3"/>
    <w:rsid w:val="0098346A"/>
    <w:rsid w:val="00983785"/>
    <w:rsid w:val="00984522"/>
    <w:rsid w:val="00984D22"/>
    <w:rsid w:val="00985B8D"/>
    <w:rsid w:val="0098634F"/>
    <w:rsid w:val="00986BB6"/>
    <w:rsid w:val="00986FC5"/>
    <w:rsid w:val="009900CE"/>
    <w:rsid w:val="00990741"/>
    <w:rsid w:val="009917CE"/>
    <w:rsid w:val="00991C7D"/>
    <w:rsid w:val="0099276A"/>
    <w:rsid w:val="00992E3A"/>
    <w:rsid w:val="009955E1"/>
    <w:rsid w:val="009966AD"/>
    <w:rsid w:val="009A1037"/>
    <w:rsid w:val="009A1856"/>
    <w:rsid w:val="009A1DF2"/>
    <w:rsid w:val="009A2C69"/>
    <w:rsid w:val="009A2C8E"/>
    <w:rsid w:val="009A31D6"/>
    <w:rsid w:val="009A38DE"/>
    <w:rsid w:val="009A39B5"/>
    <w:rsid w:val="009A739A"/>
    <w:rsid w:val="009A78F9"/>
    <w:rsid w:val="009A7934"/>
    <w:rsid w:val="009A7C91"/>
    <w:rsid w:val="009B279B"/>
    <w:rsid w:val="009B32EA"/>
    <w:rsid w:val="009B3538"/>
    <w:rsid w:val="009B38BF"/>
    <w:rsid w:val="009B3EA7"/>
    <w:rsid w:val="009B4897"/>
    <w:rsid w:val="009B5B64"/>
    <w:rsid w:val="009B61BD"/>
    <w:rsid w:val="009B6561"/>
    <w:rsid w:val="009B729F"/>
    <w:rsid w:val="009B78BA"/>
    <w:rsid w:val="009B7F27"/>
    <w:rsid w:val="009B7FAF"/>
    <w:rsid w:val="009C030B"/>
    <w:rsid w:val="009C04C9"/>
    <w:rsid w:val="009C1D4A"/>
    <w:rsid w:val="009C2534"/>
    <w:rsid w:val="009C2DA8"/>
    <w:rsid w:val="009C3383"/>
    <w:rsid w:val="009C3B56"/>
    <w:rsid w:val="009C501C"/>
    <w:rsid w:val="009C51BF"/>
    <w:rsid w:val="009C605F"/>
    <w:rsid w:val="009C6B13"/>
    <w:rsid w:val="009C7582"/>
    <w:rsid w:val="009D04DB"/>
    <w:rsid w:val="009D0F68"/>
    <w:rsid w:val="009D0F79"/>
    <w:rsid w:val="009D273C"/>
    <w:rsid w:val="009D2BBB"/>
    <w:rsid w:val="009D31AB"/>
    <w:rsid w:val="009D3C99"/>
    <w:rsid w:val="009D3FFA"/>
    <w:rsid w:val="009D4C17"/>
    <w:rsid w:val="009D57E5"/>
    <w:rsid w:val="009D7150"/>
    <w:rsid w:val="009D7304"/>
    <w:rsid w:val="009D7D94"/>
    <w:rsid w:val="009D7E47"/>
    <w:rsid w:val="009E0049"/>
    <w:rsid w:val="009E0550"/>
    <w:rsid w:val="009E0E91"/>
    <w:rsid w:val="009E1A23"/>
    <w:rsid w:val="009E251E"/>
    <w:rsid w:val="009E2D52"/>
    <w:rsid w:val="009E324F"/>
    <w:rsid w:val="009E379B"/>
    <w:rsid w:val="009E37FC"/>
    <w:rsid w:val="009E4522"/>
    <w:rsid w:val="009E45B9"/>
    <w:rsid w:val="009E48B1"/>
    <w:rsid w:val="009E4916"/>
    <w:rsid w:val="009E4EAE"/>
    <w:rsid w:val="009E4F70"/>
    <w:rsid w:val="009E5792"/>
    <w:rsid w:val="009E57A2"/>
    <w:rsid w:val="009E5EBA"/>
    <w:rsid w:val="009E61BE"/>
    <w:rsid w:val="009E692A"/>
    <w:rsid w:val="009E6A4B"/>
    <w:rsid w:val="009E6CD3"/>
    <w:rsid w:val="009F025E"/>
    <w:rsid w:val="009F0ABF"/>
    <w:rsid w:val="009F1DBF"/>
    <w:rsid w:val="009F223E"/>
    <w:rsid w:val="009F2A87"/>
    <w:rsid w:val="009F3455"/>
    <w:rsid w:val="009F374C"/>
    <w:rsid w:val="009F3875"/>
    <w:rsid w:val="009F4246"/>
    <w:rsid w:val="009F4AA6"/>
    <w:rsid w:val="009F501A"/>
    <w:rsid w:val="009F5F0E"/>
    <w:rsid w:val="009F756A"/>
    <w:rsid w:val="00A00763"/>
    <w:rsid w:val="00A00B38"/>
    <w:rsid w:val="00A00C64"/>
    <w:rsid w:val="00A00E97"/>
    <w:rsid w:val="00A0148C"/>
    <w:rsid w:val="00A015A8"/>
    <w:rsid w:val="00A02B2B"/>
    <w:rsid w:val="00A04180"/>
    <w:rsid w:val="00A041B5"/>
    <w:rsid w:val="00A04679"/>
    <w:rsid w:val="00A04D7C"/>
    <w:rsid w:val="00A04F92"/>
    <w:rsid w:val="00A05757"/>
    <w:rsid w:val="00A070A4"/>
    <w:rsid w:val="00A0772F"/>
    <w:rsid w:val="00A1091B"/>
    <w:rsid w:val="00A10A25"/>
    <w:rsid w:val="00A11297"/>
    <w:rsid w:val="00A113F8"/>
    <w:rsid w:val="00A12C2B"/>
    <w:rsid w:val="00A1318C"/>
    <w:rsid w:val="00A13265"/>
    <w:rsid w:val="00A144F4"/>
    <w:rsid w:val="00A148EB"/>
    <w:rsid w:val="00A1492C"/>
    <w:rsid w:val="00A157F0"/>
    <w:rsid w:val="00A1609D"/>
    <w:rsid w:val="00A17632"/>
    <w:rsid w:val="00A17D6B"/>
    <w:rsid w:val="00A20213"/>
    <w:rsid w:val="00A212AA"/>
    <w:rsid w:val="00A21384"/>
    <w:rsid w:val="00A21953"/>
    <w:rsid w:val="00A231BC"/>
    <w:rsid w:val="00A2399F"/>
    <w:rsid w:val="00A241AF"/>
    <w:rsid w:val="00A24264"/>
    <w:rsid w:val="00A257F5"/>
    <w:rsid w:val="00A25B57"/>
    <w:rsid w:val="00A25CCD"/>
    <w:rsid w:val="00A30199"/>
    <w:rsid w:val="00A302ED"/>
    <w:rsid w:val="00A30CFC"/>
    <w:rsid w:val="00A30E87"/>
    <w:rsid w:val="00A314AB"/>
    <w:rsid w:val="00A31E21"/>
    <w:rsid w:val="00A3225B"/>
    <w:rsid w:val="00A323CD"/>
    <w:rsid w:val="00A33654"/>
    <w:rsid w:val="00A33B85"/>
    <w:rsid w:val="00A33CD3"/>
    <w:rsid w:val="00A34C11"/>
    <w:rsid w:val="00A35A1E"/>
    <w:rsid w:val="00A363F7"/>
    <w:rsid w:val="00A372CF"/>
    <w:rsid w:val="00A375B6"/>
    <w:rsid w:val="00A3775B"/>
    <w:rsid w:val="00A40378"/>
    <w:rsid w:val="00A4039B"/>
    <w:rsid w:val="00A40CD4"/>
    <w:rsid w:val="00A41651"/>
    <w:rsid w:val="00A41D3E"/>
    <w:rsid w:val="00A4279C"/>
    <w:rsid w:val="00A42B30"/>
    <w:rsid w:val="00A436A4"/>
    <w:rsid w:val="00A43E53"/>
    <w:rsid w:val="00A45E08"/>
    <w:rsid w:val="00A4745A"/>
    <w:rsid w:val="00A478E1"/>
    <w:rsid w:val="00A514D2"/>
    <w:rsid w:val="00A51543"/>
    <w:rsid w:val="00A51CC1"/>
    <w:rsid w:val="00A51F0F"/>
    <w:rsid w:val="00A527BE"/>
    <w:rsid w:val="00A52F11"/>
    <w:rsid w:val="00A52F5B"/>
    <w:rsid w:val="00A5360A"/>
    <w:rsid w:val="00A5383C"/>
    <w:rsid w:val="00A548BD"/>
    <w:rsid w:val="00A54FA0"/>
    <w:rsid w:val="00A559B3"/>
    <w:rsid w:val="00A56774"/>
    <w:rsid w:val="00A56DF6"/>
    <w:rsid w:val="00A57216"/>
    <w:rsid w:val="00A578D4"/>
    <w:rsid w:val="00A60AA0"/>
    <w:rsid w:val="00A60F17"/>
    <w:rsid w:val="00A6126B"/>
    <w:rsid w:val="00A6132B"/>
    <w:rsid w:val="00A61559"/>
    <w:rsid w:val="00A62736"/>
    <w:rsid w:val="00A628F9"/>
    <w:rsid w:val="00A63381"/>
    <w:rsid w:val="00A63B13"/>
    <w:rsid w:val="00A64481"/>
    <w:rsid w:val="00A64C45"/>
    <w:rsid w:val="00A65364"/>
    <w:rsid w:val="00A6692F"/>
    <w:rsid w:val="00A66D91"/>
    <w:rsid w:val="00A6755D"/>
    <w:rsid w:val="00A67A0D"/>
    <w:rsid w:val="00A67B8F"/>
    <w:rsid w:val="00A70E49"/>
    <w:rsid w:val="00A717C9"/>
    <w:rsid w:val="00A71C4B"/>
    <w:rsid w:val="00A727CC"/>
    <w:rsid w:val="00A72984"/>
    <w:rsid w:val="00A72B51"/>
    <w:rsid w:val="00A73682"/>
    <w:rsid w:val="00A737A4"/>
    <w:rsid w:val="00A737F5"/>
    <w:rsid w:val="00A75A76"/>
    <w:rsid w:val="00A7660C"/>
    <w:rsid w:val="00A766E7"/>
    <w:rsid w:val="00A7700F"/>
    <w:rsid w:val="00A77E4F"/>
    <w:rsid w:val="00A77EC5"/>
    <w:rsid w:val="00A80805"/>
    <w:rsid w:val="00A80D89"/>
    <w:rsid w:val="00A819A2"/>
    <w:rsid w:val="00A8321E"/>
    <w:rsid w:val="00A833E2"/>
    <w:rsid w:val="00A83720"/>
    <w:rsid w:val="00A83FF9"/>
    <w:rsid w:val="00A84882"/>
    <w:rsid w:val="00A85550"/>
    <w:rsid w:val="00A85EF6"/>
    <w:rsid w:val="00A86077"/>
    <w:rsid w:val="00A8727F"/>
    <w:rsid w:val="00A878A5"/>
    <w:rsid w:val="00A87C26"/>
    <w:rsid w:val="00A87DFC"/>
    <w:rsid w:val="00A903DB"/>
    <w:rsid w:val="00A90A2D"/>
    <w:rsid w:val="00A90D17"/>
    <w:rsid w:val="00A91E4F"/>
    <w:rsid w:val="00A927E1"/>
    <w:rsid w:val="00A92B50"/>
    <w:rsid w:val="00A92F0C"/>
    <w:rsid w:val="00A931BE"/>
    <w:rsid w:val="00A937A8"/>
    <w:rsid w:val="00A93F81"/>
    <w:rsid w:val="00A948DE"/>
    <w:rsid w:val="00A94BA6"/>
    <w:rsid w:val="00A94C00"/>
    <w:rsid w:val="00A94EF2"/>
    <w:rsid w:val="00A9516E"/>
    <w:rsid w:val="00A9631D"/>
    <w:rsid w:val="00A966A5"/>
    <w:rsid w:val="00A96F95"/>
    <w:rsid w:val="00A96FBA"/>
    <w:rsid w:val="00A97175"/>
    <w:rsid w:val="00A97A7D"/>
    <w:rsid w:val="00A97C7F"/>
    <w:rsid w:val="00AA0459"/>
    <w:rsid w:val="00AA0A51"/>
    <w:rsid w:val="00AA0B53"/>
    <w:rsid w:val="00AA0E86"/>
    <w:rsid w:val="00AA10A7"/>
    <w:rsid w:val="00AA1AEA"/>
    <w:rsid w:val="00AA2098"/>
    <w:rsid w:val="00AA213E"/>
    <w:rsid w:val="00AA2B45"/>
    <w:rsid w:val="00AA3242"/>
    <w:rsid w:val="00AA365A"/>
    <w:rsid w:val="00AA383E"/>
    <w:rsid w:val="00AA3E48"/>
    <w:rsid w:val="00AA43C5"/>
    <w:rsid w:val="00AA4EFD"/>
    <w:rsid w:val="00AA53C3"/>
    <w:rsid w:val="00AA60FB"/>
    <w:rsid w:val="00AA61EE"/>
    <w:rsid w:val="00AA69AA"/>
    <w:rsid w:val="00AA6C9D"/>
    <w:rsid w:val="00AA72ED"/>
    <w:rsid w:val="00AB0CF4"/>
    <w:rsid w:val="00AB1356"/>
    <w:rsid w:val="00AB1416"/>
    <w:rsid w:val="00AB1F8C"/>
    <w:rsid w:val="00AB22E6"/>
    <w:rsid w:val="00AB3142"/>
    <w:rsid w:val="00AB38C5"/>
    <w:rsid w:val="00AB3B39"/>
    <w:rsid w:val="00AB4538"/>
    <w:rsid w:val="00AB4F01"/>
    <w:rsid w:val="00AB5971"/>
    <w:rsid w:val="00AB67E7"/>
    <w:rsid w:val="00AB6EE1"/>
    <w:rsid w:val="00AB7287"/>
    <w:rsid w:val="00AB7749"/>
    <w:rsid w:val="00AB793D"/>
    <w:rsid w:val="00AB797E"/>
    <w:rsid w:val="00AB7B94"/>
    <w:rsid w:val="00AB7DCF"/>
    <w:rsid w:val="00AC0472"/>
    <w:rsid w:val="00AC056C"/>
    <w:rsid w:val="00AC1BD9"/>
    <w:rsid w:val="00AC28CE"/>
    <w:rsid w:val="00AC2F0A"/>
    <w:rsid w:val="00AC3181"/>
    <w:rsid w:val="00AC3E21"/>
    <w:rsid w:val="00AC5FD3"/>
    <w:rsid w:val="00AC5FF3"/>
    <w:rsid w:val="00AC6198"/>
    <w:rsid w:val="00AD0B98"/>
    <w:rsid w:val="00AD3BBF"/>
    <w:rsid w:val="00AD3E8C"/>
    <w:rsid w:val="00AD4F4A"/>
    <w:rsid w:val="00AD578F"/>
    <w:rsid w:val="00AD58EA"/>
    <w:rsid w:val="00AD5ACF"/>
    <w:rsid w:val="00AD5BD0"/>
    <w:rsid w:val="00AD668B"/>
    <w:rsid w:val="00AD710B"/>
    <w:rsid w:val="00AD7586"/>
    <w:rsid w:val="00AE030B"/>
    <w:rsid w:val="00AE0430"/>
    <w:rsid w:val="00AE063F"/>
    <w:rsid w:val="00AE0AE5"/>
    <w:rsid w:val="00AE0FC5"/>
    <w:rsid w:val="00AE2354"/>
    <w:rsid w:val="00AE2400"/>
    <w:rsid w:val="00AE2C5D"/>
    <w:rsid w:val="00AE343B"/>
    <w:rsid w:val="00AE343E"/>
    <w:rsid w:val="00AE3E87"/>
    <w:rsid w:val="00AE44FA"/>
    <w:rsid w:val="00AE45FC"/>
    <w:rsid w:val="00AE471D"/>
    <w:rsid w:val="00AE477F"/>
    <w:rsid w:val="00AE51B2"/>
    <w:rsid w:val="00AE522F"/>
    <w:rsid w:val="00AE582A"/>
    <w:rsid w:val="00AE73BA"/>
    <w:rsid w:val="00AE7AC8"/>
    <w:rsid w:val="00AF0A67"/>
    <w:rsid w:val="00AF0C51"/>
    <w:rsid w:val="00AF14E8"/>
    <w:rsid w:val="00AF1C5E"/>
    <w:rsid w:val="00AF1E1A"/>
    <w:rsid w:val="00AF27B7"/>
    <w:rsid w:val="00AF2DA0"/>
    <w:rsid w:val="00AF3465"/>
    <w:rsid w:val="00AF3C62"/>
    <w:rsid w:val="00AF3D15"/>
    <w:rsid w:val="00AF3FF9"/>
    <w:rsid w:val="00AF4B2F"/>
    <w:rsid w:val="00AF51BF"/>
    <w:rsid w:val="00AF52AD"/>
    <w:rsid w:val="00AF52C8"/>
    <w:rsid w:val="00AF5F34"/>
    <w:rsid w:val="00AF7FAA"/>
    <w:rsid w:val="00B00294"/>
    <w:rsid w:val="00B006F2"/>
    <w:rsid w:val="00B007BA"/>
    <w:rsid w:val="00B013EF"/>
    <w:rsid w:val="00B01C2F"/>
    <w:rsid w:val="00B02161"/>
    <w:rsid w:val="00B0226E"/>
    <w:rsid w:val="00B02B56"/>
    <w:rsid w:val="00B0403D"/>
    <w:rsid w:val="00B042AF"/>
    <w:rsid w:val="00B04FB9"/>
    <w:rsid w:val="00B0691C"/>
    <w:rsid w:val="00B06A7D"/>
    <w:rsid w:val="00B074CA"/>
    <w:rsid w:val="00B07F00"/>
    <w:rsid w:val="00B10A28"/>
    <w:rsid w:val="00B110BD"/>
    <w:rsid w:val="00B11C52"/>
    <w:rsid w:val="00B12D22"/>
    <w:rsid w:val="00B12E4C"/>
    <w:rsid w:val="00B12F70"/>
    <w:rsid w:val="00B1327E"/>
    <w:rsid w:val="00B14E33"/>
    <w:rsid w:val="00B15288"/>
    <w:rsid w:val="00B158B9"/>
    <w:rsid w:val="00B15EBF"/>
    <w:rsid w:val="00B1653B"/>
    <w:rsid w:val="00B1656E"/>
    <w:rsid w:val="00B166D2"/>
    <w:rsid w:val="00B2007C"/>
    <w:rsid w:val="00B2040B"/>
    <w:rsid w:val="00B218C3"/>
    <w:rsid w:val="00B218D9"/>
    <w:rsid w:val="00B222B4"/>
    <w:rsid w:val="00B2251B"/>
    <w:rsid w:val="00B22A6F"/>
    <w:rsid w:val="00B23ADC"/>
    <w:rsid w:val="00B241ED"/>
    <w:rsid w:val="00B25378"/>
    <w:rsid w:val="00B255E1"/>
    <w:rsid w:val="00B2595E"/>
    <w:rsid w:val="00B25CF7"/>
    <w:rsid w:val="00B25E81"/>
    <w:rsid w:val="00B2686E"/>
    <w:rsid w:val="00B269D1"/>
    <w:rsid w:val="00B27088"/>
    <w:rsid w:val="00B31301"/>
    <w:rsid w:val="00B313F8"/>
    <w:rsid w:val="00B31B84"/>
    <w:rsid w:val="00B31F7F"/>
    <w:rsid w:val="00B3206C"/>
    <w:rsid w:val="00B32E33"/>
    <w:rsid w:val="00B33099"/>
    <w:rsid w:val="00B3346A"/>
    <w:rsid w:val="00B33A76"/>
    <w:rsid w:val="00B340C4"/>
    <w:rsid w:val="00B348FD"/>
    <w:rsid w:val="00B34DFC"/>
    <w:rsid w:val="00B35924"/>
    <w:rsid w:val="00B361CE"/>
    <w:rsid w:val="00B3632E"/>
    <w:rsid w:val="00B3634B"/>
    <w:rsid w:val="00B3654B"/>
    <w:rsid w:val="00B36DC0"/>
    <w:rsid w:val="00B378D5"/>
    <w:rsid w:val="00B3793D"/>
    <w:rsid w:val="00B408D7"/>
    <w:rsid w:val="00B40DED"/>
    <w:rsid w:val="00B41707"/>
    <w:rsid w:val="00B419E8"/>
    <w:rsid w:val="00B4218C"/>
    <w:rsid w:val="00B428B5"/>
    <w:rsid w:val="00B43F8C"/>
    <w:rsid w:val="00B4406C"/>
    <w:rsid w:val="00B4488D"/>
    <w:rsid w:val="00B4505C"/>
    <w:rsid w:val="00B451C9"/>
    <w:rsid w:val="00B4581E"/>
    <w:rsid w:val="00B45E25"/>
    <w:rsid w:val="00B4603E"/>
    <w:rsid w:val="00B46B36"/>
    <w:rsid w:val="00B46DD7"/>
    <w:rsid w:val="00B51003"/>
    <w:rsid w:val="00B512BB"/>
    <w:rsid w:val="00B51580"/>
    <w:rsid w:val="00B51E82"/>
    <w:rsid w:val="00B52D87"/>
    <w:rsid w:val="00B52FE1"/>
    <w:rsid w:val="00B530D3"/>
    <w:rsid w:val="00B53A10"/>
    <w:rsid w:val="00B5401B"/>
    <w:rsid w:val="00B541DD"/>
    <w:rsid w:val="00B550C5"/>
    <w:rsid w:val="00B560E1"/>
    <w:rsid w:val="00B56504"/>
    <w:rsid w:val="00B56A1B"/>
    <w:rsid w:val="00B5712F"/>
    <w:rsid w:val="00B57332"/>
    <w:rsid w:val="00B574BB"/>
    <w:rsid w:val="00B57A8A"/>
    <w:rsid w:val="00B57C11"/>
    <w:rsid w:val="00B61406"/>
    <w:rsid w:val="00B6141B"/>
    <w:rsid w:val="00B61F20"/>
    <w:rsid w:val="00B62D17"/>
    <w:rsid w:val="00B62F99"/>
    <w:rsid w:val="00B6309A"/>
    <w:rsid w:val="00B63376"/>
    <w:rsid w:val="00B63A32"/>
    <w:rsid w:val="00B64F68"/>
    <w:rsid w:val="00B6514B"/>
    <w:rsid w:val="00B65C7B"/>
    <w:rsid w:val="00B65F69"/>
    <w:rsid w:val="00B662F5"/>
    <w:rsid w:val="00B66AF6"/>
    <w:rsid w:val="00B66E19"/>
    <w:rsid w:val="00B66E2F"/>
    <w:rsid w:val="00B6716E"/>
    <w:rsid w:val="00B7023E"/>
    <w:rsid w:val="00B70648"/>
    <w:rsid w:val="00B706F5"/>
    <w:rsid w:val="00B708D7"/>
    <w:rsid w:val="00B70B2B"/>
    <w:rsid w:val="00B71200"/>
    <w:rsid w:val="00B71921"/>
    <w:rsid w:val="00B71ADF"/>
    <w:rsid w:val="00B71FF6"/>
    <w:rsid w:val="00B728D2"/>
    <w:rsid w:val="00B72AC7"/>
    <w:rsid w:val="00B72CF2"/>
    <w:rsid w:val="00B72E74"/>
    <w:rsid w:val="00B7322D"/>
    <w:rsid w:val="00B73576"/>
    <w:rsid w:val="00B7360D"/>
    <w:rsid w:val="00B73646"/>
    <w:rsid w:val="00B73A36"/>
    <w:rsid w:val="00B73CA8"/>
    <w:rsid w:val="00B73F95"/>
    <w:rsid w:val="00B7429D"/>
    <w:rsid w:val="00B76A93"/>
    <w:rsid w:val="00B7711C"/>
    <w:rsid w:val="00B772AB"/>
    <w:rsid w:val="00B803F4"/>
    <w:rsid w:val="00B825DD"/>
    <w:rsid w:val="00B82B68"/>
    <w:rsid w:val="00B84A45"/>
    <w:rsid w:val="00B84CAD"/>
    <w:rsid w:val="00B84DF7"/>
    <w:rsid w:val="00B85BB8"/>
    <w:rsid w:val="00B861E6"/>
    <w:rsid w:val="00B864D2"/>
    <w:rsid w:val="00B8653D"/>
    <w:rsid w:val="00B87AEB"/>
    <w:rsid w:val="00B90501"/>
    <w:rsid w:val="00B90A00"/>
    <w:rsid w:val="00B9177E"/>
    <w:rsid w:val="00B91E4A"/>
    <w:rsid w:val="00B92B4F"/>
    <w:rsid w:val="00B932FD"/>
    <w:rsid w:val="00B93D30"/>
    <w:rsid w:val="00B946D8"/>
    <w:rsid w:val="00B9496C"/>
    <w:rsid w:val="00B94DB7"/>
    <w:rsid w:val="00B95A92"/>
    <w:rsid w:val="00B9632B"/>
    <w:rsid w:val="00B96822"/>
    <w:rsid w:val="00B96E01"/>
    <w:rsid w:val="00B96EAA"/>
    <w:rsid w:val="00B96FB1"/>
    <w:rsid w:val="00B975D6"/>
    <w:rsid w:val="00BA1126"/>
    <w:rsid w:val="00BA1A59"/>
    <w:rsid w:val="00BA2DBC"/>
    <w:rsid w:val="00BA2E9E"/>
    <w:rsid w:val="00BA303B"/>
    <w:rsid w:val="00BA30A3"/>
    <w:rsid w:val="00BA37EC"/>
    <w:rsid w:val="00BA3A10"/>
    <w:rsid w:val="00BA3D66"/>
    <w:rsid w:val="00BA3E22"/>
    <w:rsid w:val="00BA3F45"/>
    <w:rsid w:val="00BA46BF"/>
    <w:rsid w:val="00BA4F1D"/>
    <w:rsid w:val="00BA60ED"/>
    <w:rsid w:val="00BA6C30"/>
    <w:rsid w:val="00BA6E9F"/>
    <w:rsid w:val="00BA71B8"/>
    <w:rsid w:val="00BA7297"/>
    <w:rsid w:val="00BB0CAB"/>
    <w:rsid w:val="00BB0D78"/>
    <w:rsid w:val="00BB117E"/>
    <w:rsid w:val="00BB1624"/>
    <w:rsid w:val="00BB1D8B"/>
    <w:rsid w:val="00BB1FC3"/>
    <w:rsid w:val="00BB347A"/>
    <w:rsid w:val="00BB39ED"/>
    <w:rsid w:val="00BB444D"/>
    <w:rsid w:val="00BB57C8"/>
    <w:rsid w:val="00BB59D4"/>
    <w:rsid w:val="00BB611D"/>
    <w:rsid w:val="00BB6CA1"/>
    <w:rsid w:val="00BB7599"/>
    <w:rsid w:val="00BC0157"/>
    <w:rsid w:val="00BC0EF0"/>
    <w:rsid w:val="00BC1566"/>
    <w:rsid w:val="00BC1785"/>
    <w:rsid w:val="00BC1B1C"/>
    <w:rsid w:val="00BC1E05"/>
    <w:rsid w:val="00BC2A98"/>
    <w:rsid w:val="00BC2F81"/>
    <w:rsid w:val="00BC3910"/>
    <w:rsid w:val="00BC3BE3"/>
    <w:rsid w:val="00BC3C86"/>
    <w:rsid w:val="00BC48B2"/>
    <w:rsid w:val="00BC490D"/>
    <w:rsid w:val="00BC49A5"/>
    <w:rsid w:val="00BC52B0"/>
    <w:rsid w:val="00BC591E"/>
    <w:rsid w:val="00BC6856"/>
    <w:rsid w:val="00BC6BC4"/>
    <w:rsid w:val="00BC7012"/>
    <w:rsid w:val="00BC7346"/>
    <w:rsid w:val="00BC73E1"/>
    <w:rsid w:val="00BD0C35"/>
    <w:rsid w:val="00BD120B"/>
    <w:rsid w:val="00BD138D"/>
    <w:rsid w:val="00BD1D61"/>
    <w:rsid w:val="00BD2C5D"/>
    <w:rsid w:val="00BD2E90"/>
    <w:rsid w:val="00BD2F0E"/>
    <w:rsid w:val="00BD3CDD"/>
    <w:rsid w:val="00BD4889"/>
    <w:rsid w:val="00BD51D4"/>
    <w:rsid w:val="00BD540A"/>
    <w:rsid w:val="00BD5906"/>
    <w:rsid w:val="00BD5D24"/>
    <w:rsid w:val="00BD653C"/>
    <w:rsid w:val="00BE0444"/>
    <w:rsid w:val="00BE0499"/>
    <w:rsid w:val="00BE086A"/>
    <w:rsid w:val="00BE0895"/>
    <w:rsid w:val="00BE08FE"/>
    <w:rsid w:val="00BE1886"/>
    <w:rsid w:val="00BE2FEA"/>
    <w:rsid w:val="00BE3162"/>
    <w:rsid w:val="00BE3762"/>
    <w:rsid w:val="00BE38B3"/>
    <w:rsid w:val="00BE4472"/>
    <w:rsid w:val="00BE4BC3"/>
    <w:rsid w:val="00BE51E8"/>
    <w:rsid w:val="00BE63B7"/>
    <w:rsid w:val="00BE676A"/>
    <w:rsid w:val="00BE69BE"/>
    <w:rsid w:val="00BE6A18"/>
    <w:rsid w:val="00BE7F2D"/>
    <w:rsid w:val="00BF07EC"/>
    <w:rsid w:val="00BF0B60"/>
    <w:rsid w:val="00BF1680"/>
    <w:rsid w:val="00BF2B39"/>
    <w:rsid w:val="00BF2B3B"/>
    <w:rsid w:val="00BF2C97"/>
    <w:rsid w:val="00BF32F0"/>
    <w:rsid w:val="00BF395F"/>
    <w:rsid w:val="00BF44C0"/>
    <w:rsid w:val="00BF5023"/>
    <w:rsid w:val="00BF514C"/>
    <w:rsid w:val="00BF5244"/>
    <w:rsid w:val="00BF55D4"/>
    <w:rsid w:val="00BF5816"/>
    <w:rsid w:val="00BF5F50"/>
    <w:rsid w:val="00BF60C8"/>
    <w:rsid w:val="00BF610D"/>
    <w:rsid w:val="00BF62C6"/>
    <w:rsid w:val="00BF6528"/>
    <w:rsid w:val="00BF67C8"/>
    <w:rsid w:val="00BF6DC7"/>
    <w:rsid w:val="00BF7007"/>
    <w:rsid w:val="00BF7150"/>
    <w:rsid w:val="00BF7877"/>
    <w:rsid w:val="00BF7C83"/>
    <w:rsid w:val="00C013A3"/>
    <w:rsid w:val="00C016F4"/>
    <w:rsid w:val="00C01805"/>
    <w:rsid w:val="00C0196E"/>
    <w:rsid w:val="00C02741"/>
    <w:rsid w:val="00C0276D"/>
    <w:rsid w:val="00C0436A"/>
    <w:rsid w:val="00C04372"/>
    <w:rsid w:val="00C043CA"/>
    <w:rsid w:val="00C04716"/>
    <w:rsid w:val="00C050D9"/>
    <w:rsid w:val="00C057B0"/>
    <w:rsid w:val="00C05FB7"/>
    <w:rsid w:val="00C06877"/>
    <w:rsid w:val="00C06B17"/>
    <w:rsid w:val="00C06EF2"/>
    <w:rsid w:val="00C0701B"/>
    <w:rsid w:val="00C0726F"/>
    <w:rsid w:val="00C07C74"/>
    <w:rsid w:val="00C10263"/>
    <w:rsid w:val="00C10618"/>
    <w:rsid w:val="00C10CC8"/>
    <w:rsid w:val="00C114BA"/>
    <w:rsid w:val="00C1157C"/>
    <w:rsid w:val="00C131C2"/>
    <w:rsid w:val="00C13F06"/>
    <w:rsid w:val="00C149AB"/>
    <w:rsid w:val="00C152A8"/>
    <w:rsid w:val="00C1649C"/>
    <w:rsid w:val="00C16940"/>
    <w:rsid w:val="00C16EAE"/>
    <w:rsid w:val="00C170AA"/>
    <w:rsid w:val="00C200AA"/>
    <w:rsid w:val="00C210C2"/>
    <w:rsid w:val="00C21252"/>
    <w:rsid w:val="00C2149D"/>
    <w:rsid w:val="00C21B67"/>
    <w:rsid w:val="00C21FBF"/>
    <w:rsid w:val="00C22D1A"/>
    <w:rsid w:val="00C24B73"/>
    <w:rsid w:val="00C261CB"/>
    <w:rsid w:val="00C2645B"/>
    <w:rsid w:val="00C26660"/>
    <w:rsid w:val="00C2668F"/>
    <w:rsid w:val="00C26CD3"/>
    <w:rsid w:val="00C27201"/>
    <w:rsid w:val="00C27677"/>
    <w:rsid w:val="00C27CE0"/>
    <w:rsid w:val="00C308D6"/>
    <w:rsid w:val="00C30C0C"/>
    <w:rsid w:val="00C312F9"/>
    <w:rsid w:val="00C31778"/>
    <w:rsid w:val="00C31DBC"/>
    <w:rsid w:val="00C31F51"/>
    <w:rsid w:val="00C320E0"/>
    <w:rsid w:val="00C32D2B"/>
    <w:rsid w:val="00C32DC2"/>
    <w:rsid w:val="00C330F0"/>
    <w:rsid w:val="00C332B0"/>
    <w:rsid w:val="00C3378F"/>
    <w:rsid w:val="00C33C06"/>
    <w:rsid w:val="00C3404E"/>
    <w:rsid w:val="00C348A3"/>
    <w:rsid w:val="00C34970"/>
    <w:rsid w:val="00C35509"/>
    <w:rsid w:val="00C359E7"/>
    <w:rsid w:val="00C35AE1"/>
    <w:rsid w:val="00C35E39"/>
    <w:rsid w:val="00C3614F"/>
    <w:rsid w:val="00C36ADF"/>
    <w:rsid w:val="00C371B5"/>
    <w:rsid w:val="00C40F4E"/>
    <w:rsid w:val="00C41330"/>
    <w:rsid w:val="00C41C78"/>
    <w:rsid w:val="00C426E1"/>
    <w:rsid w:val="00C43241"/>
    <w:rsid w:val="00C43755"/>
    <w:rsid w:val="00C46AA5"/>
    <w:rsid w:val="00C47442"/>
    <w:rsid w:val="00C51917"/>
    <w:rsid w:val="00C51B93"/>
    <w:rsid w:val="00C523FA"/>
    <w:rsid w:val="00C5310F"/>
    <w:rsid w:val="00C5326E"/>
    <w:rsid w:val="00C53726"/>
    <w:rsid w:val="00C53F6B"/>
    <w:rsid w:val="00C563F1"/>
    <w:rsid w:val="00C56A2F"/>
    <w:rsid w:val="00C56D4B"/>
    <w:rsid w:val="00C56E6B"/>
    <w:rsid w:val="00C61884"/>
    <w:rsid w:val="00C61A70"/>
    <w:rsid w:val="00C62FBB"/>
    <w:rsid w:val="00C6413C"/>
    <w:rsid w:val="00C64C62"/>
    <w:rsid w:val="00C65AFD"/>
    <w:rsid w:val="00C66127"/>
    <w:rsid w:val="00C6662D"/>
    <w:rsid w:val="00C66A81"/>
    <w:rsid w:val="00C67408"/>
    <w:rsid w:val="00C701D3"/>
    <w:rsid w:val="00C70C7E"/>
    <w:rsid w:val="00C711BB"/>
    <w:rsid w:val="00C71489"/>
    <w:rsid w:val="00C736FD"/>
    <w:rsid w:val="00C74441"/>
    <w:rsid w:val="00C74682"/>
    <w:rsid w:val="00C753D2"/>
    <w:rsid w:val="00C75E71"/>
    <w:rsid w:val="00C76A30"/>
    <w:rsid w:val="00C77656"/>
    <w:rsid w:val="00C77788"/>
    <w:rsid w:val="00C77D65"/>
    <w:rsid w:val="00C8026B"/>
    <w:rsid w:val="00C80669"/>
    <w:rsid w:val="00C820FD"/>
    <w:rsid w:val="00C82337"/>
    <w:rsid w:val="00C82C7C"/>
    <w:rsid w:val="00C82E0C"/>
    <w:rsid w:val="00C83360"/>
    <w:rsid w:val="00C8361A"/>
    <w:rsid w:val="00C83D00"/>
    <w:rsid w:val="00C841C8"/>
    <w:rsid w:val="00C841F2"/>
    <w:rsid w:val="00C84BAD"/>
    <w:rsid w:val="00C85477"/>
    <w:rsid w:val="00C85553"/>
    <w:rsid w:val="00C85F34"/>
    <w:rsid w:val="00C862C3"/>
    <w:rsid w:val="00C869BC"/>
    <w:rsid w:val="00C878EC"/>
    <w:rsid w:val="00C87A9D"/>
    <w:rsid w:val="00C87CA2"/>
    <w:rsid w:val="00C87E76"/>
    <w:rsid w:val="00C87E8C"/>
    <w:rsid w:val="00C905B1"/>
    <w:rsid w:val="00C9134A"/>
    <w:rsid w:val="00C919D8"/>
    <w:rsid w:val="00C91B09"/>
    <w:rsid w:val="00C92848"/>
    <w:rsid w:val="00C94357"/>
    <w:rsid w:val="00C94723"/>
    <w:rsid w:val="00C95C58"/>
    <w:rsid w:val="00C95E75"/>
    <w:rsid w:val="00C96700"/>
    <w:rsid w:val="00C96E72"/>
    <w:rsid w:val="00C97FE8"/>
    <w:rsid w:val="00CA079C"/>
    <w:rsid w:val="00CA1000"/>
    <w:rsid w:val="00CA1231"/>
    <w:rsid w:val="00CA29E1"/>
    <w:rsid w:val="00CA2F3F"/>
    <w:rsid w:val="00CA42CA"/>
    <w:rsid w:val="00CA46A6"/>
    <w:rsid w:val="00CA4A2F"/>
    <w:rsid w:val="00CA4BB2"/>
    <w:rsid w:val="00CA539B"/>
    <w:rsid w:val="00CA540D"/>
    <w:rsid w:val="00CA5BA4"/>
    <w:rsid w:val="00CA60CF"/>
    <w:rsid w:val="00CA62E2"/>
    <w:rsid w:val="00CA71E2"/>
    <w:rsid w:val="00CA7618"/>
    <w:rsid w:val="00CA7E83"/>
    <w:rsid w:val="00CA7FCF"/>
    <w:rsid w:val="00CB03DF"/>
    <w:rsid w:val="00CB0BEF"/>
    <w:rsid w:val="00CB15D6"/>
    <w:rsid w:val="00CB28A2"/>
    <w:rsid w:val="00CB3314"/>
    <w:rsid w:val="00CB39A8"/>
    <w:rsid w:val="00CB3FAD"/>
    <w:rsid w:val="00CB4449"/>
    <w:rsid w:val="00CB4FE1"/>
    <w:rsid w:val="00CB55E3"/>
    <w:rsid w:val="00CB5DDF"/>
    <w:rsid w:val="00CB6130"/>
    <w:rsid w:val="00CB628A"/>
    <w:rsid w:val="00CB653A"/>
    <w:rsid w:val="00CB6DBA"/>
    <w:rsid w:val="00CB6FEF"/>
    <w:rsid w:val="00CB7A60"/>
    <w:rsid w:val="00CB7DC8"/>
    <w:rsid w:val="00CC0268"/>
    <w:rsid w:val="00CC09A4"/>
    <w:rsid w:val="00CC0D6C"/>
    <w:rsid w:val="00CC0E56"/>
    <w:rsid w:val="00CC1156"/>
    <w:rsid w:val="00CC12D7"/>
    <w:rsid w:val="00CC289C"/>
    <w:rsid w:val="00CC2B1F"/>
    <w:rsid w:val="00CC38F7"/>
    <w:rsid w:val="00CC3947"/>
    <w:rsid w:val="00CC46CC"/>
    <w:rsid w:val="00CC5208"/>
    <w:rsid w:val="00CC5C02"/>
    <w:rsid w:val="00CC6738"/>
    <w:rsid w:val="00CC6CC8"/>
    <w:rsid w:val="00CC6E31"/>
    <w:rsid w:val="00CC76C2"/>
    <w:rsid w:val="00CD014F"/>
    <w:rsid w:val="00CD04B2"/>
    <w:rsid w:val="00CD06DE"/>
    <w:rsid w:val="00CD0D70"/>
    <w:rsid w:val="00CD0FE6"/>
    <w:rsid w:val="00CD3087"/>
    <w:rsid w:val="00CD3220"/>
    <w:rsid w:val="00CD59B1"/>
    <w:rsid w:val="00CD5B31"/>
    <w:rsid w:val="00CD5BB5"/>
    <w:rsid w:val="00CD5C6F"/>
    <w:rsid w:val="00CD6D5A"/>
    <w:rsid w:val="00CD7403"/>
    <w:rsid w:val="00CE1D60"/>
    <w:rsid w:val="00CE2D5C"/>
    <w:rsid w:val="00CE38B9"/>
    <w:rsid w:val="00CE3EB9"/>
    <w:rsid w:val="00CE3FC5"/>
    <w:rsid w:val="00CE4665"/>
    <w:rsid w:val="00CE4AC8"/>
    <w:rsid w:val="00CE4D24"/>
    <w:rsid w:val="00CE566A"/>
    <w:rsid w:val="00CE58F2"/>
    <w:rsid w:val="00CE5B21"/>
    <w:rsid w:val="00CE5FF0"/>
    <w:rsid w:val="00CE6F95"/>
    <w:rsid w:val="00CE744A"/>
    <w:rsid w:val="00CE757A"/>
    <w:rsid w:val="00CE79E2"/>
    <w:rsid w:val="00CF0076"/>
    <w:rsid w:val="00CF0421"/>
    <w:rsid w:val="00CF075C"/>
    <w:rsid w:val="00CF0BA7"/>
    <w:rsid w:val="00CF169A"/>
    <w:rsid w:val="00CF193E"/>
    <w:rsid w:val="00CF1BBF"/>
    <w:rsid w:val="00CF2517"/>
    <w:rsid w:val="00CF25C5"/>
    <w:rsid w:val="00CF276F"/>
    <w:rsid w:val="00CF2896"/>
    <w:rsid w:val="00CF2A64"/>
    <w:rsid w:val="00CF304D"/>
    <w:rsid w:val="00CF3313"/>
    <w:rsid w:val="00CF3380"/>
    <w:rsid w:val="00CF33C7"/>
    <w:rsid w:val="00CF3FE7"/>
    <w:rsid w:val="00CF46A3"/>
    <w:rsid w:val="00CF4A12"/>
    <w:rsid w:val="00CF4ACC"/>
    <w:rsid w:val="00CF5AA6"/>
    <w:rsid w:val="00CF5B9B"/>
    <w:rsid w:val="00CF5C8B"/>
    <w:rsid w:val="00CF6219"/>
    <w:rsid w:val="00D00F61"/>
    <w:rsid w:val="00D015C3"/>
    <w:rsid w:val="00D0280A"/>
    <w:rsid w:val="00D02BB8"/>
    <w:rsid w:val="00D0315A"/>
    <w:rsid w:val="00D031A0"/>
    <w:rsid w:val="00D04501"/>
    <w:rsid w:val="00D04506"/>
    <w:rsid w:val="00D050D0"/>
    <w:rsid w:val="00D0560B"/>
    <w:rsid w:val="00D06012"/>
    <w:rsid w:val="00D0651A"/>
    <w:rsid w:val="00D06A2A"/>
    <w:rsid w:val="00D06CB8"/>
    <w:rsid w:val="00D10E51"/>
    <w:rsid w:val="00D140A2"/>
    <w:rsid w:val="00D14D0C"/>
    <w:rsid w:val="00D14DBD"/>
    <w:rsid w:val="00D15F25"/>
    <w:rsid w:val="00D170FB"/>
    <w:rsid w:val="00D2007C"/>
    <w:rsid w:val="00D20AD4"/>
    <w:rsid w:val="00D20CDB"/>
    <w:rsid w:val="00D218E4"/>
    <w:rsid w:val="00D229A3"/>
    <w:rsid w:val="00D22B11"/>
    <w:rsid w:val="00D23050"/>
    <w:rsid w:val="00D231F4"/>
    <w:rsid w:val="00D24281"/>
    <w:rsid w:val="00D24294"/>
    <w:rsid w:val="00D25028"/>
    <w:rsid w:val="00D2698E"/>
    <w:rsid w:val="00D26B3D"/>
    <w:rsid w:val="00D27363"/>
    <w:rsid w:val="00D2794B"/>
    <w:rsid w:val="00D2796B"/>
    <w:rsid w:val="00D27AAF"/>
    <w:rsid w:val="00D30080"/>
    <w:rsid w:val="00D304E0"/>
    <w:rsid w:val="00D30633"/>
    <w:rsid w:val="00D30AA4"/>
    <w:rsid w:val="00D31740"/>
    <w:rsid w:val="00D319EC"/>
    <w:rsid w:val="00D32CB5"/>
    <w:rsid w:val="00D3358C"/>
    <w:rsid w:val="00D33873"/>
    <w:rsid w:val="00D344BD"/>
    <w:rsid w:val="00D34A1F"/>
    <w:rsid w:val="00D35384"/>
    <w:rsid w:val="00D35532"/>
    <w:rsid w:val="00D358D1"/>
    <w:rsid w:val="00D363EF"/>
    <w:rsid w:val="00D3674A"/>
    <w:rsid w:val="00D36C08"/>
    <w:rsid w:val="00D3771C"/>
    <w:rsid w:val="00D37EE3"/>
    <w:rsid w:val="00D402EA"/>
    <w:rsid w:val="00D40950"/>
    <w:rsid w:val="00D40B25"/>
    <w:rsid w:val="00D40C9C"/>
    <w:rsid w:val="00D40CB8"/>
    <w:rsid w:val="00D41519"/>
    <w:rsid w:val="00D41DEA"/>
    <w:rsid w:val="00D41EA9"/>
    <w:rsid w:val="00D41EC8"/>
    <w:rsid w:val="00D41F95"/>
    <w:rsid w:val="00D427AE"/>
    <w:rsid w:val="00D446E6"/>
    <w:rsid w:val="00D44830"/>
    <w:rsid w:val="00D4507A"/>
    <w:rsid w:val="00D45862"/>
    <w:rsid w:val="00D45A1D"/>
    <w:rsid w:val="00D46B6A"/>
    <w:rsid w:val="00D46D93"/>
    <w:rsid w:val="00D50251"/>
    <w:rsid w:val="00D50FBE"/>
    <w:rsid w:val="00D5169A"/>
    <w:rsid w:val="00D517E6"/>
    <w:rsid w:val="00D520ED"/>
    <w:rsid w:val="00D5212E"/>
    <w:rsid w:val="00D5285F"/>
    <w:rsid w:val="00D52D04"/>
    <w:rsid w:val="00D53387"/>
    <w:rsid w:val="00D5345D"/>
    <w:rsid w:val="00D53489"/>
    <w:rsid w:val="00D5371C"/>
    <w:rsid w:val="00D53AF0"/>
    <w:rsid w:val="00D5484E"/>
    <w:rsid w:val="00D55BC5"/>
    <w:rsid w:val="00D5615E"/>
    <w:rsid w:val="00D562A6"/>
    <w:rsid w:val="00D57C0A"/>
    <w:rsid w:val="00D57E92"/>
    <w:rsid w:val="00D60B74"/>
    <w:rsid w:val="00D61CAA"/>
    <w:rsid w:val="00D6232D"/>
    <w:rsid w:val="00D623F3"/>
    <w:rsid w:val="00D63E04"/>
    <w:rsid w:val="00D65708"/>
    <w:rsid w:val="00D65EC8"/>
    <w:rsid w:val="00D664A6"/>
    <w:rsid w:val="00D67176"/>
    <w:rsid w:val="00D70188"/>
    <w:rsid w:val="00D70B08"/>
    <w:rsid w:val="00D71904"/>
    <w:rsid w:val="00D71B7D"/>
    <w:rsid w:val="00D727A2"/>
    <w:rsid w:val="00D72CCA"/>
    <w:rsid w:val="00D72D41"/>
    <w:rsid w:val="00D73335"/>
    <w:rsid w:val="00D73B40"/>
    <w:rsid w:val="00D7430F"/>
    <w:rsid w:val="00D74334"/>
    <w:rsid w:val="00D75CBB"/>
    <w:rsid w:val="00D75EBF"/>
    <w:rsid w:val="00D76742"/>
    <w:rsid w:val="00D76A55"/>
    <w:rsid w:val="00D76E04"/>
    <w:rsid w:val="00D76E85"/>
    <w:rsid w:val="00D76F86"/>
    <w:rsid w:val="00D77329"/>
    <w:rsid w:val="00D779B8"/>
    <w:rsid w:val="00D77A44"/>
    <w:rsid w:val="00D8006D"/>
    <w:rsid w:val="00D80631"/>
    <w:rsid w:val="00D808E9"/>
    <w:rsid w:val="00D80C99"/>
    <w:rsid w:val="00D80FA3"/>
    <w:rsid w:val="00D81F53"/>
    <w:rsid w:val="00D82C34"/>
    <w:rsid w:val="00D82F76"/>
    <w:rsid w:val="00D83079"/>
    <w:rsid w:val="00D83677"/>
    <w:rsid w:val="00D848FF"/>
    <w:rsid w:val="00D856F1"/>
    <w:rsid w:val="00D85832"/>
    <w:rsid w:val="00D85906"/>
    <w:rsid w:val="00D85A76"/>
    <w:rsid w:val="00D85DC1"/>
    <w:rsid w:val="00D85EBD"/>
    <w:rsid w:val="00D86932"/>
    <w:rsid w:val="00D87DE7"/>
    <w:rsid w:val="00D87E83"/>
    <w:rsid w:val="00D904F9"/>
    <w:rsid w:val="00D9083F"/>
    <w:rsid w:val="00D909ED"/>
    <w:rsid w:val="00D910B9"/>
    <w:rsid w:val="00D91329"/>
    <w:rsid w:val="00D9136D"/>
    <w:rsid w:val="00D915CA"/>
    <w:rsid w:val="00D91A20"/>
    <w:rsid w:val="00D923A3"/>
    <w:rsid w:val="00D92861"/>
    <w:rsid w:val="00D92993"/>
    <w:rsid w:val="00D92C2F"/>
    <w:rsid w:val="00D93609"/>
    <w:rsid w:val="00D93741"/>
    <w:rsid w:val="00D93BA9"/>
    <w:rsid w:val="00D945F6"/>
    <w:rsid w:val="00D94C28"/>
    <w:rsid w:val="00D959B4"/>
    <w:rsid w:val="00D9629D"/>
    <w:rsid w:val="00D96A56"/>
    <w:rsid w:val="00DA02A5"/>
    <w:rsid w:val="00DA0D34"/>
    <w:rsid w:val="00DA19D2"/>
    <w:rsid w:val="00DA2036"/>
    <w:rsid w:val="00DA2475"/>
    <w:rsid w:val="00DA26CF"/>
    <w:rsid w:val="00DA26DE"/>
    <w:rsid w:val="00DA338A"/>
    <w:rsid w:val="00DA3EB8"/>
    <w:rsid w:val="00DA3EE5"/>
    <w:rsid w:val="00DA405E"/>
    <w:rsid w:val="00DA4420"/>
    <w:rsid w:val="00DA45A9"/>
    <w:rsid w:val="00DA4D6A"/>
    <w:rsid w:val="00DA4DA8"/>
    <w:rsid w:val="00DA57FE"/>
    <w:rsid w:val="00DA5E59"/>
    <w:rsid w:val="00DA6004"/>
    <w:rsid w:val="00DA680F"/>
    <w:rsid w:val="00DA7002"/>
    <w:rsid w:val="00DA73B5"/>
    <w:rsid w:val="00DA7971"/>
    <w:rsid w:val="00DA79B0"/>
    <w:rsid w:val="00DB0215"/>
    <w:rsid w:val="00DB07F7"/>
    <w:rsid w:val="00DB25A9"/>
    <w:rsid w:val="00DB283E"/>
    <w:rsid w:val="00DB2EC7"/>
    <w:rsid w:val="00DB3A20"/>
    <w:rsid w:val="00DB44F4"/>
    <w:rsid w:val="00DB48AD"/>
    <w:rsid w:val="00DB528A"/>
    <w:rsid w:val="00DB5801"/>
    <w:rsid w:val="00DB5BE7"/>
    <w:rsid w:val="00DB5D42"/>
    <w:rsid w:val="00DB6A33"/>
    <w:rsid w:val="00DB6B45"/>
    <w:rsid w:val="00DB704D"/>
    <w:rsid w:val="00DB7318"/>
    <w:rsid w:val="00DC01FD"/>
    <w:rsid w:val="00DC1081"/>
    <w:rsid w:val="00DC10EE"/>
    <w:rsid w:val="00DC2E1B"/>
    <w:rsid w:val="00DC2EBD"/>
    <w:rsid w:val="00DC3071"/>
    <w:rsid w:val="00DC315C"/>
    <w:rsid w:val="00DC3500"/>
    <w:rsid w:val="00DC4B03"/>
    <w:rsid w:val="00DC4E35"/>
    <w:rsid w:val="00DC61D8"/>
    <w:rsid w:val="00DC6873"/>
    <w:rsid w:val="00DC6D3E"/>
    <w:rsid w:val="00DC79AE"/>
    <w:rsid w:val="00DC7C97"/>
    <w:rsid w:val="00DC7F9E"/>
    <w:rsid w:val="00DD05EE"/>
    <w:rsid w:val="00DD0F0A"/>
    <w:rsid w:val="00DD1431"/>
    <w:rsid w:val="00DD1800"/>
    <w:rsid w:val="00DD1E96"/>
    <w:rsid w:val="00DD24E9"/>
    <w:rsid w:val="00DD277C"/>
    <w:rsid w:val="00DD3604"/>
    <w:rsid w:val="00DD47CE"/>
    <w:rsid w:val="00DD4C15"/>
    <w:rsid w:val="00DD5477"/>
    <w:rsid w:val="00DD63BD"/>
    <w:rsid w:val="00DD64CE"/>
    <w:rsid w:val="00DD6547"/>
    <w:rsid w:val="00DD737D"/>
    <w:rsid w:val="00DD7863"/>
    <w:rsid w:val="00DD79B7"/>
    <w:rsid w:val="00DD7A7B"/>
    <w:rsid w:val="00DE106D"/>
    <w:rsid w:val="00DE1A75"/>
    <w:rsid w:val="00DE2A92"/>
    <w:rsid w:val="00DE3D61"/>
    <w:rsid w:val="00DE4024"/>
    <w:rsid w:val="00DE4A5F"/>
    <w:rsid w:val="00DE4F8C"/>
    <w:rsid w:val="00DE5956"/>
    <w:rsid w:val="00DE5DD3"/>
    <w:rsid w:val="00DE6DC8"/>
    <w:rsid w:val="00DE7F2C"/>
    <w:rsid w:val="00DF05F9"/>
    <w:rsid w:val="00DF23E7"/>
    <w:rsid w:val="00DF3B4D"/>
    <w:rsid w:val="00DF435F"/>
    <w:rsid w:val="00DF4753"/>
    <w:rsid w:val="00DF4CB5"/>
    <w:rsid w:val="00DF5216"/>
    <w:rsid w:val="00DF579A"/>
    <w:rsid w:val="00DF5D67"/>
    <w:rsid w:val="00DF5E88"/>
    <w:rsid w:val="00DF6448"/>
    <w:rsid w:val="00E00A99"/>
    <w:rsid w:val="00E00CE9"/>
    <w:rsid w:val="00E017EB"/>
    <w:rsid w:val="00E021D0"/>
    <w:rsid w:val="00E034DC"/>
    <w:rsid w:val="00E043A3"/>
    <w:rsid w:val="00E050D9"/>
    <w:rsid w:val="00E052D6"/>
    <w:rsid w:val="00E056EE"/>
    <w:rsid w:val="00E05714"/>
    <w:rsid w:val="00E05A0C"/>
    <w:rsid w:val="00E05C05"/>
    <w:rsid w:val="00E06B5F"/>
    <w:rsid w:val="00E105FE"/>
    <w:rsid w:val="00E10A6C"/>
    <w:rsid w:val="00E11026"/>
    <w:rsid w:val="00E11AD3"/>
    <w:rsid w:val="00E11C2C"/>
    <w:rsid w:val="00E11D58"/>
    <w:rsid w:val="00E11EFB"/>
    <w:rsid w:val="00E12B53"/>
    <w:rsid w:val="00E12C1F"/>
    <w:rsid w:val="00E136CC"/>
    <w:rsid w:val="00E13B2A"/>
    <w:rsid w:val="00E145CE"/>
    <w:rsid w:val="00E1552E"/>
    <w:rsid w:val="00E15E2F"/>
    <w:rsid w:val="00E15FEE"/>
    <w:rsid w:val="00E177E6"/>
    <w:rsid w:val="00E20419"/>
    <w:rsid w:val="00E20A23"/>
    <w:rsid w:val="00E20E14"/>
    <w:rsid w:val="00E210D2"/>
    <w:rsid w:val="00E23229"/>
    <w:rsid w:val="00E23F4F"/>
    <w:rsid w:val="00E25AE8"/>
    <w:rsid w:val="00E25CD2"/>
    <w:rsid w:val="00E269B9"/>
    <w:rsid w:val="00E2736E"/>
    <w:rsid w:val="00E277F5"/>
    <w:rsid w:val="00E27821"/>
    <w:rsid w:val="00E30188"/>
    <w:rsid w:val="00E30359"/>
    <w:rsid w:val="00E30D48"/>
    <w:rsid w:val="00E30E09"/>
    <w:rsid w:val="00E30E4E"/>
    <w:rsid w:val="00E31661"/>
    <w:rsid w:val="00E31ACF"/>
    <w:rsid w:val="00E32B33"/>
    <w:rsid w:val="00E32EE4"/>
    <w:rsid w:val="00E33360"/>
    <w:rsid w:val="00E33E28"/>
    <w:rsid w:val="00E34040"/>
    <w:rsid w:val="00E343AE"/>
    <w:rsid w:val="00E3538A"/>
    <w:rsid w:val="00E363D1"/>
    <w:rsid w:val="00E367FC"/>
    <w:rsid w:val="00E36EC1"/>
    <w:rsid w:val="00E37C78"/>
    <w:rsid w:val="00E4013B"/>
    <w:rsid w:val="00E40C42"/>
    <w:rsid w:val="00E40F9A"/>
    <w:rsid w:val="00E41409"/>
    <w:rsid w:val="00E41B1A"/>
    <w:rsid w:val="00E420A9"/>
    <w:rsid w:val="00E42BE3"/>
    <w:rsid w:val="00E42EFE"/>
    <w:rsid w:val="00E4363F"/>
    <w:rsid w:val="00E43BD9"/>
    <w:rsid w:val="00E44043"/>
    <w:rsid w:val="00E4493B"/>
    <w:rsid w:val="00E4511D"/>
    <w:rsid w:val="00E45757"/>
    <w:rsid w:val="00E4630A"/>
    <w:rsid w:val="00E46BAB"/>
    <w:rsid w:val="00E476BE"/>
    <w:rsid w:val="00E50C0A"/>
    <w:rsid w:val="00E50CD6"/>
    <w:rsid w:val="00E51D6A"/>
    <w:rsid w:val="00E52924"/>
    <w:rsid w:val="00E52B52"/>
    <w:rsid w:val="00E52E57"/>
    <w:rsid w:val="00E532EB"/>
    <w:rsid w:val="00E537F0"/>
    <w:rsid w:val="00E5413C"/>
    <w:rsid w:val="00E547DB"/>
    <w:rsid w:val="00E54C9B"/>
    <w:rsid w:val="00E54CCA"/>
    <w:rsid w:val="00E55565"/>
    <w:rsid w:val="00E56C4F"/>
    <w:rsid w:val="00E56DD0"/>
    <w:rsid w:val="00E57625"/>
    <w:rsid w:val="00E61B6F"/>
    <w:rsid w:val="00E61B7D"/>
    <w:rsid w:val="00E61B8B"/>
    <w:rsid w:val="00E620B8"/>
    <w:rsid w:val="00E6232B"/>
    <w:rsid w:val="00E62BBD"/>
    <w:rsid w:val="00E63174"/>
    <w:rsid w:val="00E631EF"/>
    <w:rsid w:val="00E633D9"/>
    <w:rsid w:val="00E6406E"/>
    <w:rsid w:val="00E667F4"/>
    <w:rsid w:val="00E66960"/>
    <w:rsid w:val="00E674F5"/>
    <w:rsid w:val="00E67E5A"/>
    <w:rsid w:val="00E707D7"/>
    <w:rsid w:val="00E709E1"/>
    <w:rsid w:val="00E7244E"/>
    <w:rsid w:val="00E72572"/>
    <w:rsid w:val="00E735A8"/>
    <w:rsid w:val="00E73BA1"/>
    <w:rsid w:val="00E741D6"/>
    <w:rsid w:val="00E74AF1"/>
    <w:rsid w:val="00E750AD"/>
    <w:rsid w:val="00E75760"/>
    <w:rsid w:val="00E760E5"/>
    <w:rsid w:val="00E7763A"/>
    <w:rsid w:val="00E77F1F"/>
    <w:rsid w:val="00E81AE2"/>
    <w:rsid w:val="00E81B11"/>
    <w:rsid w:val="00E81B30"/>
    <w:rsid w:val="00E82400"/>
    <w:rsid w:val="00E83F73"/>
    <w:rsid w:val="00E84342"/>
    <w:rsid w:val="00E843BA"/>
    <w:rsid w:val="00E85D10"/>
    <w:rsid w:val="00E85E31"/>
    <w:rsid w:val="00E863B1"/>
    <w:rsid w:val="00E868CA"/>
    <w:rsid w:val="00E901DB"/>
    <w:rsid w:val="00E902CC"/>
    <w:rsid w:val="00E90A11"/>
    <w:rsid w:val="00E90D1B"/>
    <w:rsid w:val="00E90DB7"/>
    <w:rsid w:val="00E90E32"/>
    <w:rsid w:val="00E922EC"/>
    <w:rsid w:val="00E92616"/>
    <w:rsid w:val="00E92AFA"/>
    <w:rsid w:val="00E93F7D"/>
    <w:rsid w:val="00E948D1"/>
    <w:rsid w:val="00E94A0A"/>
    <w:rsid w:val="00E96100"/>
    <w:rsid w:val="00E97913"/>
    <w:rsid w:val="00E97D68"/>
    <w:rsid w:val="00EA0886"/>
    <w:rsid w:val="00EA0C11"/>
    <w:rsid w:val="00EA1073"/>
    <w:rsid w:val="00EA1986"/>
    <w:rsid w:val="00EA2F97"/>
    <w:rsid w:val="00EA494A"/>
    <w:rsid w:val="00EA4B83"/>
    <w:rsid w:val="00EA5020"/>
    <w:rsid w:val="00EA5CAB"/>
    <w:rsid w:val="00EA61B9"/>
    <w:rsid w:val="00EA6A40"/>
    <w:rsid w:val="00EA6B33"/>
    <w:rsid w:val="00EA751F"/>
    <w:rsid w:val="00EA7975"/>
    <w:rsid w:val="00EB019A"/>
    <w:rsid w:val="00EB167B"/>
    <w:rsid w:val="00EB1AF6"/>
    <w:rsid w:val="00EB1BE9"/>
    <w:rsid w:val="00EB2284"/>
    <w:rsid w:val="00EB2787"/>
    <w:rsid w:val="00EB2985"/>
    <w:rsid w:val="00EB324B"/>
    <w:rsid w:val="00EB491E"/>
    <w:rsid w:val="00EB4FE6"/>
    <w:rsid w:val="00EB51E6"/>
    <w:rsid w:val="00EB6463"/>
    <w:rsid w:val="00EB6554"/>
    <w:rsid w:val="00EC0057"/>
    <w:rsid w:val="00EC1770"/>
    <w:rsid w:val="00EC17BD"/>
    <w:rsid w:val="00EC1DE2"/>
    <w:rsid w:val="00EC2215"/>
    <w:rsid w:val="00EC303E"/>
    <w:rsid w:val="00EC3473"/>
    <w:rsid w:val="00EC35F1"/>
    <w:rsid w:val="00EC3AAE"/>
    <w:rsid w:val="00EC40DC"/>
    <w:rsid w:val="00EC4149"/>
    <w:rsid w:val="00EC4CB8"/>
    <w:rsid w:val="00EC53E5"/>
    <w:rsid w:val="00EC5452"/>
    <w:rsid w:val="00EC58E0"/>
    <w:rsid w:val="00EC6006"/>
    <w:rsid w:val="00EC6D1E"/>
    <w:rsid w:val="00EC6F7C"/>
    <w:rsid w:val="00EC72B9"/>
    <w:rsid w:val="00EC7A5B"/>
    <w:rsid w:val="00EC7BB5"/>
    <w:rsid w:val="00ED1283"/>
    <w:rsid w:val="00ED19CA"/>
    <w:rsid w:val="00ED2081"/>
    <w:rsid w:val="00ED3BDA"/>
    <w:rsid w:val="00ED491B"/>
    <w:rsid w:val="00ED4D29"/>
    <w:rsid w:val="00ED4F7D"/>
    <w:rsid w:val="00ED4FD2"/>
    <w:rsid w:val="00ED5986"/>
    <w:rsid w:val="00ED5B16"/>
    <w:rsid w:val="00ED5B69"/>
    <w:rsid w:val="00ED65FB"/>
    <w:rsid w:val="00ED67D1"/>
    <w:rsid w:val="00ED6826"/>
    <w:rsid w:val="00ED6CEA"/>
    <w:rsid w:val="00ED6D6B"/>
    <w:rsid w:val="00ED76C0"/>
    <w:rsid w:val="00ED76CF"/>
    <w:rsid w:val="00ED76F5"/>
    <w:rsid w:val="00ED7700"/>
    <w:rsid w:val="00ED7748"/>
    <w:rsid w:val="00EE00CE"/>
    <w:rsid w:val="00EE0ED0"/>
    <w:rsid w:val="00EE1EA9"/>
    <w:rsid w:val="00EE22A4"/>
    <w:rsid w:val="00EE2300"/>
    <w:rsid w:val="00EE2B38"/>
    <w:rsid w:val="00EE2CA7"/>
    <w:rsid w:val="00EE330B"/>
    <w:rsid w:val="00EE3C03"/>
    <w:rsid w:val="00EE4A32"/>
    <w:rsid w:val="00EE51FD"/>
    <w:rsid w:val="00EE65CE"/>
    <w:rsid w:val="00EE6649"/>
    <w:rsid w:val="00EE6E42"/>
    <w:rsid w:val="00EE6FC5"/>
    <w:rsid w:val="00EE742F"/>
    <w:rsid w:val="00EE74AA"/>
    <w:rsid w:val="00EE7B76"/>
    <w:rsid w:val="00EE7B82"/>
    <w:rsid w:val="00EE7C73"/>
    <w:rsid w:val="00EF0460"/>
    <w:rsid w:val="00EF048D"/>
    <w:rsid w:val="00EF0BBF"/>
    <w:rsid w:val="00EF0D65"/>
    <w:rsid w:val="00EF1270"/>
    <w:rsid w:val="00EF2F9B"/>
    <w:rsid w:val="00EF3033"/>
    <w:rsid w:val="00EF31CE"/>
    <w:rsid w:val="00EF3C48"/>
    <w:rsid w:val="00EF3CAC"/>
    <w:rsid w:val="00EF4003"/>
    <w:rsid w:val="00EF4D0B"/>
    <w:rsid w:val="00EF508B"/>
    <w:rsid w:val="00EF626F"/>
    <w:rsid w:val="00EF63E2"/>
    <w:rsid w:val="00EF6799"/>
    <w:rsid w:val="00EF69E5"/>
    <w:rsid w:val="00EF6E5A"/>
    <w:rsid w:val="00EF6F55"/>
    <w:rsid w:val="00EF7374"/>
    <w:rsid w:val="00EF742E"/>
    <w:rsid w:val="00F0003B"/>
    <w:rsid w:val="00F003C1"/>
    <w:rsid w:val="00F013D5"/>
    <w:rsid w:val="00F01467"/>
    <w:rsid w:val="00F017FD"/>
    <w:rsid w:val="00F01CF2"/>
    <w:rsid w:val="00F02317"/>
    <w:rsid w:val="00F033D3"/>
    <w:rsid w:val="00F037F0"/>
    <w:rsid w:val="00F03F79"/>
    <w:rsid w:val="00F04503"/>
    <w:rsid w:val="00F04642"/>
    <w:rsid w:val="00F048F7"/>
    <w:rsid w:val="00F04FA5"/>
    <w:rsid w:val="00F0525C"/>
    <w:rsid w:val="00F05CD6"/>
    <w:rsid w:val="00F0654F"/>
    <w:rsid w:val="00F06B60"/>
    <w:rsid w:val="00F06FF3"/>
    <w:rsid w:val="00F078B2"/>
    <w:rsid w:val="00F07B79"/>
    <w:rsid w:val="00F113D1"/>
    <w:rsid w:val="00F12799"/>
    <w:rsid w:val="00F12B25"/>
    <w:rsid w:val="00F13022"/>
    <w:rsid w:val="00F13253"/>
    <w:rsid w:val="00F13491"/>
    <w:rsid w:val="00F13497"/>
    <w:rsid w:val="00F13AE4"/>
    <w:rsid w:val="00F14188"/>
    <w:rsid w:val="00F156A6"/>
    <w:rsid w:val="00F176DF"/>
    <w:rsid w:val="00F20A26"/>
    <w:rsid w:val="00F21770"/>
    <w:rsid w:val="00F21828"/>
    <w:rsid w:val="00F22312"/>
    <w:rsid w:val="00F226A0"/>
    <w:rsid w:val="00F22A6F"/>
    <w:rsid w:val="00F23367"/>
    <w:rsid w:val="00F23C41"/>
    <w:rsid w:val="00F241B6"/>
    <w:rsid w:val="00F246FA"/>
    <w:rsid w:val="00F2493B"/>
    <w:rsid w:val="00F24E79"/>
    <w:rsid w:val="00F25D49"/>
    <w:rsid w:val="00F2602B"/>
    <w:rsid w:val="00F276CF"/>
    <w:rsid w:val="00F308EC"/>
    <w:rsid w:val="00F30A43"/>
    <w:rsid w:val="00F30D9D"/>
    <w:rsid w:val="00F314E0"/>
    <w:rsid w:val="00F31D12"/>
    <w:rsid w:val="00F31F66"/>
    <w:rsid w:val="00F32F32"/>
    <w:rsid w:val="00F337B4"/>
    <w:rsid w:val="00F33BB4"/>
    <w:rsid w:val="00F33E39"/>
    <w:rsid w:val="00F34262"/>
    <w:rsid w:val="00F35D50"/>
    <w:rsid w:val="00F36B8E"/>
    <w:rsid w:val="00F371D0"/>
    <w:rsid w:val="00F37451"/>
    <w:rsid w:val="00F37956"/>
    <w:rsid w:val="00F37EE6"/>
    <w:rsid w:val="00F403E6"/>
    <w:rsid w:val="00F41675"/>
    <w:rsid w:val="00F44759"/>
    <w:rsid w:val="00F452C5"/>
    <w:rsid w:val="00F45857"/>
    <w:rsid w:val="00F50788"/>
    <w:rsid w:val="00F50BE2"/>
    <w:rsid w:val="00F50F25"/>
    <w:rsid w:val="00F511F7"/>
    <w:rsid w:val="00F51CBB"/>
    <w:rsid w:val="00F51F1B"/>
    <w:rsid w:val="00F528A4"/>
    <w:rsid w:val="00F531C9"/>
    <w:rsid w:val="00F53255"/>
    <w:rsid w:val="00F532D3"/>
    <w:rsid w:val="00F54177"/>
    <w:rsid w:val="00F54ACE"/>
    <w:rsid w:val="00F54BE0"/>
    <w:rsid w:val="00F55193"/>
    <w:rsid w:val="00F5524F"/>
    <w:rsid w:val="00F5531E"/>
    <w:rsid w:val="00F55AB3"/>
    <w:rsid w:val="00F55E3A"/>
    <w:rsid w:val="00F55FFF"/>
    <w:rsid w:val="00F560E9"/>
    <w:rsid w:val="00F57D54"/>
    <w:rsid w:val="00F606DE"/>
    <w:rsid w:val="00F608F6"/>
    <w:rsid w:val="00F60ADF"/>
    <w:rsid w:val="00F61B90"/>
    <w:rsid w:val="00F61E86"/>
    <w:rsid w:val="00F61FA1"/>
    <w:rsid w:val="00F6264A"/>
    <w:rsid w:val="00F630E4"/>
    <w:rsid w:val="00F642E7"/>
    <w:rsid w:val="00F64570"/>
    <w:rsid w:val="00F647DD"/>
    <w:rsid w:val="00F649A9"/>
    <w:rsid w:val="00F64B6A"/>
    <w:rsid w:val="00F651FC"/>
    <w:rsid w:val="00F65D5C"/>
    <w:rsid w:val="00F66574"/>
    <w:rsid w:val="00F66958"/>
    <w:rsid w:val="00F67F30"/>
    <w:rsid w:val="00F7053C"/>
    <w:rsid w:val="00F7055F"/>
    <w:rsid w:val="00F706D0"/>
    <w:rsid w:val="00F7083F"/>
    <w:rsid w:val="00F70AE6"/>
    <w:rsid w:val="00F70D60"/>
    <w:rsid w:val="00F7126D"/>
    <w:rsid w:val="00F74074"/>
    <w:rsid w:val="00F7442D"/>
    <w:rsid w:val="00F74AD2"/>
    <w:rsid w:val="00F75187"/>
    <w:rsid w:val="00F75470"/>
    <w:rsid w:val="00F76B98"/>
    <w:rsid w:val="00F805BC"/>
    <w:rsid w:val="00F80BB5"/>
    <w:rsid w:val="00F8151A"/>
    <w:rsid w:val="00F81E43"/>
    <w:rsid w:val="00F822B6"/>
    <w:rsid w:val="00F834DD"/>
    <w:rsid w:val="00F838E0"/>
    <w:rsid w:val="00F8409E"/>
    <w:rsid w:val="00F84CA9"/>
    <w:rsid w:val="00F85163"/>
    <w:rsid w:val="00F861F8"/>
    <w:rsid w:val="00F8643E"/>
    <w:rsid w:val="00F86942"/>
    <w:rsid w:val="00F87E5B"/>
    <w:rsid w:val="00F87E8A"/>
    <w:rsid w:val="00F90261"/>
    <w:rsid w:val="00F904E5"/>
    <w:rsid w:val="00F9099C"/>
    <w:rsid w:val="00F91497"/>
    <w:rsid w:val="00F93776"/>
    <w:rsid w:val="00F93C7C"/>
    <w:rsid w:val="00F940FB"/>
    <w:rsid w:val="00F952BF"/>
    <w:rsid w:val="00F9542E"/>
    <w:rsid w:val="00F956E2"/>
    <w:rsid w:val="00F957CF"/>
    <w:rsid w:val="00F969C5"/>
    <w:rsid w:val="00F96B2F"/>
    <w:rsid w:val="00F96EC0"/>
    <w:rsid w:val="00F97974"/>
    <w:rsid w:val="00FA00D3"/>
    <w:rsid w:val="00FA09DD"/>
    <w:rsid w:val="00FA0DA9"/>
    <w:rsid w:val="00FA2111"/>
    <w:rsid w:val="00FA2328"/>
    <w:rsid w:val="00FA29C1"/>
    <w:rsid w:val="00FA3D1C"/>
    <w:rsid w:val="00FA45BC"/>
    <w:rsid w:val="00FA4AEF"/>
    <w:rsid w:val="00FA4B36"/>
    <w:rsid w:val="00FA5B0D"/>
    <w:rsid w:val="00FA5FD0"/>
    <w:rsid w:val="00FA745F"/>
    <w:rsid w:val="00FA7976"/>
    <w:rsid w:val="00FB0116"/>
    <w:rsid w:val="00FB01E7"/>
    <w:rsid w:val="00FB0D14"/>
    <w:rsid w:val="00FB1691"/>
    <w:rsid w:val="00FB1B00"/>
    <w:rsid w:val="00FB1FA5"/>
    <w:rsid w:val="00FB2858"/>
    <w:rsid w:val="00FB2993"/>
    <w:rsid w:val="00FB40F5"/>
    <w:rsid w:val="00FB4714"/>
    <w:rsid w:val="00FB5A46"/>
    <w:rsid w:val="00FB5FA9"/>
    <w:rsid w:val="00FB67BD"/>
    <w:rsid w:val="00FB6B98"/>
    <w:rsid w:val="00FB6F54"/>
    <w:rsid w:val="00FB7278"/>
    <w:rsid w:val="00FB7B2F"/>
    <w:rsid w:val="00FC0302"/>
    <w:rsid w:val="00FC0365"/>
    <w:rsid w:val="00FC0445"/>
    <w:rsid w:val="00FC0978"/>
    <w:rsid w:val="00FC0A57"/>
    <w:rsid w:val="00FC12B8"/>
    <w:rsid w:val="00FC16E8"/>
    <w:rsid w:val="00FC180C"/>
    <w:rsid w:val="00FC26FB"/>
    <w:rsid w:val="00FC329D"/>
    <w:rsid w:val="00FC4225"/>
    <w:rsid w:val="00FC53D0"/>
    <w:rsid w:val="00FC58CF"/>
    <w:rsid w:val="00FC5A6E"/>
    <w:rsid w:val="00FC5DD6"/>
    <w:rsid w:val="00FC6755"/>
    <w:rsid w:val="00FC69F6"/>
    <w:rsid w:val="00FC6EFB"/>
    <w:rsid w:val="00FC7895"/>
    <w:rsid w:val="00FC7A69"/>
    <w:rsid w:val="00FD038E"/>
    <w:rsid w:val="00FD0F6C"/>
    <w:rsid w:val="00FD1695"/>
    <w:rsid w:val="00FD277A"/>
    <w:rsid w:val="00FD2ED4"/>
    <w:rsid w:val="00FD326C"/>
    <w:rsid w:val="00FD4C54"/>
    <w:rsid w:val="00FD5409"/>
    <w:rsid w:val="00FD5C22"/>
    <w:rsid w:val="00FD70E7"/>
    <w:rsid w:val="00FE0139"/>
    <w:rsid w:val="00FE05FF"/>
    <w:rsid w:val="00FE0BD5"/>
    <w:rsid w:val="00FE1452"/>
    <w:rsid w:val="00FE1D91"/>
    <w:rsid w:val="00FE20AA"/>
    <w:rsid w:val="00FE3588"/>
    <w:rsid w:val="00FE3A14"/>
    <w:rsid w:val="00FE3B4B"/>
    <w:rsid w:val="00FE47EA"/>
    <w:rsid w:val="00FE4CC6"/>
    <w:rsid w:val="00FE5369"/>
    <w:rsid w:val="00FE57BF"/>
    <w:rsid w:val="00FE57FC"/>
    <w:rsid w:val="00FE617F"/>
    <w:rsid w:val="00FE66B3"/>
    <w:rsid w:val="00FE6DA0"/>
    <w:rsid w:val="00FE7212"/>
    <w:rsid w:val="00FE7582"/>
    <w:rsid w:val="00FE77BE"/>
    <w:rsid w:val="00FE7CE3"/>
    <w:rsid w:val="00FF0554"/>
    <w:rsid w:val="00FF0660"/>
    <w:rsid w:val="00FF1226"/>
    <w:rsid w:val="00FF12B8"/>
    <w:rsid w:val="00FF1400"/>
    <w:rsid w:val="00FF1A36"/>
    <w:rsid w:val="00FF1C7C"/>
    <w:rsid w:val="00FF21F5"/>
    <w:rsid w:val="00FF270D"/>
    <w:rsid w:val="00FF28CA"/>
    <w:rsid w:val="00FF2C27"/>
    <w:rsid w:val="00FF33E0"/>
    <w:rsid w:val="00FF4970"/>
    <w:rsid w:val="00FF50BD"/>
    <w:rsid w:val="00FF5E37"/>
    <w:rsid w:val="00FF5FC4"/>
    <w:rsid w:val="01B4A6ED"/>
    <w:rsid w:val="01C78A2E"/>
    <w:rsid w:val="02C272E2"/>
    <w:rsid w:val="02DDE08C"/>
    <w:rsid w:val="0307E9E3"/>
    <w:rsid w:val="05ECFF66"/>
    <w:rsid w:val="0703B82E"/>
    <w:rsid w:val="094337C8"/>
    <w:rsid w:val="0BB4F885"/>
    <w:rsid w:val="0BB509A2"/>
    <w:rsid w:val="0C24D2D5"/>
    <w:rsid w:val="0CC062DD"/>
    <w:rsid w:val="0CD80FEA"/>
    <w:rsid w:val="0D2B3547"/>
    <w:rsid w:val="0D4D8EE9"/>
    <w:rsid w:val="0D81CDB4"/>
    <w:rsid w:val="0E04A6B4"/>
    <w:rsid w:val="0EF766E9"/>
    <w:rsid w:val="0F883D8F"/>
    <w:rsid w:val="100FEDD3"/>
    <w:rsid w:val="11CAEDBD"/>
    <w:rsid w:val="1205458D"/>
    <w:rsid w:val="138B4357"/>
    <w:rsid w:val="1405B2CC"/>
    <w:rsid w:val="14B8F4E4"/>
    <w:rsid w:val="15315E25"/>
    <w:rsid w:val="15A30CCF"/>
    <w:rsid w:val="1648DECE"/>
    <w:rsid w:val="164AF80B"/>
    <w:rsid w:val="186AD50E"/>
    <w:rsid w:val="187C5203"/>
    <w:rsid w:val="18A4C20C"/>
    <w:rsid w:val="18A5C685"/>
    <w:rsid w:val="1ABC0FEA"/>
    <w:rsid w:val="1B932CDF"/>
    <w:rsid w:val="1BBEFA5A"/>
    <w:rsid w:val="1BC047A0"/>
    <w:rsid w:val="1C2EFB86"/>
    <w:rsid w:val="1C84D466"/>
    <w:rsid w:val="1D802BCC"/>
    <w:rsid w:val="1DB34C69"/>
    <w:rsid w:val="1DC2B988"/>
    <w:rsid w:val="1E57B042"/>
    <w:rsid w:val="1F340A32"/>
    <w:rsid w:val="1F3A2879"/>
    <w:rsid w:val="1F64E27A"/>
    <w:rsid w:val="1FB5EE4E"/>
    <w:rsid w:val="20A85CA3"/>
    <w:rsid w:val="20E82B5A"/>
    <w:rsid w:val="217D39A1"/>
    <w:rsid w:val="227D4B47"/>
    <w:rsid w:val="22CBF760"/>
    <w:rsid w:val="2441A661"/>
    <w:rsid w:val="24DDC965"/>
    <w:rsid w:val="25300EDA"/>
    <w:rsid w:val="25CD331E"/>
    <w:rsid w:val="268747BD"/>
    <w:rsid w:val="278FACD2"/>
    <w:rsid w:val="27FB7F9B"/>
    <w:rsid w:val="28120401"/>
    <w:rsid w:val="281B49CF"/>
    <w:rsid w:val="2951C5AE"/>
    <w:rsid w:val="29AF375A"/>
    <w:rsid w:val="29B2BEBD"/>
    <w:rsid w:val="29D8F6D7"/>
    <w:rsid w:val="29E877E7"/>
    <w:rsid w:val="29F2F358"/>
    <w:rsid w:val="2A530A20"/>
    <w:rsid w:val="2AA2067E"/>
    <w:rsid w:val="2CF1F240"/>
    <w:rsid w:val="2D887F48"/>
    <w:rsid w:val="2E653F4E"/>
    <w:rsid w:val="2ECB6DE2"/>
    <w:rsid w:val="2F4C04E0"/>
    <w:rsid w:val="319522A3"/>
    <w:rsid w:val="31B087A0"/>
    <w:rsid w:val="31E00C9A"/>
    <w:rsid w:val="3204DFCA"/>
    <w:rsid w:val="32A6F84D"/>
    <w:rsid w:val="32AF646F"/>
    <w:rsid w:val="32F9F64F"/>
    <w:rsid w:val="3319DCB8"/>
    <w:rsid w:val="337C6012"/>
    <w:rsid w:val="33C7A991"/>
    <w:rsid w:val="34CAF81E"/>
    <w:rsid w:val="3529EA92"/>
    <w:rsid w:val="3679B4BF"/>
    <w:rsid w:val="3679E535"/>
    <w:rsid w:val="3734CF8F"/>
    <w:rsid w:val="3775BB1F"/>
    <w:rsid w:val="380E74BF"/>
    <w:rsid w:val="395B2C39"/>
    <w:rsid w:val="3A009AB9"/>
    <w:rsid w:val="3A123C4B"/>
    <w:rsid w:val="3A779BD9"/>
    <w:rsid w:val="3D37C07F"/>
    <w:rsid w:val="3D845CD9"/>
    <w:rsid w:val="3F5E52E3"/>
    <w:rsid w:val="4027E2FE"/>
    <w:rsid w:val="40AB145A"/>
    <w:rsid w:val="41D45488"/>
    <w:rsid w:val="41DE17E7"/>
    <w:rsid w:val="4246EA89"/>
    <w:rsid w:val="42E16D65"/>
    <w:rsid w:val="43488AE0"/>
    <w:rsid w:val="436C8735"/>
    <w:rsid w:val="46745974"/>
    <w:rsid w:val="47343A54"/>
    <w:rsid w:val="473CCD6B"/>
    <w:rsid w:val="4990EDD4"/>
    <w:rsid w:val="49D4D3D5"/>
    <w:rsid w:val="4AD17A62"/>
    <w:rsid w:val="4B904F59"/>
    <w:rsid w:val="4C72AD37"/>
    <w:rsid w:val="4C85F093"/>
    <w:rsid w:val="4D762FE1"/>
    <w:rsid w:val="4F47FF35"/>
    <w:rsid w:val="522A979E"/>
    <w:rsid w:val="52EE5E09"/>
    <w:rsid w:val="53727498"/>
    <w:rsid w:val="542E1486"/>
    <w:rsid w:val="54FD41F4"/>
    <w:rsid w:val="56A355FA"/>
    <w:rsid w:val="56F64264"/>
    <w:rsid w:val="5720AB77"/>
    <w:rsid w:val="57E39975"/>
    <w:rsid w:val="582FAC42"/>
    <w:rsid w:val="594BF71E"/>
    <w:rsid w:val="59B2B029"/>
    <w:rsid w:val="5AB88917"/>
    <w:rsid w:val="5C5F6251"/>
    <w:rsid w:val="5DC436E6"/>
    <w:rsid w:val="600B4005"/>
    <w:rsid w:val="607452AF"/>
    <w:rsid w:val="60E43141"/>
    <w:rsid w:val="62355622"/>
    <w:rsid w:val="6293A840"/>
    <w:rsid w:val="6347334D"/>
    <w:rsid w:val="641A1EF9"/>
    <w:rsid w:val="64309D52"/>
    <w:rsid w:val="644072C9"/>
    <w:rsid w:val="64FB971D"/>
    <w:rsid w:val="656BCC55"/>
    <w:rsid w:val="687A54B7"/>
    <w:rsid w:val="68B8B454"/>
    <w:rsid w:val="69ECE2FF"/>
    <w:rsid w:val="6A0623E8"/>
    <w:rsid w:val="6AD5F801"/>
    <w:rsid w:val="6D53CF6C"/>
    <w:rsid w:val="6E6CF1F0"/>
    <w:rsid w:val="6EB0FE38"/>
    <w:rsid w:val="6EE86D09"/>
    <w:rsid w:val="7139F001"/>
    <w:rsid w:val="718AA25B"/>
    <w:rsid w:val="720611A9"/>
    <w:rsid w:val="73D522DD"/>
    <w:rsid w:val="778F5ABB"/>
    <w:rsid w:val="77A2C42C"/>
    <w:rsid w:val="77CCFEC8"/>
    <w:rsid w:val="790BE8CC"/>
    <w:rsid w:val="791ABEE6"/>
    <w:rsid w:val="791F6D27"/>
    <w:rsid w:val="793DDCB6"/>
    <w:rsid w:val="796B0E03"/>
    <w:rsid w:val="7A6D2C4A"/>
    <w:rsid w:val="7A94F71F"/>
    <w:rsid w:val="7B3A51F8"/>
    <w:rsid w:val="7B6C2593"/>
    <w:rsid w:val="7D99D7CB"/>
    <w:rsid w:val="7DC4B1C6"/>
    <w:rsid w:val="7DD6D661"/>
    <w:rsid w:val="7E2F8BFE"/>
    <w:rsid w:val="7FAE28E5"/>
    <w:rsid w:val="7FCC2ADF"/>
  </w:rsids>
  <m:mathPr>
    <m:mathFont m:val="Cambria Math"/>
    <m:brkBin m:val="before"/>
    <m:brkBinSub m:val="--"/>
    <m:smallFrac m:val="0"/>
    <m:dispDef/>
    <m:lMargin m:val="0"/>
    <m:rMargin m:val="0"/>
    <m:defJc m:val="centerGroup"/>
    <m:wrapIndent m:val="1440"/>
    <m:intLim m:val="subSup"/>
    <m:naryLim m:val="undOvr"/>
  </m:mathPr>
  <w:themeFontLang w:val="de-DE" w:eastAsia="ja-JP"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5848476F"/>
  <w14:defaultImageDpi w14:val="32767"/>
  <w15:docId w15:val="{FEACF22A-01D7-4CF0-BC89-7C9D4966CC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de" w:eastAsia="de-DE" w:bidi="ar-SA"/>
      </w:rPr>
    </w:rPrDefault>
    <w:pPrDefault>
      <w:pP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E56C4F"/>
    <w:pPr>
      <w:spacing w:after="5" w:line="415" w:lineRule="auto"/>
      <w:ind w:right="28" w:firstLine="340"/>
      <w:jc w:val="both"/>
    </w:pPr>
    <w:rPr>
      <w:rFonts w:ascii="Garamond" w:hAnsi="Garamond"/>
      <w:sz w:val="24"/>
    </w:rPr>
  </w:style>
  <w:style w:type="paragraph" w:styleId="berschrift1">
    <w:name w:val="heading 1"/>
    <w:basedOn w:val="Standard"/>
    <w:next w:val="Standard"/>
    <w:link w:val="berschrift1Zchn"/>
    <w:uiPriority w:val="9"/>
    <w:qFormat/>
    <w:rsid w:val="00AA0E86"/>
    <w:pPr>
      <w:keepNext/>
      <w:keepLines/>
      <w:spacing w:after="100" w:line="259" w:lineRule="auto"/>
      <w:ind w:left="11" w:right="0" w:hanging="11"/>
      <w:outlineLvl w:val="0"/>
    </w:pPr>
    <w:rPr>
      <w:sz w:val="40"/>
      <w:szCs w:val="40"/>
    </w:rPr>
  </w:style>
  <w:style w:type="paragraph" w:styleId="berschrift2">
    <w:name w:val="heading 2"/>
    <w:basedOn w:val="berschrift1"/>
    <w:next w:val="Standard"/>
    <w:uiPriority w:val="9"/>
    <w:unhideWhenUsed/>
    <w:qFormat/>
    <w:rsid w:val="00AA0E86"/>
    <w:pPr>
      <w:outlineLvl w:val="1"/>
    </w:pPr>
    <w:rPr>
      <w:sz w:val="32"/>
      <w:szCs w:val="32"/>
    </w:rPr>
  </w:style>
  <w:style w:type="paragraph" w:styleId="berschrift3">
    <w:name w:val="heading 3"/>
    <w:basedOn w:val="berschrift2"/>
    <w:next w:val="Standard"/>
    <w:uiPriority w:val="9"/>
    <w:unhideWhenUsed/>
    <w:qFormat/>
    <w:rsid w:val="00AA0E86"/>
    <w:pPr>
      <w:outlineLvl w:val="2"/>
    </w:pPr>
    <w:rPr>
      <w:color w:val="434343"/>
      <w:sz w:val="28"/>
      <w:szCs w:val="28"/>
    </w:rPr>
  </w:style>
  <w:style w:type="paragraph" w:styleId="berschrift4">
    <w:name w:val="heading 4"/>
    <w:basedOn w:val="berschrift3"/>
    <w:next w:val="Standard"/>
    <w:uiPriority w:val="9"/>
    <w:unhideWhenUsed/>
    <w:qFormat/>
    <w:rsid w:val="00AA0E86"/>
    <w:pPr>
      <w:outlineLvl w:val="3"/>
    </w:pPr>
    <w:rPr>
      <w:color w:val="666666"/>
      <w:szCs w:val="24"/>
    </w:rPr>
  </w:style>
  <w:style w:type="paragraph" w:styleId="berschrift5">
    <w:name w:val="heading 5"/>
    <w:basedOn w:val="Standard"/>
    <w:next w:val="Standard"/>
    <w:uiPriority w:val="9"/>
    <w:semiHidden/>
    <w:unhideWhenUsed/>
    <w:qFormat/>
    <w:pPr>
      <w:keepNext/>
      <w:keepLines/>
      <w:spacing w:before="240" w:after="80"/>
      <w:outlineLvl w:val="4"/>
    </w:pPr>
    <w:rPr>
      <w:color w:val="666666"/>
      <w:sz w:val="22"/>
    </w:rPr>
  </w:style>
  <w:style w:type="paragraph" w:styleId="berschrift6">
    <w:name w:val="heading 6"/>
    <w:basedOn w:val="Standard"/>
    <w:next w:val="Standard"/>
    <w:uiPriority w:val="9"/>
    <w:semiHidden/>
    <w:unhideWhenUsed/>
    <w:qFormat/>
    <w:pPr>
      <w:keepNext/>
      <w:keepLines/>
      <w:spacing w:before="240" w:after="80"/>
      <w:outlineLvl w:val="5"/>
    </w:pPr>
    <w:rPr>
      <w:i/>
      <w:color w:val="666666"/>
      <w:sz w:val="22"/>
    </w:rPr>
  </w:style>
  <w:style w:type="paragraph" w:styleId="berschrift7">
    <w:name w:val="heading 7"/>
    <w:basedOn w:val="Standard"/>
    <w:next w:val="Standard"/>
    <w:link w:val="berschrift7Zchn"/>
    <w:uiPriority w:val="9"/>
    <w:semiHidden/>
    <w:unhideWhenUsed/>
    <w:qFormat/>
    <w:rsid w:val="00BF6DC7"/>
    <w:pPr>
      <w:keepNext/>
      <w:keepLines/>
      <w:spacing w:before="40" w:after="0"/>
      <w:outlineLvl w:val="6"/>
    </w:pPr>
    <w:rPr>
      <w:rFonts w:asciiTheme="majorHAnsi" w:eastAsiaTheme="majorEastAsia" w:hAnsiTheme="majorHAnsi" w:cstheme="majorBidi"/>
      <w:i/>
      <w:iCs/>
      <w:color w:val="243F60" w:themeColor="accent1" w:themeShade="7F"/>
    </w:rPr>
  </w:style>
  <w:style w:type="paragraph" w:styleId="berschrift8">
    <w:name w:val="heading 8"/>
    <w:basedOn w:val="Standard"/>
    <w:next w:val="Standard"/>
    <w:link w:val="berschrift8Zchn"/>
    <w:uiPriority w:val="9"/>
    <w:semiHidden/>
    <w:unhideWhenUsed/>
    <w:qFormat/>
    <w:rsid w:val="00BF6DC7"/>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BF6DC7"/>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table" w:customStyle="1" w:styleId="NormalTable0">
    <w:name w:val="Normal Table0"/>
    <w:tblPr>
      <w:tblCellMar>
        <w:top w:w="0" w:type="dxa"/>
        <w:left w:w="0" w:type="dxa"/>
        <w:bottom w:w="0" w:type="dxa"/>
        <w:right w:w="0" w:type="dxa"/>
      </w:tblCellMar>
    </w:tblPr>
  </w:style>
  <w:style w:type="paragraph" w:styleId="Titel">
    <w:name w:val="Title"/>
    <w:basedOn w:val="Standard"/>
    <w:next w:val="Standard"/>
    <w:uiPriority w:val="10"/>
    <w:qFormat/>
    <w:pPr>
      <w:keepNext/>
      <w:keepLines/>
      <w:spacing w:after="60"/>
    </w:pPr>
    <w:rPr>
      <w:sz w:val="52"/>
      <w:szCs w:val="52"/>
    </w:rPr>
  </w:style>
  <w:style w:type="paragraph" w:styleId="Untertitel">
    <w:name w:val="Subtitle"/>
    <w:basedOn w:val="Standard"/>
    <w:next w:val="Standard"/>
    <w:uiPriority w:val="11"/>
    <w:qFormat/>
    <w:pPr>
      <w:keepNext/>
      <w:keepLines/>
      <w:spacing w:after="320"/>
    </w:pPr>
    <w:rPr>
      <w:rFonts w:ascii="Arial" w:hAnsi="Arial"/>
      <w:color w:val="666666"/>
      <w:sz w:val="30"/>
      <w:szCs w:val="30"/>
    </w:rPr>
  </w:style>
  <w:style w:type="table" w:customStyle="1" w:styleId="a">
    <w:basedOn w:val="NormalTable0"/>
    <w:tblPr>
      <w:tblStyleRowBandSize w:val="1"/>
      <w:tblStyleColBandSize w:val="1"/>
      <w:tblCellMar>
        <w:top w:w="100" w:type="dxa"/>
        <w:left w:w="100" w:type="dxa"/>
        <w:bottom w:w="100" w:type="dxa"/>
        <w:right w:w="100" w:type="dxa"/>
      </w:tblCellMar>
    </w:tblPr>
  </w:style>
  <w:style w:type="table" w:customStyle="1" w:styleId="a0">
    <w:basedOn w:val="NormalTable0"/>
    <w:tblPr>
      <w:tblStyleRowBandSize w:val="1"/>
      <w:tblStyleColBandSize w:val="1"/>
      <w:tblCellMar>
        <w:top w:w="100" w:type="dxa"/>
        <w:left w:w="100" w:type="dxa"/>
        <w:bottom w:w="100" w:type="dxa"/>
        <w:right w:w="100" w:type="dxa"/>
      </w:tblCellMar>
    </w:tblPr>
  </w:style>
  <w:style w:type="table" w:customStyle="1" w:styleId="a1">
    <w:basedOn w:val="NormalTable0"/>
    <w:tblPr>
      <w:tblStyleRowBandSize w:val="1"/>
      <w:tblStyleColBandSize w:val="1"/>
      <w:tblCellMar>
        <w:top w:w="100" w:type="dxa"/>
        <w:left w:w="100" w:type="dxa"/>
        <w:bottom w:w="100" w:type="dxa"/>
        <w:right w:w="100" w:type="dxa"/>
      </w:tblCellMar>
    </w:tblPr>
  </w:style>
  <w:style w:type="table" w:customStyle="1" w:styleId="a2">
    <w:basedOn w:val="NormalTable0"/>
    <w:tblPr>
      <w:tblStyleRowBandSize w:val="1"/>
      <w:tblStyleColBandSize w:val="1"/>
      <w:tblCellMar>
        <w:top w:w="100" w:type="dxa"/>
        <w:left w:w="100" w:type="dxa"/>
        <w:bottom w:w="100" w:type="dxa"/>
        <w:right w:w="100" w:type="dxa"/>
      </w:tblCellMar>
    </w:tblPr>
  </w:style>
  <w:style w:type="table" w:customStyle="1" w:styleId="a3">
    <w:basedOn w:val="NormalTable0"/>
    <w:tblPr>
      <w:tblStyleRowBandSize w:val="1"/>
      <w:tblStyleColBandSize w:val="1"/>
      <w:tblCellMar>
        <w:top w:w="100" w:type="dxa"/>
        <w:left w:w="100" w:type="dxa"/>
        <w:bottom w:w="100" w:type="dxa"/>
        <w:right w:w="100" w:type="dxa"/>
      </w:tblCellMar>
    </w:tblPr>
  </w:style>
  <w:style w:type="table" w:customStyle="1" w:styleId="a4">
    <w:basedOn w:val="NormalTable0"/>
    <w:tblPr>
      <w:tblStyleRowBandSize w:val="1"/>
      <w:tblStyleColBandSize w:val="1"/>
      <w:tblCellMar>
        <w:top w:w="100" w:type="dxa"/>
        <w:left w:w="100" w:type="dxa"/>
        <w:bottom w:w="100" w:type="dxa"/>
        <w:right w:w="100" w:type="dxa"/>
      </w:tblCellMar>
    </w:tblPr>
  </w:style>
  <w:style w:type="table" w:customStyle="1" w:styleId="a5">
    <w:basedOn w:val="NormalTable0"/>
    <w:tblPr>
      <w:tblStyleRowBandSize w:val="1"/>
      <w:tblStyleColBandSize w:val="1"/>
      <w:tblCellMar>
        <w:top w:w="100" w:type="dxa"/>
        <w:left w:w="100" w:type="dxa"/>
        <w:bottom w:w="100" w:type="dxa"/>
        <w:right w:w="100" w:type="dxa"/>
      </w:tblCellMar>
    </w:tblPr>
  </w:style>
  <w:style w:type="table" w:customStyle="1" w:styleId="a6">
    <w:basedOn w:val="NormalTable0"/>
    <w:tblPr>
      <w:tblStyleRowBandSize w:val="1"/>
      <w:tblStyleColBandSize w:val="1"/>
      <w:tblCellMar>
        <w:top w:w="100" w:type="dxa"/>
        <w:left w:w="100" w:type="dxa"/>
        <w:bottom w:w="100" w:type="dxa"/>
        <w:right w:w="100" w:type="dxa"/>
      </w:tblCellMar>
    </w:tblPr>
  </w:style>
  <w:style w:type="table" w:customStyle="1" w:styleId="a7">
    <w:basedOn w:val="NormalTable0"/>
    <w:tblPr>
      <w:tblStyleRowBandSize w:val="1"/>
      <w:tblStyleColBandSize w:val="1"/>
      <w:tblCellMar>
        <w:top w:w="15" w:type="dxa"/>
        <w:left w:w="15" w:type="dxa"/>
        <w:bottom w:w="15" w:type="dxa"/>
        <w:right w:w="15" w:type="dxa"/>
      </w:tblCellMar>
    </w:tblPr>
  </w:style>
  <w:style w:type="table" w:customStyle="1" w:styleId="a8">
    <w:basedOn w:val="NormalTable0"/>
    <w:tblPr>
      <w:tblStyleRowBandSize w:val="1"/>
      <w:tblStyleColBandSize w:val="1"/>
      <w:tblCellMar>
        <w:top w:w="15" w:type="dxa"/>
        <w:left w:w="15" w:type="dxa"/>
        <w:bottom w:w="15" w:type="dxa"/>
        <w:right w:w="15" w:type="dxa"/>
      </w:tblCellMar>
    </w:tblPr>
  </w:style>
  <w:style w:type="table" w:customStyle="1" w:styleId="a9">
    <w:basedOn w:val="NormalTable0"/>
    <w:tblPr>
      <w:tblStyleRowBandSize w:val="1"/>
      <w:tblStyleColBandSize w:val="1"/>
      <w:tblCellMar>
        <w:top w:w="15" w:type="dxa"/>
        <w:left w:w="15" w:type="dxa"/>
        <w:bottom w:w="15" w:type="dxa"/>
        <w:right w:w="15" w:type="dxa"/>
      </w:tblCellMar>
    </w:tblPr>
  </w:style>
  <w:style w:type="table" w:customStyle="1" w:styleId="aa">
    <w:basedOn w:val="NormalTable0"/>
    <w:tblPr>
      <w:tblStyleRowBandSize w:val="1"/>
      <w:tblStyleColBandSize w:val="1"/>
      <w:tblCellMar>
        <w:top w:w="15" w:type="dxa"/>
        <w:left w:w="15" w:type="dxa"/>
        <w:bottom w:w="15" w:type="dxa"/>
        <w:right w:w="15" w:type="dxa"/>
      </w:tblCellMar>
    </w:tblPr>
  </w:style>
  <w:style w:type="character" w:styleId="Platzhaltertext">
    <w:name w:val="Placeholder Text"/>
    <w:basedOn w:val="Absatz-Standardschriftart"/>
    <w:uiPriority w:val="99"/>
    <w:semiHidden/>
    <w:rsid w:val="00723AE3"/>
    <w:rPr>
      <w:color w:val="808080"/>
    </w:rPr>
  </w:style>
  <w:style w:type="paragraph" w:styleId="KeinLeerraum">
    <w:name w:val="No Spacing"/>
    <w:uiPriority w:val="1"/>
    <w:qFormat/>
    <w:rsid w:val="00204311"/>
    <w:pPr>
      <w:spacing w:line="240" w:lineRule="auto"/>
      <w:ind w:right="28" w:firstLine="340"/>
      <w:jc w:val="both"/>
    </w:pPr>
    <w:rPr>
      <w:rFonts w:ascii="Garamond" w:hAnsi="Garamond"/>
      <w:sz w:val="24"/>
    </w:rPr>
  </w:style>
  <w:style w:type="paragraph" w:styleId="Listenabsatz">
    <w:name w:val="List Paragraph"/>
    <w:basedOn w:val="Standard"/>
    <w:uiPriority w:val="34"/>
    <w:qFormat/>
    <w:rsid w:val="007976C5"/>
    <w:pPr>
      <w:ind w:left="720"/>
      <w:contextualSpacing/>
    </w:pPr>
  </w:style>
  <w:style w:type="table" w:styleId="Tabellenraster">
    <w:name w:val="Table Grid"/>
    <w:basedOn w:val="NormaleTabelle"/>
    <w:uiPriority w:val="39"/>
    <w:rsid w:val="00C92848"/>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Kommentarzeichen">
    <w:name w:val="annotation reference"/>
    <w:basedOn w:val="Absatz-Standardschriftart"/>
    <w:uiPriority w:val="99"/>
    <w:semiHidden/>
    <w:unhideWhenUsed/>
    <w:rsid w:val="00A71C4B"/>
    <w:rPr>
      <w:sz w:val="16"/>
      <w:szCs w:val="16"/>
    </w:rPr>
  </w:style>
  <w:style w:type="paragraph" w:styleId="Kommentartext">
    <w:name w:val="annotation text"/>
    <w:basedOn w:val="Standard"/>
    <w:link w:val="KommentartextZchn"/>
    <w:uiPriority w:val="99"/>
    <w:unhideWhenUsed/>
    <w:rsid w:val="00A71C4B"/>
    <w:pPr>
      <w:spacing w:line="240" w:lineRule="auto"/>
    </w:pPr>
    <w:rPr>
      <w:sz w:val="20"/>
      <w:szCs w:val="20"/>
    </w:rPr>
  </w:style>
  <w:style w:type="character" w:customStyle="1" w:styleId="KommentartextZchn">
    <w:name w:val="Kommentartext Zchn"/>
    <w:basedOn w:val="Absatz-Standardschriftart"/>
    <w:link w:val="Kommentartext"/>
    <w:uiPriority w:val="99"/>
    <w:rsid w:val="00A71C4B"/>
    <w:rPr>
      <w:rFonts w:ascii="Garamond" w:hAnsi="Garamond"/>
      <w:sz w:val="20"/>
      <w:szCs w:val="20"/>
    </w:rPr>
  </w:style>
  <w:style w:type="paragraph" w:styleId="Kommentarthema">
    <w:name w:val="annotation subject"/>
    <w:basedOn w:val="Kommentartext"/>
    <w:next w:val="Kommentartext"/>
    <w:link w:val="KommentarthemaZchn"/>
    <w:uiPriority w:val="99"/>
    <w:semiHidden/>
    <w:unhideWhenUsed/>
    <w:rsid w:val="00A71C4B"/>
    <w:rPr>
      <w:b/>
      <w:bCs/>
    </w:rPr>
  </w:style>
  <w:style w:type="character" w:customStyle="1" w:styleId="KommentarthemaZchn">
    <w:name w:val="Kommentarthema Zchn"/>
    <w:basedOn w:val="KommentartextZchn"/>
    <w:link w:val="Kommentarthema"/>
    <w:uiPriority w:val="99"/>
    <w:semiHidden/>
    <w:rsid w:val="00A71C4B"/>
    <w:rPr>
      <w:rFonts w:ascii="Garamond" w:hAnsi="Garamond"/>
      <w:b/>
      <w:bCs/>
      <w:sz w:val="20"/>
      <w:szCs w:val="20"/>
    </w:rPr>
  </w:style>
  <w:style w:type="paragraph" w:styleId="Sprechblasentext">
    <w:name w:val="Balloon Text"/>
    <w:basedOn w:val="Standard"/>
    <w:link w:val="SprechblasentextZchn"/>
    <w:uiPriority w:val="99"/>
    <w:semiHidden/>
    <w:unhideWhenUsed/>
    <w:rsid w:val="00A71C4B"/>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A71C4B"/>
    <w:rPr>
      <w:rFonts w:ascii="Segoe UI" w:hAnsi="Segoe UI" w:cs="Segoe UI"/>
      <w:sz w:val="18"/>
      <w:szCs w:val="18"/>
    </w:rPr>
  </w:style>
  <w:style w:type="paragraph" w:styleId="Kopfzeile">
    <w:name w:val="header"/>
    <w:basedOn w:val="Standard"/>
    <w:link w:val="KopfzeileZchn"/>
    <w:uiPriority w:val="99"/>
    <w:unhideWhenUsed/>
    <w:rsid w:val="006F58A8"/>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6F58A8"/>
    <w:rPr>
      <w:rFonts w:ascii="Garamond" w:hAnsi="Garamond"/>
      <w:sz w:val="24"/>
    </w:rPr>
  </w:style>
  <w:style w:type="paragraph" w:styleId="Fuzeile">
    <w:name w:val="footer"/>
    <w:basedOn w:val="Standard"/>
    <w:link w:val="FuzeileZchn"/>
    <w:uiPriority w:val="99"/>
    <w:unhideWhenUsed/>
    <w:rsid w:val="006F58A8"/>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6F58A8"/>
    <w:rPr>
      <w:rFonts w:ascii="Garamond" w:hAnsi="Garamond"/>
      <w:sz w:val="24"/>
    </w:rPr>
  </w:style>
  <w:style w:type="character" w:styleId="Zeilennummer">
    <w:name w:val="line number"/>
    <w:basedOn w:val="Absatz-Standardschriftart"/>
    <w:uiPriority w:val="99"/>
    <w:semiHidden/>
    <w:unhideWhenUsed/>
    <w:rsid w:val="00E56C4F"/>
  </w:style>
  <w:style w:type="paragraph" w:styleId="Beschriftung">
    <w:name w:val="caption"/>
    <w:basedOn w:val="Standard"/>
    <w:next w:val="Standard"/>
    <w:uiPriority w:val="35"/>
    <w:unhideWhenUsed/>
    <w:qFormat/>
    <w:rsid w:val="001F4FEB"/>
    <w:pPr>
      <w:spacing w:after="200" w:line="240" w:lineRule="auto"/>
      <w:ind w:right="30" w:firstLine="341"/>
    </w:pPr>
    <w:rPr>
      <w:rFonts w:ascii="Cambria" w:eastAsia="Cambria" w:hAnsi="Cambria" w:cs="Cambria"/>
      <w:i/>
      <w:iCs/>
      <w:szCs w:val="18"/>
      <w:lang w:val="de-DE"/>
    </w:rPr>
  </w:style>
  <w:style w:type="paragraph" w:customStyle="1" w:styleId="paragraph">
    <w:name w:val="paragraph"/>
    <w:basedOn w:val="Standard"/>
    <w:rsid w:val="0012598E"/>
    <w:pPr>
      <w:spacing w:before="100" w:beforeAutospacing="1" w:after="100" w:afterAutospacing="1" w:line="240" w:lineRule="auto"/>
      <w:ind w:right="0" w:firstLine="0"/>
      <w:jc w:val="left"/>
    </w:pPr>
    <w:rPr>
      <w:rFonts w:ascii="Times New Roman" w:eastAsia="Times New Roman" w:hAnsi="Times New Roman" w:cs="Times New Roman"/>
      <w:szCs w:val="24"/>
      <w:lang w:val="de-DE"/>
    </w:rPr>
  </w:style>
  <w:style w:type="character" w:customStyle="1" w:styleId="normaltextrun">
    <w:name w:val="normaltextrun"/>
    <w:basedOn w:val="Absatz-Standardschriftart"/>
    <w:rsid w:val="0012598E"/>
  </w:style>
  <w:style w:type="character" w:customStyle="1" w:styleId="eop">
    <w:name w:val="eop"/>
    <w:basedOn w:val="Absatz-Standardschriftart"/>
    <w:rsid w:val="0012598E"/>
  </w:style>
  <w:style w:type="paragraph" w:styleId="Funotentext">
    <w:name w:val="footnote text"/>
    <w:basedOn w:val="Standard"/>
    <w:link w:val="FunotentextZchn"/>
    <w:uiPriority w:val="99"/>
    <w:semiHidden/>
    <w:unhideWhenUsed/>
    <w:rsid w:val="00E6232B"/>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E6232B"/>
    <w:rPr>
      <w:rFonts w:ascii="Garamond" w:hAnsi="Garamond"/>
      <w:sz w:val="20"/>
      <w:szCs w:val="20"/>
    </w:rPr>
  </w:style>
  <w:style w:type="character" w:styleId="Funotenzeichen">
    <w:name w:val="footnote reference"/>
    <w:basedOn w:val="Absatz-Standardschriftart"/>
    <w:uiPriority w:val="99"/>
    <w:semiHidden/>
    <w:unhideWhenUsed/>
    <w:rsid w:val="00E6232B"/>
    <w:rPr>
      <w:vertAlign w:val="superscript"/>
    </w:rPr>
  </w:style>
  <w:style w:type="character" w:customStyle="1" w:styleId="berschrift7Zchn">
    <w:name w:val="Überschrift 7 Zchn"/>
    <w:basedOn w:val="Absatz-Standardschriftart"/>
    <w:link w:val="berschrift7"/>
    <w:uiPriority w:val="9"/>
    <w:semiHidden/>
    <w:rsid w:val="00BF6DC7"/>
    <w:rPr>
      <w:rFonts w:asciiTheme="majorHAnsi" w:eastAsiaTheme="majorEastAsia" w:hAnsiTheme="majorHAnsi" w:cstheme="majorBidi"/>
      <w:i/>
      <w:iCs/>
      <w:color w:val="243F60" w:themeColor="accent1" w:themeShade="7F"/>
      <w:sz w:val="24"/>
    </w:rPr>
  </w:style>
  <w:style w:type="character" w:customStyle="1" w:styleId="berschrift8Zchn">
    <w:name w:val="Überschrift 8 Zchn"/>
    <w:basedOn w:val="Absatz-Standardschriftart"/>
    <w:link w:val="berschrift8"/>
    <w:uiPriority w:val="9"/>
    <w:semiHidden/>
    <w:rsid w:val="00BF6DC7"/>
    <w:rPr>
      <w:rFonts w:asciiTheme="majorHAnsi" w:eastAsiaTheme="majorEastAsia" w:hAnsiTheme="majorHAnsi" w:cstheme="majorBidi"/>
      <w:color w:val="272727" w:themeColor="text1" w:themeTint="D8"/>
      <w:sz w:val="21"/>
      <w:szCs w:val="21"/>
    </w:rPr>
  </w:style>
  <w:style w:type="character" w:customStyle="1" w:styleId="berschrift9Zchn">
    <w:name w:val="Überschrift 9 Zchn"/>
    <w:basedOn w:val="Absatz-Standardschriftart"/>
    <w:link w:val="berschrift9"/>
    <w:uiPriority w:val="9"/>
    <w:semiHidden/>
    <w:rsid w:val="00BF6DC7"/>
    <w:rPr>
      <w:rFonts w:asciiTheme="majorHAnsi" w:eastAsiaTheme="majorEastAsia" w:hAnsiTheme="majorHAnsi" w:cstheme="majorBidi"/>
      <w:i/>
      <w:iCs/>
      <w:color w:val="272727" w:themeColor="text1" w:themeTint="D8"/>
      <w:sz w:val="21"/>
      <w:szCs w:val="21"/>
    </w:rPr>
  </w:style>
  <w:style w:type="paragraph" w:customStyle="1" w:styleId="CitaviBibliographyEntry">
    <w:name w:val="Citavi Bibliography Entry"/>
    <w:basedOn w:val="Standard"/>
    <w:link w:val="CitaviBibliographyEntryZchn"/>
    <w:uiPriority w:val="99"/>
    <w:rsid w:val="00723C17"/>
    <w:pPr>
      <w:spacing w:after="120" w:line="360" w:lineRule="auto"/>
      <w:ind w:right="0" w:firstLine="0"/>
      <w:jc w:val="left"/>
    </w:pPr>
  </w:style>
  <w:style w:type="character" w:customStyle="1" w:styleId="CitaviBibliographyEntryZchn">
    <w:name w:val="Citavi Bibliography Entry Zchn"/>
    <w:basedOn w:val="Absatz-Standardschriftart"/>
    <w:link w:val="CitaviBibliographyEntry"/>
    <w:uiPriority w:val="99"/>
    <w:rsid w:val="00723C17"/>
    <w:rPr>
      <w:rFonts w:ascii="Garamond" w:hAnsi="Garamond"/>
      <w:sz w:val="24"/>
    </w:rPr>
  </w:style>
  <w:style w:type="paragraph" w:customStyle="1" w:styleId="CitaviBibliographyHeading">
    <w:name w:val="Citavi Bibliography Heading"/>
    <w:basedOn w:val="berschrift1"/>
    <w:link w:val="CitaviBibliographyHeadingZchn"/>
    <w:uiPriority w:val="99"/>
    <w:rsid w:val="00BF6DC7"/>
    <w:pPr>
      <w:jc w:val="left"/>
    </w:pPr>
  </w:style>
  <w:style w:type="character" w:customStyle="1" w:styleId="CitaviBibliographyHeadingZchn">
    <w:name w:val="Citavi Bibliography Heading Zchn"/>
    <w:basedOn w:val="Absatz-Standardschriftart"/>
    <w:link w:val="CitaviBibliographyHeading"/>
    <w:uiPriority w:val="99"/>
    <w:rsid w:val="00BF6DC7"/>
    <w:rPr>
      <w:rFonts w:ascii="Garamond" w:hAnsi="Garamond"/>
      <w:sz w:val="40"/>
      <w:szCs w:val="40"/>
    </w:rPr>
  </w:style>
  <w:style w:type="paragraph" w:customStyle="1" w:styleId="CitaviChapterBibliographyHeading">
    <w:name w:val="Citavi Chapter Bibliography Heading"/>
    <w:basedOn w:val="berschrift2"/>
    <w:link w:val="CitaviChapterBibliographyHeadingZchn"/>
    <w:uiPriority w:val="99"/>
    <w:rsid w:val="00BF6DC7"/>
    <w:pPr>
      <w:jc w:val="left"/>
    </w:pPr>
  </w:style>
  <w:style w:type="character" w:customStyle="1" w:styleId="CitaviChapterBibliographyHeadingZchn">
    <w:name w:val="Citavi Chapter Bibliography Heading Zchn"/>
    <w:basedOn w:val="Absatz-Standardschriftart"/>
    <w:link w:val="CitaviChapterBibliographyHeading"/>
    <w:uiPriority w:val="99"/>
    <w:rsid w:val="00BF6DC7"/>
    <w:rPr>
      <w:rFonts w:ascii="Garamond" w:hAnsi="Garamond"/>
      <w:sz w:val="32"/>
      <w:szCs w:val="32"/>
    </w:rPr>
  </w:style>
  <w:style w:type="paragraph" w:customStyle="1" w:styleId="CitaviBibliographySubheading1">
    <w:name w:val="Citavi Bibliography Subheading 1"/>
    <w:basedOn w:val="berschrift2"/>
    <w:link w:val="CitaviBibliographySubheading1Zchn"/>
    <w:uiPriority w:val="99"/>
    <w:rsid w:val="00BF6DC7"/>
    <w:pPr>
      <w:outlineLvl w:val="9"/>
    </w:pPr>
    <w:rPr>
      <w:lang w:val="en-US"/>
    </w:rPr>
  </w:style>
  <w:style w:type="character" w:customStyle="1" w:styleId="CitaviBibliographySubheading1Zchn">
    <w:name w:val="Citavi Bibliography Subheading 1 Zchn"/>
    <w:basedOn w:val="Absatz-Standardschriftart"/>
    <w:link w:val="CitaviBibliographySubheading1"/>
    <w:uiPriority w:val="99"/>
    <w:rsid w:val="00BF6DC7"/>
    <w:rPr>
      <w:rFonts w:ascii="Garamond" w:hAnsi="Garamond"/>
      <w:sz w:val="32"/>
      <w:szCs w:val="32"/>
      <w:lang w:val="en-US"/>
    </w:rPr>
  </w:style>
  <w:style w:type="paragraph" w:customStyle="1" w:styleId="CitaviBibliographySubheading2">
    <w:name w:val="Citavi Bibliography Subheading 2"/>
    <w:basedOn w:val="berschrift3"/>
    <w:link w:val="CitaviBibliographySubheading2Zchn"/>
    <w:uiPriority w:val="99"/>
    <w:rsid w:val="00BF6DC7"/>
    <w:pPr>
      <w:outlineLvl w:val="9"/>
    </w:pPr>
    <w:rPr>
      <w:lang w:val="en-US"/>
    </w:rPr>
  </w:style>
  <w:style w:type="character" w:customStyle="1" w:styleId="CitaviBibliographySubheading2Zchn">
    <w:name w:val="Citavi Bibliography Subheading 2 Zchn"/>
    <w:basedOn w:val="Absatz-Standardschriftart"/>
    <w:link w:val="CitaviBibliographySubheading2"/>
    <w:uiPriority w:val="99"/>
    <w:rsid w:val="00BF6DC7"/>
    <w:rPr>
      <w:rFonts w:ascii="Garamond" w:hAnsi="Garamond"/>
      <w:color w:val="434343"/>
      <w:sz w:val="28"/>
      <w:szCs w:val="28"/>
      <w:lang w:val="en-US"/>
    </w:rPr>
  </w:style>
  <w:style w:type="paragraph" w:customStyle="1" w:styleId="CitaviBibliographySubheading3">
    <w:name w:val="Citavi Bibliography Subheading 3"/>
    <w:basedOn w:val="berschrift4"/>
    <w:link w:val="CitaviBibliographySubheading3Zchn"/>
    <w:uiPriority w:val="99"/>
    <w:rsid w:val="00BF6DC7"/>
    <w:pPr>
      <w:outlineLvl w:val="9"/>
    </w:pPr>
    <w:rPr>
      <w:lang w:val="en-US"/>
    </w:rPr>
  </w:style>
  <w:style w:type="character" w:customStyle="1" w:styleId="CitaviBibliographySubheading3Zchn">
    <w:name w:val="Citavi Bibliography Subheading 3 Zchn"/>
    <w:basedOn w:val="Absatz-Standardschriftart"/>
    <w:link w:val="CitaviBibliographySubheading3"/>
    <w:uiPriority w:val="99"/>
    <w:rsid w:val="00BF6DC7"/>
    <w:rPr>
      <w:rFonts w:ascii="Garamond" w:hAnsi="Garamond"/>
      <w:color w:val="666666"/>
      <w:sz w:val="28"/>
      <w:szCs w:val="24"/>
      <w:lang w:val="en-US"/>
    </w:rPr>
  </w:style>
  <w:style w:type="paragraph" w:customStyle="1" w:styleId="CitaviBibliographySubheading4">
    <w:name w:val="Citavi Bibliography Subheading 4"/>
    <w:basedOn w:val="berschrift5"/>
    <w:link w:val="CitaviBibliographySubheading4Zchn"/>
    <w:uiPriority w:val="99"/>
    <w:rsid w:val="00BF6DC7"/>
    <w:pPr>
      <w:outlineLvl w:val="9"/>
    </w:pPr>
    <w:rPr>
      <w:lang w:val="en-US"/>
    </w:rPr>
  </w:style>
  <w:style w:type="character" w:customStyle="1" w:styleId="CitaviBibliographySubheading4Zchn">
    <w:name w:val="Citavi Bibliography Subheading 4 Zchn"/>
    <w:basedOn w:val="Absatz-Standardschriftart"/>
    <w:link w:val="CitaviBibliographySubheading4"/>
    <w:uiPriority w:val="99"/>
    <w:rsid w:val="00BF6DC7"/>
    <w:rPr>
      <w:rFonts w:ascii="Garamond" w:hAnsi="Garamond"/>
      <w:color w:val="666666"/>
      <w:lang w:val="en-US"/>
    </w:rPr>
  </w:style>
  <w:style w:type="paragraph" w:customStyle="1" w:styleId="CitaviBibliographySubheading5">
    <w:name w:val="Citavi Bibliography Subheading 5"/>
    <w:basedOn w:val="berschrift6"/>
    <w:link w:val="CitaviBibliographySubheading5Zchn"/>
    <w:uiPriority w:val="99"/>
    <w:rsid w:val="00BF6DC7"/>
    <w:pPr>
      <w:outlineLvl w:val="9"/>
    </w:pPr>
    <w:rPr>
      <w:lang w:val="en-US"/>
    </w:rPr>
  </w:style>
  <w:style w:type="character" w:customStyle="1" w:styleId="CitaviBibliographySubheading5Zchn">
    <w:name w:val="Citavi Bibliography Subheading 5 Zchn"/>
    <w:basedOn w:val="Absatz-Standardschriftart"/>
    <w:link w:val="CitaviBibliographySubheading5"/>
    <w:uiPriority w:val="99"/>
    <w:rsid w:val="00BF6DC7"/>
    <w:rPr>
      <w:rFonts w:ascii="Garamond" w:hAnsi="Garamond"/>
      <w:i/>
      <w:color w:val="666666"/>
      <w:lang w:val="en-US"/>
    </w:rPr>
  </w:style>
  <w:style w:type="paragraph" w:customStyle="1" w:styleId="CitaviBibliographySubheading6">
    <w:name w:val="Citavi Bibliography Subheading 6"/>
    <w:basedOn w:val="berschrift7"/>
    <w:link w:val="CitaviBibliographySubheading6Zchn"/>
    <w:uiPriority w:val="99"/>
    <w:rsid w:val="00BF6DC7"/>
    <w:pPr>
      <w:outlineLvl w:val="9"/>
    </w:pPr>
    <w:rPr>
      <w:lang w:val="en-US"/>
    </w:rPr>
  </w:style>
  <w:style w:type="character" w:customStyle="1" w:styleId="CitaviBibliographySubheading6Zchn">
    <w:name w:val="Citavi Bibliography Subheading 6 Zchn"/>
    <w:basedOn w:val="Absatz-Standardschriftart"/>
    <w:link w:val="CitaviBibliographySubheading6"/>
    <w:uiPriority w:val="99"/>
    <w:rsid w:val="00BF6DC7"/>
    <w:rPr>
      <w:rFonts w:asciiTheme="majorHAnsi" w:eastAsiaTheme="majorEastAsia" w:hAnsiTheme="majorHAnsi" w:cstheme="majorBidi"/>
      <w:i/>
      <w:iCs/>
      <w:color w:val="243F60" w:themeColor="accent1" w:themeShade="7F"/>
      <w:sz w:val="24"/>
      <w:lang w:val="en-US"/>
    </w:rPr>
  </w:style>
  <w:style w:type="paragraph" w:customStyle="1" w:styleId="CitaviBibliographySubheading7">
    <w:name w:val="Citavi Bibliography Subheading 7"/>
    <w:basedOn w:val="berschrift8"/>
    <w:link w:val="CitaviBibliographySubheading7Zchn"/>
    <w:uiPriority w:val="99"/>
    <w:rsid w:val="00BF6DC7"/>
    <w:pPr>
      <w:outlineLvl w:val="9"/>
    </w:pPr>
    <w:rPr>
      <w:lang w:val="en-US"/>
    </w:rPr>
  </w:style>
  <w:style w:type="character" w:customStyle="1" w:styleId="CitaviBibliographySubheading7Zchn">
    <w:name w:val="Citavi Bibliography Subheading 7 Zchn"/>
    <w:basedOn w:val="Absatz-Standardschriftart"/>
    <w:link w:val="CitaviBibliographySubheading7"/>
    <w:uiPriority w:val="99"/>
    <w:rsid w:val="00BF6DC7"/>
    <w:rPr>
      <w:rFonts w:asciiTheme="majorHAnsi" w:eastAsiaTheme="majorEastAsia" w:hAnsiTheme="majorHAnsi" w:cstheme="majorBidi"/>
      <w:color w:val="272727" w:themeColor="text1" w:themeTint="D8"/>
      <w:sz w:val="21"/>
      <w:szCs w:val="21"/>
      <w:lang w:val="en-US"/>
    </w:rPr>
  </w:style>
  <w:style w:type="paragraph" w:customStyle="1" w:styleId="CitaviBibliographySubheading8">
    <w:name w:val="Citavi Bibliography Subheading 8"/>
    <w:basedOn w:val="berschrift9"/>
    <w:link w:val="CitaviBibliographySubheading8Zchn"/>
    <w:uiPriority w:val="99"/>
    <w:rsid w:val="00BF6DC7"/>
    <w:pPr>
      <w:outlineLvl w:val="9"/>
    </w:pPr>
    <w:rPr>
      <w:lang w:val="en-US"/>
    </w:rPr>
  </w:style>
  <w:style w:type="character" w:customStyle="1" w:styleId="CitaviBibliographySubheading8Zchn">
    <w:name w:val="Citavi Bibliography Subheading 8 Zchn"/>
    <w:basedOn w:val="Absatz-Standardschriftart"/>
    <w:link w:val="CitaviBibliographySubheading8"/>
    <w:uiPriority w:val="99"/>
    <w:rsid w:val="00BF6DC7"/>
    <w:rPr>
      <w:rFonts w:asciiTheme="majorHAnsi" w:eastAsiaTheme="majorEastAsia" w:hAnsiTheme="majorHAnsi" w:cstheme="majorBidi"/>
      <w:i/>
      <w:iCs/>
      <w:color w:val="272727" w:themeColor="text1" w:themeTint="D8"/>
      <w:sz w:val="21"/>
      <w:szCs w:val="21"/>
      <w:lang w:val="en-US"/>
    </w:rPr>
  </w:style>
  <w:style w:type="character" w:customStyle="1" w:styleId="berschrift1Zchn">
    <w:name w:val="Überschrift 1 Zchn"/>
    <w:basedOn w:val="Absatz-Standardschriftart"/>
    <w:link w:val="berschrift1"/>
    <w:uiPriority w:val="9"/>
    <w:rsid w:val="00BF6DC7"/>
    <w:rPr>
      <w:rFonts w:ascii="Garamond" w:hAnsi="Garamond"/>
      <w:sz w:val="40"/>
      <w:szCs w:val="40"/>
    </w:rPr>
  </w:style>
  <w:style w:type="paragraph" w:styleId="Inhaltsverzeichnisberschrift">
    <w:name w:val="TOC Heading"/>
    <w:basedOn w:val="berschrift1"/>
    <w:next w:val="Standard"/>
    <w:uiPriority w:val="39"/>
    <w:semiHidden/>
    <w:unhideWhenUsed/>
    <w:qFormat/>
    <w:rsid w:val="00BF6DC7"/>
    <w:pPr>
      <w:spacing w:before="240" w:after="0" w:line="415" w:lineRule="auto"/>
      <w:ind w:left="0" w:right="28" w:firstLine="340"/>
      <w:outlineLvl w:val="9"/>
    </w:pPr>
    <w:rPr>
      <w:rFonts w:asciiTheme="majorHAnsi" w:eastAsiaTheme="majorEastAsia" w:hAnsiTheme="majorHAnsi" w:cstheme="majorBidi"/>
      <w:color w:val="365F91" w:themeColor="accent1" w:themeShade="BF"/>
      <w:sz w:val="32"/>
      <w:szCs w:val="32"/>
    </w:rPr>
  </w:style>
  <w:style w:type="paragraph" w:styleId="Literaturverzeichnis">
    <w:name w:val="Bibliography"/>
    <w:basedOn w:val="Standard"/>
    <w:next w:val="Standard"/>
    <w:uiPriority w:val="37"/>
    <w:semiHidden/>
    <w:unhideWhenUsed/>
    <w:rsid w:val="00BF6DC7"/>
  </w:style>
  <w:style w:type="character" w:styleId="Buchtitel">
    <w:name w:val="Book Title"/>
    <w:basedOn w:val="Absatz-Standardschriftart"/>
    <w:uiPriority w:val="33"/>
    <w:qFormat/>
    <w:rsid w:val="00BF6DC7"/>
    <w:rPr>
      <w:b/>
      <w:bCs/>
      <w:i/>
      <w:iCs/>
      <w:spacing w:val="5"/>
    </w:rPr>
  </w:style>
  <w:style w:type="character" w:styleId="IntensiverVerweis">
    <w:name w:val="Intense Reference"/>
    <w:basedOn w:val="Absatz-Standardschriftart"/>
    <w:uiPriority w:val="32"/>
    <w:qFormat/>
    <w:rsid w:val="00BF6DC7"/>
    <w:rPr>
      <w:b/>
      <w:bCs/>
      <w:smallCaps/>
      <w:color w:val="4F81BD" w:themeColor="accent1"/>
      <w:spacing w:val="5"/>
    </w:rPr>
  </w:style>
  <w:style w:type="character" w:styleId="SchwacherVerweis">
    <w:name w:val="Subtle Reference"/>
    <w:basedOn w:val="Absatz-Standardschriftart"/>
    <w:uiPriority w:val="31"/>
    <w:qFormat/>
    <w:rsid w:val="00BF6DC7"/>
    <w:rPr>
      <w:smallCaps/>
      <w:color w:val="5A5A5A" w:themeColor="text1" w:themeTint="A5"/>
    </w:rPr>
  </w:style>
  <w:style w:type="character" w:styleId="IntensiveHervorhebung">
    <w:name w:val="Intense Emphasis"/>
    <w:basedOn w:val="Absatz-Standardschriftart"/>
    <w:uiPriority w:val="21"/>
    <w:qFormat/>
    <w:rsid w:val="00BF6DC7"/>
    <w:rPr>
      <w:i/>
      <w:iCs/>
      <w:color w:val="4F81BD" w:themeColor="accent1"/>
    </w:rPr>
  </w:style>
  <w:style w:type="character" w:styleId="SchwacheHervorhebung">
    <w:name w:val="Subtle Emphasis"/>
    <w:basedOn w:val="Absatz-Standardschriftart"/>
    <w:uiPriority w:val="19"/>
    <w:qFormat/>
    <w:rsid w:val="00BF6DC7"/>
    <w:rPr>
      <w:i/>
      <w:iCs/>
      <w:color w:val="404040" w:themeColor="text1" w:themeTint="BF"/>
    </w:rPr>
  </w:style>
  <w:style w:type="paragraph" w:styleId="IntensivesZitat">
    <w:name w:val="Intense Quote"/>
    <w:basedOn w:val="Standard"/>
    <w:next w:val="Standard"/>
    <w:link w:val="IntensivesZitatZchn"/>
    <w:uiPriority w:val="30"/>
    <w:qFormat/>
    <w:rsid w:val="00BF6DC7"/>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IntensivesZitatZchn">
    <w:name w:val="Intensives Zitat Zchn"/>
    <w:basedOn w:val="Absatz-Standardschriftart"/>
    <w:link w:val="IntensivesZitat"/>
    <w:uiPriority w:val="30"/>
    <w:rsid w:val="00BF6DC7"/>
    <w:rPr>
      <w:rFonts w:ascii="Garamond" w:hAnsi="Garamond"/>
      <w:i/>
      <w:iCs/>
      <w:color w:val="4F81BD" w:themeColor="accent1"/>
      <w:sz w:val="24"/>
    </w:rPr>
  </w:style>
  <w:style w:type="paragraph" w:styleId="Zitat">
    <w:name w:val="Quote"/>
    <w:basedOn w:val="Standard"/>
    <w:next w:val="Standard"/>
    <w:link w:val="ZitatZchn"/>
    <w:uiPriority w:val="29"/>
    <w:qFormat/>
    <w:rsid w:val="00BF6DC7"/>
    <w:pPr>
      <w:spacing w:before="200" w:after="160"/>
      <w:ind w:left="864" w:right="864"/>
      <w:jc w:val="center"/>
    </w:pPr>
    <w:rPr>
      <w:i/>
      <w:iCs/>
      <w:color w:val="404040" w:themeColor="text1" w:themeTint="BF"/>
    </w:rPr>
  </w:style>
  <w:style w:type="character" w:customStyle="1" w:styleId="ZitatZchn">
    <w:name w:val="Zitat Zchn"/>
    <w:basedOn w:val="Absatz-Standardschriftart"/>
    <w:link w:val="Zitat"/>
    <w:uiPriority w:val="29"/>
    <w:rsid w:val="00BF6DC7"/>
    <w:rPr>
      <w:rFonts w:ascii="Garamond" w:hAnsi="Garamond"/>
      <w:i/>
      <w:iCs/>
      <w:color w:val="404040" w:themeColor="text1" w:themeTint="BF"/>
      <w:sz w:val="24"/>
    </w:rPr>
  </w:style>
  <w:style w:type="table" w:styleId="MittlereListe1-Akzent1">
    <w:name w:val="Medium List 1 Accent 1"/>
    <w:basedOn w:val="NormaleTabelle"/>
    <w:uiPriority w:val="65"/>
    <w:semiHidden/>
    <w:unhideWhenUsed/>
    <w:rsid w:val="00BF6DC7"/>
    <w:pPr>
      <w:spacing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ittlereSchattierung2-Akzent1">
    <w:name w:val="Medium Shading 2 Accent 1"/>
    <w:basedOn w:val="NormaleTabelle"/>
    <w:uiPriority w:val="64"/>
    <w:semiHidden/>
    <w:unhideWhenUsed/>
    <w:rsid w:val="00BF6DC7"/>
    <w:pPr>
      <w:spacing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ittlereSchattierung1-Akzent1">
    <w:name w:val="Medium Shading 1 Accent 1"/>
    <w:basedOn w:val="NormaleTabelle"/>
    <w:uiPriority w:val="63"/>
    <w:semiHidden/>
    <w:unhideWhenUsed/>
    <w:rsid w:val="00BF6DC7"/>
    <w:pPr>
      <w:spacing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HellesRaster-Akzent1">
    <w:name w:val="Light Grid Accent 1"/>
    <w:basedOn w:val="NormaleTabelle"/>
    <w:uiPriority w:val="62"/>
    <w:semiHidden/>
    <w:unhideWhenUsed/>
    <w:rsid w:val="00BF6DC7"/>
    <w:pPr>
      <w:spacing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HelleListe-Akzent1">
    <w:name w:val="Light List Accent 1"/>
    <w:basedOn w:val="NormaleTabelle"/>
    <w:uiPriority w:val="61"/>
    <w:semiHidden/>
    <w:unhideWhenUsed/>
    <w:rsid w:val="00BF6DC7"/>
    <w:pPr>
      <w:spacing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HelleSchattierung-Akzent1">
    <w:name w:val="Light Shading Accent 1"/>
    <w:basedOn w:val="NormaleTabelle"/>
    <w:uiPriority w:val="60"/>
    <w:semiHidden/>
    <w:unhideWhenUsed/>
    <w:rsid w:val="00BF6DC7"/>
    <w:pPr>
      <w:spacing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FarbigesRaster">
    <w:name w:val="Colorful Grid"/>
    <w:basedOn w:val="NormaleTabelle"/>
    <w:uiPriority w:val="73"/>
    <w:semiHidden/>
    <w:unhideWhenUsed/>
    <w:rsid w:val="00BF6DC7"/>
    <w:pPr>
      <w:spacing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FarbigeListe">
    <w:name w:val="Colorful List"/>
    <w:basedOn w:val="NormaleTabelle"/>
    <w:uiPriority w:val="72"/>
    <w:semiHidden/>
    <w:unhideWhenUsed/>
    <w:rsid w:val="00BF6DC7"/>
    <w:pPr>
      <w:spacing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FarbigeSchattierung">
    <w:name w:val="Colorful Shading"/>
    <w:basedOn w:val="NormaleTabelle"/>
    <w:uiPriority w:val="71"/>
    <w:semiHidden/>
    <w:unhideWhenUsed/>
    <w:rsid w:val="00BF6DC7"/>
    <w:pPr>
      <w:spacing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DunkleListe">
    <w:name w:val="Dark List"/>
    <w:basedOn w:val="NormaleTabelle"/>
    <w:uiPriority w:val="70"/>
    <w:semiHidden/>
    <w:unhideWhenUsed/>
    <w:rsid w:val="00BF6DC7"/>
    <w:pPr>
      <w:spacing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MittleresRaster3">
    <w:name w:val="Medium Grid 3"/>
    <w:basedOn w:val="NormaleTabelle"/>
    <w:uiPriority w:val="69"/>
    <w:semiHidden/>
    <w:unhideWhenUsed/>
    <w:rsid w:val="00BF6DC7"/>
    <w:pPr>
      <w:spacing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ittleresRaster2">
    <w:name w:val="Medium Grid 2"/>
    <w:basedOn w:val="NormaleTabelle"/>
    <w:uiPriority w:val="68"/>
    <w:semiHidden/>
    <w:unhideWhenUsed/>
    <w:rsid w:val="00BF6DC7"/>
    <w:pPr>
      <w:spacing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ittleresRaster1">
    <w:name w:val="Medium Grid 1"/>
    <w:basedOn w:val="NormaleTabelle"/>
    <w:uiPriority w:val="67"/>
    <w:semiHidden/>
    <w:unhideWhenUsed/>
    <w:rsid w:val="00BF6DC7"/>
    <w:pPr>
      <w:spacing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ittlereListe2">
    <w:name w:val="Medium List 2"/>
    <w:basedOn w:val="NormaleTabelle"/>
    <w:uiPriority w:val="66"/>
    <w:semiHidden/>
    <w:unhideWhenUsed/>
    <w:rsid w:val="00BF6DC7"/>
    <w:pPr>
      <w:spacing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Liste1">
    <w:name w:val="Medium List 1"/>
    <w:basedOn w:val="NormaleTabelle"/>
    <w:uiPriority w:val="65"/>
    <w:semiHidden/>
    <w:unhideWhenUsed/>
    <w:rsid w:val="00BF6DC7"/>
    <w:pPr>
      <w:spacing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ittlereSchattierung2">
    <w:name w:val="Medium Shading 2"/>
    <w:basedOn w:val="NormaleTabelle"/>
    <w:uiPriority w:val="64"/>
    <w:semiHidden/>
    <w:unhideWhenUsed/>
    <w:rsid w:val="00BF6DC7"/>
    <w:pPr>
      <w:spacing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ittlereSchattierung1">
    <w:name w:val="Medium Shading 1"/>
    <w:basedOn w:val="NormaleTabelle"/>
    <w:uiPriority w:val="63"/>
    <w:semiHidden/>
    <w:unhideWhenUsed/>
    <w:rsid w:val="00BF6DC7"/>
    <w:pPr>
      <w:spacing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HellesRaster">
    <w:name w:val="Light Grid"/>
    <w:basedOn w:val="NormaleTabelle"/>
    <w:uiPriority w:val="62"/>
    <w:semiHidden/>
    <w:unhideWhenUsed/>
    <w:rsid w:val="00BF6DC7"/>
    <w:pPr>
      <w:spacing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HelleListe">
    <w:name w:val="Light List"/>
    <w:basedOn w:val="NormaleTabelle"/>
    <w:uiPriority w:val="61"/>
    <w:semiHidden/>
    <w:unhideWhenUsed/>
    <w:rsid w:val="00BF6DC7"/>
    <w:pPr>
      <w:spacing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HelleSchattierung">
    <w:name w:val="Light Shading"/>
    <w:basedOn w:val="NormaleTabelle"/>
    <w:uiPriority w:val="60"/>
    <w:semiHidden/>
    <w:unhideWhenUsed/>
    <w:rsid w:val="00BF6DC7"/>
    <w:pPr>
      <w:spacing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HTMLVariable">
    <w:name w:val="HTML Variable"/>
    <w:basedOn w:val="Absatz-Standardschriftart"/>
    <w:uiPriority w:val="99"/>
    <w:semiHidden/>
    <w:unhideWhenUsed/>
    <w:rsid w:val="00BF6DC7"/>
    <w:rPr>
      <w:i/>
      <w:iCs/>
    </w:rPr>
  </w:style>
  <w:style w:type="character" w:styleId="HTMLSchreibmaschine">
    <w:name w:val="HTML Typewriter"/>
    <w:basedOn w:val="Absatz-Standardschriftart"/>
    <w:uiPriority w:val="99"/>
    <w:semiHidden/>
    <w:unhideWhenUsed/>
    <w:rsid w:val="00BF6DC7"/>
    <w:rPr>
      <w:rFonts w:ascii="Consolas" w:hAnsi="Consolas"/>
      <w:sz w:val="20"/>
      <w:szCs w:val="20"/>
    </w:rPr>
  </w:style>
  <w:style w:type="character" w:styleId="HTMLBeispiel">
    <w:name w:val="HTML Sample"/>
    <w:basedOn w:val="Absatz-Standardschriftart"/>
    <w:uiPriority w:val="99"/>
    <w:semiHidden/>
    <w:unhideWhenUsed/>
    <w:rsid w:val="00BF6DC7"/>
    <w:rPr>
      <w:rFonts w:ascii="Consolas" w:hAnsi="Consolas"/>
      <w:sz w:val="24"/>
      <w:szCs w:val="24"/>
    </w:rPr>
  </w:style>
  <w:style w:type="paragraph" w:styleId="HTMLVorformatiert">
    <w:name w:val="HTML Preformatted"/>
    <w:basedOn w:val="Standard"/>
    <w:link w:val="HTMLVorformatiertZchn"/>
    <w:uiPriority w:val="99"/>
    <w:semiHidden/>
    <w:unhideWhenUsed/>
    <w:rsid w:val="00BF6DC7"/>
    <w:pPr>
      <w:spacing w:after="0" w:line="240" w:lineRule="auto"/>
    </w:pPr>
    <w:rPr>
      <w:rFonts w:ascii="Consolas" w:hAnsi="Consolas"/>
      <w:sz w:val="20"/>
      <w:szCs w:val="20"/>
    </w:rPr>
  </w:style>
  <w:style w:type="character" w:customStyle="1" w:styleId="HTMLVorformatiertZchn">
    <w:name w:val="HTML Vorformatiert Zchn"/>
    <w:basedOn w:val="Absatz-Standardschriftart"/>
    <w:link w:val="HTMLVorformatiert"/>
    <w:uiPriority w:val="99"/>
    <w:semiHidden/>
    <w:rsid w:val="00BF6DC7"/>
    <w:rPr>
      <w:rFonts w:ascii="Consolas" w:hAnsi="Consolas"/>
      <w:sz w:val="20"/>
      <w:szCs w:val="20"/>
    </w:rPr>
  </w:style>
  <w:style w:type="character" w:styleId="HTMLTastatur">
    <w:name w:val="HTML Keyboard"/>
    <w:basedOn w:val="Absatz-Standardschriftart"/>
    <w:uiPriority w:val="99"/>
    <w:semiHidden/>
    <w:unhideWhenUsed/>
    <w:rsid w:val="00BF6DC7"/>
    <w:rPr>
      <w:rFonts w:ascii="Consolas" w:hAnsi="Consolas"/>
      <w:sz w:val="20"/>
      <w:szCs w:val="20"/>
    </w:rPr>
  </w:style>
  <w:style w:type="character" w:styleId="HTMLDefinition">
    <w:name w:val="HTML Definition"/>
    <w:basedOn w:val="Absatz-Standardschriftart"/>
    <w:uiPriority w:val="99"/>
    <w:semiHidden/>
    <w:unhideWhenUsed/>
    <w:rsid w:val="00BF6DC7"/>
    <w:rPr>
      <w:i/>
      <w:iCs/>
    </w:rPr>
  </w:style>
  <w:style w:type="character" w:styleId="HTMLCode">
    <w:name w:val="HTML Code"/>
    <w:basedOn w:val="Absatz-Standardschriftart"/>
    <w:uiPriority w:val="99"/>
    <w:semiHidden/>
    <w:unhideWhenUsed/>
    <w:rsid w:val="00BF6DC7"/>
    <w:rPr>
      <w:rFonts w:ascii="Consolas" w:hAnsi="Consolas"/>
      <w:sz w:val="20"/>
      <w:szCs w:val="20"/>
    </w:rPr>
  </w:style>
  <w:style w:type="character" w:styleId="HTMLZitat">
    <w:name w:val="HTML Cite"/>
    <w:basedOn w:val="Absatz-Standardschriftart"/>
    <w:uiPriority w:val="99"/>
    <w:semiHidden/>
    <w:unhideWhenUsed/>
    <w:rsid w:val="00BF6DC7"/>
    <w:rPr>
      <w:i/>
      <w:iCs/>
    </w:rPr>
  </w:style>
  <w:style w:type="paragraph" w:styleId="HTMLAdresse">
    <w:name w:val="HTML Address"/>
    <w:basedOn w:val="Standard"/>
    <w:link w:val="HTMLAdresseZchn"/>
    <w:uiPriority w:val="99"/>
    <w:semiHidden/>
    <w:unhideWhenUsed/>
    <w:rsid w:val="00BF6DC7"/>
    <w:pPr>
      <w:spacing w:after="0" w:line="240" w:lineRule="auto"/>
    </w:pPr>
    <w:rPr>
      <w:i/>
      <w:iCs/>
    </w:rPr>
  </w:style>
  <w:style w:type="character" w:customStyle="1" w:styleId="HTMLAdresseZchn">
    <w:name w:val="HTML Adresse Zchn"/>
    <w:basedOn w:val="Absatz-Standardschriftart"/>
    <w:link w:val="HTMLAdresse"/>
    <w:uiPriority w:val="99"/>
    <w:semiHidden/>
    <w:rsid w:val="00BF6DC7"/>
    <w:rPr>
      <w:rFonts w:ascii="Garamond" w:hAnsi="Garamond"/>
      <w:i/>
      <w:iCs/>
      <w:sz w:val="24"/>
    </w:rPr>
  </w:style>
  <w:style w:type="character" w:styleId="HTMLAkronym">
    <w:name w:val="HTML Acronym"/>
    <w:basedOn w:val="Absatz-Standardschriftart"/>
    <w:uiPriority w:val="99"/>
    <w:semiHidden/>
    <w:unhideWhenUsed/>
    <w:rsid w:val="00BF6DC7"/>
  </w:style>
  <w:style w:type="paragraph" w:styleId="StandardWeb">
    <w:name w:val="Normal (Web)"/>
    <w:basedOn w:val="Standard"/>
    <w:uiPriority w:val="99"/>
    <w:semiHidden/>
    <w:unhideWhenUsed/>
    <w:rsid w:val="00BF6DC7"/>
    <w:rPr>
      <w:rFonts w:ascii="Times New Roman" w:hAnsi="Times New Roman" w:cs="Times New Roman"/>
      <w:szCs w:val="24"/>
    </w:rPr>
  </w:style>
  <w:style w:type="paragraph" w:styleId="NurText">
    <w:name w:val="Plain Text"/>
    <w:basedOn w:val="Standard"/>
    <w:link w:val="NurTextZchn"/>
    <w:uiPriority w:val="99"/>
    <w:semiHidden/>
    <w:unhideWhenUsed/>
    <w:rsid w:val="00BF6DC7"/>
    <w:pPr>
      <w:spacing w:after="0" w:line="240" w:lineRule="auto"/>
    </w:pPr>
    <w:rPr>
      <w:rFonts w:ascii="Consolas" w:hAnsi="Consolas"/>
      <w:sz w:val="21"/>
      <w:szCs w:val="21"/>
    </w:rPr>
  </w:style>
  <w:style w:type="character" w:customStyle="1" w:styleId="NurTextZchn">
    <w:name w:val="Nur Text Zchn"/>
    <w:basedOn w:val="Absatz-Standardschriftart"/>
    <w:link w:val="NurText"/>
    <w:uiPriority w:val="99"/>
    <w:semiHidden/>
    <w:rsid w:val="00BF6DC7"/>
    <w:rPr>
      <w:rFonts w:ascii="Consolas" w:hAnsi="Consolas"/>
      <w:sz w:val="21"/>
      <w:szCs w:val="21"/>
    </w:rPr>
  </w:style>
  <w:style w:type="paragraph" w:styleId="Dokumentstruktur">
    <w:name w:val="Document Map"/>
    <w:basedOn w:val="Standard"/>
    <w:link w:val="DokumentstrukturZchn"/>
    <w:uiPriority w:val="99"/>
    <w:semiHidden/>
    <w:unhideWhenUsed/>
    <w:rsid w:val="00BF6DC7"/>
    <w:pPr>
      <w:spacing w:after="0" w:line="240" w:lineRule="auto"/>
    </w:pPr>
    <w:rPr>
      <w:rFonts w:ascii="Segoe UI" w:hAnsi="Segoe UI" w:cs="Segoe UI"/>
      <w:sz w:val="16"/>
      <w:szCs w:val="16"/>
    </w:rPr>
  </w:style>
  <w:style w:type="character" w:customStyle="1" w:styleId="DokumentstrukturZchn">
    <w:name w:val="Dokumentstruktur Zchn"/>
    <w:basedOn w:val="Absatz-Standardschriftart"/>
    <w:link w:val="Dokumentstruktur"/>
    <w:uiPriority w:val="99"/>
    <w:semiHidden/>
    <w:rsid w:val="00BF6DC7"/>
    <w:rPr>
      <w:rFonts w:ascii="Segoe UI" w:hAnsi="Segoe UI" w:cs="Segoe UI"/>
      <w:sz w:val="16"/>
      <w:szCs w:val="16"/>
    </w:rPr>
  </w:style>
  <w:style w:type="character" w:styleId="Hervorhebung">
    <w:name w:val="Emphasis"/>
    <w:basedOn w:val="Absatz-Standardschriftart"/>
    <w:uiPriority w:val="20"/>
    <w:qFormat/>
    <w:rsid w:val="00BF6DC7"/>
    <w:rPr>
      <w:i/>
      <w:iCs/>
    </w:rPr>
  </w:style>
  <w:style w:type="character" w:styleId="Fett">
    <w:name w:val="Strong"/>
    <w:basedOn w:val="Absatz-Standardschriftart"/>
    <w:uiPriority w:val="22"/>
    <w:qFormat/>
    <w:rsid w:val="00BF6DC7"/>
    <w:rPr>
      <w:b/>
      <w:bCs/>
    </w:rPr>
  </w:style>
  <w:style w:type="character" w:styleId="BesuchterLink">
    <w:name w:val="FollowedHyperlink"/>
    <w:basedOn w:val="Absatz-Standardschriftart"/>
    <w:uiPriority w:val="99"/>
    <w:semiHidden/>
    <w:unhideWhenUsed/>
    <w:rsid w:val="00BF6DC7"/>
    <w:rPr>
      <w:color w:val="800080" w:themeColor="followedHyperlink"/>
      <w:u w:val="single"/>
    </w:rPr>
  </w:style>
  <w:style w:type="character" w:styleId="Hyperlink">
    <w:name w:val="Hyperlink"/>
    <w:basedOn w:val="Absatz-Standardschriftart"/>
    <w:uiPriority w:val="99"/>
    <w:unhideWhenUsed/>
    <w:rsid w:val="00BF6DC7"/>
    <w:rPr>
      <w:color w:val="0000FF" w:themeColor="hyperlink"/>
      <w:u w:val="single"/>
    </w:rPr>
  </w:style>
  <w:style w:type="paragraph" w:styleId="Blocktext">
    <w:name w:val="Block Text"/>
    <w:basedOn w:val="Standard"/>
    <w:uiPriority w:val="99"/>
    <w:semiHidden/>
    <w:unhideWhenUsed/>
    <w:rsid w:val="00BF6DC7"/>
    <w:pPr>
      <w:pBdr>
        <w:top w:val="single" w:sz="2" w:space="10" w:color="4F81BD" w:themeColor="accent1"/>
        <w:left w:val="single" w:sz="2" w:space="10" w:color="4F81BD" w:themeColor="accent1"/>
        <w:bottom w:val="single" w:sz="2" w:space="10" w:color="4F81BD" w:themeColor="accent1"/>
        <w:right w:val="single" w:sz="2" w:space="10" w:color="4F81BD" w:themeColor="accent1"/>
      </w:pBdr>
      <w:ind w:left="1152" w:right="1152"/>
    </w:pPr>
    <w:rPr>
      <w:rFonts w:asciiTheme="minorHAnsi" w:eastAsiaTheme="minorEastAsia" w:hAnsiTheme="minorHAnsi" w:cstheme="minorBidi"/>
      <w:i/>
      <w:iCs/>
      <w:color w:val="4F81BD" w:themeColor="accent1"/>
    </w:rPr>
  </w:style>
  <w:style w:type="paragraph" w:styleId="Textkrper-Einzug3">
    <w:name w:val="Body Text Indent 3"/>
    <w:basedOn w:val="Standard"/>
    <w:link w:val="Textkrper-Einzug3Zchn"/>
    <w:uiPriority w:val="99"/>
    <w:semiHidden/>
    <w:unhideWhenUsed/>
    <w:rsid w:val="00BF6DC7"/>
    <w:pPr>
      <w:spacing w:after="120"/>
      <w:ind w:left="283"/>
    </w:pPr>
    <w:rPr>
      <w:sz w:val="16"/>
      <w:szCs w:val="16"/>
    </w:rPr>
  </w:style>
  <w:style w:type="character" w:customStyle="1" w:styleId="Textkrper-Einzug3Zchn">
    <w:name w:val="Textkörper-Einzug 3 Zchn"/>
    <w:basedOn w:val="Absatz-Standardschriftart"/>
    <w:link w:val="Textkrper-Einzug3"/>
    <w:uiPriority w:val="99"/>
    <w:semiHidden/>
    <w:rsid w:val="00BF6DC7"/>
    <w:rPr>
      <w:rFonts w:ascii="Garamond" w:hAnsi="Garamond"/>
      <w:sz w:val="16"/>
      <w:szCs w:val="16"/>
    </w:rPr>
  </w:style>
  <w:style w:type="paragraph" w:styleId="Textkrper-Einzug2">
    <w:name w:val="Body Text Indent 2"/>
    <w:basedOn w:val="Standard"/>
    <w:link w:val="Textkrper-Einzug2Zchn"/>
    <w:uiPriority w:val="99"/>
    <w:semiHidden/>
    <w:unhideWhenUsed/>
    <w:rsid w:val="00BF6DC7"/>
    <w:pPr>
      <w:spacing w:after="120" w:line="480" w:lineRule="auto"/>
      <w:ind w:left="283"/>
    </w:pPr>
  </w:style>
  <w:style w:type="character" w:customStyle="1" w:styleId="Textkrper-Einzug2Zchn">
    <w:name w:val="Textkörper-Einzug 2 Zchn"/>
    <w:basedOn w:val="Absatz-Standardschriftart"/>
    <w:link w:val="Textkrper-Einzug2"/>
    <w:uiPriority w:val="99"/>
    <w:semiHidden/>
    <w:rsid w:val="00BF6DC7"/>
    <w:rPr>
      <w:rFonts w:ascii="Garamond" w:hAnsi="Garamond"/>
      <w:sz w:val="24"/>
    </w:rPr>
  </w:style>
  <w:style w:type="paragraph" w:styleId="Textkrper3">
    <w:name w:val="Body Text 3"/>
    <w:basedOn w:val="Standard"/>
    <w:link w:val="Textkrper3Zchn"/>
    <w:uiPriority w:val="99"/>
    <w:semiHidden/>
    <w:unhideWhenUsed/>
    <w:rsid w:val="00BF6DC7"/>
    <w:pPr>
      <w:spacing w:after="120"/>
    </w:pPr>
    <w:rPr>
      <w:sz w:val="16"/>
      <w:szCs w:val="16"/>
    </w:rPr>
  </w:style>
  <w:style w:type="character" w:customStyle="1" w:styleId="Textkrper3Zchn">
    <w:name w:val="Textkörper 3 Zchn"/>
    <w:basedOn w:val="Absatz-Standardschriftart"/>
    <w:link w:val="Textkrper3"/>
    <w:uiPriority w:val="99"/>
    <w:semiHidden/>
    <w:rsid w:val="00BF6DC7"/>
    <w:rPr>
      <w:rFonts w:ascii="Garamond" w:hAnsi="Garamond"/>
      <w:sz w:val="16"/>
      <w:szCs w:val="16"/>
    </w:rPr>
  </w:style>
  <w:style w:type="paragraph" w:styleId="Textkrper2">
    <w:name w:val="Body Text 2"/>
    <w:basedOn w:val="Standard"/>
    <w:link w:val="Textkrper2Zchn"/>
    <w:uiPriority w:val="99"/>
    <w:semiHidden/>
    <w:unhideWhenUsed/>
    <w:rsid w:val="00BF6DC7"/>
    <w:pPr>
      <w:spacing w:after="120" w:line="480" w:lineRule="auto"/>
    </w:pPr>
  </w:style>
  <w:style w:type="character" w:customStyle="1" w:styleId="Textkrper2Zchn">
    <w:name w:val="Textkörper 2 Zchn"/>
    <w:basedOn w:val="Absatz-Standardschriftart"/>
    <w:link w:val="Textkrper2"/>
    <w:uiPriority w:val="99"/>
    <w:semiHidden/>
    <w:rsid w:val="00BF6DC7"/>
    <w:rPr>
      <w:rFonts w:ascii="Garamond" w:hAnsi="Garamond"/>
      <w:sz w:val="24"/>
    </w:rPr>
  </w:style>
  <w:style w:type="paragraph" w:styleId="Fu-Endnotenberschrift">
    <w:name w:val="Note Heading"/>
    <w:basedOn w:val="Standard"/>
    <w:next w:val="Standard"/>
    <w:link w:val="Fu-EndnotenberschriftZchn"/>
    <w:uiPriority w:val="99"/>
    <w:semiHidden/>
    <w:unhideWhenUsed/>
    <w:rsid w:val="00BF6DC7"/>
    <w:pPr>
      <w:spacing w:after="0" w:line="240" w:lineRule="auto"/>
    </w:pPr>
  </w:style>
  <w:style w:type="character" w:customStyle="1" w:styleId="Fu-EndnotenberschriftZchn">
    <w:name w:val="Fuß/-Endnotenüberschrift Zchn"/>
    <w:basedOn w:val="Absatz-Standardschriftart"/>
    <w:link w:val="Fu-Endnotenberschrift"/>
    <w:uiPriority w:val="99"/>
    <w:semiHidden/>
    <w:rsid w:val="00BF6DC7"/>
    <w:rPr>
      <w:rFonts w:ascii="Garamond" w:hAnsi="Garamond"/>
      <w:sz w:val="24"/>
    </w:rPr>
  </w:style>
  <w:style w:type="paragraph" w:styleId="Textkrper-Zeileneinzug">
    <w:name w:val="Body Text Indent"/>
    <w:basedOn w:val="Standard"/>
    <w:link w:val="Textkrper-ZeileneinzugZchn"/>
    <w:uiPriority w:val="99"/>
    <w:semiHidden/>
    <w:unhideWhenUsed/>
    <w:rsid w:val="00BF6DC7"/>
    <w:pPr>
      <w:spacing w:after="120"/>
      <w:ind w:left="283"/>
    </w:pPr>
  </w:style>
  <w:style w:type="character" w:customStyle="1" w:styleId="Textkrper-ZeileneinzugZchn">
    <w:name w:val="Textkörper-Zeileneinzug Zchn"/>
    <w:basedOn w:val="Absatz-Standardschriftart"/>
    <w:link w:val="Textkrper-Zeileneinzug"/>
    <w:uiPriority w:val="99"/>
    <w:semiHidden/>
    <w:rsid w:val="00BF6DC7"/>
    <w:rPr>
      <w:rFonts w:ascii="Garamond" w:hAnsi="Garamond"/>
      <w:sz w:val="24"/>
    </w:rPr>
  </w:style>
  <w:style w:type="paragraph" w:styleId="Textkrper-Erstzeileneinzug2">
    <w:name w:val="Body Text First Indent 2"/>
    <w:basedOn w:val="Textkrper-Zeileneinzug"/>
    <w:link w:val="Textkrper-Erstzeileneinzug2Zchn"/>
    <w:uiPriority w:val="99"/>
    <w:semiHidden/>
    <w:unhideWhenUsed/>
    <w:rsid w:val="00BF6DC7"/>
    <w:pPr>
      <w:spacing w:after="5"/>
      <w:ind w:left="360" w:firstLine="360"/>
    </w:pPr>
  </w:style>
  <w:style w:type="character" w:customStyle="1" w:styleId="Textkrper-Erstzeileneinzug2Zchn">
    <w:name w:val="Textkörper-Erstzeileneinzug 2 Zchn"/>
    <w:basedOn w:val="Textkrper-ZeileneinzugZchn"/>
    <w:link w:val="Textkrper-Erstzeileneinzug2"/>
    <w:uiPriority w:val="99"/>
    <w:semiHidden/>
    <w:rsid w:val="00BF6DC7"/>
    <w:rPr>
      <w:rFonts w:ascii="Garamond" w:hAnsi="Garamond"/>
      <w:sz w:val="24"/>
    </w:rPr>
  </w:style>
  <w:style w:type="paragraph" w:styleId="Textkrper">
    <w:name w:val="Body Text"/>
    <w:basedOn w:val="Standard"/>
    <w:link w:val="TextkrperZchn"/>
    <w:uiPriority w:val="99"/>
    <w:semiHidden/>
    <w:unhideWhenUsed/>
    <w:rsid w:val="00BF6DC7"/>
    <w:pPr>
      <w:spacing w:after="120"/>
    </w:pPr>
  </w:style>
  <w:style w:type="character" w:customStyle="1" w:styleId="TextkrperZchn">
    <w:name w:val="Textkörper Zchn"/>
    <w:basedOn w:val="Absatz-Standardschriftart"/>
    <w:link w:val="Textkrper"/>
    <w:uiPriority w:val="99"/>
    <w:semiHidden/>
    <w:rsid w:val="00BF6DC7"/>
    <w:rPr>
      <w:rFonts w:ascii="Garamond" w:hAnsi="Garamond"/>
      <w:sz w:val="24"/>
    </w:rPr>
  </w:style>
  <w:style w:type="paragraph" w:styleId="Textkrper-Erstzeileneinzug">
    <w:name w:val="Body Text First Indent"/>
    <w:basedOn w:val="Textkrper"/>
    <w:link w:val="Textkrper-ErstzeileneinzugZchn"/>
    <w:uiPriority w:val="99"/>
    <w:semiHidden/>
    <w:unhideWhenUsed/>
    <w:rsid w:val="00BF6DC7"/>
    <w:pPr>
      <w:spacing w:after="5"/>
      <w:ind w:firstLine="360"/>
    </w:pPr>
  </w:style>
  <w:style w:type="character" w:customStyle="1" w:styleId="Textkrper-ErstzeileneinzugZchn">
    <w:name w:val="Textkörper-Erstzeileneinzug Zchn"/>
    <w:basedOn w:val="TextkrperZchn"/>
    <w:link w:val="Textkrper-Erstzeileneinzug"/>
    <w:uiPriority w:val="99"/>
    <w:semiHidden/>
    <w:rsid w:val="00BF6DC7"/>
    <w:rPr>
      <w:rFonts w:ascii="Garamond" w:hAnsi="Garamond"/>
      <w:sz w:val="24"/>
    </w:rPr>
  </w:style>
  <w:style w:type="paragraph" w:styleId="Datum">
    <w:name w:val="Date"/>
    <w:basedOn w:val="Standard"/>
    <w:next w:val="Standard"/>
    <w:link w:val="DatumZchn"/>
    <w:uiPriority w:val="99"/>
    <w:semiHidden/>
    <w:unhideWhenUsed/>
    <w:rsid w:val="00BF6DC7"/>
  </w:style>
  <w:style w:type="character" w:customStyle="1" w:styleId="DatumZchn">
    <w:name w:val="Datum Zchn"/>
    <w:basedOn w:val="Absatz-Standardschriftart"/>
    <w:link w:val="Datum"/>
    <w:uiPriority w:val="99"/>
    <w:semiHidden/>
    <w:rsid w:val="00BF6DC7"/>
    <w:rPr>
      <w:rFonts w:ascii="Garamond" w:hAnsi="Garamond"/>
      <w:sz w:val="24"/>
    </w:rPr>
  </w:style>
  <w:style w:type="paragraph" w:styleId="Anrede">
    <w:name w:val="Salutation"/>
    <w:basedOn w:val="Standard"/>
    <w:next w:val="Standard"/>
    <w:link w:val="AnredeZchn"/>
    <w:uiPriority w:val="99"/>
    <w:semiHidden/>
    <w:unhideWhenUsed/>
    <w:rsid w:val="00BF6DC7"/>
  </w:style>
  <w:style w:type="character" w:customStyle="1" w:styleId="AnredeZchn">
    <w:name w:val="Anrede Zchn"/>
    <w:basedOn w:val="Absatz-Standardschriftart"/>
    <w:link w:val="Anrede"/>
    <w:uiPriority w:val="99"/>
    <w:semiHidden/>
    <w:rsid w:val="00BF6DC7"/>
    <w:rPr>
      <w:rFonts w:ascii="Garamond" w:hAnsi="Garamond"/>
      <w:sz w:val="24"/>
    </w:rPr>
  </w:style>
  <w:style w:type="paragraph" w:styleId="Nachrichtenkopf">
    <w:name w:val="Message Header"/>
    <w:basedOn w:val="Standard"/>
    <w:link w:val="NachrichtenkopfZchn"/>
    <w:uiPriority w:val="99"/>
    <w:semiHidden/>
    <w:unhideWhenUsed/>
    <w:rsid w:val="00BF6DC7"/>
    <w:pPr>
      <w:pBdr>
        <w:top w:val="single" w:sz="6" w:space="1" w:color="auto"/>
        <w:left w:val="single" w:sz="6" w:space="1" w:color="auto"/>
        <w:bottom w:val="single" w:sz="6" w:space="1" w:color="auto"/>
        <w:right w:val="single" w:sz="6" w:space="1" w:color="auto"/>
      </w:pBdr>
      <w:shd w:val="pct20" w:color="auto" w:fill="auto"/>
      <w:spacing w:after="0" w:line="240" w:lineRule="auto"/>
      <w:ind w:left="1134" w:hanging="1134"/>
    </w:pPr>
    <w:rPr>
      <w:rFonts w:asciiTheme="majorHAnsi" w:eastAsiaTheme="majorEastAsia" w:hAnsiTheme="majorHAnsi" w:cstheme="majorBidi"/>
      <w:szCs w:val="24"/>
    </w:rPr>
  </w:style>
  <w:style w:type="character" w:customStyle="1" w:styleId="NachrichtenkopfZchn">
    <w:name w:val="Nachrichtenkopf Zchn"/>
    <w:basedOn w:val="Absatz-Standardschriftart"/>
    <w:link w:val="Nachrichtenkopf"/>
    <w:uiPriority w:val="99"/>
    <w:semiHidden/>
    <w:rsid w:val="00BF6DC7"/>
    <w:rPr>
      <w:rFonts w:asciiTheme="majorHAnsi" w:eastAsiaTheme="majorEastAsia" w:hAnsiTheme="majorHAnsi" w:cstheme="majorBidi"/>
      <w:sz w:val="24"/>
      <w:szCs w:val="24"/>
      <w:shd w:val="pct20" w:color="auto" w:fill="auto"/>
    </w:rPr>
  </w:style>
  <w:style w:type="paragraph" w:styleId="Listenfortsetzung5">
    <w:name w:val="List Continue 5"/>
    <w:basedOn w:val="Standard"/>
    <w:uiPriority w:val="99"/>
    <w:semiHidden/>
    <w:unhideWhenUsed/>
    <w:rsid w:val="00BF6DC7"/>
    <w:pPr>
      <w:spacing w:after="120"/>
      <w:ind w:left="1415"/>
      <w:contextualSpacing/>
    </w:pPr>
  </w:style>
  <w:style w:type="paragraph" w:styleId="Listenfortsetzung4">
    <w:name w:val="List Continue 4"/>
    <w:basedOn w:val="Standard"/>
    <w:uiPriority w:val="99"/>
    <w:semiHidden/>
    <w:unhideWhenUsed/>
    <w:rsid w:val="00BF6DC7"/>
    <w:pPr>
      <w:spacing w:after="120"/>
      <w:ind w:left="1132"/>
      <w:contextualSpacing/>
    </w:pPr>
  </w:style>
  <w:style w:type="paragraph" w:styleId="Listenfortsetzung3">
    <w:name w:val="List Continue 3"/>
    <w:basedOn w:val="Standard"/>
    <w:uiPriority w:val="99"/>
    <w:semiHidden/>
    <w:unhideWhenUsed/>
    <w:rsid w:val="00BF6DC7"/>
    <w:pPr>
      <w:spacing w:after="120"/>
      <w:ind w:left="849"/>
      <w:contextualSpacing/>
    </w:pPr>
  </w:style>
  <w:style w:type="paragraph" w:styleId="Listenfortsetzung2">
    <w:name w:val="List Continue 2"/>
    <w:basedOn w:val="Standard"/>
    <w:uiPriority w:val="99"/>
    <w:semiHidden/>
    <w:unhideWhenUsed/>
    <w:rsid w:val="00BF6DC7"/>
    <w:pPr>
      <w:spacing w:after="120"/>
      <w:ind w:left="566"/>
      <w:contextualSpacing/>
    </w:pPr>
  </w:style>
  <w:style w:type="paragraph" w:styleId="Listenfortsetzung">
    <w:name w:val="List Continue"/>
    <w:basedOn w:val="Standard"/>
    <w:uiPriority w:val="99"/>
    <w:semiHidden/>
    <w:unhideWhenUsed/>
    <w:rsid w:val="00BF6DC7"/>
    <w:pPr>
      <w:spacing w:after="120"/>
      <w:ind w:left="283"/>
      <w:contextualSpacing/>
    </w:pPr>
  </w:style>
  <w:style w:type="paragraph" w:styleId="Unterschrift">
    <w:name w:val="Signature"/>
    <w:basedOn w:val="Standard"/>
    <w:link w:val="UnterschriftZchn"/>
    <w:uiPriority w:val="99"/>
    <w:semiHidden/>
    <w:unhideWhenUsed/>
    <w:rsid w:val="00BF6DC7"/>
    <w:pPr>
      <w:spacing w:after="0" w:line="240" w:lineRule="auto"/>
      <w:ind w:left="4252"/>
    </w:pPr>
  </w:style>
  <w:style w:type="character" w:customStyle="1" w:styleId="UnterschriftZchn">
    <w:name w:val="Unterschrift Zchn"/>
    <w:basedOn w:val="Absatz-Standardschriftart"/>
    <w:link w:val="Unterschrift"/>
    <w:uiPriority w:val="99"/>
    <w:semiHidden/>
    <w:rsid w:val="00BF6DC7"/>
    <w:rPr>
      <w:rFonts w:ascii="Garamond" w:hAnsi="Garamond"/>
      <w:sz w:val="24"/>
    </w:rPr>
  </w:style>
  <w:style w:type="paragraph" w:styleId="Gruformel">
    <w:name w:val="Closing"/>
    <w:basedOn w:val="Standard"/>
    <w:link w:val="GruformelZchn"/>
    <w:uiPriority w:val="99"/>
    <w:semiHidden/>
    <w:unhideWhenUsed/>
    <w:rsid w:val="00BF6DC7"/>
    <w:pPr>
      <w:spacing w:after="0" w:line="240" w:lineRule="auto"/>
      <w:ind w:left="4252"/>
    </w:pPr>
  </w:style>
  <w:style w:type="character" w:customStyle="1" w:styleId="GruformelZchn">
    <w:name w:val="Grußformel Zchn"/>
    <w:basedOn w:val="Absatz-Standardschriftart"/>
    <w:link w:val="Gruformel"/>
    <w:uiPriority w:val="99"/>
    <w:semiHidden/>
    <w:rsid w:val="00BF6DC7"/>
    <w:rPr>
      <w:rFonts w:ascii="Garamond" w:hAnsi="Garamond"/>
      <w:sz w:val="24"/>
    </w:rPr>
  </w:style>
  <w:style w:type="paragraph" w:styleId="Listennummer5">
    <w:name w:val="List Number 5"/>
    <w:basedOn w:val="Standard"/>
    <w:uiPriority w:val="99"/>
    <w:semiHidden/>
    <w:unhideWhenUsed/>
    <w:rsid w:val="00BF6DC7"/>
    <w:pPr>
      <w:numPr>
        <w:numId w:val="15"/>
      </w:numPr>
      <w:contextualSpacing/>
    </w:pPr>
  </w:style>
  <w:style w:type="paragraph" w:styleId="Listennummer4">
    <w:name w:val="List Number 4"/>
    <w:basedOn w:val="Standard"/>
    <w:uiPriority w:val="99"/>
    <w:semiHidden/>
    <w:unhideWhenUsed/>
    <w:rsid w:val="00BF6DC7"/>
    <w:pPr>
      <w:numPr>
        <w:numId w:val="16"/>
      </w:numPr>
      <w:contextualSpacing/>
    </w:pPr>
  </w:style>
  <w:style w:type="paragraph" w:styleId="Listennummer3">
    <w:name w:val="List Number 3"/>
    <w:basedOn w:val="Standard"/>
    <w:uiPriority w:val="99"/>
    <w:semiHidden/>
    <w:unhideWhenUsed/>
    <w:rsid w:val="00BF6DC7"/>
    <w:pPr>
      <w:numPr>
        <w:numId w:val="17"/>
      </w:numPr>
      <w:contextualSpacing/>
    </w:pPr>
  </w:style>
  <w:style w:type="paragraph" w:styleId="Listennummer2">
    <w:name w:val="List Number 2"/>
    <w:basedOn w:val="Standard"/>
    <w:uiPriority w:val="99"/>
    <w:semiHidden/>
    <w:unhideWhenUsed/>
    <w:rsid w:val="00BF6DC7"/>
    <w:pPr>
      <w:numPr>
        <w:numId w:val="18"/>
      </w:numPr>
      <w:contextualSpacing/>
    </w:pPr>
  </w:style>
  <w:style w:type="paragraph" w:styleId="Aufzhlungszeichen5">
    <w:name w:val="List Bullet 5"/>
    <w:basedOn w:val="Standard"/>
    <w:uiPriority w:val="99"/>
    <w:semiHidden/>
    <w:unhideWhenUsed/>
    <w:rsid w:val="00BF6DC7"/>
    <w:pPr>
      <w:numPr>
        <w:numId w:val="19"/>
      </w:numPr>
      <w:contextualSpacing/>
    </w:pPr>
  </w:style>
  <w:style w:type="paragraph" w:styleId="Aufzhlungszeichen4">
    <w:name w:val="List Bullet 4"/>
    <w:basedOn w:val="Standard"/>
    <w:uiPriority w:val="99"/>
    <w:semiHidden/>
    <w:unhideWhenUsed/>
    <w:rsid w:val="00BF6DC7"/>
    <w:pPr>
      <w:numPr>
        <w:numId w:val="20"/>
      </w:numPr>
      <w:contextualSpacing/>
    </w:pPr>
  </w:style>
  <w:style w:type="paragraph" w:styleId="Aufzhlungszeichen3">
    <w:name w:val="List Bullet 3"/>
    <w:basedOn w:val="Standard"/>
    <w:uiPriority w:val="99"/>
    <w:semiHidden/>
    <w:unhideWhenUsed/>
    <w:rsid w:val="00BF6DC7"/>
    <w:pPr>
      <w:numPr>
        <w:numId w:val="21"/>
      </w:numPr>
      <w:contextualSpacing/>
    </w:pPr>
  </w:style>
  <w:style w:type="paragraph" w:styleId="Aufzhlungszeichen2">
    <w:name w:val="List Bullet 2"/>
    <w:basedOn w:val="Standard"/>
    <w:uiPriority w:val="99"/>
    <w:semiHidden/>
    <w:unhideWhenUsed/>
    <w:rsid w:val="00BF6DC7"/>
    <w:pPr>
      <w:numPr>
        <w:numId w:val="22"/>
      </w:numPr>
      <w:contextualSpacing/>
    </w:pPr>
  </w:style>
  <w:style w:type="paragraph" w:styleId="Liste5">
    <w:name w:val="List 5"/>
    <w:basedOn w:val="Standard"/>
    <w:uiPriority w:val="99"/>
    <w:semiHidden/>
    <w:unhideWhenUsed/>
    <w:rsid w:val="00BF6DC7"/>
    <w:pPr>
      <w:ind w:left="1415" w:hanging="283"/>
      <w:contextualSpacing/>
    </w:pPr>
  </w:style>
  <w:style w:type="paragraph" w:styleId="Liste4">
    <w:name w:val="List 4"/>
    <w:basedOn w:val="Standard"/>
    <w:uiPriority w:val="99"/>
    <w:semiHidden/>
    <w:unhideWhenUsed/>
    <w:rsid w:val="00BF6DC7"/>
    <w:pPr>
      <w:ind w:left="1132" w:hanging="283"/>
      <w:contextualSpacing/>
    </w:pPr>
  </w:style>
  <w:style w:type="paragraph" w:styleId="Liste3">
    <w:name w:val="List 3"/>
    <w:basedOn w:val="Standard"/>
    <w:uiPriority w:val="99"/>
    <w:semiHidden/>
    <w:unhideWhenUsed/>
    <w:rsid w:val="00BF6DC7"/>
    <w:pPr>
      <w:ind w:left="849" w:hanging="283"/>
      <w:contextualSpacing/>
    </w:pPr>
  </w:style>
  <w:style w:type="paragraph" w:styleId="Liste2">
    <w:name w:val="List 2"/>
    <w:basedOn w:val="Standard"/>
    <w:uiPriority w:val="99"/>
    <w:semiHidden/>
    <w:unhideWhenUsed/>
    <w:rsid w:val="00BF6DC7"/>
    <w:pPr>
      <w:ind w:left="566" w:hanging="283"/>
      <w:contextualSpacing/>
    </w:pPr>
  </w:style>
  <w:style w:type="paragraph" w:styleId="Listennummer">
    <w:name w:val="List Number"/>
    <w:basedOn w:val="Standard"/>
    <w:uiPriority w:val="99"/>
    <w:semiHidden/>
    <w:unhideWhenUsed/>
    <w:rsid w:val="00BF6DC7"/>
    <w:pPr>
      <w:numPr>
        <w:numId w:val="23"/>
      </w:numPr>
      <w:contextualSpacing/>
    </w:pPr>
  </w:style>
  <w:style w:type="paragraph" w:styleId="Aufzhlungszeichen">
    <w:name w:val="List Bullet"/>
    <w:basedOn w:val="Standard"/>
    <w:uiPriority w:val="99"/>
    <w:semiHidden/>
    <w:unhideWhenUsed/>
    <w:rsid w:val="00BF6DC7"/>
    <w:pPr>
      <w:numPr>
        <w:numId w:val="24"/>
      </w:numPr>
      <w:contextualSpacing/>
    </w:pPr>
  </w:style>
  <w:style w:type="paragraph" w:styleId="Liste">
    <w:name w:val="List"/>
    <w:basedOn w:val="Standard"/>
    <w:uiPriority w:val="99"/>
    <w:semiHidden/>
    <w:unhideWhenUsed/>
    <w:rsid w:val="00BF6DC7"/>
    <w:pPr>
      <w:ind w:left="283" w:hanging="283"/>
      <w:contextualSpacing/>
    </w:pPr>
  </w:style>
  <w:style w:type="paragraph" w:styleId="RGV-berschrift">
    <w:name w:val="toa heading"/>
    <w:basedOn w:val="Standard"/>
    <w:next w:val="Standard"/>
    <w:uiPriority w:val="99"/>
    <w:semiHidden/>
    <w:unhideWhenUsed/>
    <w:rsid w:val="00BF6DC7"/>
    <w:pPr>
      <w:spacing w:before="120"/>
    </w:pPr>
    <w:rPr>
      <w:rFonts w:asciiTheme="majorHAnsi" w:eastAsiaTheme="majorEastAsia" w:hAnsiTheme="majorHAnsi" w:cstheme="majorBidi"/>
      <w:b/>
      <w:bCs/>
      <w:szCs w:val="24"/>
    </w:rPr>
  </w:style>
  <w:style w:type="paragraph" w:styleId="Makrotext">
    <w:name w:val="macro"/>
    <w:link w:val="MakrotextZchn"/>
    <w:uiPriority w:val="99"/>
    <w:semiHidden/>
    <w:unhideWhenUsed/>
    <w:rsid w:val="00BF6DC7"/>
    <w:pPr>
      <w:tabs>
        <w:tab w:val="left" w:pos="480"/>
        <w:tab w:val="left" w:pos="960"/>
        <w:tab w:val="left" w:pos="1440"/>
        <w:tab w:val="left" w:pos="1920"/>
        <w:tab w:val="left" w:pos="2400"/>
        <w:tab w:val="left" w:pos="2880"/>
        <w:tab w:val="left" w:pos="3360"/>
        <w:tab w:val="left" w:pos="3840"/>
        <w:tab w:val="left" w:pos="4320"/>
      </w:tabs>
      <w:spacing w:line="415" w:lineRule="auto"/>
      <w:ind w:right="28" w:firstLine="340"/>
      <w:jc w:val="both"/>
    </w:pPr>
    <w:rPr>
      <w:rFonts w:ascii="Consolas" w:hAnsi="Consolas"/>
      <w:sz w:val="20"/>
      <w:szCs w:val="20"/>
    </w:rPr>
  </w:style>
  <w:style w:type="character" w:customStyle="1" w:styleId="MakrotextZchn">
    <w:name w:val="Makrotext Zchn"/>
    <w:basedOn w:val="Absatz-Standardschriftart"/>
    <w:link w:val="Makrotext"/>
    <w:uiPriority w:val="99"/>
    <w:semiHidden/>
    <w:rsid w:val="00BF6DC7"/>
    <w:rPr>
      <w:rFonts w:ascii="Consolas" w:hAnsi="Consolas"/>
      <w:sz w:val="20"/>
      <w:szCs w:val="20"/>
    </w:rPr>
  </w:style>
  <w:style w:type="paragraph" w:styleId="Rechtsgrundlagenverzeichnis">
    <w:name w:val="table of authorities"/>
    <w:basedOn w:val="Standard"/>
    <w:next w:val="Standard"/>
    <w:uiPriority w:val="99"/>
    <w:semiHidden/>
    <w:unhideWhenUsed/>
    <w:rsid w:val="00BF6DC7"/>
    <w:pPr>
      <w:spacing w:after="0"/>
      <w:ind w:left="240" w:hanging="240"/>
    </w:pPr>
  </w:style>
  <w:style w:type="paragraph" w:styleId="Endnotentext">
    <w:name w:val="endnote text"/>
    <w:basedOn w:val="Standard"/>
    <w:link w:val="EndnotentextZchn"/>
    <w:uiPriority w:val="99"/>
    <w:semiHidden/>
    <w:unhideWhenUsed/>
    <w:rsid w:val="00BF6DC7"/>
    <w:pPr>
      <w:spacing w:after="0" w:line="240" w:lineRule="auto"/>
    </w:pPr>
    <w:rPr>
      <w:sz w:val="20"/>
      <w:szCs w:val="20"/>
    </w:rPr>
  </w:style>
  <w:style w:type="character" w:customStyle="1" w:styleId="EndnotentextZchn">
    <w:name w:val="Endnotentext Zchn"/>
    <w:basedOn w:val="Absatz-Standardschriftart"/>
    <w:link w:val="Endnotentext"/>
    <w:uiPriority w:val="99"/>
    <w:semiHidden/>
    <w:rsid w:val="00BF6DC7"/>
    <w:rPr>
      <w:rFonts w:ascii="Garamond" w:hAnsi="Garamond"/>
      <w:sz w:val="20"/>
      <w:szCs w:val="20"/>
    </w:rPr>
  </w:style>
  <w:style w:type="character" w:styleId="Endnotenzeichen">
    <w:name w:val="endnote reference"/>
    <w:basedOn w:val="Absatz-Standardschriftart"/>
    <w:uiPriority w:val="99"/>
    <w:semiHidden/>
    <w:unhideWhenUsed/>
    <w:rsid w:val="00BF6DC7"/>
    <w:rPr>
      <w:vertAlign w:val="superscript"/>
    </w:rPr>
  </w:style>
  <w:style w:type="character" w:styleId="Seitenzahl">
    <w:name w:val="page number"/>
    <w:basedOn w:val="Absatz-Standardschriftart"/>
    <w:uiPriority w:val="99"/>
    <w:semiHidden/>
    <w:unhideWhenUsed/>
    <w:rsid w:val="00BF6DC7"/>
  </w:style>
  <w:style w:type="paragraph" w:styleId="Umschlagabsenderadresse">
    <w:name w:val="envelope return"/>
    <w:basedOn w:val="Standard"/>
    <w:uiPriority w:val="99"/>
    <w:semiHidden/>
    <w:unhideWhenUsed/>
    <w:rsid w:val="00BF6DC7"/>
    <w:pPr>
      <w:spacing w:after="0" w:line="240" w:lineRule="auto"/>
    </w:pPr>
    <w:rPr>
      <w:rFonts w:asciiTheme="majorHAnsi" w:eastAsiaTheme="majorEastAsia" w:hAnsiTheme="majorHAnsi" w:cstheme="majorBidi"/>
      <w:sz w:val="20"/>
      <w:szCs w:val="20"/>
    </w:rPr>
  </w:style>
  <w:style w:type="paragraph" w:styleId="Umschlagadresse">
    <w:name w:val="envelope address"/>
    <w:basedOn w:val="Standard"/>
    <w:uiPriority w:val="99"/>
    <w:semiHidden/>
    <w:unhideWhenUsed/>
    <w:rsid w:val="00BF6DC7"/>
    <w:pPr>
      <w:framePr w:w="4320" w:h="2160" w:hRule="exact" w:hSpace="141" w:wrap="auto" w:hAnchor="page" w:xAlign="center" w:yAlign="bottom"/>
      <w:spacing w:after="0" w:line="240" w:lineRule="auto"/>
      <w:ind w:left="1"/>
    </w:pPr>
    <w:rPr>
      <w:rFonts w:asciiTheme="majorHAnsi" w:eastAsiaTheme="majorEastAsia" w:hAnsiTheme="majorHAnsi" w:cstheme="majorBidi"/>
      <w:szCs w:val="24"/>
    </w:rPr>
  </w:style>
  <w:style w:type="paragraph" w:styleId="Abbildungsverzeichnis">
    <w:name w:val="table of figures"/>
    <w:basedOn w:val="Standard"/>
    <w:next w:val="Standard"/>
    <w:uiPriority w:val="99"/>
    <w:semiHidden/>
    <w:unhideWhenUsed/>
    <w:rsid w:val="00BF6DC7"/>
    <w:pPr>
      <w:spacing w:after="0"/>
    </w:pPr>
  </w:style>
  <w:style w:type="paragraph" w:styleId="Index1">
    <w:name w:val="index 1"/>
    <w:basedOn w:val="Standard"/>
    <w:next w:val="Standard"/>
    <w:autoRedefine/>
    <w:uiPriority w:val="99"/>
    <w:semiHidden/>
    <w:unhideWhenUsed/>
    <w:rsid w:val="00BF6DC7"/>
    <w:pPr>
      <w:spacing w:after="0" w:line="240" w:lineRule="auto"/>
      <w:ind w:left="240" w:hanging="240"/>
    </w:pPr>
  </w:style>
  <w:style w:type="paragraph" w:styleId="Indexberschrift">
    <w:name w:val="index heading"/>
    <w:basedOn w:val="Standard"/>
    <w:next w:val="Index1"/>
    <w:uiPriority w:val="99"/>
    <w:semiHidden/>
    <w:unhideWhenUsed/>
    <w:rsid w:val="00BF6DC7"/>
    <w:rPr>
      <w:rFonts w:asciiTheme="majorHAnsi" w:eastAsiaTheme="majorEastAsia" w:hAnsiTheme="majorHAnsi" w:cstheme="majorBidi"/>
      <w:b/>
      <w:bCs/>
    </w:rPr>
  </w:style>
  <w:style w:type="paragraph" w:styleId="Standardeinzug">
    <w:name w:val="Normal Indent"/>
    <w:basedOn w:val="Standard"/>
    <w:uiPriority w:val="99"/>
    <w:semiHidden/>
    <w:unhideWhenUsed/>
    <w:rsid w:val="00BF6DC7"/>
    <w:pPr>
      <w:ind w:left="708"/>
    </w:pPr>
  </w:style>
  <w:style w:type="paragraph" w:styleId="Verzeichnis9">
    <w:name w:val="toc 9"/>
    <w:basedOn w:val="Standard"/>
    <w:next w:val="Standard"/>
    <w:autoRedefine/>
    <w:uiPriority w:val="39"/>
    <w:semiHidden/>
    <w:unhideWhenUsed/>
    <w:rsid w:val="00BF6DC7"/>
    <w:pPr>
      <w:spacing w:after="100"/>
      <w:ind w:left="1920"/>
    </w:pPr>
  </w:style>
  <w:style w:type="paragraph" w:styleId="Verzeichnis8">
    <w:name w:val="toc 8"/>
    <w:basedOn w:val="Standard"/>
    <w:next w:val="Standard"/>
    <w:autoRedefine/>
    <w:uiPriority w:val="39"/>
    <w:semiHidden/>
    <w:unhideWhenUsed/>
    <w:rsid w:val="00BF6DC7"/>
    <w:pPr>
      <w:spacing w:after="100"/>
      <w:ind w:left="1680"/>
    </w:pPr>
  </w:style>
  <w:style w:type="paragraph" w:styleId="Verzeichnis7">
    <w:name w:val="toc 7"/>
    <w:basedOn w:val="Standard"/>
    <w:next w:val="Standard"/>
    <w:autoRedefine/>
    <w:uiPriority w:val="39"/>
    <w:semiHidden/>
    <w:unhideWhenUsed/>
    <w:rsid w:val="00BF6DC7"/>
    <w:pPr>
      <w:spacing w:after="100"/>
      <w:ind w:left="1440"/>
    </w:pPr>
  </w:style>
  <w:style w:type="paragraph" w:styleId="Verzeichnis6">
    <w:name w:val="toc 6"/>
    <w:basedOn w:val="Standard"/>
    <w:next w:val="Standard"/>
    <w:autoRedefine/>
    <w:uiPriority w:val="39"/>
    <w:semiHidden/>
    <w:unhideWhenUsed/>
    <w:rsid w:val="00BF6DC7"/>
    <w:pPr>
      <w:spacing w:after="100"/>
      <w:ind w:left="1200"/>
    </w:pPr>
  </w:style>
  <w:style w:type="paragraph" w:styleId="Verzeichnis5">
    <w:name w:val="toc 5"/>
    <w:basedOn w:val="Standard"/>
    <w:next w:val="Standard"/>
    <w:autoRedefine/>
    <w:uiPriority w:val="39"/>
    <w:semiHidden/>
    <w:unhideWhenUsed/>
    <w:rsid w:val="00BF6DC7"/>
    <w:pPr>
      <w:spacing w:after="100"/>
      <w:ind w:left="960"/>
    </w:pPr>
  </w:style>
  <w:style w:type="paragraph" w:styleId="Verzeichnis4">
    <w:name w:val="toc 4"/>
    <w:basedOn w:val="Standard"/>
    <w:next w:val="Standard"/>
    <w:autoRedefine/>
    <w:uiPriority w:val="39"/>
    <w:semiHidden/>
    <w:unhideWhenUsed/>
    <w:rsid w:val="00BF6DC7"/>
    <w:pPr>
      <w:spacing w:after="100"/>
      <w:ind w:left="720"/>
    </w:pPr>
  </w:style>
  <w:style w:type="paragraph" w:styleId="Verzeichnis3">
    <w:name w:val="toc 3"/>
    <w:basedOn w:val="Standard"/>
    <w:next w:val="Standard"/>
    <w:autoRedefine/>
    <w:uiPriority w:val="39"/>
    <w:semiHidden/>
    <w:unhideWhenUsed/>
    <w:rsid w:val="00BF6DC7"/>
    <w:pPr>
      <w:spacing w:after="100"/>
      <w:ind w:left="480"/>
    </w:pPr>
  </w:style>
  <w:style w:type="paragraph" w:styleId="Verzeichnis2">
    <w:name w:val="toc 2"/>
    <w:basedOn w:val="Standard"/>
    <w:next w:val="Standard"/>
    <w:autoRedefine/>
    <w:uiPriority w:val="39"/>
    <w:semiHidden/>
    <w:unhideWhenUsed/>
    <w:rsid w:val="00BF6DC7"/>
    <w:pPr>
      <w:spacing w:after="100"/>
      <w:ind w:left="240"/>
    </w:pPr>
  </w:style>
  <w:style w:type="paragraph" w:styleId="Verzeichnis1">
    <w:name w:val="toc 1"/>
    <w:basedOn w:val="Standard"/>
    <w:next w:val="Standard"/>
    <w:autoRedefine/>
    <w:uiPriority w:val="39"/>
    <w:semiHidden/>
    <w:unhideWhenUsed/>
    <w:rsid w:val="00BF6DC7"/>
    <w:pPr>
      <w:spacing w:after="100"/>
    </w:pPr>
  </w:style>
  <w:style w:type="paragraph" w:styleId="Index9">
    <w:name w:val="index 9"/>
    <w:basedOn w:val="Standard"/>
    <w:next w:val="Standard"/>
    <w:autoRedefine/>
    <w:uiPriority w:val="99"/>
    <w:semiHidden/>
    <w:unhideWhenUsed/>
    <w:rsid w:val="00BF6DC7"/>
    <w:pPr>
      <w:spacing w:after="0" w:line="240" w:lineRule="auto"/>
      <w:ind w:left="2160" w:hanging="240"/>
    </w:pPr>
  </w:style>
  <w:style w:type="paragraph" w:styleId="Index8">
    <w:name w:val="index 8"/>
    <w:basedOn w:val="Standard"/>
    <w:next w:val="Standard"/>
    <w:autoRedefine/>
    <w:uiPriority w:val="99"/>
    <w:semiHidden/>
    <w:unhideWhenUsed/>
    <w:rsid w:val="00BF6DC7"/>
    <w:pPr>
      <w:spacing w:after="0" w:line="240" w:lineRule="auto"/>
      <w:ind w:left="1920" w:hanging="240"/>
    </w:pPr>
  </w:style>
  <w:style w:type="paragraph" w:styleId="Index7">
    <w:name w:val="index 7"/>
    <w:basedOn w:val="Standard"/>
    <w:next w:val="Standard"/>
    <w:autoRedefine/>
    <w:uiPriority w:val="99"/>
    <w:semiHidden/>
    <w:unhideWhenUsed/>
    <w:rsid w:val="00BF6DC7"/>
    <w:pPr>
      <w:spacing w:after="0" w:line="240" w:lineRule="auto"/>
      <w:ind w:left="1680" w:hanging="240"/>
    </w:pPr>
  </w:style>
  <w:style w:type="paragraph" w:styleId="Index6">
    <w:name w:val="index 6"/>
    <w:basedOn w:val="Standard"/>
    <w:next w:val="Standard"/>
    <w:autoRedefine/>
    <w:uiPriority w:val="99"/>
    <w:semiHidden/>
    <w:unhideWhenUsed/>
    <w:rsid w:val="00BF6DC7"/>
    <w:pPr>
      <w:spacing w:after="0" w:line="240" w:lineRule="auto"/>
      <w:ind w:left="1440" w:hanging="240"/>
    </w:pPr>
  </w:style>
  <w:style w:type="paragraph" w:styleId="Index5">
    <w:name w:val="index 5"/>
    <w:basedOn w:val="Standard"/>
    <w:next w:val="Standard"/>
    <w:autoRedefine/>
    <w:uiPriority w:val="99"/>
    <w:semiHidden/>
    <w:unhideWhenUsed/>
    <w:rsid w:val="00BF6DC7"/>
    <w:pPr>
      <w:spacing w:after="0" w:line="240" w:lineRule="auto"/>
      <w:ind w:left="1200" w:hanging="240"/>
    </w:pPr>
  </w:style>
  <w:style w:type="paragraph" w:styleId="Index4">
    <w:name w:val="index 4"/>
    <w:basedOn w:val="Standard"/>
    <w:next w:val="Standard"/>
    <w:autoRedefine/>
    <w:uiPriority w:val="99"/>
    <w:semiHidden/>
    <w:unhideWhenUsed/>
    <w:rsid w:val="00BF6DC7"/>
    <w:pPr>
      <w:spacing w:after="0" w:line="240" w:lineRule="auto"/>
      <w:ind w:left="960" w:hanging="240"/>
    </w:pPr>
  </w:style>
  <w:style w:type="paragraph" w:styleId="Index3">
    <w:name w:val="index 3"/>
    <w:basedOn w:val="Standard"/>
    <w:next w:val="Standard"/>
    <w:autoRedefine/>
    <w:uiPriority w:val="99"/>
    <w:semiHidden/>
    <w:unhideWhenUsed/>
    <w:rsid w:val="00BF6DC7"/>
    <w:pPr>
      <w:spacing w:after="0" w:line="240" w:lineRule="auto"/>
      <w:ind w:left="720" w:hanging="240"/>
    </w:pPr>
  </w:style>
  <w:style w:type="paragraph" w:styleId="Index2">
    <w:name w:val="index 2"/>
    <w:basedOn w:val="Standard"/>
    <w:next w:val="Standard"/>
    <w:autoRedefine/>
    <w:uiPriority w:val="99"/>
    <w:semiHidden/>
    <w:unhideWhenUsed/>
    <w:rsid w:val="00BF6DC7"/>
    <w:pPr>
      <w:spacing w:after="0" w:line="240" w:lineRule="auto"/>
      <w:ind w:left="480" w:hanging="240"/>
    </w:pPr>
  </w:style>
  <w:style w:type="paragraph" w:styleId="berarbeitung">
    <w:name w:val="Revision"/>
    <w:hidden/>
    <w:uiPriority w:val="99"/>
    <w:semiHidden/>
    <w:rsid w:val="008864EF"/>
    <w:pPr>
      <w:spacing w:line="240" w:lineRule="auto"/>
    </w:pPr>
    <w:rPr>
      <w:rFonts w:ascii="Garamond" w:hAnsi="Garamond"/>
      <w:sz w:val="24"/>
    </w:rPr>
  </w:style>
  <w:style w:type="character" w:styleId="NichtaufgelsteErwhnung">
    <w:name w:val="Unresolved Mention"/>
    <w:basedOn w:val="Absatz-Standardschriftart"/>
    <w:uiPriority w:val="99"/>
    <w:semiHidden/>
    <w:unhideWhenUsed/>
    <w:rsid w:val="00FB169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48066930">
      <w:bodyDiv w:val="1"/>
      <w:marLeft w:val="0"/>
      <w:marRight w:val="0"/>
      <w:marTop w:val="0"/>
      <w:marBottom w:val="0"/>
      <w:divBdr>
        <w:top w:val="none" w:sz="0" w:space="0" w:color="auto"/>
        <w:left w:val="none" w:sz="0" w:space="0" w:color="auto"/>
        <w:bottom w:val="none" w:sz="0" w:space="0" w:color="auto"/>
        <w:right w:val="none" w:sz="0" w:space="0" w:color="auto"/>
      </w:divBdr>
    </w:div>
    <w:div w:id="873614482">
      <w:bodyDiv w:val="1"/>
      <w:marLeft w:val="0"/>
      <w:marRight w:val="0"/>
      <w:marTop w:val="0"/>
      <w:marBottom w:val="0"/>
      <w:divBdr>
        <w:top w:val="none" w:sz="0" w:space="0" w:color="auto"/>
        <w:left w:val="none" w:sz="0" w:space="0" w:color="auto"/>
        <w:bottom w:val="none" w:sz="0" w:space="0" w:color="auto"/>
        <w:right w:val="none" w:sz="0" w:space="0" w:color="auto"/>
      </w:divBdr>
      <w:divsChild>
        <w:div w:id="699430314">
          <w:marLeft w:val="0"/>
          <w:marRight w:val="0"/>
          <w:marTop w:val="0"/>
          <w:marBottom w:val="0"/>
          <w:divBdr>
            <w:top w:val="none" w:sz="0" w:space="0" w:color="auto"/>
            <w:left w:val="none" w:sz="0" w:space="0" w:color="auto"/>
            <w:bottom w:val="none" w:sz="0" w:space="0" w:color="auto"/>
            <w:right w:val="none" w:sz="0" w:space="0" w:color="auto"/>
          </w:divBdr>
        </w:div>
      </w:divsChild>
    </w:div>
    <w:div w:id="1047992750">
      <w:bodyDiv w:val="1"/>
      <w:marLeft w:val="0"/>
      <w:marRight w:val="0"/>
      <w:marTop w:val="0"/>
      <w:marBottom w:val="0"/>
      <w:divBdr>
        <w:top w:val="none" w:sz="0" w:space="0" w:color="auto"/>
        <w:left w:val="none" w:sz="0" w:space="0" w:color="auto"/>
        <w:bottom w:val="none" w:sz="0" w:space="0" w:color="auto"/>
        <w:right w:val="none" w:sz="0" w:space="0" w:color="auto"/>
      </w:divBdr>
    </w:div>
    <w:div w:id="1298956269">
      <w:bodyDiv w:val="1"/>
      <w:marLeft w:val="0"/>
      <w:marRight w:val="0"/>
      <w:marTop w:val="0"/>
      <w:marBottom w:val="0"/>
      <w:divBdr>
        <w:top w:val="none" w:sz="0" w:space="0" w:color="auto"/>
        <w:left w:val="none" w:sz="0" w:space="0" w:color="auto"/>
        <w:bottom w:val="none" w:sz="0" w:space="0" w:color="auto"/>
        <w:right w:val="none" w:sz="0" w:space="0" w:color="auto"/>
      </w:divBdr>
      <w:divsChild>
        <w:div w:id="92097735">
          <w:marLeft w:val="0"/>
          <w:marRight w:val="0"/>
          <w:marTop w:val="0"/>
          <w:marBottom w:val="0"/>
          <w:divBdr>
            <w:top w:val="none" w:sz="0" w:space="0" w:color="auto"/>
            <w:left w:val="none" w:sz="0" w:space="0" w:color="auto"/>
            <w:bottom w:val="none" w:sz="0" w:space="0" w:color="auto"/>
            <w:right w:val="none" w:sz="0" w:space="0" w:color="auto"/>
          </w:divBdr>
          <w:divsChild>
            <w:div w:id="897208579">
              <w:marLeft w:val="0"/>
              <w:marRight w:val="0"/>
              <w:marTop w:val="0"/>
              <w:marBottom w:val="0"/>
              <w:divBdr>
                <w:top w:val="none" w:sz="0" w:space="0" w:color="auto"/>
                <w:left w:val="none" w:sz="0" w:space="0" w:color="auto"/>
                <w:bottom w:val="none" w:sz="0" w:space="0" w:color="auto"/>
                <w:right w:val="none" w:sz="0" w:space="0" w:color="auto"/>
              </w:divBdr>
            </w:div>
          </w:divsChild>
        </w:div>
        <w:div w:id="144592970">
          <w:marLeft w:val="0"/>
          <w:marRight w:val="0"/>
          <w:marTop w:val="0"/>
          <w:marBottom w:val="0"/>
          <w:divBdr>
            <w:top w:val="none" w:sz="0" w:space="0" w:color="auto"/>
            <w:left w:val="none" w:sz="0" w:space="0" w:color="auto"/>
            <w:bottom w:val="none" w:sz="0" w:space="0" w:color="auto"/>
            <w:right w:val="none" w:sz="0" w:space="0" w:color="auto"/>
          </w:divBdr>
          <w:divsChild>
            <w:div w:id="170923834">
              <w:marLeft w:val="0"/>
              <w:marRight w:val="0"/>
              <w:marTop w:val="0"/>
              <w:marBottom w:val="0"/>
              <w:divBdr>
                <w:top w:val="none" w:sz="0" w:space="0" w:color="auto"/>
                <w:left w:val="none" w:sz="0" w:space="0" w:color="auto"/>
                <w:bottom w:val="none" w:sz="0" w:space="0" w:color="auto"/>
                <w:right w:val="none" w:sz="0" w:space="0" w:color="auto"/>
              </w:divBdr>
            </w:div>
          </w:divsChild>
        </w:div>
        <w:div w:id="166360241">
          <w:marLeft w:val="0"/>
          <w:marRight w:val="0"/>
          <w:marTop w:val="0"/>
          <w:marBottom w:val="0"/>
          <w:divBdr>
            <w:top w:val="none" w:sz="0" w:space="0" w:color="auto"/>
            <w:left w:val="none" w:sz="0" w:space="0" w:color="auto"/>
            <w:bottom w:val="none" w:sz="0" w:space="0" w:color="auto"/>
            <w:right w:val="none" w:sz="0" w:space="0" w:color="auto"/>
          </w:divBdr>
          <w:divsChild>
            <w:div w:id="1424646601">
              <w:marLeft w:val="0"/>
              <w:marRight w:val="0"/>
              <w:marTop w:val="0"/>
              <w:marBottom w:val="0"/>
              <w:divBdr>
                <w:top w:val="none" w:sz="0" w:space="0" w:color="auto"/>
                <w:left w:val="none" w:sz="0" w:space="0" w:color="auto"/>
                <w:bottom w:val="none" w:sz="0" w:space="0" w:color="auto"/>
                <w:right w:val="none" w:sz="0" w:space="0" w:color="auto"/>
              </w:divBdr>
            </w:div>
          </w:divsChild>
        </w:div>
        <w:div w:id="379331549">
          <w:marLeft w:val="0"/>
          <w:marRight w:val="0"/>
          <w:marTop w:val="0"/>
          <w:marBottom w:val="0"/>
          <w:divBdr>
            <w:top w:val="none" w:sz="0" w:space="0" w:color="auto"/>
            <w:left w:val="none" w:sz="0" w:space="0" w:color="auto"/>
            <w:bottom w:val="none" w:sz="0" w:space="0" w:color="auto"/>
            <w:right w:val="none" w:sz="0" w:space="0" w:color="auto"/>
          </w:divBdr>
          <w:divsChild>
            <w:div w:id="1252814182">
              <w:marLeft w:val="0"/>
              <w:marRight w:val="0"/>
              <w:marTop w:val="0"/>
              <w:marBottom w:val="0"/>
              <w:divBdr>
                <w:top w:val="none" w:sz="0" w:space="0" w:color="auto"/>
                <w:left w:val="none" w:sz="0" w:space="0" w:color="auto"/>
                <w:bottom w:val="none" w:sz="0" w:space="0" w:color="auto"/>
                <w:right w:val="none" w:sz="0" w:space="0" w:color="auto"/>
              </w:divBdr>
            </w:div>
          </w:divsChild>
        </w:div>
        <w:div w:id="381948929">
          <w:marLeft w:val="0"/>
          <w:marRight w:val="0"/>
          <w:marTop w:val="0"/>
          <w:marBottom w:val="0"/>
          <w:divBdr>
            <w:top w:val="none" w:sz="0" w:space="0" w:color="auto"/>
            <w:left w:val="none" w:sz="0" w:space="0" w:color="auto"/>
            <w:bottom w:val="none" w:sz="0" w:space="0" w:color="auto"/>
            <w:right w:val="none" w:sz="0" w:space="0" w:color="auto"/>
          </w:divBdr>
          <w:divsChild>
            <w:div w:id="810295806">
              <w:marLeft w:val="0"/>
              <w:marRight w:val="0"/>
              <w:marTop w:val="0"/>
              <w:marBottom w:val="0"/>
              <w:divBdr>
                <w:top w:val="none" w:sz="0" w:space="0" w:color="auto"/>
                <w:left w:val="none" w:sz="0" w:space="0" w:color="auto"/>
                <w:bottom w:val="none" w:sz="0" w:space="0" w:color="auto"/>
                <w:right w:val="none" w:sz="0" w:space="0" w:color="auto"/>
              </w:divBdr>
            </w:div>
          </w:divsChild>
        </w:div>
        <w:div w:id="578176333">
          <w:marLeft w:val="0"/>
          <w:marRight w:val="0"/>
          <w:marTop w:val="0"/>
          <w:marBottom w:val="0"/>
          <w:divBdr>
            <w:top w:val="none" w:sz="0" w:space="0" w:color="auto"/>
            <w:left w:val="none" w:sz="0" w:space="0" w:color="auto"/>
            <w:bottom w:val="none" w:sz="0" w:space="0" w:color="auto"/>
            <w:right w:val="none" w:sz="0" w:space="0" w:color="auto"/>
          </w:divBdr>
          <w:divsChild>
            <w:div w:id="967928553">
              <w:marLeft w:val="0"/>
              <w:marRight w:val="0"/>
              <w:marTop w:val="0"/>
              <w:marBottom w:val="0"/>
              <w:divBdr>
                <w:top w:val="none" w:sz="0" w:space="0" w:color="auto"/>
                <w:left w:val="none" w:sz="0" w:space="0" w:color="auto"/>
                <w:bottom w:val="none" w:sz="0" w:space="0" w:color="auto"/>
                <w:right w:val="none" w:sz="0" w:space="0" w:color="auto"/>
              </w:divBdr>
            </w:div>
          </w:divsChild>
        </w:div>
        <w:div w:id="750008610">
          <w:marLeft w:val="0"/>
          <w:marRight w:val="0"/>
          <w:marTop w:val="0"/>
          <w:marBottom w:val="0"/>
          <w:divBdr>
            <w:top w:val="none" w:sz="0" w:space="0" w:color="auto"/>
            <w:left w:val="none" w:sz="0" w:space="0" w:color="auto"/>
            <w:bottom w:val="none" w:sz="0" w:space="0" w:color="auto"/>
            <w:right w:val="none" w:sz="0" w:space="0" w:color="auto"/>
          </w:divBdr>
          <w:divsChild>
            <w:div w:id="1333146432">
              <w:marLeft w:val="0"/>
              <w:marRight w:val="0"/>
              <w:marTop w:val="0"/>
              <w:marBottom w:val="0"/>
              <w:divBdr>
                <w:top w:val="none" w:sz="0" w:space="0" w:color="auto"/>
                <w:left w:val="none" w:sz="0" w:space="0" w:color="auto"/>
                <w:bottom w:val="none" w:sz="0" w:space="0" w:color="auto"/>
                <w:right w:val="none" w:sz="0" w:space="0" w:color="auto"/>
              </w:divBdr>
            </w:div>
          </w:divsChild>
        </w:div>
        <w:div w:id="928731190">
          <w:marLeft w:val="0"/>
          <w:marRight w:val="0"/>
          <w:marTop w:val="0"/>
          <w:marBottom w:val="0"/>
          <w:divBdr>
            <w:top w:val="none" w:sz="0" w:space="0" w:color="auto"/>
            <w:left w:val="none" w:sz="0" w:space="0" w:color="auto"/>
            <w:bottom w:val="none" w:sz="0" w:space="0" w:color="auto"/>
            <w:right w:val="none" w:sz="0" w:space="0" w:color="auto"/>
          </w:divBdr>
          <w:divsChild>
            <w:div w:id="1381900175">
              <w:marLeft w:val="0"/>
              <w:marRight w:val="0"/>
              <w:marTop w:val="0"/>
              <w:marBottom w:val="0"/>
              <w:divBdr>
                <w:top w:val="none" w:sz="0" w:space="0" w:color="auto"/>
                <w:left w:val="none" w:sz="0" w:space="0" w:color="auto"/>
                <w:bottom w:val="none" w:sz="0" w:space="0" w:color="auto"/>
                <w:right w:val="none" w:sz="0" w:space="0" w:color="auto"/>
              </w:divBdr>
            </w:div>
          </w:divsChild>
        </w:div>
        <w:div w:id="945432031">
          <w:marLeft w:val="0"/>
          <w:marRight w:val="0"/>
          <w:marTop w:val="0"/>
          <w:marBottom w:val="0"/>
          <w:divBdr>
            <w:top w:val="none" w:sz="0" w:space="0" w:color="auto"/>
            <w:left w:val="none" w:sz="0" w:space="0" w:color="auto"/>
            <w:bottom w:val="none" w:sz="0" w:space="0" w:color="auto"/>
            <w:right w:val="none" w:sz="0" w:space="0" w:color="auto"/>
          </w:divBdr>
          <w:divsChild>
            <w:div w:id="1417437746">
              <w:marLeft w:val="0"/>
              <w:marRight w:val="0"/>
              <w:marTop w:val="0"/>
              <w:marBottom w:val="0"/>
              <w:divBdr>
                <w:top w:val="none" w:sz="0" w:space="0" w:color="auto"/>
                <w:left w:val="none" w:sz="0" w:space="0" w:color="auto"/>
                <w:bottom w:val="none" w:sz="0" w:space="0" w:color="auto"/>
                <w:right w:val="none" w:sz="0" w:space="0" w:color="auto"/>
              </w:divBdr>
            </w:div>
          </w:divsChild>
        </w:div>
        <w:div w:id="1161309106">
          <w:marLeft w:val="0"/>
          <w:marRight w:val="0"/>
          <w:marTop w:val="0"/>
          <w:marBottom w:val="0"/>
          <w:divBdr>
            <w:top w:val="none" w:sz="0" w:space="0" w:color="auto"/>
            <w:left w:val="none" w:sz="0" w:space="0" w:color="auto"/>
            <w:bottom w:val="none" w:sz="0" w:space="0" w:color="auto"/>
            <w:right w:val="none" w:sz="0" w:space="0" w:color="auto"/>
          </w:divBdr>
          <w:divsChild>
            <w:div w:id="90708252">
              <w:marLeft w:val="0"/>
              <w:marRight w:val="0"/>
              <w:marTop w:val="0"/>
              <w:marBottom w:val="0"/>
              <w:divBdr>
                <w:top w:val="none" w:sz="0" w:space="0" w:color="auto"/>
                <w:left w:val="none" w:sz="0" w:space="0" w:color="auto"/>
                <w:bottom w:val="none" w:sz="0" w:space="0" w:color="auto"/>
                <w:right w:val="none" w:sz="0" w:space="0" w:color="auto"/>
              </w:divBdr>
            </w:div>
          </w:divsChild>
        </w:div>
        <w:div w:id="1166164244">
          <w:marLeft w:val="0"/>
          <w:marRight w:val="0"/>
          <w:marTop w:val="0"/>
          <w:marBottom w:val="0"/>
          <w:divBdr>
            <w:top w:val="none" w:sz="0" w:space="0" w:color="auto"/>
            <w:left w:val="none" w:sz="0" w:space="0" w:color="auto"/>
            <w:bottom w:val="none" w:sz="0" w:space="0" w:color="auto"/>
            <w:right w:val="none" w:sz="0" w:space="0" w:color="auto"/>
          </w:divBdr>
          <w:divsChild>
            <w:div w:id="1802504271">
              <w:marLeft w:val="0"/>
              <w:marRight w:val="0"/>
              <w:marTop w:val="0"/>
              <w:marBottom w:val="0"/>
              <w:divBdr>
                <w:top w:val="none" w:sz="0" w:space="0" w:color="auto"/>
                <w:left w:val="none" w:sz="0" w:space="0" w:color="auto"/>
                <w:bottom w:val="none" w:sz="0" w:space="0" w:color="auto"/>
                <w:right w:val="none" w:sz="0" w:space="0" w:color="auto"/>
              </w:divBdr>
            </w:div>
          </w:divsChild>
        </w:div>
        <w:div w:id="1227491629">
          <w:marLeft w:val="0"/>
          <w:marRight w:val="0"/>
          <w:marTop w:val="0"/>
          <w:marBottom w:val="0"/>
          <w:divBdr>
            <w:top w:val="none" w:sz="0" w:space="0" w:color="auto"/>
            <w:left w:val="none" w:sz="0" w:space="0" w:color="auto"/>
            <w:bottom w:val="none" w:sz="0" w:space="0" w:color="auto"/>
            <w:right w:val="none" w:sz="0" w:space="0" w:color="auto"/>
          </w:divBdr>
          <w:divsChild>
            <w:div w:id="965086951">
              <w:marLeft w:val="0"/>
              <w:marRight w:val="0"/>
              <w:marTop w:val="0"/>
              <w:marBottom w:val="0"/>
              <w:divBdr>
                <w:top w:val="none" w:sz="0" w:space="0" w:color="auto"/>
                <w:left w:val="none" w:sz="0" w:space="0" w:color="auto"/>
                <w:bottom w:val="none" w:sz="0" w:space="0" w:color="auto"/>
                <w:right w:val="none" w:sz="0" w:space="0" w:color="auto"/>
              </w:divBdr>
            </w:div>
          </w:divsChild>
        </w:div>
        <w:div w:id="1329554944">
          <w:marLeft w:val="0"/>
          <w:marRight w:val="0"/>
          <w:marTop w:val="0"/>
          <w:marBottom w:val="0"/>
          <w:divBdr>
            <w:top w:val="none" w:sz="0" w:space="0" w:color="auto"/>
            <w:left w:val="none" w:sz="0" w:space="0" w:color="auto"/>
            <w:bottom w:val="none" w:sz="0" w:space="0" w:color="auto"/>
            <w:right w:val="none" w:sz="0" w:space="0" w:color="auto"/>
          </w:divBdr>
          <w:divsChild>
            <w:div w:id="1478960489">
              <w:marLeft w:val="0"/>
              <w:marRight w:val="0"/>
              <w:marTop w:val="0"/>
              <w:marBottom w:val="0"/>
              <w:divBdr>
                <w:top w:val="none" w:sz="0" w:space="0" w:color="auto"/>
                <w:left w:val="none" w:sz="0" w:space="0" w:color="auto"/>
                <w:bottom w:val="none" w:sz="0" w:space="0" w:color="auto"/>
                <w:right w:val="none" w:sz="0" w:space="0" w:color="auto"/>
              </w:divBdr>
            </w:div>
          </w:divsChild>
        </w:div>
        <w:div w:id="1368329985">
          <w:marLeft w:val="0"/>
          <w:marRight w:val="0"/>
          <w:marTop w:val="0"/>
          <w:marBottom w:val="0"/>
          <w:divBdr>
            <w:top w:val="none" w:sz="0" w:space="0" w:color="auto"/>
            <w:left w:val="none" w:sz="0" w:space="0" w:color="auto"/>
            <w:bottom w:val="none" w:sz="0" w:space="0" w:color="auto"/>
            <w:right w:val="none" w:sz="0" w:space="0" w:color="auto"/>
          </w:divBdr>
          <w:divsChild>
            <w:div w:id="1242642488">
              <w:marLeft w:val="0"/>
              <w:marRight w:val="0"/>
              <w:marTop w:val="0"/>
              <w:marBottom w:val="0"/>
              <w:divBdr>
                <w:top w:val="none" w:sz="0" w:space="0" w:color="auto"/>
                <w:left w:val="none" w:sz="0" w:space="0" w:color="auto"/>
                <w:bottom w:val="none" w:sz="0" w:space="0" w:color="auto"/>
                <w:right w:val="none" w:sz="0" w:space="0" w:color="auto"/>
              </w:divBdr>
            </w:div>
          </w:divsChild>
        </w:div>
        <w:div w:id="1465781221">
          <w:marLeft w:val="0"/>
          <w:marRight w:val="0"/>
          <w:marTop w:val="0"/>
          <w:marBottom w:val="0"/>
          <w:divBdr>
            <w:top w:val="none" w:sz="0" w:space="0" w:color="auto"/>
            <w:left w:val="none" w:sz="0" w:space="0" w:color="auto"/>
            <w:bottom w:val="none" w:sz="0" w:space="0" w:color="auto"/>
            <w:right w:val="none" w:sz="0" w:space="0" w:color="auto"/>
          </w:divBdr>
          <w:divsChild>
            <w:div w:id="644744101">
              <w:marLeft w:val="0"/>
              <w:marRight w:val="0"/>
              <w:marTop w:val="0"/>
              <w:marBottom w:val="0"/>
              <w:divBdr>
                <w:top w:val="none" w:sz="0" w:space="0" w:color="auto"/>
                <w:left w:val="none" w:sz="0" w:space="0" w:color="auto"/>
                <w:bottom w:val="none" w:sz="0" w:space="0" w:color="auto"/>
                <w:right w:val="none" w:sz="0" w:space="0" w:color="auto"/>
              </w:divBdr>
            </w:div>
          </w:divsChild>
        </w:div>
        <w:div w:id="1471626569">
          <w:marLeft w:val="0"/>
          <w:marRight w:val="0"/>
          <w:marTop w:val="0"/>
          <w:marBottom w:val="0"/>
          <w:divBdr>
            <w:top w:val="none" w:sz="0" w:space="0" w:color="auto"/>
            <w:left w:val="none" w:sz="0" w:space="0" w:color="auto"/>
            <w:bottom w:val="none" w:sz="0" w:space="0" w:color="auto"/>
            <w:right w:val="none" w:sz="0" w:space="0" w:color="auto"/>
          </w:divBdr>
          <w:divsChild>
            <w:div w:id="1232614202">
              <w:marLeft w:val="0"/>
              <w:marRight w:val="0"/>
              <w:marTop w:val="0"/>
              <w:marBottom w:val="0"/>
              <w:divBdr>
                <w:top w:val="none" w:sz="0" w:space="0" w:color="auto"/>
                <w:left w:val="none" w:sz="0" w:space="0" w:color="auto"/>
                <w:bottom w:val="none" w:sz="0" w:space="0" w:color="auto"/>
                <w:right w:val="none" w:sz="0" w:space="0" w:color="auto"/>
              </w:divBdr>
            </w:div>
          </w:divsChild>
        </w:div>
        <w:div w:id="1472208356">
          <w:marLeft w:val="0"/>
          <w:marRight w:val="0"/>
          <w:marTop w:val="0"/>
          <w:marBottom w:val="0"/>
          <w:divBdr>
            <w:top w:val="none" w:sz="0" w:space="0" w:color="auto"/>
            <w:left w:val="none" w:sz="0" w:space="0" w:color="auto"/>
            <w:bottom w:val="none" w:sz="0" w:space="0" w:color="auto"/>
            <w:right w:val="none" w:sz="0" w:space="0" w:color="auto"/>
          </w:divBdr>
          <w:divsChild>
            <w:div w:id="1892884755">
              <w:marLeft w:val="0"/>
              <w:marRight w:val="0"/>
              <w:marTop w:val="0"/>
              <w:marBottom w:val="0"/>
              <w:divBdr>
                <w:top w:val="none" w:sz="0" w:space="0" w:color="auto"/>
                <w:left w:val="none" w:sz="0" w:space="0" w:color="auto"/>
                <w:bottom w:val="none" w:sz="0" w:space="0" w:color="auto"/>
                <w:right w:val="none" w:sz="0" w:space="0" w:color="auto"/>
              </w:divBdr>
            </w:div>
          </w:divsChild>
        </w:div>
        <w:div w:id="1536894423">
          <w:marLeft w:val="0"/>
          <w:marRight w:val="0"/>
          <w:marTop w:val="0"/>
          <w:marBottom w:val="0"/>
          <w:divBdr>
            <w:top w:val="none" w:sz="0" w:space="0" w:color="auto"/>
            <w:left w:val="none" w:sz="0" w:space="0" w:color="auto"/>
            <w:bottom w:val="none" w:sz="0" w:space="0" w:color="auto"/>
            <w:right w:val="none" w:sz="0" w:space="0" w:color="auto"/>
          </w:divBdr>
          <w:divsChild>
            <w:div w:id="396636759">
              <w:marLeft w:val="0"/>
              <w:marRight w:val="0"/>
              <w:marTop w:val="0"/>
              <w:marBottom w:val="0"/>
              <w:divBdr>
                <w:top w:val="none" w:sz="0" w:space="0" w:color="auto"/>
                <w:left w:val="none" w:sz="0" w:space="0" w:color="auto"/>
                <w:bottom w:val="none" w:sz="0" w:space="0" w:color="auto"/>
                <w:right w:val="none" w:sz="0" w:space="0" w:color="auto"/>
              </w:divBdr>
            </w:div>
          </w:divsChild>
        </w:div>
        <w:div w:id="1880630233">
          <w:marLeft w:val="0"/>
          <w:marRight w:val="0"/>
          <w:marTop w:val="0"/>
          <w:marBottom w:val="0"/>
          <w:divBdr>
            <w:top w:val="none" w:sz="0" w:space="0" w:color="auto"/>
            <w:left w:val="none" w:sz="0" w:space="0" w:color="auto"/>
            <w:bottom w:val="none" w:sz="0" w:space="0" w:color="auto"/>
            <w:right w:val="none" w:sz="0" w:space="0" w:color="auto"/>
          </w:divBdr>
          <w:divsChild>
            <w:div w:id="1848444407">
              <w:marLeft w:val="0"/>
              <w:marRight w:val="0"/>
              <w:marTop w:val="0"/>
              <w:marBottom w:val="0"/>
              <w:divBdr>
                <w:top w:val="none" w:sz="0" w:space="0" w:color="auto"/>
                <w:left w:val="none" w:sz="0" w:space="0" w:color="auto"/>
                <w:bottom w:val="none" w:sz="0" w:space="0" w:color="auto"/>
                <w:right w:val="none" w:sz="0" w:space="0" w:color="auto"/>
              </w:divBdr>
            </w:div>
          </w:divsChild>
        </w:div>
        <w:div w:id="2108311986">
          <w:marLeft w:val="0"/>
          <w:marRight w:val="0"/>
          <w:marTop w:val="0"/>
          <w:marBottom w:val="0"/>
          <w:divBdr>
            <w:top w:val="none" w:sz="0" w:space="0" w:color="auto"/>
            <w:left w:val="none" w:sz="0" w:space="0" w:color="auto"/>
            <w:bottom w:val="none" w:sz="0" w:space="0" w:color="auto"/>
            <w:right w:val="none" w:sz="0" w:space="0" w:color="auto"/>
          </w:divBdr>
          <w:divsChild>
            <w:div w:id="1752268141">
              <w:marLeft w:val="0"/>
              <w:marRight w:val="0"/>
              <w:marTop w:val="0"/>
              <w:marBottom w:val="0"/>
              <w:divBdr>
                <w:top w:val="none" w:sz="0" w:space="0" w:color="auto"/>
                <w:left w:val="none" w:sz="0" w:space="0" w:color="auto"/>
                <w:bottom w:val="none" w:sz="0" w:space="0" w:color="auto"/>
                <w:right w:val="none" w:sz="0" w:space="0" w:color="auto"/>
              </w:divBdr>
            </w:div>
          </w:divsChild>
        </w:div>
        <w:div w:id="2128818615">
          <w:marLeft w:val="0"/>
          <w:marRight w:val="0"/>
          <w:marTop w:val="0"/>
          <w:marBottom w:val="0"/>
          <w:divBdr>
            <w:top w:val="none" w:sz="0" w:space="0" w:color="auto"/>
            <w:left w:val="none" w:sz="0" w:space="0" w:color="auto"/>
            <w:bottom w:val="none" w:sz="0" w:space="0" w:color="auto"/>
            <w:right w:val="none" w:sz="0" w:space="0" w:color="auto"/>
          </w:divBdr>
          <w:divsChild>
            <w:div w:id="1452628104">
              <w:marLeft w:val="0"/>
              <w:marRight w:val="0"/>
              <w:marTop w:val="0"/>
              <w:marBottom w:val="0"/>
              <w:divBdr>
                <w:top w:val="none" w:sz="0" w:space="0" w:color="auto"/>
                <w:left w:val="none" w:sz="0" w:space="0" w:color="auto"/>
                <w:bottom w:val="none" w:sz="0" w:space="0" w:color="auto"/>
                <w:right w:val="none" w:sz="0" w:space="0" w:color="auto"/>
              </w:divBdr>
            </w:div>
            <w:div w:id="1792703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248696">
      <w:bodyDiv w:val="1"/>
      <w:marLeft w:val="0"/>
      <w:marRight w:val="0"/>
      <w:marTop w:val="0"/>
      <w:marBottom w:val="0"/>
      <w:divBdr>
        <w:top w:val="none" w:sz="0" w:space="0" w:color="auto"/>
        <w:left w:val="none" w:sz="0" w:space="0" w:color="auto"/>
        <w:bottom w:val="none" w:sz="0" w:space="0" w:color="auto"/>
        <w:right w:val="none" w:sz="0" w:space="0" w:color="auto"/>
      </w:divBdr>
    </w:div>
    <w:div w:id="1664233532">
      <w:bodyDiv w:val="1"/>
      <w:marLeft w:val="0"/>
      <w:marRight w:val="0"/>
      <w:marTop w:val="0"/>
      <w:marBottom w:val="0"/>
      <w:divBdr>
        <w:top w:val="none" w:sz="0" w:space="0" w:color="auto"/>
        <w:left w:val="none" w:sz="0" w:space="0" w:color="auto"/>
        <w:bottom w:val="none" w:sz="0" w:space="0" w:color="auto"/>
        <w:right w:val="none" w:sz="0" w:space="0" w:color="auto"/>
      </w:divBdr>
      <w:divsChild>
        <w:div w:id="1309432357">
          <w:marLeft w:val="0"/>
          <w:marRight w:val="0"/>
          <w:marTop w:val="0"/>
          <w:marBottom w:val="0"/>
          <w:divBdr>
            <w:top w:val="none" w:sz="0" w:space="0" w:color="auto"/>
            <w:left w:val="none" w:sz="0" w:space="0" w:color="auto"/>
            <w:bottom w:val="none" w:sz="0" w:space="0" w:color="auto"/>
            <w:right w:val="none" w:sz="0" w:space="0" w:color="auto"/>
          </w:divBdr>
        </w:div>
      </w:divsChild>
    </w:div>
    <w:div w:id="1706440316">
      <w:bodyDiv w:val="1"/>
      <w:marLeft w:val="0"/>
      <w:marRight w:val="0"/>
      <w:marTop w:val="0"/>
      <w:marBottom w:val="0"/>
      <w:divBdr>
        <w:top w:val="none" w:sz="0" w:space="0" w:color="auto"/>
        <w:left w:val="none" w:sz="0" w:space="0" w:color="auto"/>
        <w:bottom w:val="none" w:sz="0" w:space="0" w:color="auto"/>
        <w:right w:val="none" w:sz="0" w:space="0" w:color="auto"/>
      </w:divBdr>
    </w:div>
    <w:div w:id="1736010326">
      <w:bodyDiv w:val="1"/>
      <w:marLeft w:val="0"/>
      <w:marRight w:val="0"/>
      <w:marTop w:val="0"/>
      <w:marBottom w:val="0"/>
      <w:divBdr>
        <w:top w:val="none" w:sz="0" w:space="0" w:color="auto"/>
        <w:left w:val="none" w:sz="0" w:space="0" w:color="auto"/>
        <w:bottom w:val="none" w:sz="0" w:space="0" w:color="auto"/>
        <w:right w:val="none" w:sz="0" w:space="0" w:color="auto"/>
      </w:divBdr>
    </w:div>
    <w:div w:id="2044136544">
      <w:bodyDiv w:val="1"/>
      <w:marLeft w:val="0"/>
      <w:marRight w:val="0"/>
      <w:marTop w:val="0"/>
      <w:marBottom w:val="0"/>
      <w:divBdr>
        <w:top w:val="none" w:sz="0" w:space="0" w:color="auto"/>
        <w:left w:val="none" w:sz="0" w:space="0" w:color="auto"/>
        <w:bottom w:val="none" w:sz="0" w:space="0" w:color="auto"/>
        <w:right w:val="none" w:sz="0" w:space="0" w:color="auto"/>
      </w:divBdr>
      <w:divsChild>
        <w:div w:id="1608349621">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s://link.springer.com/article/10.1007/s12155-013-9318-3" TargetMode="External"/></Relationship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header" Target="header1.xml"/><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image" Target="media/image2.svg"/><Relationship Id="rId17" Type="http://schemas.openxmlformats.org/officeDocument/2006/relationships/image" Target="media/image7.png"/><Relationship Id="rId25" Type="http://schemas.openxmlformats.org/officeDocument/2006/relationships/image" Target="media/image15.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4.png"/><Relationship Id="rId32" Type="http://schemas.microsoft.com/office/2018/08/relationships/commentsExtensible" Target="commentsExtensib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fontTable" Target="fontTable.xml"/><Relationship Id="rId10" Type="http://schemas.microsoft.com/office/2016/09/relationships/commentsIds" Target="commentsIds.xml"/><Relationship Id="rId19" Type="http://schemas.openxmlformats.org/officeDocument/2006/relationships/image" Target="media/image9.png"/><Relationship Id="rId31" Type="http://schemas.openxmlformats.org/officeDocument/2006/relationships/theme" Target="theme/theme1.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footer" Target="footer1.xml"/><Relationship Id="rId30"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0FC6267662215D48902434A16B8CACD1"/>
        <w:category>
          <w:name w:val="Allgemein"/>
          <w:gallery w:val="placeholder"/>
        </w:category>
        <w:types>
          <w:type w:val="bbPlcHdr"/>
        </w:types>
        <w:behaviors>
          <w:behavior w:val="content"/>
        </w:behaviors>
        <w:guid w:val="{446F26A6-332F-3143-AF96-54635A60E687}"/>
      </w:docPartPr>
      <w:docPartBody>
        <w:p w:rsidR="006F3041" w:rsidRDefault="00880AD8">
          <w:pPr>
            <w:pStyle w:val="0FC6267662215D48902434A16B8CACD1"/>
          </w:pPr>
          <w:r w:rsidRPr="00DC578D">
            <w:rPr>
              <w:rStyle w:val="Platzhaltertext"/>
            </w:rPr>
            <w:t>Klicken oder tippen Sie hier, um Text einzugeben.</w:t>
          </w:r>
        </w:p>
      </w:docPartBody>
    </w:docPart>
    <w:docPart>
      <w:docPartPr>
        <w:name w:val="232A24E754032F4AB56685C09F2F4216"/>
        <w:category>
          <w:name w:val="Allgemein"/>
          <w:gallery w:val="placeholder"/>
        </w:category>
        <w:types>
          <w:type w:val="bbPlcHdr"/>
        </w:types>
        <w:behaviors>
          <w:behavior w:val="content"/>
        </w:behaviors>
        <w:guid w:val="{EA998E97-ABE2-5244-A006-93D06DA5BF6B}"/>
      </w:docPartPr>
      <w:docPartBody>
        <w:p w:rsidR="006F3041" w:rsidRDefault="00880AD8">
          <w:pPr>
            <w:pStyle w:val="232A24E754032F4AB56685C09F2F4216"/>
          </w:pPr>
          <w:r w:rsidRPr="00DC578D">
            <w:rPr>
              <w:rStyle w:val="Platzhaltertext"/>
            </w:rPr>
            <w:t>Klicken oder tippen Sie hier, um Text einzugeben.</w:t>
          </w:r>
        </w:p>
      </w:docPartBody>
    </w:docPart>
    <w:docPart>
      <w:docPartPr>
        <w:name w:val="6BEA17657418DA4CAED7CE8A1D530C16"/>
        <w:category>
          <w:name w:val="Allgemein"/>
          <w:gallery w:val="placeholder"/>
        </w:category>
        <w:types>
          <w:type w:val="bbPlcHdr"/>
        </w:types>
        <w:behaviors>
          <w:behavior w:val="content"/>
        </w:behaviors>
        <w:guid w:val="{94CAA28D-DA64-7E4D-84FE-452B4E0DE178}"/>
      </w:docPartPr>
      <w:docPartBody>
        <w:p w:rsidR="006F3041" w:rsidRDefault="00880AD8">
          <w:pPr>
            <w:pStyle w:val="6BEA17657418DA4CAED7CE8A1D530C16"/>
          </w:pPr>
          <w:r w:rsidRPr="00DC578D">
            <w:rPr>
              <w:rStyle w:val="Platzhaltertext"/>
            </w:rPr>
            <w:t>Klicken oder tippen Sie hier, um Text einzugeben.</w:t>
          </w:r>
        </w:p>
      </w:docPartBody>
    </w:docPart>
    <w:docPart>
      <w:docPartPr>
        <w:name w:val="120B1529C18F174990A9156085B03B1E"/>
        <w:category>
          <w:name w:val="Allgemein"/>
          <w:gallery w:val="placeholder"/>
        </w:category>
        <w:types>
          <w:type w:val="bbPlcHdr"/>
        </w:types>
        <w:behaviors>
          <w:behavior w:val="content"/>
        </w:behaviors>
        <w:guid w:val="{EBD736FD-0B68-5544-AB3B-7E25A077B3E9}"/>
      </w:docPartPr>
      <w:docPartBody>
        <w:p w:rsidR="006F3041" w:rsidRDefault="00880AD8">
          <w:pPr>
            <w:pStyle w:val="120B1529C18F174990A9156085B03B1E"/>
          </w:pPr>
          <w:r w:rsidRPr="00DC578D">
            <w:rPr>
              <w:rStyle w:val="Platzhaltertext"/>
            </w:rPr>
            <w:t>Klicken oder tippen Sie hier, um Text einzugeben.</w:t>
          </w:r>
        </w:p>
      </w:docPartBody>
    </w:docPart>
    <w:docPart>
      <w:docPartPr>
        <w:name w:val="BE771B562F47434EA8653DAFD97455A9"/>
        <w:category>
          <w:name w:val="Allgemein"/>
          <w:gallery w:val="placeholder"/>
        </w:category>
        <w:types>
          <w:type w:val="bbPlcHdr"/>
        </w:types>
        <w:behaviors>
          <w:behavior w:val="content"/>
        </w:behaviors>
        <w:guid w:val="{D89CFD16-FF73-6049-B0DD-FD8F4203B370}"/>
      </w:docPartPr>
      <w:docPartBody>
        <w:p w:rsidR="006F3041" w:rsidRDefault="00880AD8">
          <w:pPr>
            <w:pStyle w:val="BE771B562F47434EA8653DAFD97455A9"/>
          </w:pPr>
          <w:r w:rsidRPr="00DC578D">
            <w:rPr>
              <w:rStyle w:val="Platzhaltertext"/>
            </w:rPr>
            <w:t>Klicken oder tippen Sie hier, um Text einzugeben.</w:t>
          </w:r>
        </w:p>
      </w:docPartBody>
    </w:docPart>
    <w:docPart>
      <w:docPartPr>
        <w:name w:val="E0957F41750609419090BEC73F3B8248"/>
        <w:category>
          <w:name w:val="Allgemein"/>
          <w:gallery w:val="placeholder"/>
        </w:category>
        <w:types>
          <w:type w:val="bbPlcHdr"/>
        </w:types>
        <w:behaviors>
          <w:behavior w:val="content"/>
        </w:behaviors>
        <w:guid w:val="{D90890A6-6E1B-4341-B1E2-C6BB89F9024E}"/>
      </w:docPartPr>
      <w:docPartBody>
        <w:p w:rsidR="006F3041" w:rsidRDefault="00880AD8">
          <w:pPr>
            <w:pStyle w:val="E0957F41750609419090BEC73F3B8248"/>
          </w:pPr>
          <w:r w:rsidRPr="00DC578D">
            <w:rPr>
              <w:rStyle w:val="Platzhaltertext"/>
            </w:rPr>
            <w:t>Klicken oder tippen Sie hier, um Text einzugeben.</w:t>
          </w:r>
        </w:p>
      </w:docPartBody>
    </w:docPart>
    <w:docPart>
      <w:docPartPr>
        <w:name w:val="20E54A5981343240BFD3A75D7DCF7441"/>
        <w:category>
          <w:name w:val="Allgemein"/>
          <w:gallery w:val="placeholder"/>
        </w:category>
        <w:types>
          <w:type w:val="bbPlcHdr"/>
        </w:types>
        <w:behaviors>
          <w:behavior w:val="content"/>
        </w:behaviors>
        <w:guid w:val="{277B18BC-71A6-3C43-AE8D-36B9F82E78F6}"/>
      </w:docPartPr>
      <w:docPartBody>
        <w:p w:rsidR="006F3041" w:rsidRDefault="00880AD8">
          <w:pPr>
            <w:pStyle w:val="20E54A5981343240BFD3A75D7DCF7441"/>
          </w:pPr>
          <w:r w:rsidRPr="00DC578D">
            <w:rPr>
              <w:rStyle w:val="Platzhaltertext"/>
            </w:rPr>
            <w:t>Klicken oder tippen Sie hier, um Text einzugeben.</w:t>
          </w:r>
        </w:p>
      </w:docPartBody>
    </w:docPart>
    <w:docPart>
      <w:docPartPr>
        <w:name w:val="64076C3686388B41BDE7818C37F89099"/>
        <w:category>
          <w:name w:val="Allgemein"/>
          <w:gallery w:val="placeholder"/>
        </w:category>
        <w:types>
          <w:type w:val="bbPlcHdr"/>
        </w:types>
        <w:behaviors>
          <w:behavior w:val="content"/>
        </w:behaviors>
        <w:guid w:val="{2FBE8CFC-37D6-3543-9040-844CDC8B4342}"/>
      </w:docPartPr>
      <w:docPartBody>
        <w:p w:rsidR="006F3041" w:rsidRDefault="00880AD8">
          <w:pPr>
            <w:pStyle w:val="64076C3686388B41BDE7818C37F89099"/>
          </w:pPr>
          <w:r w:rsidRPr="00DC578D">
            <w:rPr>
              <w:rStyle w:val="Platzhaltertext"/>
            </w:rPr>
            <w:t>Klicken oder tippen Sie hier, um Text einzugeben.</w:t>
          </w:r>
        </w:p>
      </w:docPartBody>
    </w:docPart>
    <w:docPart>
      <w:docPartPr>
        <w:name w:val="75AD8D928527714ABDB6997D7931213B"/>
        <w:category>
          <w:name w:val="Allgemein"/>
          <w:gallery w:val="placeholder"/>
        </w:category>
        <w:types>
          <w:type w:val="bbPlcHdr"/>
        </w:types>
        <w:behaviors>
          <w:behavior w:val="content"/>
        </w:behaviors>
        <w:guid w:val="{4FC4246A-F4C3-E84D-9DDA-9CF1C8C6E500}"/>
      </w:docPartPr>
      <w:docPartBody>
        <w:p w:rsidR="006F3041" w:rsidRDefault="00880AD8">
          <w:pPr>
            <w:pStyle w:val="75AD8D928527714ABDB6997D7931213B"/>
          </w:pPr>
          <w:r w:rsidRPr="00DC578D">
            <w:rPr>
              <w:rStyle w:val="Platzhaltertext"/>
            </w:rPr>
            <w:t>Klicken oder tippen Sie hier, um Text einzugeben.</w:t>
          </w:r>
        </w:p>
      </w:docPartBody>
    </w:docPart>
    <w:docPart>
      <w:docPartPr>
        <w:name w:val="1A0EFDCD1042BD4CAB037E9EF1E3D033"/>
        <w:category>
          <w:name w:val="Allgemein"/>
          <w:gallery w:val="placeholder"/>
        </w:category>
        <w:types>
          <w:type w:val="bbPlcHdr"/>
        </w:types>
        <w:behaviors>
          <w:behavior w:val="content"/>
        </w:behaviors>
        <w:guid w:val="{1E61F88B-01C3-1E4E-B849-55E8DDBCF58D}"/>
      </w:docPartPr>
      <w:docPartBody>
        <w:p w:rsidR="006F3041" w:rsidRDefault="00880AD8">
          <w:pPr>
            <w:pStyle w:val="1A0EFDCD1042BD4CAB037E9EF1E3D033"/>
          </w:pPr>
          <w:r w:rsidRPr="00DC578D">
            <w:rPr>
              <w:rStyle w:val="Platzhaltertext"/>
            </w:rPr>
            <w:t>Klicken oder tippen Sie hier, um Text einzugeben.</w:t>
          </w:r>
        </w:p>
      </w:docPartBody>
    </w:docPart>
    <w:docPart>
      <w:docPartPr>
        <w:name w:val="54E381D967C44948B1BFB341C473D98D"/>
        <w:category>
          <w:name w:val="Allgemein"/>
          <w:gallery w:val="placeholder"/>
        </w:category>
        <w:types>
          <w:type w:val="bbPlcHdr"/>
        </w:types>
        <w:behaviors>
          <w:behavior w:val="content"/>
        </w:behaviors>
        <w:guid w:val="{7B159CF6-3038-EF48-B9F9-20FE5D9CFCE4}"/>
      </w:docPartPr>
      <w:docPartBody>
        <w:p w:rsidR="006F3041" w:rsidRDefault="00880AD8">
          <w:pPr>
            <w:pStyle w:val="54E381D967C44948B1BFB341C473D98D"/>
          </w:pPr>
          <w:r w:rsidRPr="00DC578D">
            <w:rPr>
              <w:rStyle w:val="Platzhaltertext"/>
            </w:rPr>
            <w:t>Klicken oder tippen Sie hier, um Text einzugeben.</w:t>
          </w:r>
        </w:p>
      </w:docPartBody>
    </w:docPart>
    <w:docPart>
      <w:docPartPr>
        <w:name w:val="764479FE13B83C49A671C2FA689038ED"/>
        <w:category>
          <w:name w:val="Allgemein"/>
          <w:gallery w:val="placeholder"/>
        </w:category>
        <w:types>
          <w:type w:val="bbPlcHdr"/>
        </w:types>
        <w:behaviors>
          <w:behavior w:val="content"/>
        </w:behaviors>
        <w:guid w:val="{4A2E190A-643F-7445-BA01-DFCEEC37AE86}"/>
      </w:docPartPr>
      <w:docPartBody>
        <w:p w:rsidR="006F3041" w:rsidRDefault="00880AD8">
          <w:pPr>
            <w:pStyle w:val="764479FE13B83C49A671C2FA689038ED"/>
          </w:pPr>
          <w:r w:rsidRPr="00DC578D">
            <w:rPr>
              <w:rStyle w:val="Platzhaltertext"/>
            </w:rPr>
            <w:t>Klicken oder tippen Sie hier, um Text einzugeben.</w:t>
          </w:r>
        </w:p>
      </w:docPartBody>
    </w:docPart>
    <w:docPart>
      <w:docPartPr>
        <w:name w:val="FB6C051CA4CB6C409CB838C45DAAEEBF"/>
        <w:category>
          <w:name w:val="Allgemein"/>
          <w:gallery w:val="placeholder"/>
        </w:category>
        <w:types>
          <w:type w:val="bbPlcHdr"/>
        </w:types>
        <w:behaviors>
          <w:behavior w:val="content"/>
        </w:behaviors>
        <w:guid w:val="{CB79BBBF-21BA-C049-839C-E39F69ECF809}"/>
      </w:docPartPr>
      <w:docPartBody>
        <w:p w:rsidR="006F3041" w:rsidRDefault="00880AD8">
          <w:pPr>
            <w:pStyle w:val="FB6C051CA4CB6C409CB838C45DAAEEBF"/>
          </w:pPr>
          <w:r w:rsidRPr="00DC578D">
            <w:rPr>
              <w:rStyle w:val="Platzhaltertext"/>
            </w:rPr>
            <w:t>Klicken oder tippen Sie hier, um Text einzugeben.</w:t>
          </w:r>
        </w:p>
      </w:docPartBody>
    </w:docPart>
    <w:docPart>
      <w:docPartPr>
        <w:name w:val="D829EA88C211A742AABDEF3C133E1B4E"/>
        <w:category>
          <w:name w:val="Allgemein"/>
          <w:gallery w:val="placeholder"/>
        </w:category>
        <w:types>
          <w:type w:val="bbPlcHdr"/>
        </w:types>
        <w:behaviors>
          <w:behavior w:val="content"/>
        </w:behaviors>
        <w:guid w:val="{2852C93A-4102-BF45-97D8-31AF778E1514}"/>
      </w:docPartPr>
      <w:docPartBody>
        <w:p w:rsidR="006F3041" w:rsidRDefault="00880AD8">
          <w:pPr>
            <w:pStyle w:val="D829EA88C211A742AABDEF3C133E1B4E"/>
          </w:pPr>
          <w:r w:rsidRPr="00DC578D">
            <w:rPr>
              <w:rStyle w:val="Platzhaltertext"/>
            </w:rPr>
            <w:t>Klicken oder tippen Sie hier, um Text einzugeben.</w:t>
          </w:r>
        </w:p>
      </w:docPartBody>
    </w:docPart>
    <w:docPart>
      <w:docPartPr>
        <w:name w:val="1D407CE5B86EF74EA11701C07D2544F9"/>
        <w:category>
          <w:name w:val="Allgemein"/>
          <w:gallery w:val="placeholder"/>
        </w:category>
        <w:types>
          <w:type w:val="bbPlcHdr"/>
        </w:types>
        <w:behaviors>
          <w:behavior w:val="content"/>
        </w:behaviors>
        <w:guid w:val="{9AC13CA2-C443-7948-A896-3D9F91F9AB89}"/>
      </w:docPartPr>
      <w:docPartBody>
        <w:p w:rsidR="006F3041" w:rsidRDefault="00880AD8">
          <w:pPr>
            <w:pStyle w:val="1D407CE5B86EF74EA11701C07D2544F9"/>
          </w:pPr>
          <w:r w:rsidRPr="00DC578D">
            <w:rPr>
              <w:rStyle w:val="Platzhaltertext"/>
            </w:rPr>
            <w:t>Klicken oder tippen Sie hier, um Text einzugeben.</w:t>
          </w:r>
        </w:p>
      </w:docPartBody>
    </w:docPart>
    <w:docPart>
      <w:docPartPr>
        <w:name w:val="9EA1AD148A7AF145883E1DA299BB0745"/>
        <w:category>
          <w:name w:val="Allgemein"/>
          <w:gallery w:val="placeholder"/>
        </w:category>
        <w:types>
          <w:type w:val="bbPlcHdr"/>
        </w:types>
        <w:behaviors>
          <w:behavior w:val="content"/>
        </w:behaviors>
        <w:guid w:val="{9357675A-9CD8-8448-84D1-73EE4103803D}"/>
      </w:docPartPr>
      <w:docPartBody>
        <w:p w:rsidR="006F3041" w:rsidRDefault="00880AD8">
          <w:pPr>
            <w:pStyle w:val="9EA1AD148A7AF145883E1DA299BB0745"/>
          </w:pPr>
          <w:r w:rsidRPr="00DC578D">
            <w:rPr>
              <w:rStyle w:val="Platzhaltertext"/>
            </w:rPr>
            <w:t>Klicken oder tippen Sie hier, um Text einzugeben.</w:t>
          </w:r>
        </w:p>
      </w:docPartBody>
    </w:docPart>
    <w:docPart>
      <w:docPartPr>
        <w:name w:val="100F02CE5789604FAAA6F2F5A3294E92"/>
        <w:category>
          <w:name w:val="Allgemein"/>
          <w:gallery w:val="placeholder"/>
        </w:category>
        <w:types>
          <w:type w:val="bbPlcHdr"/>
        </w:types>
        <w:behaviors>
          <w:behavior w:val="content"/>
        </w:behaviors>
        <w:guid w:val="{E1292A53-C505-404C-BD66-FFA997FCDA01}"/>
      </w:docPartPr>
      <w:docPartBody>
        <w:p w:rsidR="006F3041" w:rsidRDefault="00880AD8">
          <w:pPr>
            <w:pStyle w:val="100F02CE5789604FAAA6F2F5A3294E92"/>
          </w:pPr>
          <w:r w:rsidRPr="00DC578D">
            <w:rPr>
              <w:rStyle w:val="Platzhaltertext"/>
            </w:rPr>
            <w:t>Klicken oder tippen Sie hier, um Text einzugeben.</w:t>
          </w:r>
        </w:p>
      </w:docPartBody>
    </w:docPart>
    <w:docPart>
      <w:docPartPr>
        <w:name w:val="E727DDA9681CCB4FB0BFB906B020EE39"/>
        <w:category>
          <w:name w:val="Allgemein"/>
          <w:gallery w:val="placeholder"/>
        </w:category>
        <w:types>
          <w:type w:val="bbPlcHdr"/>
        </w:types>
        <w:behaviors>
          <w:behavior w:val="content"/>
        </w:behaviors>
        <w:guid w:val="{622F7C2A-86DE-CA49-A454-62402330B171}"/>
      </w:docPartPr>
      <w:docPartBody>
        <w:p w:rsidR="006F3041" w:rsidRDefault="00880AD8">
          <w:pPr>
            <w:pStyle w:val="E727DDA9681CCB4FB0BFB906B020EE39"/>
          </w:pPr>
          <w:r w:rsidRPr="00DC578D">
            <w:rPr>
              <w:rStyle w:val="Platzhaltertext"/>
            </w:rPr>
            <w:t>Klicken oder tippen Sie hier, um Text einzugeben.</w:t>
          </w:r>
        </w:p>
      </w:docPartBody>
    </w:docPart>
    <w:docPart>
      <w:docPartPr>
        <w:name w:val="49209C706518B442B4548267B85C8A72"/>
        <w:category>
          <w:name w:val="Allgemein"/>
          <w:gallery w:val="placeholder"/>
        </w:category>
        <w:types>
          <w:type w:val="bbPlcHdr"/>
        </w:types>
        <w:behaviors>
          <w:behavior w:val="content"/>
        </w:behaviors>
        <w:guid w:val="{C09E9E13-9B71-4C4C-A0CD-84E4A4C7BC79}"/>
      </w:docPartPr>
      <w:docPartBody>
        <w:p w:rsidR="006F3041" w:rsidRDefault="00880AD8">
          <w:pPr>
            <w:pStyle w:val="49209C706518B442B4548267B85C8A72"/>
          </w:pPr>
          <w:r w:rsidRPr="00DC578D">
            <w:rPr>
              <w:rStyle w:val="Platzhaltertext"/>
            </w:rPr>
            <w:t>Klicken oder tippen Sie hier, um Text einzugeben.</w:t>
          </w:r>
        </w:p>
      </w:docPartBody>
    </w:docPart>
    <w:docPart>
      <w:docPartPr>
        <w:name w:val="C35F9F1035F4FA4DA052B609F8B565C0"/>
        <w:category>
          <w:name w:val="Allgemein"/>
          <w:gallery w:val="placeholder"/>
        </w:category>
        <w:types>
          <w:type w:val="bbPlcHdr"/>
        </w:types>
        <w:behaviors>
          <w:behavior w:val="content"/>
        </w:behaviors>
        <w:guid w:val="{E9B73237-8022-6C46-81AB-C8022EF9270B}"/>
      </w:docPartPr>
      <w:docPartBody>
        <w:p w:rsidR="006F3041" w:rsidRDefault="00880AD8">
          <w:pPr>
            <w:pStyle w:val="C35F9F1035F4FA4DA052B609F8B565C0"/>
          </w:pPr>
          <w:r w:rsidRPr="00DC578D">
            <w:rPr>
              <w:rStyle w:val="Platzhaltertext"/>
            </w:rPr>
            <w:t>Klicken oder tippen Sie hier, um Text einzugeben.</w:t>
          </w:r>
        </w:p>
      </w:docPartBody>
    </w:docPart>
    <w:docPart>
      <w:docPartPr>
        <w:name w:val="035D6EDDA704B542B97DFCC82DCE7679"/>
        <w:category>
          <w:name w:val="Allgemein"/>
          <w:gallery w:val="placeholder"/>
        </w:category>
        <w:types>
          <w:type w:val="bbPlcHdr"/>
        </w:types>
        <w:behaviors>
          <w:behavior w:val="content"/>
        </w:behaviors>
        <w:guid w:val="{E210A2A4-5DD0-5D4E-8BE9-CD6190ABD1B3}"/>
      </w:docPartPr>
      <w:docPartBody>
        <w:p w:rsidR="006F3041" w:rsidRDefault="00880AD8">
          <w:pPr>
            <w:pStyle w:val="035D6EDDA704B542B97DFCC82DCE7679"/>
          </w:pPr>
          <w:r w:rsidRPr="00DC578D">
            <w:rPr>
              <w:rStyle w:val="Platzhaltertext"/>
            </w:rPr>
            <w:t>Klicken oder tippen Sie hier, um Text einzugeben.</w:t>
          </w:r>
        </w:p>
      </w:docPartBody>
    </w:docPart>
    <w:docPart>
      <w:docPartPr>
        <w:name w:val="44D619B04422744895D7127D60163D22"/>
        <w:category>
          <w:name w:val="Allgemein"/>
          <w:gallery w:val="placeholder"/>
        </w:category>
        <w:types>
          <w:type w:val="bbPlcHdr"/>
        </w:types>
        <w:behaviors>
          <w:behavior w:val="content"/>
        </w:behaviors>
        <w:guid w:val="{9ABB10B4-55F4-3141-990C-B34C3F2A71D4}"/>
      </w:docPartPr>
      <w:docPartBody>
        <w:p w:rsidR="006F3041" w:rsidRDefault="00880AD8">
          <w:pPr>
            <w:pStyle w:val="44D619B04422744895D7127D60163D22"/>
          </w:pPr>
          <w:r w:rsidRPr="00DC578D">
            <w:rPr>
              <w:rStyle w:val="Platzhaltertext"/>
            </w:rPr>
            <w:t>Klicken oder tippen Sie hier, um Text einzugeben.</w:t>
          </w:r>
        </w:p>
      </w:docPartBody>
    </w:docPart>
    <w:docPart>
      <w:docPartPr>
        <w:name w:val="365698D23745DA4C807A609F4B17DE6F"/>
        <w:category>
          <w:name w:val="Allgemein"/>
          <w:gallery w:val="placeholder"/>
        </w:category>
        <w:types>
          <w:type w:val="bbPlcHdr"/>
        </w:types>
        <w:behaviors>
          <w:behavior w:val="content"/>
        </w:behaviors>
        <w:guid w:val="{155F560F-6002-7546-8B9E-59DA10982B32}"/>
      </w:docPartPr>
      <w:docPartBody>
        <w:p w:rsidR="006F3041" w:rsidRDefault="00880AD8">
          <w:pPr>
            <w:pStyle w:val="365698D23745DA4C807A609F4B17DE6F"/>
          </w:pPr>
          <w:r w:rsidRPr="00DC578D">
            <w:rPr>
              <w:rStyle w:val="Platzhaltertext"/>
            </w:rPr>
            <w:t>Klicken oder tippen Sie hier, um Text einzugeben.</w:t>
          </w:r>
        </w:p>
      </w:docPartBody>
    </w:docPart>
    <w:docPart>
      <w:docPartPr>
        <w:name w:val="033F582A257C4E4BBC8ABED034ECC703"/>
        <w:category>
          <w:name w:val="Allgemein"/>
          <w:gallery w:val="placeholder"/>
        </w:category>
        <w:types>
          <w:type w:val="bbPlcHdr"/>
        </w:types>
        <w:behaviors>
          <w:behavior w:val="content"/>
        </w:behaviors>
        <w:guid w:val="{8B2BC8AB-5A42-B84C-A354-7B2019BADF63}"/>
      </w:docPartPr>
      <w:docPartBody>
        <w:p w:rsidR="006F3041" w:rsidRDefault="00880AD8">
          <w:pPr>
            <w:pStyle w:val="033F582A257C4E4BBC8ABED034ECC703"/>
          </w:pPr>
          <w:r w:rsidRPr="00DC578D">
            <w:rPr>
              <w:rStyle w:val="Platzhaltertext"/>
            </w:rPr>
            <w:t>Klicken oder tippen Sie hier, um Text einzugeben.</w:t>
          </w:r>
        </w:p>
      </w:docPartBody>
    </w:docPart>
    <w:docPart>
      <w:docPartPr>
        <w:name w:val="E02FE875DB71894B837071B0EC927213"/>
        <w:category>
          <w:name w:val="Allgemein"/>
          <w:gallery w:val="placeholder"/>
        </w:category>
        <w:types>
          <w:type w:val="bbPlcHdr"/>
        </w:types>
        <w:behaviors>
          <w:behavior w:val="content"/>
        </w:behaviors>
        <w:guid w:val="{7B3E0E25-EC62-1342-BF48-7F8719395BC2}"/>
      </w:docPartPr>
      <w:docPartBody>
        <w:p w:rsidR="006F3041" w:rsidRDefault="00880AD8">
          <w:pPr>
            <w:pStyle w:val="E02FE875DB71894B837071B0EC927213"/>
          </w:pPr>
          <w:r w:rsidRPr="00DC578D">
            <w:rPr>
              <w:rStyle w:val="Platzhaltertext"/>
            </w:rPr>
            <w:t>Klicken oder tippen Sie hier, um Text einzugeben.</w:t>
          </w:r>
        </w:p>
      </w:docPartBody>
    </w:docPart>
    <w:docPart>
      <w:docPartPr>
        <w:name w:val="857004B544503D418D4F7B1206F7D3FD"/>
        <w:category>
          <w:name w:val="Allgemein"/>
          <w:gallery w:val="placeholder"/>
        </w:category>
        <w:types>
          <w:type w:val="bbPlcHdr"/>
        </w:types>
        <w:behaviors>
          <w:behavior w:val="content"/>
        </w:behaviors>
        <w:guid w:val="{FE1B27CA-E003-FA47-A375-C7CA93C9C547}"/>
      </w:docPartPr>
      <w:docPartBody>
        <w:p w:rsidR="006F3041" w:rsidRDefault="00880AD8">
          <w:pPr>
            <w:pStyle w:val="857004B544503D418D4F7B1206F7D3FD"/>
          </w:pPr>
          <w:r w:rsidRPr="00DC578D">
            <w:rPr>
              <w:rStyle w:val="Platzhaltertext"/>
            </w:rPr>
            <w:t>Klicken oder tippen Sie hier, um Text einzugeben.</w:t>
          </w:r>
        </w:p>
      </w:docPartBody>
    </w:docPart>
    <w:docPart>
      <w:docPartPr>
        <w:name w:val="907864C904AD564E9E4C5F16DA634942"/>
        <w:category>
          <w:name w:val="Allgemein"/>
          <w:gallery w:val="placeholder"/>
        </w:category>
        <w:types>
          <w:type w:val="bbPlcHdr"/>
        </w:types>
        <w:behaviors>
          <w:behavior w:val="content"/>
        </w:behaviors>
        <w:guid w:val="{39260FE2-02B1-1A47-BCE8-39E356C3D9FA}"/>
      </w:docPartPr>
      <w:docPartBody>
        <w:p w:rsidR="006F3041" w:rsidRDefault="00880AD8">
          <w:pPr>
            <w:pStyle w:val="907864C904AD564E9E4C5F16DA634942"/>
          </w:pPr>
          <w:r w:rsidRPr="00DC578D">
            <w:rPr>
              <w:rStyle w:val="Platzhaltertext"/>
            </w:rPr>
            <w:t>Klicken oder tippen Sie hier, um Text einzugeben.</w:t>
          </w:r>
        </w:p>
      </w:docPartBody>
    </w:docPart>
    <w:docPart>
      <w:docPartPr>
        <w:name w:val="A5C70651F37C254DA8EF7FED15A5BD90"/>
        <w:category>
          <w:name w:val="Allgemein"/>
          <w:gallery w:val="placeholder"/>
        </w:category>
        <w:types>
          <w:type w:val="bbPlcHdr"/>
        </w:types>
        <w:behaviors>
          <w:behavior w:val="content"/>
        </w:behaviors>
        <w:guid w:val="{DAE6F81E-383D-B745-9CCE-23B2062688B4}"/>
      </w:docPartPr>
      <w:docPartBody>
        <w:p w:rsidR="006F3041" w:rsidRDefault="00880AD8">
          <w:pPr>
            <w:pStyle w:val="A5C70651F37C254DA8EF7FED15A5BD90"/>
          </w:pPr>
          <w:r w:rsidRPr="00DC578D">
            <w:rPr>
              <w:rStyle w:val="Platzhaltertext"/>
            </w:rPr>
            <w:t>Klicken oder tippen Sie hier, um Text einzugeben.</w:t>
          </w:r>
        </w:p>
      </w:docPartBody>
    </w:docPart>
    <w:docPart>
      <w:docPartPr>
        <w:name w:val="224943A80308FF45AE8CF3DB2069FBFF"/>
        <w:category>
          <w:name w:val="Allgemein"/>
          <w:gallery w:val="placeholder"/>
        </w:category>
        <w:types>
          <w:type w:val="bbPlcHdr"/>
        </w:types>
        <w:behaviors>
          <w:behavior w:val="content"/>
        </w:behaviors>
        <w:guid w:val="{EA01610A-F788-614A-B43E-5BB57E6B734C}"/>
      </w:docPartPr>
      <w:docPartBody>
        <w:p w:rsidR="006F3041" w:rsidRDefault="00880AD8">
          <w:pPr>
            <w:pStyle w:val="224943A80308FF45AE8CF3DB2069FBFF"/>
          </w:pPr>
          <w:r w:rsidRPr="00DC578D">
            <w:rPr>
              <w:rStyle w:val="Platzhaltertext"/>
            </w:rPr>
            <w:t>Klicken oder tippen Sie hier, um Text einzugeben.</w:t>
          </w:r>
        </w:p>
      </w:docPartBody>
    </w:docPart>
    <w:docPart>
      <w:docPartPr>
        <w:name w:val="181B7BB5C0A50E42B12647B8482D68E6"/>
        <w:category>
          <w:name w:val="Allgemein"/>
          <w:gallery w:val="placeholder"/>
        </w:category>
        <w:types>
          <w:type w:val="bbPlcHdr"/>
        </w:types>
        <w:behaviors>
          <w:behavior w:val="content"/>
        </w:behaviors>
        <w:guid w:val="{55DBD98C-8B37-104A-9058-983201423952}"/>
      </w:docPartPr>
      <w:docPartBody>
        <w:p w:rsidR="006F3041" w:rsidRDefault="00880AD8">
          <w:pPr>
            <w:pStyle w:val="181B7BB5C0A50E42B12647B8482D68E6"/>
          </w:pPr>
          <w:r w:rsidRPr="00DC578D">
            <w:rPr>
              <w:rStyle w:val="Platzhaltertext"/>
            </w:rPr>
            <w:t>Klicken oder tippen Sie hier, um Text einzugeben.</w:t>
          </w:r>
        </w:p>
      </w:docPartBody>
    </w:docPart>
    <w:docPart>
      <w:docPartPr>
        <w:name w:val="DefaultPlaceholder_-1854013440"/>
        <w:category>
          <w:name w:val="Allgemein"/>
          <w:gallery w:val="placeholder"/>
        </w:category>
        <w:types>
          <w:type w:val="bbPlcHdr"/>
        </w:types>
        <w:behaviors>
          <w:behavior w:val="content"/>
        </w:behaviors>
        <w:guid w:val="{5A38CA27-EB5A-4DB0-971C-D3B63C9B7693}"/>
      </w:docPartPr>
      <w:docPartBody>
        <w:p w:rsidR="00F23498" w:rsidRDefault="00DC03B0">
          <w:r w:rsidRPr="009A5574">
            <w:rPr>
              <w:rStyle w:val="Platzhaltertext"/>
            </w:rPr>
            <w:t>Klicken oder tippen Sie hier, um Text einzugeben.</w:t>
          </w:r>
        </w:p>
      </w:docPartBody>
    </w:docPart>
    <w:docPart>
      <w:docPartPr>
        <w:name w:val="E0E9F0C94F9F4D7CA931BDF4FD6DF406"/>
        <w:category>
          <w:name w:val="Allgemein"/>
          <w:gallery w:val="placeholder"/>
        </w:category>
        <w:types>
          <w:type w:val="bbPlcHdr"/>
        </w:types>
        <w:behaviors>
          <w:behavior w:val="content"/>
        </w:behaviors>
        <w:guid w:val="{8CD12AA8-D952-41E2-A05A-04A9CDCE0C5C}"/>
      </w:docPartPr>
      <w:docPartBody>
        <w:p w:rsidR="00890B14" w:rsidRDefault="00BE43B0" w:rsidP="00BE43B0">
          <w:pPr>
            <w:pStyle w:val="E0E9F0C94F9F4D7CA931BDF4FD6DF406"/>
          </w:pPr>
          <w:r w:rsidRPr="00DC578D">
            <w:rPr>
              <w:rStyle w:val="Platzhaltertext"/>
            </w:rPr>
            <w:t>Klicken oder tippen Sie hier, um Text einzugeben.</w:t>
          </w:r>
        </w:p>
      </w:docPartBody>
    </w:docPart>
    <w:docPart>
      <w:docPartPr>
        <w:name w:val="B4766C8034684748A637D8E1F4BF5F08"/>
        <w:category>
          <w:name w:val="Allgemein"/>
          <w:gallery w:val="placeholder"/>
        </w:category>
        <w:types>
          <w:type w:val="bbPlcHdr"/>
        </w:types>
        <w:behaviors>
          <w:behavior w:val="content"/>
        </w:behaviors>
        <w:guid w:val="{CB406B84-69EC-4E70-8055-E7C58B55D925}"/>
      </w:docPartPr>
      <w:docPartBody>
        <w:p w:rsidR="00890B14" w:rsidRDefault="00BE43B0" w:rsidP="00BE43B0">
          <w:pPr>
            <w:pStyle w:val="B4766C8034684748A637D8E1F4BF5F08"/>
          </w:pPr>
          <w:r w:rsidRPr="00DC578D">
            <w:rPr>
              <w:rStyle w:val="Platzhaltertext"/>
            </w:rPr>
            <w:t>Klicken oder tippen Sie hier, um Text einzugeben.</w:t>
          </w:r>
        </w:p>
      </w:docPartBody>
    </w:docPart>
    <w:docPart>
      <w:docPartPr>
        <w:name w:val="C2C0F12C8F124740A61917E8DA5703D2"/>
        <w:category>
          <w:name w:val="Allgemein"/>
          <w:gallery w:val="placeholder"/>
        </w:category>
        <w:types>
          <w:type w:val="bbPlcHdr"/>
        </w:types>
        <w:behaviors>
          <w:behavior w:val="content"/>
        </w:behaviors>
        <w:guid w:val="{F84941EA-EFDF-4C47-9FAE-3BEFF7C8EB73}"/>
      </w:docPartPr>
      <w:docPartBody>
        <w:p w:rsidR="005C62EC" w:rsidRDefault="005C62EC" w:rsidP="005C62EC">
          <w:pPr>
            <w:pStyle w:val="C2C0F12C8F124740A61917E8DA5703D2"/>
          </w:pPr>
          <w:r w:rsidRPr="00DC578D">
            <w:rPr>
              <w:rStyle w:val="Platzhaltertext"/>
            </w:rPr>
            <w:t>Klicken oder tippen Sie hier, um Text einzugeben.</w:t>
          </w:r>
        </w:p>
      </w:docPartBody>
    </w:docPart>
    <w:docPart>
      <w:docPartPr>
        <w:name w:val="AA834383163A44D6A8F501754F83A3AD"/>
        <w:category>
          <w:name w:val="Allgemein"/>
          <w:gallery w:val="placeholder"/>
        </w:category>
        <w:types>
          <w:type w:val="bbPlcHdr"/>
        </w:types>
        <w:behaviors>
          <w:behavior w:val="content"/>
        </w:behaviors>
        <w:guid w:val="{1EB4E541-4E90-42A2-BC8A-BF23DEA1E2AB}"/>
      </w:docPartPr>
      <w:docPartBody>
        <w:p w:rsidR="00B638C3" w:rsidRDefault="00B638C3" w:rsidP="00B638C3">
          <w:pPr>
            <w:pStyle w:val="AA834383163A44D6A8F501754F83A3AD"/>
          </w:pPr>
          <w:r w:rsidRPr="00DC578D">
            <w:rPr>
              <w:rStyle w:val="Platzhaltertext"/>
            </w:rPr>
            <w:t>Klicken oder tippen Sie hier, um Text einzugeben.</w:t>
          </w:r>
        </w:p>
      </w:docPartBody>
    </w:docPart>
    <w:docPart>
      <w:docPartPr>
        <w:name w:val="3EA5A4CD95724148AE913F9148AD2712"/>
        <w:category>
          <w:name w:val="Allgemein"/>
          <w:gallery w:val="placeholder"/>
        </w:category>
        <w:types>
          <w:type w:val="bbPlcHdr"/>
        </w:types>
        <w:behaviors>
          <w:behavior w:val="content"/>
        </w:behaviors>
        <w:guid w:val="{0AFBCF24-ECD2-4D3E-9269-59EC53D08993}"/>
      </w:docPartPr>
      <w:docPartBody>
        <w:p w:rsidR="00B638C3" w:rsidRDefault="00B638C3" w:rsidP="00B638C3">
          <w:pPr>
            <w:pStyle w:val="3EA5A4CD95724148AE913F9148AD2712"/>
          </w:pPr>
          <w:r w:rsidRPr="009A5574">
            <w:rPr>
              <w:rStyle w:val="Platzhaltertext"/>
            </w:rPr>
            <w:t>Klicken oder tippen Sie hier, um Text einzugeben.</w:t>
          </w:r>
        </w:p>
      </w:docPartBody>
    </w:docPart>
    <w:docPart>
      <w:docPartPr>
        <w:name w:val="1D434F3C317F43FF969D95EBC84A836E"/>
        <w:category>
          <w:name w:val="Allgemein"/>
          <w:gallery w:val="placeholder"/>
        </w:category>
        <w:types>
          <w:type w:val="bbPlcHdr"/>
        </w:types>
        <w:behaviors>
          <w:behavior w:val="content"/>
        </w:behaviors>
        <w:guid w:val="{D5B6735C-D8B2-4DAF-B79E-603B80A1488E}"/>
      </w:docPartPr>
      <w:docPartBody>
        <w:p w:rsidR="00B638C3" w:rsidRDefault="00B638C3" w:rsidP="00B638C3">
          <w:pPr>
            <w:pStyle w:val="1D434F3C317F43FF969D95EBC84A836E"/>
          </w:pPr>
          <w:r w:rsidRPr="00DC578D">
            <w:rPr>
              <w:rStyle w:val="Platzhaltertext"/>
            </w:rPr>
            <w:t>Klicken oder tippen Sie hier, um Text einzugeben.</w:t>
          </w:r>
        </w:p>
      </w:docPartBody>
    </w:docPart>
    <w:docPart>
      <w:docPartPr>
        <w:name w:val="56CD7691B6F346498C2ED7EBECCA8976"/>
        <w:category>
          <w:name w:val="Allgemein"/>
          <w:gallery w:val="placeholder"/>
        </w:category>
        <w:types>
          <w:type w:val="bbPlcHdr"/>
        </w:types>
        <w:behaviors>
          <w:behavior w:val="content"/>
        </w:behaviors>
        <w:guid w:val="{5DAFF06D-5380-4FCC-AC6E-B7B63E526E87}"/>
      </w:docPartPr>
      <w:docPartBody>
        <w:p w:rsidR="009974D7" w:rsidRDefault="009974D7" w:rsidP="009974D7">
          <w:pPr>
            <w:pStyle w:val="56CD7691B6F346498C2ED7EBECCA8976"/>
          </w:pPr>
          <w:r w:rsidRPr="009A5574">
            <w:rPr>
              <w:rStyle w:val="Platzhaltertext"/>
            </w:rPr>
            <w:t>Klicken oder tippen Sie hier, um Text einzugeben.</w:t>
          </w:r>
        </w:p>
      </w:docPartBody>
    </w:docPart>
    <w:docPart>
      <w:docPartPr>
        <w:name w:val="3A05D8885BA54DA6ACFCBBFDB620852D"/>
        <w:category>
          <w:name w:val="Allgemein"/>
          <w:gallery w:val="placeholder"/>
        </w:category>
        <w:types>
          <w:type w:val="bbPlcHdr"/>
        </w:types>
        <w:behaviors>
          <w:behavior w:val="content"/>
        </w:behaviors>
        <w:guid w:val="{845501F1-7E2A-4EE1-9F72-0A56540E79E8}"/>
      </w:docPartPr>
      <w:docPartBody>
        <w:p w:rsidR="00227736" w:rsidRDefault="00227736" w:rsidP="00227736">
          <w:pPr>
            <w:pStyle w:val="3A05D8885BA54DA6ACFCBBFDB620852D"/>
          </w:pPr>
          <w:r w:rsidRPr="009A5574">
            <w:rPr>
              <w:rStyle w:val="Platzhaltertext"/>
            </w:rPr>
            <w:t>Klicken oder tippen Sie hier, um Text einzugeben.</w:t>
          </w:r>
        </w:p>
      </w:docPartBody>
    </w:docPart>
    <w:docPart>
      <w:docPartPr>
        <w:name w:val="C252B119EF534FCA91C7D3CDB84A5893"/>
        <w:category>
          <w:name w:val="Allgemein"/>
          <w:gallery w:val="placeholder"/>
        </w:category>
        <w:types>
          <w:type w:val="bbPlcHdr"/>
        </w:types>
        <w:behaviors>
          <w:behavior w:val="content"/>
        </w:behaviors>
        <w:guid w:val="{470F9F95-3072-41F0-B30B-249141285B7A}"/>
      </w:docPartPr>
      <w:docPartBody>
        <w:p w:rsidR="00227736" w:rsidRDefault="00227736" w:rsidP="00227736">
          <w:pPr>
            <w:pStyle w:val="C252B119EF534FCA91C7D3CDB84A5893"/>
          </w:pPr>
          <w:r w:rsidRPr="009A5574">
            <w:rPr>
              <w:rStyle w:val="Platzhaltertext"/>
            </w:rPr>
            <w:t>Klicken oder tippen Sie hier, um Text einzugeben.</w:t>
          </w:r>
        </w:p>
      </w:docPartBody>
    </w:docPart>
    <w:docPart>
      <w:docPartPr>
        <w:name w:val="74A6D504500544119AEAEF7E3DD5B495"/>
        <w:category>
          <w:name w:val="Allgemein"/>
          <w:gallery w:val="placeholder"/>
        </w:category>
        <w:types>
          <w:type w:val="bbPlcHdr"/>
        </w:types>
        <w:behaviors>
          <w:behavior w:val="content"/>
        </w:behaviors>
        <w:guid w:val="{A9B07483-7E11-4567-84E9-9DC8E7C8C39E}"/>
      </w:docPartPr>
      <w:docPartBody>
        <w:p w:rsidR="00227736" w:rsidRDefault="00227736" w:rsidP="00227736">
          <w:pPr>
            <w:pStyle w:val="74A6D504500544119AEAEF7E3DD5B495"/>
          </w:pPr>
          <w:r w:rsidRPr="009A5574">
            <w:rPr>
              <w:rStyle w:val="Platzhaltertext"/>
            </w:rPr>
            <w:t>Klicken oder tippen Sie hier, um Text einzugeben.</w:t>
          </w:r>
        </w:p>
      </w:docPartBody>
    </w:docPart>
    <w:docPart>
      <w:docPartPr>
        <w:name w:val="EB565968D1DD42C982B562980D7DA788"/>
        <w:category>
          <w:name w:val="Allgemein"/>
          <w:gallery w:val="placeholder"/>
        </w:category>
        <w:types>
          <w:type w:val="bbPlcHdr"/>
        </w:types>
        <w:behaviors>
          <w:behavior w:val="content"/>
        </w:behaviors>
        <w:guid w:val="{C7B9BE80-FB4A-4DED-96E5-EA6EDBCFAE59}"/>
      </w:docPartPr>
      <w:docPartBody>
        <w:p w:rsidR="00CA2CAD" w:rsidRDefault="00CA2CAD" w:rsidP="00CA2CAD">
          <w:pPr>
            <w:pStyle w:val="EB565968D1DD42C982B562980D7DA788"/>
          </w:pPr>
          <w:r w:rsidRPr="009A5574">
            <w:rPr>
              <w:rStyle w:val="Platzhaltertext"/>
            </w:rPr>
            <w:t>Klicken oder tippen Sie hier, um Text einzugeben.</w:t>
          </w:r>
        </w:p>
      </w:docPartBody>
    </w:docPart>
    <w:docPart>
      <w:docPartPr>
        <w:name w:val="CFF54E57082E40E383C297D7EDA7E519"/>
        <w:category>
          <w:name w:val="Allgemein"/>
          <w:gallery w:val="placeholder"/>
        </w:category>
        <w:types>
          <w:type w:val="bbPlcHdr"/>
        </w:types>
        <w:behaviors>
          <w:behavior w:val="content"/>
        </w:behaviors>
        <w:guid w:val="{E51792D7-C5F7-44BC-885C-717471521AC0}"/>
      </w:docPartPr>
      <w:docPartBody>
        <w:p w:rsidR="00CA2CAD" w:rsidRDefault="00CA2CAD" w:rsidP="00CA2CAD">
          <w:pPr>
            <w:pStyle w:val="CFF54E57082E40E383C297D7EDA7E519"/>
          </w:pPr>
          <w:r w:rsidRPr="009A5574">
            <w:rPr>
              <w:rStyle w:val="Platzhaltertext"/>
            </w:rPr>
            <w:t>Klicken oder tippen Sie hier, um Text einzugeben.</w:t>
          </w:r>
        </w:p>
      </w:docPartBody>
    </w:docPart>
    <w:docPart>
      <w:docPartPr>
        <w:name w:val="10BA57B24378704FABABBD264C5EF654"/>
        <w:category>
          <w:name w:val="Allgemein"/>
          <w:gallery w:val="placeholder"/>
        </w:category>
        <w:types>
          <w:type w:val="bbPlcHdr"/>
        </w:types>
        <w:behaviors>
          <w:behavior w:val="content"/>
        </w:behaviors>
        <w:guid w:val="{1C8765BC-CAAA-994F-9B9B-EBB01A7EF25B}"/>
      </w:docPartPr>
      <w:docPartBody>
        <w:p w:rsidR="00E80F86" w:rsidRDefault="00EA6E12" w:rsidP="00EA6E12">
          <w:pPr>
            <w:pStyle w:val="10BA57B24378704FABABBD264C5EF654"/>
          </w:pPr>
          <w:r w:rsidRPr="009A5574">
            <w:rPr>
              <w:rStyle w:val="Platzhaltertext"/>
            </w:rPr>
            <w:t>Klicken oder tippen Sie hier, um Text einzugeben.</w:t>
          </w:r>
        </w:p>
      </w:docPartBody>
    </w:docPart>
    <w:docPart>
      <w:docPartPr>
        <w:name w:val="A1F330D0A91A470BBACAFF86F6EBC617"/>
        <w:category>
          <w:name w:val="Allgemein"/>
          <w:gallery w:val="placeholder"/>
        </w:category>
        <w:types>
          <w:type w:val="bbPlcHdr"/>
        </w:types>
        <w:behaviors>
          <w:behavior w:val="content"/>
        </w:behaviors>
        <w:guid w:val="{A0F71966-99BE-4539-BC4C-6D57B6141AB7}"/>
      </w:docPartPr>
      <w:docPartBody>
        <w:p w:rsidR="0053462B" w:rsidRDefault="00901688" w:rsidP="00901688">
          <w:pPr>
            <w:pStyle w:val="A1F330D0A91A470BBACAFF86F6EBC617"/>
          </w:pPr>
          <w:r w:rsidRPr="009A5574">
            <w:rPr>
              <w:rStyle w:val="Platzhaltertext"/>
            </w:rPr>
            <w:t>Klicken oder tippen Sie hier, um Text einzugeben.</w:t>
          </w:r>
        </w:p>
      </w:docPartBody>
    </w:docPart>
    <w:docPart>
      <w:docPartPr>
        <w:name w:val="CE957AAECB594F52A2AD8CCF3D1FD6DD"/>
        <w:category>
          <w:name w:val="Allgemein"/>
          <w:gallery w:val="placeholder"/>
        </w:category>
        <w:types>
          <w:type w:val="bbPlcHdr"/>
        </w:types>
        <w:behaviors>
          <w:behavior w:val="content"/>
        </w:behaviors>
        <w:guid w:val="{FB7EE372-F86B-4759-B07D-502A1CAD3E85}"/>
      </w:docPartPr>
      <w:docPartBody>
        <w:p w:rsidR="0061721B" w:rsidRDefault="0061721B" w:rsidP="0061721B">
          <w:pPr>
            <w:pStyle w:val="CE957AAECB594F52A2AD8CCF3D1FD6DD"/>
          </w:pPr>
          <w:r w:rsidRPr="00DC578D">
            <w:rPr>
              <w:rStyle w:val="Platzhaltertext"/>
            </w:rPr>
            <w:t>Klicken oder tippen Sie hier, um Text einzugeben.</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Garamond">
    <w:panose1 w:val="020204040303010108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Yu Mincho">
    <w:altName w:val="游明朝"/>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revisionView w:inkAnnotations="0"/>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34218"/>
    <w:rsid w:val="0000038E"/>
    <w:rsid w:val="0000566C"/>
    <w:rsid w:val="00012C85"/>
    <w:rsid w:val="000267E5"/>
    <w:rsid w:val="00030754"/>
    <w:rsid w:val="00047925"/>
    <w:rsid w:val="000613C5"/>
    <w:rsid w:val="00067C1E"/>
    <w:rsid w:val="00080016"/>
    <w:rsid w:val="000B0738"/>
    <w:rsid w:val="000B3A82"/>
    <w:rsid w:val="000B52AC"/>
    <w:rsid w:val="000D1CD6"/>
    <w:rsid w:val="000D4DF8"/>
    <w:rsid w:val="001017C3"/>
    <w:rsid w:val="001068B3"/>
    <w:rsid w:val="0011430F"/>
    <w:rsid w:val="00162EB8"/>
    <w:rsid w:val="0017102A"/>
    <w:rsid w:val="00175B51"/>
    <w:rsid w:val="001A37C2"/>
    <w:rsid w:val="001E0050"/>
    <w:rsid w:val="001E3702"/>
    <w:rsid w:val="001E50AC"/>
    <w:rsid w:val="001E7466"/>
    <w:rsid w:val="001F66F7"/>
    <w:rsid w:val="00227736"/>
    <w:rsid w:val="002452E4"/>
    <w:rsid w:val="00263B7B"/>
    <w:rsid w:val="002A4C53"/>
    <w:rsid w:val="002E1A1D"/>
    <w:rsid w:val="002E7DE9"/>
    <w:rsid w:val="002F3E86"/>
    <w:rsid w:val="003104CD"/>
    <w:rsid w:val="0034379E"/>
    <w:rsid w:val="00345359"/>
    <w:rsid w:val="00393DA2"/>
    <w:rsid w:val="003F44A9"/>
    <w:rsid w:val="00426AF2"/>
    <w:rsid w:val="00485425"/>
    <w:rsid w:val="004D6A2C"/>
    <w:rsid w:val="004F5B8C"/>
    <w:rsid w:val="0053462B"/>
    <w:rsid w:val="00582B42"/>
    <w:rsid w:val="0059496F"/>
    <w:rsid w:val="005C62EC"/>
    <w:rsid w:val="005F6BD7"/>
    <w:rsid w:val="006061E3"/>
    <w:rsid w:val="0061721B"/>
    <w:rsid w:val="00623B2D"/>
    <w:rsid w:val="00623FC8"/>
    <w:rsid w:val="006300DD"/>
    <w:rsid w:val="00630702"/>
    <w:rsid w:val="006649D3"/>
    <w:rsid w:val="00696F55"/>
    <w:rsid w:val="006C5BFE"/>
    <w:rsid w:val="006F3041"/>
    <w:rsid w:val="006F70BA"/>
    <w:rsid w:val="00701468"/>
    <w:rsid w:val="00703CFE"/>
    <w:rsid w:val="00706875"/>
    <w:rsid w:val="007303B3"/>
    <w:rsid w:val="0073676F"/>
    <w:rsid w:val="00795B42"/>
    <w:rsid w:val="007A0D9B"/>
    <w:rsid w:val="007B2CA8"/>
    <w:rsid w:val="007B7304"/>
    <w:rsid w:val="007C3B17"/>
    <w:rsid w:val="00802101"/>
    <w:rsid w:val="00822D7A"/>
    <w:rsid w:val="008514B4"/>
    <w:rsid w:val="00880AD8"/>
    <w:rsid w:val="00890B14"/>
    <w:rsid w:val="008F5309"/>
    <w:rsid w:val="008F6437"/>
    <w:rsid w:val="00901688"/>
    <w:rsid w:val="00956CCC"/>
    <w:rsid w:val="009974D7"/>
    <w:rsid w:val="009D4483"/>
    <w:rsid w:val="00A62385"/>
    <w:rsid w:val="00A64EE5"/>
    <w:rsid w:val="00A94EF2"/>
    <w:rsid w:val="00A97175"/>
    <w:rsid w:val="00AA2BFA"/>
    <w:rsid w:val="00B12124"/>
    <w:rsid w:val="00B3658C"/>
    <w:rsid w:val="00B45E25"/>
    <w:rsid w:val="00B46C79"/>
    <w:rsid w:val="00B55F3C"/>
    <w:rsid w:val="00B6141B"/>
    <w:rsid w:val="00B638C3"/>
    <w:rsid w:val="00B821B5"/>
    <w:rsid w:val="00BB0D78"/>
    <w:rsid w:val="00BB330B"/>
    <w:rsid w:val="00BE43B0"/>
    <w:rsid w:val="00C00A21"/>
    <w:rsid w:val="00C06E48"/>
    <w:rsid w:val="00C348A3"/>
    <w:rsid w:val="00CA2CAD"/>
    <w:rsid w:val="00CC454B"/>
    <w:rsid w:val="00CF003F"/>
    <w:rsid w:val="00D324F7"/>
    <w:rsid w:val="00D32CC0"/>
    <w:rsid w:val="00D34218"/>
    <w:rsid w:val="00D40835"/>
    <w:rsid w:val="00D776B7"/>
    <w:rsid w:val="00D91C8A"/>
    <w:rsid w:val="00DA69A2"/>
    <w:rsid w:val="00DB3A20"/>
    <w:rsid w:val="00DC03B0"/>
    <w:rsid w:val="00E00CE9"/>
    <w:rsid w:val="00E61273"/>
    <w:rsid w:val="00E80F86"/>
    <w:rsid w:val="00E95849"/>
    <w:rsid w:val="00EA2F97"/>
    <w:rsid w:val="00EA6E12"/>
    <w:rsid w:val="00ED6FDB"/>
    <w:rsid w:val="00EF0BBF"/>
    <w:rsid w:val="00F23498"/>
    <w:rsid w:val="00F3562C"/>
    <w:rsid w:val="00F9375A"/>
    <w:rsid w:val="00F95012"/>
    <w:rsid w:val="00F96DD2"/>
    <w:rsid w:val="00F971BB"/>
    <w:rsid w:val="00FA4B36"/>
    <w:rsid w:val="00FC0445"/>
    <w:rsid w:val="00FC70BB"/>
    <w:rsid w:val="00FD63AC"/>
    <w:rsid w:val="00FF270D"/>
  </w:rsids>
  <m:mathPr>
    <m:mathFont m:val="Cambria Math"/>
    <m:brkBin m:val="before"/>
    <m:brkBinSub m:val="--"/>
    <m:smallFrac m:val="0"/>
    <m:dispDef/>
    <m:lMargin m:val="0"/>
    <m:rMargin m:val="0"/>
    <m:defJc m:val="centerGroup"/>
    <m:wrapIndent m:val="1440"/>
    <m:intLim m:val="subSup"/>
    <m:naryLim m:val="undOvr"/>
  </m:mathPr>
  <w:themeFontLang w:val="de-DE" w:eastAsia="ja-JP"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4"/>
        <w:szCs w:val="24"/>
        <w:lang w:val="de-DE" w:eastAsia="de-DE" w:bidi="ar-SA"/>
        <w14:ligatures w14:val="standardContextual"/>
      </w:rPr>
    </w:rPrDefault>
    <w:pPrDefault>
      <w:pPr>
        <w:spacing w:after="160" w:line="278"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Platzhaltertext">
    <w:name w:val="Placeholder Text"/>
    <w:basedOn w:val="Absatz-Standardschriftart"/>
    <w:uiPriority w:val="99"/>
    <w:semiHidden/>
    <w:rsid w:val="002F3E86"/>
    <w:rPr>
      <w:color w:val="808080"/>
    </w:rPr>
  </w:style>
  <w:style w:type="paragraph" w:customStyle="1" w:styleId="244D5A3452B46243A875040808BC4CA0">
    <w:name w:val="244D5A3452B46243A875040808BC4CA0"/>
  </w:style>
  <w:style w:type="paragraph" w:customStyle="1" w:styleId="9FD19244655BE94E820B3D901284141E">
    <w:name w:val="9FD19244655BE94E820B3D901284141E"/>
  </w:style>
  <w:style w:type="paragraph" w:customStyle="1" w:styleId="11733BC8F7B22A44B6F70735B8997F7E">
    <w:name w:val="11733BC8F7B22A44B6F70735B8997F7E"/>
  </w:style>
  <w:style w:type="paragraph" w:customStyle="1" w:styleId="0FC6267662215D48902434A16B8CACD1">
    <w:name w:val="0FC6267662215D48902434A16B8CACD1"/>
  </w:style>
  <w:style w:type="paragraph" w:customStyle="1" w:styleId="232A24E754032F4AB56685C09F2F4216">
    <w:name w:val="232A24E754032F4AB56685C09F2F4216"/>
  </w:style>
  <w:style w:type="paragraph" w:customStyle="1" w:styleId="6BEA17657418DA4CAED7CE8A1D530C16">
    <w:name w:val="6BEA17657418DA4CAED7CE8A1D530C16"/>
  </w:style>
  <w:style w:type="paragraph" w:customStyle="1" w:styleId="20325C838EA2914F9437ED509DC93472">
    <w:name w:val="20325C838EA2914F9437ED509DC93472"/>
  </w:style>
  <w:style w:type="paragraph" w:customStyle="1" w:styleId="120B1529C18F174990A9156085B03B1E">
    <w:name w:val="120B1529C18F174990A9156085B03B1E"/>
  </w:style>
  <w:style w:type="paragraph" w:customStyle="1" w:styleId="BE771B562F47434EA8653DAFD97455A9">
    <w:name w:val="BE771B562F47434EA8653DAFD97455A9"/>
  </w:style>
  <w:style w:type="paragraph" w:customStyle="1" w:styleId="E0957F41750609419090BEC73F3B8248">
    <w:name w:val="E0957F41750609419090BEC73F3B8248"/>
  </w:style>
  <w:style w:type="paragraph" w:customStyle="1" w:styleId="2167E1FC15D995458E93722C691AD405">
    <w:name w:val="2167E1FC15D995458E93722C691AD405"/>
  </w:style>
  <w:style w:type="paragraph" w:customStyle="1" w:styleId="663F1AC76310E941A0D48AABFB7C8F9C">
    <w:name w:val="663F1AC76310E941A0D48AABFB7C8F9C"/>
  </w:style>
  <w:style w:type="paragraph" w:customStyle="1" w:styleId="758488FD1163C44C9D207B827DF69B01">
    <w:name w:val="758488FD1163C44C9D207B827DF69B01"/>
  </w:style>
  <w:style w:type="paragraph" w:customStyle="1" w:styleId="20E54A5981343240BFD3A75D7DCF7441">
    <w:name w:val="20E54A5981343240BFD3A75D7DCF7441"/>
  </w:style>
  <w:style w:type="paragraph" w:customStyle="1" w:styleId="59433C681335C442A1AFEE64F609AE77">
    <w:name w:val="59433C681335C442A1AFEE64F609AE77"/>
  </w:style>
  <w:style w:type="paragraph" w:customStyle="1" w:styleId="FEC6B8A564EB324B85F8C832EB7E6908">
    <w:name w:val="FEC6B8A564EB324B85F8C832EB7E6908"/>
  </w:style>
  <w:style w:type="paragraph" w:customStyle="1" w:styleId="64076C3686388B41BDE7818C37F89099">
    <w:name w:val="64076C3686388B41BDE7818C37F89099"/>
  </w:style>
  <w:style w:type="paragraph" w:customStyle="1" w:styleId="FB6AE5CA8EAF6943AE27936440FEE9D1">
    <w:name w:val="FB6AE5CA8EAF6943AE27936440FEE9D1"/>
  </w:style>
  <w:style w:type="paragraph" w:customStyle="1" w:styleId="75AD8D928527714ABDB6997D7931213B">
    <w:name w:val="75AD8D928527714ABDB6997D7931213B"/>
  </w:style>
  <w:style w:type="paragraph" w:customStyle="1" w:styleId="1A0EFDCD1042BD4CAB037E9EF1E3D033">
    <w:name w:val="1A0EFDCD1042BD4CAB037E9EF1E3D033"/>
  </w:style>
  <w:style w:type="paragraph" w:customStyle="1" w:styleId="54E381D967C44948B1BFB341C473D98D">
    <w:name w:val="54E381D967C44948B1BFB341C473D98D"/>
  </w:style>
  <w:style w:type="paragraph" w:customStyle="1" w:styleId="764479FE13B83C49A671C2FA689038ED">
    <w:name w:val="764479FE13B83C49A671C2FA689038ED"/>
  </w:style>
  <w:style w:type="paragraph" w:customStyle="1" w:styleId="FB6C051CA4CB6C409CB838C45DAAEEBF">
    <w:name w:val="FB6C051CA4CB6C409CB838C45DAAEEBF"/>
  </w:style>
  <w:style w:type="paragraph" w:customStyle="1" w:styleId="C28E1CCC462E9E4D8994114532193D41">
    <w:name w:val="C28E1CCC462E9E4D8994114532193D41"/>
  </w:style>
  <w:style w:type="paragraph" w:customStyle="1" w:styleId="D829EA88C211A742AABDEF3C133E1B4E">
    <w:name w:val="D829EA88C211A742AABDEF3C133E1B4E"/>
  </w:style>
  <w:style w:type="paragraph" w:customStyle="1" w:styleId="1D407CE5B86EF74EA11701C07D2544F9">
    <w:name w:val="1D407CE5B86EF74EA11701C07D2544F9"/>
  </w:style>
  <w:style w:type="paragraph" w:customStyle="1" w:styleId="9EA1AD148A7AF145883E1DA299BB0745">
    <w:name w:val="9EA1AD148A7AF145883E1DA299BB0745"/>
  </w:style>
  <w:style w:type="paragraph" w:customStyle="1" w:styleId="100F02CE5789604FAAA6F2F5A3294E92">
    <w:name w:val="100F02CE5789604FAAA6F2F5A3294E92"/>
  </w:style>
  <w:style w:type="paragraph" w:customStyle="1" w:styleId="E727DDA9681CCB4FB0BFB906B020EE39">
    <w:name w:val="E727DDA9681CCB4FB0BFB906B020EE39"/>
  </w:style>
  <w:style w:type="paragraph" w:customStyle="1" w:styleId="52942C93B48A214FA4750C11F26B87C0">
    <w:name w:val="52942C93B48A214FA4750C11F26B87C0"/>
  </w:style>
  <w:style w:type="paragraph" w:customStyle="1" w:styleId="49209C706518B442B4548267B85C8A72">
    <w:name w:val="49209C706518B442B4548267B85C8A72"/>
  </w:style>
  <w:style w:type="paragraph" w:customStyle="1" w:styleId="C35F9F1035F4FA4DA052B609F8B565C0">
    <w:name w:val="C35F9F1035F4FA4DA052B609F8B565C0"/>
  </w:style>
  <w:style w:type="paragraph" w:customStyle="1" w:styleId="DFE0664EFA6BBD44B6EF0EE476AB77ED">
    <w:name w:val="DFE0664EFA6BBD44B6EF0EE476AB77ED"/>
  </w:style>
  <w:style w:type="paragraph" w:customStyle="1" w:styleId="035D6EDDA704B542B97DFCC82DCE7679">
    <w:name w:val="035D6EDDA704B542B97DFCC82DCE7679"/>
  </w:style>
  <w:style w:type="paragraph" w:customStyle="1" w:styleId="44D619B04422744895D7127D60163D22">
    <w:name w:val="44D619B04422744895D7127D60163D22"/>
  </w:style>
  <w:style w:type="paragraph" w:customStyle="1" w:styleId="AFB2DFA3DCE43C4DA0B74615F2BD0865">
    <w:name w:val="AFB2DFA3DCE43C4DA0B74615F2BD0865"/>
  </w:style>
  <w:style w:type="paragraph" w:customStyle="1" w:styleId="365698D23745DA4C807A609F4B17DE6F">
    <w:name w:val="365698D23745DA4C807A609F4B17DE6F"/>
  </w:style>
  <w:style w:type="paragraph" w:customStyle="1" w:styleId="033F582A257C4E4BBC8ABED034ECC703">
    <w:name w:val="033F582A257C4E4BBC8ABED034ECC703"/>
  </w:style>
  <w:style w:type="paragraph" w:customStyle="1" w:styleId="E02FE875DB71894B837071B0EC927213">
    <w:name w:val="E02FE875DB71894B837071B0EC927213"/>
  </w:style>
  <w:style w:type="paragraph" w:customStyle="1" w:styleId="857004B544503D418D4F7B1206F7D3FD">
    <w:name w:val="857004B544503D418D4F7B1206F7D3FD"/>
  </w:style>
  <w:style w:type="paragraph" w:customStyle="1" w:styleId="907864C904AD564E9E4C5F16DA634942">
    <w:name w:val="907864C904AD564E9E4C5F16DA634942"/>
  </w:style>
  <w:style w:type="paragraph" w:customStyle="1" w:styleId="A5C70651F37C254DA8EF7FED15A5BD90">
    <w:name w:val="A5C70651F37C254DA8EF7FED15A5BD90"/>
  </w:style>
  <w:style w:type="paragraph" w:customStyle="1" w:styleId="224943A80308FF45AE8CF3DB2069FBFF">
    <w:name w:val="224943A80308FF45AE8CF3DB2069FBFF"/>
  </w:style>
  <w:style w:type="paragraph" w:customStyle="1" w:styleId="181B7BB5C0A50E42B12647B8482D68E6">
    <w:name w:val="181B7BB5C0A50E42B12647B8482D68E6"/>
  </w:style>
  <w:style w:type="paragraph" w:customStyle="1" w:styleId="3C0F7008AD239448A7D2D281D9404947">
    <w:name w:val="3C0F7008AD239448A7D2D281D9404947"/>
  </w:style>
  <w:style w:type="paragraph" w:customStyle="1" w:styleId="784139C3A3B7924A8F31C5D4011F1130">
    <w:name w:val="784139C3A3B7924A8F31C5D4011F1130"/>
  </w:style>
  <w:style w:type="paragraph" w:customStyle="1" w:styleId="45010CA7A3C4B846BAD589408FE6C026">
    <w:name w:val="45010CA7A3C4B846BAD589408FE6C026"/>
  </w:style>
  <w:style w:type="paragraph" w:customStyle="1" w:styleId="79778CF7E4BF7F4C994978F486E51A69">
    <w:name w:val="79778CF7E4BF7F4C994978F486E51A69"/>
  </w:style>
  <w:style w:type="paragraph" w:customStyle="1" w:styleId="C23BB8804D30634A993F13F0024BC33D">
    <w:name w:val="C23BB8804D30634A993F13F0024BC33D"/>
  </w:style>
  <w:style w:type="paragraph" w:customStyle="1" w:styleId="72461A9014A8CD4BA9F3C6CCD0E31338">
    <w:name w:val="72461A9014A8CD4BA9F3C6CCD0E31338"/>
  </w:style>
  <w:style w:type="paragraph" w:customStyle="1" w:styleId="7129243AB411424BABD5FA864E82FB27">
    <w:name w:val="7129243AB411424BABD5FA864E82FB27"/>
  </w:style>
  <w:style w:type="paragraph" w:customStyle="1" w:styleId="B829964A191349BBA4F6AFA7FA7CD6E0">
    <w:name w:val="B829964A191349BBA4F6AFA7FA7CD6E0"/>
    <w:rsid w:val="00067C1E"/>
    <w:pPr>
      <w:spacing w:line="259" w:lineRule="auto"/>
    </w:pPr>
    <w:rPr>
      <w:kern w:val="0"/>
      <w:sz w:val="22"/>
      <w:szCs w:val="22"/>
      <w14:ligatures w14:val="none"/>
    </w:rPr>
  </w:style>
  <w:style w:type="paragraph" w:customStyle="1" w:styleId="EE2AECDCDDAF4A4ABFF8A7912AD0389F">
    <w:name w:val="EE2AECDCDDAF4A4ABFF8A7912AD0389F"/>
    <w:rsid w:val="00067C1E"/>
    <w:pPr>
      <w:spacing w:line="259" w:lineRule="auto"/>
    </w:pPr>
    <w:rPr>
      <w:kern w:val="0"/>
      <w:sz w:val="22"/>
      <w:szCs w:val="22"/>
      <w14:ligatures w14:val="none"/>
    </w:rPr>
  </w:style>
  <w:style w:type="paragraph" w:customStyle="1" w:styleId="6C4B1884417D487BA473FA2779486C4A">
    <w:name w:val="6C4B1884417D487BA473FA2779486C4A"/>
    <w:rsid w:val="00067C1E"/>
    <w:pPr>
      <w:spacing w:line="259" w:lineRule="auto"/>
    </w:pPr>
    <w:rPr>
      <w:kern w:val="0"/>
      <w:sz w:val="22"/>
      <w:szCs w:val="22"/>
      <w14:ligatures w14:val="none"/>
    </w:rPr>
  </w:style>
  <w:style w:type="paragraph" w:customStyle="1" w:styleId="D79CB2E883F24341A1F3005B06902360">
    <w:name w:val="D79CB2E883F24341A1F3005B06902360"/>
    <w:rsid w:val="00067C1E"/>
    <w:pPr>
      <w:spacing w:line="259" w:lineRule="auto"/>
    </w:pPr>
    <w:rPr>
      <w:kern w:val="0"/>
      <w:sz w:val="22"/>
      <w:szCs w:val="22"/>
      <w14:ligatures w14:val="none"/>
    </w:rPr>
  </w:style>
  <w:style w:type="paragraph" w:customStyle="1" w:styleId="9FC086DE6C1B46C39DFFAC6892FC5233">
    <w:name w:val="9FC086DE6C1B46C39DFFAC6892FC5233"/>
    <w:rsid w:val="00BE43B0"/>
    <w:pPr>
      <w:spacing w:line="259" w:lineRule="auto"/>
    </w:pPr>
    <w:rPr>
      <w:kern w:val="0"/>
      <w:sz w:val="22"/>
      <w:szCs w:val="22"/>
      <w14:ligatures w14:val="none"/>
    </w:rPr>
  </w:style>
  <w:style w:type="paragraph" w:customStyle="1" w:styleId="1B10A463C3DA4805AF298FF96719B847">
    <w:name w:val="1B10A463C3DA4805AF298FF96719B847"/>
    <w:rsid w:val="00BE43B0"/>
    <w:pPr>
      <w:spacing w:line="259" w:lineRule="auto"/>
    </w:pPr>
    <w:rPr>
      <w:kern w:val="0"/>
      <w:sz w:val="22"/>
      <w:szCs w:val="22"/>
      <w14:ligatures w14:val="none"/>
    </w:rPr>
  </w:style>
  <w:style w:type="paragraph" w:customStyle="1" w:styleId="E0E9F0C94F9F4D7CA931BDF4FD6DF406">
    <w:name w:val="E0E9F0C94F9F4D7CA931BDF4FD6DF406"/>
    <w:rsid w:val="00BE43B0"/>
    <w:pPr>
      <w:spacing w:line="259" w:lineRule="auto"/>
    </w:pPr>
    <w:rPr>
      <w:kern w:val="0"/>
      <w:sz w:val="22"/>
      <w:szCs w:val="22"/>
      <w14:ligatures w14:val="none"/>
    </w:rPr>
  </w:style>
  <w:style w:type="paragraph" w:customStyle="1" w:styleId="B4766C8034684748A637D8E1F4BF5F08">
    <w:name w:val="B4766C8034684748A637D8E1F4BF5F08"/>
    <w:rsid w:val="00BE43B0"/>
    <w:pPr>
      <w:spacing w:line="259" w:lineRule="auto"/>
    </w:pPr>
    <w:rPr>
      <w:kern w:val="0"/>
      <w:sz w:val="22"/>
      <w:szCs w:val="22"/>
      <w14:ligatures w14:val="none"/>
    </w:rPr>
  </w:style>
  <w:style w:type="paragraph" w:customStyle="1" w:styleId="D2614B26692F4904ACD96D73DE5465BD">
    <w:name w:val="D2614B26692F4904ACD96D73DE5465BD"/>
    <w:rsid w:val="005C62EC"/>
    <w:pPr>
      <w:spacing w:line="259" w:lineRule="auto"/>
    </w:pPr>
    <w:rPr>
      <w:kern w:val="0"/>
      <w:sz w:val="22"/>
      <w:szCs w:val="22"/>
      <w14:ligatures w14:val="none"/>
    </w:rPr>
  </w:style>
  <w:style w:type="paragraph" w:customStyle="1" w:styleId="C2C0F12C8F124740A61917E8DA5703D2">
    <w:name w:val="C2C0F12C8F124740A61917E8DA5703D2"/>
    <w:rsid w:val="005C62EC"/>
    <w:pPr>
      <w:spacing w:line="259" w:lineRule="auto"/>
    </w:pPr>
    <w:rPr>
      <w:kern w:val="0"/>
      <w:sz w:val="22"/>
      <w:szCs w:val="22"/>
      <w14:ligatures w14:val="none"/>
    </w:rPr>
  </w:style>
  <w:style w:type="paragraph" w:customStyle="1" w:styleId="C1C2209A6F954098A3379458E33D8186">
    <w:name w:val="C1C2209A6F954098A3379458E33D8186"/>
    <w:rsid w:val="004F5B8C"/>
    <w:pPr>
      <w:spacing w:line="259" w:lineRule="auto"/>
    </w:pPr>
    <w:rPr>
      <w:kern w:val="0"/>
      <w:sz w:val="22"/>
      <w:szCs w:val="22"/>
      <w14:ligatures w14:val="none"/>
    </w:rPr>
  </w:style>
  <w:style w:type="paragraph" w:customStyle="1" w:styleId="E456CEC827704525AED2472D9E6C3070">
    <w:name w:val="E456CEC827704525AED2472D9E6C3070"/>
    <w:rsid w:val="00B638C3"/>
    <w:pPr>
      <w:spacing w:line="259" w:lineRule="auto"/>
    </w:pPr>
    <w:rPr>
      <w:kern w:val="0"/>
      <w:sz w:val="22"/>
      <w:szCs w:val="22"/>
      <w14:ligatures w14:val="none"/>
    </w:rPr>
  </w:style>
  <w:style w:type="paragraph" w:customStyle="1" w:styleId="AA834383163A44D6A8F501754F83A3AD">
    <w:name w:val="AA834383163A44D6A8F501754F83A3AD"/>
    <w:rsid w:val="00B638C3"/>
    <w:pPr>
      <w:spacing w:line="259" w:lineRule="auto"/>
    </w:pPr>
    <w:rPr>
      <w:kern w:val="0"/>
      <w:sz w:val="22"/>
      <w:szCs w:val="22"/>
      <w14:ligatures w14:val="none"/>
    </w:rPr>
  </w:style>
  <w:style w:type="paragraph" w:customStyle="1" w:styleId="3EA5A4CD95724148AE913F9148AD2712">
    <w:name w:val="3EA5A4CD95724148AE913F9148AD2712"/>
    <w:rsid w:val="00B638C3"/>
    <w:pPr>
      <w:spacing w:line="259" w:lineRule="auto"/>
    </w:pPr>
    <w:rPr>
      <w:kern w:val="0"/>
      <w:sz w:val="22"/>
      <w:szCs w:val="22"/>
      <w14:ligatures w14:val="none"/>
    </w:rPr>
  </w:style>
  <w:style w:type="paragraph" w:customStyle="1" w:styleId="E9133220F9B94D4B8BF9306A895BB4FA">
    <w:name w:val="E9133220F9B94D4B8BF9306A895BB4FA"/>
    <w:rsid w:val="00B638C3"/>
    <w:pPr>
      <w:spacing w:line="259" w:lineRule="auto"/>
    </w:pPr>
    <w:rPr>
      <w:kern w:val="0"/>
      <w:sz w:val="22"/>
      <w:szCs w:val="22"/>
      <w14:ligatures w14:val="none"/>
    </w:rPr>
  </w:style>
  <w:style w:type="paragraph" w:customStyle="1" w:styleId="23D7B81ED0434CF68DEEB1C6A86B26B3">
    <w:name w:val="23D7B81ED0434CF68DEEB1C6A86B26B3"/>
    <w:rsid w:val="00B638C3"/>
    <w:pPr>
      <w:spacing w:line="259" w:lineRule="auto"/>
    </w:pPr>
    <w:rPr>
      <w:kern w:val="0"/>
      <w:sz w:val="22"/>
      <w:szCs w:val="22"/>
      <w14:ligatures w14:val="none"/>
    </w:rPr>
  </w:style>
  <w:style w:type="paragraph" w:customStyle="1" w:styleId="1D434F3C317F43FF969D95EBC84A836E">
    <w:name w:val="1D434F3C317F43FF969D95EBC84A836E"/>
    <w:rsid w:val="00B638C3"/>
    <w:pPr>
      <w:spacing w:line="259" w:lineRule="auto"/>
    </w:pPr>
    <w:rPr>
      <w:kern w:val="0"/>
      <w:sz w:val="22"/>
      <w:szCs w:val="22"/>
      <w14:ligatures w14:val="none"/>
    </w:rPr>
  </w:style>
  <w:style w:type="paragraph" w:customStyle="1" w:styleId="ABC5B07808E944239F967F900FC533B0">
    <w:name w:val="ABC5B07808E944239F967F900FC533B0"/>
    <w:rsid w:val="00B638C3"/>
    <w:pPr>
      <w:spacing w:line="259" w:lineRule="auto"/>
    </w:pPr>
    <w:rPr>
      <w:kern w:val="0"/>
      <w:sz w:val="22"/>
      <w:szCs w:val="22"/>
      <w14:ligatures w14:val="none"/>
    </w:rPr>
  </w:style>
  <w:style w:type="paragraph" w:customStyle="1" w:styleId="284FCAC4FC6A46A1BF44B7B96D4F90C6">
    <w:name w:val="284FCAC4FC6A46A1BF44B7B96D4F90C6"/>
    <w:rsid w:val="009974D7"/>
    <w:pPr>
      <w:spacing w:line="259" w:lineRule="auto"/>
    </w:pPr>
    <w:rPr>
      <w:kern w:val="0"/>
      <w:sz w:val="22"/>
      <w:szCs w:val="22"/>
      <w14:ligatures w14:val="none"/>
    </w:rPr>
  </w:style>
  <w:style w:type="paragraph" w:customStyle="1" w:styleId="512831E626704E11B150A7D3C0B6A1D0">
    <w:name w:val="512831E626704E11B150A7D3C0B6A1D0"/>
    <w:rsid w:val="009974D7"/>
    <w:pPr>
      <w:spacing w:line="259" w:lineRule="auto"/>
    </w:pPr>
    <w:rPr>
      <w:kern w:val="0"/>
      <w:sz w:val="22"/>
      <w:szCs w:val="22"/>
      <w14:ligatures w14:val="none"/>
    </w:rPr>
  </w:style>
  <w:style w:type="paragraph" w:customStyle="1" w:styleId="27AECD6A3E2C4EFE98BDDDADB0521897">
    <w:name w:val="27AECD6A3E2C4EFE98BDDDADB0521897"/>
    <w:rsid w:val="009974D7"/>
    <w:pPr>
      <w:spacing w:line="259" w:lineRule="auto"/>
    </w:pPr>
    <w:rPr>
      <w:kern w:val="0"/>
      <w:sz w:val="22"/>
      <w:szCs w:val="22"/>
      <w14:ligatures w14:val="none"/>
    </w:rPr>
  </w:style>
  <w:style w:type="paragraph" w:customStyle="1" w:styleId="56CD7691B6F346498C2ED7EBECCA8976">
    <w:name w:val="56CD7691B6F346498C2ED7EBECCA8976"/>
    <w:rsid w:val="009974D7"/>
    <w:pPr>
      <w:spacing w:line="259" w:lineRule="auto"/>
    </w:pPr>
    <w:rPr>
      <w:kern w:val="0"/>
      <w:sz w:val="22"/>
      <w:szCs w:val="22"/>
      <w14:ligatures w14:val="none"/>
    </w:rPr>
  </w:style>
  <w:style w:type="paragraph" w:customStyle="1" w:styleId="420F7D1EDB0C4F469F9193C062F128F6">
    <w:name w:val="420F7D1EDB0C4F469F9193C062F128F6"/>
    <w:rsid w:val="00696F55"/>
    <w:pPr>
      <w:spacing w:line="259" w:lineRule="auto"/>
    </w:pPr>
    <w:rPr>
      <w:kern w:val="0"/>
      <w:sz w:val="22"/>
      <w:szCs w:val="22"/>
      <w14:ligatures w14:val="none"/>
    </w:rPr>
  </w:style>
  <w:style w:type="paragraph" w:customStyle="1" w:styleId="F26414DDF6C846CABFA5A675682F74E1">
    <w:name w:val="F26414DDF6C846CABFA5A675682F74E1"/>
    <w:rsid w:val="00A62385"/>
    <w:pPr>
      <w:spacing w:line="259" w:lineRule="auto"/>
    </w:pPr>
    <w:rPr>
      <w:kern w:val="0"/>
      <w:sz w:val="22"/>
      <w:szCs w:val="22"/>
      <w14:ligatures w14:val="none"/>
    </w:rPr>
  </w:style>
  <w:style w:type="paragraph" w:customStyle="1" w:styleId="3A05D8885BA54DA6ACFCBBFDB620852D">
    <w:name w:val="3A05D8885BA54DA6ACFCBBFDB620852D"/>
    <w:rsid w:val="00227736"/>
    <w:pPr>
      <w:spacing w:line="259" w:lineRule="auto"/>
    </w:pPr>
    <w:rPr>
      <w:kern w:val="0"/>
      <w:sz w:val="22"/>
      <w:szCs w:val="22"/>
      <w14:ligatures w14:val="none"/>
    </w:rPr>
  </w:style>
  <w:style w:type="paragraph" w:customStyle="1" w:styleId="E17C299F809E4C08BA8D7A0A024144E4">
    <w:name w:val="E17C299F809E4C08BA8D7A0A024144E4"/>
    <w:rsid w:val="00227736"/>
    <w:pPr>
      <w:spacing w:line="259" w:lineRule="auto"/>
    </w:pPr>
    <w:rPr>
      <w:kern w:val="0"/>
      <w:sz w:val="22"/>
      <w:szCs w:val="22"/>
      <w14:ligatures w14:val="none"/>
    </w:rPr>
  </w:style>
  <w:style w:type="paragraph" w:customStyle="1" w:styleId="C252B119EF534FCA91C7D3CDB84A5893">
    <w:name w:val="C252B119EF534FCA91C7D3CDB84A5893"/>
    <w:rsid w:val="00227736"/>
    <w:pPr>
      <w:spacing w:line="259" w:lineRule="auto"/>
    </w:pPr>
    <w:rPr>
      <w:kern w:val="0"/>
      <w:sz w:val="22"/>
      <w:szCs w:val="22"/>
      <w14:ligatures w14:val="none"/>
    </w:rPr>
  </w:style>
  <w:style w:type="paragraph" w:customStyle="1" w:styleId="74A6D504500544119AEAEF7E3DD5B495">
    <w:name w:val="74A6D504500544119AEAEF7E3DD5B495"/>
    <w:rsid w:val="00227736"/>
    <w:pPr>
      <w:spacing w:line="259" w:lineRule="auto"/>
    </w:pPr>
    <w:rPr>
      <w:kern w:val="0"/>
      <w:sz w:val="22"/>
      <w:szCs w:val="22"/>
      <w14:ligatures w14:val="none"/>
    </w:rPr>
  </w:style>
  <w:style w:type="paragraph" w:customStyle="1" w:styleId="EB565968D1DD42C982B562980D7DA788">
    <w:name w:val="EB565968D1DD42C982B562980D7DA788"/>
    <w:rsid w:val="00CA2CAD"/>
    <w:pPr>
      <w:spacing w:line="259" w:lineRule="auto"/>
    </w:pPr>
    <w:rPr>
      <w:kern w:val="0"/>
      <w:sz w:val="22"/>
      <w:szCs w:val="22"/>
      <w14:ligatures w14:val="none"/>
    </w:rPr>
  </w:style>
  <w:style w:type="paragraph" w:customStyle="1" w:styleId="CFF54E57082E40E383C297D7EDA7E519">
    <w:name w:val="CFF54E57082E40E383C297D7EDA7E519"/>
    <w:rsid w:val="00CA2CAD"/>
    <w:pPr>
      <w:spacing w:line="259" w:lineRule="auto"/>
    </w:pPr>
    <w:rPr>
      <w:kern w:val="0"/>
      <w:sz w:val="22"/>
      <w:szCs w:val="22"/>
      <w14:ligatures w14:val="none"/>
    </w:rPr>
  </w:style>
  <w:style w:type="paragraph" w:customStyle="1" w:styleId="CD7E10054917864CA3977FB6CCC587BB">
    <w:name w:val="CD7E10054917864CA3977FB6CCC587BB"/>
    <w:rsid w:val="00EA6E12"/>
  </w:style>
  <w:style w:type="paragraph" w:customStyle="1" w:styleId="10BA57B24378704FABABBD264C5EF654">
    <w:name w:val="10BA57B24378704FABABBD264C5EF654"/>
    <w:rsid w:val="00EA6E12"/>
  </w:style>
  <w:style w:type="paragraph" w:customStyle="1" w:styleId="A1F330D0A91A470BBACAFF86F6EBC617">
    <w:name w:val="A1F330D0A91A470BBACAFF86F6EBC617"/>
    <w:rsid w:val="00901688"/>
    <w:pPr>
      <w:spacing w:line="259" w:lineRule="auto"/>
    </w:pPr>
    <w:rPr>
      <w:kern w:val="0"/>
      <w:sz w:val="22"/>
      <w:szCs w:val="22"/>
      <w14:ligatures w14:val="none"/>
    </w:rPr>
  </w:style>
  <w:style w:type="paragraph" w:customStyle="1" w:styleId="CE957AAECB594F52A2AD8CCF3D1FD6DD">
    <w:name w:val="CE957AAECB594F52A2AD8CCF3D1FD6DD"/>
    <w:rsid w:val="0061721B"/>
    <w:pPr>
      <w:spacing w:line="259" w:lineRule="auto"/>
    </w:pPr>
    <w:rPr>
      <w:kern w:val="0"/>
      <w:sz w:val="22"/>
      <w:szCs w:val="22"/>
      <w14:ligatures w14:val="none"/>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37DA4A0-E7AB-4323-AB56-0BEF105AA7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38</Pages>
  <Words>183771</Words>
  <Characters>1157761</Characters>
  <Application>Microsoft Office Word</Application>
  <DocSecurity>0</DocSecurity>
  <Lines>9648</Lines>
  <Paragraphs>2677</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1338855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Hellmann, Simon</dc:creator>
  <cp:keywords/>
  <cp:lastModifiedBy>Hellmann, Simon</cp:lastModifiedBy>
  <cp:revision>14</cp:revision>
  <cp:lastPrinted>2025-06-24T15:08:00Z</cp:lastPrinted>
  <dcterms:created xsi:type="dcterms:W3CDTF">2025-07-21T09:01:00Z</dcterms:created>
  <dcterms:modified xsi:type="dcterms:W3CDTF">2025-07-22T15:20:00Z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itaviDocumentProperty_7">
    <vt:lpwstr>NFG Bibliothek</vt:lpwstr>
  </property>
  <property fmtid="{D5CDD505-2E9C-101B-9397-08002B2CF9AE}" pid="3" name="CitaviDocumentProperty_0">
    <vt:lpwstr>e84d804c-53ef-4081-8c43-35183720818e</vt:lpwstr>
  </property>
  <property fmtid="{D5CDD505-2E9C-101B-9397-08002B2CF9AE}" pid="4" name="CitaviDocumentProperty_27">
    <vt:lpwstr>True</vt:lpwstr>
  </property>
  <property fmtid="{D5CDD505-2E9C-101B-9397-08002B2CF9AE}" pid="5" name="CitaviDocumentProperty_12">
    <vt:lpwstr>Standard</vt:lpwstr>
  </property>
  <property fmtid="{D5CDD505-2E9C-101B-9397-08002B2CF9AE}" pid="6" name="CitaviDocumentProperty_16">
    <vt:lpwstr>Untertitel</vt:lpwstr>
  </property>
  <property fmtid="{D5CDD505-2E9C-101B-9397-08002B2CF9AE}" pid="7" name="CitaviDocumentProperty_13">
    <vt:lpwstr>Standard</vt:lpwstr>
  </property>
  <property fmtid="{D5CDD505-2E9C-101B-9397-08002B2CF9AE}" pid="8" name="CitaviDocumentProperty_15">
    <vt:lpwstr>Standard</vt:lpwstr>
  </property>
  <property fmtid="{D5CDD505-2E9C-101B-9397-08002B2CF9AE}" pid="9" name="CitaviDocumentProperty_17">
    <vt:lpwstr>Standard</vt:lpwstr>
  </property>
  <property fmtid="{D5CDD505-2E9C-101B-9397-08002B2CF9AE}" pid="10" name="CitaviDocumentProperty_11">
    <vt:lpwstr>Überschrift 2</vt:lpwstr>
  </property>
  <property fmtid="{D5CDD505-2E9C-101B-9397-08002B2CF9AE}" pid="11" name="CitaviDocumentProperty_26">
    <vt:lpwstr>References</vt:lpwstr>
  </property>
  <property fmtid="{D5CDD505-2E9C-101B-9397-08002B2CF9AE}" pid="12" name="CitaviDocumentProperty_8">
    <vt:lpwstr>Data Source=DBFZ-CLU01-DB;Initial Catalog=CitaviDB;Integrated Security=True;Schema Name="NFG Bibliothek"</vt:lpwstr>
  </property>
  <property fmtid="{D5CDD505-2E9C-101B-9397-08002B2CF9AE}" pid="13" name="CitaviDocumentProperty_6">
    <vt:lpwstr>True</vt:lpwstr>
  </property>
  <property fmtid="{D5CDD505-2E9C-101B-9397-08002B2CF9AE}" pid="14" name="GrammarlyDocumentId">
    <vt:lpwstr>546e3942-b21e-4591-9f9d-a6a6f371a79d</vt:lpwstr>
  </property>
  <property fmtid="{D5CDD505-2E9C-101B-9397-08002B2CF9AE}" pid="15" name="CitaviDocumentProperty_1">
    <vt:lpwstr>6.19.2.1</vt:lpwstr>
  </property>
</Properties>
</file>