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11577E">
      <w:pPr>
        <w:pStyle w:val="berschrift1"/>
        <w:jc w:val="center"/>
        <w:rPr>
          <w:lang w:val="en-US"/>
        </w:rPr>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060FA462"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 xml:space="preserve">high uncertainty. </w:t>
      </w:r>
      <w:ins w:id="2" w:author="Hellmann, Simon" w:date="2025-08-28T13:02:00Z">
        <w:r w:rsidR="008E4152" w:rsidRPr="008E4152">
          <w:rPr>
            <w:lang w:val="en-US"/>
          </w:rPr>
          <w:t xml:space="preserve">This study demonstrates that model-based control strategies like multi-stage NMPC can enhance the potential of anaerobic digestion plants by </w:t>
        </w:r>
        <w:r w:rsidR="008E4152" w:rsidRPr="008E4152">
          <w:rPr>
            <w:lang w:val="en-US"/>
          </w:rPr>
          <w:lastRenderedPageBreak/>
          <w:t>enabling demand-oriented operation despite substrate uncertainties and without fundamentally changing the existing hardware, which showcases more sustainable and profitable biogas production.</w:t>
        </w:r>
      </w:ins>
      <w:del w:id="3" w:author="Hellmann, Simon" w:date="2025-08-28T13:02:00Z">
        <w:r w:rsidR="42E16D65" w:rsidRPr="42E16D65" w:rsidDel="008E4152">
          <w:rPr>
            <w:lang w:val="en-US"/>
          </w:rPr>
          <w:delText>By exemplifying demand-</w:delText>
        </w:r>
        <w:r w:rsidR="00C8026B" w:rsidDel="008E4152">
          <w:rPr>
            <w:lang w:val="en-US"/>
          </w:rPr>
          <w:delText>oriented</w:delText>
        </w:r>
        <w:r w:rsidR="42E16D65" w:rsidRPr="42E16D65" w:rsidDel="008E4152">
          <w:rPr>
            <w:lang w:val="en-US"/>
          </w:rPr>
          <w:delText xml:space="preserve"> operation of AD plants despite uncertain substrate characterization, </w:delText>
        </w:r>
        <w:r w:rsidR="00034535" w:rsidDel="008E4152">
          <w:rPr>
            <w:lang w:val="en-US"/>
          </w:rPr>
          <w:delText>this</w:delText>
        </w:r>
        <w:r w:rsidR="42E16D65" w:rsidRPr="42E16D65" w:rsidDel="008E4152">
          <w:rPr>
            <w:lang w:val="en-US"/>
          </w:rPr>
          <w:delText xml:space="preserve"> study </w:delText>
        </w:r>
        <w:r w:rsidR="00412406" w:rsidDel="008E4152">
          <w:rPr>
            <w:lang w:val="en-US"/>
          </w:rPr>
          <w:delText>showcases</w:delText>
        </w:r>
        <w:r w:rsidR="42E16D65" w:rsidRPr="42E16D65" w:rsidDel="008E4152">
          <w:rPr>
            <w:lang w:val="en-US"/>
          </w:rPr>
          <w:delText xml:space="preserve"> ecologically and economically sustainable </w:delText>
        </w:r>
        <w:r w:rsidR="00E63174" w:rsidDel="008E4152">
          <w:rPr>
            <w:lang w:val="en-US"/>
          </w:rPr>
          <w:delText>strategies</w:delText>
        </w:r>
        <w:r w:rsidR="00E63174" w:rsidRPr="42E16D65" w:rsidDel="008E4152">
          <w:rPr>
            <w:lang w:val="en-US"/>
          </w:rPr>
          <w:delText xml:space="preserve"> </w:delText>
        </w:r>
        <w:r w:rsidR="00E63174" w:rsidDel="008E4152">
          <w:rPr>
            <w:lang w:val="en-US"/>
          </w:rPr>
          <w:delText xml:space="preserve">for </w:delText>
        </w:r>
        <w:r w:rsidR="42E16D65" w:rsidRPr="42E16D65" w:rsidDel="008E4152">
          <w:rPr>
            <w:lang w:val="en-US"/>
          </w:rPr>
          <w:delText>AD plant operation</w:delText>
        </w:r>
        <w:r w:rsidR="002F1EA5" w:rsidDel="008E4152">
          <w:rPr>
            <w:lang w:val="en-US"/>
          </w:rPr>
          <w:delText>.</w:delText>
        </w:r>
        <w:r w:rsidR="42E16D65" w:rsidRPr="42E16D65" w:rsidDel="008E4152">
          <w:rPr>
            <w:lang w:val="en-US"/>
          </w:rPr>
          <w:delText xml:space="preserve"> </w:delText>
        </w:r>
      </w:del>
    </w:p>
    <w:p w14:paraId="22A5495F" w14:textId="6C1DBFC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w:t>
      </w:r>
      <w:r w:rsidR="002F2EB9">
        <w:rPr>
          <w:rFonts w:eastAsia="Garamond" w:cs="Garamond"/>
          <w:lang w:val="en-US"/>
        </w:rPr>
        <w:t>O</w:t>
      </w:r>
      <w:r w:rsidRPr="0EF766E9">
        <w:rPr>
          <w:rFonts w:eastAsia="Garamond" w:cs="Garamond"/>
          <w:lang w:val="en-US"/>
        </w:rPr>
        <w:t>peration</w:t>
      </w:r>
    </w:p>
    <w:p w14:paraId="32A36C38" w14:textId="799B4F51" w:rsidR="00723AE3" w:rsidRPr="002A4361" w:rsidRDefault="6293A840" w:rsidP="001F4FEB">
      <w:pPr>
        <w:pStyle w:val="berschrift1"/>
        <w:numPr>
          <w:ilvl w:val="0"/>
          <w:numId w:val="6"/>
        </w:numPr>
        <w:rPr>
          <w:lang w:val="en-US"/>
        </w:rPr>
      </w:pPr>
      <w:bookmarkStart w:id="4" w:name="_3znysh7"/>
      <w:bookmarkEnd w:id="4"/>
      <w:r w:rsidRPr="6293A840">
        <w:rPr>
          <w:lang w:val="en-US"/>
        </w:rPr>
        <w:t>Introduction</w:t>
      </w:r>
    </w:p>
    <w:p w14:paraId="33687863" w14:textId="6A6B15F2" w:rsidR="227D4B47" w:rsidRDefault="008864EF" w:rsidP="227D4B47">
      <w:pPr>
        <w:rPr>
          <w:lang w:val="en-US"/>
        </w:rPr>
      </w:pPr>
      <w:r>
        <w:rPr>
          <w:lang w:val="en-US"/>
        </w:rPr>
        <w:t xml:space="preserve">To </w:t>
      </w:r>
      <w:del w:id="5" w:author="Hellmann, Simon" w:date="2025-08-28T17:05:00Z">
        <w:r w:rsidRPr="005D3388" w:rsidDel="00B35948">
          <w:rPr>
            <w:strike/>
            <w:lang w:val="en-US"/>
            <w:rPrChange w:id="6" w:author="Hellmann, Simon" w:date="2025-08-27T17:56:00Z">
              <w:rPr>
                <w:lang w:val="en-US"/>
              </w:rPr>
            </w:rPrChange>
          </w:rPr>
          <w:delText xml:space="preserve">achieve </w:delText>
        </w:r>
        <w:r w:rsidR="006B01B7" w:rsidRPr="005D3388" w:rsidDel="00B35948">
          <w:rPr>
            <w:strike/>
            <w:lang w:val="en-US"/>
            <w:rPrChange w:id="7" w:author="Hellmann, Simon" w:date="2025-08-27T17:56:00Z">
              <w:rPr>
                <w:lang w:val="en-US"/>
              </w:rPr>
            </w:rPrChange>
          </w:rPr>
          <w:delText xml:space="preserve">the United Nations’ </w:delText>
        </w:r>
        <w:r w:rsidR="227D4B47" w:rsidRPr="005D3388" w:rsidDel="00B35948">
          <w:rPr>
            <w:strike/>
            <w:lang w:val="en-US"/>
            <w:rPrChange w:id="8" w:author="Hellmann, Simon" w:date="2025-08-27T17:56:00Z">
              <w:rPr>
                <w:lang w:val="en-US"/>
              </w:rPr>
            </w:rPrChange>
          </w:rPr>
          <w:delText xml:space="preserve">ambitious goals </w:delText>
        </w:r>
        <w:r w:rsidR="006B01B7" w:rsidRPr="005D3388" w:rsidDel="00B35948">
          <w:rPr>
            <w:strike/>
            <w:lang w:val="en-US"/>
            <w:rPrChange w:id="9" w:author="Hellmann, Simon" w:date="2025-08-27T17:56:00Z">
              <w:rPr>
                <w:lang w:val="en-US"/>
              </w:rPr>
            </w:rPrChange>
          </w:rPr>
          <w:delText xml:space="preserve">of the Paris agreement </w:delText>
        </w:r>
        <w:r w:rsidR="00820147" w:rsidRPr="005D3388" w:rsidDel="00B35948">
          <w:rPr>
            <w:strike/>
            <w:lang w:val="en-US"/>
            <w:rPrChange w:id="10" w:author="Hellmann, Simon" w:date="2025-08-27T17:56:00Z">
              <w:rPr>
                <w:lang w:val="en-US"/>
              </w:rPr>
            </w:rPrChange>
          </w:rPr>
          <w:delText>and</w:delText>
        </w:r>
        <w:r w:rsidR="00820147" w:rsidRPr="227D4B47" w:rsidDel="00B35948">
          <w:rPr>
            <w:lang w:val="en-US"/>
          </w:rPr>
          <w:delText xml:space="preserve"> </w:delText>
        </w:r>
      </w:del>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del w:id="11" w:author="Hellmann, Simon" w:date="2025-08-28T16:19:00Z">
        <w:r w:rsidR="00DB5BE7" w:rsidDel="00E301B1">
          <w:rPr>
            <w:lang w:val="en-US"/>
          </w:rPr>
          <w:fldChar w:fldCharType="begin"/>
        </w:r>
        <w:r w:rsidR="004324EF" w:rsidDel="00E301B1">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delInstrText>
        </w:r>
        <w:r w:rsidR="00DB5BE7" w:rsidDel="00E301B1">
          <w:rPr>
            <w:lang w:val="en-US"/>
          </w:rPr>
          <w:fldChar w:fldCharType="separate"/>
        </w:r>
        <w:r w:rsidR="00A85550" w:rsidDel="00E301B1">
          <w:rPr>
            <w:lang w:val="en-US"/>
          </w:rPr>
          <w:delText>(Purkus et al., 2018)</w:delText>
        </w:r>
        <w:r w:rsidR="00DB5BE7" w:rsidDel="00E301B1">
          <w:rPr>
            <w:lang w:val="en-US"/>
          </w:rPr>
          <w:fldChar w:fldCharType="end"/>
        </w:r>
      </w:del>
      <w:del w:id="12" w:author="Hellmann, Simon" w:date="2025-08-28T16:14:00Z">
        <w:r w:rsidR="227D4B47" w:rsidRPr="227D4B47" w:rsidDel="00671746">
          <w:rPr>
            <w:lang w:val="en-US"/>
          </w:rPr>
          <w:delText xml:space="preserve">. Unlike wind and solar energy, power generated from </w:delText>
        </w:r>
        <w:r w:rsidR="00B34DFC" w:rsidDel="00671746">
          <w:rPr>
            <w:lang w:val="en-US"/>
          </w:rPr>
          <w:delText>biogas</w:delText>
        </w:r>
        <w:r w:rsidR="00B34DFC" w:rsidRPr="227D4B47" w:rsidDel="00671746">
          <w:rPr>
            <w:lang w:val="en-US"/>
          </w:rPr>
          <w:delText xml:space="preserve"> </w:delText>
        </w:r>
        <w:r w:rsidR="227D4B47" w:rsidRPr="227D4B47" w:rsidDel="00671746">
          <w:rPr>
            <w:lang w:val="en-US"/>
          </w:rPr>
          <w:delText>through AD is not dependent on fluctuating weather conditions. Instead</w:delText>
        </w:r>
      </w:del>
      <w:r w:rsidR="227D4B47" w:rsidRPr="227D4B47">
        <w:rPr>
          <w:lang w:val="en-US"/>
        </w:rPr>
        <w:t xml:space="preserve">, </w:t>
      </w:r>
      <w:ins w:id="13" w:author="Hellmann, Simon" w:date="2025-08-28T16:19:00Z">
        <w:r w:rsidR="00E301B1">
          <w:rPr>
            <w:lang w:val="en-US"/>
          </w:rPr>
          <w:t xml:space="preserve">since </w:t>
        </w:r>
      </w:ins>
      <w:del w:id="14" w:author="Hellmann, Simon" w:date="2025-08-28T16:14:00Z">
        <w:r w:rsidDel="00E301B1">
          <w:rPr>
            <w:lang w:val="en-US"/>
          </w:rPr>
          <w:delText>t</w:delText>
        </w:r>
      </w:del>
      <w:del w:id="15" w:author="Hellmann, Simon" w:date="2025-08-28T16:19:00Z">
        <w:r w:rsidDel="00E301B1">
          <w:rPr>
            <w:lang w:val="en-US"/>
          </w:rPr>
          <w:delText xml:space="preserve">he </w:delText>
        </w:r>
      </w:del>
      <w:r>
        <w:rPr>
          <w:lang w:val="en-US"/>
        </w:rPr>
        <w:t xml:space="preserve">AD </w:t>
      </w:r>
      <w:del w:id="16" w:author="Hellmann, Simon" w:date="2025-08-28T16:19:00Z">
        <w:r w:rsidDel="00E301B1">
          <w:rPr>
            <w:lang w:val="en-US"/>
          </w:rPr>
          <w:delText>process</w:delText>
        </w:r>
        <w:r w:rsidRPr="227D4B47" w:rsidDel="00E301B1">
          <w:rPr>
            <w:lang w:val="en-US"/>
          </w:rPr>
          <w:delText xml:space="preserve"> </w:delText>
        </w:r>
      </w:del>
      <w:ins w:id="17" w:author="Hellmann, Simon" w:date="2025-08-28T16:19:00Z">
        <w:r w:rsidR="00E301B1">
          <w:rPr>
            <w:lang w:val="en-US"/>
          </w:rPr>
          <w:t xml:space="preserve">plants </w:t>
        </w:r>
      </w:ins>
      <w:r w:rsidR="00820147">
        <w:rPr>
          <w:lang w:val="en-US"/>
        </w:rPr>
        <w:t xml:space="preserve">can </w:t>
      </w:r>
      <w:r w:rsidR="227D4B47" w:rsidRPr="227D4B47">
        <w:rPr>
          <w:lang w:val="en-US"/>
        </w:rPr>
        <w:t xml:space="preserve">produce and </w:t>
      </w:r>
      <w:del w:id="18" w:author="Hellmann, Simon" w:date="2025-08-28T16:19:00Z">
        <w:r w:rsidR="227D4B47" w:rsidRPr="227D4B47" w:rsidDel="00E301B1">
          <w:rPr>
            <w:lang w:val="en-US"/>
          </w:rPr>
          <w:delText xml:space="preserve">buffer </w:delText>
        </w:r>
      </w:del>
      <w:ins w:id="19" w:author="Hellmann, Simon" w:date="2025-08-28T16:19:00Z">
        <w:r w:rsidR="00E301B1">
          <w:rPr>
            <w:lang w:val="en-US"/>
          </w:rPr>
          <w:t>store</w:t>
        </w:r>
        <w:r w:rsidR="00E301B1" w:rsidRPr="227D4B47">
          <w:rPr>
            <w:lang w:val="en-US"/>
          </w:rPr>
          <w:t xml:space="preserve"> </w:t>
        </w:r>
      </w:ins>
      <w:r w:rsidR="227D4B47" w:rsidRPr="227D4B47">
        <w:rPr>
          <w:lang w:val="en-US"/>
        </w:rPr>
        <w:t xml:space="preserve">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w:t>
      </w:r>
      <w:proofErr w:type="spellStart"/>
      <w:r w:rsidR="00A85550">
        <w:rPr>
          <w:lang w:val="en-US"/>
        </w:rPr>
        <w:t>Theuerl</w:t>
      </w:r>
      <w:proofErr w:type="spellEnd"/>
      <w:r w:rsidR="00A85550">
        <w:rPr>
          <w:lang w:val="en-US"/>
        </w:rPr>
        <w:t xml:space="preserve"> et al., 2019)</w:t>
      </w:r>
      <w:r w:rsidR="00DB5BE7">
        <w:rPr>
          <w:lang w:val="en-US"/>
        </w:rPr>
        <w:fldChar w:fldCharType="end"/>
      </w:r>
      <w:r w:rsidR="227D4B47" w:rsidRPr="227D4B47">
        <w:rPr>
          <w:lang w:val="en-US"/>
        </w:rPr>
        <w:t>.</w:t>
      </w:r>
    </w:p>
    <w:p w14:paraId="4FB4CD39" w14:textId="093EEC5A" w:rsidR="008E15D6" w:rsidRPr="00E04011" w:rsidRDefault="227D4B47" w:rsidP="008E15D6">
      <w:pPr>
        <w:rPr>
          <w:lang w:val="en-US"/>
          <w:rPrChange w:id="20" w:author="Hellmann, Simon" w:date="2025-08-30T18:03:00Z">
            <w:rPr>
              <w:lang w:val="de-DE"/>
            </w:rPr>
          </w:rPrChang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xml:space="preserve">, AD plants must adopt innovative strategies to increase </w:t>
      </w:r>
      <w:del w:id="21" w:author="Hellmann, Simon" w:date="2025-08-28T16:15:00Z">
        <w:r w:rsidRPr="227D4B47" w:rsidDel="00E301B1">
          <w:rPr>
            <w:lang w:val="en-US"/>
          </w:rPr>
          <w:delText>revenue</w:delText>
        </w:r>
        <w:r w:rsidR="008864EF" w:rsidDel="00E301B1">
          <w:rPr>
            <w:lang w:val="en-US"/>
          </w:rPr>
          <w:delText>s</w:delText>
        </w:r>
        <w:r w:rsidRPr="227D4B47" w:rsidDel="00E301B1">
          <w:rPr>
            <w:lang w:val="en-US"/>
          </w:rPr>
          <w:delText xml:space="preserve"> and </w:delText>
        </w:r>
        <w:r w:rsidR="00E843BA" w:rsidDel="00E301B1">
          <w:rPr>
            <w:lang w:val="en-US"/>
          </w:rPr>
          <w:delText>lower</w:delText>
        </w:r>
        <w:r w:rsidRPr="227D4B47" w:rsidDel="00E301B1">
          <w:rPr>
            <w:lang w:val="en-US"/>
          </w:rPr>
          <w:delText xml:space="preserve"> operational costs</w:delText>
        </w:r>
      </w:del>
      <w:ins w:id="22" w:author="Hellmann, Simon" w:date="2025-08-28T16:15:00Z">
        <w:r w:rsidR="00E301B1">
          <w:rPr>
            <w:lang w:val="en-US"/>
          </w:rPr>
          <w:t xml:space="preserve"> profitability</w:t>
        </w:r>
      </w:ins>
      <w:del w:id="23" w:author="Hellmann, Simon" w:date="2025-08-28T16:15:00Z">
        <w:r w:rsidR="00426BC2" w:rsidDel="00E301B1">
          <w:rPr>
            <w:lang w:val="en-US"/>
          </w:rPr>
          <w:delText xml:space="preserve">, especially as state </w:delText>
        </w:r>
        <w:r w:rsidR="00FA3D1C" w:rsidRPr="227D4B47" w:rsidDel="00E301B1">
          <w:rPr>
            <w:lang w:val="en-US"/>
          </w:rPr>
          <w:delText>subsidies are fading out</w:delText>
        </w:r>
      </w:del>
      <w:r w:rsidR="00FA3D1C" w:rsidRPr="227D4B47">
        <w:rPr>
          <w:lang w:val="en-US"/>
        </w:rPr>
        <w:t xml:space="preserve">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del w:id="24" w:author="Hellmann, Simon" w:date="2025-08-28T16:15:00Z">
        <w:r w:rsidR="00E843BA" w:rsidDel="00E301B1">
          <w:rPr>
            <w:lang w:val="en-US"/>
          </w:rPr>
          <w:delText>To</w:delText>
        </w:r>
        <w:r w:rsidR="00426BC2" w:rsidDel="00E301B1">
          <w:rPr>
            <w:lang w:val="en-US"/>
          </w:rPr>
          <w:delText xml:space="preserve"> this </w:delText>
        </w:r>
        <w:r w:rsidR="00E843BA" w:rsidDel="00E301B1">
          <w:rPr>
            <w:lang w:val="en-US"/>
          </w:rPr>
          <w:delText>end</w:delText>
        </w:r>
        <w:r w:rsidR="00426BC2" w:rsidDel="00E301B1">
          <w:rPr>
            <w:lang w:val="en-US"/>
          </w:rPr>
          <w:delText>, t</w:delText>
        </w:r>
      </w:del>
      <w:ins w:id="25" w:author="Hellmann, Simon" w:date="2025-08-28T16:15:00Z">
        <w:r w:rsidR="00E301B1">
          <w:rPr>
            <w:lang w:val="en-US"/>
          </w:rPr>
          <w:t>T</w:t>
        </w:r>
      </w:ins>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 xml:space="preserve">and (iii) </w:t>
      </w:r>
      <w:ins w:id="26" w:author="Hellmann, Simon" w:date="2025-08-28T16:16:00Z">
        <w:r w:rsidR="00E301B1">
          <w:rPr>
            <w:lang w:val="en-US"/>
          </w:rPr>
          <w:t xml:space="preserve">substrate </w:t>
        </w:r>
      </w:ins>
      <w:r w:rsidRPr="227D4B47">
        <w:rPr>
          <w:lang w:val="en-US"/>
        </w:rPr>
        <w:t>flexibility</w:t>
      </w:r>
      <w:r w:rsidR="008B1A5F">
        <w:rPr>
          <w:lang w:val="en-US"/>
        </w:rPr>
        <w:t xml:space="preserve"> </w:t>
      </w:r>
      <w:del w:id="27" w:author="Hellmann, Simon" w:date="2025-08-28T16:16:00Z">
        <w:r w:rsidR="008B1A5F" w:rsidDel="00E301B1">
          <w:rPr>
            <w:lang w:val="en-US"/>
          </w:rPr>
          <w:delText xml:space="preserve">to </w:delText>
        </w:r>
        <w:r w:rsidR="00DF5E88" w:rsidDel="00E301B1">
          <w:rPr>
            <w:lang w:val="en-US"/>
          </w:rPr>
          <w:delText xml:space="preserve">utilize </w:delText>
        </w:r>
        <w:r w:rsidR="008B1A5F" w:rsidDel="00E301B1">
          <w:rPr>
            <w:lang w:val="en-US"/>
          </w:rPr>
          <w:delText>alternative substrates</w:delText>
        </w:r>
        <w:r w:rsidR="00462857" w:rsidRPr="00462857" w:rsidDel="00E301B1">
          <w:rPr>
            <w:lang w:val="en-US"/>
          </w:rPr>
          <w:delText xml:space="preserve"> </w:delText>
        </w:r>
      </w:del>
      <w:sdt>
        <w:sdtPr>
          <w:rPr>
            <w:lang w:val="de-DE"/>
          </w:rPr>
          <w:alias w:val="To edit, see citavi.com/edit"/>
          <w:tag w:val="CitaviPlaceholder#cb614fa0-a992-4439-856d-788ee9e47fd5"/>
          <w:id w:val="-1521927812"/>
          <w:placeholder>
            <w:docPart w:val="DefaultPlaceholder_-1854013440"/>
          </w:placeholder>
        </w:sdtPr>
        <w:sdtContent>
          <w:r w:rsidR="00462857">
            <w:rPr>
              <w:lang w:val="de-DE"/>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FQxNTowMTowO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mliVGVYS2V5IjoiVGhldWVybDIwMTkiLCJDaXRhdGlvbktleSI6IlRoZXVlcmwgZXQgYWwuIDIwMTkiLCJDaXRhdGlvbktleVVwZGF0ZVR5cGUiOjAsIkNvbGxhYm9yYXRvcnMiOltdLCJEb2kiOiIxMC4zMzkwL2VuMTIwMzAzOTYiLCJFZGl0b3JzIjpbXSwiRXZhbHVhdGlvbkNvbXBsZXhpdHkiOjAsIkV2YWx1YXRpb25Tb3VyY2VUZXh0Rm9ybWF0IjowLCJHcm91cHMiOlt7IiRpZCI6IjQ2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E0In1dLCJIYXNMYWJlbDEiOmZhbHNlLCJIYXNMYWJlbDIiOmZhbHNlLCJLZXl3b3JkcyI6W10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D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U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w:instrText>
          </w:r>
          <w:r w:rsidR="00A551DA" w:rsidRPr="006500ED">
            <w:rPr>
              <w:lang w:val="de-DE"/>
            </w:rPr>
            <w:instrText>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w:instrText>
          </w:r>
          <w:r w:rsidR="00A551DA" w:rsidRPr="00E04011">
            <w:rPr>
              <w:lang w:val="en-US"/>
              <w:rPrChange w:id="28" w:author="Hellmann, Simon" w:date="2025-08-30T18:03:00Z">
                <w:rPr>
                  <w:lang w:val="de-DE"/>
                </w:rPr>
              </w:rPrChange>
            </w:rPr>
            <w:instrText>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}</w:instrText>
          </w:r>
          <w:r w:rsidR="00462857">
            <w:rPr>
              <w:lang w:val="de-DE"/>
            </w:rPr>
            <w:fldChar w:fldCharType="separate"/>
          </w:r>
          <w:r w:rsidR="00E04011">
            <w:rPr>
              <w:lang w:val="de-DE"/>
            </w:rPr>
            <w:fldChar w:fldCharType="begin"/>
          </w:r>
          <w:r w:rsidR="00E04011" w:rsidRPr="00E04011">
            <w:rPr>
              <w:lang w:val="en-US"/>
              <w:rPrChange w:id="29" w:author="Hellmann, Simon" w:date="2025-08-30T18:03:00Z">
                <w:rPr>
                  <w:lang w:val="de-DE"/>
                </w:rPr>
              </w:rPrChange>
            </w:rPr>
            <w:instrText>HYPERLINK "#_CTVL00125a47e44351c41d8814ac7303d06f6e1" \o "Mauky, E.; Weinrich, S.; Nägele, H.-J.; Jacobi, H. F.; Liebetrau, J.; Nelles, M. (2016): Model Predictive Control for Demand-Driven Biogas Production …"</w:instrText>
          </w:r>
          <w:r w:rsidR="00E04011">
            <w:rPr>
              <w:lang w:val="de-DE"/>
            </w:rPr>
          </w:r>
          <w:r w:rsidR="00E04011">
            <w:rPr>
              <w:lang w:val="de-DE"/>
            </w:rPr>
            <w:fldChar w:fldCharType="separate"/>
          </w:r>
          <w:r w:rsidR="00E04011" w:rsidRPr="00E04011">
            <w:rPr>
              <w:lang w:val="en-US"/>
              <w:rPrChange w:id="30" w:author="Hellmann, Simon" w:date="2025-08-30T18:03:00Z">
                <w:rPr>
                  <w:lang w:val="de-DE"/>
                </w:rPr>
              </w:rPrChange>
            </w:rPr>
            <w:t>(Mauky et al., 2016</w:t>
          </w:r>
          <w:r w:rsidR="00E04011">
            <w:rPr>
              <w:lang w:val="de-DE"/>
            </w:rPr>
            <w:fldChar w:fldCharType="end"/>
          </w:r>
          <w:r w:rsidR="00E04011">
            <w:rPr>
              <w:lang w:val="de-DE"/>
            </w:rPr>
            <w:fldChar w:fldCharType="begin"/>
          </w:r>
          <w:r w:rsidR="00E04011" w:rsidRPr="00E04011">
            <w:rPr>
              <w:lang w:val="en-US"/>
              <w:rPrChange w:id="31" w:author="Hellmann, Simon" w:date="2025-08-30T18:03:00Z">
                <w:rPr>
                  <w:lang w:val="de-DE"/>
                </w:rPr>
              </w:rPrChange>
            </w:rPr>
            <w:instrText>HYPERLINK "#_CTVL0016a321e2a7ea74dae80122740f454d057" \o "Daniel‐Gromke, J.; Rensberg, N.; Denysenko, V.; Stinner, W.; Schmalfuß, T.; Scheftelowitz, M.; Nelles, M.; Liebetrau, J. (2018): Current Developments …"</w:instrText>
          </w:r>
          <w:r w:rsidR="00E04011">
            <w:rPr>
              <w:lang w:val="de-DE"/>
            </w:rPr>
          </w:r>
          <w:r w:rsidR="00E04011">
            <w:rPr>
              <w:lang w:val="de-DE"/>
            </w:rPr>
            <w:fldChar w:fldCharType="separate"/>
          </w:r>
          <w:r w:rsidR="00E04011" w:rsidRPr="00E04011">
            <w:rPr>
              <w:lang w:val="en-US"/>
              <w:rPrChange w:id="32" w:author="Hellmann, Simon" w:date="2025-08-30T18:03:00Z">
                <w:rPr>
                  <w:lang w:val="de-DE"/>
                </w:rPr>
              </w:rPrChange>
            </w:rPr>
            <w:t>; Daniel</w:t>
          </w:r>
          <w:r w:rsidR="00E04011" w:rsidRPr="00E04011">
            <w:rPr>
              <w:rFonts w:ascii="Times New Roman" w:hAnsi="Times New Roman" w:cs="Times New Roman"/>
              <w:lang w:val="en-US"/>
              <w:rPrChange w:id="33" w:author="Hellmann, Simon" w:date="2025-08-30T18:03:00Z">
                <w:rPr>
                  <w:rFonts w:ascii="Times New Roman" w:hAnsi="Times New Roman" w:cs="Times New Roman"/>
                  <w:lang w:val="de-DE"/>
                </w:rPr>
              </w:rPrChange>
            </w:rPr>
            <w:t>‐</w:t>
          </w:r>
          <w:r w:rsidR="00E04011" w:rsidRPr="00E04011">
            <w:rPr>
              <w:lang w:val="en-US"/>
              <w:rPrChange w:id="34" w:author="Hellmann, Simon" w:date="2025-08-30T18:03:00Z">
                <w:rPr>
                  <w:lang w:val="de-DE"/>
                </w:rPr>
              </w:rPrChange>
            </w:rPr>
            <w:t>Gromke et al., 2018</w:t>
          </w:r>
          <w:r w:rsidR="00E04011">
            <w:rPr>
              <w:lang w:val="de-DE"/>
            </w:rPr>
            <w:fldChar w:fldCharType="end"/>
          </w:r>
          <w:r w:rsidR="00E04011">
            <w:rPr>
              <w:lang w:val="de-DE"/>
            </w:rPr>
            <w:fldChar w:fldCharType="begin"/>
          </w:r>
          <w:r w:rsidR="00E04011" w:rsidRPr="00E04011">
            <w:rPr>
              <w:lang w:val="en-US"/>
              <w:rPrChange w:id="35" w:author="Hellmann, Simon" w:date="2025-08-30T18:03:00Z">
                <w:rPr>
                  <w:lang w:val="de-DE"/>
                </w:rPr>
              </w:rPrChange>
            </w:rPr>
            <w:instrText>HYPERLINK "#_CTVL00145abb379c65c4fa2be432c706bc9c886" \o "Theuerl, S.; Herrmann, C.; Heiermann, M.; Grundmann, P.; Landwehr, N.; Kreidenweis, U.; Prochnow, A. (2019): The Future Agricultural Biogas Plant in G…"</w:instrText>
          </w:r>
          <w:r w:rsidR="00E04011">
            <w:rPr>
              <w:lang w:val="de-DE"/>
            </w:rPr>
          </w:r>
          <w:r w:rsidR="00E04011">
            <w:rPr>
              <w:lang w:val="de-DE"/>
            </w:rPr>
            <w:fldChar w:fldCharType="separate"/>
          </w:r>
          <w:r w:rsidR="00E04011" w:rsidRPr="00E04011">
            <w:rPr>
              <w:lang w:val="en-US"/>
              <w:rPrChange w:id="36" w:author="Hellmann, Simon" w:date="2025-08-30T18:03:00Z">
                <w:rPr>
                  <w:lang w:val="de-DE"/>
                </w:rPr>
              </w:rPrChange>
            </w:rPr>
            <w:t>; Theuerl et al., 2019)</w:t>
          </w:r>
          <w:r w:rsidR="00E04011">
            <w:rPr>
              <w:lang w:val="de-DE"/>
            </w:rPr>
            <w:fldChar w:fldCharType="end"/>
          </w:r>
          <w:r w:rsidR="00462857">
            <w:rPr>
              <w:lang w:val="de-DE"/>
            </w:rPr>
            <w:fldChar w:fldCharType="end"/>
          </w:r>
          <w:r w:rsidR="00462857" w:rsidRPr="00E04011">
            <w:rPr>
              <w:lang w:val="en-US"/>
              <w:rPrChange w:id="37" w:author="Hellmann, Simon" w:date="2025-08-30T18:03:00Z">
                <w:rPr>
                  <w:lang w:val="de-DE"/>
                </w:rPr>
              </w:rPrChange>
            </w:rPr>
            <w:t>.</w:t>
          </w:r>
        </w:sdtContent>
      </w:sdt>
    </w:p>
    <w:p w14:paraId="3671B507" w14:textId="592F3D0C"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to electricity during peak load times</w:t>
      </w:r>
      <w:del w:id="38" w:author="Hellmann, Simon" w:date="2025-08-28T16:17:00Z">
        <w:r w:rsidR="42E16D65" w:rsidRPr="42E16D65" w:rsidDel="00E301B1">
          <w:rPr>
            <w:lang w:val="en-US"/>
          </w:rPr>
          <w:delText xml:space="preserve">, </w:delText>
        </w:r>
        <w:r w:rsidDel="00E301B1">
          <w:rPr>
            <w:lang w:val="en-US"/>
          </w:rPr>
          <w:delText xml:space="preserve">offering </w:delText>
        </w:r>
        <w:r w:rsidR="42E16D65" w:rsidRPr="42E16D65" w:rsidDel="00E301B1">
          <w:rPr>
            <w:lang w:val="en-US"/>
          </w:rPr>
          <w:delText xml:space="preserve">higher </w:delText>
        </w:r>
        <w:r w:rsidR="006C739D" w:rsidDel="00E301B1">
          <w:rPr>
            <w:lang w:val="en-US"/>
          </w:rPr>
          <w:delText>selling</w:delText>
        </w:r>
        <w:r w:rsidR="006C739D" w:rsidRPr="42E16D65" w:rsidDel="00E301B1">
          <w:rPr>
            <w:lang w:val="en-US"/>
          </w:rPr>
          <w:delText xml:space="preserve"> </w:delText>
        </w:r>
        <w:r w:rsidR="42E16D65" w:rsidRPr="42E16D65" w:rsidDel="00E301B1">
          <w:rPr>
            <w:lang w:val="en-US"/>
          </w:rPr>
          <w:delText xml:space="preserve">prices </w:delText>
        </w:r>
        <w:r w:rsidR="227D4B47" w:rsidRPr="227D4B47" w:rsidDel="00E301B1">
          <w:rPr>
            <w:lang w:val="en-US"/>
          </w:rPr>
          <w:delText xml:space="preserve">but </w:delText>
        </w:r>
        <w:r w:rsidR="0080223C" w:rsidDel="00E301B1">
          <w:rPr>
            <w:lang w:val="en-US"/>
          </w:rPr>
          <w:delText xml:space="preserve">also </w:delText>
        </w:r>
        <w:r w:rsidR="227D4B47" w:rsidRPr="227D4B47" w:rsidDel="00E301B1">
          <w:rPr>
            <w:lang w:val="en-US"/>
          </w:rPr>
          <w:delText>entail</w:delText>
        </w:r>
        <w:r w:rsidDel="00E301B1">
          <w:rPr>
            <w:lang w:val="en-US"/>
          </w:rPr>
          <w:delText xml:space="preserve">ing </w:delText>
        </w:r>
        <w:r w:rsidR="227D4B47" w:rsidRPr="227D4B47" w:rsidDel="00E301B1">
          <w:rPr>
            <w:lang w:val="en-US"/>
          </w:rPr>
          <w:delText>high investment costs</w:delText>
        </w:r>
      </w:del>
      <w:del w:id="39" w:author="Hellmann, Simon" w:date="2025-08-28T16:20:00Z">
        <w:r w:rsidR="00576E3F" w:rsidDel="00E301B1">
          <w:rPr>
            <w:lang w:val="en-US"/>
          </w:rPr>
          <w:delText xml:space="preserve"> </w:delText>
        </w:r>
      </w:del>
      <w:customXmlDelRangeStart w:id="40" w:author="Hellmann, Simon" w:date="2025-08-28T16:20:00Z"/>
      <w:sdt>
        <w:sdtPr>
          <w:rPr>
            <w:lang w:val="en-US"/>
          </w:rPr>
          <w:alias w:val="To edit, see citavi.com/edit"/>
          <w:tag w:val="CitaviPlaceholder#c6e3b54e-2f22-4aa7-9f27-46e9b59e5738"/>
          <w:id w:val="-2129915693"/>
          <w:placeholder>
            <w:docPart w:val="0FC6267662215D48902434A16B8CACD1"/>
          </w:placeholder>
        </w:sdtPr>
        <w:sdtContent>
          <w:customXmlDelRangeEnd w:id="40"/>
          <w:del w:id="41" w:author="Hellmann, Simon" w:date="2025-08-28T16:20:00Z">
            <w:r w:rsidR="00576E3F" w:rsidDel="00E301B1">
              <w:rPr>
                <w:lang w:val="en-US"/>
              </w:rPr>
              <w:fldChar w:fldCharType="begin"/>
            </w:r>
          </w:del>
          <w:r w:rsidR="009A22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OdW1iZXJPZlZvbHVtZXMiOiIxOC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4LTI4VDE2OjI2OjIw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del w:id="42" w:author="Hellmann, Simon" w:date="2025-08-28T16:20:00Z">
            <w:r w:rsidR="00576E3F" w:rsidDel="00E301B1">
              <w:rPr>
                <w:lang w:val="en-US"/>
              </w:rPr>
              <w:fldChar w:fldCharType="separate"/>
            </w:r>
          </w:del>
          <w:r w:rsidR="009A22A3">
            <w:rPr>
              <w:lang w:val="en-US"/>
            </w:rPr>
            <w:t>(Purkus et al., 2018)</w:t>
          </w:r>
          <w:del w:id="43" w:author="Hellmann, Simon" w:date="2025-08-28T16:20:00Z">
            <w:r w:rsidR="00576E3F" w:rsidDel="00E301B1">
              <w:rPr>
                <w:lang w:val="en-US"/>
              </w:rPr>
              <w:fldChar w:fldCharType="end"/>
            </w:r>
          </w:del>
          <w:customXmlDelRangeStart w:id="44" w:author="Hellmann, Simon" w:date="2025-08-28T16:20:00Z"/>
        </w:sdtContent>
      </w:sdt>
      <w:customXmlDelRangeEnd w:id="44"/>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feed</w:t>
      </w:r>
      <w:ins w:id="45" w:author="Hellmann, Simon" w:date="2025-08-28T16:21:00Z">
        <w:r w:rsidR="000E5D8C">
          <w:rPr>
            <w:lang w:val="en-US"/>
          </w:rPr>
          <w:t>ing</w:t>
        </w:r>
      </w:ins>
      <w:r w:rsidR="004C4D0C" w:rsidRPr="42E16D65">
        <w:rPr>
          <w:lang w:val="en-US"/>
        </w:rPr>
        <w:t xml:space="preserve"> </w:t>
      </w:r>
      <w:del w:id="46" w:author="Hellmann, Simon" w:date="2025-08-28T16:21:00Z">
        <w:r w:rsidR="004C4D0C" w:rsidRPr="42E16D65" w:rsidDel="000E5D8C">
          <w:rPr>
            <w:lang w:val="en-US"/>
          </w:rPr>
          <w:delText xml:space="preserve">optimization </w:delText>
        </w:r>
        <w:r w:rsidR="004C4D0C" w:rsidDel="000E5D8C">
          <w:rPr>
            <w:lang w:val="en-US"/>
          </w:rPr>
          <w:delText xml:space="preserve">optimally </w:delText>
        </w:r>
      </w:del>
      <w:ins w:id="47" w:author="Hellmann, Simon" w:date="2025-08-28T16:21:00Z">
        <w:r w:rsidR="000E5D8C">
          <w:rPr>
            <w:lang w:val="en-US"/>
          </w:rPr>
          <w:t xml:space="preserve">optimizes </w:t>
        </w:r>
      </w:ins>
      <w:del w:id="48" w:author="Hellmann, Simon" w:date="2025-08-28T16:21:00Z">
        <w:r w:rsidR="004C4D0C" w:rsidDel="000E5D8C">
          <w:rPr>
            <w:lang w:val="en-US"/>
          </w:rPr>
          <w:delText xml:space="preserve">controls </w:delText>
        </w:r>
      </w:del>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 xml:space="preserve">the need for </w:t>
      </w:r>
      <w:del w:id="49" w:author="Hellmann, Simon" w:date="2025-08-28T16:21:00Z">
        <w:r w:rsidR="42E16D65" w:rsidRPr="42E16D65" w:rsidDel="000E5D8C">
          <w:rPr>
            <w:lang w:val="en-US"/>
          </w:rPr>
          <w:delText>additional</w:delText>
        </w:r>
        <w:r w:rsidR="006020C5" w:rsidDel="000E5D8C">
          <w:rPr>
            <w:lang w:val="en-US"/>
          </w:rPr>
          <w:delText xml:space="preserve"> </w:delText>
        </w:r>
      </w:del>
      <w:ins w:id="50" w:author="Hellmann, Simon" w:date="2025-08-28T16:21:00Z">
        <w:r w:rsidR="000E5D8C">
          <w:rPr>
            <w:lang w:val="en-US"/>
          </w:rPr>
          <w:t xml:space="preserve">larger </w:t>
        </w:r>
      </w:ins>
      <w:r w:rsidR="005C4C9C">
        <w:rPr>
          <w:lang w:val="en-US"/>
        </w:rPr>
        <w:t>GS</w:t>
      </w:r>
      <w:r w:rsidR="42E16D65" w:rsidRPr="42E16D65">
        <w:rPr>
          <w:lang w:val="en-US"/>
        </w:rPr>
        <w:t xml:space="preserve"> </w:t>
      </w:r>
      <w:del w:id="51" w:author="Hellmann, Simon" w:date="2025-08-28T16:21:00Z">
        <w:r w:rsidR="005A5B0C" w:rsidDel="000E5D8C">
          <w:rPr>
            <w:lang w:val="en-US"/>
          </w:rPr>
          <w:delText xml:space="preserve">capacities </w:delText>
        </w:r>
      </w:del>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}</w:instrText>
          </w:r>
          <w:r w:rsidR="00C66A81">
            <w:rPr>
              <w:lang w:val="en-US"/>
            </w:rPr>
            <w:fldChar w:fldCharType="separate"/>
          </w:r>
          <w:hyperlink r:id="rId10" w:tooltip="Mauky, E.; Weinrich, S.; Nägele, H.-J.; Jacobi, H. F.; Liebetrau, J.; Nelles, M. (2016): Model Predictive Control for Demand-Driven Biogas Production …" w:history="1">
            <w:r w:rsidR="00E04011">
              <w:rPr>
                <w:lang w:val="en-US"/>
              </w:rPr>
              <w:t>(Mauky et al., 2016)</w:t>
            </w:r>
          </w:hyperlink>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del w:id="52" w:author="Hellmann, Simon" w:date="2025-08-28T16:22:00Z">
        <w:r w:rsidR="006C739D" w:rsidRPr="00210A81" w:rsidDel="000E5D8C">
          <w:rPr>
            <w:lang w:val="en-US"/>
          </w:rPr>
          <w:delText>biogas production</w:delText>
        </w:r>
        <w:r w:rsidR="00CA7E83" w:rsidDel="000E5D8C">
          <w:rPr>
            <w:lang w:val="en-US"/>
          </w:rPr>
          <w:delText xml:space="preserve"> and </w:delText>
        </w:r>
      </w:del>
      <w:r w:rsidR="00CA7E83">
        <w:rPr>
          <w:lang w:val="en-US"/>
        </w:rPr>
        <w:t xml:space="preserve">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7A14B8C3"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del w:id="53" w:author="Hellmann, Simon" w:date="2025-08-28T16:22:00Z">
        <w:r w:rsidDel="000E5D8C">
          <w:rPr>
            <w:lang w:val="en-US"/>
          </w:rPr>
          <w:delText xml:space="preserve">, which is </w:delText>
        </w:r>
        <w:r w:rsidR="42E16D65" w:rsidRPr="42E16D65" w:rsidDel="000E5D8C">
          <w:rPr>
            <w:lang w:val="en-US"/>
          </w:rPr>
          <w:delText xml:space="preserve">increasingly pursued </w:delText>
        </w:r>
        <w:r w:rsidR="00E210D2" w:rsidDel="000E5D8C">
          <w:rPr>
            <w:lang w:val="en-US"/>
          </w:rPr>
          <w:delText>internationally</w:delText>
        </w:r>
      </w:del>
      <w:r w:rsidR="00E210D2">
        <w:rPr>
          <w:lang w:val="en-US"/>
        </w:rPr>
        <w:t xml:space="preserve"> </w:t>
      </w:r>
      <w:sdt>
        <w:sdtPr>
          <w:rPr>
            <w:lang w:val="en-US"/>
          </w:rPr>
          <w:alias w:val="To edit, see citavi.com/edit"/>
          <w:tag w:val="CitaviPlaceholder#0b9bc1eb-d200-4937-9289-452b6b514b20"/>
          <w:id w:val="-415937615"/>
          <w:placeholder>
            <w:docPart w:val="6BEA17657418DA4CAED7CE8A1D530C16"/>
          </w:placeholder>
        </w:sdtPr>
        <w:sdtContent>
          <w:del w:id="54" w:author="Hellmann, Simon" w:date="2025-08-28T16:22:00Z">
            <w:r w:rsidR="00E210D2" w:rsidDel="000E5D8C">
              <w:rPr>
                <w:lang w:val="en-US"/>
              </w:rPr>
              <w:fldChar w:fldCharType="begin"/>
            </w:r>
          </w:del>
          <w:r w:rsidR="009A22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OC0yOFQxNjoyNjoyM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del w:id="55" w:author="Hellmann, Simon" w:date="2025-08-28T16:22:00Z">
            <w:r w:rsidR="00E210D2" w:rsidDel="000E5D8C">
              <w:rPr>
                <w:lang w:val="en-US"/>
              </w:rPr>
              <w:fldChar w:fldCharType="separate"/>
            </w:r>
          </w:del>
          <w:r w:rsidR="009A22A3">
            <w:rPr>
              <w:lang w:val="en-US"/>
            </w:rPr>
            <w:t>(Schmid et al., 2019)</w:t>
          </w:r>
          <w:del w:id="56" w:author="Hellmann, Simon" w:date="2025-08-28T16:22:00Z">
            <w:r w:rsidR="00E210D2" w:rsidDel="000E5D8C">
              <w:rPr>
                <w:lang w:val="en-US"/>
              </w:rPr>
              <w:fldChar w:fldCharType="end"/>
            </w:r>
          </w:del>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hyperlink r:id="rId11" w:tooltip="Jønson, B.; Mortensen, L.; Schmidt, J.; Jeppesen, M.; Bastidas-Oyanedel, J.-R. (2022): Flexibility as the Key to Stability: Optimization of Temperatur…" w:history="1">
            <w:r w:rsidR="00E04011">
              <w:rPr>
                <w:lang w:val="en-US"/>
              </w:rPr>
              <w:t>(Jønson et al., 2022)</w:t>
            </w:r>
          </w:hyperlink>
          <w:r w:rsidR="00C82E0C">
            <w:rPr>
              <w:lang w:val="en-US"/>
            </w:rPr>
            <w:fldChar w:fldCharType="end"/>
          </w:r>
        </w:sdtContent>
      </w:sdt>
      <w:r w:rsidR="00C1157C">
        <w:rPr>
          <w:lang w:val="en-US"/>
        </w:rPr>
        <w:t xml:space="preserve"> </w:t>
      </w:r>
      <w:r w:rsidR="42E16D65" w:rsidRPr="42E16D65">
        <w:rPr>
          <w:lang w:val="en-US"/>
        </w:rPr>
        <w:t xml:space="preserve">. </w:t>
      </w:r>
    </w:p>
    <w:p w14:paraId="5D578804" w14:textId="27D4D37A" w:rsidR="008E55E9" w:rsidRDefault="00433661" w:rsidP="0EF766E9">
      <w:pPr>
        <w:rPr>
          <w:lang w:val="en-US"/>
        </w:rPr>
      </w:pPr>
      <w:r>
        <w:rPr>
          <w:lang w:val="en-US"/>
        </w:rPr>
        <w:t xml:space="preserve">The third strategy </w:t>
      </w:r>
      <w:del w:id="57" w:author="Hellmann, Simon" w:date="2025-08-28T16:23:00Z">
        <w:r w:rsidDel="000E5D8C">
          <w:rPr>
            <w:lang w:val="en-US"/>
          </w:rPr>
          <w:delText xml:space="preserve">lies in </w:delText>
        </w:r>
        <w:r w:rsidR="42E16D65" w:rsidRPr="42E16D65" w:rsidDel="000E5D8C">
          <w:rPr>
            <w:lang w:val="en-US"/>
          </w:rPr>
          <w:delText>reduc</w:delText>
        </w:r>
        <w:r w:rsidDel="000E5D8C">
          <w:rPr>
            <w:lang w:val="en-US"/>
          </w:rPr>
          <w:delText xml:space="preserve">ing </w:delText>
        </w:r>
        <w:r w:rsidR="42E16D65" w:rsidRPr="42E16D65" w:rsidDel="000E5D8C">
          <w:rPr>
            <w:lang w:val="en-US"/>
          </w:rPr>
          <w:delText xml:space="preserve">substrate costs </w:delText>
        </w:r>
        <w:r w:rsidDel="000E5D8C">
          <w:rPr>
            <w:lang w:val="en-US"/>
          </w:rPr>
          <w:delText xml:space="preserve">and </w:delText>
        </w:r>
        <w:r w:rsidR="42E16D65" w:rsidRPr="42E16D65" w:rsidDel="000E5D8C">
          <w:rPr>
            <w:lang w:val="en-US"/>
          </w:rPr>
          <w:delText>utilizing</w:delText>
        </w:r>
      </w:del>
      <w:ins w:id="58" w:author="Hellmann, Simon" w:date="2025-08-28T16:23:00Z">
        <w:r w:rsidR="000E5D8C">
          <w:rPr>
            <w:lang w:val="en-US"/>
          </w:rPr>
          <w:t>is using</w:t>
        </w:r>
      </w:ins>
      <w:r w:rsidR="42E16D65" w:rsidRPr="42E16D65">
        <w:rPr>
          <w:lang w:val="en-US"/>
        </w:rPr>
        <w:t xml:space="preserve"> low-cost feedstocks</w:t>
      </w:r>
      <w:r w:rsidR="00E145CE">
        <w:rPr>
          <w:lang w:val="en-US"/>
        </w:rPr>
        <w:t>,</w:t>
      </w:r>
      <w:r w:rsidR="009D3C99">
        <w:rPr>
          <w:lang w:val="en-US"/>
        </w:rPr>
        <w:t xml:space="preserve"> such as organic waste</w:t>
      </w:r>
      <w:r w:rsidR="00E145CE">
        <w:rPr>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Content>
          <w:r w:rsidR="007F6305">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BUMTU6MDE6MDgiLCJQcm9qZWN0Ijp7IiRyZWYiOiI4In19LCJVc2VOdW1iZXJpbmdUeXBlT2ZQYXJlbnREb2N1bWVudCI6ZmFsc2V9LHsiJGlkIjoiMjEiLCIkdHlwZSI6IlN3aXNzQWNhZGVtaWMuQ2l0YXZpLkNpdGF0aW9ucy5Xb3JkUGxhY2Vob2xkZXJFbnRyeSwgU3dpc3NBY2FkZW1pYy5DaXRhdmkiLCJJZCI6IjU1Y2U3OTRhLWEyMWEtNDlmMi1hMTdhLWI2N2NhNGIyZDZkZCIsIlJhbmdlU3RhcnQiOjI3LCJSYW5nZUxlbmd0aCI6MjMsIlJlZmVyZW5jZUlkIjoiNDVhYmIzNzktYzY1Yy00ZmEyLWJlNDMtMmM3MDZiYzljODg2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Mjc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yOC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I5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Mw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Mx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zMi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FQxNTowMTowO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hyperlink r:id="rId12" w:tooltip="Daniel‐Gromke, J.; Rensberg, N.; Denysenko, V.; Stinner, W.; Schmalfuß, T.; Scheftelowitz, M.; Nelles, M.; Liebetrau, J. (2018): Current Developments …" w:history="1">
            <w:r w:rsidR="00E04011">
              <w:rPr>
                <w:lang w:val="en-US"/>
              </w:rPr>
              <w:t>(Daniel</w:t>
            </w:r>
            <w:r w:rsidR="00E04011">
              <w:rPr>
                <w:rFonts w:ascii="Times New Roman" w:hAnsi="Times New Roman" w:cs="Times New Roman"/>
                <w:lang w:val="en-US"/>
              </w:rPr>
              <w:t>‐</w:t>
            </w:r>
            <w:r w:rsidR="00E04011">
              <w:rPr>
                <w:lang w:val="en-US"/>
              </w:rPr>
              <w:t>Gromke et al., 2018</w:t>
            </w:r>
          </w:hyperlink>
          <w:hyperlink r:id="rId13" w:tooltip="Theuerl, S.; Herrmann, C.; Heiermann, M.; Grundmann, P.; Landwehr, N.; Kreidenweis, U.; Prochnow, A. (2019): The Future Agricultural Biogas Plant in G…" w:history="1">
            <w:r w:rsidR="00E04011">
              <w:rPr>
                <w:lang w:val="en-US"/>
              </w:rPr>
              <w:t>; Theuerl et al., 2019)</w:t>
            </w:r>
          </w:hyperlink>
          <w:r w:rsidR="007F6305">
            <w:rPr>
              <w:lang w:val="en-US"/>
            </w:rPr>
            <w:fldChar w:fldCharType="end"/>
          </w:r>
        </w:sdtContent>
      </w:sdt>
      <w:r w:rsidR="007F6305">
        <w:rPr>
          <w:lang w:val="en-US"/>
        </w:rPr>
        <w:t>. While f</w:t>
      </w:r>
      <w:r w:rsidR="00577F63">
        <w:rPr>
          <w:lang w:val="en-US"/>
        </w:rPr>
        <w:t>or</w:t>
      </w:r>
      <w:r w:rsidR="007B2FC3">
        <w:rPr>
          <w:lang w:val="en-US"/>
        </w:rPr>
        <w:t xml:space="preserve"> </w:t>
      </w:r>
      <w:del w:id="59" w:author="Hellmann, Simon" w:date="2025-08-28T16:24:00Z">
        <w:r w:rsidR="007B2FC3" w:rsidDel="004A4DBD">
          <w:rPr>
            <w:lang w:val="en-US"/>
          </w:rPr>
          <w:delText xml:space="preserve">the majority of </w:delText>
        </w:r>
      </w:del>
      <w:ins w:id="60" w:author="Hellmann, Simon" w:date="2025-08-28T16:24:00Z">
        <w:r w:rsidR="004A4DBD">
          <w:rPr>
            <w:lang w:val="en-US"/>
          </w:rPr>
          <w:t xml:space="preserve">most </w:t>
        </w:r>
      </w:ins>
      <w:r w:rsidR="007B2FC3">
        <w:rPr>
          <w:lang w:val="en-US"/>
        </w:rPr>
        <w:t>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 xml:space="preserve">there is </w:t>
      </w:r>
      <w:del w:id="61" w:author="Hellmann, Simon" w:date="2025-08-28T16:24:00Z">
        <w:r w:rsidR="00046EEC" w:rsidDel="004A4DBD">
          <w:rPr>
            <w:lang w:val="en-US"/>
          </w:rPr>
          <w:delText xml:space="preserve">still </w:delText>
        </w:r>
      </w:del>
      <w:r w:rsidR="00046EEC">
        <w:rPr>
          <w:lang w:val="en-US"/>
        </w:rPr>
        <w:t xml:space="preserve">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}</w:instrText>
          </w:r>
          <w:r w:rsidR="00C84BAD">
            <w:rPr>
              <w:lang w:val="en-US"/>
            </w:rPr>
            <w:fldChar w:fldCharType="separate"/>
          </w:r>
          <w:hyperlink r:id="rId14" w:tooltip="Steindl, M.; Venus, T. J.; Koch, K. (2025): A new framework for the technical biogas potential: Concept design, method development, and analytical app…" w:history="1">
            <w:r w:rsidR="00E04011">
              <w:rPr>
                <w:lang w:val="en-US"/>
              </w:rPr>
              <w:t>(Steindl et al., 2025)</w:t>
            </w:r>
          </w:hyperlink>
          <w:r w:rsidR="00C84BAD">
            <w:rPr>
              <w:lang w:val="en-US"/>
            </w:rPr>
            <w:fldChar w:fldCharType="end"/>
          </w:r>
        </w:sdtContent>
      </w:sdt>
      <w:r w:rsidR="007B2FC3">
        <w:rPr>
          <w:lang w:val="en-US"/>
        </w:rPr>
        <w:t>.</w:t>
      </w:r>
      <w:r w:rsidR="42E16D65" w:rsidRPr="42E16D65">
        <w:rPr>
          <w:lang w:val="en-US"/>
        </w:rPr>
        <w:t xml:space="preserve"> </w:t>
      </w:r>
    </w:p>
    <w:p w14:paraId="297131D7" w14:textId="4CCAA57D" w:rsidR="0EF766E9" w:rsidRDefault="008E55E9" w:rsidP="42E16D65">
      <w:pPr>
        <w:rPr>
          <w:strike/>
          <w:lang w:val="en-US"/>
        </w:rPr>
      </w:pPr>
      <w:r>
        <w:rPr>
          <w:lang w:val="en-US"/>
        </w:rPr>
        <w:lastRenderedPageBreak/>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del w:id="62" w:author="Hellmann, Simon" w:date="2025-08-28T16:25:00Z">
        <w:r w:rsidDel="004A4DBD">
          <w:rPr>
            <w:lang w:val="en-US"/>
          </w:rPr>
          <w:delText xml:space="preserve">optimal </w:delText>
        </w:r>
        <w:r w:rsidR="00F452C5" w:rsidDel="004A4DBD">
          <w:rPr>
            <w:lang w:val="en-US"/>
          </w:rPr>
          <w:delText xml:space="preserve">process performance </w:delText>
        </w:r>
        <w:r w:rsidR="00C1157C" w:rsidDel="004A4DBD">
          <w:rPr>
            <w:lang w:val="en-US"/>
          </w:rPr>
          <w:delText xml:space="preserve">and </w:delText>
        </w:r>
      </w:del>
      <w:r w:rsidR="00C1157C">
        <w:rPr>
          <w:lang w:val="en-US"/>
        </w:rPr>
        <w:t xml:space="preserve">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del w:id="63" w:author="Hellmann, Simon" w:date="2025-08-28T16:25:00Z">
        <w:r w:rsidR="00195B44" w:rsidDel="004A4DBD">
          <w:rPr>
            <w:lang w:val="en-US"/>
          </w:rPr>
          <w:delText xml:space="preserve">necessitates </w:delText>
        </w:r>
      </w:del>
      <w:ins w:id="64" w:author="Hellmann, Simon" w:date="2025-08-28T16:25:00Z">
        <w:r w:rsidR="004A4DBD">
          <w:rPr>
            <w:lang w:val="en-US"/>
          </w:rPr>
          <w:t xml:space="preserve">needs </w:t>
        </w:r>
      </w:ins>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 xml:space="preserve">While there exist sophisticated </w:t>
      </w:r>
      <w:ins w:id="65" w:author="Hellmann, Simon" w:date="2025-08-29T12:54:00Z">
        <w:r w:rsidR="0088128B" w:rsidRPr="0088128B">
          <w:rPr>
            <w:color w:val="F79646" w:themeColor="accent6"/>
            <w:lang w:val="en-US"/>
            <w:rPrChange w:id="66" w:author="Hellmann, Simon" w:date="2025-08-29T12:54:00Z">
              <w:rPr>
                <w:lang w:val="en-US"/>
              </w:rPr>
            </w:rPrChange>
          </w:rPr>
          <w:t>mechanistic</w:t>
        </w:r>
        <w:r w:rsidR="0088128B">
          <w:rPr>
            <w:lang w:val="en-US"/>
          </w:rPr>
          <w:t xml:space="preserve"> </w:t>
        </w:r>
      </w:ins>
      <w:r w:rsidR="3775BB1F" w:rsidRPr="3775BB1F">
        <w:rPr>
          <w:lang w:val="en-US"/>
        </w:rPr>
        <w:t>AD models</w:t>
      </w:r>
      <w:ins w:id="67" w:author="Hellmann, Simon" w:date="2025-08-29T12:36:00Z">
        <w:r w:rsidR="006F304E">
          <w:rPr>
            <w:lang w:val="en-US"/>
          </w:rPr>
          <w:t xml:space="preserve"> </w:t>
        </w:r>
      </w:ins>
      <w:customXmlInsRangeStart w:id="68" w:author="Hellmann, Simon" w:date="2025-08-29T12:44:00Z"/>
      <w:sdt>
        <w:sdtPr>
          <w:rPr>
            <w:color w:val="F79646" w:themeColor="accent6"/>
            <w:lang w:val="en-US"/>
          </w:rPr>
          <w:alias w:val="To edit, see citavi.com/edit"/>
          <w:tag w:val="CitaviPlaceholder#a1a0f59d-6572-4139-8508-46fbd8cebe3b"/>
          <w:id w:val="687414051"/>
          <w:placeholder>
            <w:docPart w:val="DefaultPlaceholder_-1854013440"/>
          </w:placeholder>
        </w:sdtPr>
        <w:sdtContent>
          <w:customXmlInsRangeEnd w:id="68"/>
          <w:ins w:id="69" w:author="Hellmann, Simon" w:date="2025-08-29T12:44:00Z">
            <w:r w:rsidR="0088128B" w:rsidRPr="0088128B">
              <w:rPr>
                <w:color w:val="F79646" w:themeColor="accent6"/>
                <w:lang w:val="en-US"/>
                <w:rPrChange w:id="70" w:author="Hellmann, Simon" w:date="2025-08-29T12:44:00Z">
                  <w:rPr>
                    <w:lang w:val="en-US"/>
                  </w:rPr>
                </w:rPrChange>
              </w:rPr>
              <w:fldChar w:fldCharType="begin"/>
            </w:r>
          </w:ins>
          <w:r w:rsidR="00A551DA">
            <w:rPr>
              <w:color w:val="F79646" w:themeColor="accent6"/>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4LTMwVDE1OjAxOjA4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YTFhMGY1OWQtNjU3Mi00MTM5LTg1MDgtNDZmYmQ4Y2ViZTNiIiwiVGV4dCI6IihKaW1lbmV6IGV0IGFsLiwgMjAxNSkiLCJXQUlWZXJzaW9uIjoiNi4xOS4yLjEifQ==}</w:instrText>
          </w:r>
          <w:r w:rsidR="0088128B" w:rsidRPr="0088128B">
            <w:rPr>
              <w:color w:val="F79646" w:themeColor="accent6"/>
              <w:lang w:val="en-US"/>
              <w:rPrChange w:id="71" w:author="Hellmann, Simon" w:date="2025-08-29T12:44:00Z">
                <w:rPr>
                  <w:lang w:val="en-US"/>
                </w:rPr>
              </w:rPrChange>
            </w:rPr>
            <w:fldChar w:fldCharType="separate"/>
          </w:r>
          <w:hyperlink r:id="rId15" w:tooltip="Jimenez, J.; Latrille, E.; Harmand, J.; Robles, A.; Ferrer, J.; Steyer, J.-P. (2015): Instrumentation and control of anaerobic digestion processes. Re…" w:history="1">
            <w:r w:rsidR="00E04011">
              <w:rPr>
                <w:color w:val="F79646" w:themeColor="accent6"/>
                <w:lang w:val="en-US"/>
              </w:rPr>
              <w:t>(Jimenez et al., 2015)</w:t>
            </w:r>
          </w:hyperlink>
          <w:ins w:id="72" w:author="Hellmann, Simon" w:date="2025-08-29T12:44:00Z">
            <w:r w:rsidR="0088128B" w:rsidRPr="0088128B">
              <w:rPr>
                <w:color w:val="F79646" w:themeColor="accent6"/>
                <w:lang w:val="en-US"/>
                <w:rPrChange w:id="73" w:author="Hellmann, Simon" w:date="2025-08-29T12:44:00Z">
                  <w:rPr>
                    <w:lang w:val="en-US"/>
                  </w:rPr>
                </w:rPrChange>
              </w:rPr>
              <w:fldChar w:fldCharType="end"/>
            </w:r>
          </w:ins>
          <w:customXmlInsRangeStart w:id="74" w:author="Hellmann, Simon" w:date="2025-08-29T12:44:00Z"/>
        </w:sdtContent>
      </w:sdt>
      <w:customXmlInsRangeEnd w:id="74"/>
      <w:r w:rsidR="00FC7A69">
        <w:rPr>
          <w:lang w:val="en-US"/>
        </w:rPr>
        <w:t>,</w:t>
      </w:r>
      <w:r w:rsidR="3775BB1F" w:rsidRPr="3775BB1F">
        <w:rPr>
          <w:lang w:val="en-US"/>
        </w:rPr>
        <w:t xml:space="preserve"> such as the </w:t>
      </w:r>
      <w:del w:id="75" w:author="Hellmann, Simon" w:date="2025-08-28T16:25:00Z">
        <w:r w:rsidR="3775BB1F" w:rsidRPr="3775BB1F" w:rsidDel="004A4DBD">
          <w:rPr>
            <w:lang w:val="en-US"/>
          </w:rPr>
          <w:delText xml:space="preserve">well-established </w:delText>
        </w:r>
      </w:del>
      <w:r w:rsidR="3775BB1F" w:rsidRPr="3775BB1F">
        <w:rPr>
          <w:lang w:val="en-US"/>
        </w:rPr>
        <w:t xml:space="preserve">Anaerobic Digestion Model No. 1 (ADM1) </w:t>
      </w:r>
      <w:customXmlInsRangeStart w:id="76" w:author="Hellmann, Simon" w:date="2025-08-28T16:26:00Z"/>
      <w:sdt>
        <w:sdtPr>
          <w:rPr>
            <w:lang w:val="en-US"/>
          </w:rPr>
          <w:alias w:val="To edit, see citavi.com/edit"/>
          <w:tag w:val="CitaviPlaceholder#6e37d337-e2a6-4a05-a1fa-a6f6bf57e530"/>
          <w:id w:val="-1382633736"/>
          <w:placeholder>
            <w:docPart w:val="DefaultPlaceholder_-1854013440"/>
          </w:placeholder>
        </w:sdtPr>
        <w:sdtContent>
          <w:customXmlInsRangeEnd w:id="76"/>
          <w:ins w:id="77" w:author="Hellmann, Simon" w:date="2025-08-28T16:26:00Z">
            <w:r w:rsidR="00690285">
              <w:rPr>
                <w:lang w:val="en-US"/>
              </w:rPr>
              <w:fldChar w:fldCharType="begin"/>
            </w:r>
          </w:ins>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Pr>
              <w:lang w:val="en-US"/>
            </w:rPr>
            <w:fldChar w:fldCharType="separate"/>
          </w:r>
          <w:hyperlink r:id="rId16" w:tooltip="Batstone, D. J.; Keller, J.; Angelidaki, I.; Kalyuzhnyi, S. V.; Pavlostathis, S. G.; Rozzi, A.; Sanders, W.; Siegrist, H.; Vavilin, V. A. (2002): The …" w:history="1">
            <w:r w:rsidR="00E04011">
              <w:rPr>
                <w:lang w:val="en-US"/>
              </w:rPr>
              <w:t>(Batstone et al., 2002)</w:t>
            </w:r>
          </w:hyperlink>
          <w:ins w:id="78" w:author="Hellmann, Simon" w:date="2025-08-28T16:26:00Z">
            <w:r w:rsidR="00690285">
              <w:rPr>
                <w:lang w:val="en-US"/>
              </w:rPr>
              <w:fldChar w:fldCharType="end"/>
            </w:r>
          </w:ins>
          <w:customXmlInsRangeStart w:id="79" w:author="Hellmann, Simon" w:date="2025-08-28T16:26:00Z"/>
        </w:sdtContent>
      </w:sdt>
      <w:customXmlInsRangeEnd w:id="79"/>
      <w:ins w:id="80" w:author="Hellmann, Simon" w:date="2025-08-29T12:23:00Z">
        <w:r w:rsidR="00B25864">
          <w:rPr>
            <w:lang w:val="en-US"/>
          </w:rPr>
          <w:t xml:space="preserve"> </w:t>
        </w:r>
      </w:ins>
      <w:del w:id="81" w:author="Hellmann, Simon" w:date="2025-08-28T16:25:00Z">
        <w:r w:rsidR="3775BB1F" w:rsidRPr="3775BB1F" w:rsidDel="004A4DBD">
          <w:rPr>
            <w:lang w:val="en-US"/>
          </w:rPr>
          <w:delText xml:space="preserve">proposed by </w:delText>
        </w:r>
      </w:del>
      <w:customXmlDelRangeStart w:id="82" w:author="Hellmann, Simon" w:date="2025-08-28T16:25:00Z"/>
      <w:sdt>
        <w:sdtPr>
          <w:rPr>
            <w:lang w:val="en-US"/>
          </w:rPr>
          <w:alias w:val="To edit, see citavi.com/edit"/>
          <w:tag w:val="CitaviPlaceholder#9d95ffef-e1b3-48db-abc4-00a0ce6c1395"/>
          <w:id w:val="1456603457"/>
          <w:placeholder>
            <w:docPart w:val="E0957F41750609419090BEC73F3B8248"/>
          </w:placeholder>
        </w:sdtPr>
        <w:sdtContent>
          <w:customXmlDelRangeEnd w:id="82"/>
          <w:del w:id="83" w:author="Hellmann, Simon" w:date="2025-08-28T16:25:00Z">
            <w:r w:rsidR="0028244E" w:rsidDel="004A4DBD">
              <w:rPr>
                <w:lang w:val="en-US"/>
              </w:rPr>
              <w:fldChar w:fldCharType="begin"/>
            </w:r>
          </w:del>
          <w:r w:rsidR="009A22A3">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OC0yOFQxNjoyNjoyM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del w:id="84" w:author="Hellmann, Simon" w:date="2025-08-28T16:25:00Z">
            <w:r w:rsidR="0028244E" w:rsidDel="004A4DBD">
              <w:rPr>
                <w:lang w:val="en-US"/>
              </w:rPr>
              <w:fldChar w:fldCharType="separate"/>
            </w:r>
          </w:del>
          <w:r w:rsidR="009A22A3">
            <w:rPr>
              <w:lang w:val="en-US"/>
            </w:rPr>
            <w:t>Batstone et al.</w:t>
          </w:r>
          <w:del w:id="85" w:author="Hellmann, Simon" w:date="2025-08-28T16:25:00Z">
            <w:r w:rsidR="0028244E" w:rsidDel="004A4DBD">
              <w:rPr>
                <w:lang w:val="en-US"/>
              </w:rPr>
              <w:fldChar w:fldCharType="end"/>
            </w:r>
          </w:del>
          <w:customXmlDelRangeStart w:id="86" w:author="Hellmann, Simon" w:date="2025-08-28T16:25:00Z"/>
        </w:sdtContent>
      </w:sdt>
      <w:customXmlDelRangeEnd w:id="86"/>
      <w:del w:id="87" w:author="Hellmann, Simon" w:date="2025-08-28T16:25:00Z">
        <w:r w:rsidR="0028244E" w:rsidDel="004A4DBD">
          <w:rPr>
            <w:lang w:val="en-US"/>
          </w:rPr>
          <w:delText xml:space="preserve"> </w:delText>
        </w:r>
      </w:del>
      <w:customXmlDelRangeStart w:id="88" w:author="Hellmann, Simon" w:date="2025-08-28T16:25:00Z"/>
      <w:sdt>
        <w:sdtPr>
          <w:rPr>
            <w:lang w:val="en-US"/>
          </w:rPr>
          <w:alias w:val="To edit, see citavi.com/edit"/>
          <w:tag w:val="CitaviPlaceholder#a6ef04ea-b05d-4f91-81e5-f9da73c8e869"/>
          <w:id w:val="-2112499842"/>
          <w:placeholder>
            <w:docPart w:val="E0957F41750609419090BEC73F3B8248"/>
          </w:placeholder>
        </w:sdtPr>
        <w:sdtContent>
          <w:customXmlDelRangeEnd w:id="88"/>
          <w:del w:id="89" w:author="Hellmann, Simon" w:date="2025-08-28T16:25:00Z">
            <w:r w:rsidR="0028244E" w:rsidDel="004A4DBD">
              <w:rPr>
                <w:lang w:val="en-US"/>
              </w:rPr>
              <w:fldChar w:fldCharType="begin"/>
            </w:r>
          </w:del>
          <w:r w:rsidR="009A22A3">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gtMjhUMTY6MjY6MjA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del w:id="90" w:author="Hellmann, Simon" w:date="2025-08-28T16:25:00Z">
            <w:r w:rsidR="0028244E" w:rsidDel="004A4DBD">
              <w:rPr>
                <w:lang w:val="en-US"/>
              </w:rPr>
              <w:fldChar w:fldCharType="separate"/>
            </w:r>
          </w:del>
          <w:r w:rsidR="009A22A3">
            <w:rPr>
              <w:lang w:val="en-US"/>
            </w:rPr>
            <w:t>(2002)</w:t>
          </w:r>
          <w:del w:id="91" w:author="Hellmann, Simon" w:date="2025-08-28T16:25:00Z">
            <w:r w:rsidR="0028244E" w:rsidDel="004A4DBD">
              <w:rPr>
                <w:lang w:val="en-US"/>
              </w:rPr>
              <w:fldChar w:fldCharType="end"/>
            </w:r>
          </w:del>
          <w:customXmlDelRangeStart w:id="92" w:author="Hellmann, Simon" w:date="2025-08-28T16:25:00Z"/>
        </w:sdtContent>
      </w:sdt>
      <w:customXmlDelRangeEnd w:id="92"/>
      <w:del w:id="93" w:author="Hellmann, Simon" w:date="2025-08-28T16:25:00Z">
        <w:r w:rsidR="00EE2B38" w:rsidDel="004A4DBD">
          <w:rPr>
            <w:lang w:val="en-US"/>
          </w:rPr>
          <w:delText xml:space="preserve"> </w:delText>
        </w:r>
      </w:del>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WE0NjliMzgtNmI1My00NWRjLWE1ODAtNGNjZDg4MjIwY2JmIiwiVGV4dCI6IihLZWdsIGV0IGFsLiwgMjAyNSkiLCJXQUlWZXJzaW9uIjoiNi4xOS4yLjEifQ==}</w:instrText>
          </w:r>
          <w:r w:rsidR="0028244E">
            <w:rPr>
              <w:lang w:val="en-US"/>
            </w:rPr>
            <w:fldChar w:fldCharType="separate"/>
          </w:r>
          <w:hyperlink r:id="rId17" w:tooltip="Kegl, T.; Torres Jiménez, E.; Kegl, B.; Kovač Kralj, A.; Kegl, M. (2025): Modeling and optimization of anaerobic digestion technology: Current status …" w:history="1">
            <w:r w:rsidR="00E04011">
              <w:rPr>
                <w:lang w:val="en-US"/>
              </w:rPr>
              <w:t>(Kegl et al., 2025)</w:t>
            </w:r>
          </w:hyperlink>
          <w:r w:rsidR="0028244E">
            <w:rPr>
              <w:lang w:val="en-US"/>
            </w:rPr>
            <w:fldChar w:fldCharType="end"/>
          </w:r>
        </w:sdtContent>
      </w:sdt>
      <w:r w:rsidR="3775BB1F" w:rsidRPr="3775BB1F">
        <w:rPr>
          <w:lang w:val="en-US"/>
        </w:rPr>
        <w:t xml:space="preserve">, </w:t>
      </w:r>
      <w:del w:id="94" w:author="Hellmann, Simon" w:date="2025-08-28T16:28:00Z">
        <w:r w:rsidR="3775BB1F" w:rsidRPr="3775BB1F" w:rsidDel="00690285">
          <w:rPr>
            <w:lang w:val="en-US"/>
          </w:rPr>
          <w:delText xml:space="preserve">their application to </w:delText>
        </w:r>
      </w:del>
      <w:ins w:id="95" w:author="Hellmann, Simon" w:date="2025-08-28T16:28:00Z">
        <w:r w:rsidR="00690285">
          <w:rPr>
            <w:lang w:val="en-US"/>
          </w:rPr>
          <w:t xml:space="preserve">they are rarely applied in </w:t>
        </w:r>
      </w:ins>
      <w:r w:rsidR="3775BB1F" w:rsidRPr="3775BB1F">
        <w:rPr>
          <w:lang w:val="en-US"/>
        </w:rPr>
        <w:t xml:space="preserve">control studies </w:t>
      </w:r>
      <w:del w:id="96" w:author="Hellmann, Simon" w:date="2025-08-28T16:28:00Z">
        <w:r w:rsidR="3775BB1F" w:rsidRPr="3775BB1F" w:rsidDel="00690285">
          <w:rPr>
            <w:lang w:val="en-US"/>
          </w:rPr>
          <w:delText xml:space="preserve">is limited </w:delText>
        </w:r>
      </w:del>
      <w:r w:rsidR="3775BB1F" w:rsidRPr="3775BB1F">
        <w:rPr>
          <w:lang w:val="en-US"/>
        </w:rPr>
        <w:t>due to the</w:t>
      </w:r>
      <w:ins w:id="97" w:author="Hellmann, Simon" w:date="2025-08-28T16:29:00Z">
        <w:r w:rsidR="00690285">
          <w:rPr>
            <w:lang w:val="en-US"/>
          </w:rPr>
          <w:t>ir</w:t>
        </w:r>
      </w:ins>
      <w:r w:rsidR="3775BB1F" w:rsidRPr="3775BB1F">
        <w:rPr>
          <w:lang w:val="en-US"/>
        </w:rPr>
        <w:t xml:space="preserve"> </w:t>
      </w:r>
      <w:r w:rsidR="00577F63">
        <w:rPr>
          <w:lang w:val="en-US"/>
        </w:rPr>
        <w:t>numerous</w:t>
      </w:r>
      <w:r w:rsidR="3775BB1F" w:rsidRPr="3775BB1F">
        <w:rPr>
          <w:lang w:val="en-US"/>
        </w:rPr>
        <w:t xml:space="preserve"> </w:t>
      </w:r>
      <w:ins w:id="98" w:author="Hellmann, Simon" w:date="2025-08-28T16:29:00Z">
        <w:r w:rsidR="00690285">
          <w:rPr>
            <w:lang w:val="en-US"/>
          </w:rPr>
          <w:t>un</w:t>
        </w:r>
      </w:ins>
      <w:ins w:id="99" w:author="Hellmann, Simon" w:date="2025-08-28T16:30:00Z">
        <w:r w:rsidR="00690285">
          <w:rPr>
            <w:lang w:val="en-US"/>
          </w:rPr>
          <w:t>certain</w:t>
        </w:r>
      </w:ins>
      <w:ins w:id="100" w:author="Hellmann, Simon" w:date="2025-08-28T16:29:00Z">
        <w:r w:rsidR="00690285">
          <w:rPr>
            <w:lang w:val="en-US"/>
          </w:rPr>
          <w:t xml:space="preserve"> </w:t>
        </w:r>
      </w:ins>
      <w:r w:rsidR="3775BB1F" w:rsidRPr="3775BB1F">
        <w:rPr>
          <w:lang w:val="en-US"/>
        </w:rPr>
        <w:t>model parameters</w:t>
      </w:r>
      <w:del w:id="101" w:author="Hellmann, Simon" w:date="2025-08-28T16:29:00Z">
        <w:r w:rsidR="3775BB1F" w:rsidRPr="3775BB1F" w:rsidDel="00690285">
          <w:rPr>
            <w:lang w:val="en-US"/>
          </w:rPr>
          <w:delText xml:space="preserve"> </w:delText>
        </w:r>
        <w:r w:rsidR="00E145CE" w:rsidDel="00690285">
          <w:rPr>
            <w:lang w:val="en-US"/>
          </w:rPr>
          <w:delText>that</w:delText>
        </w:r>
        <w:r w:rsidR="00E145CE" w:rsidRPr="3775BB1F" w:rsidDel="00690285">
          <w:rPr>
            <w:lang w:val="en-US"/>
          </w:rPr>
          <w:delText xml:space="preserve"> </w:delText>
        </w:r>
        <w:r w:rsidR="3775BB1F" w:rsidRPr="3775BB1F" w:rsidDel="00690285">
          <w:rPr>
            <w:lang w:val="en-US"/>
          </w:rPr>
          <w:delText>need to be calibrated</w:delText>
        </w:r>
      </w:del>
      <w:r w:rsidR="00F33BB4">
        <w:rPr>
          <w:lang w:val="en-US"/>
        </w:rPr>
        <w:t>,</w:t>
      </w:r>
      <w:r w:rsidR="3775BB1F" w:rsidRPr="3775BB1F">
        <w:rPr>
          <w:lang w:val="en-US"/>
        </w:rPr>
        <w:t xml:space="preserve"> </w:t>
      </w:r>
      <w:del w:id="102" w:author="Hellmann, Simon" w:date="2025-08-29T12:24:00Z">
        <w:r w:rsidR="3775BB1F" w:rsidRPr="3775BB1F" w:rsidDel="006C71FD">
          <w:rPr>
            <w:lang w:val="en-US"/>
          </w:rPr>
          <w:delText xml:space="preserve">and </w:delText>
        </w:r>
      </w:del>
      <w:ins w:id="103" w:author="Hellmann, Simon" w:date="2025-08-29T12:24:00Z">
        <w:r w:rsidR="006C71FD">
          <w:rPr>
            <w:lang w:val="en-US"/>
          </w:rPr>
          <w:t xml:space="preserve">which contrast with </w:t>
        </w:r>
      </w:ins>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r w:rsidR="3775BB1F" w:rsidRPr="3775BB1F">
        <w:rPr>
          <w:lang w:val="en-US"/>
        </w:rPr>
        <w:t>full</w:t>
      </w:r>
      <w:r w:rsidR="00663103">
        <w:rPr>
          <w:lang w:val="en-US"/>
        </w:rPr>
        <w:t xml:space="preserve"> </w:t>
      </w:r>
      <w:r w:rsidR="3775BB1F" w:rsidRPr="3775BB1F">
        <w:rPr>
          <w:lang w:val="en-US"/>
        </w:rPr>
        <w:t>scale plants</w:t>
      </w:r>
      <w:r w:rsidR="00F33BB4">
        <w:rPr>
          <w:lang w:val="en-US"/>
        </w:rPr>
        <w:t xml:space="preserve"> </w:t>
      </w:r>
      <w:del w:id="104" w:author="Hellmann, Simon" w:date="2025-08-28T16:27:00Z">
        <w:r w:rsidR="009C04C9" w:rsidDel="00690285">
          <w:rPr>
            <w:lang w:val="en-US"/>
          </w:rPr>
          <w:delText xml:space="preserve">to do so </w:delText>
        </w:r>
      </w:del>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BUMTU6MDE6MD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hyperlink r:id="rId18" w:tooltip="Segura, T.; Zanoni, P.; Brémond, U.; Lucet-Bérille, C.; Pradel, A.; Escudié, R.; Steyer, J.-P. (2025): Modelling anaerobic digestion of agricultural w…" w:history="1">
            <w:r w:rsidR="00E04011">
              <w:rPr>
                <w:lang w:val="en-US"/>
              </w:rPr>
              <w:t>(Segura et al., 2025)</w:t>
            </w:r>
          </w:hyperlink>
          <w:r w:rsidR="00F33BB4">
            <w:rPr>
              <w:lang w:val="en-US"/>
            </w:rPr>
            <w:fldChar w:fldCharType="end"/>
          </w:r>
        </w:sdtContent>
      </w:sdt>
      <w:r w:rsidR="3775BB1F" w:rsidRPr="3775BB1F">
        <w:rPr>
          <w:lang w:val="en-US"/>
        </w:rPr>
        <w:t xml:space="preserve">. </w:t>
      </w:r>
      <w:del w:id="105" w:author="Hellmann, Simon" w:date="2025-08-29T12:57:00Z">
        <w:r w:rsidR="3775BB1F" w:rsidRPr="00F827A0" w:rsidDel="00F827A0">
          <w:rPr>
            <w:color w:val="F79646" w:themeColor="accent6"/>
            <w:lang w:val="en-US"/>
            <w:rPrChange w:id="106" w:author="Hellmann, Simon" w:date="2025-08-29T12:58:00Z">
              <w:rPr>
                <w:lang w:val="en-US"/>
              </w:rPr>
            </w:rPrChange>
          </w:rPr>
          <w:delText>Instead</w:delText>
        </w:r>
      </w:del>
      <w:ins w:id="107" w:author="Hellmann, Simon" w:date="2025-08-29T12:57:00Z">
        <w:r w:rsidR="00F827A0" w:rsidRPr="00F827A0">
          <w:rPr>
            <w:color w:val="F79646" w:themeColor="accent6"/>
            <w:lang w:val="en-US"/>
            <w:rPrChange w:id="108" w:author="Hellmann, Simon" w:date="2025-08-29T12:58:00Z">
              <w:rPr>
                <w:lang w:val="en-US"/>
              </w:rPr>
            </w:rPrChange>
          </w:rPr>
          <w:t xml:space="preserve">Aside from data-driven models such as in </w:t>
        </w:r>
      </w:ins>
      <w:customXmlInsRangeStart w:id="109" w:author="Hellmann, Simon" w:date="2025-08-29T12:57:00Z"/>
      <w:sdt>
        <w:sdtPr>
          <w:rPr>
            <w:color w:val="F79646" w:themeColor="accent6"/>
            <w:lang w:val="en-US"/>
          </w:rPr>
          <w:alias w:val="To edit, see citavi.com/edit"/>
          <w:tag w:val="CitaviPlaceholder#4382573d-683e-44b6-be58-ffe6bb1b2dc9"/>
          <w:id w:val="-543743813"/>
          <w:placeholder>
            <w:docPart w:val="DefaultPlaceholder_-1854013440"/>
          </w:placeholder>
        </w:sdtPr>
        <w:sdtContent>
          <w:customXmlInsRangeEnd w:id="109"/>
          <w:ins w:id="110" w:author="Hellmann, Simon" w:date="2025-08-29T12:57:00Z">
            <w:r w:rsidR="00F827A0" w:rsidRPr="00F827A0">
              <w:rPr>
                <w:color w:val="F79646" w:themeColor="accent6"/>
                <w:lang w:val="en-US"/>
                <w:rPrChange w:id="111" w:author="Hellmann, Simon" w:date="2025-08-29T12:58:00Z">
                  <w:rPr>
                    <w:lang w:val="en-US"/>
                  </w:rPr>
                </w:rPrChange>
              </w:rPr>
              <w:fldChar w:fldCharType="begin"/>
            </w:r>
          </w:ins>
          <w:r w:rsidR="00A551DA">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TWVuZGlvbGEtUm9kcmlndWV6IGFuZCBSaWNhcmRlei1TYW5kb3ZhbCJ9XX0sIlRhZyI6IkNpdGF2aVBsYWNlaG9sZGVyIzQzODI1NzNkLTY4M2UtNDRiNi1iZTU4LWZmZTZiYjFiMmRjOSIsIlRleHQiOiJNZW5kaW9sYS1Sb2RyaWd1ZXogYW5kIFJpY2FyZGV6LVNhbmRvdmFsIiwiV0FJVmVyc2lvbiI6IjYuMTkuMi4xIn0=}</w:instrText>
          </w:r>
          <w:r w:rsidR="00F827A0" w:rsidRPr="00F827A0">
            <w:rPr>
              <w:color w:val="F79646" w:themeColor="accent6"/>
              <w:lang w:val="en-US"/>
              <w:rPrChange w:id="112" w:author="Hellmann, Simon" w:date="2025-08-29T12:58:00Z">
                <w:rPr>
                  <w:lang w:val="en-US"/>
                </w:rPr>
              </w:rPrChange>
            </w:rPr>
            <w:fldChar w:fldCharType="separate"/>
          </w:r>
          <w:hyperlink r:id="rId19" w:tooltip="Mendiola-Rodriguez, T. A.; Ricardez-Sandoval, L. A. (2022): Robust control for anaerobic digestion systems of Tequila vinasses under uncertainty: A De…" w:history="1">
            <w:r w:rsidR="00E04011">
              <w:rPr>
                <w:color w:val="F79646" w:themeColor="accent6"/>
                <w:lang w:val="en-US"/>
              </w:rPr>
              <w:t>Mendiola-Rodriguez and Ricardez-Sandoval</w:t>
            </w:r>
          </w:hyperlink>
          <w:ins w:id="113" w:author="Hellmann, Simon" w:date="2025-08-29T12:57:00Z">
            <w:r w:rsidR="00F827A0" w:rsidRPr="00F827A0">
              <w:rPr>
                <w:color w:val="F79646" w:themeColor="accent6"/>
                <w:lang w:val="en-US"/>
                <w:rPrChange w:id="114" w:author="Hellmann, Simon" w:date="2025-08-29T12:58:00Z">
                  <w:rPr>
                    <w:lang w:val="en-US"/>
                  </w:rPr>
                </w:rPrChange>
              </w:rPr>
              <w:fldChar w:fldCharType="end"/>
            </w:r>
          </w:ins>
          <w:customXmlInsRangeStart w:id="115" w:author="Hellmann, Simon" w:date="2025-08-29T12:57:00Z"/>
        </w:sdtContent>
      </w:sdt>
      <w:customXmlInsRangeEnd w:id="115"/>
      <w:ins w:id="116" w:author="Hellmann, Simon" w:date="2025-08-29T12:57:00Z">
        <w:r w:rsidR="00F827A0" w:rsidRPr="00F827A0">
          <w:rPr>
            <w:color w:val="F79646" w:themeColor="accent6"/>
            <w:lang w:val="en-US"/>
            <w:rPrChange w:id="117" w:author="Hellmann, Simon" w:date="2025-08-29T12:58:00Z">
              <w:rPr>
                <w:lang w:val="en-US"/>
              </w:rPr>
            </w:rPrChange>
          </w:rPr>
          <w:t xml:space="preserve"> </w:t>
        </w:r>
      </w:ins>
      <w:customXmlInsRangeStart w:id="118" w:author="Hellmann, Simon" w:date="2025-08-29T12:57:00Z"/>
      <w:sdt>
        <w:sdtPr>
          <w:rPr>
            <w:color w:val="F79646" w:themeColor="accent6"/>
            <w:lang w:val="en-US"/>
          </w:rPr>
          <w:alias w:val="To edit, see citavi.com/edit"/>
          <w:tag w:val="CitaviPlaceholder#0c176bb7-8858-4243-b392-4f90e047254a"/>
          <w:id w:val="867571513"/>
          <w:placeholder>
            <w:docPart w:val="DefaultPlaceholder_-1854013440"/>
          </w:placeholder>
        </w:sdtPr>
        <w:sdtContent>
          <w:customXmlInsRangeEnd w:id="118"/>
          <w:ins w:id="119" w:author="Hellmann, Simon" w:date="2025-08-29T12:57:00Z">
            <w:r w:rsidR="00F827A0" w:rsidRPr="00F827A0">
              <w:rPr>
                <w:color w:val="F79646" w:themeColor="accent6"/>
                <w:lang w:val="en-US"/>
                <w:rPrChange w:id="120" w:author="Hellmann, Simon" w:date="2025-08-29T12:58:00Z">
                  <w:rPr>
                    <w:lang w:val="en-US"/>
                  </w:rPr>
                </w:rPrChange>
              </w:rPr>
              <w:fldChar w:fldCharType="begin"/>
            </w:r>
          </w:ins>
          <w:r w:rsidR="00A551DA">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}</w:instrText>
          </w:r>
          <w:r w:rsidR="00F827A0" w:rsidRPr="00F827A0">
            <w:rPr>
              <w:color w:val="F79646" w:themeColor="accent6"/>
              <w:lang w:val="en-US"/>
              <w:rPrChange w:id="121" w:author="Hellmann, Simon" w:date="2025-08-29T12:58:00Z">
                <w:rPr>
                  <w:lang w:val="en-US"/>
                </w:rPr>
              </w:rPrChange>
            </w:rPr>
            <w:fldChar w:fldCharType="separate"/>
          </w:r>
          <w:hyperlink r:id="rId20" w:tooltip="Mendiola-Rodriguez, T. A.; Ricardez-Sandoval, L. A. (2022): Robust control for anaerobic digestion systems of Tequila vinasses under uncertainty: A De…" w:history="1">
            <w:r w:rsidR="00E04011">
              <w:rPr>
                <w:color w:val="F79646" w:themeColor="accent6"/>
                <w:lang w:val="en-US"/>
              </w:rPr>
              <w:t>(2022)</w:t>
            </w:r>
          </w:hyperlink>
          <w:ins w:id="122" w:author="Hellmann, Simon" w:date="2025-08-29T12:57:00Z">
            <w:r w:rsidR="00F827A0" w:rsidRPr="00F827A0">
              <w:rPr>
                <w:color w:val="F79646" w:themeColor="accent6"/>
                <w:lang w:val="en-US"/>
                <w:rPrChange w:id="123" w:author="Hellmann, Simon" w:date="2025-08-29T12:58:00Z">
                  <w:rPr>
                    <w:lang w:val="en-US"/>
                  </w:rPr>
                </w:rPrChange>
              </w:rPr>
              <w:fldChar w:fldCharType="end"/>
            </w:r>
          </w:ins>
          <w:customXmlInsRangeStart w:id="124" w:author="Hellmann, Simon" w:date="2025-08-29T12:57:00Z"/>
        </w:sdtContent>
      </w:sdt>
      <w:customXmlInsRangeEnd w:id="124"/>
      <w:r w:rsidR="3775BB1F" w:rsidRPr="3775BB1F">
        <w:rPr>
          <w:lang w:val="en-US"/>
        </w:rPr>
        <w:t>,</w:t>
      </w:r>
      <w:ins w:id="125" w:author="Hellmann, Simon" w:date="2025-08-29T12:48:00Z">
        <w:r w:rsidR="0088128B">
          <w:rPr>
            <w:lang w:val="en-US"/>
          </w:rPr>
          <w:t xml:space="preserve"> </w:t>
        </w:r>
        <w:r w:rsidR="0088128B" w:rsidRPr="00F827A0">
          <w:rPr>
            <w:color w:val="F79646" w:themeColor="accent6"/>
            <w:lang w:val="en-US"/>
            <w:rPrChange w:id="126" w:author="Hellmann, Simon" w:date="2025-08-29T12:58:00Z">
              <w:rPr>
                <w:lang w:val="en-US"/>
              </w:rPr>
            </w:rPrChange>
          </w:rPr>
          <w:t xml:space="preserve">simpler </w:t>
        </w:r>
      </w:ins>
      <w:ins w:id="127" w:author="Hellmann, Simon" w:date="2025-08-29T12:57:00Z">
        <w:r w:rsidR="00F827A0" w:rsidRPr="00F827A0">
          <w:rPr>
            <w:color w:val="F79646" w:themeColor="accent6"/>
            <w:lang w:val="en-US"/>
            <w:rPrChange w:id="128" w:author="Hellmann, Simon" w:date="2025-08-29T12:58:00Z">
              <w:rPr>
                <w:lang w:val="en-US"/>
              </w:rPr>
            </w:rPrChange>
          </w:rPr>
          <w:t xml:space="preserve">mechanistic </w:t>
        </w:r>
      </w:ins>
      <w:ins w:id="129" w:author="Hellmann, Simon" w:date="2025-08-29T12:48:00Z">
        <w:r w:rsidR="0088128B" w:rsidRPr="00F827A0">
          <w:rPr>
            <w:color w:val="F79646" w:themeColor="accent6"/>
            <w:lang w:val="en-US"/>
            <w:rPrChange w:id="130" w:author="Hellmann, Simon" w:date="2025-08-29T12:58:00Z">
              <w:rPr>
                <w:lang w:val="en-US"/>
              </w:rPr>
            </w:rPrChange>
          </w:rPr>
          <w:t xml:space="preserve">models were proposed </w:t>
        </w:r>
      </w:ins>
      <w:del w:id="131" w:author="Hellmann, Simon" w:date="2025-08-29T12:48:00Z">
        <w:r w:rsidR="3775BB1F" w:rsidRPr="00F827A0" w:rsidDel="0088128B">
          <w:rPr>
            <w:color w:val="F79646" w:themeColor="accent6"/>
            <w:lang w:val="en-US"/>
            <w:rPrChange w:id="132" w:author="Hellmann, Simon" w:date="2025-08-29T12:58:00Z">
              <w:rPr>
                <w:lang w:val="en-US"/>
              </w:rPr>
            </w:rPrChange>
          </w:rPr>
          <w:delText xml:space="preserve"> </w:delText>
        </w:r>
      </w:del>
      <w:customXmlDelRangeStart w:id="133" w:author="Hellmann, Simon" w:date="2025-08-29T12:48:00Z"/>
      <w:sdt>
        <w:sdtPr>
          <w:rPr>
            <w:color w:val="F79646" w:themeColor="accent6"/>
            <w:lang w:val="en-US"/>
          </w:rPr>
          <w:alias w:val="To edit, see citavi.com/edit"/>
          <w:tag w:val="CitaviPlaceholder#3f8516a0-b210-40be-b4f7-39c38d664231"/>
          <w:id w:val="-337780626"/>
          <w:placeholder>
            <w:docPart w:val="E0957F41750609419090BEC73F3B8248"/>
          </w:placeholder>
        </w:sdtPr>
        <w:sdtContent>
          <w:customXmlDelRangeEnd w:id="133"/>
          <w:del w:id="134" w:author="Hellmann, Simon" w:date="2025-08-29T12:48:00Z">
            <w:r w:rsidR="0028244E" w:rsidRPr="00F827A0" w:rsidDel="0088128B">
              <w:rPr>
                <w:color w:val="F79646" w:themeColor="accent6"/>
                <w:lang w:val="en-US"/>
                <w:rPrChange w:id="135" w:author="Hellmann, Simon" w:date="2025-08-29T12:58:00Z">
                  <w:rPr>
                    <w:lang w:val="en-US"/>
                  </w:rPr>
                </w:rPrChange>
              </w:rPr>
              <w:fldChar w:fldCharType="begin"/>
            </w:r>
          </w:del>
          <w:r w:rsidR="0088128B" w:rsidRPr="00F827A0">
            <w:rPr>
              <w:color w:val="F79646" w:themeColor="accent6"/>
              <w:lang w:val="en-US"/>
              <w:rPrChange w:id="136" w:author="Hellmann, Simon" w:date="2025-08-29T12:58:00Z">
                <w:rPr>
                  <w:lang w:val="en-US"/>
                </w:rPr>
              </w:rPrChange>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I5VDEyOjM3OjM3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del w:id="137" w:author="Hellmann, Simon" w:date="2025-08-29T12:48:00Z">
            <w:r w:rsidR="0028244E" w:rsidRPr="00F827A0" w:rsidDel="0088128B">
              <w:rPr>
                <w:color w:val="F79646" w:themeColor="accent6"/>
                <w:lang w:val="en-US"/>
                <w:rPrChange w:id="138" w:author="Hellmann, Simon" w:date="2025-08-29T12:58:00Z">
                  <w:rPr>
                    <w:lang w:val="en-US"/>
                  </w:rPr>
                </w:rPrChange>
              </w:rPr>
              <w:fldChar w:fldCharType="separate"/>
            </w:r>
          </w:del>
          <w:r w:rsidR="0088128B" w:rsidRPr="00F827A0">
            <w:rPr>
              <w:color w:val="F79646" w:themeColor="accent6"/>
              <w:lang w:val="en-US"/>
              <w:rPrChange w:id="139" w:author="Hellmann, Simon" w:date="2025-08-29T12:58:00Z">
                <w:rPr>
                  <w:lang w:val="en-US"/>
                </w:rPr>
              </w:rPrChange>
            </w:rPr>
            <w:t>Bernard et al.</w:t>
          </w:r>
          <w:del w:id="140" w:author="Hellmann, Simon" w:date="2025-08-29T12:48:00Z">
            <w:r w:rsidR="0028244E" w:rsidRPr="00F827A0" w:rsidDel="0088128B">
              <w:rPr>
                <w:color w:val="F79646" w:themeColor="accent6"/>
                <w:lang w:val="en-US"/>
                <w:rPrChange w:id="141" w:author="Hellmann, Simon" w:date="2025-08-29T12:58:00Z">
                  <w:rPr>
                    <w:lang w:val="en-US"/>
                  </w:rPr>
                </w:rPrChange>
              </w:rPr>
              <w:fldChar w:fldCharType="end"/>
            </w:r>
          </w:del>
          <w:customXmlDelRangeStart w:id="142" w:author="Hellmann, Simon" w:date="2025-08-29T12:48:00Z"/>
        </w:sdtContent>
      </w:sdt>
      <w:customXmlDelRangeEnd w:id="142"/>
      <w:del w:id="143" w:author="Hellmann, Simon" w:date="2025-08-29T12:48:00Z">
        <w:r w:rsidR="0028244E" w:rsidRPr="00F827A0" w:rsidDel="0088128B">
          <w:rPr>
            <w:color w:val="F79646" w:themeColor="accent6"/>
            <w:lang w:val="en-US"/>
            <w:rPrChange w:id="144" w:author="Hellmann, Simon" w:date="2025-08-29T12:58:00Z">
              <w:rPr>
                <w:lang w:val="en-US"/>
              </w:rPr>
            </w:rPrChange>
          </w:rPr>
          <w:delText xml:space="preserve"> </w:delText>
        </w:r>
      </w:del>
      <w:customXmlDelRangeStart w:id="145" w:author="Hellmann, Simon" w:date="2025-08-29T12:48:00Z"/>
      <w:sdt>
        <w:sdtPr>
          <w:rPr>
            <w:color w:val="F79646" w:themeColor="accent6"/>
            <w:lang w:val="en-US"/>
          </w:rPr>
          <w:alias w:val="To edit, see citavi.com/edit"/>
          <w:tag w:val="CitaviPlaceholder#f2d5a95f-2829-490c-882b-2862ce2c351c"/>
          <w:id w:val="1441876243"/>
          <w:placeholder>
            <w:docPart w:val="E0957F41750609419090BEC73F3B8248"/>
          </w:placeholder>
        </w:sdtPr>
        <w:sdtContent>
          <w:customXmlDelRangeEnd w:id="145"/>
          <w:del w:id="146" w:author="Hellmann, Simon" w:date="2025-08-29T12:48:00Z">
            <w:r w:rsidR="0028244E" w:rsidRPr="00F827A0" w:rsidDel="0088128B">
              <w:rPr>
                <w:color w:val="F79646" w:themeColor="accent6"/>
                <w:lang w:val="en-US"/>
                <w:rPrChange w:id="147" w:author="Hellmann, Simon" w:date="2025-08-29T12:58:00Z">
                  <w:rPr>
                    <w:lang w:val="en-US"/>
                  </w:rPr>
                </w:rPrChange>
              </w:rPr>
              <w:fldChar w:fldCharType="begin"/>
            </w:r>
          </w:del>
          <w:r w:rsidR="0088128B" w:rsidRPr="00F827A0">
            <w:rPr>
              <w:color w:val="F79646" w:themeColor="accent6"/>
              <w:lang w:val="en-US"/>
              <w:rPrChange w:id="148" w:author="Hellmann, Simon" w:date="2025-08-29T12:58:00Z">
                <w:rPr>
                  <w:lang w:val="en-US"/>
                </w:rPr>
              </w:rPrChange>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yOVQxMjozNzozNy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del w:id="149" w:author="Hellmann, Simon" w:date="2025-08-29T12:48:00Z">
            <w:r w:rsidR="0028244E" w:rsidRPr="00F827A0" w:rsidDel="0088128B">
              <w:rPr>
                <w:color w:val="F79646" w:themeColor="accent6"/>
                <w:lang w:val="en-US"/>
                <w:rPrChange w:id="150" w:author="Hellmann, Simon" w:date="2025-08-29T12:58:00Z">
                  <w:rPr>
                    <w:lang w:val="en-US"/>
                  </w:rPr>
                </w:rPrChange>
              </w:rPr>
              <w:fldChar w:fldCharType="separate"/>
            </w:r>
          </w:del>
          <w:r w:rsidR="0088128B" w:rsidRPr="00F827A0">
            <w:rPr>
              <w:color w:val="F79646" w:themeColor="accent6"/>
              <w:lang w:val="en-US"/>
              <w:rPrChange w:id="151" w:author="Hellmann, Simon" w:date="2025-08-29T12:58:00Z">
                <w:rPr>
                  <w:lang w:val="en-US"/>
                </w:rPr>
              </w:rPrChange>
            </w:rPr>
            <w:t>(2001)</w:t>
          </w:r>
          <w:del w:id="152" w:author="Hellmann, Simon" w:date="2025-08-29T12:48:00Z">
            <w:r w:rsidR="0028244E" w:rsidRPr="00F827A0" w:rsidDel="0088128B">
              <w:rPr>
                <w:color w:val="F79646" w:themeColor="accent6"/>
                <w:lang w:val="en-US"/>
                <w:rPrChange w:id="153" w:author="Hellmann, Simon" w:date="2025-08-29T12:58:00Z">
                  <w:rPr>
                    <w:lang w:val="en-US"/>
                  </w:rPr>
                </w:rPrChange>
              </w:rPr>
              <w:fldChar w:fldCharType="end"/>
            </w:r>
          </w:del>
          <w:customXmlDelRangeStart w:id="154" w:author="Hellmann, Simon" w:date="2025-08-29T12:48:00Z"/>
        </w:sdtContent>
      </w:sdt>
      <w:customXmlDelRangeEnd w:id="154"/>
      <w:del w:id="155" w:author="Hellmann, Simon" w:date="2025-08-29T12:48:00Z">
        <w:r w:rsidR="0028244E" w:rsidRPr="00F827A0" w:rsidDel="0088128B">
          <w:rPr>
            <w:color w:val="F79646" w:themeColor="accent6"/>
            <w:lang w:val="en-US"/>
            <w:rPrChange w:id="156" w:author="Hellmann, Simon" w:date="2025-08-29T12:58:00Z">
              <w:rPr>
                <w:lang w:val="en-US"/>
              </w:rPr>
            </w:rPrChange>
          </w:rPr>
          <w:delText xml:space="preserve"> </w:delText>
        </w:r>
        <w:r w:rsidR="3775BB1F" w:rsidRPr="00F827A0" w:rsidDel="0088128B">
          <w:rPr>
            <w:color w:val="F79646" w:themeColor="accent6"/>
            <w:lang w:val="en-US"/>
            <w:rPrChange w:id="157" w:author="Hellmann, Simon" w:date="2025-08-29T12:58:00Z">
              <w:rPr>
                <w:lang w:val="en-US"/>
              </w:rPr>
            </w:rPrChange>
          </w:rPr>
          <w:delText xml:space="preserve">proposed a model </w:delText>
        </w:r>
      </w:del>
      <w:del w:id="158" w:author="Hellmann, Simon" w:date="2025-08-28T16:30:00Z">
        <w:r w:rsidR="3775BB1F" w:rsidRPr="00F827A0" w:rsidDel="00690285">
          <w:rPr>
            <w:color w:val="F79646" w:themeColor="accent6"/>
            <w:lang w:val="en-US"/>
            <w:rPrChange w:id="159" w:author="Hellmann, Simon" w:date="2025-08-29T12:58:00Z">
              <w:rPr>
                <w:lang w:val="en-US"/>
              </w:rPr>
            </w:rPrChange>
          </w:rPr>
          <w:delText>explicitly designed</w:delText>
        </w:r>
      </w:del>
      <w:ins w:id="160" w:author="Hellmann, Simon" w:date="2025-08-28T16:30:00Z">
        <w:r w:rsidR="00690285" w:rsidRPr="00F827A0">
          <w:rPr>
            <w:color w:val="F79646" w:themeColor="accent6"/>
            <w:lang w:val="en-US"/>
            <w:rPrChange w:id="161" w:author="Hellmann, Simon" w:date="2025-08-29T12:58:00Z">
              <w:rPr>
                <w:lang w:val="en-US"/>
              </w:rPr>
            </w:rPrChange>
          </w:rPr>
          <w:t>specifically</w:t>
        </w:r>
      </w:ins>
      <w:r w:rsidR="3775BB1F" w:rsidRPr="00F827A0">
        <w:rPr>
          <w:color w:val="F79646" w:themeColor="accent6"/>
          <w:lang w:val="en-US"/>
          <w:rPrChange w:id="162" w:author="Hellmann, Simon" w:date="2025-08-29T12:58:00Z">
            <w:rPr>
              <w:lang w:val="en-US"/>
            </w:rPr>
          </w:rPrChange>
        </w:rPr>
        <w:t xml:space="preserve"> for monitoring and control</w:t>
      </w:r>
      <w:ins w:id="163" w:author="Hellmann, Simon" w:date="2025-08-29T12:48:00Z">
        <w:r w:rsidR="0088128B" w:rsidRPr="00F827A0">
          <w:rPr>
            <w:color w:val="F79646" w:themeColor="accent6"/>
            <w:lang w:val="en-US"/>
            <w:rPrChange w:id="164" w:author="Hellmann, Simon" w:date="2025-08-29T12:58:00Z">
              <w:rPr>
                <w:lang w:val="en-US"/>
              </w:rPr>
            </w:rPrChange>
          </w:rPr>
          <w:t xml:space="preserve">, </w:t>
        </w:r>
      </w:ins>
      <w:ins w:id="165" w:author="Hellmann, Simon" w:date="2025-08-29T17:52:00Z">
        <w:r w:rsidR="00FC6CF8">
          <w:rPr>
            <w:color w:val="F79646" w:themeColor="accent6"/>
            <w:lang w:val="en-US"/>
          </w:rPr>
          <w:t>e.g. by</w:t>
        </w:r>
      </w:ins>
      <w:ins w:id="166" w:author="Hellmann, Simon" w:date="2025-08-29T12:48:00Z">
        <w:r w:rsidR="0088128B" w:rsidRPr="00F827A0">
          <w:rPr>
            <w:color w:val="F79646" w:themeColor="accent6"/>
            <w:lang w:val="en-US"/>
            <w:rPrChange w:id="167" w:author="Hellmann, Simon" w:date="2025-08-29T12:58:00Z">
              <w:rPr>
                <w:lang w:val="en-US"/>
              </w:rPr>
            </w:rPrChange>
          </w:rPr>
          <w:t xml:space="preserve"> </w:t>
        </w:r>
      </w:ins>
      <w:customXmlInsRangeStart w:id="168" w:author="Hellmann, Simon" w:date="2025-08-29T12:48:00Z"/>
      <w:sdt>
        <w:sdtPr>
          <w:rPr>
            <w:color w:val="F79646" w:themeColor="accent6"/>
            <w:lang w:val="en-US"/>
          </w:rPr>
          <w:alias w:val="To edit, see citavi.com/edit"/>
          <w:tag w:val="CitaviPlaceholder#8d9c7768-8868-42aa-b355-46f53cf6668b"/>
          <w:id w:val="1955599451"/>
          <w:placeholder>
            <w:docPart w:val="4FDC302AEB224E9793008B63F1F8F07B"/>
          </w:placeholder>
        </w:sdtPr>
        <w:sdtContent>
          <w:customXmlInsRangeEnd w:id="168"/>
          <w:ins w:id="169" w:author="Hellmann, Simon" w:date="2025-08-29T12:48:00Z">
            <w:r w:rsidR="0088128B" w:rsidRPr="00F827A0">
              <w:rPr>
                <w:color w:val="F79646" w:themeColor="accent6"/>
                <w:lang w:val="en-US"/>
                <w:rPrChange w:id="170" w:author="Hellmann, Simon" w:date="2025-08-29T12:58:00Z">
                  <w:rPr>
                    <w:lang w:val="en-US"/>
                  </w:rPr>
                </w:rPrChange>
              </w:rPr>
              <w:fldChar w:fldCharType="begin"/>
            </w:r>
          </w:ins>
          <w:r w:rsidR="00A551DA">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ins w:id="171" w:author="Hellmann, Simon" w:date="2025-08-29T12:48:00Z">
            <w:r w:rsidR="0088128B" w:rsidRPr="00F827A0">
              <w:rPr>
                <w:color w:val="F79646" w:themeColor="accent6"/>
                <w:lang w:val="en-US"/>
                <w:rPrChange w:id="172" w:author="Hellmann, Simon" w:date="2025-08-29T12:58:00Z">
                  <w:rPr>
                    <w:lang w:val="en-US"/>
                  </w:rPr>
                </w:rPrChange>
              </w:rPr>
              <w:fldChar w:fldCharType="separate"/>
            </w:r>
          </w:ins>
          <w:hyperlink r:id="rId21" w:tooltip="Bernard, O.; Hadj-Sadok, Z.; Dochain, D.; Genovesi, A.; Steyer, J. P. (2001): Dynamical model development and parameter identification for an anaerobi…" w:history="1">
            <w:r w:rsidR="00E04011">
              <w:rPr>
                <w:color w:val="F79646" w:themeColor="accent6"/>
                <w:lang w:val="en-US"/>
              </w:rPr>
              <w:t>Bernard et al.</w:t>
            </w:r>
          </w:hyperlink>
          <w:ins w:id="173" w:author="Hellmann, Simon" w:date="2025-08-29T12:48:00Z">
            <w:r w:rsidR="0088128B" w:rsidRPr="00F827A0">
              <w:rPr>
                <w:color w:val="F79646" w:themeColor="accent6"/>
                <w:lang w:val="en-US"/>
                <w:rPrChange w:id="174" w:author="Hellmann, Simon" w:date="2025-08-29T12:58:00Z">
                  <w:rPr>
                    <w:lang w:val="en-US"/>
                  </w:rPr>
                </w:rPrChange>
              </w:rPr>
              <w:fldChar w:fldCharType="end"/>
            </w:r>
          </w:ins>
          <w:customXmlInsRangeStart w:id="175" w:author="Hellmann, Simon" w:date="2025-08-29T12:48:00Z"/>
        </w:sdtContent>
      </w:sdt>
      <w:customXmlInsRangeEnd w:id="175"/>
      <w:ins w:id="176" w:author="Hellmann, Simon" w:date="2025-08-29T12:48:00Z">
        <w:r w:rsidR="0088128B" w:rsidRPr="00F827A0">
          <w:rPr>
            <w:color w:val="F79646" w:themeColor="accent6"/>
            <w:lang w:val="en-US"/>
            <w:rPrChange w:id="177" w:author="Hellmann, Simon" w:date="2025-08-29T12:58:00Z">
              <w:rPr>
                <w:lang w:val="en-US"/>
              </w:rPr>
            </w:rPrChange>
          </w:rPr>
          <w:t xml:space="preserve"> </w:t>
        </w:r>
      </w:ins>
      <w:customXmlInsRangeStart w:id="178" w:author="Hellmann, Simon" w:date="2025-08-29T12:48:00Z"/>
      <w:sdt>
        <w:sdtPr>
          <w:rPr>
            <w:color w:val="F79646" w:themeColor="accent6"/>
            <w:lang w:val="en-US"/>
          </w:rPr>
          <w:alias w:val="To edit, see citavi.com/edit"/>
          <w:tag w:val="CitaviPlaceholder#0a991f52-2730-485b-9bb7-17253d4dfd59"/>
          <w:id w:val="989212848"/>
          <w:placeholder>
            <w:docPart w:val="4FDC302AEB224E9793008B63F1F8F07B"/>
          </w:placeholder>
        </w:sdtPr>
        <w:sdtContent>
          <w:customXmlInsRangeEnd w:id="178"/>
          <w:ins w:id="179" w:author="Hellmann, Simon" w:date="2025-08-29T12:48:00Z">
            <w:r w:rsidR="0088128B" w:rsidRPr="00F827A0">
              <w:rPr>
                <w:color w:val="F79646" w:themeColor="accent6"/>
                <w:lang w:val="en-US"/>
                <w:rPrChange w:id="180" w:author="Hellmann, Simon" w:date="2025-08-29T12:58:00Z">
                  <w:rPr>
                    <w:lang w:val="en-US"/>
                  </w:rPr>
                </w:rPrChange>
              </w:rPr>
              <w:fldChar w:fldCharType="begin"/>
            </w:r>
          </w:ins>
          <w:r w:rsidR="00A551DA">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FQxNTowMTow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ins w:id="181" w:author="Hellmann, Simon" w:date="2025-08-29T12:48:00Z">
            <w:r w:rsidR="0088128B" w:rsidRPr="00F827A0">
              <w:rPr>
                <w:color w:val="F79646" w:themeColor="accent6"/>
                <w:lang w:val="en-US"/>
                <w:rPrChange w:id="182" w:author="Hellmann, Simon" w:date="2025-08-29T12:58:00Z">
                  <w:rPr>
                    <w:lang w:val="en-US"/>
                  </w:rPr>
                </w:rPrChange>
              </w:rPr>
              <w:fldChar w:fldCharType="separate"/>
            </w:r>
          </w:ins>
          <w:hyperlink r:id="rId22" w:tooltip="Bernard, O.; Hadj-Sadok, Z.; Dochain, D.; Genovesi, A.; Steyer, J. P. (2001): Dynamical model development and parameter identification for an anaerobi…" w:history="1">
            <w:r w:rsidR="00E04011">
              <w:rPr>
                <w:color w:val="F79646" w:themeColor="accent6"/>
                <w:lang w:val="en-US"/>
              </w:rPr>
              <w:t>(2001)</w:t>
            </w:r>
          </w:hyperlink>
          <w:ins w:id="183" w:author="Hellmann, Simon" w:date="2025-08-29T12:48:00Z">
            <w:r w:rsidR="0088128B" w:rsidRPr="00F827A0">
              <w:rPr>
                <w:color w:val="F79646" w:themeColor="accent6"/>
                <w:lang w:val="en-US"/>
                <w:rPrChange w:id="184" w:author="Hellmann, Simon" w:date="2025-08-29T12:58:00Z">
                  <w:rPr>
                    <w:lang w:val="en-US"/>
                  </w:rPr>
                </w:rPrChange>
              </w:rPr>
              <w:fldChar w:fldCharType="end"/>
            </w:r>
          </w:ins>
          <w:customXmlInsRangeStart w:id="185" w:author="Hellmann, Simon" w:date="2025-08-29T12:48:00Z"/>
        </w:sdtContent>
      </w:sdt>
      <w:customXmlInsRangeEnd w:id="185"/>
      <w:r w:rsidR="006C2AA2" w:rsidRPr="00F827A0">
        <w:rPr>
          <w:color w:val="F79646" w:themeColor="accent6"/>
          <w:lang w:val="en-US"/>
          <w:rPrChange w:id="186" w:author="Hellmann, Simon" w:date="2025-08-29T12:58:00Z">
            <w:rPr>
              <w:lang w:val="en-US"/>
            </w:rPr>
          </w:rPrChange>
        </w:rPr>
        <w:t>.</w:t>
      </w:r>
      <w:r w:rsidR="006C2AA2">
        <w:rPr>
          <w:lang w:val="en-US"/>
        </w:rPr>
        <w:t xml:space="preserve"> </w:t>
      </w:r>
      <w:del w:id="187" w:author="Hellmann, Simon" w:date="2025-08-28T16:31:00Z">
        <w:r w:rsidR="00FC7A69" w:rsidDel="00690285">
          <w:rPr>
            <w:lang w:val="en-US"/>
          </w:rPr>
          <w:delText xml:space="preserve">Due </w:delText>
        </w:r>
      </w:del>
      <w:ins w:id="188" w:author="Hellmann, Simon" w:date="2025-08-28T16:31:00Z">
        <w:r w:rsidR="00690285">
          <w:rPr>
            <w:lang w:val="en-US"/>
          </w:rPr>
          <w:t xml:space="preserve">Thanks </w:t>
        </w:r>
      </w:ins>
      <w:r w:rsidR="006C2AA2">
        <w:rPr>
          <w:lang w:val="en-US"/>
        </w:rPr>
        <w:t xml:space="preserve">to </w:t>
      </w:r>
      <w:ins w:id="189" w:author="Hellmann, Simon" w:date="2025-08-29T12:55:00Z">
        <w:r w:rsidR="00F827A0">
          <w:rPr>
            <w:lang w:val="en-US"/>
          </w:rPr>
          <w:t>its</w:t>
        </w:r>
      </w:ins>
      <w:ins w:id="190" w:author="Hellmann, Simon" w:date="2025-08-28T16:31:00Z">
        <w:r w:rsidR="00690285">
          <w:rPr>
            <w:lang w:val="en-US"/>
          </w:rPr>
          <w:t xml:space="preserve"> </w:t>
        </w:r>
      </w:ins>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 xml:space="preserve">monitoring and control of AD </w:t>
      </w:r>
      <w:del w:id="191" w:author="Hellmann, Simon" w:date="2025-08-28T16:32:00Z">
        <w:r w:rsidR="227D4B47" w:rsidRPr="227D4B47" w:rsidDel="00690285">
          <w:rPr>
            <w:lang w:val="en-US"/>
          </w:rPr>
          <w:delText>processes</w:delText>
        </w:r>
        <w:r w:rsidR="3775BB1F" w:rsidRPr="3775BB1F" w:rsidDel="00690285">
          <w:rPr>
            <w:lang w:val="en-US"/>
          </w:rPr>
          <w:delText xml:space="preserve"> </w:delText>
        </w:r>
      </w:del>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5pbG9vZmFyIiwiTGFzdE5hbWUiOiJSYWV5YXRkb29zdCIsIlByb3RlY3RlZCI6ZmFsc2UsIlNleCI6MSwiQ3JlYXRlZEJ5IjoiX2EiLCJDcmVhdGVkT24iOiIyMDIxLTExLTE1VDA5OjA1OjM3IiwiTW9kaWZpZWRCeSI6Il9hIiwiSWQiOiJiNzM5ZTI4Mi00Zjk5LTQ4ZGMtYWE2OC1kM2Q1NmI3ZDAxZWMiLCJNb2RpZmllZE9uIjoiMjAyMS0xMS0xNVQwOTowNTozNyIsIlByb2plY3QiOnsiJHJlZiI6IjgifX0seyIkaWQiOiIyN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Sx7IiRpZCI6IjI1IiwiJHR5cGUiOiJTd2lzc0FjYWRlbWljLkNpdGF2aS5QZXJzb24sIFN3aXNzQWNhZGVtaWMuQ2l0YXZpIiwiRmlyc3ROYW1lIjoiVGhvbWFzIiwiTGFzdE5hbWUiOiJCw6RjayIsIlByb3RlY3RlZCI6ZmFsc2UsIlNleCI6MiwiQ3JlYXRlZEJ5IjoiX2EiLCJDcmVhdGVkT24iOiIyMDIzLTAzLTI2VDE5OjM4OjI3IiwiTW9kaWZpZWRCeSI6Il9hIiwiSWQiOiJlNTZkMjNkYi1hNjIzLTRiNDktYmVlNC01NGM3MTI5ZTRlN2MiLCJNb2RpZmllZE9uIjoiMjAyMy0wMy0yNlQxOTozODoyNyIsIlByb2plY3QiOnsiJHJlZiI6IjgifX0seyIkaWQiOiIyNi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1dLCJDaXRhdGlvbktleVVwZGF0ZVR5cGUiOjAsIkNvbGxhYm9yYXRvcnMiOltdLCJEb2kiOiIxMC4xMDE2L2ouanByb2NvbnQuMjAyMi4xMS4wMTM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pwcm9jb250LjIwMjIuMTEuMDEzIiwiVXJpU3RyaW5nIjoiaHR0cHM6Ly9kb2kub3JnLzEwLjEwMTYvai5qcHJvY29udC4yMDIyLjExLjAxM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hyperlink r:id="rId23" w:tooltip="García-Sandoval, J. P.; Méndez-Acosta, H. O.; González-Alvarez, V.; Schaum, A.; Alvarez, J. (2016): VFA robust control of an anaerobic digestion pilot…" w:history="1">
            <w:r w:rsidR="00E04011">
              <w:rPr>
                <w:lang w:val="en-US"/>
              </w:rPr>
              <w:t>(García-Sandoval et al., 2016</w:t>
            </w:r>
          </w:hyperlink>
          <w:hyperlink r:id="rId24" w:tooltip="Raeyatdoost, N.; Bongards, M.; Bäck, T.; Wolf, C. (2023): Robust state estimation of the anaerobic digestion process for municipal organic waste using…" w:history="1">
            <w:r w:rsidR="00E04011">
              <w:rPr>
                <w:lang w:val="en-US"/>
              </w:rPr>
              <w:t>; Raeyatdoost et al., 2023)</w:t>
            </w:r>
          </w:hyperlink>
          <w:r w:rsidR="00F33BB4">
            <w:rPr>
              <w:lang w:val="en-US"/>
            </w:rPr>
            <w:fldChar w:fldCharType="end"/>
          </w:r>
        </w:sdtContent>
      </w:sdt>
      <w:r w:rsidR="3775BB1F" w:rsidRPr="3775BB1F">
        <w:rPr>
          <w:lang w:val="en-US"/>
        </w:rPr>
        <w:t xml:space="preserve">. However, </w:t>
      </w:r>
      <w:ins w:id="192" w:author="Hellmann, Simon" w:date="2025-08-28T16:33:00Z">
        <w:r w:rsidR="00690285" w:rsidRPr="3775BB1F">
          <w:rPr>
            <w:lang w:val="en-US"/>
          </w:rPr>
          <w:t>compared to the ADM1</w:t>
        </w:r>
        <w:r w:rsidR="00690285">
          <w:rPr>
            <w:lang w:val="en-US"/>
          </w:rPr>
          <w:t xml:space="preserve">, </w:t>
        </w:r>
      </w:ins>
      <w:r w:rsidR="3775BB1F" w:rsidRPr="3775BB1F">
        <w:rPr>
          <w:lang w:val="en-US"/>
        </w:rPr>
        <w:t xml:space="preserve">the semi-empirical model </w:t>
      </w:r>
      <w:del w:id="193" w:author="Hellmann, Simon" w:date="2025-08-28T16:32:00Z">
        <w:r w:rsidR="00E145CE" w:rsidDel="00690285">
          <w:rPr>
            <w:lang w:val="en-US"/>
          </w:rPr>
          <w:delText xml:space="preserve">proposed by </w:delText>
        </w:r>
      </w:del>
      <w:ins w:id="194" w:author="Hellmann, Simon" w:date="2025-08-28T16:32:00Z">
        <w:r w:rsidR="00690285">
          <w:rPr>
            <w:lang w:val="en-US"/>
          </w:rPr>
          <w:t xml:space="preserve">of </w:t>
        </w:r>
      </w:ins>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hyperlink r:id="rId25" w:tooltip="Bernard, O.; Hadj-Sadok, Z.; Dochain, D.; Genovesi, A.; Steyer, J. P. (2001): Dynamical model development and parameter identification for an anaerobi…" w:history="1">
            <w:r w:rsidR="00E04011">
              <w:rPr>
                <w:lang w:val="en-US"/>
              </w:rPr>
              <w:t>Bernard et al.</w:t>
            </w:r>
          </w:hyperlink>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FQxNTowMTow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hyperlink r:id="rId26" w:tooltip="Bernard, O.; Hadj-Sadok, Z.; Dochain, D.; Genovesi, A.; Steyer, J. P. (2001): Dynamical model development and parameter identification for an anaerobi…" w:history="1">
            <w:r w:rsidR="00E04011">
              <w:rPr>
                <w:lang w:val="en-US"/>
              </w:rPr>
              <w:t>(2001)</w:t>
            </w:r>
          </w:hyperlink>
          <w:r w:rsidR="009C04C9">
            <w:rPr>
              <w:lang w:val="en-US"/>
            </w:rPr>
            <w:fldChar w:fldCharType="end"/>
          </w:r>
        </w:sdtContent>
      </w:sdt>
      <w:r w:rsidR="009C04C9">
        <w:rPr>
          <w:lang w:val="en-US"/>
        </w:rPr>
        <w:t xml:space="preserve"> </w:t>
      </w:r>
      <w:r w:rsidR="3775BB1F" w:rsidRPr="3775BB1F">
        <w:rPr>
          <w:lang w:val="en-US"/>
        </w:rPr>
        <w:t xml:space="preserve">lacks a clear stoichiometry foundation </w:t>
      </w:r>
      <w:del w:id="195" w:author="Hellmann, Simon" w:date="2025-08-29T12:24:00Z">
        <w:r w:rsidR="3775BB1F" w:rsidRPr="3775BB1F" w:rsidDel="006C71FD">
          <w:rPr>
            <w:lang w:val="en-US"/>
          </w:rPr>
          <w:delText>(</w:delText>
        </w:r>
      </w:del>
      <w:del w:id="196" w:author="Hellmann, Simon" w:date="2025-08-28T16:33:00Z">
        <w:r w:rsidR="3775BB1F" w:rsidRPr="3775BB1F" w:rsidDel="00690285">
          <w:rPr>
            <w:lang w:val="en-US"/>
          </w:rPr>
          <w:delText>compared to the ADM1</w:delText>
        </w:r>
      </w:del>
      <w:del w:id="197" w:author="Hellmann, Simon" w:date="2025-08-29T12:24:00Z">
        <w:r w:rsidR="3775BB1F" w:rsidRPr="3775BB1F" w:rsidDel="006C71FD">
          <w:rPr>
            <w:lang w:val="en-US"/>
          </w:rPr>
          <w:delText xml:space="preserve">) </w:delText>
        </w:r>
      </w:del>
      <w:r w:rsidR="3775BB1F" w:rsidRPr="3775BB1F">
        <w:rPr>
          <w:lang w:val="en-US"/>
        </w:rPr>
        <w:t>and is based</w:t>
      </w:r>
      <w:r w:rsidR="227D4B47" w:rsidRPr="227D4B47">
        <w:rPr>
          <w:lang w:val="en-US"/>
        </w:rPr>
        <w:t xml:space="preserve"> on chemical oxygen demand (COD)</w:t>
      </w:r>
      <w:r w:rsidR="00E2736E">
        <w:rPr>
          <w:lang w:val="en-US"/>
        </w:rPr>
        <w:t xml:space="preserve">, </w:t>
      </w:r>
      <w:del w:id="198" w:author="Hellmann, Simon" w:date="2025-08-28T16:34:00Z">
        <w:r w:rsidR="00E2736E" w:rsidDel="00464718">
          <w:rPr>
            <w:lang w:val="en-US"/>
          </w:rPr>
          <w:delText>typically applied</w:delText>
        </w:r>
      </w:del>
      <w:ins w:id="199" w:author="Hellmann, Simon" w:date="2025-08-28T16:34:00Z">
        <w:r w:rsidR="00464718">
          <w:rPr>
            <w:lang w:val="en-US"/>
          </w:rPr>
          <w:t xml:space="preserve"> a common</w:t>
        </w:r>
      </w:ins>
      <w:r w:rsidR="00E2736E">
        <w:rPr>
          <w:lang w:val="en-US"/>
        </w:rPr>
        <w:t xml:space="preserve"> </w:t>
      </w:r>
      <w:ins w:id="200" w:author="Hellmann, Simon" w:date="2025-08-28T16:34:00Z">
        <w:r w:rsidR="00464718">
          <w:rPr>
            <w:lang w:val="en-US"/>
          </w:rPr>
          <w:t xml:space="preserve">unit </w:t>
        </w:r>
      </w:ins>
      <w:del w:id="201" w:author="Hellmann, Simon" w:date="2025-08-28T16:33:00Z">
        <w:r w:rsidR="00A33CD3" w:rsidDel="00690285">
          <w:rPr>
            <w:lang w:val="en-US"/>
          </w:rPr>
          <w:delText xml:space="preserve">for process characterization </w:delText>
        </w:r>
      </w:del>
      <w:r w:rsidR="00A33CD3">
        <w:rPr>
          <w:lang w:val="en-US"/>
        </w:rPr>
        <w:t>in wastewater engineering</w:t>
      </w:r>
      <w:r w:rsidR="227D4B47" w:rsidRPr="227D4B47">
        <w:rPr>
          <w:lang w:val="en-US"/>
        </w:rPr>
        <w:t xml:space="preserve">. </w:t>
      </w:r>
      <w:del w:id="202" w:author="Hellmann, Simon" w:date="2025-08-28T16:34:00Z">
        <w:r w:rsidR="3775BB1F" w:rsidRPr="3775BB1F" w:rsidDel="00464718">
          <w:rPr>
            <w:lang w:val="en-US"/>
          </w:rPr>
          <w:delText>Therefore</w:delText>
        </w:r>
      </w:del>
      <w:ins w:id="203" w:author="Hellmann, Simon" w:date="2025-08-28T16:34:00Z">
        <w:r w:rsidR="00464718">
          <w:rPr>
            <w:lang w:val="en-US"/>
          </w:rPr>
          <w:t>Thus</w:t>
        </w:r>
      </w:ins>
      <w:r w:rsidR="3775BB1F" w:rsidRPr="3775BB1F">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FQxNTowMT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hyperlink r:id="rId27" w:tooltip="Weinrich, S.; Nelles, M. (2021): Systematic simplification of the Anaerobic Digestion Model No. 1 (ADM1) - Model development and stoichiometric analys…" w:history="1">
            <w:r w:rsidR="00E04011">
              <w:rPr>
                <w:lang w:val="en-US"/>
              </w:rPr>
              <w:t>Weinrich and Nelles</w:t>
            </w:r>
          </w:hyperlink>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BUMTU6MDE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hyperlink r:id="rId28" w:tooltip="Weinrich, S.; Nelles, M. (2021): Systematic simplification of the Anaerobic Digestion Model No. 1 (ADM1) - Model development and stoichiometric analys…" w:history="1">
            <w:r w:rsidR="00E04011">
              <w:rPr>
                <w:lang w:val="en-US"/>
              </w:rPr>
              <w:t>(2021)</w:t>
            </w:r>
          </w:hyperlink>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xml:space="preserve">. </w:t>
      </w:r>
      <w:r w:rsidR="3775BB1F" w:rsidRPr="006C71FD">
        <w:rPr>
          <w:color w:val="F79646" w:themeColor="accent6"/>
          <w:lang w:val="en-US"/>
          <w:rPrChange w:id="204" w:author="Hellmann, Simon" w:date="2025-08-29T12:28:00Z">
            <w:rPr>
              <w:lang w:val="en-US"/>
            </w:rPr>
          </w:rPrChange>
        </w:rPr>
        <w:t>Th</w:t>
      </w:r>
      <w:ins w:id="205" w:author="Hellmann, Simon" w:date="2025-08-29T12:25:00Z">
        <w:r w:rsidR="006C71FD" w:rsidRPr="006C71FD">
          <w:rPr>
            <w:color w:val="F79646" w:themeColor="accent6"/>
            <w:lang w:val="en-US"/>
            <w:rPrChange w:id="206" w:author="Hellmann, Simon" w:date="2025-08-29T12:28:00Z">
              <w:rPr>
                <w:lang w:val="en-US"/>
              </w:rPr>
            </w:rPrChange>
          </w:rPr>
          <w:t>ese</w:t>
        </w:r>
      </w:ins>
      <w:del w:id="207" w:author="Hellmann, Simon" w:date="2025-08-29T12:25:00Z">
        <w:r w:rsidR="3775BB1F" w:rsidRPr="006C71FD" w:rsidDel="006C71FD">
          <w:rPr>
            <w:color w:val="F79646" w:themeColor="accent6"/>
            <w:lang w:val="en-US"/>
            <w:rPrChange w:id="208" w:author="Hellmann, Simon" w:date="2025-08-29T12:28:00Z">
              <w:rPr>
                <w:lang w:val="en-US"/>
              </w:rPr>
            </w:rPrChange>
          </w:rPr>
          <w:delText>is</w:delText>
        </w:r>
      </w:del>
      <w:r w:rsidR="3775BB1F" w:rsidRPr="006C71FD">
        <w:rPr>
          <w:color w:val="F79646" w:themeColor="accent6"/>
          <w:lang w:val="en-US"/>
          <w:rPrChange w:id="209" w:author="Hellmann, Simon" w:date="2025-08-29T12:28:00Z">
            <w:rPr>
              <w:lang w:val="en-US"/>
            </w:rPr>
          </w:rPrChange>
        </w:rPr>
        <w:t xml:space="preserve"> simplification</w:t>
      </w:r>
      <w:ins w:id="210" w:author="Hellmann, Simon" w:date="2025-08-29T12:25:00Z">
        <w:r w:rsidR="006C71FD" w:rsidRPr="006C71FD">
          <w:rPr>
            <w:color w:val="F79646" w:themeColor="accent6"/>
            <w:lang w:val="en-US"/>
            <w:rPrChange w:id="211" w:author="Hellmann, Simon" w:date="2025-08-29T12:28:00Z">
              <w:rPr>
                <w:lang w:val="en-US"/>
              </w:rPr>
            </w:rPrChange>
          </w:rPr>
          <w:t>s</w:t>
        </w:r>
      </w:ins>
      <w:r w:rsidR="3775BB1F" w:rsidRPr="006C71FD">
        <w:rPr>
          <w:color w:val="F79646" w:themeColor="accent6"/>
          <w:lang w:val="en-US"/>
          <w:rPrChange w:id="212" w:author="Hellmann, Simon" w:date="2025-08-29T12:28:00Z">
            <w:rPr>
              <w:lang w:val="en-US"/>
            </w:rPr>
          </w:rPrChange>
        </w:rPr>
        <w:t xml:space="preserve"> </w:t>
      </w:r>
      <w:ins w:id="213" w:author="Hellmann, Simon" w:date="2025-08-29T12:27:00Z">
        <w:r w:rsidR="006C71FD" w:rsidRPr="006C71FD">
          <w:rPr>
            <w:color w:val="F79646" w:themeColor="accent6"/>
            <w:lang w:val="en-US"/>
            <w:rPrChange w:id="214" w:author="Hellmann, Simon" w:date="2025-08-29T12:28:00Z">
              <w:rPr>
                <w:lang w:val="en-US"/>
              </w:rPr>
            </w:rPrChange>
          </w:rPr>
          <w:t>allowed</w:t>
        </w:r>
      </w:ins>
      <w:ins w:id="215" w:author="Hellmann, Simon" w:date="2025-08-29T12:26:00Z">
        <w:r w:rsidR="006C71FD" w:rsidRPr="006C71FD">
          <w:rPr>
            <w:color w:val="F79646" w:themeColor="accent6"/>
            <w:lang w:val="en-US"/>
            <w:rPrChange w:id="216" w:author="Hellmann, Simon" w:date="2025-08-29T12:28:00Z">
              <w:rPr>
                <w:lang w:val="en-US"/>
              </w:rPr>
            </w:rPrChange>
          </w:rPr>
          <w:t xml:space="preserve"> </w:t>
        </w:r>
      </w:ins>
      <w:ins w:id="217" w:author="Hellmann, Simon" w:date="2025-08-29T12:27:00Z">
        <w:r w:rsidR="006C71FD" w:rsidRPr="006C71FD">
          <w:rPr>
            <w:color w:val="F79646" w:themeColor="accent6"/>
            <w:lang w:val="en-US"/>
            <w:rPrChange w:id="218" w:author="Hellmann, Simon" w:date="2025-08-29T12:28:00Z">
              <w:rPr>
                <w:lang w:val="en-US"/>
              </w:rPr>
            </w:rPrChange>
          </w:rPr>
          <w:t>to</w:t>
        </w:r>
      </w:ins>
      <w:ins w:id="219" w:author="Hellmann, Simon" w:date="2025-08-29T12:25:00Z">
        <w:r w:rsidR="006C71FD" w:rsidRPr="006C71FD">
          <w:rPr>
            <w:color w:val="F79646" w:themeColor="accent6"/>
            <w:lang w:val="en-US"/>
            <w:rPrChange w:id="220" w:author="Hellmann, Simon" w:date="2025-08-29T12:28:00Z">
              <w:rPr>
                <w:lang w:val="en-US"/>
              </w:rPr>
            </w:rPrChange>
          </w:rPr>
          <w:t xml:space="preserve"> successful</w:t>
        </w:r>
      </w:ins>
      <w:ins w:id="221" w:author="Hellmann, Simon" w:date="2025-08-29T12:27:00Z">
        <w:r w:rsidR="006C71FD" w:rsidRPr="006C71FD">
          <w:rPr>
            <w:color w:val="F79646" w:themeColor="accent6"/>
            <w:lang w:val="en-US"/>
            <w:rPrChange w:id="222" w:author="Hellmann, Simon" w:date="2025-08-29T12:28:00Z">
              <w:rPr>
                <w:lang w:val="en-US"/>
              </w:rPr>
            </w:rPrChange>
          </w:rPr>
          <w:t>ly</w:t>
        </w:r>
      </w:ins>
      <w:ins w:id="223" w:author="Hellmann, Simon" w:date="2025-08-29T12:25:00Z">
        <w:r w:rsidR="006C71FD" w:rsidRPr="006C71FD">
          <w:rPr>
            <w:color w:val="F79646" w:themeColor="accent6"/>
            <w:lang w:val="en-US"/>
            <w:rPrChange w:id="224" w:author="Hellmann, Simon" w:date="2025-08-29T12:28:00Z">
              <w:rPr>
                <w:lang w:val="en-US"/>
              </w:rPr>
            </w:rPrChange>
          </w:rPr>
          <w:t xml:space="preserve"> </w:t>
        </w:r>
      </w:ins>
      <w:ins w:id="225" w:author="Hellmann, Simon" w:date="2025-08-29T12:27:00Z">
        <w:r w:rsidR="006C71FD" w:rsidRPr="006C71FD">
          <w:rPr>
            <w:color w:val="F79646" w:themeColor="accent6"/>
            <w:lang w:val="en-US"/>
            <w:rPrChange w:id="226" w:author="Hellmann, Simon" w:date="2025-08-29T12:28:00Z">
              <w:rPr>
                <w:lang w:val="en-US"/>
              </w:rPr>
            </w:rPrChange>
          </w:rPr>
          <w:t xml:space="preserve">identify </w:t>
        </w:r>
      </w:ins>
      <w:ins w:id="227" w:author="Hellmann, Simon" w:date="2025-08-29T12:25:00Z">
        <w:r w:rsidR="006C71FD" w:rsidRPr="006C71FD">
          <w:rPr>
            <w:color w:val="F79646" w:themeColor="accent6"/>
            <w:lang w:val="en-US"/>
            <w:rPrChange w:id="228" w:author="Hellmann, Simon" w:date="2025-08-29T12:28:00Z">
              <w:rPr>
                <w:lang w:val="en-US"/>
              </w:rPr>
            </w:rPrChange>
          </w:rPr>
          <w:t>model parameters</w:t>
        </w:r>
      </w:ins>
      <w:ins w:id="229" w:author="Hellmann, Simon" w:date="2025-08-29T12:26:00Z">
        <w:r w:rsidR="006C71FD" w:rsidRPr="006C71FD">
          <w:rPr>
            <w:color w:val="F79646" w:themeColor="accent6"/>
            <w:lang w:val="en-US"/>
            <w:rPrChange w:id="230" w:author="Hellmann, Simon" w:date="2025-08-29T12:28:00Z">
              <w:rPr>
                <w:lang w:val="en-US"/>
              </w:rPr>
            </w:rPrChange>
          </w:rPr>
          <w:t xml:space="preserve"> </w:t>
        </w:r>
      </w:ins>
      <w:del w:id="231" w:author="Hellmann, Simon" w:date="2025-08-29T12:27:00Z">
        <w:r w:rsidR="3775BB1F" w:rsidRPr="006C71FD" w:rsidDel="006C71FD">
          <w:rPr>
            <w:color w:val="F79646" w:themeColor="accent6"/>
            <w:lang w:val="en-US"/>
            <w:rPrChange w:id="232" w:author="Hellmann, Simon" w:date="2025-08-29T12:28:00Z">
              <w:rPr>
                <w:lang w:val="en-US"/>
              </w:rPr>
            </w:rPrChange>
          </w:rPr>
          <w:delText xml:space="preserve">eased deployment </w:delText>
        </w:r>
      </w:del>
      <w:ins w:id="233" w:author="Hellmann, Simon" w:date="2025-08-29T12:27:00Z">
        <w:r w:rsidR="006C71FD" w:rsidRPr="006C71FD">
          <w:rPr>
            <w:color w:val="F79646" w:themeColor="accent6"/>
            <w:lang w:val="en-US"/>
            <w:rPrChange w:id="234" w:author="Hellmann, Simon" w:date="2025-08-29T12:28:00Z">
              <w:rPr>
                <w:lang w:val="en-US"/>
              </w:rPr>
            </w:rPrChange>
          </w:rPr>
          <w:t xml:space="preserve">even </w:t>
        </w:r>
      </w:ins>
      <w:r w:rsidR="3775BB1F" w:rsidRPr="006C71FD">
        <w:rPr>
          <w:color w:val="F79646" w:themeColor="accent6"/>
          <w:lang w:val="en-US"/>
          <w:rPrChange w:id="235" w:author="Hellmann, Simon" w:date="2025-08-29T12:28:00Z">
            <w:rPr>
              <w:lang w:val="en-US"/>
            </w:rPr>
          </w:rPrChange>
        </w:rPr>
        <w:t>in agricultural settings</w:t>
      </w:r>
      <w:ins w:id="236" w:author="Hellmann, Simon" w:date="2025-08-29T12:27:00Z">
        <w:r w:rsidR="006C71FD" w:rsidRPr="006C71FD">
          <w:rPr>
            <w:color w:val="F79646" w:themeColor="accent6"/>
            <w:lang w:val="en-US"/>
            <w:rPrChange w:id="237" w:author="Hellmann, Simon" w:date="2025-08-29T12:28:00Z">
              <w:rPr>
                <w:lang w:val="en-US"/>
              </w:rPr>
            </w:rPrChange>
          </w:rPr>
          <w:t xml:space="preserve">, </w:t>
        </w:r>
      </w:ins>
      <w:del w:id="238" w:author="Hellmann, Simon" w:date="2025-08-29T12:27:00Z">
        <w:r w:rsidR="00210A81" w:rsidRPr="006C71FD" w:rsidDel="006C71FD">
          <w:rPr>
            <w:color w:val="F79646" w:themeColor="accent6"/>
            <w:lang w:val="en-US"/>
            <w:rPrChange w:id="239" w:author="Hellmann, Simon" w:date="2025-08-29T12:28:00Z">
              <w:rPr>
                <w:lang w:val="en-US"/>
              </w:rPr>
            </w:rPrChange>
          </w:rPr>
          <w:delText xml:space="preserve"> </w:delText>
        </w:r>
      </w:del>
      <w:r w:rsidR="00210A81" w:rsidRPr="006C71FD">
        <w:rPr>
          <w:color w:val="F79646" w:themeColor="accent6"/>
          <w:lang w:val="en-US"/>
          <w:rPrChange w:id="240" w:author="Hellmann, Simon" w:date="2025-08-29T12:28:00Z">
            <w:rPr>
              <w:lang w:val="en-US"/>
            </w:rPr>
          </w:rPrChange>
        </w:rPr>
        <w:t>and</w:t>
      </w:r>
      <w:r w:rsidR="3775BB1F" w:rsidRPr="006C71FD">
        <w:rPr>
          <w:color w:val="F79646" w:themeColor="accent6"/>
          <w:lang w:val="en-US"/>
          <w:rPrChange w:id="241" w:author="Hellmann, Simon" w:date="2025-08-29T12:28:00Z">
            <w:rPr>
              <w:lang w:val="en-US"/>
            </w:rPr>
          </w:rPrChange>
        </w:rPr>
        <w:t xml:space="preserve"> </w:t>
      </w:r>
      <w:del w:id="242" w:author="Hellmann, Simon" w:date="2025-08-29T12:28:00Z">
        <w:r w:rsidR="3775BB1F" w:rsidRPr="006C71FD" w:rsidDel="006C71FD">
          <w:rPr>
            <w:color w:val="F79646" w:themeColor="accent6"/>
            <w:lang w:val="en-US"/>
            <w:rPrChange w:id="243" w:author="Hellmann, Simon" w:date="2025-08-29T12:28:00Z">
              <w:rPr>
                <w:lang w:val="en-US"/>
              </w:rPr>
            </w:rPrChange>
          </w:rPr>
          <w:delText xml:space="preserve">has </w:delText>
        </w:r>
      </w:del>
      <w:ins w:id="244" w:author="Hellmann, Simon" w:date="2025-08-29T12:28:00Z">
        <w:r w:rsidR="006C71FD">
          <w:rPr>
            <w:color w:val="F79646" w:themeColor="accent6"/>
            <w:lang w:val="en-US"/>
          </w:rPr>
          <w:t>have</w:t>
        </w:r>
        <w:r w:rsidR="006C71FD" w:rsidRPr="006C71FD">
          <w:rPr>
            <w:color w:val="F79646" w:themeColor="accent6"/>
            <w:lang w:val="en-US"/>
            <w:rPrChange w:id="245" w:author="Hellmann, Simon" w:date="2025-08-29T12:28:00Z">
              <w:rPr>
                <w:lang w:val="en-US"/>
              </w:rPr>
            </w:rPrChange>
          </w:rPr>
          <w:t xml:space="preserve"> </w:t>
        </w:r>
      </w:ins>
      <w:r w:rsidR="3775BB1F" w:rsidRPr="006C71FD">
        <w:rPr>
          <w:color w:val="F79646" w:themeColor="accent6"/>
          <w:lang w:val="en-US"/>
          <w:rPrChange w:id="246" w:author="Hellmann, Simon" w:date="2025-08-29T12:28:00Z">
            <w:rPr>
              <w:lang w:val="en-US"/>
            </w:rPr>
          </w:rPrChange>
        </w:rPr>
        <w:t xml:space="preserve">been validated in </w:t>
      </w:r>
      <w:del w:id="247" w:author="Hellmann, Simon" w:date="2025-08-28T16:35:00Z">
        <w:r w:rsidR="3775BB1F" w:rsidRPr="006C71FD" w:rsidDel="00464718">
          <w:rPr>
            <w:color w:val="F79646" w:themeColor="accent6"/>
            <w:lang w:val="en-US"/>
            <w:rPrChange w:id="248" w:author="Hellmann, Simon" w:date="2025-08-29T12:28:00Z">
              <w:rPr>
                <w:lang w:val="en-US"/>
              </w:rPr>
            </w:rPrChange>
          </w:rPr>
          <w:delText xml:space="preserve">different </w:delText>
        </w:r>
      </w:del>
      <w:r w:rsidR="00A33CD3" w:rsidRPr="006C71FD">
        <w:rPr>
          <w:color w:val="F79646" w:themeColor="accent6"/>
          <w:lang w:val="en-US"/>
          <w:rPrChange w:id="249" w:author="Hellmann, Simon" w:date="2025-08-29T12:28:00Z">
            <w:rPr>
              <w:lang w:val="en-US"/>
            </w:rPr>
          </w:rPrChange>
        </w:rPr>
        <w:t>lab and full</w:t>
      </w:r>
      <w:r w:rsidR="00663103" w:rsidRPr="006C71FD">
        <w:rPr>
          <w:color w:val="F79646" w:themeColor="accent6"/>
          <w:lang w:val="en-US"/>
          <w:rPrChange w:id="250" w:author="Hellmann, Simon" w:date="2025-08-29T12:28:00Z">
            <w:rPr>
              <w:lang w:val="en-US"/>
            </w:rPr>
          </w:rPrChange>
        </w:rPr>
        <w:t xml:space="preserve"> </w:t>
      </w:r>
      <w:r w:rsidR="00A33CD3" w:rsidRPr="006C71FD">
        <w:rPr>
          <w:color w:val="F79646" w:themeColor="accent6"/>
          <w:lang w:val="en-US"/>
          <w:rPrChange w:id="251" w:author="Hellmann, Simon" w:date="2025-08-29T12:28:00Z">
            <w:rPr>
              <w:lang w:val="en-US"/>
            </w:rPr>
          </w:rPrChange>
        </w:rPr>
        <w:t xml:space="preserve">scale </w:t>
      </w:r>
      <w:del w:id="252" w:author="Hellmann, Simon" w:date="2025-08-28T16:35:00Z">
        <w:r w:rsidR="00FB1691" w:rsidRPr="006C71FD" w:rsidDel="00464718">
          <w:rPr>
            <w:color w:val="F79646" w:themeColor="accent6"/>
            <w:lang w:val="en-US"/>
            <w:rPrChange w:id="253" w:author="Hellmann, Simon" w:date="2025-08-29T12:28:00Z">
              <w:rPr>
                <w:lang w:val="en-US"/>
              </w:rPr>
            </w:rPrChange>
          </w:rPr>
          <w:delText>settings</w:delText>
        </w:r>
        <w:r w:rsidR="00E52B52" w:rsidDel="00464718">
          <w:rPr>
            <w:lang w:val="en-US"/>
          </w:rPr>
          <w:delText xml:space="preserve"> </w:delText>
        </w:r>
      </w:del>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CaWJUZVhLZXkiOiJUaXNvY2NvLjIwMjQi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m90ZXMiOiJQSUk6ICAxODEwIi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HJlZiI6IjkifSx7IiRpZCI6IjI1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jY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jc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I4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zM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M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M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}</w:instrText>
          </w:r>
          <w:r w:rsidR="00E52B52">
            <w:rPr>
              <w:lang w:val="en-US"/>
            </w:rPr>
            <w:fldChar w:fldCharType="separate"/>
          </w:r>
          <w:hyperlink r:id="rId29" w:tooltip="Tisocco, S.; Weinrich, S.; Lyons, G.; Wills, M.; Zhan, X.; Crosson, P. (2024): Application of a simplified ADM1 for full-scale anaerobic co-digestion …" w:history="1">
            <w:r w:rsidR="00E04011">
              <w:rPr>
                <w:lang w:val="en-US"/>
              </w:rPr>
              <w:t>(Tisocco et al., 2024</w:t>
            </w:r>
          </w:hyperlink>
          <w:hyperlink r:id="rId30" w:tooltip="Weinrich, S.; Mauky, E.; Schmidt, T.; Krebs, C.; Liebetrau, J.; Nelles, M. (2021): Systematic simplification of the Anaerobic Digestion Model No. 1 (A…" w:history="1">
            <w:r w:rsidR="00E04011">
              <w:rPr>
                <w:lang w:val="en-US"/>
              </w:rPr>
              <w:t>; Weinrich et al., 2021)</w:t>
            </w:r>
          </w:hyperlink>
          <w:r w:rsidR="00E52B52">
            <w:rPr>
              <w:lang w:val="en-US"/>
            </w:rPr>
            <w:fldChar w:fldCharType="end"/>
          </w:r>
        </w:sdtContent>
      </w:sdt>
      <w:r w:rsidR="227D4B47" w:rsidRPr="227D4B47">
        <w:rPr>
          <w:lang w:val="en-US"/>
        </w:rPr>
        <w:t>.</w:t>
      </w:r>
    </w:p>
    <w:p w14:paraId="6748BA4F" w14:textId="36CBD483"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Content>
          <w:r w:rsidR="005E2A74">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4i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5vdGVzIjoi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4LTMwVDE1OjAxOjA4IiwiUHJvamVjdCI6eyIkcmVmIjoiOCJ9fSwiVXNlTnVtYmVyaW5nVHlwZU9mUGFyZW50RG9jdW1lbnQiOmZhbHNlfV0sIkZvcm1hdHRlZFRleHQiOnsiJGlkIjoiMjAiLCJDb3VudCI6MSwiVGV4dFVuaXRzIjpbeyIkaWQiOiIyMSIsIkZvbnRTdHlsZSI6eyIkaWQiOiIyMiIsIk5ldXRyYWwiOnRydWV9LCJSZWFkaW5nT3JkZXIiOjEsIlRleHQiOiIoRG9ub3NvLUJyYXZvIGV0IGFsLiwgMjAyNSkifV19LCJUYWciOiJDaXRhdmlQbGFjZWhvbGRlciM3MDk0NTk5OC0xMzUwLTQzNmUtOWVkMy05ZjdhMWMwYjA3NTIiLCJUZXh0IjoiKERvbm9zby1CcmF2byBldCBhbC4sIDIwMjUpIiwiV0FJVmVyc2lvbiI6IjYuMTkuMi4xIn0=}</w:instrText>
          </w:r>
          <w:r w:rsidR="005E2A74">
            <w:rPr>
              <w:lang w:val="en-US"/>
            </w:rPr>
            <w:fldChar w:fldCharType="separate"/>
          </w:r>
          <w:hyperlink r:id="rId31" w:tooltip="Donoso-Bravo, A.; Sadino-Riquelme, M. C.; Zorrilla, F.; Hansen, F. (2025): Making waves: Extracting more insights from anaerobic batch tests - a model…" w:history="1">
            <w:r w:rsidR="00E04011">
              <w:rPr>
                <w:lang w:val="en-US"/>
              </w:rPr>
              <w:t>(Donoso-Bravo et al., 2025)</w:t>
            </w:r>
          </w:hyperlink>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Y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3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yO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y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A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zNy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Dc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0OC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FQxNTowMTowOCIsIlByb2plY3QiOnsiJHJlZiI6IjgifX0sIlB1Ymxpc2hlcnMiOlt7IiRyZWYiOiI0Ny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}</w:instrText>
          </w:r>
          <w:r>
            <w:rPr>
              <w:lang w:val="en-US"/>
            </w:rPr>
            <w:fldChar w:fldCharType="separate"/>
          </w:r>
          <w:hyperlink r:id="rId32" w:tooltip="Jimenez, J.; Latrille, E.; Harmand, J.; Robles, A.; Ferrer, J.; Steyer, J.-P. (2015): Instrumentation and control of anaerobic digestion processes. Re…" w:history="1">
            <w:r w:rsidR="00E04011">
              <w:rPr>
                <w:lang w:val="en-US"/>
              </w:rPr>
              <w:t>(Jimenez et al., 2015</w:t>
            </w:r>
          </w:hyperlink>
          <w:hyperlink r:id="rId33" w:tooltip="Lübken, M.; Kosse, P.; Koch, K.; Gehring, T.; Wichern, M. (2015): Influent Fractionation for Modeling Continuous Anaerobic Digestion Processes. In Güb…" w:history="1">
            <w:r w:rsidR="00E04011">
              <w:rPr>
                <w:lang w:val="en-US"/>
              </w:rPr>
              <w:t>; Lübken et al., 2015)</w:t>
            </w:r>
          </w:hyperlink>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4LTMwVDE1OjAxOjA4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xY2FmYmU4My1iNjMwLTQ3Y2EtYmEyYi1mNTYyYTRjNmU1ODQiLCJUZXh0IjoiKExpZWJldHJhdSBhbmQgUGZlaWZmZXIsIDIwMjApIiwiV0FJVmVyc2lvbiI6IjYuMTkuMi4xIn0=}</w:instrText>
          </w:r>
          <w:r>
            <w:rPr>
              <w:lang w:val="en-US"/>
            </w:rPr>
            <w:fldChar w:fldCharType="separate"/>
          </w:r>
          <w:hyperlink r:id="rId34" w:tooltip="Liebetrau, J.; Pfeiffer, D. (Eds.) (2020): Collection of Methods for Biogas. Methods to determine parameters for analysis purposes and parameters that…" w:history="1">
            <w:r w:rsidR="00E04011">
              <w:rPr>
                <w:lang w:val="en-US"/>
              </w:rPr>
              <w:t>(Liebetrau and Pfeiffer, 2020)</w:t>
            </w:r>
          </w:hyperlink>
          <w:r>
            <w:rPr>
              <w:lang w:val="en-US"/>
            </w:rPr>
            <w:fldChar w:fldCharType="end"/>
          </w:r>
        </w:sdtContent>
      </w:sdt>
      <w:r w:rsidRPr="00EB4FE6">
        <w:rPr>
          <w:lang w:val="en-US"/>
        </w:rPr>
        <w:t>.</w:t>
      </w:r>
      <w:r w:rsidR="00A87DFC" w:rsidRPr="00A87DFC">
        <w:rPr>
          <w:lang w:val="en-US"/>
        </w:rPr>
        <w:t xml:space="preserve"> </w:t>
      </w:r>
      <w:r w:rsidR="00A87DFC">
        <w:rPr>
          <w:lang w:val="en-US"/>
        </w:rPr>
        <w:t>Further</w:t>
      </w:r>
      <w:del w:id="254" w:author="Hellmann, Simon" w:date="2025-08-28T16:36:00Z">
        <w:r w:rsidR="00A87DFC" w:rsidDel="00DD73B1">
          <w:rPr>
            <w:lang w:val="en-US"/>
          </w:rPr>
          <w:delText>more</w:delText>
        </w:r>
      </w:del>
      <w:r w:rsidR="00A87DFC">
        <w:rPr>
          <w:lang w:val="en-US"/>
        </w:rPr>
        <w:t xml:space="preserv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xml:space="preserve">, </w:t>
      </w:r>
      <w:del w:id="255" w:author="Hellmann, Simon" w:date="2025-08-28T16:36:00Z">
        <w:r w:rsidR="00F41675" w:rsidDel="00DD73B1">
          <w:rPr>
            <w:lang w:val="en-US"/>
          </w:rPr>
          <w:delText xml:space="preserve">because </w:delText>
        </w:r>
      </w:del>
      <w:ins w:id="256" w:author="Hellmann, Simon" w:date="2025-08-28T16:36:00Z">
        <w:r w:rsidR="00DD73B1">
          <w:rPr>
            <w:lang w:val="en-US"/>
          </w:rPr>
          <w:t xml:space="preserve">as </w:t>
        </w:r>
      </w:ins>
      <w:r w:rsidR="00F41675">
        <w:rPr>
          <w:lang w:val="en-US"/>
        </w:rPr>
        <w:t>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FQxNTowMT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BUMTU6MDE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hyperlink r:id="rId35" w:tooltip="Lübken, M.; Kosse, P.; Koch, K.; Gehring, T.; Wichern, M. (2015): Influent Fractionation for Modeling Continuous Anaerobic Digestion Processes. In Güb…" w:history="1">
            <w:r w:rsidR="00E04011">
              <w:rPr>
                <w:lang w:val="en-US"/>
              </w:rPr>
              <w:t>(Lübken et al., 2015)</w:t>
            </w:r>
          </w:hyperlink>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 xml:space="preserve">degradability is </w:t>
      </w:r>
      <w:del w:id="257" w:author="Hellmann, Simon" w:date="2025-08-28T16:36:00Z">
        <w:r w:rsidRPr="00EB4FE6" w:rsidDel="00DD73B1">
          <w:rPr>
            <w:lang w:val="en-US"/>
          </w:rPr>
          <w:delText xml:space="preserve">by assessing </w:delText>
        </w:r>
      </w:del>
      <w:ins w:id="258" w:author="Hellmann, Simon" w:date="2025-08-28T16:36:00Z">
        <w:r w:rsidR="00DD73B1">
          <w:rPr>
            <w:lang w:val="en-US"/>
          </w:rPr>
          <w:t xml:space="preserve">to assess </w:t>
        </w:r>
      </w:ins>
      <w:r w:rsidRPr="00EB4FE6">
        <w:rPr>
          <w:lang w:val="en-US"/>
        </w:rPr>
        <w:t xml:space="preserve">the substrate's biochemical methane potential (BMP) </w:t>
      </w:r>
      <w:del w:id="259" w:author="Hellmann, Simon" w:date="2025-08-28T16:36:00Z">
        <w:r w:rsidRPr="00EB4FE6" w:rsidDel="00DD73B1">
          <w:rPr>
            <w:lang w:val="en-US"/>
          </w:rPr>
          <w:delText xml:space="preserve">through </w:delText>
        </w:r>
      </w:del>
      <w:ins w:id="260" w:author="Hellmann, Simon" w:date="2025-08-28T16:36:00Z">
        <w:r w:rsidR="00DD73B1">
          <w:rPr>
            <w:lang w:val="en-US"/>
          </w:rPr>
          <w:t xml:space="preserve">in </w:t>
        </w:r>
      </w:ins>
      <w:r w:rsidRPr="00EB4FE6">
        <w:rPr>
          <w:lang w:val="en-US"/>
        </w:rPr>
        <w:t>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yN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jY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I3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4OS9mZW5yZy4yMDIwLjAwMDYzIiwiVXJpU3RyaW5nIjoiaHR0cHM6Ly9kb2kub3JnLzEwLjMzODkvZmVucmcuMjAyMC4wMDA2My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}</w:instrText>
          </w:r>
          <w:r>
            <w:rPr>
              <w:lang w:val="en-US"/>
            </w:rPr>
            <w:fldChar w:fldCharType="separate"/>
          </w:r>
          <w:hyperlink r:id="rId36" w:tooltip="Dandikas, V.; Heuwinkel, H.; Lichti, F.; Eckl, T.; Drewes, J. E.; Koch, K. (2018): Correlation between hydrolysis rate constant and chemical compositi…" w:history="1">
            <w:r w:rsidR="00E04011">
              <w:rPr>
                <w:lang w:val="en-US"/>
              </w:rPr>
              <w:t>(Dandikas et al., 2018</w:t>
            </w:r>
          </w:hyperlink>
          <w:hyperlink r:id="rId37" w:tooltip="Koch, K.; Hafner, S. D.; Weinrich, S.; Astals, S.; Holliger, C. (2020): Power and Limitations of Biochemical Methane Potential (BMP) Tests. Frontiers …" w:history="1">
            <w:r w:rsidR="00E04011">
              <w:rPr>
                <w:lang w:val="en-US"/>
              </w:rPr>
              <w:t>; Koch et al., 2020)</w:t>
            </w:r>
          </w:hyperlink>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m90ZXMiOiJQSUk6ICB3MTIwNjE3NTIi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C0zMFQxNTowMTowOCIsIlByb2plY3QiOnsiJHJlZiI6IjgifX0sIlVzZU51bWJlcmluZ1R5cGVPZlBhcmVudERvY3VtZW50IjpmYWxzZX1dLCJGb3JtYXR0ZWRUZXh0Ijp7IiRpZCI6IjE3IiwiQ291bnQiOjEsIlRleHRVbml0cyI6W3siJGlkIjoiMTgiLCJGb250U3R5bGUiOnsiJGlkIjoiMTkiLCJOZXV0cmFsIjp0cnVlfSwiUmVhZGluZ09yZGVyIjoxLCJUZXh0IjoiKEhhZm5lciBldCBhbC4sIDIwMjApIn1dfSwiVGFnIjoiQ2l0YXZpUGxhY2Vob2xkZXIjMDcxZTJiYjItMjRjYS00ZTVmLWJmNWItNDZmZDIzOTgyMjdkIiwiVGV4dCI6IihIYWZuZXIgZXQgYWwuLCAyMDIwKSIsIldBSVZlcnNpb24iOiI2LjE5LjIuMSJ9}</w:instrText>
          </w:r>
          <w:r>
            <w:rPr>
              <w:lang w:val="en-US"/>
            </w:rPr>
            <w:fldChar w:fldCharType="separate"/>
          </w:r>
          <w:hyperlink r:id="rId38" w:tooltip="Hafner, S. D.; Fruteau de Laclos, H.; Koch, K.; Holliger, C. (2020): Improving Inter-Laboratory Reproducibility in Measurement of Biochemical Methane …" w:history="1">
            <w:r w:rsidR="00E04011">
              <w:rPr>
                <w:lang w:val="en-US"/>
              </w:rPr>
              <w:t>(Hafner et al., 2020)</w:t>
            </w:r>
          </w:hyperlink>
          <w:r>
            <w:rPr>
              <w:lang w:val="en-US"/>
            </w:rPr>
            <w:fldChar w:fldCharType="end"/>
          </w:r>
        </w:sdtContent>
      </w:sdt>
      <w:r w:rsidRPr="00EB4FE6">
        <w:rPr>
          <w:lang w:val="en-US"/>
        </w:rPr>
        <w:t>. Moreover, in full</w:t>
      </w:r>
      <w:r w:rsidR="00663103">
        <w:rPr>
          <w:lang w:val="en-US"/>
        </w:rPr>
        <w:t xml:space="preserve"> </w:t>
      </w:r>
      <w:r w:rsidRPr="00EB4FE6">
        <w:rPr>
          <w:lang w:val="en-US"/>
        </w:rPr>
        <w:t>scale</w:t>
      </w:r>
      <w:del w:id="261" w:author="Hellmann, Simon" w:date="2025-08-28T16:37:00Z">
        <w:r w:rsidRPr="00EB4FE6" w:rsidDel="00DD73B1">
          <w:rPr>
            <w:lang w:val="en-US"/>
          </w:rPr>
          <w:delText xml:space="preserve"> </w:delText>
        </w:r>
        <w:r w:rsidR="00DE6DC8" w:rsidDel="00DD73B1">
          <w:rPr>
            <w:lang w:val="en-US"/>
          </w:rPr>
          <w:delText xml:space="preserve">AD </w:delText>
        </w:r>
        <w:r w:rsidRPr="00EB4FE6" w:rsidDel="00DD73B1">
          <w:rPr>
            <w:lang w:val="en-US"/>
          </w:rPr>
          <w:delText>operation</w:delText>
        </w:r>
      </w:del>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w:t>
      </w:r>
      <w:ins w:id="262" w:author="Hellmann, Simon" w:date="2025-08-30T16:39:00Z">
        <w:r w:rsidR="00041583">
          <w:rPr>
            <w:lang w:val="en-US"/>
          </w:rPr>
          <w:t xml:space="preserve">, </w:t>
        </w:r>
      </w:ins>
      <w:del w:id="263" w:author="Hellmann, Simon" w:date="2025-08-30T16:39:00Z">
        <w:r w:rsidRPr="00EB4FE6" w:rsidDel="00041583">
          <w:rPr>
            <w:lang w:val="en-US"/>
          </w:rPr>
          <w:delText xml:space="preserve"> (</w:delText>
        </w:r>
      </w:del>
      <w:r w:rsidRPr="00EB4FE6">
        <w:rPr>
          <w:lang w:val="en-US"/>
        </w:rPr>
        <w:t xml:space="preserve">especially for </w:t>
      </w:r>
      <w:r w:rsidR="00F41675">
        <w:rPr>
          <w:lang w:val="en-US"/>
        </w:rPr>
        <w:t xml:space="preserve">energy crop </w:t>
      </w:r>
      <w:r w:rsidRPr="00EB4FE6">
        <w:rPr>
          <w:lang w:val="en-US"/>
        </w:rPr>
        <w:t>silages and manure</w:t>
      </w:r>
      <w:del w:id="264" w:author="Hellmann, Simon" w:date="2025-08-30T16:39:00Z">
        <w:r w:rsidRPr="00EB4FE6" w:rsidDel="00041583">
          <w:rPr>
            <w:lang w:val="en-US"/>
          </w:rPr>
          <w:delText>)</w:delText>
        </w:r>
      </w:del>
      <w:r w:rsidRPr="00EB4FE6">
        <w:rPr>
          <w:lang w:val="en-US"/>
        </w:rPr>
        <w:t xml:space="preserv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wVDE1OjAxOjA4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0MS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NDIiLCIkdHlwZSI6IlN3aXNzQWNhZGVtaWMuQ2l0YXZpLkxpbmtlZFJlc291cmNlLCBTd2lzc0FjYWRlbWljLkNpdGF2aSIsIkxpbmtlZFJlc291cmNlVHlwZSI6MSwiVXJpU3RyaW5nIjoiQmF1ZXIgMjAxNSAtIEJpb2dhcyBTY2llbmNlIGFuZCBUZWNobm9sb2d5LmpwZy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0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1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Y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3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CJ9XSwiSGFzTGFiZWwxIjpmYWxzZSwiSGFzTGFiZWwyIjpmYWxzZSwiSXNibiI6Ijk3ODMzMTkyMTk5MzYi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FQxNTowMTowO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BUMTU6MDE6MDg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hyperlink r:id="rId39" w:tooltip="Fisgativa, H.; Zennaro, B.; Charnier, C.; Richard, C.; Accarion, G.; Béline, F. (2020): Comprehensive determination of input state variables dataset r…" w:history="1">
            <w:r w:rsidR="00E04011">
              <w:rPr>
                <w:lang w:val="en-US"/>
              </w:rPr>
              <w:t>(Fisgativa et al., 2020</w:t>
            </w:r>
          </w:hyperlink>
          <w:hyperlink r:id="rId40" w:tooltip="Lübken, M.; Kosse, P.; Koch, K.; Gehring, T.; Wichern, M. (2015): Influent Fractionation for Modeling Continuous Anaerobic Digestion Processes. In Güb…" w:history="1">
            <w:r w:rsidR="00E04011">
              <w:rPr>
                <w:lang w:val="en-US"/>
              </w:rPr>
              <w:t>; Lübken et al., 2015)</w:t>
            </w:r>
          </w:hyperlink>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m90ZXMiOiJXZWlucmljaCwgU8O2cmVuIChWZXJmYXNzZXJJbilcclxuU2Now6RmZXIsIEZyYW56aXNrYSAoVmVyZmFzc2VySW4pXHJcbkxpZWJldHJhdSwgSmFuIChWZXJmYXNzZXJJbilcclxuQm9jaG1hbm4sIEfDvG50aGVyIChWZXJmYXNzZXJJbilcclxuQmFpZXIsIFVycyAoTWl0d2lya2VuZGVSKVxyXG5NdXJwaHksIEplcnJ5IEQuIChNaXR3aXJrZW5kZVIpIi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hyperlink r:id="rId41" w:tooltip="Weinrich, S.; Schäfer, F. et al. (Eds.) (2018): Value of batch tests for biogas potential analysis. Method comparison and challenges of substrate and …" w:history="1">
            <w:r w:rsidR="00E04011">
              <w:rPr>
                <w:lang w:val="en-US"/>
              </w:rPr>
              <w:t>(Weinrich et al., 2018)</w:t>
            </w:r>
          </w:hyperlink>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ins w:id="265" w:author="Hellmann, Simon" w:date="2025-08-28T16:38:00Z">
        <w:r w:rsidR="00DD73B1">
          <w:rPr>
            <w:lang w:val="en-US"/>
          </w:rPr>
          <w:t>ties of</w:t>
        </w:r>
      </w:ins>
      <w:r w:rsidR="00E92616">
        <w:rPr>
          <w:lang w:val="en-US"/>
        </w:rPr>
        <w:t xml:space="preserve"> influent concentrations are </w:t>
      </w:r>
      <w:r w:rsidR="00772987">
        <w:rPr>
          <w:lang w:val="en-US"/>
        </w:rPr>
        <w:t xml:space="preserve">thus </w:t>
      </w:r>
      <w:del w:id="266" w:author="Hellmann, Simon" w:date="2025-08-28T16:38:00Z">
        <w:r w:rsidR="00E92616" w:rsidDel="00DD73B1">
          <w:rPr>
            <w:lang w:val="en-US"/>
          </w:rPr>
          <w:delText xml:space="preserve">modeled as a </w:delText>
        </w:r>
        <w:r w:rsidR="00772987" w:rsidDel="00DD73B1">
          <w:rPr>
            <w:lang w:val="en-US"/>
          </w:rPr>
          <w:delText>consequence</w:delText>
        </w:r>
      </w:del>
      <w:ins w:id="267" w:author="Hellmann, Simon" w:date="2025-08-28T16:38:00Z">
        <w:r w:rsidR="00DD73B1">
          <w:rPr>
            <w:lang w:val="en-US"/>
          </w:rPr>
          <w:t>estimated based on</w:t>
        </w:r>
      </w:ins>
      <w:del w:id="268" w:author="Hellmann, Simon" w:date="2025-08-28T16:38:00Z">
        <w:r w:rsidR="00772987" w:rsidDel="00DD73B1">
          <w:rPr>
            <w:lang w:val="en-US"/>
          </w:rPr>
          <w:delText xml:space="preserve"> </w:delText>
        </w:r>
        <w:r w:rsidR="00E92616" w:rsidDel="00DD73B1">
          <w:rPr>
            <w:lang w:val="en-US"/>
          </w:rPr>
          <w:delText>of</w:delText>
        </w:r>
      </w:del>
      <w:r w:rsidR="00E92616">
        <w:rPr>
          <w:lang w:val="en-US"/>
        </w:rPr>
        <w:t xml:space="preserve"> underlying measurement uncertainties</w:t>
      </w:r>
      <w:r w:rsidRPr="00EB4FE6">
        <w:rPr>
          <w:lang w:val="en-US"/>
        </w:rPr>
        <w:t>.</w:t>
      </w:r>
      <w:r w:rsidR="00862EB9">
        <w:rPr>
          <w:lang w:val="en-US"/>
        </w:rPr>
        <w:t xml:space="preserve"> </w:t>
      </w:r>
      <w:r w:rsidR="42E16D65" w:rsidRPr="42E16D65">
        <w:rPr>
          <w:lang w:val="en-US"/>
        </w:rPr>
        <w:t xml:space="preserve">These uncertainties </w:t>
      </w:r>
      <w:del w:id="269" w:author="Hellmann, Simon" w:date="2025-08-28T16:39:00Z">
        <w:r w:rsidR="00731F6D" w:rsidDel="00DD73B1">
          <w:rPr>
            <w:lang w:val="en-US"/>
          </w:rPr>
          <w:delText>diminish</w:delText>
        </w:r>
        <w:r w:rsidR="00772987" w:rsidRPr="42E16D65" w:rsidDel="00DD73B1">
          <w:rPr>
            <w:lang w:val="en-US"/>
          </w:rPr>
          <w:delText xml:space="preserve"> </w:delText>
        </w:r>
        <w:r w:rsidR="42E16D65" w:rsidRPr="42E16D65" w:rsidDel="00DD73B1">
          <w:rPr>
            <w:lang w:val="en-US"/>
          </w:rPr>
          <w:delText xml:space="preserve">the confidence in resulting model inputs </w:delText>
        </w:r>
        <w:r w:rsidR="003F69AA" w:rsidDel="00DD73B1">
          <w:rPr>
            <w:lang w:val="en-US"/>
          </w:rPr>
          <w:delText xml:space="preserve">and </w:delText>
        </w:r>
      </w:del>
      <w:r w:rsidR="003F69AA">
        <w:rPr>
          <w:lang w:val="en-US"/>
        </w:rPr>
        <w:t xml:space="preserve">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TaGVsbG1hbm4iLCJJZCI6IjcxNmY0ODgxLWY0MGQtNGZmZi1iZWVjLTNiYWRiMTg2NDA5ZSIsIk1vZGlmaWVkT24iOiIyMDI1LTA4LTMwVDE1OjAxOjA4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JpYlRlWEtleSI6IlRpc29jY28uMjAyNCI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b3RlcyI6IlBJSTogIDE4MTAi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}</w:instrText>
          </w:r>
          <w:r w:rsidR="00761FF0">
            <w:rPr>
              <w:lang w:val="en-US"/>
            </w:rPr>
            <w:fldChar w:fldCharType="separate"/>
          </w:r>
          <w:hyperlink r:id="rId42" w:tooltip="Gehring, T.; Lübken, M.; Koch, K.; Wichern, M. (2013): ADM1 simulation of the thermophilic mono-fermentation of maize silage – Use of an uncertainty a…" w:history="1">
            <w:r w:rsidR="00E04011">
              <w:rPr>
                <w:lang w:val="en-US"/>
              </w:rPr>
              <w:t>(Gehring et al., 2013</w:t>
            </w:r>
          </w:hyperlink>
          <w:hyperlink r:id="rId43" w:tooltip="Tisocco, S.; Weinrich, S.; Lyons, G.; Wills, M.; Zhan, X.; Crosson, P. (2024): Application of a simplified ADM1 for full-scale anaerobic co-digestion …" w:history="1">
            <w:r w:rsidR="00E04011">
              <w:rPr>
                <w:lang w:val="en-US"/>
              </w:rPr>
              <w:t>; Tisocco et al., 2024)</w:t>
            </w:r>
          </w:hyperlink>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GVhYTkyNDAtOTg3Zi00NDlmLTk5ZDUtODhmYTA0ZjhiMTgwIiwiVGV4dCI6IihLZWdsIGV0IGFsLiwgMjAyNSkiLCJXQUlWZXJzaW9uIjoiNi4xOS4yLjEifQ==}</w:instrText>
          </w:r>
          <w:r w:rsidR="000805ED">
            <w:rPr>
              <w:lang w:val="en-US"/>
            </w:rPr>
            <w:fldChar w:fldCharType="separate"/>
          </w:r>
          <w:hyperlink r:id="rId44" w:tooltip="Kegl, T.; Torres Jiménez, E.; Kegl, B.; Kovač Kralj, A.; Kegl, M. (2025): Modeling and optimization of anaerobic digestion technology: Current status …" w:history="1">
            <w:r w:rsidR="00E04011">
              <w:rPr>
                <w:lang w:val="en-US"/>
              </w:rPr>
              <w:t>(Kegl et al., 2025)</w:t>
            </w:r>
          </w:hyperlink>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36EC2721"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ins w:id="270" w:author="Hellmann, Simon" w:date="2025-08-28T17:13:00Z">
        <w:r w:rsidR="001B4E5E">
          <w:rPr>
            <w:lang w:val="en-US"/>
          </w:rPr>
          <w:t xml:space="preserve"> </w:t>
        </w:r>
      </w:ins>
      <w:customXmlInsRangeStart w:id="271" w:author="Hellmann, Simon" w:date="2025-08-28T17:13:00Z"/>
      <w:sdt>
        <w:sdtPr>
          <w:rPr>
            <w:lang w:val="en-US"/>
          </w:rPr>
          <w:alias w:val="To edit, see citavi.com/edit"/>
          <w:tag w:val="CitaviPlaceholder#b17b42d6-0b75-4970-813d-3ed37fcf19df"/>
          <w:id w:val="-1334457887"/>
          <w:placeholder>
            <w:docPart w:val="DefaultPlaceholder_-1854013440"/>
          </w:placeholder>
        </w:sdtPr>
        <w:sdtContent>
          <w:customXmlInsRangeEnd w:id="271"/>
          <w:ins w:id="272" w:author="Hellmann, Simon" w:date="2025-08-28T17:13:00Z">
            <w:r w:rsidR="001B4E5E">
              <w:rPr>
                <w:lang w:val="en-US"/>
              </w:rPr>
              <w:fldChar w:fldCharType="begin"/>
            </w:r>
          </w:ins>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JpYlRlWEtleSI6IkdhaWRhMjAxNyI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FQxNTowMTowOC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zM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}</w:instrText>
          </w:r>
          <w:r w:rsidR="001B4E5E">
            <w:rPr>
              <w:lang w:val="en-US"/>
            </w:rPr>
            <w:fldChar w:fldCharType="separate"/>
          </w:r>
          <w:hyperlink r:id="rId45" w:tooltip="Gaida, D.; Wolf, C.; Bongards, M. (2017): Feed control of anaerobic digestion processes for renewable energy production. Renewable and Sustainable Ene…" w:history="1">
            <w:r w:rsidR="00E04011">
              <w:rPr>
                <w:lang w:val="en-US"/>
              </w:rPr>
              <w:t>(Gaida et al., 2017</w:t>
            </w:r>
          </w:hyperlink>
          <w:hyperlink r:id="rId46" w:tooltip="Mendiola-Rodriguez, T. A.; Ricardez-Sandoval, L. A. (2022): Robust control for anaerobic digestion systems of Tequila vinasses under uncertainty: A De…" w:history="1">
            <w:r w:rsidR="00E04011">
              <w:rPr>
                <w:lang w:val="en-US"/>
              </w:rPr>
              <w:t>; Mendiola-Rodriguez and Ricardez-Sandoval, 2022)</w:t>
            </w:r>
          </w:hyperlink>
          <w:ins w:id="273" w:author="Hellmann, Simon" w:date="2025-08-28T17:13:00Z">
            <w:r w:rsidR="001B4E5E">
              <w:rPr>
                <w:lang w:val="en-US"/>
              </w:rPr>
              <w:fldChar w:fldCharType="end"/>
            </w:r>
          </w:ins>
          <w:customXmlInsRangeStart w:id="274" w:author="Hellmann, Simon" w:date="2025-08-28T17:13:00Z"/>
        </w:sdtContent>
      </w:sdt>
      <w:customXmlInsRangeEnd w:id="274"/>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JpYlRlWEtleSI6IkdhaWRhMjAxNyI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FQxNTowMTowO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hyperlink r:id="rId47" w:tooltip="Gaida, D.; Wolf, C.; Bongards, M. (2017): Feed control of anaerobic digestion processes for renewable energy production. Renewable and Sustainable Ene…" w:history="1">
            <w:r w:rsidR="00E04011">
              <w:rPr>
                <w:lang w:val="en-US"/>
              </w:rPr>
              <w:t>(Gaida et al., 2017)</w:t>
            </w:r>
          </w:hyperlink>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wastewater treatment plants</w:t>
      </w:r>
      <w:ins w:id="275" w:author="Hellmann, Simon" w:date="2025-08-30T15:50:00Z">
        <w:r w:rsidR="001718DF">
          <w:rPr>
            <w:lang w:val="en-US"/>
          </w:rPr>
          <w:t xml:space="preserve"> </w:t>
        </w:r>
      </w:ins>
      <w:customXmlInsRangeStart w:id="276" w:author="Hellmann, Simon" w:date="2025-08-30T16:24:00Z"/>
      <w:sdt>
        <w:sdtPr>
          <w:rPr>
            <w:lang w:val="en-US"/>
          </w:rPr>
          <w:alias w:val="To edit, see citavi.com/edit"/>
          <w:tag w:val="CitaviPlaceholder#9a94ab48-2022-49ee-915c-39c94f16e381"/>
          <w:id w:val="-1052383767"/>
          <w:placeholder>
            <w:docPart w:val="DefaultPlaceholder_-1854013440"/>
          </w:placeholder>
        </w:sdtPr>
        <w:sdtContent>
          <w:customXmlInsRangeEnd w:id="276"/>
          <w:ins w:id="277" w:author="Hellmann, Simon" w:date="2025-08-30T16:24:00Z">
            <w:r w:rsidR="00AA6AD1">
              <w:rPr>
                <w:lang w:val="en-US"/>
              </w:rPr>
              <w:fldChar w:fldCharType="begin"/>
            </w:r>
          </w:ins>
          <w:r w:rsidR="00AA6AD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BUMTU6MDE6MDgiLCJQcm9qZWN0Ijp7IiRyZWYiOiI4In19LCJVc2VOdW1iZXJpbmdUeXBlT2ZQYXJlbnREb2N1bWVudCI6ZmFsc2V9LHsiJGlkIjoiMTgiLCIkdHlwZSI6IlN3aXNzQWNhZGVtaWMuQ2l0YXZpLkNpdGF0aW9ucy5Xb3JkUGxhY2Vob2xkZXJFbnRyeSwgU3dpc3NBY2FkZW1pYy5DaXRhdmkiLCJJZCI6IjBiMzgyOWZhLTFjYjItNDRlYy04MmM2LTkyNTNkYmVkYTAyMCIsIlJhbmdlU3RhcnQiOjI1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zMC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}</w:instrText>
          </w:r>
          <w:r w:rsidR="00AA6AD1">
            <w:rPr>
              <w:lang w:val="en-US"/>
            </w:rPr>
            <w:fldChar w:fldCharType="separate"/>
          </w:r>
          <w:hyperlink r:id="rId48" w:tooltip="Piceno-Díaz, E. R.; Ricardez-Sandoval, L. A.; Gutierrez-Limon, M. A.; Méndez-Acosta, H. O.; Puebla, H. (2020): Robust Nonlinear Model Predictive Contr…" w:history="1">
            <w:r w:rsidR="00E04011">
              <w:rPr>
                <w:lang w:val="en-US"/>
              </w:rPr>
              <w:t>(Piceno-Díaz et al., 2020</w:t>
            </w:r>
          </w:hyperlink>
          <w:hyperlink r:id="rId49" w:tooltip="Kil, H.; Li, D.; Xi, Y.; Li, J. (2017): Model predictive control with on-line model identification for anaerobic digestion processes. Biochemical Engi…" w:history="1">
            <w:r w:rsidR="00E04011">
              <w:rPr>
                <w:lang w:val="en-US"/>
              </w:rPr>
              <w:t>; Kil et al., 2017)</w:t>
            </w:r>
          </w:hyperlink>
          <w:ins w:id="278" w:author="Hellmann, Simon" w:date="2025-08-30T16:24:00Z">
            <w:r w:rsidR="00AA6AD1">
              <w:rPr>
                <w:lang w:val="en-US"/>
              </w:rPr>
              <w:fldChar w:fldCharType="end"/>
            </w:r>
          </w:ins>
          <w:customXmlInsRangeStart w:id="279" w:author="Hellmann, Simon" w:date="2025-08-30T16:24:00Z"/>
        </w:sdtContent>
      </w:sdt>
      <w:customXmlInsRangeEnd w:id="279"/>
      <w:del w:id="280" w:author="Hellmann, Simon" w:date="2025-08-30T15:50:00Z">
        <w:r w:rsidDel="001718DF">
          <w:rPr>
            <w:lang w:val="en-US"/>
          </w:rPr>
          <w:delText xml:space="preserve"> </w:delText>
        </w:r>
      </w:del>
      <w:customXmlDelRangeStart w:id="281" w:author="Hellmann, Simon" w:date="2025-08-30T15:50:00Z"/>
      <w:sdt>
        <w:sdtPr>
          <w:rPr>
            <w:lang w:val="en-US"/>
          </w:rPr>
          <w:alias w:val="To edit, see citavi.com/edit"/>
          <w:tag w:val="CitaviPlaceholder#d7ecc183-ec89-43bd-989a-26d8efa14116"/>
          <w:id w:val="1329332962"/>
          <w:placeholder>
            <w:docPart w:val="3EA5A4CD95724148AE913F9148AD2712"/>
          </w:placeholder>
        </w:sdtPr>
        <w:sdtContent>
          <w:customXmlDelRangeEnd w:id="281"/>
          <w:del w:id="282" w:author="Hellmann, Simon" w:date="2025-08-30T15:50:00Z">
            <w:r w:rsidR="00E23229" w:rsidDel="001718DF">
              <w:rPr>
                <w:lang w:val="en-US"/>
              </w:rPr>
              <w:fldChar w:fldCharType="begin"/>
            </w:r>
            <w:r w:rsidR="00A551DA" w:rsidDel="001718DF">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HI5MDcxMTUz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zM5MC9wcjkwNzExNTMiLCJVcmlTdHJpbmciOiJodHRwczovL2RvaS5vcmcvMTAuMzM5MC9wcjkwNzExN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mZmlsaWF0aW9uIjoiRGVwYXJ0YW1lbnRvIGRlIEluZ2VuaWVyw61hIFF1w61taWNhLCBDVUNFSeKIklVuaXZlcnNpZGFkIGRlIEd1YWRhbGFqYXJhLCBCbHZkLiBNLiBHYXJjw61hIEJhcnJhZ8OhbiAxNDUxLCBDLlAuIDQ0NDMwIEd1YWRhbGFqYXJhLCBKYWwsIE3DqXhpY28sIGFuZCBJTlJBLCBVUjA1MCwgTGFib3JhdG9pcmUgZGUgQmlvdGVjaG5vbG9naWUgZGUgbOKAmUVudmlyb25uZW1lbnQsIEF2ZW51ZSBkZXMgRXRhbmdzLCBOYXJib25uZSwgRi0xMTEwMCwgRnJhbmNlIi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gtMzBUMTU6MDE6MDg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delInstrText>
            </w:r>
            <w:r w:rsidR="00E23229" w:rsidDel="001718DF">
              <w:rPr>
                <w:lang w:val="en-US"/>
              </w:rPr>
              <w:fldChar w:fldCharType="separate"/>
            </w:r>
          </w:del>
          <w:r w:rsidR="00E04011">
            <w:rPr>
              <w:lang w:val="en-US"/>
            </w:rPr>
            <w:t>(Alcaraz-González et al., 2021; Méndez-Acosta et al., 2008)</w:t>
          </w:r>
          <w:hyperlink r:id="rId50" w:tooltip="Alcaraz-González, V.; Fregoso-Sánchez, F. A.; González-Alvarez, V.; Steyer, J.-P. (2021): Multivariable Robust Regulation of Alkalinities in Continuou…" w:history="1">
            <w:r w:rsidR="00E04011">
              <w:rPr>
                <w:lang w:val="en-US"/>
              </w:rPr>
              <w:t>(Alcaraz-González et al., 2021</w:t>
            </w:r>
          </w:hyperlink>
          <w:hyperlink r:id="rId51" w:tooltip="Méndez-Acosta, H. O.; Palacios-Ruiz, B.; Alcaraz-González, V.; Steyer, J.-P.; González-Álvarez, V.; Latrille, E. (2008): Robust Control of Volatile Fa…" w:history="1">
            <w:r w:rsidR="00E04011">
              <w:rPr>
                <w:lang w:val="en-US"/>
              </w:rPr>
              <w:t>; Méndez-Acosta et al., 2008)</w:t>
            </w:r>
          </w:hyperlink>
          <w:del w:id="283" w:author="Hellmann, Simon" w:date="2025-08-30T15:50:00Z">
            <w:r w:rsidR="00E23229" w:rsidDel="001718DF">
              <w:rPr>
                <w:lang w:val="en-US"/>
              </w:rPr>
              <w:fldChar w:fldCharType="end"/>
            </w:r>
          </w:del>
          <w:customXmlDelRangeStart w:id="284" w:author="Hellmann, Simon" w:date="2025-08-30T15:50:00Z"/>
        </w:sdtContent>
      </w:sdt>
      <w:customXmlDelRangeEnd w:id="284"/>
      <w:r>
        <w:rPr>
          <w:lang w:val="en-US"/>
        </w:rPr>
        <w:t xml:space="preserve">. </w:t>
      </w:r>
      <w:r w:rsidR="00E23229">
        <w:rPr>
          <w:lang w:val="en-US"/>
        </w:rPr>
        <w:t xml:space="preserve">In </w:t>
      </w:r>
      <w:del w:id="285" w:author="Hellmann, Simon" w:date="2025-08-28T16:41:00Z">
        <w:r w:rsidR="00E23229" w:rsidDel="0080283A">
          <w:rPr>
            <w:lang w:val="en-US"/>
          </w:rPr>
          <w:delText xml:space="preserve">the context of </w:delText>
        </w:r>
      </w:del>
      <w:r w:rsidR="00E23229">
        <w:rPr>
          <w:lang w:val="en-US"/>
        </w:rPr>
        <w:t>agricultural AD</w:t>
      </w:r>
      <w:del w:id="286" w:author="Hellmann, Simon" w:date="2025-08-28T16:41:00Z">
        <w:r w:rsidR="00F41675" w:rsidDel="0080283A">
          <w:rPr>
            <w:lang w:val="en-US"/>
          </w:rPr>
          <w:delText xml:space="preserve"> plants</w:delText>
        </w:r>
      </w:del>
      <w:r w:rsidR="00E23229">
        <w:rPr>
          <w:lang w:val="en-US"/>
        </w:rPr>
        <w:t xml:space="preserve">, one powerful </w:t>
      </w:r>
      <w:ins w:id="287" w:author="Hellmann, Simon" w:date="2025-08-28T16:42:00Z">
        <w:r w:rsidR="0080283A">
          <w:rPr>
            <w:lang w:val="en-US"/>
          </w:rPr>
          <w:t xml:space="preserve">control </w:t>
        </w:r>
      </w:ins>
      <w:r w:rsidR="00E23229">
        <w:rPr>
          <w:lang w:val="en-US"/>
        </w:rPr>
        <w:t>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TU3NTc1YzAtNmYyNS00NTk2LThlNzMtYjE3NjllM2Q3NDI3IiwiVGV4dCI6IihRaW4gYW5kIEJhZGd3ZWxsLCAyMDAzKSIsIldBSVZlcnNpb24iOiI2LjE5LjIuMSJ9}</w:instrText>
          </w:r>
          <w:r w:rsidR="007F773F">
            <w:rPr>
              <w:lang w:val="en-US"/>
            </w:rPr>
            <w:fldChar w:fldCharType="separate"/>
          </w:r>
          <w:hyperlink r:id="rId52" w:tooltip="Qin, S.; Badgwell, T. A. (2003): A survey of industrial model predictive control technology. Control Engineering Practice 11 (7), 733–764." w:history="1">
            <w:r w:rsidR="00E04011">
              <w:rPr>
                <w:lang w:val="en-US"/>
              </w:rPr>
              <w:t>(Qin and Badgwell, 2003)</w:t>
            </w:r>
          </w:hyperlink>
          <w:r w:rsidR="007F773F">
            <w:rPr>
              <w:lang w:val="en-US"/>
            </w:rPr>
            <w:fldChar w:fldCharType="end"/>
          </w:r>
        </w:sdtContent>
      </w:sdt>
      <w:r w:rsidR="0022651B" w:rsidRPr="42E16D65">
        <w:rPr>
          <w:lang w:val="en-US"/>
        </w:rPr>
        <w:t xml:space="preserve">. </w:t>
      </w:r>
      <w:del w:id="288" w:author="Hellmann, Simon" w:date="2025-08-28T16:42:00Z">
        <w:r w:rsidR="007A0A51" w:rsidDel="0080283A">
          <w:rPr>
            <w:lang w:val="en-US"/>
          </w:rPr>
          <w:delText>Hence</w:delText>
        </w:r>
        <w:r w:rsidR="00E23229" w:rsidDel="0080283A">
          <w:rPr>
            <w:lang w:val="en-US"/>
          </w:rPr>
          <w:delText xml:space="preserve">, </w:delText>
        </w:r>
        <w:r w:rsidR="0022651B" w:rsidRPr="42E16D65" w:rsidDel="0080283A">
          <w:rPr>
            <w:lang w:val="en-US"/>
          </w:rPr>
          <w:delText>i</w:delText>
        </w:r>
      </w:del>
      <w:ins w:id="289" w:author="Hellmann, Simon" w:date="2025-08-28T16:42:00Z">
        <w:r w:rsidR="0080283A">
          <w:rPr>
            <w:lang w:val="en-US"/>
          </w:rPr>
          <w:t>I</w:t>
        </w:r>
      </w:ins>
      <w:r w:rsidR="0022651B" w:rsidRPr="42E16D65">
        <w:rPr>
          <w:lang w:val="en-US"/>
        </w:rPr>
        <w:t xml:space="preserve">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zgxZmVmOGQ2LWM3MmMtNGE5OS05ZjYxLTUzYjRmNTIxNTEyZiIsIlRleHQiOiIoTWF5bmUsIDIwMTQpIiwiV0FJVmVyc2lvbiI6IjYuMTkuMi4xIn0=}</w:instrText>
          </w:r>
          <w:r w:rsidR="007F773F">
            <w:rPr>
              <w:lang w:val="en-US"/>
            </w:rPr>
            <w:fldChar w:fldCharType="separate"/>
          </w:r>
          <w:hyperlink r:id="rId53" w:tooltip="Mayne, D. Q. (2014): Model predictive control: Recent developments and future promise. Automatica 50 (12), 2967–2986." w:history="1">
            <w:r w:rsidR="00E04011">
              <w:rPr>
                <w:lang w:val="en-US"/>
              </w:rPr>
              <w:t>(Mayne, 2014)</w:t>
            </w:r>
          </w:hyperlink>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gtMzBUMTU6MDE6MDg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hyperlink r:id="rId54" w:tooltip="Kim, J. W.; Krausch, N.; Aizpuru, J.; Barz, T.; Lucia, S.; Neubauer, P.; Cruz Bournazou, M. N. (2023): Model predictive control and moving horizon est…" w:history="1">
            <w:r w:rsidR="00E04011">
              <w:rPr>
                <w:lang w:val="en-US"/>
              </w:rPr>
              <w:t>(Kim et al., 2023)</w:t>
            </w:r>
          </w:hyperlink>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m90ZXMiOiJKb3VybmFsIEFydGljbGUi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wVDE1OjAxOjA4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hyperlink r:id="rId55" w:tooltip="Körber, M.; Weinrich, S.; Span, R.; Gerber, M. (2022): Demand-oriented biogas production to cover residual load of an electricity self-sufficient comm…" w:history="1">
            <w:r w:rsidR="00E04011">
              <w:rPr>
                <w:lang w:val="en-US"/>
              </w:rPr>
              <w:t>(Körber et al., 2022)</w:t>
            </w:r>
          </w:hyperlink>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NmYyYzQ1NTItYWM2MC00MjkxLWFkNDgtNDI1ODBhYzA1YzBkIiwiVGV4dCI6Ik1hdWt5IGV0IGFsLiIsIldBSVZlcnNpb24iOiI2LjE5LjIuMSJ9}</w:instrText>
          </w:r>
          <w:r w:rsidR="007A0A51">
            <w:rPr>
              <w:lang w:val="en-US"/>
            </w:rPr>
            <w:fldChar w:fldCharType="separate"/>
          </w:r>
          <w:hyperlink r:id="rId56" w:tooltip="Mauky, E.; Weinrich, S.; Nägele, H.-J.; Jacobi, H. F.; Liebetrau, J.; Nelles, M. (2016): Model Predictive Control for Demand-Driven Biogas Production …" w:history="1">
            <w:r w:rsidR="00E04011">
              <w:rPr>
                <w:lang w:val="en-US"/>
              </w:rPr>
              <w:t>Mauky et al.</w:t>
            </w:r>
          </w:hyperlink>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MwOTM1NmNjZi1jMDY4LTQ3NDQtYWFlZS1lZmFjNTM3YWUxZjMiLCJUZXh0IjoiKDIwMTYpIiwiV0FJVmVyc2lvbiI6IjYuMTkuMi4xIn0=}</w:instrText>
          </w:r>
          <w:r w:rsidR="007A0A51">
            <w:rPr>
              <w:lang w:val="en-US"/>
            </w:rPr>
            <w:fldChar w:fldCharType="separate"/>
          </w:r>
          <w:hyperlink r:id="rId57" w:tooltip="Mauky, E.; Weinrich, S.; Nägele, H.-J.; Jacobi, H. F.; Liebetrau, J.; Nelles, M. (2016): Model Predictive Control for Demand-Driven Biogas Production …" w:history="1">
            <w:r w:rsidR="00E04011">
              <w:rPr>
                <w:lang w:val="en-US"/>
              </w:rPr>
              <w:t>(2016)</w:t>
            </w:r>
          </w:hyperlink>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w:t>
      </w:r>
      <w:del w:id="290" w:author="Hellmann, Simon" w:date="2025-08-28T16:43:00Z">
        <w:r w:rsidR="007A0A51" w:rsidRPr="42E16D65" w:rsidDel="0080283A">
          <w:rPr>
            <w:lang w:val="en-US"/>
          </w:rPr>
          <w:delText xml:space="preserve">CHP </w:delText>
        </w:r>
      </w:del>
      <w:r w:rsidR="007A0A51" w:rsidRPr="42E16D65">
        <w:rPr>
          <w:lang w:val="en-US"/>
        </w:rPr>
        <w:t>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086EA8AD" w:rsidR="00FB6B98" w:rsidRPr="00220152" w:rsidRDefault="00505847">
      <w:pPr>
        <w:rPr>
          <w:lang w:val="en-US"/>
        </w:rPr>
      </w:pPr>
      <w:r w:rsidRPr="42E16D65">
        <w:rPr>
          <w:lang w:val="en-US"/>
        </w:rPr>
        <w:t xml:space="preserve">At the core of MPC lies </w:t>
      </w:r>
      <w:del w:id="291" w:author="Hellmann, Simon" w:date="2025-08-28T16:43:00Z">
        <w:r w:rsidRPr="42E16D65" w:rsidDel="00DF5395">
          <w:rPr>
            <w:lang w:val="en-US"/>
          </w:rPr>
          <w:delText xml:space="preserve">the </w:delText>
        </w:r>
      </w:del>
      <w:ins w:id="292" w:author="Hellmann, Simon" w:date="2025-08-28T16:43:00Z">
        <w:r w:rsidR="00DF5395">
          <w:rPr>
            <w:lang w:val="en-US"/>
          </w:rPr>
          <w:t xml:space="preserve">a </w:t>
        </w:r>
      </w:ins>
      <w:r w:rsidRPr="42E16D65">
        <w:rPr>
          <w:lang w:val="en-US"/>
        </w:rPr>
        <w:t>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 xml:space="preserve">However, </w:t>
      </w:r>
      <w:del w:id="293" w:author="Hellmann, Simon" w:date="2025-08-28T16:44:00Z">
        <w:r w:rsidR="007A0A51" w:rsidDel="009A22A3">
          <w:rPr>
            <w:lang w:val="en-US"/>
          </w:rPr>
          <w:delText>s</w:delText>
        </w:r>
        <w:r w:rsidR="0022651B" w:rsidRPr="42E16D65" w:rsidDel="009A22A3">
          <w:rPr>
            <w:lang w:val="en-US"/>
          </w:rPr>
          <w:delText>ince each model is only an approximation of reality,</w:delText>
        </w:r>
      </w:del>
      <w:r w:rsidR="0022651B" w:rsidRPr="42E16D65">
        <w:rPr>
          <w:lang w:val="en-US"/>
        </w:rPr>
        <w:t xml:space="preserve"> real-world applications </w:t>
      </w:r>
      <w:r w:rsidR="004B0D9B">
        <w:rPr>
          <w:lang w:val="en-US"/>
        </w:rPr>
        <w:t>usually</w:t>
      </w:r>
      <w:r w:rsidR="0022651B" w:rsidRPr="42E16D65">
        <w:rPr>
          <w:lang w:val="en-US"/>
        </w:rPr>
        <w:t xml:space="preserve"> face a plant-model mismatch</w:t>
      </w:r>
      <w:ins w:id="294" w:author="Hellmann, Simon" w:date="2025-08-28T16:56:00Z">
        <w:r w:rsidR="00B1784E">
          <w:rPr>
            <w:lang w:val="en-US"/>
          </w:rPr>
          <w:t xml:space="preserve"> (PMM)</w:t>
        </w:r>
      </w:ins>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DgzMGRmN2YtYTM2ZC00M2FiLWIxOWQtYzkyN2ZjYjAyZWU1IiwiVGV4dCI6IihRaW4gYW5kIEJhZGd3ZWxsLCAyMDAzKSIsIldBSVZlcnNpb24iOiI2LjE5LjIuMSJ9}</w:instrText>
          </w:r>
          <w:r w:rsidR="002D43B3">
            <w:rPr>
              <w:lang w:val="en-US"/>
            </w:rPr>
            <w:fldChar w:fldCharType="separate"/>
          </w:r>
          <w:hyperlink r:id="rId58" w:tooltip="Qin, S.; Badgwell, T. A. (2003): A survey of industrial model predictive control technology. Control Engineering Practice 11 (7), 733–764." w:history="1">
            <w:r w:rsidR="00E04011">
              <w:rPr>
                <w:lang w:val="en-US"/>
              </w:rPr>
              <w:t>(Qin and Badgwell, 2003)</w:t>
            </w:r>
          </w:hyperlink>
          <w:r w:rsidR="002D43B3">
            <w:rPr>
              <w:lang w:val="en-US"/>
            </w:rPr>
            <w:fldChar w:fldCharType="end"/>
          </w:r>
        </w:sdtContent>
      </w:sdt>
      <w:ins w:id="295" w:author="Hellmann, Simon" w:date="2025-08-28T16:44:00Z">
        <w:r w:rsidR="009A22A3">
          <w:rPr>
            <w:lang w:val="en-US"/>
          </w:rPr>
          <w:t>, as a</w:t>
        </w:r>
      </w:ins>
      <w:ins w:id="296" w:author="Hellmann, Simon" w:date="2025-08-28T16:45:00Z">
        <w:r w:rsidR="009A22A3">
          <w:rPr>
            <w:lang w:val="en-US"/>
          </w:rPr>
          <w:t xml:space="preserve">ny </w:t>
        </w:r>
      </w:ins>
      <w:ins w:id="297" w:author="Hellmann, Simon" w:date="2025-08-28T16:44:00Z">
        <w:r w:rsidR="009A22A3" w:rsidRPr="42E16D65">
          <w:rPr>
            <w:lang w:val="en-US"/>
          </w:rPr>
          <w:t>model is only an approximation of reality</w:t>
        </w:r>
      </w:ins>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del w:id="298" w:author="Hellmann, Simon" w:date="2025-08-28T16:50:00Z">
        <w:r w:rsidR="0022651B" w:rsidRPr="42E16D65" w:rsidDel="009A22A3">
          <w:rPr>
            <w:lang w:val="en-US"/>
          </w:rPr>
          <w:delText xml:space="preserve">advanced </w:delText>
        </w:r>
      </w:del>
      <w:ins w:id="299" w:author="Hellmann, Simon" w:date="2025-08-28T16:50:00Z">
        <w:r w:rsidR="009A22A3">
          <w:rPr>
            <w:lang w:val="en-US"/>
          </w:rPr>
          <w:t>robust</w:t>
        </w:r>
        <w:r w:rsidR="009A22A3" w:rsidRPr="42E16D65">
          <w:rPr>
            <w:lang w:val="en-US"/>
          </w:rPr>
          <w:t xml:space="preserve"> </w:t>
        </w:r>
      </w:ins>
      <w:r w:rsidR="0022651B" w:rsidRPr="42E16D65">
        <w:rPr>
          <w:lang w:val="en-US"/>
        </w:rPr>
        <w:t>MPC</w:t>
      </w:r>
      <w:r w:rsidR="007338B8">
        <w:rPr>
          <w:lang w:val="en-US"/>
        </w:rPr>
        <w:t xml:space="preserve"> </w:t>
      </w:r>
      <w:r w:rsidR="0022651B" w:rsidRPr="42E16D65">
        <w:rPr>
          <w:lang w:val="en-US"/>
        </w:rPr>
        <w:t>s</w:t>
      </w:r>
      <w:r w:rsidR="007338B8">
        <w:rPr>
          <w:lang w:val="en-US"/>
        </w:rPr>
        <w:t xml:space="preserve">chemes, e.g., </w:t>
      </w:r>
      <w:del w:id="300" w:author="Hellmann, Simon" w:date="2025-08-28T16:48:00Z">
        <w:r w:rsidR="00F8151A" w:rsidDel="009A22A3">
          <w:rPr>
            <w:lang w:val="en-US"/>
          </w:rPr>
          <w:delText xml:space="preserve">robust or </w:delText>
        </w:r>
        <w:r w:rsidR="0022651B" w:rsidRPr="42E16D65" w:rsidDel="009A22A3">
          <w:rPr>
            <w:lang w:val="en-US"/>
          </w:rPr>
          <w:delText>min-max MPC</w:delText>
        </w:r>
      </w:del>
      <w:del w:id="301" w:author="Hellmann, Simon" w:date="2025-08-28T16:45:00Z">
        <w:r w:rsidR="00F8151A" w:rsidDel="009A22A3">
          <w:rPr>
            <w:lang w:val="en-US"/>
          </w:rPr>
          <w:delText xml:space="preserve"> </w:delText>
        </w:r>
      </w:del>
      <w:customXmlDelRangeStart w:id="302" w:author="Hellmann, Simon" w:date="2025-08-28T16:45:00Z"/>
      <w:sdt>
        <w:sdtPr>
          <w:rPr>
            <w:lang w:val="en-US"/>
          </w:rPr>
          <w:alias w:val="To edit, see citavi.com/edit"/>
          <w:tag w:val="CitaviPlaceholder#d37591b6-8eed-4199-8028-cb66a536ce44"/>
          <w:id w:val="-148134202"/>
          <w:placeholder>
            <w:docPart w:val="CE957AAECB594F52A2AD8CCF3D1FD6DD"/>
          </w:placeholder>
        </w:sdtPr>
        <w:sdtContent>
          <w:customXmlDelRangeEnd w:id="302"/>
          <w:del w:id="303" w:author="Hellmann, Simon" w:date="2025-08-28T16:45:00Z">
            <w:r w:rsidR="00F8151A" w:rsidDel="009A22A3">
              <w:rPr>
                <w:lang w:val="en-US"/>
              </w:rPr>
              <w:fldChar w:fldCharType="begin"/>
            </w:r>
          </w:del>
          <w:del w:id="304" w:author="Hellmann, Simon" w:date="2025-08-28T16:46:00Z">
            <w:r w:rsidR="009A22A3"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yOFQxNjoyNjoy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delInstrText>
            </w:r>
          </w:del>
          <w:del w:id="305" w:author="Hellmann, Simon" w:date="2025-08-28T16:45:00Z">
            <w:r w:rsidR="00F8151A" w:rsidDel="009A22A3">
              <w:rPr>
                <w:lang w:val="en-US"/>
              </w:rPr>
              <w:fldChar w:fldCharType="separate"/>
            </w:r>
          </w:del>
          <w:del w:id="306" w:author="Hellmann, Simon" w:date="2025-08-28T16:46:00Z">
            <w:r w:rsidR="009A22A3" w:rsidDel="009A22A3">
              <w:rPr>
                <w:lang w:val="en-US"/>
              </w:rPr>
              <w:delText>(Piceno-Díaz et al., 2020)</w:delText>
            </w:r>
          </w:del>
          <w:del w:id="307" w:author="Hellmann, Simon" w:date="2025-08-28T16:45:00Z">
            <w:r w:rsidR="00F8151A" w:rsidDel="009A22A3">
              <w:rPr>
                <w:lang w:val="en-US"/>
              </w:rPr>
              <w:fldChar w:fldCharType="end"/>
            </w:r>
          </w:del>
          <w:customXmlDelRangeStart w:id="308" w:author="Hellmann, Simon" w:date="2025-08-28T16:45:00Z"/>
        </w:sdtContent>
      </w:sdt>
      <w:customXmlDelRangeEnd w:id="308"/>
      <w:del w:id="309" w:author="Hellmann, Simon" w:date="2025-08-28T16:48:00Z">
        <w:r w:rsidR="0022651B" w:rsidRPr="42E16D65" w:rsidDel="009A22A3">
          <w:rPr>
            <w:lang w:val="en-US"/>
          </w:rPr>
          <w:delText xml:space="preserve">, </w:delText>
        </w:r>
      </w:del>
      <w:r w:rsidR="0022651B" w:rsidRPr="42E16D65">
        <w:rPr>
          <w:lang w:val="en-US"/>
        </w:rPr>
        <w:t>stochastic MPC</w:t>
      </w:r>
      <w:ins w:id="310" w:author="Hellmann, Simon" w:date="2025-08-28T16:50:00Z">
        <w:r w:rsidR="009A22A3">
          <w:rPr>
            <w:lang w:val="en-US"/>
          </w:rPr>
          <w:t xml:space="preserve">, </w:t>
        </w:r>
        <w:r w:rsidR="009A22A3" w:rsidRPr="42E16D65">
          <w:rPr>
            <w:lang w:val="en-US"/>
          </w:rPr>
          <w:t>min-max MPC</w:t>
        </w:r>
      </w:ins>
      <w:r w:rsidR="0022651B" w:rsidRPr="42E16D65">
        <w:rPr>
          <w:lang w:val="en-US"/>
        </w:rPr>
        <w:t xml:space="preserve"> </w:t>
      </w:r>
      <w:customXmlInsRangeStart w:id="311" w:author="Hellmann, Simon" w:date="2025-08-28T16:48:00Z"/>
      <w:sdt>
        <w:sdtPr>
          <w:rPr>
            <w:lang w:val="en-US"/>
          </w:rPr>
          <w:alias w:val="To edit, see citavi.com/edit"/>
          <w:tag w:val="CitaviPlaceholder#a0baec59-e734-4b7e-b2b4-02f8743ede32"/>
          <w:id w:val="-1883786237"/>
          <w:placeholder>
            <w:docPart w:val="DefaultPlaceholder_-1854013440"/>
          </w:placeholder>
        </w:sdtPr>
        <w:sdtContent>
          <w:customXmlInsRangeEnd w:id="311"/>
          <w:ins w:id="312" w:author="Hellmann, Simon" w:date="2025-08-28T16:48:00Z">
            <w:r w:rsidR="009A22A3">
              <w:rPr>
                <w:lang w:val="en-US"/>
              </w:rPr>
              <w:fldChar w:fldCharType="begin"/>
            </w:r>
          </w:ins>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2EwYmFlYzU5LWU3MzQtNGI3ZS1iMmI0LTAyZjg3NDNlZGUzMiIsIlRleHQiOiIoTWF5bmUsIDIwMTQpIiwiV0FJVmVyc2lvbiI6IjYuMTkuMi4xIn0=}</w:instrText>
          </w:r>
          <w:r w:rsidR="009A22A3">
            <w:rPr>
              <w:lang w:val="en-US"/>
            </w:rPr>
            <w:fldChar w:fldCharType="separate"/>
          </w:r>
          <w:hyperlink r:id="rId59" w:tooltip="Mayne, D. Q. (2014): Model predictive control: Recent developments and future promise. Automatica 50 (12), 2967–2986." w:history="1">
            <w:r w:rsidR="00E04011">
              <w:rPr>
                <w:lang w:val="en-US"/>
              </w:rPr>
              <w:t>(Mayne, 2014)</w:t>
            </w:r>
          </w:hyperlink>
          <w:ins w:id="313" w:author="Hellmann, Simon" w:date="2025-08-28T16:48:00Z">
            <w:r w:rsidR="009A22A3">
              <w:rPr>
                <w:lang w:val="en-US"/>
              </w:rPr>
              <w:fldChar w:fldCharType="end"/>
            </w:r>
            <w:r w:rsidR="009A22A3">
              <w:rPr>
                <w:lang w:val="en-US"/>
              </w:rPr>
              <w:t xml:space="preserve">, </w:t>
            </w:r>
          </w:ins>
          <w:customXmlInsRangeStart w:id="314" w:author="Hellmann, Simon" w:date="2025-08-28T16:48:00Z"/>
        </w:sdtContent>
      </w:sdt>
      <w:customXmlInsRangeEnd w:id="314"/>
      <w:sdt>
        <w:sdtPr>
          <w:rPr>
            <w:lang w:val="en-US"/>
          </w:rPr>
          <w:alias w:val="To edit, see citavi.com/edit"/>
          <w:tag w:val="CitaviPlaceholder#dc21ab26-6d3d-4651-bfc3-b00c672b3e14"/>
          <w:id w:val="-278412833"/>
          <w:placeholder>
            <w:docPart w:val="DefaultPlaceholder_-1854013440"/>
          </w:placeholder>
        </w:sdtPr>
        <w:sdtContent>
          <w:del w:id="315" w:author="Hellmann, Simon" w:date="2025-08-28T16:45:00Z">
            <w:r w:rsidR="00F8151A" w:rsidDel="009A22A3">
              <w:rPr>
                <w:lang w:val="en-US"/>
              </w:rPr>
              <w:fldChar w:fldCharType="begin"/>
            </w:r>
            <w:r w:rsidR="00462857"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3LTIzVDE0OjA3OjAx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3LTIzVDE0OjA3OjAx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delInstrText>
            </w:r>
            <w:r w:rsidR="00F8151A" w:rsidDel="009A22A3">
              <w:rPr>
                <w:lang w:val="en-US"/>
              </w:rPr>
              <w:fldChar w:fldCharType="separate"/>
            </w:r>
          </w:del>
          <w:del w:id="316" w:author="Hellmann, Simon" w:date="2025-08-28T16:46:00Z">
            <w:r w:rsidR="009A22A3" w:rsidDel="009A22A3">
              <w:rPr>
                <w:lang w:val="en-US"/>
              </w:rPr>
              <w:delText>(Mesbah et al., 2014</w:delText>
            </w:r>
          </w:del>
          <w:r w:rsidR="009A22A3">
            <w:rPr>
              <w:lang w:val="en-US"/>
            </w:rPr>
            <w:t>)</w:t>
          </w:r>
          <w:del w:id="317" w:author="Hellmann, Simon" w:date="2025-08-28T16:45:00Z">
            <w:r w:rsidR="00F8151A" w:rsidDel="009A22A3">
              <w:rPr>
                <w:lang w:val="en-US"/>
              </w:rPr>
              <w:fldChar w:fldCharType="end"/>
            </w:r>
          </w:del>
        </w:sdtContent>
      </w:sdt>
      <w:ins w:id="318" w:author="Hellmann, Simon" w:date="2025-08-28T16:48:00Z">
        <w:r w:rsidR="009A22A3" w:rsidRPr="42E16D65">
          <w:rPr>
            <w:lang w:val="en-US"/>
          </w:rPr>
          <w:t>,</w:t>
        </w:r>
      </w:ins>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customXmlInsRangeStart w:id="319" w:author="Hellmann, Simon" w:date="2025-08-28T16:45:00Z"/>
          <w:sdt>
            <w:sdtPr>
              <w:rPr>
                <w:lang w:val="en-US"/>
              </w:rPr>
              <w:alias w:val="To edit, see citavi.com/edit"/>
              <w:tag w:val="CitaviPlaceholder#6d4907aa-a917-4daa-8759-8b7fdb66c089"/>
              <w:id w:val="-1668943466"/>
              <w:placeholder>
                <w:docPart w:val="F2A884615A924492A1E54C3AF0080C86"/>
              </w:placeholder>
            </w:sdtPr>
            <w:sdtContent>
              <w:customXmlInsRangeEnd w:id="319"/>
              <w:ins w:id="320" w:author="Hellmann, Simon" w:date="2025-08-28T16:45:00Z">
                <w:r w:rsidR="009A22A3">
                  <w:rPr>
                    <w:lang w:val="en-US"/>
                  </w:rPr>
                  <w:fldChar w:fldCharType="begin"/>
                </w:r>
              </w:ins>
              <w:r w:rsidR="00E0401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BUMTU6MDE6MDgiLCJQcm9qZWN0Ijp7IiRyZWYiOiI4In19LCJVc2VOdW1iZXJpbmdUeXBlT2ZQYXJlbnREb2N1bWVudCI6ZmFsc2V9XSwiRm9ybWF0dGVkVGV4dCI6eyIkaWQiOiIxOCIsIkNvdW50IjoxLCJUZXh0VW5pdHMiOlt7IiRpZCI6IjE5IiwiRm9udFN0eWxlIjp7IiRpZCI6IjIwIiwiTmV1dHJhbCI6dHJ1ZX0sIlJlYWRpbmdPcmRlciI6MSwiVGV4dCI6IihQaWNlbm8tRMOtYXogZXQgYWwuLCAyMDIwKSJ9XX0sIlRhZyI6IkNpdGF2aVBsYWNlaG9sZGVyIzZkNDkwN2FhLWE5MTctNGRhYS04NzU5LThiN2ZkYjY2YzA4OSIsIlRleHQiOiIoUGljZW5vLUTDrWF6IGV0IGFsLiwgMjAyMCkiLCJXQUlWZXJzaW9uIjoiNi4xOS4yLjEifQ==}</w:instrText>
              </w:r>
              <w:ins w:id="321" w:author="Hellmann, Simon" w:date="2025-08-28T16:45:00Z">
                <w:r w:rsidR="009A22A3">
                  <w:rPr>
                    <w:lang w:val="en-US"/>
                  </w:rPr>
                  <w:fldChar w:fldCharType="separate"/>
                </w:r>
              </w:ins>
              <w:hyperlink r:id="rId60" w:tooltip="Piceno-Díaz, E. R.; Ricardez-Sandoval, L. A.; Gutierrez-Limon, M. A.; Méndez-Acosta, H. O.; Puebla, H. (2020): Robust Nonlinear Model Predictive Contr…" w:history="1">
                <w:r w:rsidR="00E04011">
                  <w:rPr>
                    <w:lang w:val="en-US"/>
                  </w:rPr>
                  <w:t>(Piceno-Díaz et al., 2020)</w:t>
                </w:r>
              </w:hyperlink>
              <w:hyperlink r:id="rId61" w:tooltip="Piceno-Díaz, E. R.; Ricardez-Sandoval, L. A.; Gutierrez-Limon, M. A.; Méndez-Acosta, H. O.; Puebla, H. (2020): Robust Nonlinear Model Predictive Contr…" w:history="1">
                <w:hyperlink r:id="rId62" w:tooltip="Piceno-Díaz, E. R.; Ricardez-Sandoval, L. A.; Gutierrez-Limon, M. A.; Méndez-Acosta, H. O.; Puebla, H. (2020): Robust Nonlinear Model Predictive Contr…" w:history="1">
                  <w:r w:rsidR="00E04011">
                    <w:rPr>
                      <w:lang w:val="en-US"/>
                    </w:rPr>
                    <w:t>(Piceno-Díaz et al., 2020)</w:t>
                  </w:r>
                </w:hyperlink>
              </w:hyperlink>
              <w:ins w:id="322" w:author="Hellmann, Simon" w:date="2025-08-28T16:45:00Z">
                <w:r w:rsidR="009A22A3">
                  <w:rPr>
                    <w:lang w:val="en-US"/>
                  </w:rPr>
                  <w:fldChar w:fldCharType="end"/>
                </w:r>
              </w:ins>
              <w:customXmlInsRangeStart w:id="323" w:author="Hellmann, Simon" w:date="2025-08-28T16:45:00Z"/>
            </w:sdtContent>
          </w:sdt>
          <w:customXmlInsRangeEnd w:id="323"/>
          <w:del w:id="324" w:author="Hellmann, Simon" w:date="2025-08-28T16:45:00Z">
            <w:r w:rsidR="00F8151A" w:rsidDel="009A22A3">
              <w:rPr>
                <w:lang w:val="en-US"/>
              </w:rPr>
              <w:fldChar w:fldCharType="begin"/>
            </w:r>
            <w:r w:rsidR="00462857"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IsIlNob3J0VGl0bGVVcGRhdGVUeXBlIjowLCJTb3VyY2VPZkJpYmxpb2dyYXBoaWNJbmZvcm1hdGlvbiI6IksxMHBsdXMiLCJTcGVjaWZpY0ZpZWxkMSI6Ik1pbGFuLCBJdGFseSIsIlNwZWNpZmljRmllbGQ0IjoiMTIvMTYvMjAyNCAtIDEyLzE5LzIwMjQiLCJTcGVjaWZpY0ZpZWxkNyI6IjIwMjQgSUVFRSA2M3JkIENvbmZlcmVuY2Ugb24gRGVjaXNpb24gYW5kIENvbnRyb2wgKENEQykiLCJTdGF0aWNJZHMiOlsiYmQ1MzdhZjUtNTg2Ni00NTliLWE2YjgtZmVkM2U0YzNmYzc3Il0sIlRhYmxlT2ZDb250ZW50c0NvbXBsZXhpdHkiOjAsIlRhYmxlT2ZDb250ZW50c1NvdXJjZVRleHRGb3JtYXQiOjAsIlRhc2tzIjpbXSwiVGl0bGUiOiJDREMgMjAyNC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delInstrText>
            </w:r>
            <w:r w:rsidR="00F8151A" w:rsidDel="009A22A3">
              <w:rPr>
                <w:lang w:val="en-US"/>
              </w:rPr>
              <w:fldChar w:fldCharType="separate"/>
            </w:r>
            <w:r w:rsidR="00B82ED6" w:rsidDel="009A22A3">
              <w:rPr>
                <w:lang w:val="en-US"/>
              </w:rPr>
              <w:delText>(Guo et al., 2024)</w:delText>
            </w:r>
            <w:r w:rsidR="00F8151A" w:rsidDel="009A22A3">
              <w:rPr>
                <w:lang w:val="en-US"/>
              </w:rPr>
              <w:fldChar w:fldCharType="end"/>
            </w:r>
          </w:del>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 xml:space="preserve">parametric </w:t>
      </w:r>
      <w:del w:id="325" w:author="Hellmann, Simon" w:date="2025-08-28T16:57:00Z">
        <w:r w:rsidR="0022651B" w:rsidRPr="42E16D65" w:rsidDel="00B1784E">
          <w:rPr>
            <w:lang w:val="en-US"/>
          </w:rPr>
          <w:delText>plant-model mismatch</w:delText>
        </w:r>
      </w:del>
      <w:ins w:id="326" w:author="Hellmann, Simon" w:date="2025-08-28T16:57:00Z">
        <w:r w:rsidR="00B1784E">
          <w:rPr>
            <w:lang w:val="en-US"/>
          </w:rPr>
          <w:t>PMM</w:t>
        </w:r>
      </w:ins>
      <w:r w:rsidR="0022651B" w:rsidRPr="42E16D65">
        <w:rPr>
          <w:lang w:val="en-US"/>
        </w:rPr>
        <w:t xml:space="preserve"> (i.e.</w:t>
      </w:r>
      <w:r w:rsidR="00BF7C83">
        <w:rPr>
          <w:lang w:val="en-US"/>
        </w:rPr>
        <w:t>,</w:t>
      </w:r>
      <w:r w:rsidR="0022651B" w:rsidRPr="42E16D65">
        <w:rPr>
          <w:lang w:val="en-US"/>
        </w:rPr>
        <w:t xml:space="preserve"> assuming a structurally </w:t>
      </w:r>
      <w:del w:id="327" w:author="Hellmann, Simon" w:date="2025-08-28T16:57:00Z">
        <w:r w:rsidR="0022651B" w:rsidRPr="42E16D65" w:rsidDel="00446D8A">
          <w:rPr>
            <w:lang w:val="en-US"/>
          </w:rPr>
          <w:delText xml:space="preserve">suitable </w:delText>
        </w:r>
      </w:del>
      <w:ins w:id="328" w:author="Hellmann, Simon" w:date="2025-08-28T16:57:00Z">
        <w:r w:rsidR="00446D8A">
          <w:rPr>
            <w:lang w:val="en-US"/>
          </w:rPr>
          <w:t>correct</w:t>
        </w:r>
        <w:r w:rsidR="00446D8A" w:rsidRPr="42E16D65">
          <w:rPr>
            <w:lang w:val="en-US"/>
          </w:rPr>
          <w:t xml:space="preserve"> </w:t>
        </w:r>
      </w:ins>
      <w:r w:rsidR="0022651B" w:rsidRPr="42E16D65">
        <w:rPr>
          <w:lang w:val="en-US"/>
        </w:rPr>
        <w:t>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m90ZXMiOiJQSUk6ICBTMDk1OTE1MjQxMzAwMTY4NiI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C0zMFQxNTowMTowOCIsIlByb2plY3QiOnsiJHJlZiI6IjgifX0sIlVzZU51bWJlcmluZ1R5cGVPZlBhcmVudERvY3VtZW50IjpmYWxzZX1dLCJGb3JtYXR0ZWRUZXh0Ijp7IiRpZCI6IjE2IiwiQ291bnQiOjEsIlRleHRVbml0cyI6W3siJGlkIjoiMTciLCJGb250U3R5bGUiOnsiJGlkIjoiMTgiLCJOZXV0cmFsIjp0cnVlfSwiUmVhZGluZ09yZGVyIjoxLCJUZXh0IjoiTHVjaWEgZXQgYWwuIn1dfSwiVGFnIjoiQ2l0YXZpUGxhY2Vob2xkZXIjM2Q1NzQxOGEtNjhlMC00NTM0LWI1ODAtM2ExNzUyNzI2ZmE5IiwiVGV4dCI6Ikx1Y2lhIGV0IGFsLiIsIldBSVZlcnNpb24iOiI2LjE5LjIuMSJ9}</w:instrText>
          </w:r>
          <w:r w:rsidR="004B0D9B">
            <w:rPr>
              <w:lang w:val="en-US"/>
            </w:rPr>
            <w:fldChar w:fldCharType="separate"/>
          </w:r>
          <w:hyperlink r:id="rId63" w:tooltip="Lucia, S.; Finkler, T.; Engell, S. (2013): Multi-stage nonlinear model predictive control applied to a semi-batch polymerization reactor under uncerta…" w:history="1">
            <w:r w:rsidR="00E04011">
              <w:rPr>
                <w:lang w:val="en-US"/>
              </w:rPr>
              <w:t>Lucia et al.</w:t>
            </w:r>
          </w:hyperlink>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vdGVzIjoiUElJOiAgUzA5NTkxNTI0MTMwMDE2ODYi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BUMTU6MDE6MDgiLCJQcm9qZWN0Ijp7IiRyZWYiOiI4In19LCJVc2VOdW1iZXJpbmdUeXBlT2ZQYXJlbnREb2N1bWVudCI6ZmFsc2UsIlllYXJPbmx5Ijp0cnVlfV0sIkZvcm1hdHRlZFRleHQiOnsiJGlkIjoiMTYiLCJDb3VudCI6MSwiVGV4dFVuaXRzIjpbeyIkaWQiOiIxNyIsIkZvbnRTdHlsZSI6eyIkaWQiOiIxOCIsIk5ldXRyYWwiOnRydWV9LCJSZWFkaW5nT3JkZXIiOjEsIlRleHQiOiIoMjAxMykifV19LCJUYWciOiJDaXRhdmlQbGFjZWhvbGRlciMzYThlMmIxNC02ZjhjLTQyMTMtODgzOS0wZWRmMmM4YjgyOTciLCJUZXh0IjoiKDIwMTMpIiwiV0FJVmVyc2lvbiI6IjYuMTkuMi4xIn0=}</w:instrText>
          </w:r>
          <w:r w:rsidR="004B0D9B">
            <w:rPr>
              <w:lang w:val="en-US"/>
            </w:rPr>
            <w:fldChar w:fldCharType="separate"/>
          </w:r>
          <w:hyperlink r:id="rId64" w:tooltip="Lucia, S.; Finkler, T.; Engell, S. (2013): Multi-stage nonlinear model predictive control applied to a semi-batch polymerization reactor under uncerta…" w:history="1">
            <w:r w:rsidR="00E04011">
              <w:rPr>
                <w:lang w:val="en-US"/>
              </w:rPr>
              <w:t>(2013)</w:t>
            </w:r>
          </w:hyperlink>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r w:rsidR="0022651B" w:rsidRPr="42E16D65">
        <w:rPr>
          <w:lang w:val="en-US"/>
        </w:rPr>
        <w:t xml:space="preserve">and is </w:t>
      </w:r>
      <w:del w:id="329" w:author="Hellmann, Simon" w:date="2025-08-28T16:58:00Z">
        <w:r w:rsidR="0022651B" w:rsidRPr="42E16D65" w:rsidDel="00446D8A">
          <w:rPr>
            <w:lang w:val="en-US"/>
          </w:rPr>
          <w:delText xml:space="preserve">accessible </w:delText>
        </w:r>
      </w:del>
      <w:ins w:id="330" w:author="Hellmann, Simon" w:date="2025-08-28T16:58:00Z">
        <w:r w:rsidR="00446D8A">
          <w:rPr>
            <w:lang w:val="en-US"/>
          </w:rPr>
          <w:t>available</w:t>
        </w:r>
        <w:r w:rsidR="00446D8A" w:rsidRPr="42E16D65">
          <w:rPr>
            <w:lang w:val="en-US"/>
          </w:rPr>
          <w:t xml:space="preserve"> </w:t>
        </w:r>
      </w:ins>
      <w:r w:rsidR="0022651B" w:rsidRPr="42E16D65">
        <w:rPr>
          <w:lang w:val="en-US"/>
        </w:rPr>
        <w:t xml:space="preserve">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w:t>
      </w:r>
      <w:del w:id="331" w:author="Hellmann, Simon" w:date="2025-08-28T16:58:00Z">
        <w:r w:rsidR="0022651B" w:rsidRPr="42E16D65" w:rsidDel="00446D8A">
          <w:rPr>
            <w:lang w:val="en-US"/>
          </w:rPr>
          <w:delText>provided by</w:delText>
        </w:r>
        <w:r w:rsidR="004B0D9B" w:rsidDel="00446D8A">
          <w:rPr>
            <w:lang w:val="en-US"/>
          </w:rPr>
          <w:delText xml:space="preserve"> </w:delText>
        </w:r>
      </w:del>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m90ZXMiOiJQSUk6ICBTMDk2NzA2NjEyMzAwMjQ1OSI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4LTMwVDE1OjAxOjA4IiwiUHJvamVjdCI6eyIkcmVmIjoiOCJ9fSwiVXNlTnVtYmVyaW5nVHlwZU9mUGFyZW50RG9jdW1lbnQiOmZhbHNlfV0sIkZvcm1hdHRlZFRleHQiOnsiJGlkIjoiMjAiLCJDb3VudCI6MSwiVGV4dFVuaXRzIjpbeyIkaWQiOiIyMSIsIkZvbnRTdHlsZSI6eyIkaWQiOiIyMiIsIk5ldXRyYWwiOnRydWV9LCJSZWFkaW5nT3JkZXIiOjEsIlRleHQiOiJGaWVkbGVyIGV0IGFsLiJ9XX0sIlRhZyI6IkNpdGF2aVBsYWNlaG9sZGVyIzk5OTQxNTQ5LTdkZGQtNDE5Ny05NWJjLWI3N2Q5MzBlYjQ1ZiIsIlRleHQiOiJGaWVkbGVyIGV0IGFsLiIsIldBSVZlcnNpb24iOiI2LjE5LjIuMSJ9}</w:instrText>
          </w:r>
          <w:r w:rsidR="009756A0">
            <w:rPr>
              <w:lang w:val="en-US"/>
            </w:rPr>
            <w:fldChar w:fldCharType="separate"/>
          </w:r>
          <w:hyperlink r:id="rId65" w:tooltip="Fiedler, F.; Karg, B.; Lüken, L.; Brandner, D.; Heinlein, M.; Brabender, F.; Lucia, S. (2023): do-mpc: Towards FAIR nonlinear and robust model predict…" w:history="1">
            <w:r w:rsidR="00E04011">
              <w:rPr>
                <w:lang w:val="en-US"/>
              </w:rPr>
              <w:t>Fiedler et al.</w:t>
            </w:r>
          </w:hyperlink>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5vdGVzIjoiUElJOiAgUzA5NjcwNjYxMjMwMDI0NTki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FQxNTowMTowO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IzKSJ9XX0sIlRhZyI6IkNpdGF2aVBsYWNlaG9sZGVyI2UzZmRjYWZmLTE2ZDAtNGIyZC05MzdlLTc1OWViNWZjMTE4ZCIsIlRleHQiOiIoMjAyMykiLCJXQUlWZXJzaW9uIjoiNi4xOS4yLjEifQ==}</w:instrText>
          </w:r>
          <w:r w:rsidR="009756A0">
            <w:rPr>
              <w:lang w:val="en-US"/>
            </w:rPr>
            <w:fldChar w:fldCharType="separate"/>
          </w:r>
          <w:hyperlink r:id="rId66" w:tooltip="Fiedler, F.; Karg, B.; Lüken, L.; Brandner, D.; Heinlein, M.; Brabender, F.; Lucia, S. (2023): do-mpc: Towards FAIR nonlinear and robust model predict…" w:history="1">
            <w:r w:rsidR="00E04011">
              <w:rPr>
                <w:lang w:val="en-US"/>
              </w:rPr>
              <w:t>(2023)</w:t>
            </w:r>
          </w:hyperlink>
          <w:r w:rsidR="009756A0">
            <w:rPr>
              <w:lang w:val="en-US"/>
            </w:rPr>
            <w:fldChar w:fldCharType="end"/>
          </w:r>
        </w:sdtContent>
      </w:sdt>
      <w:r w:rsidR="0022651B" w:rsidRPr="42E16D65">
        <w:rPr>
          <w:lang w:val="en-US"/>
        </w:rPr>
        <w:t xml:space="preserve">. </w:t>
      </w:r>
    </w:p>
    <w:p w14:paraId="6D1A4BBA" w14:textId="01E4F070"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 xml:space="preserve">in </w:t>
      </w:r>
      <w:del w:id="332" w:author="Hellmann, Simon" w:date="2025-08-28T16:58:00Z">
        <w:r w:rsidR="009013E2" w:rsidDel="00446D8A">
          <w:rPr>
            <w:lang w:val="en-US"/>
          </w:rPr>
          <w:delText>the presence</w:delText>
        </w:r>
      </w:del>
      <w:ins w:id="333" w:author="Hellmann, Simon" w:date="2025-08-28T16:58:00Z">
        <w:r w:rsidR="00446D8A">
          <w:rPr>
            <w:lang w:val="en-US"/>
          </w:rPr>
          <w:t>li</w:t>
        </w:r>
      </w:ins>
      <w:ins w:id="334" w:author="Hellmann, Simon" w:date="2025-08-28T16:59:00Z">
        <w:r w:rsidR="00446D8A">
          <w:rPr>
            <w:lang w:val="en-US"/>
          </w:rPr>
          <w:t>ght</w:t>
        </w:r>
      </w:ins>
      <w:r w:rsidR="009013E2">
        <w:rPr>
          <w:lang w:val="en-US"/>
        </w:rPr>
        <w:t xml:space="preserv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w:t>
      </w:r>
      <w:r w:rsidR="00100CA1">
        <w:rPr>
          <w:lang w:val="en-US"/>
        </w:rPr>
        <w:lastRenderedPageBreak/>
        <w:t xml:space="preserve">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335" w:name="_dfhmt4ji2fxx"/>
      <w:bookmarkEnd w:id="335"/>
      <w:r w:rsidRPr="6A0623E8">
        <w:rPr>
          <w:lang w:val="en-US"/>
        </w:rPr>
        <w:t>Materials and methods</w:t>
      </w:r>
    </w:p>
    <w:p w14:paraId="78BD8CC1" w14:textId="7FC9620E"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del w:id="336" w:author="Hellmann, Simon" w:date="2025-08-27T18:48:00Z">
        <w:r w:rsidR="32AF646F" w:rsidRPr="001F4FEB" w:rsidDel="001624E7">
          <w:rPr>
            <w:lang w:val="en-US"/>
          </w:rPr>
          <w:delText xml:space="preserve">AD </w:delText>
        </w:r>
      </w:del>
      <w:ins w:id="337" w:author="Hellmann, Simon" w:date="2025-08-27T18:48:00Z">
        <w:r w:rsidR="001624E7">
          <w:rPr>
            <w:lang w:val="en-US"/>
          </w:rPr>
          <w:t>anaerobic digestion</w:t>
        </w:r>
        <w:r w:rsidR="001624E7" w:rsidRPr="001F4FEB">
          <w:rPr>
            <w:lang w:val="en-US"/>
          </w:rPr>
          <w:t xml:space="preserve"> </w:t>
        </w:r>
      </w:ins>
      <w:r w:rsidR="32AF646F" w:rsidRPr="001F4FEB">
        <w:rPr>
          <w:lang w:val="en-US"/>
        </w:rPr>
        <w:t>model</w:t>
      </w:r>
      <w:del w:id="338" w:author="Hellmann, Simon" w:date="2025-08-27T18:48:00Z">
        <w:r w:rsidR="32AF646F" w:rsidRPr="001F4FEB" w:rsidDel="00893EBE">
          <w:rPr>
            <w:lang w:val="en-US"/>
          </w:rPr>
          <w:delText>: ADM1-R3</w:delText>
        </w:r>
      </w:del>
    </w:p>
    <w:p w14:paraId="7C542BA9" w14:textId="672D82F5"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hyperlink r:id="rId67" w:tooltip="Batstone, D. J.; Keller, J.; Angelidaki, I.; Kalyuzhnyi, S. V.; Pavlostathis, S. G.; Rozzi, A.; Sanders, W.; Siegrist, H.; Vavilin, V. A. (2002): The …" w:history="1">
            <w:r w:rsidR="00E04011">
              <w:rPr>
                <w:lang w:val="en-US"/>
              </w:rPr>
              <w:t>(Batstone et al., 2002)</w:t>
            </w:r>
          </w:hyperlink>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FQxNTowMT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hyperlink r:id="rId68" w:tooltip="Weinrich, S.; Nelles, M. (2021): Systematic simplification of the Anaerobic Digestion Model No. 1 (ADM1) - Model development and stoichiometric analys…" w:history="1">
            <w:r w:rsidR="00E04011">
              <w:rPr>
                <w:lang w:val="en-US"/>
              </w:rPr>
              <w:t>Weinrich and Nelles</w:t>
            </w:r>
          </w:hyperlink>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BUMTU6MDE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hyperlink r:id="rId69" w:tooltip="Weinrich, S.; Nelles, M. (2021): Systematic simplification of the Anaerobic Digestion Model No. 1 (ADM1) - Model development and stoichiometric analys…" w:history="1">
            <w:r w:rsidR="00E04011">
              <w:rPr>
                <w:lang w:val="en-US"/>
              </w:rPr>
              <w:t>(2021)</w:t>
            </w:r>
          </w:hyperlink>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5D3388">
        <w:rPr>
          <w:highlight w:val="yellow"/>
          <w:lang w:val="en-US"/>
          <w:rPrChange w:id="339" w:author="Hellmann, Simon" w:date="2025-08-27T18:03:00Z">
            <w:rPr>
              <w:lang w:val="en-US"/>
            </w:rPr>
          </w:rPrChange>
        </w:rPr>
        <w:t xml:space="preserve">supplementary </w:t>
      </w:r>
      <w:del w:id="340" w:author="Hellmann, Simon" w:date="2025-08-27T18:01:00Z">
        <w:r w:rsidR="007338B8" w:rsidRPr="005D3388" w:rsidDel="005D3388">
          <w:rPr>
            <w:highlight w:val="yellow"/>
            <w:lang w:val="en-US"/>
            <w:rPrChange w:id="341" w:author="Hellmann, Simon" w:date="2025-08-27T18:03:00Z">
              <w:rPr>
                <w:lang w:val="en-US"/>
              </w:rPr>
            </w:rPrChange>
          </w:rPr>
          <w:delText xml:space="preserve">information </w:delText>
        </w:r>
      </w:del>
      <w:ins w:id="342" w:author="Hellmann, Simon" w:date="2025-08-27T18:01:00Z">
        <w:r w:rsidR="005D3388" w:rsidRPr="005D3388">
          <w:rPr>
            <w:highlight w:val="yellow"/>
            <w:lang w:val="en-US"/>
            <w:rPrChange w:id="343" w:author="Hellmann, Simon" w:date="2025-08-27T18:03:00Z">
              <w:rPr>
                <w:lang w:val="en-US"/>
              </w:rPr>
            </w:rPrChange>
          </w:rPr>
          <w:t xml:space="preserve">material </w:t>
        </w:r>
      </w:ins>
      <w:r w:rsidR="007338B8" w:rsidRPr="005D3388">
        <w:rPr>
          <w:highlight w:val="yellow"/>
          <w:lang w:val="en-US"/>
          <w:rPrChange w:id="344" w:author="Hellmann, Simon" w:date="2025-08-27T18:03:00Z">
            <w:rPr>
              <w:lang w:val="en-US"/>
            </w:rPr>
          </w:rPrChange>
        </w:rPr>
        <w:t>(S</w:t>
      </w:r>
      <w:ins w:id="345" w:author="Hellmann, Simon" w:date="2025-08-27T18:02:00Z">
        <w:r w:rsidR="005D3388" w:rsidRPr="005D3388">
          <w:rPr>
            <w:highlight w:val="yellow"/>
            <w:lang w:val="en-US"/>
            <w:rPrChange w:id="346" w:author="Hellmann, Simon" w:date="2025-08-27T18:03:00Z">
              <w:rPr>
                <w:lang w:val="en-US"/>
              </w:rPr>
            </w:rPrChange>
          </w:rPr>
          <w:t>M</w:t>
        </w:r>
      </w:ins>
      <w:del w:id="347" w:author="Hellmann, Simon" w:date="2025-08-27T18:01:00Z">
        <w:r w:rsidR="007338B8" w:rsidRPr="005D3388" w:rsidDel="005D3388">
          <w:rPr>
            <w:highlight w:val="yellow"/>
            <w:lang w:val="en-US"/>
            <w:rPrChange w:id="348" w:author="Hellmann, Simon" w:date="2025-08-27T18:03:00Z">
              <w:rPr>
                <w:lang w:val="en-US"/>
              </w:rPr>
            </w:rPrChange>
          </w:rPr>
          <w:delText>I</w:delText>
        </w:r>
      </w:del>
      <w:r w:rsidR="007338B8" w:rsidRPr="005D3388">
        <w:rPr>
          <w:highlight w:val="yellow"/>
          <w:lang w:val="en-US"/>
          <w:rPrChange w:id="349" w:author="Hellmann, Simon" w:date="2025-08-27T18:03:00Z">
            <w:rPr>
              <w:lang w:val="en-US"/>
            </w:rPr>
          </w:rPrChange>
        </w:rPr>
        <w:t>)</w:t>
      </w:r>
      <w:r w:rsidR="6A0623E8" w:rsidRPr="6A0623E8">
        <w:rPr>
          <w:lang w:val="en-US"/>
        </w:rPr>
        <w:t>.</w:t>
      </w:r>
      <w:r w:rsidR="00F30DED">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t xml:space="preserve">2.1.1 </w:t>
      </w:r>
      <w:r w:rsidRPr="32AF646F">
        <w:rPr>
          <w:lang w:val="en-US"/>
        </w:rPr>
        <w:t>Gas storage model</w:t>
      </w:r>
    </w:p>
    <w:p w14:paraId="6BFD9927" w14:textId="78D3248B"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MmE1MzlkZjQtMGI1My00OWYzLWJiMGQtMGU2OTYxZTk1MzY3IiwiVGV4dCI6Ik1hdWt5IGV0IGFsLiIsIldBSVZlcnNpb24iOiI2LjE5LjIuMSJ9}</w:instrText>
          </w:r>
          <w:r>
            <w:rPr>
              <w:lang w:val="en-US"/>
            </w:rPr>
            <w:fldChar w:fldCharType="separate"/>
          </w:r>
          <w:hyperlink r:id="rId70" w:tooltip="Mauky, E.; Weinrich, S.; Nägele, H.-J.; Jacobi, H. F.; Liebetrau, J.; Nelles, M. (2016): Model Predictive Control for Demand-Driven Biogas Production …" w:history="1">
            <w:r w:rsidR="00E04011">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NlNzJiNzY4OC1kYTU3LTRkZDItODMyMC1jMWEwOTJjYjRmY2UiLCJUZXh0IjoiKDIwMTYpIiwiV0FJVmVyc2lvbiI6IjYuMTkuMi4xIn0=}</w:instrText>
          </w:r>
          <w:r>
            <w:rPr>
              <w:lang w:val="en-US"/>
            </w:rPr>
            <w:fldChar w:fldCharType="separate"/>
          </w:r>
          <w:hyperlink r:id="rId71" w:tooltip="Mauky, E.; Weinrich, S.; Nägele, H.-J.; Jacobi, H. F.; Liebetrau, J.; Nelles, M. (2016): Model Predictive Control for Demand-Driven Biogas Production …" w:history="1">
            <w:r w:rsidR="00E04011">
              <w:rPr>
                <w:lang w:val="en-US"/>
              </w:rPr>
              <w:t>(2016)</w:t>
            </w:r>
          </w:hyperlink>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Q2ODEyN2Y1LTFkZjEtNGJjOS1hYzZmLTRjY2JhZTQ2NWE5ZCIsIlRleHQiOiJEaXR0bWVyIGV0IGFsLiIsIldBSVZlcnNpb24iOiI2LjE5LjIuMSJ9}</w:instrText>
          </w:r>
          <w:r>
            <w:rPr>
              <w:lang w:val="en-US"/>
            </w:rPr>
            <w:fldChar w:fldCharType="separate"/>
          </w:r>
          <w:hyperlink r:id="rId72" w:tooltip="Dittmer, C.; Ohnmacht, B.; Krümpel, J.; Lemmer, A. (2022): Model Predictive Control: Demand-Orientated, Load-Flexible, Full-Scale Biogas Production. M…" w:history="1">
            <w:r w:rsidR="00E04011">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FQxNTowMTowOC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2U2NzRmYTM4LTVmMTgtNGFlYS1iY2Q5LTgxOTk2NjM4OWVhMCIsIlRleHQiOiIoMjAyMikiLCJXQUlWZXJzaW9uIjoiNi4xOS4yLjEifQ==}</w:instrText>
          </w:r>
          <w:r>
            <w:rPr>
              <w:lang w:val="en-US"/>
            </w:rPr>
            <w:fldChar w:fldCharType="separate"/>
          </w:r>
          <w:hyperlink r:id="rId73" w:tooltip="Dittmer, C.; Ohnmacht, B.; Krümpel, J.; Lemmer, A. (2022): Model Predictive Control: Demand-Orientated, Load-Flexible, Full-Scale Biogas Production. M…" w:history="1">
            <w:r w:rsidR="00E04011">
              <w:rPr>
                <w:lang w:val="en-US"/>
              </w:rPr>
              <w:t>(2022)</w:t>
            </w:r>
          </w:hyperlink>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2IxZTVjMjctYTFjMy00NzgyLTk0MWItYjhjMTFhMDBhZjM1IiwiVGV4dCI6IihTdHVyIGV0IGFsLiwgMjAyMikiLCJXQUlWZXJzaW9uIjoiNi4xOS4yLjEifQ==}</w:instrText>
          </w:r>
          <w:r>
            <w:rPr>
              <w:lang w:val="en-US"/>
            </w:rPr>
            <w:fldChar w:fldCharType="separate"/>
          </w:r>
          <w:hyperlink r:id="rId74" w:tooltip="Stur, M.; Pohl, M.; Krebs, C.; Mauky, E. (2022): Characterisation of biogas storages: influences and comparison of methods. Agricultural Engineering 7…" w:history="1">
            <w:r w:rsidR="00E04011">
              <w:rPr>
                <w:lang w:val="en-US"/>
              </w:rPr>
              <w:t>(Stur et al., 2022)</w:t>
            </w:r>
          </w:hyperlink>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AE95C35" w14:textId="58EA8DB9" w:rsidR="00541139" w:rsidRDefault="00541139" w:rsidP="00541139">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w:t>
      </w:r>
      <w:r>
        <w:rPr>
          <w:lang w:val="en-US"/>
        </w:rPr>
        <w:lastRenderedPageBreak/>
        <w:t>value (LHV) of CH</w:t>
      </w:r>
      <w:r w:rsidRPr="00454DEF">
        <w:rPr>
          <w:vertAlign w:val="subscript"/>
          <w:lang w:val="en-US"/>
        </w:rPr>
        <w:t>4</w:t>
      </w:r>
      <w:r>
        <w:rPr>
          <w:lang w:val="en-US"/>
        </w:rPr>
        <w:t>.</w:t>
      </w:r>
      <w:r w:rsidR="002104D7" w:rsidRPr="0EF766E9">
        <w:rPr>
          <w:lang w:val="en-US"/>
        </w:rPr>
        <w:t xml:space="preserve"> </w:t>
      </w: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 Corresponding model equations </w:t>
      </w:r>
      <w:r w:rsidR="00144E26">
        <w:rPr>
          <w:lang w:val="en-US"/>
        </w:rPr>
        <w:t xml:space="preserve">of the GS </w:t>
      </w:r>
      <w:r>
        <w:rPr>
          <w:lang w:val="en-US"/>
        </w:rPr>
        <w:t xml:space="preserve">are derived in the </w:t>
      </w:r>
      <w:del w:id="350" w:author="Hellmann, Simon" w:date="2025-08-27T18:02:00Z">
        <w:r w:rsidRPr="005D3388" w:rsidDel="005D3388">
          <w:rPr>
            <w:highlight w:val="yellow"/>
            <w:lang w:val="en-US"/>
            <w:rPrChange w:id="351" w:author="Hellmann, Simon" w:date="2025-08-27T18:03:00Z">
              <w:rPr>
                <w:lang w:val="en-US"/>
              </w:rPr>
            </w:rPrChange>
          </w:rPr>
          <w:delText>SI</w:delText>
        </w:r>
      </w:del>
      <w:ins w:id="352" w:author="Hellmann, Simon" w:date="2025-08-27T18:02:00Z">
        <w:r w:rsidR="005D3388" w:rsidRPr="005D3388">
          <w:rPr>
            <w:highlight w:val="yellow"/>
            <w:lang w:val="en-US"/>
            <w:rPrChange w:id="353" w:author="Hellmann, Simon" w:date="2025-08-27T18:03:00Z">
              <w:rPr>
                <w:lang w:val="en-US"/>
              </w:rPr>
            </w:rPrChange>
          </w:rPr>
          <w:t>SM</w:t>
        </w:r>
      </w:ins>
      <w:r w:rsidRPr="005D3388">
        <w:rPr>
          <w:highlight w:val="yellow"/>
          <w:lang w:val="en-US"/>
          <w:rPrChange w:id="354" w:author="Hellmann, Simon" w:date="2025-08-27T18:03:00Z">
            <w:rPr>
              <w:lang w:val="en-US"/>
            </w:rPr>
          </w:rPrChange>
        </w:rPr>
        <w:t>.</w:t>
      </w:r>
      <w:r>
        <w:rPr>
          <w:lang w:val="en-US"/>
        </w:rPr>
        <w:t xml:space="preserve"> Fig.</w:t>
      </w:r>
      <w:r w:rsidR="00144E26">
        <w:rPr>
          <w:lang w:val="en-US"/>
        </w:rPr>
        <w:t> </w:t>
      </w:r>
      <w:r>
        <w:rPr>
          <w:lang w:val="en-US"/>
        </w:rPr>
        <w:t xml:space="preserve">1c shows a qualitative dynamic course of the GS filling level. </w:t>
      </w:r>
      <w:r w:rsidR="002104D7" w:rsidRPr="00EF6799">
        <w:rPr>
          <w:lang w:val="en-US"/>
        </w:rPr>
        <w:t xml:space="preserve">Numerical values of all introduced </w:t>
      </w:r>
      <w:r w:rsidR="002104D7">
        <w:rPr>
          <w:lang w:val="en-US"/>
        </w:rPr>
        <w:t>model parameters are summarized in Tab. 1.</w:t>
      </w:r>
    </w:p>
    <w:p w14:paraId="658364F2" w14:textId="16497693" w:rsidR="00541139" w:rsidRDefault="00541139" w:rsidP="00541139">
      <w:pPr>
        <w:pStyle w:val="berschrift3"/>
        <w:rPr>
          <w:lang w:val="en-US"/>
        </w:rPr>
      </w:pPr>
      <w:r w:rsidRPr="32AF646F">
        <w:rPr>
          <w:lang w:val="en-US"/>
        </w:rPr>
        <w:t>2.1.2</w:t>
      </w:r>
      <w:r>
        <w:rPr>
          <w:lang w:val="en-US"/>
        </w:rPr>
        <w:t xml:space="preserve"> </w:t>
      </w:r>
      <w:bookmarkStart w:id="355" w:name="_Hlk207213007"/>
      <w:ins w:id="356" w:author="Hellmann, Simon" w:date="2025-08-27T18:49:00Z">
        <w:r w:rsidR="00B05A33">
          <w:rPr>
            <w:lang w:val="en-US"/>
          </w:rPr>
          <w:t>Anaerobic digestion</w:t>
        </w:r>
      </w:ins>
      <w:del w:id="357" w:author="Hellmann, Simon" w:date="2025-08-27T18:49:00Z">
        <w:r w:rsidDel="00B05A33">
          <w:rPr>
            <w:lang w:val="en-US"/>
          </w:rPr>
          <w:delText>AD</w:delText>
        </w:r>
      </w:del>
      <w:r>
        <w:rPr>
          <w:lang w:val="en-US"/>
        </w:rPr>
        <w:t xml:space="preserve"> plant</w:t>
      </w:r>
      <w:r w:rsidRPr="32AF646F">
        <w:rPr>
          <w:lang w:val="en-US"/>
        </w:rPr>
        <w:t xml:space="preserve"> dimensioning</w:t>
      </w:r>
      <w:bookmarkEnd w:id="355"/>
    </w:p>
    <w:p w14:paraId="7CC49651" w14:textId="0BCBCEE7" w:rsidR="00541139" w:rsidRDefault="00541139" w:rsidP="00541139">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 xml:space="preserve">DBFZ) as reported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MmE4MzVlMjQtMDYyMy00NWQyLWE1Y2QtNDk0MDUyNThlYTM3IiwiVGV4dCI6Ik1hdWt5IGV0IGFsLiIsIldBSVZlcnNpb24iOiI2LjE5LjIuMSJ9}</w:instrText>
          </w:r>
          <w:r>
            <w:rPr>
              <w:lang w:val="en-US"/>
            </w:rPr>
            <w:fldChar w:fldCharType="separate"/>
          </w:r>
          <w:hyperlink r:id="rId75" w:tooltip="Mauky, E.; Weinrich, S.; Nägele, H.-J.; Jacobi, H. F.; Liebetrau, J.; Nelles, M. (2016): Model Predictive Control for Demand-Driven Biogas Production …" w:history="1">
            <w:r w:rsidR="00E04011">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MxOThjNTZlMC0xZmJmLTQ1MjYtYTE3My02YWZmNGI1YzAyY2QiLCJUZXh0IjoiKDIwMTYpIiwiV0FJVmVyc2lvbiI6IjYuMTkuMi4xIn0=}</w:instrText>
          </w:r>
          <w:r>
            <w:rPr>
              <w:lang w:val="en-US"/>
            </w:rPr>
            <w:fldChar w:fldCharType="separate"/>
          </w:r>
          <w:hyperlink r:id="rId76" w:tooltip="Mauky, E.; Weinrich, S.; Nägele, H.-J.; Jacobi, H. F.; Liebetrau, J.; Nelles, M. (2016): Model Predictive Control for Demand-Driven Biogas Production …" w:history="1">
            <w:r w:rsidR="00E04011">
              <w:rPr>
                <w:lang w:val="en-US"/>
              </w:rPr>
              <w:t>(2016)</w:t>
            </w:r>
          </w:hyperlink>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2E2NGFiYjRiLTExNzMtNDU5OS1iZDg4LWM2OGUyNWRhNzNjOSIsIlRleHQiOiJEaXR0bWVyIGV0IGFsLiIsIldBSVZlcnNpb24iOiI2LjE5LjIuMSJ9}</w:instrText>
          </w:r>
          <w:r>
            <w:rPr>
              <w:lang w:val="en-US"/>
            </w:rPr>
            <w:fldChar w:fldCharType="separate"/>
          </w:r>
          <w:hyperlink r:id="rId77" w:tooltip="Dittmer, C.; Ohnmacht, B.; Krümpel, J.; Lemmer, A. (2022): Model Predictive Control: Demand-Orientated, Load-Flexible, Full-Scale Biogas Production. M…" w:history="1">
            <w:r w:rsidR="00E04011">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FQxNTowMTowOC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BlOTQwZGNkLTM5MjYtNDU5NC05MTAxLWEwM2RiZDQxN2Y1MSIsIlRleHQiOiIoMjAyMikiLCJXQUlWZXJzaW9uIjoiNi4xOS4yLjEifQ==}</w:instrText>
          </w:r>
          <w:r>
            <w:rPr>
              <w:lang w:val="en-US"/>
            </w:rPr>
            <w:fldChar w:fldCharType="separate"/>
          </w:r>
          <w:hyperlink r:id="rId78" w:tooltip="Dittmer, C.; Ohnmacht, B.; Krümpel, J.; Lemmer, A. (2022): Model Predictive Control: Demand-Orientated, Load-Flexible, Full-Scale Biogas Production. M…" w:history="1">
            <w:r w:rsidR="00E04011">
              <w:rPr>
                <w:lang w:val="en-US"/>
              </w:rPr>
              <w:t>(2022)</w:t>
            </w:r>
          </w:hyperlink>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7C68355B" w14:textId="727D484C" w:rsidR="00222BF4" w:rsidRDefault="0011577E" w:rsidP="0008402C">
      <w:pPr>
        <w:ind w:firstLine="0"/>
        <w:rPr>
          <w:ins w:id="358" w:author="Hellmann, Simon" w:date="2025-08-30T17:19:00Z"/>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4LTMwVDE1OjAxOjA4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wMzUxYWI5Yi1hNzlkLTQ1NGMtOWM4Mi0yODdiMGNiZWI4OTAiLCJUZXh0IjoiKExpZWJldHJhdSBhbmQgUGZlaWZmZXIsIDIwMjApIiwiV0FJVmVyc2lvbiI6IjYuMTkuMi4xIn0=}</w:instrText>
          </w:r>
          <w:r>
            <w:rPr>
              <w:lang w:val="en-US"/>
            </w:rPr>
            <w:fldChar w:fldCharType="separate"/>
          </w:r>
          <w:hyperlink r:id="rId79" w:tooltip="Liebetrau, J.; Pfeiffer, D. (Eds.) (2020): Collection of Methods for Biogas. Methods to determine parameters for analysis purposes and parameters that…" w:history="1">
            <w:r w:rsidR="00E04011">
              <w:rPr>
                <w:lang w:val="en-US"/>
              </w:rPr>
              <w:t>(Liebetrau and Pfeiffer, 2020)</w:t>
            </w:r>
          </w:hyperlink>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4LTMwVDE1OjAxOjA4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NmI3OTRlM2YtNzRiZi00MTgwLThiM2YtOGE4Y2RmNjMyYjRkIiwiVGV4dCI6IihKaW1lbmV6IGV0IGFsLiwgMjAxNSkiLCJXQUlWZXJzaW9uIjoiNi4xOS4yLjEifQ==}</w:instrText>
          </w:r>
          <w:r>
            <w:rPr>
              <w:lang w:val="en-US"/>
            </w:rPr>
            <w:fldChar w:fldCharType="separate"/>
          </w:r>
          <w:hyperlink r:id="rId80" w:tooltip="Jimenez, J.; Latrille, E.; Harmand, J.; Robles, A.; Ferrer, J.; Steyer, J.-P. (2015): Instrumentation and control of anaerobic digestion processes. Re…" w:history="1">
            <w:r w:rsidR="00E04011">
              <w:rPr>
                <w:lang w:val="en-US"/>
              </w:rPr>
              <w:t>(Jimenez et al., 2015)</w:t>
            </w:r>
          </w:hyperlink>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lMmQyZjVmNi1mMTYyLTQwODgtOWEzMi03ZWUxNmZlYjhjYTUiLCJUZXh0IjoiKFdlaW5yaWNoIGV0IGFsLiwgMjAyMSkiLCJXQUlWZXJzaW9uIjoiNi4xOS4yLjEifQ==}</w:instrText>
          </w:r>
          <w:r>
            <w:rPr>
              <w:lang w:val="en-US"/>
            </w:rPr>
            <w:fldChar w:fldCharType="separate"/>
          </w:r>
          <w:hyperlink r:id="rId81" w:tooltip="Weinrich, S.; Mauky, E.; Schmidt, T.; Krebs, C.; Liebetrau, J.; Nelles, M. (2021): Systematic simplification of the Anaerobic Digestion Model No. 1 (A…" w:history="1">
            <w:r w:rsidR="00E04011">
              <w:rPr>
                <w:lang w:val="en-US"/>
              </w:rPr>
              <w:t>(Weinrich et al., 2021)</w:t>
            </w:r>
          </w:hyperlink>
          <w:r>
            <w:rPr>
              <w:lang w:val="en-US"/>
            </w:rPr>
            <w:fldChar w:fldCharType="end"/>
          </w:r>
        </w:sdtContent>
      </w:sdt>
      <w:r w:rsidRPr="00AA10A7">
        <w:rPr>
          <w:lang w:val="en-US"/>
        </w:rPr>
        <w:t xml:space="preserve">. Other </w:t>
      </w:r>
      <w:r w:rsidR="0008402C" w:rsidRPr="00AA10A7">
        <w:rPr>
          <w:lang w:val="en-US"/>
        </w:rPr>
        <w:t>parametric or structural uncertainties were ignored</w:t>
      </w:r>
      <w:ins w:id="359" w:author="Hellmann, Simon" w:date="2025-08-29T18:04:00Z">
        <w:r w:rsidR="001625BD">
          <w:rPr>
            <w:lang w:val="en-US"/>
          </w:rPr>
          <w:t xml:space="preserve">. </w:t>
        </w:r>
        <w:r w:rsidR="001625BD" w:rsidRPr="001625BD">
          <w:rPr>
            <w:highlight w:val="magenta"/>
            <w:lang w:val="en-US"/>
            <w:rPrChange w:id="360" w:author="Hellmann, Simon" w:date="2025-08-29T18:05:00Z">
              <w:rPr>
                <w:lang w:val="en-US"/>
              </w:rPr>
            </w:rPrChange>
          </w:rPr>
          <w:t>D</w:t>
        </w:r>
      </w:ins>
      <w:ins w:id="361" w:author="Hellmann, Simon" w:date="2025-08-29T18:02:00Z">
        <w:r w:rsidR="006464C4" w:rsidRPr="001625BD">
          <w:rPr>
            <w:highlight w:val="magenta"/>
            <w:lang w:val="en-US"/>
            <w:rPrChange w:id="362" w:author="Hellmann, Simon" w:date="2025-08-29T18:05:00Z">
              <w:rPr>
                <w:lang w:val="en-US"/>
              </w:rPr>
            </w:rPrChange>
          </w:rPr>
          <w:t xml:space="preserve">etermining their corresponding bounds would require </w:t>
        </w:r>
      </w:ins>
      <w:ins w:id="363" w:author="Hellmann, Simon" w:date="2025-08-29T18:05:00Z">
        <w:r w:rsidR="001625BD" w:rsidRPr="001625BD">
          <w:rPr>
            <w:highlight w:val="magenta"/>
            <w:lang w:val="en-US"/>
            <w:rPrChange w:id="364" w:author="Hellmann, Simon" w:date="2025-08-29T18:05:00Z">
              <w:rPr>
                <w:lang w:val="en-US"/>
              </w:rPr>
            </w:rPrChange>
          </w:rPr>
          <w:t>additional</w:t>
        </w:r>
      </w:ins>
      <w:ins w:id="365" w:author="Hellmann, Simon" w:date="2025-08-29T18:02:00Z">
        <w:r w:rsidR="006464C4" w:rsidRPr="001625BD">
          <w:rPr>
            <w:highlight w:val="magenta"/>
            <w:lang w:val="en-US"/>
            <w:rPrChange w:id="366" w:author="Hellmann, Simon" w:date="2025-08-29T18:05:00Z">
              <w:rPr>
                <w:lang w:val="en-US"/>
              </w:rPr>
            </w:rPrChange>
          </w:rPr>
          <w:t xml:space="preserve"> investi</w:t>
        </w:r>
      </w:ins>
      <w:ins w:id="367" w:author="Hellmann, Simon" w:date="2025-08-29T18:03:00Z">
        <w:r w:rsidR="006464C4" w:rsidRPr="001625BD">
          <w:rPr>
            <w:highlight w:val="magenta"/>
            <w:lang w:val="en-US"/>
            <w:rPrChange w:id="368" w:author="Hellmann, Simon" w:date="2025-08-29T18:05:00Z">
              <w:rPr>
                <w:lang w:val="en-US"/>
              </w:rPr>
            </w:rPrChange>
          </w:rPr>
          <w:t>gation</w:t>
        </w:r>
      </w:ins>
      <w:ins w:id="369" w:author="Hellmann, Simon" w:date="2025-08-29T18:05:00Z">
        <w:r w:rsidR="001625BD" w:rsidRPr="001625BD">
          <w:rPr>
            <w:highlight w:val="magenta"/>
            <w:lang w:val="en-US"/>
            <w:rPrChange w:id="370" w:author="Hellmann, Simon" w:date="2025-08-29T18:05:00Z">
              <w:rPr>
                <w:lang w:val="en-US"/>
              </w:rPr>
            </w:rPrChange>
          </w:rPr>
          <w:t>s</w:t>
        </w:r>
      </w:ins>
      <w:ins w:id="371" w:author="Hellmann, Simon" w:date="2025-08-29T18:03:00Z">
        <w:r w:rsidR="006464C4" w:rsidRPr="001625BD">
          <w:rPr>
            <w:highlight w:val="magenta"/>
            <w:lang w:val="en-US"/>
            <w:rPrChange w:id="372" w:author="Hellmann, Simon" w:date="2025-08-29T18:05:00Z">
              <w:rPr>
                <w:lang w:val="en-US"/>
              </w:rPr>
            </w:rPrChange>
          </w:rPr>
          <w:t>, e.g. by means of a sensitivity analysis</w:t>
        </w:r>
      </w:ins>
      <w:ins w:id="373" w:author="Hellmann, Simon" w:date="2025-08-29T18:05:00Z">
        <w:r w:rsidR="001625BD" w:rsidRPr="001625BD">
          <w:rPr>
            <w:highlight w:val="magenta"/>
            <w:lang w:val="en-US"/>
            <w:rPrChange w:id="374" w:author="Hellmann, Simon" w:date="2025-08-29T18:05:00Z">
              <w:rPr>
                <w:lang w:val="en-US"/>
              </w:rPr>
            </w:rPrChange>
          </w:rPr>
          <w:t xml:space="preserve">, </w:t>
        </w:r>
      </w:ins>
      <w:ins w:id="375" w:author="Hellmann, Simon" w:date="2025-08-29T18:03:00Z">
        <w:r w:rsidR="006464C4" w:rsidRPr="001625BD">
          <w:rPr>
            <w:highlight w:val="magenta"/>
            <w:lang w:val="en-US"/>
            <w:rPrChange w:id="376" w:author="Hellmann, Simon" w:date="2025-08-29T18:05:00Z">
              <w:rPr>
                <w:lang w:val="en-US"/>
              </w:rPr>
            </w:rPrChange>
          </w:rPr>
          <w:t xml:space="preserve">as described in </w:t>
        </w:r>
      </w:ins>
      <w:customXmlInsRangeStart w:id="377" w:author="Hellmann, Simon" w:date="2025-08-29T18:04:00Z"/>
      <w:sdt>
        <w:sdtPr>
          <w:rPr>
            <w:highlight w:val="magenta"/>
            <w:lang w:val="en-US"/>
          </w:rPr>
          <w:alias w:val="To edit, see citavi.com/edit"/>
          <w:tag w:val="CitaviPlaceholder#9959a9dd-a5e6-4829-88b7-f0ec65ad0d3b"/>
          <w:id w:val="176859061"/>
          <w:placeholder>
            <w:docPart w:val="DefaultPlaceholder_-1854013440"/>
          </w:placeholder>
        </w:sdtPr>
        <w:sdtEndPr>
          <w:rPr>
            <w:highlight w:val="none"/>
          </w:rPr>
        </w:sdtEndPr>
        <w:sdtContent>
          <w:customXmlInsRangeEnd w:id="377"/>
          <w:ins w:id="378" w:author="Hellmann, Simon" w:date="2025-08-29T18:04:00Z">
            <w:r w:rsidR="001625BD" w:rsidRPr="001625BD">
              <w:rPr>
                <w:highlight w:val="magenta"/>
                <w:lang w:val="en-US"/>
                <w:rPrChange w:id="379" w:author="Hellmann, Simon" w:date="2025-08-29T18:05:00Z">
                  <w:rPr>
                    <w:lang w:val="en-US"/>
                  </w:rPr>
                </w:rPrChange>
              </w:rPr>
              <w:fldChar w:fldCharType="begin"/>
            </w:r>
          </w:ins>
          <w:r w:rsidR="00A551DA">
            <w:rPr>
              <w:highlight w:val="magenta"/>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ZGMxMzc2LWU5YzUtNDY0Ny1iMGJmLWNhYThjZmM4ZGQxNC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BUMTU6MDE6MDgiLCJQcm9qZWN0Ijp7IiRyZWYiOiI4In19LCJVc2VOdW1iZXJpbmdUeXBlT2ZQYXJlbnREb2N1bWVudCI6ZmFsc2V9XSwiRm9ybWF0dGVkVGV4dCI6eyIkaWQiOiIxOCIsIkNvdW50IjoxLCJUZXh0VW5pdHMiOlt7IiRpZCI6IjE5IiwiRm9udFN0eWxlIjp7IiRpZCI6IjIwIiwiTmV1dHJhbCI6dHJ1ZX0sIlJlYWRpbmdPcmRlciI6MSwiVGV4dCI6IihQaWNlbm8tRMOtYXogZXQgYWwuLCAyMDIwKSJ9XX0sIlRhZyI6IkNpdGF2aVBsYWNlaG9sZGVyIzk5NTlhOWRkLWE1ZTYtNDgyOS04OGI3LWYwZWM2NWFkMGQzYiIsIlRleHQiOiIoUGljZW5vLUTDrWF6IGV0IGFsLiwgMjAyMCkiLCJXQUlWZXJzaW9uIjoiNi4xOS4yLjEifQ==}</w:instrText>
          </w:r>
          <w:r w:rsidR="001625BD" w:rsidRPr="001625BD">
            <w:rPr>
              <w:highlight w:val="magenta"/>
              <w:lang w:val="en-US"/>
              <w:rPrChange w:id="380" w:author="Hellmann, Simon" w:date="2025-08-29T18:05:00Z">
                <w:rPr>
                  <w:lang w:val="en-US"/>
                </w:rPr>
              </w:rPrChange>
            </w:rPr>
            <w:fldChar w:fldCharType="separate"/>
          </w:r>
          <w:hyperlink r:id="rId82" w:tooltip="Piceno-Díaz, E. R.; Ricardez-Sandoval, L. A.; Gutierrez-Limon, M. A.; Méndez-Acosta, H. O.; Puebla, H. (2020): Robust Nonlinear Model Predictive Contr…" w:history="1">
            <w:r w:rsidR="00E04011">
              <w:rPr>
                <w:highlight w:val="magenta"/>
                <w:lang w:val="en-US"/>
              </w:rPr>
              <w:t>(Piceno-Díaz et al., 2020)</w:t>
            </w:r>
          </w:hyperlink>
          <w:ins w:id="381" w:author="Hellmann, Simon" w:date="2025-08-29T18:04:00Z">
            <w:r w:rsidR="001625BD" w:rsidRPr="001625BD">
              <w:rPr>
                <w:highlight w:val="magenta"/>
                <w:lang w:val="en-US"/>
                <w:rPrChange w:id="382" w:author="Hellmann, Simon" w:date="2025-08-29T18:05:00Z">
                  <w:rPr>
                    <w:lang w:val="en-US"/>
                  </w:rPr>
                </w:rPrChange>
              </w:rPr>
              <w:fldChar w:fldCharType="end"/>
            </w:r>
          </w:ins>
          <w:customXmlInsRangeStart w:id="383" w:author="Hellmann, Simon" w:date="2025-08-29T18:04:00Z"/>
        </w:sdtContent>
      </w:sdt>
      <w:customXmlInsRangeEnd w:id="383"/>
      <w:r w:rsidR="0008402C" w:rsidRPr="32AF646F">
        <w:rPr>
          <w:lang w:val="en-US"/>
        </w:rPr>
        <w:t xml:space="preserve">. The following </w:t>
      </w:r>
      <w:ins w:id="384" w:author="Hellmann, Simon" w:date="2025-08-28T18:27:00Z">
        <w:r w:rsidR="00EB3D3E" w:rsidRPr="00FE53C5">
          <w:rPr>
            <w:highlight w:val="red"/>
            <w:lang w:val="en-US"/>
            <w:rPrChange w:id="385" w:author="Hellmann, Simon" w:date="2025-08-30T14:35:00Z">
              <w:rPr>
                <w:lang w:val="en-US"/>
              </w:rPr>
            </w:rPrChange>
          </w:rPr>
          <w:t xml:space="preserve">substrates </w:t>
        </w:r>
      </w:ins>
      <w:r w:rsidR="0008402C" w:rsidRPr="00FE53C5">
        <w:rPr>
          <w:highlight w:val="red"/>
          <w:lang w:val="en-US"/>
          <w:rPrChange w:id="386" w:author="Hellmann, Simon" w:date="2025-08-30T14:35:00Z">
            <w:rPr>
              <w:lang w:val="en-US"/>
            </w:rPr>
          </w:rPrChange>
        </w:rPr>
        <w:t xml:space="preserve">typical </w:t>
      </w:r>
      <w:ins w:id="387" w:author="Hellmann, Simon" w:date="2025-08-28T18:27:00Z">
        <w:r w:rsidR="00EB3D3E" w:rsidRPr="00FE53C5">
          <w:rPr>
            <w:highlight w:val="red"/>
            <w:lang w:val="en-US"/>
            <w:rPrChange w:id="388" w:author="Hellmann, Simon" w:date="2025-08-30T14:35:00Z">
              <w:rPr>
                <w:lang w:val="en-US"/>
              </w:rPr>
            </w:rPrChange>
          </w:rPr>
          <w:t xml:space="preserve">of </w:t>
        </w:r>
      </w:ins>
      <w:r w:rsidR="0008402C" w:rsidRPr="00FE53C5">
        <w:rPr>
          <w:highlight w:val="red"/>
          <w:lang w:val="en-US"/>
          <w:rPrChange w:id="389" w:author="Hellmann, Simon" w:date="2025-08-30T14:35:00Z">
            <w:rPr>
              <w:lang w:val="en-US"/>
            </w:rPr>
          </w:rPrChange>
        </w:rPr>
        <w:t xml:space="preserve">agricultural AD </w:t>
      </w:r>
      <w:ins w:id="390" w:author="Hellmann, Simon" w:date="2025-08-28T18:36:00Z">
        <w:r w:rsidR="002F2A61" w:rsidRPr="00FE53C5">
          <w:rPr>
            <w:highlight w:val="red"/>
            <w:lang w:val="en-US"/>
            <w:rPrChange w:id="391" w:author="Hellmann, Simon" w:date="2025-08-30T14:35:00Z">
              <w:rPr>
                <w:lang w:val="en-US"/>
              </w:rPr>
            </w:rPrChange>
          </w:rPr>
          <w:t xml:space="preserve">plants </w:t>
        </w:r>
      </w:ins>
      <w:ins w:id="392" w:author="Hellmann, Simon" w:date="2025-08-28T18:27:00Z">
        <w:r w:rsidR="00EB3D3E" w:rsidRPr="00FE53C5">
          <w:rPr>
            <w:highlight w:val="red"/>
            <w:lang w:val="en-US"/>
            <w:rPrChange w:id="393" w:author="Hellmann, Simon" w:date="2025-08-30T14:35:00Z">
              <w:rPr>
                <w:lang w:val="en-US"/>
              </w:rPr>
            </w:rPrChange>
          </w:rPr>
          <w:t>in Germany</w:t>
        </w:r>
      </w:ins>
      <w:del w:id="394" w:author="Hellmann, Simon" w:date="2025-08-28T18:27:00Z">
        <w:r w:rsidR="0008402C" w:rsidDel="00EB3D3E">
          <w:rPr>
            <w:lang w:val="en-US"/>
          </w:rPr>
          <w:br/>
        </w:r>
        <w:r w:rsidR="0008402C" w:rsidRPr="32AF646F" w:rsidDel="00EB3D3E">
          <w:rPr>
            <w:lang w:val="en-US"/>
          </w:rPr>
          <w:delText>substrates</w:delText>
        </w:r>
      </w:del>
      <w:r w:rsidR="0008402C" w:rsidRPr="32AF646F">
        <w:rPr>
          <w:lang w:val="en-US"/>
        </w:rPr>
        <w:t xml:space="preserve"> were </w:t>
      </w:r>
      <w:r w:rsidR="0008402C">
        <w:rPr>
          <w:lang w:val="en-US"/>
        </w:rPr>
        <w:t>considered</w:t>
      </w:r>
      <w:ins w:id="395" w:author="Hellmann, Simon" w:date="2025-08-28T18:32:00Z">
        <w:r w:rsidR="00156823">
          <w:rPr>
            <w:lang w:val="en-US"/>
          </w:rPr>
          <w:t xml:space="preserve"> </w:t>
        </w:r>
      </w:ins>
      <w:customXmlInsRangeStart w:id="396" w:author="Hellmann, Simon" w:date="2025-08-28T18:34:00Z"/>
      <w:sdt>
        <w:sdtPr>
          <w:rPr>
            <w:highlight w:val="red"/>
            <w:lang w:val="en-US"/>
          </w:rPr>
          <w:alias w:val="To edit, see citavi.com/edit"/>
          <w:tag w:val="CitaviPlaceholder#a242227f-f855-497a-a39b-c205b5836d5f"/>
          <w:id w:val="713313650"/>
          <w:placeholder>
            <w:docPart w:val="DefaultPlaceholder_-1854013440"/>
          </w:placeholder>
        </w:sdtPr>
        <w:sdtContent>
          <w:customXmlInsRangeEnd w:id="396"/>
          <w:ins w:id="397" w:author="Hellmann, Simon" w:date="2025-08-28T18:34:00Z">
            <w:r w:rsidR="00156823" w:rsidRPr="00156823">
              <w:rPr>
                <w:highlight w:val="red"/>
                <w:lang w:val="en-US"/>
                <w:rPrChange w:id="398" w:author="Hellmann, Simon" w:date="2025-08-28T18:34:00Z">
                  <w:rPr>
                    <w:lang w:val="en-US"/>
                  </w:rPr>
                </w:rPrChange>
              </w:rPr>
              <w:fldChar w:fldCharType="begin"/>
            </w:r>
          </w:ins>
          <w:r w:rsidR="00A551DA">
            <w:rPr>
              <w:highlight w:val="re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wVDE1OjAxOjA4IiwiUHJvamVjdCI6eyIkcmVmIjoiOCJ9fSwiVXNlTnVtYmVyaW5nVHlwZU9mUGFyZW50RG9jdW1lbnQiOmZhbHNlfSx7IiRpZCI6IjIyIiwiJHR5cGUiOiJTd2lzc0FjYWRlbWljLkNpdGF2aS5DaXRhdGlvbnMuV29yZFBsYWNlaG9sZGVyRW50cnksIFN3aXNzQWNhZGVtaWMuQ2l0YXZpIiwiSWQiOiIzNTBjZWZlMy0zMWI5LTQzOTEtOGE3Zi1hZTBhYzY5OWQ0NzIiLCJSYW5nZVN0YXJ0IjoxOSwiUmFuZ2VMZW5ndGgiOjI4LCJSZWZlcmVuY2VJZCI6IjZhMzIxZTJhLTdlYTctNGRhZS04MDEyLTI3NDBmNDU0ZDA1N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BUMTU6MDE6MDg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Q0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yZWYiOiI4In19LHsiJGlkIjoiNDU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NDY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0Ny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HJlZiI6IjExIn1dLCJIYXNMYWJlbDEiOmZhbHNlLCJIYXNMYWJlbDIiOmZhbHNl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U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w:instrText>
          </w:r>
          <w:r w:rsidR="00A551DA" w:rsidRPr="006500ED">
            <w:rPr>
              <w:highlight w:val="red"/>
              <w:lang w:val="de-DE"/>
            </w:rPr>
            <w:instrText>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}</w:instrText>
          </w:r>
          <w:r w:rsidR="00156823" w:rsidRPr="00156823">
            <w:rPr>
              <w:highlight w:val="red"/>
              <w:lang w:val="en-US"/>
              <w:rPrChange w:id="399" w:author="Hellmann, Simon" w:date="2025-08-28T18:34:00Z">
                <w:rPr>
                  <w:lang w:val="en-US"/>
                </w:rPr>
              </w:rPrChange>
            </w:rPr>
            <w:fldChar w:fldCharType="separate"/>
          </w:r>
          <w:hyperlink r:id="rId83" w:tooltip="Ahmed, S.; Einfalt, D.; Kazda, M. (2016): Co-Digestion of Sugar Beet Silage Increases Biogas Yield from Fibrous Substrates. BioMed Research Internatio…" w:history="1">
            <w:r w:rsidR="00E04011">
              <w:rPr>
                <w:highlight w:val="red"/>
                <w:lang w:val="de-DE"/>
              </w:rPr>
              <w:t>(Ahmed et al., 2016</w:t>
            </w:r>
          </w:hyperlink>
          <w:hyperlink r:id="rId84" w:tooltip="Daniel‐Gromke, J.; Rensberg, N.; Denysenko, V.; Stinner, W.; Schmalfuß, T.; Scheftelowitz, M.; Nelles, M.; Liebetrau, J. (2018): Current Developments …" w:history="1">
            <w:r w:rsidR="00E04011">
              <w:rPr>
                <w:highlight w:val="red"/>
                <w:lang w:val="de-DE"/>
              </w:rPr>
              <w:t>; Daniel</w:t>
            </w:r>
            <w:r w:rsidR="00E04011">
              <w:rPr>
                <w:rFonts w:ascii="Times New Roman" w:hAnsi="Times New Roman" w:cs="Times New Roman"/>
                <w:highlight w:val="red"/>
                <w:lang w:val="de-DE"/>
              </w:rPr>
              <w:t>‐</w:t>
            </w:r>
            <w:r w:rsidR="00E04011">
              <w:rPr>
                <w:highlight w:val="red"/>
                <w:lang w:val="de-DE"/>
              </w:rPr>
              <w:t>Gromke et al., 2018</w:t>
            </w:r>
          </w:hyperlink>
          <w:hyperlink r:id="rId85" w:tooltip="Hahn, H.; Ganagin, W.; Hartmann, K.; Wachendorf, M. (2014): Cost analysis of concepts for a demand oriented biogas supply for flexible power generatio…" w:history="1">
            <w:r w:rsidR="00E04011">
              <w:rPr>
                <w:highlight w:val="red"/>
                <w:lang w:val="de-DE"/>
              </w:rPr>
              <w:t>; Hahn et al., 2014)</w:t>
            </w:r>
          </w:hyperlink>
          <w:ins w:id="400" w:author="Hellmann, Simon" w:date="2025-08-28T18:34:00Z">
            <w:r w:rsidR="00156823" w:rsidRPr="00156823">
              <w:rPr>
                <w:highlight w:val="red"/>
                <w:lang w:val="en-US"/>
                <w:rPrChange w:id="401" w:author="Hellmann, Simon" w:date="2025-08-28T18:34:00Z">
                  <w:rPr>
                    <w:lang w:val="en-US"/>
                  </w:rPr>
                </w:rPrChange>
              </w:rPr>
              <w:fldChar w:fldCharType="end"/>
            </w:r>
          </w:ins>
          <w:customXmlInsRangeStart w:id="402" w:author="Hellmann, Simon" w:date="2025-08-28T18:34:00Z"/>
        </w:sdtContent>
      </w:sdt>
      <w:customXmlInsRangeEnd w:id="402"/>
      <w:r w:rsidR="0008402C" w:rsidRPr="00156823">
        <w:rPr>
          <w:lang w:val="de-DE"/>
          <w:rPrChange w:id="403" w:author="Hellmann, Simon" w:date="2025-08-28T18:34:00Z">
            <w:rPr>
              <w:lang w:val="en-US"/>
            </w:rPr>
          </w:rPrChange>
        </w:rPr>
        <w:t xml:space="preserve"> </w:t>
      </w:r>
      <w:sdt>
        <w:sdtPr>
          <w:rPr>
            <w:lang w:val="en-US"/>
          </w:rPr>
          <w:alias w:val="To edit, see citavi.com/edit"/>
          <w:tag w:val="CitaviPlaceholder#5fbc1a3a-6460-4e09-8760-0f83c5099913"/>
          <w:id w:val="-505441846"/>
          <w:placeholder>
            <w:docPart w:val="8C2F77594C7340998B14B8E9DEF4FDD1"/>
          </w:placeholder>
        </w:sdtPr>
        <w:sdtContent>
          <w:del w:id="404" w:author="Hellmann, Simon" w:date="2025-08-28T18:35:00Z">
            <w:r w:rsidR="0008402C" w:rsidDel="009C7DD1">
              <w:rPr>
                <w:lang w:val="en-US"/>
              </w:rPr>
              <w:fldChar w:fldCharType="begin"/>
            </w:r>
            <w:r w:rsidR="009A22A3" w:rsidRPr="00156823" w:rsidDel="009C7DD1">
              <w:rPr>
                <w:lang w:val="de-DE"/>
                <w:rPrChange w:id="405" w:author="Hellmann, Simon" w:date="2025-08-28T18:34:00Z">
                  <w:rPr>
                    <w:lang w:val="en-US"/>
                  </w:rPr>
                </w:rPrChange>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w:delInstrText>
            </w:r>
            <w:r w:rsidR="009A22A3" w:rsidDel="009C7DD1">
              <w:rPr>
                <w:lang w:val="en-US"/>
              </w:rPr>
              <w:delInstrText>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yOFQxNjoyNjoyM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4LTI4VDE2OjI2OjIw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jhUMTY6MjY6MjA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delInstrText>
            </w:r>
            <w:r w:rsidR="0008402C" w:rsidDel="009C7DD1">
              <w:rPr>
                <w:lang w:val="en-US"/>
              </w:rPr>
              <w:fldChar w:fldCharType="separate"/>
            </w:r>
            <w:r w:rsidR="009A22A3" w:rsidDel="009C7DD1">
              <w:rPr>
                <w:lang w:val="en-US"/>
              </w:rPr>
              <w:delText>(Ahmed et al., 2016; Segura et al., 2025; Hahn et al., 2014)</w:delText>
            </w:r>
            <w:r w:rsidR="0008402C" w:rsidDel="009C7DD1">
              <w:rPr>
                <w:lang w:val="en-US"/>
              </w:rPr>
              <w:fldChar w:fldCharType="end"/>
            </w:r>
          </w:del>
        </w:sdtContent>
      </w:sdt>
      <w:r w:rsidR="0008402C" w:rsidRPr="32AF646F">
        <w:rPr>
          <w:lang w:val="en-US"/>
        </w:rPr>
        <w:t>: grass silage (</w:t>
      </w:r>
      <w:proofErr w:type="spellStart"/>
      <w:r w:rsidR="0008402C" w:rsidRPr="32AF646F">
        <w:rPr>
          <w:lang w:val="en-US"/>
        </w:rPr>
        <w:t>G</w:t>
      </w:r>
      <w:r w:rsidR="0008402C">
        <w:rPr>
          <w:lang w:val="en-US"/>
        </w:rPr>
        <w:t>r</w:t>
      </w:r>
      <w:r w:rsidR="0008402C" w:rsidRPr="32AF646F">
        <w:rPr>
          <w:lang w:val="en-US"/>
        </w:rPr>
        <w:t>S</w:t>
      </w:r>
      <w:proofErr w:type="spellEnd"/>
      <w:r w:rsidR="0008402C" w:rsidRPr="32AF646F">
        <w:rPr>
          <w:lang w:val="en-US"/>
        </w:rPr>
        <w:t xml:space="preserve">), </w:t>
      </w:r>
      <w:r w:rsidR="0008402C">
        <w:rPr>
          <w:lang w:val="en-US"/>
        </w:rPr>
        <w:t xml:space="preserve">maize silage </w:t>
      </w:r>
      <w:r w:rsidR="0008402C" w:rsidRPr="32AF646F">
        <w:rPr>
          <w:lang w:val="en-US"/>
        </w:rPr>
        <w:t>(</w:t>
      </w:r>
      <w:r w:rsidR="0008402C">
        <w:rPr>
          <w:lang w:val="en-US"/>
        </w:rPr>
        <w:t>M</w:t>
      </w:r>
      <w:r w:rsidR="0008402C" w:rsidRPr="32AF646F">
        <w:rPr>
          <w:lang w:val="en-US"/>
        </w:rPr>
        <w:t>S), sugar beet silage (SBS) and cattle manure (CM).</w:t>
      </w:r>
      <w:r w:rsidR="0008402C">
        <w:rPr>
          <w:lang w:val="en-US"/>
        </w:rPr>
        <w:t xml:space="preserve"> Individual substrate costs per t of fresh matter (FM) are provided in Tab. 2.</w:t>
      </w:r>
    </w:p>
    <w:p w14:paraId="6DA63454" w14:textId="77777777" w:rsidR="00222BF4" w:rsidRDefault="00222BF4" w:rsidP="00222BF4">
      <w:pPr>
        <w:pStyle w:val="berschrift3"/>
        <w:rPr>
          <w:ins w:id="406" w:author="Hellmann, Simon" w:date="2025-08-30T17:19:00Z"/>
          <w:lang w:val="en-US"/>
        </w:rPr>
      </w:pPr>
      <w:ins w:id="407" w:author="Hellmann, Simon" w:date="2025-08-30T17:19:00Z">
        <w:r>
          <w:rPr>
            <w:lang w:val="en-US"/>
          </w:rPr>
          <w:t>2</w:t>
        </w:r>
        <w:r w:rsidRPr="00EF63E2">
          <w:rPr>
            <w:lang w:val="en-US"/>
          </w:rPr>
          <w:t>.</w:t>
        </w:r>
        <w:r>
          <w:rPr>
            <w:lang w:val="en-US"/>
          </w:rPr>
          <w:t>2</w:t>
        </w:r>
        <w:r w:rsidRPr="00EF63E2">
          <w:rPr>
            <w:lang w:val="en-US"/>
          </w:rPr>
          <w:t xml:space="preserve">.1 </w:t>
        </w:r>
        <w:r>
          <w:rPr>
            <w:lang w:val="en-US"/>
          </w:rPr>
          <w:t>Nominal computation</w:t>
        </w:r>
      </w:ins>
    </w:p>
    <w:p w14:paraId="1C326D4F" w14:textId="19B8872F" w:rsidR="00222BF4" w:rsidRDefault="00222BF4" w:rsidP="00222BF4">
      <w:pPr>
        <w:rPr>
          <w:ins w:id="408" w:author="Hellmann, Simon" w:date="2025-08-30T17:19:00Z"/>
          <w:lang w:val="en-US"/>
        </w:rPr>
      </w:pPr>
      <w:ins w:id="409" w:author="Hellmann, Simon" w:date="2025-08-30T17:19:00Z">
        <w:r w:rsidRPr="32AF646F">
          <w:rPr>
            <w:lang w:val="en-US"/>
          </w:rPr>
          <w:t>ADM1-R3 influent concentrations</w:t>
        </w:r>
        <w:r>
          <w:rPr>
            <w:lang w:val="en-US"/>
          </w:rPr>
          <w:t xml:space="preserve">, denoted as </w:t>
        </w:r>
        <m:oMath>
          <m:r>
            <w:rPr>
              <w:rFonts w:ascii="Cambria Math" w:hAnsi="Cambria Math"/>
              <w:lang w:val="en-US"/>
            </w:rPr>
            <m:t>ξ</m:t>
          </m:r>
        </m:oMath>
        <w:r>
          <w:rPr>
            <w:lang w:val="en-US"/>
          </w:rPr>
          <w:t>,</w:t>
        </w:r>
        <w:r w:rsidRPr="32AF646F">
          <w:rPr>
            <w:lang w:val="en-US"/>
          </w:rPr>
          <w:t xml:space="preserve"> </w:t>
        </w:r>
        <w:r>
          <w:rPr>
            <w:lang w:val="en-US"/>
          </w:rPr>
          <w:t xml:space="preserve">were computed according to </w:t>
        </w:r>
      </w:ins>
      <w:customXmlInsRangeStart w:id="410" w:author="Hellmann, Simon" w:date="2025-08-30T17:19:00Z"/>
      <w:sdt>
        <w:sdtPr>
          <w:rPr>
            <w:lang w:val="en-US"/>
          </w:rPr>
          <w:alias w:val="To edit, see citavi.com/edit"/>
          <w:tag w:val="CitaviPlaceholder#473230db-584c-4c83-b697-adac0b1f9831"/>
          <w:id w:val="-1707485036"/>
          <w:placeholder>
            <w:docPart w:val="6F77D7F9346943F591309B07E20436EF"/>
          </w:placeholder>
        </w:sdtPr>
        <w:sdtContent>
          <w:customXmlInsRangeEnd w:id="410"/>
          <w:ins w:id="411" w:author="Hellmann, Simon" w:date="2025-08-30T17:19: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Pr>
                <w:lang w:val="en-US"/>
              </w:rPr>
              <w:fldChar w:fldCharType="separate"/>
            </w:r>
          </w:ins>
          <w:hyperlink r:id="rId86" w:tooltip="Delory, F.; Neubauer, P.; Weinrich, S. (2025): Uncertainty Analysis of a Simplified ADM1 Applied to Dynamic Agricultural Experimental Data. Water Scie…" w:history="1">
            <w:r w:rsidR="00E04011">
              <w:rPr>
                <w:lang w:val="en-US"/>
              </w:rPr>
              <w:t>Delory et al.</w:t>
            </w:r>
          </w:hyperlink>
          <w:ins w:id="412" w:author="Hellmann, Simon" w:date="2025-08-30T17:19:00Z">
            <w:r>
              <w:rPr>
                <w:lang w:val="en-US"/>
              </w:rPr>
              <w:fldChar w:fldCharType="end"/>
            </w:r>
          </w:ins>
          <w:customXmlInsRangeStart w:id="413" w:author="Hellmann, Simon" w:date="2025-08-30T17:19:00Z"/>
        </w:sdtContent>
      </w:sdt>
      <w:customXmlInsRangeEnd w:id="413"/>
      <w:ins w:id="414" w:author="Hellmann, Simon" w:date="2025-08-30T17:19:00Z">
        <w:r>
          <w:rPr>
            <w:lang w:val="en-US"/>
          </w:rPr>
          <w:t xml:space="preserve"> </w:t>
        </w:r>
      </w:ins>
      <w:customXmlInsRangeStart w:id="415" w:author="Hellmann, Simon" w:date="2025-08-30T17:19:00Z"/>
      <w:sdt>
        <w:sdtPr>
          <w:rPr>
            <w:lang w:val="en-US"/>
          </w:rPr>
          <w:alias w:val="To edit, see citavi.com/edit"/>
          <w:tag w:val="CitaviPlaceholder#b8494b53-07c7-46cc-b7e7-fd2591079617"/>
          <w:id w:val="136852236"/>
          <w:placeholder>
            <w:docPart w:val="6F77D7F9346943F591309B07E20436EF"/>
          </w:placeholder>
        </w:sdtPr>
        <w:sdtContent>
          <w:customXmlInsRangeEnd w:id="415"/>
          <w:ins w:id="416" w:author="Hellmann, Simon" w:date="2025-08-30T17:19: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gtMzBUMTU6MDE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Pr>
                <w:lang w:val="en-US"/>
              </w:rPr>
              <w:fldChar w:fldCharType="separate"/>
            </w:r>
          </w:ins>
          <w:hyperlink r:id="rId87" w:tooltip="Delory, F.; Neubauer, P.; Weinrich, S. (2025): Uncertainty Analysis of a Simplified ADM1 Applied to Dynamic Agricultural Experimental Data. Water Scie…" w:history="1">
            <w:r w:rsidR="00E04011">
              <w:rPr>
                <w:lang w:val="en-US"/>
              </w:rPr>
              <w:t>(2025)</w:t>
            </w:r>
          </w:hyperlink>
          <w:ins w:id="417" w:author="Hellmann, Simon" w:date="2025-08-30T17:19:00Z">
            <w:r>
              <w:rPr>
                <w:lang w:val="en-US"/>
              </w:rPr>
              <w:fldChar w:fldCharType="end"/>
            </w:r>
          </w:ins>
          <w:customXmlInsRangeStart w:id="418" w:author="Hellmann, Simon" w:date="2025-08-30T17:19:00Z"/>
        </w:sdtContent>
      </w:sdt>
      <w:customXmlInsRangeEnd w:id="418"/>
      <w:ins w:id="419" w:author="Hellmann, Simon" w:date="2025-08-30T17:19:00Z">
        <w:r w:rsidRPr="32AF646F">
          <w:rPr>
            <w:lang w:val="en-US"/>
          </w:rPr>
          <w:t xml:space="preserve">. </w:t>
        </w:r>
        <w:r>
          <w:rPr>
            <w:lang w:val="en-US"/>
          </w:rPr>
          <w:t>To</w:t>
        </w:r>
        <w:r w:rsidRPr="32AF646F">
          <w:rPr>
            <w:lang w:val="en-US"/>
          </w:rPr>
          <w:t xml:space="preserve"> compute </w:t>
        </w:r>
        <w:r>
          <w:rPr>
            <w:lang w:val="en-US"/>
          </w:rPr>
          <w:t>individual</w:t>
        </w:r>
        <w:r w:rsidRPr="32AF646F">
          <w:rPr>
            <w:lang w:val="en-US"/>
          </w:rPr>
          <w:t xml:space="preserve"> </w:t>
        </w:r>
        <w:r>
          <w:rPr>
            <w:lang w:val="en-US"/>
          </w:rPr>
          <w:t xml:space="preserve">concentrations of </w:t>
        </w:r>
        <w:r w:rsidRPr="32AF646F">
          <w:rPr>
            <w:lang w:val="en-US"/>
          </w:rPr>
          <w:t>dissociated components</w:t>
        </w:r>
        <w:r>
          <w:rPr>
            <w:lang w:val="en-US"/>
          </w:rPr>
          <w:t xml:space="preserve"> of acetic acids, carbon dioxide and ammonia nitrogen t</w:t>
        </w:r>
        <w:r w:rsidRPr="001A2017">
          <w:rPr>
            <w:lang w:val="en-US"/>
          </w:rPr>
          <w:t xml:space="preserve">ypical pH values </w:t>
        </w:r>
        <w:r>
          <w:rPr>
            <w:lang w:val="en-US"/>
          </w:rPr>
          <w:t>for silages and manure</w:t>
        </w:r>
        <w:r w:rsidRPr="001A2017">
          <w:rPr>
            <w:lang w:val="en-US"/>
          </w:rPr>
          <w:t xml:space="preserve"> were taken from </w:t>
        </w:r>
      </w:ins>
      <w:customXmlInsRangeStart w:id="420" w:author="Hellmann, Simon" w:date="2025-08-30T17:19:00Z"/>
      <w:sdt>
        <w:sdtPr>
          <w:rPr>
            <w:lang w:val="en-US"/>
          </w:rPr>
          <w:alias w:val="To edit, see citavi.com/edit"/>
          <w:tag w:val="CitaviPlaceholder#855a82fb-1575-4d90-9003-c0df54d7b84f"/>
          <w:id w:val="-1782792723"/>
          <w:placeholder>
            <w:docPart w:val="8AEC356DBC064F6EBF360F0DECF7E49C"/>
          </w:placeholder>
        </w:sdtPr>
        <w:sdtContent>
          <w:customXmlInsRangeEnd w:id="420"/>
          <w:ins w:id="421" w:author="Hellmann, Simon" w:date="2025-08-30T17:19:00Z">
            <w:r>
              <w:rPr>
                <w:lang w:val="en-US"/>
              </w:rPr>
              <w:fldChar w:fldCharType="begin"/>
            </w:r>
          </w:ins>
          <w:r>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NTE1MC9MVC4yMDA4Ljc3OSIsIlVyaVN0cmluZyI6Imh0dHBzOi8vZG9pLm9yZy8xMC4xNTE1MC9sdC4yMDA4Ljgx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jozODo1OCIsIk1vZGlmaWVkQnkiOiJfSGVsbG1hbm4sIFNpbW9uIiwiSWQiOiI5ZjY0NDJmZi0wN2ZiLTQ4MTktYTkzYS0yMmQ3MDZiMzE2MWUiLCJNb2RpZmllZE9uIjoiMjAyNC0wOC0wMlQxMjozOTo0MiIsIlByb2plY3QiOnsiJHJlZiI6IjgifX1dLCJOdW1iZXIiOiI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BlcnNvbk9ubHkiOnRydWU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IZWxsbWFubiwgU2ltb24iLCJJZCI6IjNiM2E3NGU0LTIxYjUtNGU0MS1hYTFjLWQ3NWViNDE0YWY5NSIsIk1vZGlmaWVkT24iOiIyMDI1LTA3LTIxVDEzOjA0OjM4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ins w:id="422" w:author="Hellmann, Simon" w:date="2025-08-30T17:19:00Z">
            <w:r>
              <w:rPr>
                <w:lang w:val="en-US"/>
              </w:rPr>
              <w:fldChar w:fldCharType="separate"/>
            </w:r>
          </w:ins>
          <w:hyperlink r:id="rId88" w:tooltip="Weißbach, F.; Strubelt, C. (2008): Correcting the Dry Matter Content of Grass Silages as a Substrate for Biogas Production. Agricultural Engineering 6…" w:history="1">
            <w:r w:rsidR="00E04011">
              <w:rPr>
                <w:lang w:val="en-US"/>
              </w:rPr>
              <w:t>Weißbach and Strubelt</w:t>
            </w:r>
          </w:hyperlink>
          <w:ins w:id="423" w:author="Hellmann, Simon" w:date="2025-08-30T17:19:00Z">
            <w:r>
              <w:rPr>
                <w:lang w:val="en-US"/>
              </w:rPr>
              <w:fldChar w:fldCharType="end"/>
            </w:r>
          </w:ins>
          <w:customXmlInsRangeStart w:id="424" w:author="Hellmann, Simon" w:date="2025-08-30T17:19:00Z"/>
        </w:sdtContent>
      </w:sdt>
      <w:customXmlInsRangeEnd w:id="424"/>
      <w:ins w:id="425" w:author="Hellmann, Simon" w:date="2025-08-30T17:19:00Z">
        <w:r>
          <w:rPr>
            <w:lang w:val="en-US"/>
          </w:rPr>
          <w:t xml:space="preserve"> </w:t>
        </w:r>
      </w:ins>
      <w:customXmlInsRangeStart w:id="426" w:author="Hellmann, Simon" w:date="2025-08-30T17:19:00Z"/>
      <w:sdt>
        <w:sdtPr>
          <w:rPr>
            <w:lang w:val="en-US"/>
          </w:rPr>
          <w:alias w:val="To edit, see citavi.com/edit"/>
          <w:tag w:val="CitaviPlaceholder#895402c6-5a22-4677-8da2-e1996572da6b"/>
          <w:id w:val="-1955941640"/>
          <w:placeholder>
            <w:docPart w:val="8AEC356DBC064F6EBF360F0DECF7E49C"/>
          </w:placeholder>
        </w:sdtPr>
        <w:sdtContent>
          <w:customXmlInsRangeEnd w:id="426"/>
          <w:ins w:id="427" w:author="Hellmann, Simon" w:date="2025-08-30T17:19:00Z">
            <w:r>
              <w:rPr>
                <w:lang w:val="en-US"/>
              </w:rPr>
              <w:fldChar w:fldCharType="begin"/>
            </w:r>
          </w:ins>
          <w:r>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HJlZiI6IjcifSx7IiRyZWYiOiI5In1dLCJDaXRhdGlvbktleVVwZGF0ZVR5cGUiOjAsIkNvbGxhYm9yYXRvcnMiOltdLCJEb2kiOiIxMC4xNTE1MC9sdC4yMDA4Ljc3OSIsIkVkaXRvcnMiOltdLCJFdmFsdWF0aW9uQ29tcGxleGl0eSI6MCwiRXZhbHVhdGlvblNvdXJjZVRleHRGb3JtYXQiOjAsIkdyb3VwcyI6W3siJHJlZiI6IjEwIn1dLCJIYXNMYWJlbDEiOmZhbHNlLCJIYXNMYWJlbDIiOmZhbHNlLCJLZXl3b3JkcyI6W10sIkxhbmd1YWdlIjoiZW4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NTE1MC9MVC4yMDA4Ljc3OSIsIlVyaVN0cmluZyI6Imh0dHBzOi8vZG9pLm9yZy8xMC4xNTE1MC9sdC4yMDA4Ljc3O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y0yOFQxMTo0NDozMCIsIk1vZGlmaWVkQnkiOiJfSGVsbG1hbm4sIFNpbW9uIiwiSWQiOiJiNDEzYTQ3Mi0zY2UyLTQwMmUtYjVkZC04M2Y0MDNmODhjNjgiLCJNb2RpZmllZE9uIjoiMjAyNC0wOC0wMlQxMjo0MDozNCIsIlByb2plY3QiOnsiJHJlZiI6IjgifX1dLCJOdW1iZXIiOiI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ins w:id="428" w:author="Hellmann, Simon" w:date="2025-08-30T17:19:00Z">
            <w:r>
              <w:rPr>
                <w:lang w:val="en-US"/>
              </w:rPr>
              <w:fldChar w:fldCharType="separate"/>
            </w:r>
          </w:ins>
          <w:hyperlink r:id="rId89" w:tooltip="Weißbach, F.; Strubelt, C. (2008): Correcting the Dry Matter Content of Grass Silages as a Substrate for Biogas Production. Agricultural Engineering 6…" w:history="1">
            <w:r w:rsidR="00E04011">
              <w:rPr>
                <w:lang w:val="en-US"/>
              </w:rPr>
              <w:t>(2008a</w:t>
            </w:r>
          </w:hyperlink>
          <w:hyperlink r:id="rId90" w:tooltip="Weißbach, F.; Strubelt, C. (2008): Correcting the Dry Matter Content of Maize Silages as a Substrate for Biogas Production. Agricultural Engineering 6…" w:history="1">
            <w:r w:rsidR="00E04011">
              <w:rPr>
                <w:lang w:val="en-US"/>
              </w:rPr>
              <w:t>, 2008b</w:t>
            </w:r>
          </w:hyperlink>
          <w:hyperlink r:id="rId91" w:tooltip="Weißbach, F.; Strubelt, C. (2008): Correcting the Dry Matter Content of Sugar Beet Silages as a Substrate for Biogas Production. Agricultural Engineer…" w:history="1">
            <w:r w:rsidR="00E04011">
              <w:rPr>
                <w:lang w:val="en-US"/>
              </w:rPr>
              <w:t>, 2008c)</w:t>
            </w:r>
          </w:hyperlink>
          <w:ins w:id="429" w:author="Hellmann, Simon" w:date="2025-08-30T17:19:00Z">
            <w:r>
              <w:rPr>
                <w:lang w:val="en-US"/>
              </w:rPr>
              <w:fldChar w:fldCharType="end"/>
            </w:r>
          </w:ins>
          <w:customXmlInsRangeStart w:id="430" w:author="Hellmann, Simon" w:date="2025-08-30T17:19:00Z"/>
        </w:sdtContent>
      </w:sdt>
      <w:customXmlInsRangeEnd w:id="430"/>
      <w:ins w:id="431" w:author="Hellmann, Simon" w:date="2025-08-30T17:19:00Z">
        <w:r>
          <w:rPr>
            <w:lang w:val="en-US"/>
          </w:rPr>
          <w:t xml:space="preserve"> </w:t>
        </w:r>
        <w:r w:rsidRPr="001A2017">
          <w:rPr>
            <w:lang w:val="en-US"/>
          </w:rPr>
          <w:t xml:space="preserve">and </w:t>
        </w:r>
      </w:ins>
      <w:customXmlInsRangeStart w:id="432" w:author="Hellmann, Simon" w:date="2025-08-30T17:19:00Z"/>
      <w:sdt>
        <w:sdtPr>
          <w:rPr>
            <w:lang w:val="en-US"/>
          </w:rPr>
          <w:alias w:val="To edit, see citavi.com/edit"/>
          <w:tag w:val="CitaviPlaceholder#9c7c7eb8-6c67-4562-9c0c-f8f4a9d9e8dd"/>
          <w:id w:val="-500734384"/>
          <w:placeholder>
            <w:docPart w:val="6F77D7F9346943F591309B07E20436EF"/>
          </w:placeholder>
        </w:sdtPr>
        <w:sdtContent>
          <w:customXmlInsRangeEnd w:id="432"/>
          <w:ins w:id="433" w:author="Hellmann, Simon" w:date="2025-08-30T17:19: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Pr>
                <w:lang w:val="en-US"/>
              </w:rPr>
              <w:fldChar w:fldCharType="separate"/>
            </w:r>
          </w:ins>
          <w:hyperlink r:id="rId92" w:tooltip="Fisgativa, H.; Zennaro, B.; Charnier, C.; Richard, C.; Accarion, G.; Béline, F. (2020): Comprehensive determination of input state variables dataset r…" w:history="1">
            <w:r w:rsidR="00E04011">
              <w:rPr>
                <w:lang w:val="en-US"/>
              </w:rPr>
              <w:t>Fisgativa et al.</w:t>
            </w:r>
          </w:hyperlink>
          <w:ins w:id="434" w:author="Hellmann, Simon" w:date="2025-08-30T17:19:00Z">
            <w:r>
              <w:rPr>
                <w:lang w:val="en-US"/>
              </w:rPr>
              <w:fldChar w:fldCharType="end"/>
            </w:r>
          </w:ins>
          <w:customXmlInsRangeStart w:id="435" w:author="Hellmann, Simon" w:date="2025-08-30T17:19:00Z"/>
        </w:sdtContent>
      </w:sdt>
      <w:customXmlInsRangeEnd w:id="435"/>
      <w:ins w:id="436" w:author="Hellmann, Simon" w:date="2025-08-30T17:19:00Z">
        <w:r>
          <w:rPr>
            <w:lang w:val="en-US"/>
          </w:rPr>
          <w:t xml:space="preserve"> </w:t>
        </w:r>
      </w:ins>
      <w:customXmlInsRangeStart w:id="437" w:author="Hellmann, Simon" w:date="2025-08-30T17:19:00Z"/>
      <w:sdt>
        <w:sdtPr>
          <w:rPr>
            <w:lang w:val="en-US"/>
          </w:rPr>
          <w:alias w:val="To edit, see citavi.com/edit"/>
          <w:tag w:val="CitaviPlaceholder#4f854a52-8304-479f-8566-3c359b2d84d2"/>
          <w:id w:val="1745447504"/>
          <w:placeholder>
            <w:docPart w:val="6F77D7F9346943F591309B07E20436EF"/>
          </w:placeholder>
        </w:sdtPr>
        <w:sdtContent>
          <w:customXmlInsRangeEnd w:id="437"/>
          <w:ins w:id="438" w:author="Hellmann, Simon" w:date="2025-08-30T17:19: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Pr>
                <w:lang w:val="en-US"/>
              </w:rPr>
              <w:fldChar w:fldCharType="separate"/>
            </w:r>
          </w:ins>
          <w:hyperlink r:id="rId93" w:tooltip="Fisgativa, H.; Zennaro, B.; Charnier, C.; Richard, C.; Accarion, G.; Béline, F. (2020): Comprehensive determination of input state variables dataset r…" w:history="1">
            <w:r w:rsidR="00E04011">
              <w:rPr>
                <w:lang w:val="en-US"/>
              </w:rPr>
              <w:t>(2020)</w:t>
            </w:r>
          </w:hyperlink>
          <w:ins w:id="439" w:author="Hellmann, Simon" w:date="2025-08-30T17:19:00Z">
            <w:r>
              <w:rPr>
                <w:lang w:val="en-US"/>
              </w:rPr>
              <w:fldChar w:fldCharType="end"/>
            </w:r>
          </w:ins>
          <w:customXmlInsRangeStart w:id="440" w:author="Hellmann, Simon" w:date="2025-08-30T17:19:00Z"/>
        </w:sdtContent>
      </w:sdt>
      <w:customXmlInsRangeEnd w:id="440"/>
      <w:ins w:id="441" w:author="Hellmann, Simon" w:date="2025-08-30T17:19:00Z">
        <w:r>
          <w:rPr>
            <w:lang w:val="en-US"/>
          </w:rPr>
          <w:t>, respectively</w:t>
        </w:r>
        <w:r w:rsidRPr="32AF646F">
          <w:rPr>
            <w:lang w:val="en-US"/>
          </w:rPr>
          <w:t>.</w:t>
        </w:r>
      </w:ins>
    </w:p>
    <w:p w14:paraId="4370FF7D" w14:textId="573D08F7" w:rsidR="0011577E" w:rsidRDefault="00222BF4" w:rsidP="0008402C">
      <w:pPr>
        <w:ind w:firstLine="0"/>
        <w:rPr>
          <w:lang w:val="en-US"/>
        </w:rPr>
      </w:pPr>
      <w:ins w:id="442" w:author="Hellmann, Simon" w:date="2025-08-30T17:20:00Z">
        <w:r>
          <w:rPr>
            <w:lang w:val="en-US"/>
          </w:rPr>
          <w:t>Total solids (</w:t>
        </w:r>
        <m:oMath>
          <m:r>
            <w:rPr>
              <w:rFonts w:ascii="Cambria Math" w:hAnsi="Cambria Math"/>
              <w:lang w:val="en-US"/>
            </w:rPr>
            <m:t>TS</m:t>
          </m:r>
        </m:oMath>
        <w:r>
          <w:rPr>
            <w:lang w:val="en-US"/>
          </w:rPr>
          <w:t xml:space="preserve">) were assumed to consist of crude ash </w:t>
        </w:r>
        <m:oMath>
          <m:r>
            <w:rPr>
              <w:rFonts w:ascii="Cambria Math" w:hAnsi="Cambria Math"/>
              <w:lang w:val="en-US"/>
            </w:rPr>
            <m:t>XA</m:t>
          </m:r>
        </m:oMath>
        <w:r>
          <w:rPr>
            <w:lang w:val="en-US"/>
          </w:rPr>
          <w:t xml:space="preserve"> and crude macronutrients (crude carbo</w:t>
        </w:r>
        <w:r>
          <w:rPr>
            <w:lang w:val="en-US"/>
          </w:rPr>
          <w:softHyphen/>
          <w:t>-</w:t>
        </w:r>
      </w:ins>
      <w:del w:id="443" w:author="Hellmann, Simon" w:date="2025-08-30T17:20:00Z">
        <w:r w:rsidR="0011577E" w:rsidDel="00222BF4">
          <w:rPr>
            <w:lang w:val="en-US"/>
          </w:rPr>
          <w:br w:type="page"/>
        </w:r>
      </w:del>
    </w:p>
    <w:p w14:paraId="5D62934B" w14:textId="2953D1BD" w:rsidR="0011577E" w:rsidRDefault="0011577E">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E53C5" w14:paraId="4BD94728" w14:textId="77777777" w:rsidTr="00055B45">
        <w:tc>
          <w:tcPr>
            <w:tcW w:w="9019" w:type="dxa"/>
            <w:tcBorders>
              <w:bottom w:val="single" w:sz="8" w:space="0" w:color="auto"/>
            </w:tcBorders>
          </w:tcPr>
          <w:p w14:paraId="29B97C10" w14:textId="6884A22F" w:rsidR="0011577E" w:rsidRDefault="0011577E" w:rsidP="00055B45">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ins w:id="444" w:author="Hellmann, Simon" w:date="2025-08-28T10:43:00Z">
              <w:r w:rsidR="00577429">
                <w:rPr>
                  <w:rFonts w:eastAsia="Garamond" w:cs="Garamond"/>
                  <w:sz w:val="22"/>
                  <w:lang w:val="en-US"/>
                </w:rPr>
                <w:t>anaerobic digestion</w:t>
              </w:r>
            </w:ins>
            <w:del w:id="445" w:author="Hellmann, Simon" w:date="2025-08-28T10:43:00Z">
              <w:r w:rsidRPr="00BC0157" w:rsidDel="00577429">
                <w:rPr>
                  <w:rFonts w:eastAsia="Garamond" w:cs="Garamond"/>
                  <w:sz w:val="22"/>
                  <w:lang w:val="en-US"/>
                </w:rPr>
                <w:delText>AD</w:delText>
              </w:r>
              <w:r w:rsidRPr="00A02B2B" w:rsidDel="00577429">
                <w:rPr>
                  <w:rFonts w:eastAsia="Garamond" w:cs="Garamond"/>
                  <w:color w:val="000000" w:themeColor="text1"/>
                  <w:szCs w:val="24"/>
                  <w:vertAlign w:val="superscript"/>
                  <w:lang w:val="en-US"/>
                </w:rPr>
                <w:delText>a</w:delText>
              </w:r>
              <w:r w:rsidDel="00577429">
                <w:rPr>
                  <w:rFonts w:eastAsia="Garamond" w:cs="Garamond"/>
                  <w:color w:val="000000" w:themeColor="text1"/>
                  <w:szCs w:val="24"/>
                  <w:vertAlign w:val="superscript"/>
                  <w:lang w:val="en-US"/>
                </w:rPr>
                <w:delText xml:space="preserve">, </w:delText>
              </w:r>
            </w:del>
            <w:del w:id="446" w:author="Hellmann, Simon" w:date="2025-08-28T10:44:00Z">
              <w:r w:rsidDel="00577429">
                <w:rPr>
                  <w:rFonts w:eastAsia="Garamond" w:cs="Garamond"/>
                  <w:color w:val="000000" w:themeColor="text1"/>
                  <w:szCs w:val="24"/>
                  <w:vertAlign w:val="superscript"/>
                  <w:lang w:val="en-US"/>
                </w:rPr>
                <w:delText>b</w:delText>
              </w:r>
            </w:del>
            <w:r>
              <w:rPr>
                <w:rFonts w:eastAsia="Garamond" w:cs="Garamond"/>
                <w:sz w:val="22"/>
                <w:lang w:val="en-US"/>
              </w:rPr>
              <w:t xml:space="preserve"> process</w:t>
            </w:r>
            <w:r w:rsidRPr="00BC0157">
              <w:rPr>
                <w:rFonts w:eastAsia="Garamond" w:cs="Garamond"/>
                <w:sz w:val="22"/>
                <w:lang w:val="en-US"/>
              </w:rPr>
              <w:t xml:space="preserve">, </w:t>
            </w:r>
            <w:del w:id="447" w:author="Hellmann, Simon" w:date="2025-08-28T10:44:00Z">
              <w:r w:rsidRPr="00BC0157" w:rsidDel="00577429">
                <w:rPr>
                  <w:rFonts w:eastAsia="Garamond" w:cs="Garamond"/>
                  <w:sz w:val="22"/>
                  <w:lang w:val="en-US"/>
                </w:rPr>
                <w:delText>CHP</w:delText>
              </w:r>
              <w:r w:rsidRPr="00A02B2B" w:rsidDel="00577429">
                <w:rPr>
                  <w:rFonts w:eastAsia="Garamond" w:cs="Garamond"/>
                  <w:color w:val="000000" w:themeColor="text1"/>
                  <w:szCs w:val="24"/>
                  <w:vertAlign w:val="superscript"/>
                  <w:lang w:val="en-US"/>
                </w:rPr>
                <w:delText>a</w:delText>
              </w:r>
              <w:r w:rsidRPr="00BC0157" w:rsidDel="00577429">
                <w:rPr>
                  <w:rFonts w:eastAsia="Garamond" w:cs="Garamond"/>
                  <w:sz w:val="22"/>
                  <w:lang w:val="en-US"/>
                </w:rPr>
                <w:delText xml:space="preserve"> </w:delText>
              </w:r>
            </w:del>
            <w:ins w:id="448" w:author="Hellmann, Simon" w:date="2025-08-28T10:44:00Z">
              <w:r w:rsidR="00577429">
                <w:rPr>
                  <w:rFonts w:eastAsia="Garamond" w:cs="Garamond"/>
                  <w:sz w:val="22"/>
                  <w:lang w:val="en-US"/>
                </w:rPr>
                <w:t>combined heat and power</w:t>
              </w:r>
              <w:r w:rsidR="00577429" w:rsidRPr="00BC0157">
                <w:rPr>
                  <w:rFonts w:eastAsia="Garamond" w:cs="Garamond"/>
                  <w:sz w:val="22"/>
                  <w:lang w:val="en-US"/>
                </w:rPr>
                <w:t xml:space="preserve"> </w:t>
              </w:r>
            </w:ins>
            <w:r>
              <w:rPr>
                <w:rFonts w:eastAsia="Garamond" w:cs="Garamond"/>
                <w:sz w:val="22"/>
                <w:lang w:val="en-US"/>
              </w:rPr>
              <w:t xml:space="preserve">unit </w:t>
            </w:r>
            <w:r w:rsidRPr="00BC0157">
              <w:rPr>
                <w:rFonts w:eastAsia="Garamond" w:cs="Garamond"/>
                <w:sz w:val="22"/>
                <w:lang w:val="en-US"/>
              </w:rPr>
              <w:t xml:space="preserve">and </w:t>
            </w:r>
            <w:ins w:id="449" w:author="Hellmann, Simon" w:date="2025-08-28T10:44:00Z">
              <w:r w:rsidR="00577429">
                <w:rPr>
                  <w:rFonts w:eastAsia="Garamond" w:cs="Garamond"/>
                  <w:sz w:val="22"/>
                  <w:lang w:val="en-US"/>
                </w:rPr>
                <w:t>gas storage</w:t>
              </w:r>
            </w:ins>
            <w:del w:id="450" w:author="Hellmann, Simon" w:date="2025-08-28T10:45:00Z">
              <w:r w:rsidDel="00577429">
                <w:rPr>
                  <w:rFonts w:eastAsia="Garamond" w:cs="Garamond"/>
                  <w:sz w:val="22"/>
                  <w:lang w:val="en-US"/>
                </w:rPr>
                <w:delText>GS</w:delText>
              </w:r>
              <w:r w:rsidRPr="00A02B2B" w:rsidDel="00577429">
                <w:rPr>
                  <w:rFonts w:eastAsia="Garamond" w:cs="Garamond"/>
                  <w:color w:val="000000" w:themeColor="text1"/>
                  <w:szCs w:val="24"/>
                  <w:vertAlign w:val="superscript"/>
                  <w:lang w:val="en-US"/>
                </w:rPr>
                <w:delText>a</w:delText>
              </w:r>
              <w:r w:rsidDel="00577429">
                <w:rPr>
                  <w:rFonts w:eastAsia="Garamond" w:cs="Garamond"/>
                  <w:color w:val="000000" w:themeColor="text1"/>
                  <w:szCs w:val="24"/>
                  <w:vertAlign w:val="superscript"/>
                  <w:lang w:val="en-US"/>
                </w:rPr>
                <w:delText>, c</w:delText>
              </w:r>
            </w:del>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11577E" w14:paraId="3A2AADCA" w14:textId="77777777" w:rsidTr="00055B45">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11577E" w:rsidRPr="00964375" w14:paraId="07AD5811" w14:textId="77777777" w:rsidTr="00055B45">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698B9F19"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2C636C8F" w14:textId="77777777" w:rsidR="0011577E" w:rsidRPr="005F0CBB" w:rsidRDefault="0011577E" w:rsidP="00055B45">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7D4861B1" w14:textId="77777777" w:rsidR="0011577E" w:rsidRPr="005F0CBB" w:rsidRDefault="0011577E" w:rsidP="00055B45">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5CD8C8E6" w14:textId="77777777" w:rsidR="0011577E" w:rsidRPr="005F0CBB" w:rsidRDefault="0011577E" w:rsidP="00055B45">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039FF44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2A6BF22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0A35CD9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4D1DB4C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11577E" w:rsidRPr="00964375" w14:paraId="0B09050B" w14:textId="77777777" w:rsidTr="00055B4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20183DDF" w14:textId="77777777" w:rsidR="0011577E" w:rsidRPr="005F0CBB" w:rsidRDefault="0011577E" w:rsidP="00055B45">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5D0A689B" w14:textId="77777777" w:rsidR="0011577E" w:rsidRPr="005F0CBB" w:rsidRDefault="00FE53C5"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tcBorders>
                    <w:top w:val="single" w:sz="4" w:space="0" w:color="auto"/>
                  </w:tcBorders>
                  <w:tcMar>
                    <w:top w:w="15" w:type="dxa"/>
                    <w:left w:w="15" w:type="dxa"/>
                    <w:bottom w:w="15" w:type="dxa"/>
                    <w:right w:w="15" w:type="dxa"/>
                  </w:tcMar>
                  <w:vAlign w:val="center"/>
                </w:tcPr>
                <w:p w14:paraId="735BDEEB"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683CAB1"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2903C2B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052AFB8" w14:textId="77777777" w:rsidR="0011577E" w:rsidRPr="005F0CBB" w:rsidRDefault="00FE53C5"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4F2BDE44"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60FAA7EC"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544FAF7E" w14:textId="77777777" w:rsidTr="00055B45">
              <w:trPr>
                <w:trHeight w:val="300"/>
                <w:jc w:val="center"/>
              </w:trPr>
              <w:tc>
                <w:tcPr>
                  <w:tcW w:w="1843" w:type="dxa"/>
                  <w:vMerge/>
                  <w:tcBorders>
                    <w:bottom w:val="single" w:sz="4" w:space="0" w:color="auto"/>
                  </w:tcBorders>
                  <w:vAlign w:val="center"/>
                </w:tcPr>
                <w:p w14:paraId="7413379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20483F00" w14:textId="77777777" w:rsidR="0011577E" w:rsidRPr="005F0CBB" w:rsidRDefault="00FE53C5"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tcMar>
                    <w:top w:w="15" w:type="dxa"/>
                    <w:left w:w="15" w:type="dxa"/>
                    <w:bottom w:w="15" w:type="dxa"/>
                    <w:right w:w="15" w:type="dxa"/>
                  </w:tcMar>
                  <w:vAlign w:val="center"/>
                </w:tcPr>
                <w:p w14:paraId="0EA59DD2"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2A44B53"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73EA4DF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7EBD2FDA" w14:textId="77777777" w:rsidR="0011577E" w:rsidRPr="005F0CBB" w:rsidRDefault="00FE53C5"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3AE1C78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02B0D10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0F5DB173" w14:textId="77777777" w:rsidTr="00055B4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100C463A"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41EED432" w14:textId="77777777" w:rsidR="0011577E" w:rsidRDefault="00FE53C5" w:rsidP="00055B45">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024F53B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384A52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16479CCD"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5457201D" w14:textId="77777777" w:rsidR="0011577E" w:rsidRDefault="00FE53C5"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2D77E8DB"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C2CD7BF"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2A7788A4"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186D5462"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354AF1A5" w14:textId="77777777" w:rsidR="0011577E" w:rsidRDefault="00FE53C5" w:rsidP="00055B45">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172509B5"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2F2122A"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1BAF8B9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388AA10F" w14:textId="77777777" w:rsidR="0011577E" w:rsidRDefault="00FE53C5"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3951835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0728274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4D5DCB8"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46C1B7BF"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0B2EEC2" w14:textId="77777777" w:rsidR="0011577E" w:rsidRPr="005F0CBB" w:rsidRDefault="00FE53C5"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3B7E502F" w14:textId="1653D2DC" w:rsidR="0011577E" w:rsidRPr="005F0CBB" w:rsidRDefault="00144E26"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0011577E"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7D6EE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0B8471EF"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73139E2F" w14:textId="77777777" w:rsidR="0011577E" w:rsidRPr="005F0CBB" w:rsidRDefault="00FE53C5" w:rsidP="00055B45">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52A87266"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2339A0A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13D5432" w14:textId="77777777" w:rsidTr="00055B45">
              <w:trPr>
                <w:trHeight w:val="300"/>
                <w:jc w:val="center"/>
              </w:trPr>
              <w:tc>
                <w:tcPr>
                  <w:tcW w:w="1843" w:type="dxa"/>
                  <w:vMerge/>
                </w:tcPr>
                <w:p w14:paraId="4B8170CF"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3FD199AE" w14:textId="77777777" w:rsidR="0011577E" w:rsidRPr="005F0CBB" w:rsidRDefault="00FE53C5"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70171F0" w14:textId="5C840B37" w:rsidR="0011577E" w:rsidRPr="00144E26" w:rsidRDefault="00144E26" w:rsidP="00055B45">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3D7CFA33" w14:textId="258E17DE" w:rsidR="0011577E" w:rsidRPr="005F0CBB" w:rsidRDefault="00144E26" w:rsidP="00055B45">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E975396"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0E6E9243" w14:textId="77777777" w:rsidR="0011577E" w:rsidRPr="005F0CBB" w:rsidRDefault="00FE53C5" w:rsidP="00055B45">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42EDD60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39399607"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11577E" w:rsidRPr="00964375" w14:paraId="2D135BB0" w14:textId="77777777" w:rsidTr="00055B45">
              <w:trPr>
                <w:trHeight w:val="300"/>
                <w:jc w:val="center"/>
              </w:trPr>
              <w:tc>
                <w:tcPr>
                  <w:tcW w:w="1843" w:type="dxa"/>
                  <w:vMerge/>
                </w:tcPr>
                <w:p w14:paraId="58D3F13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55D95F96" w14:textId="77777777" w:rsidR="0011577E" w:rsidRPr="005F0CBB" w:rsidRDefault="00FE53C5" w:rsidP="00055B45">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0F34D576"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8EDCCC8" w14:textId="7A3606A7" w:rsidR="0011577E" w:rsidRPr="005F0CBB" w:rsidRDefault="00144E26"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0011577E"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55D6085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F0B0332" w14:textId="77777777" w:rsidR="0011577E" w:rsidRPr="005F0CBB" w:rsidRDefault="00FE53C5" w:rsidP="00055B45">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348645D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1E33320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7BF3E51"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5AB12F4D" w14:textId="77777777" w:rsidR="0011577E" w:rsidRPr="00220152" w:rsidRDefault="0011577E" w:rsidP="00055B45">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5A7077EF" w14:textId="77777777" w:rsidR="0011577E" w:rsidRPr="005F0CBB" w:rsidRDefault="00FE53C5"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7B5F94C"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B299A8D" w14:textId="77777777" w:rsidR="0011577E" w:rsidRPr="005F0CBB" w:rsidRDefault="0011577E" w:rsidP="00055B45">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561AC0B4"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B5F9D0B" w14:textId="77777777" w:rsidR="0011577E" w:rsidRPr="005F0CBB" w:rsidRDefault="00FE53C5"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7E189F2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119EE4E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055844D5"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1EC67435" w14:textId="77777777" w:rsidR="0011577E" w:rsidRPr="005F0CBB" w:rsidRDefault="0011577E" w:rsidP="00055B45">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3E64D35F" w14:textId="77777777" w:rsidR="0011577E" w:rsidRPr="005F0CBB" w:rsidRDefault="00FE53C5"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tcBorders>
                    <w:top w:val="dotted" w:sz="4" w:space="0" w:color="auto"/>
                  </w:tcBorders>
                  <w:tcMar>
                    <w:top w:w="15" w:type="dxa"/>
                    <w:left w:w="15" w:type="dxa"/>
                    <w:bottom w:w="15" w:type="dxa"/>
                    <w:right w:w="15" w:type="dxa"/>
                  </w:tcMar>
                  <w:vAlign w:val="center"/>
                </w:tcPr>
                <w:p w14:paraId="3D0DAD3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50BBF32C"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556CBC0B"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776E2C3" w14:textId="77777777" w:rsidR="0011577E" w:rsidRPr="005F0CBB" w:rsidRDefault="00FE53C5"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36E63AD7"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396C28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94813C3" w14:textId="77777777" w:rsidTr="00055B45">
              <w:trPr>
                <w:trHeight w:val="300"/>
                <w:jc w:val="center"/>
              </w:trPr>
              <w:tc>
                <w:tcPr>
                  <w:tcW w:w="1843" w:type="dxa"/>
                  <w:vMerge/>
                  <w:tcMar>
                    <w:top w:w="15" w:type="dxa"/>
                    <w:left w:w="15" w:type="dxa"/>
                    <w:bottom w:w="15" w:type="dxa"/>
                    <w:right w:w="15" w:type="dxa"/>
                  </w:tcMar>
                  <w:vAlign w:val="center"/>
                </w:tcPr>
                <w:p w14:paraId="26554153"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2FB7CB7E" w14:textId="77777777" w:rsidR="0011577E" w:rsidRPr="005F0CBB" w:rsidRDefault="00FE53C5"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tcMar>
                    <w:top w:w="15" w:type="dxa"/>
                    <w:left w:w="15" w:type="dxa"/>
                    <w:bottom w:w="15" w:type="dxa"/>
                    <w:right w:w="15" w:type="dxa"/>
                  </w:tcMar>
                  <w:vAlign w:val="center"/>
                </w:tcPr>
                <w:p w14:paraId="39067F6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952A26E"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022E3426"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19355A5" w14:textId="77777777" w:rsidR="0011577E" w:rsidRDefault="00FE53C5"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4C496B7E" w14:textId="77777777" w:rsidR="0011577E" w:rsidRPr="32AF646F" w:rsidRDefault="0011577E" w:rsidP="00055B45">
                  <w:pPr>
                    <w:spacing w:line="360" w:lineRule="auto"/>
                    <w:ind w:firstLine="0"/>
                    <w:jc w:val="right"/>
                    <w:rPr>
                      <w:lang w:val="en-US"/>
                    </w:rPr>
                  </w:pPr>
                  <w:r>
                    <w:rPr>
                      <w:lang w:val="en-US"/>
                    </w:rPr>
                    <w:t>0.4</w:t>
                  </w:r>
                </w:p>
              </w:tc>
              <w:tc>
                <w:tcPr>
                  <w:tcW w:w="987" w:type="dxa"/>
                  <w:gridSpan w:val="2"/>
                  <w:vAlign w:val="center"/>
                </w:tcPr>
                <w:p w14:paraId="37AD955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1F90063" w14:textId="77777777" w:rsidTr="00055B45">
              <w:trPr>
                <w:trHeight w:val="300"/>
                <w:jc w:val="center"/>
              </w:trPr>
              <w:tc>
                <w:tcPr>
                  <w:tcW w:w="1843" w:type="dxa"/>
                  <w:vMerge/>
                  <w:tcMar>
                    <w:top w:w="15" w:type="dxa"/>
                    <w:left w:w="15" w:type="dxa"/>
                    <w:bottom w:w="15" w:type="dxa"/>
                    <w:right w:w="15" w:type="dxa"/>
                  </w:tcMar>
                  <w:vAlign w:val="center"/>
                </w:tcPr>
                <w:p w14:paraId="7D2AE6CB"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71E4FA78" w14:textId="77777777" w:rsidR="0011577E" w:rsidRPr="005F0CBB" w:rsidRDefault="0011577E" w:rsidP="00055B45">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7869D03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E64D8B9"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4DDADA7E"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FFCF0D5" w14:textId="77777777" w:rsidR="0011577E" w:rsidRDefault="00FE53C5"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5B00C26" w14:textId="77777777" w:rsidR="0011577E" w:rsidRPr="32AF646F" w:rsidRDefault="0011577E" w:rsidP="00055B45">
                  <w:pPr>
                    <w:spacing w:line="360" w:lineRule="auto"/>
                    <w:ind w:firstLine="0"/>
                    <w:jc w:val="right"/>
                    <w:rPr>
                      <w:lang w:val="en-US"/>
                    </w:rPr>
                  </w:pPr>
                  <w:r>
                    <w:rPr>
                      <w:lang w:val="en-US"/>
                    </w:rPr>
                    <w:t>0.14</w:t>
                  </w:r>
                </w:p>
              </w:tc>
              <w:tc>
                <w:tcPr>
                  <w:tcW w:w="987" w:type="dxa"/>
                  <w:gridSpan w:val="2"/>
                  <w:vAlign w:val="center"/>
                </w:tcPr>
                <w:p w14:paraId="4DCECF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4A81CDB5" w14:textId="77777777" w:rsidTr="00055B45">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1890A3BE" w14:textId="77777777" w:rsidR="0011577E" w:rsidRDefault="0011577E" w:rsidP="00055B45">
                  <w:pPr>
                    <w:spacing w:line="360" w:lineRule="auto"/>
                    <w:jc w:val="left"/>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FE67853" w14:textId="77777777" w:rsidR="0011577E" w:rsidRPr="32AF646F" w:rsidRDefault="0011577E" w:rsidP="00055B45">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7A31338" w14:textId="77777777" w:rsidR="0011577E" w:rsidRDefault="0011577E" w:rsidP="00055B45">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62529FA"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6AC84578" w14:textId="77777777" w:rsidR="0011577E" w:rsidRDefault="0011577E" w:rsidP="00055B45">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201DEAC8" w14:textId="77777777" w:rsidR="0011577E" w:rsidRPr="005F0CBB" w:rsidRDefault="0011577E" w:rsidP="00055B45">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36C4BA92"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34364A8E"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21D7096C" w14:textId="77777777" w:rsidR="0011577E" w:rsidRDefault="0011577E" w:rsidP="00055B45">
                  <w:pPr>
                    <w:spacing w:line="360" w:lineRule="auto"/>
                    <w:ind w:firstLine="0"/>
                    <w:jc w:val="right"/>
                    <w:rPr>
                      <w:rStyle w:val="Kommentarzeichen"/>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Pr>
                      <w:rStyle w:val="Kommentarzeichen"/>
                    </w:rPr>
                    <w:t xml:space="preserve"> </w:t>
                  </w:r>
                </w:p>
                <w:p w14:paraId="519133EC" w14:textId="77777777" w:rsidR="0011577E" w:rsidRPr="005F0CBB" w:rsidRDefault="0011577E" w:rsidP="00055B45">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11577E" w:rsidRPr="00964375" w14:paraId="523E3CF1" w14:textId="77777777" w:rsidTr="00055B45">
              <w:trPr>
                <w:trHeight w:val="300"/>
                <w:jc w:val="center"/>
              </w:trPr>
              <w:tc>
                <w:tcPr>
                  <w:tcW w:w="2552" w:type="dxa"/>
                  <w:gridSpan w:val="2"/>
                  <w:tcBorders>
                    <w:top w:val="single" w:sz="4" w:space="0" w:color="auto"/>
                  </w:tcBorders>
                  <w:tcMar>
                    <w:top w:w="15" w:type="dxa"/>
                    <w:left w:w="15" w:type="dxa"/>
                    <w:bottom w:w="15" w:type="dxa"/>
                    <w:right w:w="15" w:type="dxa"/>
                  </w:tcMar>
                </w:tcPr>
                <w:p w14:paraId="70BD84F3" w14:textId="77777777" w:rsidR="0011577E" w:rsidRDefault="0011577E" w:rsidP="00055B45">
                  <w:pPr>
                    <w:spacing w:line="360" w:lineRule="auto"/>
                    <w:jc w:val="left"/>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31A24335"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38F91581"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46BADA1E"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094E8C17"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2561040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15E3764E"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50</w:t>
                  </w:r>
                </w:p>
              </w:tc>
            </w:tr>
            <w:tr w:rsidR="0011577E" w:rsidRPr="00964375" w14:paraId="10734F75" w14:textId="77777777" w:rsidTr="00055B45">
              <w:trPr>
                <w:trHeight w:val="300"/>
                <w:jc w:val="center"/>
              </w:trPr>
              <w:tc>
                <w:tcPr>
                  <w:tcW w:w="2552" w:type="dxa"/>
                  <w:gridSpan w:val="2"/>
                  <w:tcMar>
                    <w:top w:w="15" w:type="dxa"/>
                    <w:left w:w="15" w:type="dxa"/>
                    <w:bottom w:w="15" w:type="dxa"/>
                    <w:right w:w="15" w:type="dxa"/>
                  </w:tcMar>
                </w:tcPr>
                <w:p w14:paraId="38B4C2A4" w14:textId="77777777" w:rsidR="0011577E" w:rsidRDefault="0011577E" w:rsidP="00055B45">
                  <w:pPr>
                    <w:spacing w:line="360" w:lineRule="auto"/>
                    <w:jc w:val="left"/>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099BE64C"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3CDEA77C"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4CC0A8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2BCA5A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7A2BAB8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785FDB7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w:t>
                  </w:r>
                </w:p>
              </w:tc>
            </w:tr>
            <w:tr w:rsidR="0011577E" w:rsidRPr="00964375" w14:paraId="2B06C322" w14:textId="77777777" w:rsidTr="00055B45">
              <w:trPr>
                <w:trHeight w:val="300"/>
                <w:jc w:val="center"/>
              </w:trPr>
              <w:tc>
                <w:tcPr>
                  <w:tcW w:w="2552" w:type="dxa"/>
                  <w:gridSpan w:val="2"/>
                  <w:tcMar>
                    <w:top w:w="15" w:type="dxa"/>
                    <w:left w:w="15" w:type="dxa"/>
                    <w:bottom w:w="15" w:type="dxa"/>
                    <w:right w:w="15" w:type="dxa"/>
                  </w:tcMar>
                </w:tcPr>
                <w:p w14:paraId="32BBEC49" w14:textId="77777777" w:rsidR="0011577E" w:rsidRDefault="0011577E" w:rsidP="00055B45">
                  <w:pPr>
                    <w:spacing w:line="360" w:lineRule="auto"/>
                    <w:jc w:val="left"/>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6E646982"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1D309AE3"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6CB2B74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F2DFD3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25788A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3321996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3</w:t>
                  </w:r>
                </w:p>
              </w:tc>
            </w:tr>
            <w:tr w:rsidR="0011577E" w:rsidRPr="00964375" w14:paraId="18794945" w14:textId="77777777" w:rsidTr="00055B45">
              <w:trPr>
                <w:trHeight w:val="300"/>
                <w:jc w:val="center"/>
              </w:trPr>
              <w:tc>
                <w:tcPr>
                  <w:tcW w:w="2552" w:type="dxa"/>
                  <w:gridSpan w:val="2"/>
                  <w:tcBorders>
                    <w:bottom w:val="dotted" w:sz="4" w:space="0" w:color="auto"/>
                  </w:tcBorders>
                  <w:tcMar>
                    <w:top w:w="15" w:type="dxa"/>
                    <w:left w:w="15" w:type="dxa"/>
                    <w:bottom w:w="15" w:type="dxa"/>
                    <w:right w:w="15" w:type="dxa"/>
                  </w:tcMar>
                </w:tcPr>
                <w:p w14:paraId="3D78CA77" w14:textId="77777777" w:rsidR="0011577E" w:rsidRDefault="0011577E" w:rsidP="00055B45">
                  <w:pPr>
                    <w:spacing w:line="360" w:lineRule="auto"/>
                    <w:jc w:val="left"/>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5DFC0C46"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296FB97D"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3E2BC501"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303193FA"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906A4C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0EEC40A9"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24</w:t>
                  </w:r>
                </w:p>
              </w:tc>
            </w:tr>
            <w:tr w:rsidR="0011577E" w:rsidRPr="00964375" w14:paraId="0CECE500" w14:textId="77777777" w:rsidTr="00055B45">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7FFCA68B" w14:textId="77777777" w:rsidR="0011577E" w:rsidRDefault="0011577E" w:rsidP="00055B45">
                  <w:pPr>
                    <w:spacing w:line="360" w:lineRule="auto"/>
                    <w:jc w:val="left"/>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1A8E1178" w14:textId="77777777" w:rsidR="0011577E" w:rsidRPr="00E363D1" w:rsidRDefault="0011577E" w:rsidP="00055B45">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5740DC85"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6E58AF6F"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5B4F1C59"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04FF793F"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57DB237A"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w:t>
                  </w:r>
                </w:p>
              </w:tc>
            </w:tr>
          </w:tbl>
          <w:p w14:paraId="7719F721" w14:textId="77777777" w:rsidR="0011577E" w:rsidRDefault="0011577E" w:rsidP="00055B45">
            <w:pPr>
              <w:spacing w:after="0" w:line="276" w:lineRule="auto"/>
              <w:ind w:right="0" w:firstLine="0"/>
              <w:jc w:val="left"/>
              <w:rPr>
                <w:rFonts w:eastAsia="Garamond" w:cs="Garamond"/>
                <w:b/>
                <w:sz w:val="22"/>
                <w:lang w:val="en-US"/>
              </w:rPr>
            </w:pPr>
          </w:p>
        </w:tc>
      </w:tr>
      <w:tr w:rsidR="0011577E" w14:paraId="0FF4A8F8" w14:textId="77777777" w:rsidTr="00055B45">
        <w:tc>
          <w:tcPr>
            <w:tcW w:w="9019" w:type="dxa"/>
          </w:tcPr>
          <w:p w14:paraId="125A0184"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21F8E458" w14:textId="74B64519" w:rsidR="0011577E" w:rsidRPr="00220152"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6A117CC79B3F468FBE3AB0F7CA7669CA"/>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FQxNTowMT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hyperlink r:id="rId94" w:tooltip="Weinrich, S.; Nelles, M. (2021): Systematic simplification of the Anaerobic Digestion Model No. 1 (ADM1) - Model development and stoichiometric analys…" w:history="1">
                  <w:r w:rsidR="00E04011">
                    <w:rPr>
                      <w:rFonts w:eastAsia="Garamond" w:cs="Garamond"/>
                      <w:sz w:val="18"/>
                      <w:szCs w:val="24"/>
                      <w:lang w:val="en-US"/>
                    </w:rPr>
                    <w:t>Weinrich and Nelles</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6A117CC79B3F468FBE3AB0F7CA7669CA"/>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BUMTU6MDE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hyperlink r:id="rId95" w:tooltip="Weinrich, S.; Nelles, M. (2021): Systematic simplification of the Anaerobic Digestion Model No. 1 (ADM1) - Model development and stoichiometric analys…" w:history="1">
                  <w:r w:rsidR="00E04011">
                    <w:rPr>
                      <w:rFonts w:eastAsia="Garamond" w:cs="Garamond"/>
                      <w:sz w:val="18"/>
                      <w:szCs w:val="24"/>
                      <w:lang w:val="en-US"/>
                    </w:rPr>
                    <w:t>(2021)</w:t>
                  </w:r>
                </w:hyperlink>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645CD111"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57CD75DB" w14:textId="1CF0EF6D" w:rsidR="0011577E" w:rsidRDefault="0011577E" w:rsidP="00055B45">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8D8B69C35AF41F095A31EE499D14AF0"/>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b3RlcyI6IlBJSTogIGVuOTA1MDM2OCIsIk51bWJlciI6IjUiLCJPcmdhbml6YXRpb25zIjpbXSwiT3RoZXJzSW52b2x2ZWQiOltdLCJQYWdlUmFuZ2UiOiI8c3A+XHJcbiAgPG4+MzY4PC9uPlxyXG4gIDxpbj50cnVlPC9pbj5cclxuICA8b3M+MzY4PC9vcz5cclxuICA8cHM+MzY4PC9wcz5cclxuPC9zcD5cclxuPG9zPjM2OD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SGVpZGFyemFkZWggVmF6aWZlaGtob3JhbiBldCBhbC4ifV19LCJUYWciOiJDaXRhdmlQbGFjZWhvbGRlciM4YmQyNzQ5OC0zOGI3LTQzZGMtYTA2Yi1kZTM0ZWRhZWViODciLCJUZXh0IjoiSGVpZGFyemFkZWggVmF6aWZlaGtob3JhbiBldCBhbC4iLCJXQUlWZXJzaW9uIjoiNi4xOS4yLjEifQ==}</w:instrText>
                </w:r>
                <w:r>
                  <w:rPr>
                    <w:rFonts w:eastAsia="Garamond" w:cs="Garamond"/>
                    <w:sz w:val="18"/>
                    <w:szCs w:val="24"/>
                    <w:lang w:val="en-US"/>
                  </w:rPr>
                  <w:fldChar w:fldCharType="separate"/>
                </w:r>
                <w:hyperlink r:id="rId96" w:tooltip="Heidarzadeh Vazifehkhoran, A.; Triolo, J.; Larsen, S.; Stefanek, K.; Sommer, S. (2016): Assessment of the Variability of Biogas Production from Sugar …" w:history="1">
                  <w:r w:rsidR="00E04011">
                    <w:rPr>
                      <w:rFonts w:eastAsia="Garamond" w:cs="Garamond"/>
                      <w:sz w:val="18"/>
                      <w:szCs w:val="24"/>
                      <w:lang w:val="en-US"/>
                    </w:rPr>
                    <w:t>Heidarzadeh Vazifehkhoran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8D8B69C35AF41F095A31EE499D14AF0"/>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m90ZXMiOiJQSUk6ICBlbjkwNTAzNjgi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gtMzBUMTU6MDE6MDgiLCJQcm9qZWN0Ijp7IiRyZWYiOiI4In19LCJVc2VOdW1iZXJpbmdUeXBlT2ZQYXJlbnREb2N1bWVudCI6ZmFsc2UsIlllYXJPbmx5Ijp0cnVlfV0sIkZvcm1hdHRlZFRleHQiOnsiJGlkIjoiMTgiLCJDb3VudCI6MSwiVGV4dFVuaXRzIjpbeyIkaWQiOiIxOSIsIkZvbnRTdHlsZSI6eyIkaWQiOiIyMCIsIk5ldXRyYWwiOnRydWV9LCJSZWFkaW5nT3JkZXIiOjEsIlRleHQiOiIoMjAxNikifV19LCJUYWciOiJDaXRhdmlQbGFjZWhvbGRlciNlNTI3MmNjNy03MWFlLTQ5YmEtYWZiYi0yM2RjNGVkNzBmMzQiLCJUZXh0IjoiKDIwMTYpIiwiV0FJVmVyc2lvbiI6IjYuMTkuMi4xIn0=}</w:instrText>
                </w:r>
                <w:r>
                  <w:rPr>
                    <w:rFonts w:eastAsia="Garamond" w:cs="Garamond"/>
                    <w:sz w:val="18"/>
                    <w:szCs w:val="24"/>
                    <w:lang w:val="en-US"/>
                  </w:rPr>
                  <w:fldChar w:fldCharType="separate"/>
                </w:r>
                <w:hyperlink r:id="rId97" w:tooltip="Heidarzadeh Vazifehkhoran, A.; Triolo, J.; Larsen, S.; Stefanek, K.; Sommer, S. (2016): Assessment of the Variability of Biogas Production from Sugar …" w:history="1">
                  <w:r w:rsidR="00E04011">
                    <w:rPr>
                      <w:rFonts w:eastAsia="Garamond" w:cs="Garamond"/>
                      <w:sz w:val="18"/>
                      <w:szCs w:val="24"/>
                      <w:lang w:val="en-US"/>
                    </w:rPr>
                    <w:t>(2016)</w:t>
                  </w:r>
                </w:hyperlink>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02F35FE" w14:textId="77777777" w:rsidR="0011577E" w:rsidRDefault="0011577E" w:rsidP="00055B45">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2E37062D" w14:textId="03AB185D" w:rsidR="0011577E" w:rsidRPr="009918C7" w:rsidRDefault="0011577E" w:rsidP="00055B45">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106D673338684857860581887EC9AB38"/>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vdGVzIjoiUElJOiAgdzEyMDYxNzUyIi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gtMzBUMTU6MDE6MDgiLCJQcm9qZWN0Ijp7IiRyZWYiOiI4In19LCJVc2VOdW1iZXJpbmdUeXBlT2ZQYXJlbnREb2N1bWVudCI6ZmFsc2V9XSwiRm9ybWF0dGVkVGV4dCI6eyIkaWQiOiIxNyIsIkNvdW50IjoxLCJUZXh0VW5pdHMiOlt7IiRpZCI6IjE4IiwiRm9udFN0eWxlIjp7IiRpZCI6IjE5IiwiTmV1dHJhbCI6dHJ1ZX0sIlJlYWRpbmdPcmRlciI6MSwiVGV4dCI6IkhhZm5lciBldCBhbC4ifV19LCJUYWciOiJDaXRhdmlQbGFjZWhvbGRlciNhYTc0Y2Y3Yy1lMTJjLTQzYzQtYjAzZi0xYzU0MWI1ZTM4ODUiLCJUZXh0IjoiSGFmbmVyIGV0IGFsLiIsIldBSVZlcnNpb24iOiI2LjE5LjIuMSJ9}</w:instrText>
                </w:r>
                <w:r>
                  <w:rPr>
                    <w:rFonts w:eastAsia="Garamond" w:cs="Garamond"/>
                    <w:sz w:val="18"/>
                    <w:szCs w:val="24"/>
                    <w:lang w:val="en-US"/>
                  </w:rPr>
                  <w:fldChar w:fldCharType="separate"/>
                </w:r>
                <w:hyperlink r:id="rId98" w:tooltip="Hafner, S. D.; Fruteau de Laclos, H.; Koch, K.; Holliger, C. (2020): Improving Inter-Laboratory Reproducibility in Measurement of Biochemical Methane …" w:history="1">
                  <w:r w:rsidR="00E04011">
                    <w:rPr>
                      <w:rFonts w:eastAsia="Garamond" w:cs="Garamond"/>
                      <w:sz w:val="18"/>
                      <w:szCs w:val="24"/>
                      <w:lang w:val="en-US"/>
                    </w:rPr>
                    <w:t>Hafner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106D673338684857860581887EC9AB38"/>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b3RlcyI6IlBJSTogIHcxMjA2MTc1MiI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4LTMwVDE1OjAxOjA4IiwiUHJvamVjdCI6eyIkcmVmIjoiOC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Yjc2ZGZjODctYmRiZS00YmFhLWJjNjEtMjYwOGU1NGNjNjViIiwiVGV4dCI6IigyMDIwKSIsIldBSVZlcnNpb24iOiI2LjE5LjIuMSJ9}</w:instrText>
                </w:r>
                <w:r>
                  <w:rPr>
                    <w:rFonts w:eastAsia="Garamond" w:cs="Garamond"/>
                    <w:sz w:val="18"/>
                    <w:szCs w:val="24"/>
                    <w:lang w:val="en-US"/>
                  </w:rPr>
                  <w:fldChar w:fldCharType="separate"/>
                </w:r>
                <w:hyperlink r:id="rId99" w:tooltip="Hafner, S. D.; Fruteau de Laclos, H.; Koch, K.; Holliger, C. (2020): Improving Inter-Laboratory Reproducibility in Measurement of Biochemical Methane …" w:history="1">
                  <w:r w:rsidR="00E04011">
                    <w:rPr>
                      <w:rFonts w:eastAsia="Garamond" w:cs="Garamond"/>
                      <w:sz w:val="18"/>
                      <w:szCs w:val="24"/>
                      <w:lang w:val="en-US"/>
                    </w:rPr>
                    <w:t>(2020)</w:t>
                  </w:r>
                </w:hyperlink>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C1F79E672A564908AFB20B43370D05EA"/>
                </w:placeholder>
              </w:sdtPr>
              <w:sdtContent>
                <w:r w:rsidRPr="00220152">
                  <w:rPr>
                    <w:sz w:val="18"/>
                    <w:lang w:val="en-US"/>
                  </w:rPr>
                  <w:fldChar w:fldCharType="begin"/>
                </w:r>
                <w:r w:rsidR="00A551DA">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20152">
                  <w:rPr>
                    <w:sz w:val="18"/>
                    <w:lang w:val="en-US"/>
                  </w:rPr>
                  <w:fldChar w:fldCharType="separate"/>
                </w:r>
                <w:hyperlink r:id="rId100" w:tooltip="Delory, F.; Neubauer, P.; Weinrich, S. (2025): Uncertainty Analysis of a Simplified ADM1 Applied to Dynamic Agricultural Experimental Data. Water Scie…" w:history="1">
                  <w:r w:rsidR="00E04011">
                    <w:rPr>
                      <w:sz w:val="18"/>
                      <w:lang w:val="en-US"/>
                    </w:rPr>
                    <w:t>Delory et al.</w:t>
                  </w:r>
                </w:hyperlink>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C1F79E672A564908AFB20B43370D05EA"/>
                </w:placeholder>
              </w:sdtPr>
              <w:sdtContent>
                <w:r w:rsidRPr="00220152">
                  <w:rPr>
                    <w:sz w:val="18"/>
                    <w:lang w:val="en-US"/>
                  </w:rPr>
                  <w:fldChar w:fldCharType="begin"/>
                </w:r>
                <w:r w:rsidR="00A551DA">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gtMzBUMTU6MDE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20152">
                  <w:rPr>
                    <w:sz w:val="18"/>
                    <w:lang w:val="en-US"/>
                  </w:rPr>
                  <w:fldChar w:fldCharType="separate"/>
                </w:r>
                <w:hyperlink r:id="rId101" w:tooltip="Delory, F.; Neubauer, P.; Weinrich, S. (2025): Uncertainty Analysis of a Simplified ADM1 Applied to Dynamic Agricultural Experimental Data. Water Scie…" w:history="1">
                  <w:r w:rsidR="00E04011">
                    <w:rPr>
                      <w:sz w:val="18"/>
                      <w:lang w:val="en-US"/>
                    </w:rPr>
                    <w:t>(2025)</w:t>
                  </w:r>
                </w:hyperlink>
                <w:r w:rsidRPr="00220152">
                  <w:rPr>
                    <w:sz w:val="18"/>
                    <w:lang w:val="en-US"/>
                  </w:rPr>
                  <w:fldChar w:fldCharType="end"/>
                </w:r>
              </w:sdtContent>
            </w:sdt>
            <w:r>
              <w:rPr>
                <w:sz w:val="18"/>
                <w:lang w:val="en-US"/>
              </w:rPr>
              <w:t>.</w:t>
            </w:r>
          </w:p>
        </w:tc>
      </w:tr>
    </w:tbl>
    <w:p w14:paraId="5EC3E463" w14:textId="5481F8AC" w:rsidR="0011577E" w:rsidRDefault="0011577E">
      <w:pPr>
        <w:spacing w:after="0" w:line="276" w:lineRule="auto"/>
        <w:ind w:right="0" w:firstLine="0"/>
        <w:jc w:val="left"/>
        <w:rPr>
          <w:lang w:val="en-US"/>
        </w:rPr>
      </w:pPr>
    </w:p>
    <w:p w14:paraId="192DBC5F" w14:textId="77777777" w:rsidR="0011577E" w:rsidRDefault="0011577E">
      <w:pPr>
        <w:spacing w:after="0" w:line="276" w:lineRule="auto"/>
        <w:ind w:right="0" w:firstLine="0"/>
        <w:jc w:val="left"/>
        <w:rPr>
          <w:lang w:val="en-US"/>
        </w:rPr>
      </w:pPr>
      <w:r>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F12B8" w14:paraId="59551714" w14:textId="77777777" w:rsidTr="00055B45">
        <w:trPr>
          <w:trHeight w:val="1561"/>
        </w:trPr>
        <w:tc>
          <w:tcPr>
            <w:tcW w:w="9029" w:type="dxa"/>
            <w:vAlign w:val="center"/>
          </w:tcPr>
          <w:p w14:paraId="222750D7" w14:textId="77777777" w:rsidR="0011577E" w:rsidRPr="00DC5B0F" w:rsidRDefault="0011577E" w:rsidP="00055B45">
            <w:pPr>
              <w:ind w:firstLine="0"/>
              <w:jc w:val="center"/>
              <w:rPr>
                <w:b/>
                <w:bCs/>
                <w:noProof/>
                <w:sz w:val="18"/>
                <w:lang w:val="en-US"/>
              </w:rPr>
            </w:pPr>
            <w:r>
              <w:rPr>
                <w:b/>
                <w:bCs/>
                <w:noProof/>
                <w:sz w:val="18"/>
                <w:lang w:val="en-US"/>
              </w:rPr>
              <w:lastRenderedPageBreak/>
              <w:drawing>
                <wp:inline distT="0" distB="0" distL="0" distR="0" wp14:anchorId="0B9887EE" wp14:editId="4D8EA54F">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2"/>
                          <a:stretch>
                            <a:fillRect/>
                          </a:stretch>
                        </pic:blipFill>
                        <pic:spPr>
                          <a:xfrm>
                            <a:off x="0" y="0"/>
                            <a:ext cx="5222241" cy="7194857"/>
                          </a:xfrm>
                          <a:prstGeom prst="rect">
                            <a:avLst/>
                          </a:prstGeom>
                        </pic:spPr>
                      </pic:pic>
                    </a:graphicData>
                  </a:graphic>
                </wp:inline>
              </w:drawing>
            </w:r>
          </w:p>
        </w:tc>
      </w:tr>
      <w:tr w:rsidR="0011577E" w:rsidRPr="00FE53C5" w14:paraId="6B67E3BC" w14:textId="77777777" w:rsidTr="00055B45">
        <w:trPr>
          <w:trHeight w:val="300"/>
        </w:trPr>
        <w:tc>
          <w:tcPr>
            <w:tcW w:w="9029" w:type="dxa"/>
          </w:tcPr>
          <w:p w14:paraId="30634557" w14:textId="66FA0FD8" w:rsidR="0011577E" w:rsidRPr="00D5371C" w:rsidRDefault="0011577E" w:rsidP="00055B45">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w:t>
            </w:r>
            <w:del w:id="451" w:author="Hellmann, Simon" w:date="2025-08-28T10:42:00Z">
              <w:r w:rsidRPr="00BC0157" w:rsidDel="00135E97">
                <w:rPr>
                  <w:sz w:val="22"/>
                  <w:lang w:val="en-US"/>
                </w:rPr>
                <w:delText xml:space="preserve">AD </w:delText>
              </w:r>
            </w:del>
            <w:ins w:id="452" w:author="Hellmann, Simon" w:date="2025-08-28T10:42:00Z">
              <w:r w:rsidR="00135E97">
                <w:rPr>
                  <w:sz w:val="22"/>
                  <w:lang w:val="en-US"/>
                </w:rPr>
                <w:t xml:space="preserve">Anaerobic digestion (AD) </w:t>
              </w:r>
            </w:ins>
            <w:r>
              <w:rPr>
                <w:sz w:val="22"/>
                <w:lang w:val="en-US"/>
              </w:rPr>
              <w:t>process and controller (constant methane production); as well as AD process</w:t>
            </w:r>
            <w:r w:rsidRPr="00BC0157">
              <w:rPr>
                <w:sz w:val="22"/>
                <w:lang w:val="en-US"/>
              </w:rPr>
              <w:t xml:space="preserve">, gas storage, </w:t>
            </w:r>
            <w:ins w:id="453" w:author="Hellmann, Simon" w:date="2025-08-28T10:42:00Z">
              <w:r w:rsidR="00577429">
                <w:rPr>
                  <w:sz w:val="22"/>
                  <w:lang w:val="en-US"/>
                </w:rPr>
                <w:t>combined heat a</w:t>
              </w:r>
            </w:ins>
            <w:ins w:id="454" w:author="Hellmann, Simon" w:date="2025-08-28T10:43:00Z">
              <w:r w:rsidR="00577429">
                <w:rPr>
                  <w:sz w:val="22"/>
                  <w:lang w:val="en-US"/>
                </w:rPr>
                <w:t>nd power (</w:t>
              </w:r>
            </w:ins>
            <w:r w:rsidRPr="00BC0157">
              <w:rPr>
                <w:sz w:val="22"/>
                <w:lang w:val="en-US"/>
              </w:rPr>
              <w:t>CHP</w:t>
            </w:r>
            <w:ins w:id="455" w:author="Hellmann, Simon" w:date="2025-08-28T10:43:00Z">
              <w:r w:rsidR="00577429">
                <w:rPr>
                  <w:sz w:val="22"/>
                  <w:lang w:val="en-US"/>
                </w:rPr>
                <w:t>)</w:t>
              </w:r>
            </w:ins>
            <w:r w:rsidRPr="00BC0157">
              <w:rPr>
                <w:sz w:val="22"/>
                <w:lang w:val="en-US"/>
              </w:rPr>
              <w:t xml:space="preserve">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w:t>
            </w:r>
            <w:del w:id="456" w:author="Hellmann, Simon" w:date="2025-08-28T10:43:00Z">
              <w:r w:rsidDel="00577429">
                <w:rPr>
                  <w:sz w:val="22"/>
                  <w:lang w:val="en-US"/>
                </w:rPr>
                <w:delText xml:space="preserve">GS </w:delText>
              </w:r>
            </w:del>
            <w:ins w:id="457" w:author="Hellmann, Simon" w:date="2025-08-28T10:43:00Z">
              <w:r w:rsidR="00577429">
                <w:rPr>
                  <w:sz w:val="22"/>
                  <w:lang w:val="en-US"/>
                </w:rPr>
                <w:t xml:space="preserve">gas storage </w:t>
              </w:r>
            </w:ins>
            <w:r>
              <w:rPr>
                <w:sz w:val="22"/>
                <w:lang w:val="en-US"/>
              </w:rPr>
              <w:t xml:space="preserve">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components. </w:t>
            </w:r>
          </w:p>
        </w:tc>
      </w:tr>
    </w:tbl>
    <w:p w14:paraId="7FB5B27D" w14:textId="0AF50D52" w:rsidR="0011577E" w:rsidDel="002F2A61" w:rsidRDefault="00222BF4" w:rsidP="00222BF4">
      <w:pPr>
        <w:pStyle w:val="berschrift3"/>
        <w:ind w:firstLine="0"/>
        <w:rPr>
          <w:del w:id="458" w:author="Hellmann, Simon" w:date="2025-08-28T18:36:00Z"/>
          <w:lang w:val="en-US"/>
        </w:rPr>
        <w:pPrChange w:id="459" w:author="Hellmann, Simon" w:date="2025-08-30T17:21:00Z">
          <w:pPr>
            <w:spacing w:after="0" w:line="276" w:lineRule="auto"/>
            <w:ind w:right="0" w:firstLine="0"/>
            <w:jc w:val="left"/>
          </w:pPr>
        </w:pPrChange>
      </w:pPr>
      <w:ins w:id="460" w:author="Hellmann, Simon" w:date="2025-08-30T17:21:00Z">
        <w:r>
          <w:rPr>
            <w:lang w:val="en-US"/>
          </w:rPr>
          <w:lastRenderedPageBreak/>
          <w:t>hydrates</w:t>
        </w:r>
        <w:r w:rsidDel="002F2A61">
          <w:rPr>
            <w:lang w:val="en-US"/>
          </w:rPr>
          <w:t xml:space="preserve"> </w:t>
        </w:r>
      </w:ins>
      <w:del w:id="461" w:author="Hellmann, Simon" w:date="2025-08-28T18:36:00Z">
        <w:r w:rsidR="0011577E" w:rsidDel="002F2A61">
          <w:rPr>
            <w:lang w:val="en-US"/>
          </w:rPr>
          <w:br w:type="page"/>
        </w:r>
      </w:del>
    </w:p>
    <w:p w14:paraId="61CCC35F" w14:textId="4D219E06" w:rsidR="00EF63E2" w:rsidDel="00222BF4" w:rsidRDefault="006D555D" w:rsidP="00222BF4">
      <w:pPr>
        <w:pStyle w:val="berschrift3"/>
        <w:ind w:firstLine="0"/>
        <w:rPr>
          <w:del w:id="462" w:author="Hellmann, Simon" w:date="2025-08-30T17:19:00Z"/>
          <w:lang w:val="en-US"/>
        </w:rPr>
        <w:pPrChange w:id="463" w:author="Hellmann, Simon" w:date="2025-08-30T17:21:00Z">
          <w:pPr>
            <w:pStyle w:val="berschrift3"/>
          </w:pPr>
        </w:pPrChange>
      </w:pPr>
      <w:bookmarkStart w:id="464" w:name="_5bqn32glp415"/>
      <w:bookmarkStart w:id="465" w:name="_b20llt1pm978"/>
      <w:bookmarkStart w:id="466" w:name="_3saj0h2cz42i" w:colFirst="0" w:colLast="0"/>
      <w:bookmarkEnd w:id="464"/>
      <w:bookmarkEnd w:id="465"/>
      <w:bookmarkEnd w:id="466"/>
      <w:del w:id="467" w:author="Hellmann, Simon" w:date="2025-08-30T17:19:00Z">
        <w:r w:rsidDel="00222BF4">
          <w:rPr>
            <w:lang w:val="en-US"/>
          </w:rPr>
          <w:delText>2</w:delText>
        </w:r>
        <w:r w:rsidR="00EF63E2" w:rsidRPr="00EF63E2" w:rsidDel="00222BF4">
          <w:rPr>
            <w:lang w:val="en-US"/>
          </w:rPr>
          <w:delText>.</w:delText>
        </w:r>
        <w:r w:rsidDel="00222BF4">
          <w:rPr>
            <w:lang w:val="en-US"/>
          </w:rPr>
          <w:delText>2</w:delText>
        </w:r>
        <w:r w:rsidR="00EF63E2" w:rsidRPr="00EF63E2" w:rsidDel="00222BF4">
          <w:rPr>
            <w:lang w:val="en-US"/>
          </w:rPr>
          <w:delText xml:space="preserve">.1 </w:delText>
        </w:r>
        <w:r w:rsidR="006E490B" w:rsidDel="00222BF4">
          <w:rPr>
            <w:lang w:val="en-US"/>
          </w:rPr>
          <w:delText>Nominal computation</w:delText>
        </w:r>
      </w:del>
    </w:p>
    <w:p w14:paraId="7F3CB807" w14:textId="60835363" w:rsidR="006E55F9" w:rsidDel="00222BF4" w:rsidRDefault="000B0C85" w:rsidP="00222BF4">
      <w:pPr>
        <w:ind w:firstLine="0"/>
        <w:rPr>
          <w:del w:id="468" w:author="Hellmann, Simon" w:date="2025-08-30T17:19:00Z"/>
          <w:lang w:val="en-US"/>
        </w:rPr>
        <w:pPrChange w:id="469" w:author="Hellmann, Simon" w:date="2025-08-30T17:21:00Z">
          <w:pPr/>
        </w:pPrChange>
      </w:pPr>
      <w:del w:id="470" w:author="Hellmann, Simon" w:date="2025-08-30T17:19:00Z">
        <w:r w:rsidRPr="32AF646F" w:rsidDel="00222BF4">
          <w:rPr>
            <w:lang w:val="en-US"/>
          </w:rPr>
          <w:delText xml:space="preserve">ADM1-R3 </w:delText>
        </w:r>
        <w:r w:rsidR="00D10E51" w:rsidRPr="32AF646F" w:rsidDel="00222BF4">
          <w:rPr>
            <w:lang w:val="en-US"/>
          </w:rPr>
          <w:delText>influent concentrations</w:delText>
        </w:r>
        <w:r w:rsidR="007A41EE" w:rsidDel="00222BF4">
          <w:rPr>
            <w:lang w:val="en-US"/>
          </w:rPr>
          <w:delText>, denoted as</w:delText>
        </w:r>
        <w:r w:rsidR="00260B0E" w:rsidDel="00222BF4">
          <w:rPr>
            <w:lang w:val="en-US"/>
          </w:rPr>
          <w:delText xml:space="preserve"> </w:delText>
        </w:r>
        <m:oMath>
          <m:r>
            <w:rPr>
              <w:rFonts w:ascii="Cambria Math" w:hAnsi="Cambria Math"/>
              <w:lang w:val="en-US"/>
            </w:rPr>
            <m:t>ξ</m:t>
          </m:r>
        </m:oMath>
        <w:r w:rsidR="00BD120B" w:rsidDel="00222BF4">
          <w:rPr>
            <w:lang w:val="en-US"/>
          </w:rPr>
          <w:delText>,</w:delText>
        </w:r>
        <w:r w:rsidR="00D10E51" w:rsidRPr="32AF646F" w:rsidDel="00222BF4">
          <w:rPr>
            <w:lang w:val="en-US"/>
          </w:rPr>
          <w:delText xml:space="preserve"> </w:delText>
        </w:r>
        <w:r w:rsidR="001A2017" w:rsidDel="00222BF4">
          <w:rPr>
            <w:lang w:val="en-US"/>
          </w:rPr>
          <w:delText>were computed according to</w:delText>
        </w:r>
        <w:r w:rsidR="00195BE7" w:rsidDel="00222BF4">
          <w:rPr>
            <w:lang w:val="en-US"/>
          </w:rPr>
          <w:delText xml:space="preserve"> </w:delText>
        </w:r>
      </w:del>
      <w:customXmlDelRangeStart w:id="471" w:author="Hellmann, Simon" w:date="2025-08-30T17:19:00Z"/>
      <w:sdt>
        <w:sdtPr>
          <w:rPr>
            <w:lang w:val="en-US"/>
          </w:rPr>
          <w:alias w:val="To edit, see citavi.com/edit"/>
          <w:tag w:val="CitaviPlaceholder#7e45e118-5c48-4e07-bf05-56499375b788"/>
          <w:id w:val="967159697"/>
          <w:placeholder>
            <w:docPart w:val="D829EA88C211A742AABDEF3C133E1B4E"/>
          </w:placeholder>
        </w:sdtPr>
        <w:sdtContent>
          <w:customXmlDelRangeEnd w:id="471"/>
          <w:del w:id="472" w:author="Hellmann, Simon" w:date="2025-08-30T17:19:00Z">
            <w:r w:rsidR="00195BE7"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delInstrText>
            </w:r>
            <w:r w:rsidR="00195BE7" w:rsidDel="00222BF4">
              <w:rPr>
                <w:lang w:val="en-US"/>
              </w:rPr>
              <w:fldChar w:fldCharType="separate"/>
            </w:r>
            <w:r w:rsidR="00C66576" w:rsidDel="00222BF4">
              <w:rPr>
                <w:lang w:val="en-US"/>
              </w:rPr>
              <w:fldChar w:fldCharType="begin"/>
            </w:r>
            <w:r w:rsidR="00C66576" w:rsidDel="00222BF4">
              <w:rPr>
                <w:lang w:val="en-US"/>
              </w:rPr>
              <w:delInstrText>HYPERLINK "#_CTVL0012b2e3149523a4957bf15cdab053b8326" \o "Delory, F.; Neubauer, P.; Weinrich, S. (2025): Uncertainty Analysis of a Simplified ADM1 Applied to Dynamic Agricultural Experimental Data. Water Scie…"</w:delInstrText>
            </w:r>
            <w:r w:rsidR="00C66576" w:rsidDel="00222BF4">
              <w:rPr>
                <w:lang w:val="en-US"/>
              </w:rPr>
            </w:r>
            <w:r w:rsidR="00C66576" w:rsidDel="00222BF4">
              <w:rPr>
                <w:lang w:val="en-US"/>
              </w:rPr>
              <w:fldChar w:fldCharType="separate"/>
            </w:r>
            <w:r w:rsidR="00C66576" w:rsidDel="00222BF4">
              <w:rPr>
                <w:lang w:val="en-US"/>
              </w:rPr>
              <w:delText>Delory et al.</w:delText>
            </w:r>
            <w:r w:rsidR="00C66576" w:rsidDel="00222BF4">
              <w:rPr>
                <w:lang w:val="en-US"/>
              </w:rPr>
              <w:fldChar w:fldCharType="end"/>
            </w:r>
            <w:r w:rsidR="00195BE7" w:rsidDel="00222BF4">
              <w:rPr>
                <w:lang w:val="en-US"/>
              </w:rPr>
              <w:fldChar w:fldCharType="end"/>
            </w:r>
          </w:del>
          <w:customXmlDelRangeStart w:id="473" w:author="Hellmann, Simon" w:date="2025-08-30T17:19:00Z"/>
        </w:sdtContent>
      </w:sdt>
      <w:customXmlDelRangeEnd w:id="473"/>
      <w:del w:id="474" w:author="Hellmann, Simon" w:date="2025-08-30T17:19:00Z">
        <w:r w:rsidR="00195BE7" w:rsidDel="00222BF4">
          <w:rPr>
            <w:lang w:val="en-US"/>
          </w:rPr>
          <w:delText xml:space="preserve"> </w:delText>
        </w:r>
      </w:del>
      <w:customXmlDelRangeStart w:id="475" w:author="Hellmann, Simon" w:date="2025-08-30T17:19:00Z"/>
      <w:sdt>
        <w:sdtPr>
          <w:rPr>
            <w:lang w:val="en-US"/>
          </w:rPr>
          <w:alias w:val="To edit, see citavi.com/edit"/>
          <w:tag w:val="CitaviPlaceholder#003de2fd-146a-4e83-ba00-407d07dca7ba"/>
          <w:id w:val="-1640569389"/>
          <w:placeholder>
            <w:docPart w:val="D829EA88C211A742AABDEF3C133E1B4E"/>
          </w:placeholder>
        </w:sdtPr>
        <w:sdtContent>
          <w:customXmlDelRangeEnd w:id="475"/>
          <w:del w:id="476" w:author="Hellmann, Simon" w:date="2025-08-30T17:19:00Z">
            <w:r w:rsidR="00195BE7"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gtMzBUMTU6MDE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delInstrText>
            </w:r>
            <w:r w:rsidR="00195BE7" w:rsidDel="00222BF4">
              <w:rPr>
                <w:lang w:val="en-US"/>
              </w:rPr>
              <w:fldChar w:fldCharType="separate"/>
            </w:r>
            <w:r w:rsidR="00C66576" w:rsidDel="00222BF4">
              <w:rPr>
                <w:lang w:val="en-US"/>
              </w:rPr>
              <w:fldChar w:fldCharType="begin"/>
            </w:r>
            <w:r w:rsidR="00C66576" w:rsidDel="00222BF4">
              <w:rPr>
                <w:lang w:val="en-US"/>
              </w:rPr>
              <w:delInstrText>HYPERLINK "#_CTVL0012b2e3149523a4957bf15cdab053b8326" \o "Delory, F.; Neubauer, P.; Weinrich, S. (2025): Uncertainty Analysis of a Simplified ADM1 Applied to Dynamic Agricultural Experimental Data. Water Scie…"</w:delInstrText>
            </w:r>
            <w:r w:rsidR="00C66576" w:rsidDel="00222BF4">
              <w:rPr>
                <w:lang w:val="en-US"/>
              </w:rPr>
            </w:r>
            <w:r w:rsidR="00C66576" w:rsidDel="00222BF4">
              <w:rPr>
                <w:lang w:val="en-US"/>
              </w:rPr>
              <w:fldChar w:fldCharType="separate"/>
            </w:r>
            <w:r w:rsidR="00C66576" w:rsidDel="00222BF4">
              <w:rPr>
                <w:lang w:val="en-US"/>
              </w:rPr>
              <w:delText>(2025)</w:delText>
            </w:r>
            <w:r w:rsidR="00C66576" w:rsidDel="00222BF4">
              <w:rPr>
                <w:lang w:val="en-US"/>
              </w:rPr>
              <w:fldChar w:fldCharType="end"/>
            </w:r>
            <w:r w:rsidR="00195BE7" w:rsidDel="00222BF4">
              <w:rPr>
                <w:lang w:val="en-US"/>
              </w:rPr>
              <w:fldChar w:fldCharType="end"/>
            </w:r>
          </w:del>
          <w:customXmlDelRangeStart w:id="477" w:author="Hellmann, Simon" w:date="2025-08-30T17:19:00Z"/>
        </w:sdtContent>
      </w:sdt>
      <w:customXmlDelRangeEnd w:id="477"/>
      <w:del w:id="478" w:author="Hellmann, Simon" w:date="2025-08-30T17:19:00Z">
        <w:r w:rsidR="00D10E51" w:rsidRPr="32AF646F" w:rsidDel="00222BF4">
          <w:rPr>
            <w:lang w:val="en-US"/>
          </w:rPr>
          <w:delText xml:space="preserve">. </w:delText>
        </w:r>
        <w:r w:rsidR="00B73F95" w:rsidDel="00222BF4">
          <w:rPr>
            <w:lang w:val="en-US"/>
          </w:rPr>
          <w:delText>To</w:delText>
        </w:r>
        <w:r w:rsidR="00D10E51" w:rsidRPr="32AF646F" w:rsidDel="00222BF4">
          <w:rPr>
            <w:lang w:val="en-US"/>
          </w:rPr>
          <w:delText xml:space="preserve"> compute </w:delText>
        </w:r>
        <w:r w:rsidR="00513B31" w:rsidDel="00222BF4">
          <w:rPr>
            <w:lang w:val="en-US"/>
          </w:rPr>
          <w:delText>individual</w:delText>
        </w:r>
        <w:r w:rsidR="00D10E51" w:rsidRPr="32AF646F" w:rsidDel="00222BF4">
          <w:rPr>
            <w:lang w:val="en-US"/>
          </w:rPr>
          <w:delText xml:space="preserve"> </w:delText>
        </w:r>
        <w:r w:rsidR="00B73F95" w:rsidDel="00222BF4">
          <w:rPr>
            <w:lang w:val="en-US"/>
          </w:rPr>
          <w:delText>concentration</w:delText>
        </w:r>
        <w:r w:rsidR="00513B31" w:rsidDel="00222BF4">
          <w:rPr>
            <w:lang w:val="en-US"/>
          </w:rPr>
          <w:delText>s</w:delText>
        </w:r>
        <w:r w:rsidR="00B73F95" w:rsidDel="00222BF4">
          <w:rPr>
            <w:lang w:val="en-US"/>
          </w:rPr>
          <w:delText xml:space="preserve"> of </w:delText>
        </w:r>
        <w:r w:rsidR="00D10E51" w:rsidRPr="32AF646F" w:rsidDel="00222BF4">
          <w:rPr>
            <w:lang w:val="en-US"/>
          </w:rPr>
          <w:delText>dissociated components</w:delText>
        </w:r>
        <w:r w:rsidR="00B73F95" w:rsidDel="00222BF4">
          <w:rPr>
            <w:lang w:val="en-US"/>
          </w:rPr>
          <w:delText xml:space="preserve"> of acetic acids, </w:delText>
        </w:r>
        <w:r w:rsidR="00513B31" w:rsidDel="00222BF4">
          <w:rPr>
            <w:lang w:val="en-US"/>
          </w:rPr>
          <w:delText>carbon</w:delText>
        </w:r>
        <w:r w:rsidR="00A7074D" w:rsidDel="00222BF4">
          <w:rPr>
            <w:lang w:val="en-US"/>
          </w:rPr>
          <w:delText xml:space="preserve"> </w:delText>
        </w:r>
        <w:r w:rsidR="00513B31" w:rsidDel="00222BF4">
          <w:rPr>
            <w:lang w:val="en-US"/>
          </w:rPr>
          <w:delText xml:space="preserve">dioxide and ammonia nitrogen </w:delText>
        </w:r>
        <w:r w:rsidR="00B73F95" w:rsidDel="00222BF4">
          <w:rPr>
            <w:lang w:val="en-US"/>
          </w:rPr>
          <w:delText>t</w:delText>
        </w:r>
        <w:r w:rsidR="00D75EBF" w:rsidRPr="001A2017" w:rsidDel="00222BF4">
          <w:rPr>
            <w:lang w:val="en-US"/>
          </w:rPr>
          <w:delText>ypical pH values</w:delText>
        </w:r>
        <w:r w:rsidR="00E32EE4" w:rsidRPr="001A2017" w:rsidDel="00222BF4">
          <w:rPr>
            <w:lang w:val="en-US"/>
          </w:rPr>
          <w:delText xml:space="preserve"> </w:delText>
        </w:r>
        <w:r w:rsidR="00513B31" w:rsidDel="00222BF4">
          <w:rPr>
            <w:lang w:val="en-US"/>
          </w:rPr>
          <w:delText>for silages and manure</w:delText>
        </w:r>
        <w:r w:rsidR="00513B31" w:rsidRPr="001A2017" w:rsidDel="00222BF4">
          <w:rPr>
            <w:lang w:val="en-US"/>
          </w:rPr>
          <w:delText xml:space="preserve"> </w:delText>
        </w:r>
        <w:r w:rsidR="00D75EBF" w:rsidRPr="001A2017" w:rsidDel="00222BF4">
          <w:rPr>
            <w:lang w:val="en-US"/>
          </w:rPr>
          <w:delText xml:space="preserve">were </w:delText>
        </w:r>
        <w:r w:rsidR="00E32EE4" w:rsidRPr="001A2017" w:rsidDel="00222BF4">
          <w:rPr>
            <w:lang w:val="en-US"/>
          </w:rPr>
          <w:delText>taken from</w:delText>
        </w:r>
        <w:r w:rsidR="001A2017" w:rsidRPr="001A2017" w:rsidDel="00222BF4">
          <w:rPr>
            <w:lang w:val="en-US"/>
          </w:rPr>
          <w:delText xml:space="preserve"> </w:delText>
        </w:r>
      </w:del>
      <w:del w:id="479" w:author="Hellmann, Simon" w:date="2025-08-30T14:36:00Z">
        <w:r w:rsidR="00E32EE4" w:rsidRPr="001A2017" w:rsidDel="00D916E1">
          <w:rPr>
            <w:lang w:val="en-US"/>
          </w:rPr>
          <w:delText>Wei</w:delText>
        </w:r>
        <w:r w:rsidR="009A2C8E" w:rsidDel="00D916E1">
          <w:rPr>
            <w:lang w:val="en-US"/>
          </w:rPr>
          <w:delText>ß</w:delText>
        </w:r>
        <w:r w:rsidR="00E32EE4" w:rsidRPr="001A2017" w:rsidDel="00D916E1">
          <w:rPr>
            <w:lang w:val="en-US"/>
          </w:rPr>
          <w:delText xml:space="preserve">bach </w:delText>
        </w:r>
      </w:del>
      <w:customXmlDelRangeStart w:id="480" w:author="Hellmann, Simon" w:date="2025-08-30T17:19:00Z"/>
      <w:sdt>
        <w:sdtPr>
          <w:rPr>
            <w:lang w:val="en-US"/>
          </w:rPr>
          <w:alias w:val="To edit, see citavi.com/edit"/>
          <w:tag w:val="CitaviPlaceholder#1f1ad116-e4a1-4b30-9d08-819273ef8bbb"/>
          <w:id w:val="1376043767"/>
          <w:placeholder>
            <w:docPart w:val="D829EA88C211A742AABDEF3C133E1B4E"/>
          </w:placeholder>
        </w:sdtPr>
        <w:sdtContent>
          <w:customXmlDelRangeEnd w:id="480"/>
          <w:del w:id="481" w:author="Hellmann, Simon" w:date="2025-08-30T14:41:00Z">
            <w:r w:rsidR="001A2017" w:rsidDel="00D916E1">
              <w:rPr>
                <w:lang w:val="en-US"/>
              </w:rPr>
              <w:fldChar w:fldCharType="begin"/>
            </w:r>
            <w:r w:rsidR="00055B45" w:rsidDel="00D916E1">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0hlbGxtYW5uLCBTaW1vbiIsIklkIjoiZDE2MWRiODAtYjA0OC00ZTg5LWI2M2MtYzhhNzQwMmY2NTNhIiwiTW9kaWZpZWRPbiI6IjIwMjUtMDctMjFUMTM6MDQ6MTk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0hlbGxtYW5uLCBTaW1vbiIsIklkIjoiZjliNWM3NDctYjAzOC00OTJlLTlmNDgtYzEyODg0NGQwMzBmIiwiTW9kaWZpZWRPbiI6IjIwMjUtMDctMjFUMTM6MDQ6Mjc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delInstrText>
            </w:r>
            <w:r w:rsidR="001A2017" w:rsidDel="00D916E1">
              <w:rPr>
                <w:lang w:val="en-US"/>
              </w:rPr>
              <w:fldChar w:fldCharType="separate"/>
            </w:r>
            <w:r w:rsidR="0088128B" w:rsidDel="00D916E1">
              <w:rPr>
                <w:lang w:val="en-US"/>
              </w:rPr>
              <w:delText>(Weißbach and Strubelt, 2008a, 2008b, 2008c)</w:delText>
            </w:r>
            <w:r w:rsidR="001A2017" w:rsidDel="00D916E1">
              <w:rPr>
                <w:lang w:val="en-US"/>
              </w:rPr>
              <w:fldChar w:fldCharType="end"/>
            </w:r>
          </w:del>
          <w:customXmlDelRangeStart w:id="482" w:author="Hellmann, Simon" w:date="2025-08-30T17:19:00Z"/>
        </w:sdtContent>
      </w:sdt>
      <w:customXmlDelRangeEnd w:id="482"/>
      <w:del w:id="483" w:author="Hellmann, Simon" w:date="2025-08-30T14:41:00Z">
        <w:r w:rsidR="001A2017" w:rsidDel="00D916E1">
          <w:rPr>
            <w:lang w:val="en-US"/>
          </w:rPr>
          <w:delText xml:space="preserve"> </w:delText>
        </w:r>
      </w:del>
      <w:del w:id="484" w:author="Hellmann, Simon" w:date="2025-08-30T17:19:00Z">
        <w:r w:rsidR="00550693" w:rsidRPr="001A2017" w:rsidDel="00222BF4">
          <w:rPr>
            <w:lang w:val="en-US"/>
          </w:rPr>
          <w:delText xml:space="preserve">and </w:delText>
        </w:r>
      </w:del>
      <w:customXmlDelRangeStart w:id="485" w:author="Hellmann, Simon" w:date="2025-08-30T17:19:00Z"/>
      <w:sdt>
        <w:sdtPr>
          <w:rPr>
            <w:lang w:val="en-US"/>
          </w:rPr>
          <w:alias w:val="To edit, see citavi.com/edit"/>
          <w:tag w:val="CitaviPlaceholder#aaec1667-29dc-421c-b738-39fc128c00a1"/>
          <w:id w:val="-1188671504"/>
          <w:placeholder>
            <w:docPart w:val="D829EA88C211A742AABDEF3C133E1B4E"/>
          </w:placeholder>
        </w:sdtPr>
        <w:sdtContent>
          <w:customXmlDelRangeEnd w:id="485"/>
          <w:del w:id="486" w:author="Hellmann, Simon" w:date="2025-08-30T17:19:00Z">
            <w:r w:rsidR="00C32D2B"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delInstrText>
            </w:r>
            <w:r w:rsidR="00C32D2B" w:rsidDel="00222BF4">
              <w:rPr>
                <w:lang w:val="en-US"/>
              </w:rPr>
              <w:fldChar w:fldCharType="separate"/>
            </w:r>
            <w:r w:rsidR="00C66576" w:rsidDel="00222BF4">
              <w:rPr>
                <w:lang w:val="en-US"/>
              </w:rPr>
              <w:fldChar w:fldCharType="begin"/>
            </w:r>
            <w:r w:rsidR="00C66576" w:rsidDel="00222BF4">
              <w:rPr>
                <w:lang w:val="en-US"/>
              </w:rPr>
              <w:delInstrText>HYPERLINK "#_CTVL0019a3197eb6c494dff8d212b66c5111b25" \o "Fisgativa, H.; Zennaro, B.; Charnier, C.; Richard, C.; Accarion, G.; Béline, F. (2020): Comprehensive determination of input state variables dataset r…"</w:delInstrText>
            </w:r>
            <w:r w:rsidR="00C66576" w:rsidDel="00222BF4">
              <w:rPr>
                <w:lang w:val="en-US"/>
              </w:rPr>
            </w:r>
            <w:r w:rsidR="00C66576" w:rsidDel="00222BF4">
              <w:rPr>
                <w:lang w:val="en-US"/>
              </w:rPr>
              <w:fldChar w:fldCharType="separate"/>
            </w:r>
            <w:r w:rsidR="00C66576" w:rsidDel="00222BF4">
              <w:rPr>
                <w:lang w:val="en-US"/>
              </w:rPr>
              <w:delText>Fisgativa et al.</w:delText>
            </w:r>
            <w:r w:rsidR="00C66576" w:rsidDel="00222BF4">
              <w:rPr>
                <w:lang w:val="en-US"/>
              </w:rPr>
              <w:fldChar w:fldCharType="end"/>
            </w:r>
            <w:r w:rsidR="00C32D2B" w:rsidDel="00222BF4">
              <w:rPr>
                <w:lang w:val="en-US"/>
              </w:rPr>
              <w:fldChar w:fldCharType="end"/>
            </w:r>
          </w:del>
          <w:customXmlDelRangeStart w:id="487" w:author="Hellmann, Simon" w:date="2025-08-30T17:19:00Z"/>
        </w:sdtContent>
      </w:sdt>
      <w:customXmlDelRangeEnd w:id="487"/>
      <w:del w:id="488" w:author="Hellmann, Simon" w:date="2025-08-30T17:19:00Z">
        <w:r w:rsidR="00C32D2B" w:rsidDel="00222BF4">
          <w:rPr>
            <w:lang w:val="en-US"/>
          </w:rPr>
          <w:delText xml:space="preserve"> </w:delText>
        </w:r>
      </w:del>
      <w:customXmlDelRangeStart w:id="489" w:author="Hellmann, Simon" w:date="2025-08-30T17:19:00Z"/>
      <w:sdt>
        <w:sdtPr>
          <w:rPr>
            <w:lang w:val="en-US"/>
          </w:rPr>
          <w:alias w:val="To edit, see citavi.com/edit"/>
          <w:tag w:val="CitaviPlaceholder#d92cdebe-27ce-44f6-9d8e-e20cc0c1c5b1"/>
          <w:id w:val="471253547"/>
          <w:placeholder>
            <w:docPart w:val="D829EA88C211A742AABDEF3C133E1B4E"/>
          </w:placeholder>
        </w:sdtPr>
        <w:sdtContent>
          <w:customXmlDelRangeEnd w:id="489"/>
          <w:del w:id="490" w:author="Hellmann, Simon" w:date="2025-08-30T17:19:00Z">
            <w:r w:rsidR="00C32D2B"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delInstrText>
            </w:r>
            <w:r w:rsidR="00C32D2B" w:rsidDel="00222BF4">
              <w:rPr>
                <w:lang w:val="en-US"/>
              </w:rPr>
              <w:fldChar w:fldCharType="separate"/>
            </w:r>
            <w:r w:rsidR="00C66576" w:rsidDel="00222BF4">
              <w:rPr>
                <w:lang w:val="en-US"/>
              </w:rPr>
              <w:fldChar w:fldCharType="begin"/>
            </w:r>
            <w:r w:rsidR="00C66576" w:rsidDel="00222BF4">
              <w:rPr>
                <w:lang w:val="en-US"/>
              </w:rPr>
              <w:delInstrText>HYPERLINK "#_CTVL0019a3197eb6c494dff8d212b66c5111b25" \o "Fisgativa, H.; Zennaro, B.; Charnier, C.; Richard, C.; Accarion, G.; Béline, F. (2020): Comprehensive determination of input state variables dataset r…"</w:delInstrText>
            </w:r>
            <w:r w:rsidR="00C66576" w:rsidDel="00222BF4">
              <w:rPr>
                <w:lang w:val="en-US"/>
              </w:rPr>
            </w:r>
            <w:r w:rsidR="00C66576" w:rsidDel="00222BF4">
              <w:rPr>
                <w:lang w:val="en-US"/>
              </w:rPr>
              <w:fldChar w:fldCharType="separate"/>
            </w:r>
            <w:r w:rsidR="00C66576" w:rsidDel="00222BF4">
              <w:rPr>
                <w:lang w:val="en-US"/>
              </w:rPr>
              <w:delText>(2020)</w:delText>
            </w:r>
            <w:r w:rsidR="00C66576" w:rsidDel="00222BF4">
              <w:rPr>
                <w:lang w:val="en-US"/>
              </w:rPr>
              <w:fldChar w:fldCharType="end"/>
            </w:r>
            <w:r w:rsidR="00C32D2B" w:rsidDel="00222BF4">
              <w:rPr>
                <w:lang w:val="en-US"/>
              </w:rPr>
              <w:fldChar w:fldCharType="end"/>
            </w:r>
          </w:del>
          <w:customXmlDelRangeStart w:id="491" w:author="Hellmann, Simon" w:date="2025-08-30T17:19:00Z"/>
        </w:sdtContent>
      </w:sdt>
      <w:customXmlDelRangeEnd w:id="491"/>
      <w:del w:id="492" w:author="Hellmann, Simon" w:date="2025-08-30T17:19:00Z">
        <w:r w:rsidR="00AF0C51" w:rsidDel="00222BF4">
          <w:rPr>
            <w:lang w:val="en-US"/>
          </w:rPr>
          <w:delText>, respectively</w:delText>
        </w:r>
        <w:r w:rsidR="00D10E51" w:rsidRPr="32AF646F" w:rsidDel="00222BF4">
          <w:rPr>
            <w:lang w:val="en-US"/>
          </w:rPr>
          <w:delText>.</w:delText>
        </w:r>
      </w:del>
    </w:p>
    <w:p w14:paraId="7D2B8803" w14:textId="6AC1B4BA" w:rsidR="00C2149D" w:rsidRDefault="00C2149D" w:rsidP="00222BF4">
      <w:pPr>
        <w:ind w:firstLine="0"/>
        <w:rPr>
          <w:lang w:val="en-US"/>
        </w:rPr>
        <w:pPrChange w:id="493" w:author="Hellmann, Simon" w:date="2025-08-30T17:21:00Z">
          <w:pPr/>
        </w:pPrChange>
      </w:pPr>
      <w:del w:id="494" w:author="Hellmann, Simon" w:date="2025-08-30T17:20:00Z">
        <w:r w:rsidDel="00222BF4">
          <w:rPr>
            <w:lang w:val="en-US"/>
          </w:rPr>
          <w:delText>T</w:delText>
        </w:r>
        <w:r w:rsidR="001D1640" w:rsidDel="00222BF4">
          <w:rPr>
            <w:lang w:val="en-US"/>
          </w:rPr>
          <w:delText>o</w:delText>
        </w:r>
        <w:r w:rsidR="00124B3A" w:rsidDel="00222BF4">
          <w:rPr>
            <w:lang w:val="en-US"/>
          </w:rPr>
          <w:delText>tal solids</w:delText>
        </w:r>
        <w:r w:rsidR="00085BEF" w:rsidDel="00222BF4">
          <w:rPr>
            <w:lang w:val="en-US"/>
          </w:rPr>
          <w:delText xml:space="preserve"> </w:delText>
        </w:r>
        <w:r w:rsidR="001D1640" w:rsidDel="00222BF4">
          <w:rPr>
            <w:lang w:val="en-US"/>
          </w:rPr>
          <w:delText>(</w:delText>
        </w:r>
        <m:oMath>
          <m:r>
            <w:rPr>
              <w:rFonts w:ascii="Cambria Math" w:hAnsi="Cambria Math"/>
              <w:lang w:val="en-US"/>
            </w:rPr>
            <m:t>TS</m:t>
          </m:r>
        </m:oMath>
        <w:r w:rsidR="001D1640" w:rsidDel="00222BF4">
          <w:rPr>
            <w:lang w:val="en-US"/>
          </w:rPr>
          <w:delText xml:space="preserve">) </w:delText>
        </w:r>
        <w:r w:rsidR="00AB67E7" w:rsidDel="00222BF4">
          <w:rPr>
            <w:lang w:val="en-US"/>
          </w:rPr>
          <w:delText>were</w:delText>
        </w:r>
        <w:r w:rsidDel="00222BF4">
          <w:rPr>
            <w:lang w:val="en-US"/>
          </w:rPr>
          <w:delText xml:space="preserve"> assumed to </w:delText>
        </w:r>
        <w:r w:rsidR="00AF3D15" w:rsidDel="00222BF4">
          <w:rPr>
            <w:lang w:val="en-US"/>
          </w:rPr>
          <w:delText xml:space="preserve">consist of </w:delText>
        </w:r>
        <w:r w:rsidR="00962CA6" w:rsidDel="00222BF4">
          <w:rPr>
            <w:lang w:val="en-US"/>
          </w:rPr>
          <w:delText xml:space="preserve">crude </w:delText>
        </w:r>
        <w:r w:rsidDel="00222BF4">
          <w:rPr>
            <w:lang w:val="en-US"/>
          </w:rPr>
          <w:delText>ash</w:delText>
        </w:r>
        <w:r w:rsidR="00E54CCA" w:rsidDel="00222BF4">
          <w:rPr>
            <w:lang w:val="en-US"/>
          </w:rPr>
          <w:delText xml:space="preserve"> </w:delText>
        </w:r>
        <m:oMath>
          <m:r>
            <w:rPr>
              <w:rFonts w:ascii="Cambria Math" w:hAnsi="Cambria Math"/>
              <w:lang w:val="en-US"/>
            </w:rPr>
            <m:t>XA</m:t>
          </m:r>
        </m:oMath>
        <w:r w:rsidDel="00222BF4">
          <w:rPr>
            <w:lang w:val="en-US"/>
          </w:rPr>
          <w:delText xml:space="preserve"> </w:delText>
        </w:r>
        <w:r w:rsidR="00AB67E7" w:rsidDel="00222BF4">
          <w:rPr>
            <w:lang w:val="en-US"/>
          </w:rPr>
          <w:delText xml:space="preserve">and </w:delText>
        </w:r>
        <w:r w:rsidR="003114E1" w:rsidDel="00222BF4">
          <w:rPr>
            <w:lang w:val="en-US"/>
          </w:rPr>
          <w:delText xml:space="preserve">crude </w:delText>
        </w:r>
        <w:r w:rsidDel="00222BF4">
          <w:rPr>
            <w:lang w:val="en-US"/>
          </w:rPr>
          <w:delText xml:space="preserve">macronutrients </w:delText>
        </w:r>
        <w:r w:rsidR="00CF25C5" w:rsidDel="00222BF4">
          <w:rPr>
            <w:lang w:val="en-US"/>
          </w:rPr>
          <w:delText>(</w:delText>
        </w:r>
        <w:r w:rsidR="004A1F2D" w:rsidDel="00222BF4">
          <w:rPr>
            <w:lang w:val="en-US"/>
          </w:rPr>
          <w:delText xml:space="preserve">crude </w:delText>
        </w:r>
        <w:r w:rsidDel="00222BF4">
          <w:rPr>
            <w:lang w:val="en-US"/>
          </w:rPr>
          <w:delText>carbohydrates</w:delText>
        </w:r>
        <w:r w:rsidR="00EC303E" w:rsidRPr="00EC303E" w:rsidDel="00222BF4">
          <w:rPr>
            <w:rFonts w:ascii="Cambria Math" w:hAnsi="Cambria Math"/>
            <w:i/>
            <w:lang w:val="en-US"/>
          </w:rPr>
          <w:delText xml:space="preserve"> </w:delText>
        </w:r>
      </w:del>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EF6FD2">
        <w:rPr>
          <w:lang w:val="en-US"/>
        </w:rPr>
        <w:t xml:space="preserve">where </w:t>
      </w:r>
      <w:del w:id="495" w:author="Hellmann, Simon" w:date="2025-08-30T14:41:00Z">
        <w:r w:rsidR="00EF6FD2" w:rsidRPr="00D916E1" w:rsidDel="00D916E1">
          <w:rPr>
            <w:color w:val="4BACC6" w:themeColor="accent5"/>
            <w:lang w:val="en-US"/>
            <w:rPrChange w:id="496" w:author="Hellmann, Simon" w:date="2025-08-30T14:43:00Z">
              <w:rPr>
                <w:lang w:val="en-US"/>
              </w:rPr>
            </w:rPrChange>
          </w:rPr>
          <w:delText>crude CH include l</w:delText>
        </w:r>
      </w:del>
      <w:ins w:id="497" w:author="Hellmann, Simon" w:date="2025-08-30T14:41:00Z">
        <w:r w:rsidR="00D916E1" w:rsidRPr="00D916E1">
          <w:rPr>
            <w:color w:val="4BACC6" w:themeColor="accent5"/>
            <w:lang w:val="en-US"/>
            <w:rPrChange w:id="498" w:author="Hellmann, Simon" w:date="2025-08-30T14:43:00Z">
              <w:rPr>
                <w:lang w:val="en-US"/>
              </w:rPr>
            </w:rPrChange>
          </w:rPr>
          <w:t>l</w:t>
        </w:r>
      </w:ins>
      <w:r w:rsidR="00EF6FD2" w:rsidRPr="00D916E1">
        <w:rPr>
          <w:color w:val="4BACC6" w:themeColor="accent5"/>
          <w:lang w:val="en-US"/>
          <w:rPrChange w:id="499" w:author="Hellmann, Simon" w:date="2025-08-30T14:43:00Z">
            <w:rPr>
              <w:lang w:val="en-US"/>
            </w:rPr>
          </w:rPrChange>
        </w:rPr>
        <w:t>ignin</w:t>
      </w:r>
      <w:ins w:id="500" w:author="Hellmann, Simon" w:date="2025-08-30T14:41:00Z">
        <w:r w:rsidR="00D916E1" w:rsidRPr="00D916E1">
          <w:rPr>
            <w:color w:val="4BACC6" w:themeColor="accent5"/>
            <w:lang w:val="en-US"/>
            <w:rPrChange w:id="501" w:author="Hellmann, Simon" w:date="2025-08-30T14:43:00Z">
              <w:rPr>
                <w:lang w:val="en-US"/>
              </w:rPr>
            </w:rPrChange>
          </w:rPr>
          <w:t xml:space="preserve"> is considered as part of crude CH</w:t>
        </w:r>
      </w:ins>
      <w:r w:rsidR="00EF6FD2">
        <w:rPr>
          <w:lang w:val="en-US"/>
        </w:rPr>
        <w:t xml:space="preserve">. </w:t>
      </w:r>
      <w:r w:rsidR="00AB181A">
        <w:rPr>
          <w:lang w:val="en-US"/>
        </w:rPr>
        <w:t xml:space="preserve">Crude values are given in percentage of </w:t>
      </w:r>
      <m:oMath>
        <m:r>
          <w:rPr>
            <w:rFonts w:ascii="Cambria Math" w:hAnsi="Cambria Math"/>
            <w:lang w:val="en-US"/>
          </w:rPr>
          <m:t>TS</m:t>
        </m:r>
      </m:oMath>
      <w:r w:rsidR="00AB181A">
        <w:rPr>
          <w:lang w:val="en-US"/>
        </w:rPr>
        <w:t xml:space="preserve">, therefore it holds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instrText>
          </w:r>
          <w:r w:rsidR="00C32D2B">
            <w:rPr>
              <w:lang w:val="en-US"/>
            </w:rPr>
            <w:fldChar w:fldCharType="separate"/>
          </w:r>
          <w:r w:rsidR="00E04011">
            <w:rPr>
              <w:lang w:val="en-US"/>
            </w:rPr>
            <w:fldChar w:fldCharType="begin"/>
          </w:r>
          <w:r w:rsidR="00E04011">
            <w:rPr>
              <w:lang w:val="en-US"/>
            </w:rPr>
            <w:instrText>HYPERLINK "#_CTVL0016df8aa821b7747acb1edb4d9183c161a" \o "Weinrich, S.; Mauky, E.; Schmidt, T.; Krebs, C.; Liebetrau, J.; Nelles, M. (2021): Systematic simplification of the Anaerobic Digestion Model No. 1 (A…"</w:instrText>
          </w:r>
          <w:r w:rsidR="00E04011">
            <w:rPr>
              <w:lang w:val="en-US"/>
            </w:rPr>
          </w:r>
          <w:r w:rsidR="00E04011">
            <w:rPr>
              <w:lang w:val="en-US"/>
            </w:rPr>
            <w:fldChar w:fldCharType="separate"/>
          </w:r>
          <w:r w:rsidR="00E04011">
            <w:rPr>
              <w:lang w:val="en-US"/>
            </w:rPr>
            <w:t>(Weinrich et al., 2021)</w:t>
          </w:r>
          <w:r w:rsidR="00E04011">
            <w:rPr>
              <w:lang w:val="en-US"/>
            </w:rPr>
            <w:fldChar w:fldCharType="end"/>
          </w:r>
          <w:r w:rsidR="00C32D2B">
            <w:rPr>
              <w:lang w:val="en-US"/>
            </w:rPr>
            <w:fldChar w:fldCharType="end"/>
          </w:r>
        </w:sdtContent>
      </w:sdt>
      <w:r w:rsidR="00EF6FD2">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FE53C5"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5F2E6C1"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3D2170E9" w14:textId="31FBA965"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w:t>
            </w:r>
            <w:r>
              <w:fldChar w:fldCharType="end"/>
            </w:r>
            <w:r w:rsidRPr="00C32D2B">
              <w:rPr>
                <w:lang w:val="en-US"/>
              </w:rPr>
              <w:t>)</w:t>
            </w:r>
          </w:p>
        </w:tc>
      </w:tr>
    </w:tbl>
    <w:p w14:paraId="6E5E4B6E" w14:textId="74CB14A9" w:rsidR="00EF63E2" w:rsidRPr="00773618"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FQxNTowMT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BUMTU6MDE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hyperlink r:id="rId103" w:tooltip="Lübken, M.; Kosse, P.; Koch, K.; Gehring, T.; Wichern, M. (2015): Influent Fractionation for Modeling Continuous Anaerobic Digestion Processes. In Güb…" w:history="1">
            <w:r w:rsidR="00E04011">
              <w:rPr>
                <w:lang w:val="en-US"/>
              </w:rPr>
              <w:t>(Lübken et al., 2015)</w:t>
            </w:r>
          </w:hyperlink>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rsidRPr="00FE53C5"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FE53C5">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4DCDE20F" w:rsidR="00D779B8" w:rsidRDefault="00D779B8">
            <w:pPr>
              <w:pStyle w:val="Beschriftung"/>
              <w:jc w:val="right"/>
              <w:rPr>
                <w:lang w:val="en-US"/>
              </w:rPr>
            </w:pPr>
            <w:bookmarkStart w:id="502" w:name="_Ref188204729"/>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2</w:t>
            </w:r>
            <w:r>
              <w:fldChar w:fldCharType="end"/>
            </w:r>
            <w:r w:rsidRPr="00C32D2B">
              <w:rPr>
                <w:lang w:val="en-US"/>
              </w:rPr>
              <w:t>)</w:t>
            </w:r>
            <w:bookmarkEnd w:id="502"/>
          </w:p>
        </w:tc>
      </w:tr>
    </w:tbl>
    <w:p w14:paraId="55802794" w14:textId="52AC513B"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A551DA">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FQxNTowMT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BUMTU6MDE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hyperlink r:id="rId104" w:tooltip="Lübken, M.; Kosse, P.; Koch, K.; Gehring, T.; Wichern, M. (2015): Influent Fractionation for Modeling Continuous Anaerobic Digestion Processes. In Güb…" w:history="1">
            <w:r w:rsidR="00E04011">
              <w:rPr>
                <w:szCs w:val="24"/>
                <w:lang w:val="en-US"/>
              </w:rPr>
              <w:t>(Lübken et al., 2015)</w:t>
            </w:r>
          </w:hyperlink>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FE53C5">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7676EA06" w:rsidR="00D779B8" w:rsidRDefault="00D779B8">
            <w:pPr>
              <w:pStyle w:val="Beschriftung"/>
              <w:jc w:val="right"/>
              <w:rPr>
                <w:lang w:val="en-US"/>
              </w:rPr>
            </w:pPr>
            <w:bookmarkStart w:id="503" w:name="_Ref188204136"/>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3</w:t>
            </w:r>
            <w:r>
              <w:fldChar w:fldCharType="end"/>
            </w:r>
            <w:r w:rsidRPr="00C32D2B">
              <w:rPr>
                <w:lang w:val="en-US"/>
              </w:rPr>
              <w:t>)</w:t>
            </w:r>
            <w:bookmarkEnd w:id="503"/>
          </w:p>
        </w:tc>
      </w:tr>
    </w:tbl>
    <w:p w14:paraId="71C845DA" w14:textId="2A4553FF" w:rsidR="00A737A4" w:rsidRDefault="0009130B" w:rsidP="00DE2A92">
      <w:pPr>
        <w:ind w:firstLine="0"/>
        <w:rPr>
          <w:rFonts w:eastAsia="Garamond" w:cs="Garamond"/>
          <w:lang w:val="en-US"/>
        </w:rPr>
      </w:pPr>
      <w:del w:id="504" w:author="Hellmann, Simon" w:date="2025-08-30T15:05:00Z">
        <w:r w:rsidDel="00B30641">
          <w:rPr>
            <w:lang w:val="en-US"/>
          </w:rPr>
          <w:delText>To this end,</w:delText>
        </w:r>
        <w:r w:rsidR="003C3DE0" w:rsidDel="00B30641">
          <w:rPr>
            <w:lang w:val="en-US"/>
          </w:rPr>
          <w:delText xml:space="preserve"> t</w:delText>
        </w:r>
      </w:del>
      <w:ins w:id="505" w:author="Hellmann, Simon" w:date="2025-08-30T15:05:00Z">
        <w:r w:rsidR="00B30641">
          <w:rPr>
            <w:lang w:val="en-US"/>
          </w:rPr>
          <w:t>T</w:t>
        </w:r>
      </w:ins>
      <w:r w:rsidR="003C3DE0">
        <w:rPr>
          <w:lang w:val="en-US"/>
        </w:rPr>
        <w:t xml:space="preserve">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ins w:id="506" w:author="Hellmann, Simon" w:date="2025-08-30T15:05:00Z">
        <w:r w:rsidR="00B30641">
          <w:rPr>
            <w:lang w:val="en-US"/>
          </w:rPr>
          <w:softHyphen/>
        </w:r>
      </w:ins>
      <w:r w:rsidR="00C71122">
        <w:rPr>
          <w:lang w:val="en-US"/>
        </w:rPr>
        <w:t>me</w:t>
      </w:r>
      <w:ins w:id="507" w:author="Hellmann, Simon" w:date="2025-08-30T15:06:00Z">
        <w:r w:rsidR="00B30641">
          <w:rPr>
            <w:lang w:val="en-US"/>
          </w:rPr>
          <w:softHyphen/>
        </w:r>
      </w:ins>
      <w:r w:rsidR="00C71122">
        <w:rPr>
          <w:lang w:val="en-US"/>
        </w:rPr>
        <w:t>tric</w:t>
      </w:r>
      <w:r w:rsidR="002E210F">
        <w:rPr>
          <w:lang w:val="en-US"/>
        </w:rPr>
        <w:t xml:space="preserve"> </w:t>
      </w:r>
      <w:r w:rsidR="00E55565">
        <w:rPr>
          <w:lang w:val="en-US"/>
        </w:rPr>
        <w:t xml:space="preserve">BMP </w:t>
      </w:r>
      <w:del w:id="508" w:author="Hellmann, Simon" w:date="2025-08-30T15:09:00Z">
        <w:r w:rsidR="00591064" w:rsidDel="00B30641">
          <w:rPr>
            <w:lang w:val="en-US"/>
          </w:rPr>
          <w:delText xml:space="preserve">for </w:delText>
        </w:r>
      </w:del>
      <w:ins w:id="509" w:author="Hellmann, Simon" w:date="2025-08-30T15:09:00Z">
        <w:r w:rsidR="00B30641">
          <w:rPr>
            <w:lang w:val="en-US"/>
          </w:rPr>
          <w:t xml:space="preserve">of </w:t>
        </w:r>
      </w:ins>
      <w:r w:rsidR="00732446">
        <w:rPr>
          <w:lang w:val="en-US"/>
        </w:rPr>
        <w:t>agricultural substrates</w:t>
      </w:r>
      <w:r w:rsidR="00591064">
        <w:rPr>
          <w:lang w:val="en-US"/>
        </w:rPr>
        <w:t xml:space="preserve"> </w:t>
      </w:r>
      <w:ins w:id="510" w:author="Hellmann, Simon" w:date="2025-08-30T15:13:00Z">
        <w:r w:rsidR="004D7049">
          <w:rPr>
            <w:lang w:val="en-US"/>
          </w:rPr>
          <w:t xml:space="preserve">of </w:t>
        </w:r>
      </w:ins>
      <w:del w:id="511" w:author="Hellmann, Simon" w:date="2025-08-30T15:13:00Z">
        <w:r w:rsidR="00591064" w:rsidDel="004D7049">
          <w:rPr>
            <w:lang w:val="en-US"/>
          </w:rPr>
          <w:delText xml:space="preserve">of </w:delText>
        </w:r>
      </w:del>
      <w:r w:rsidR="00046F5C" w:rsidRPr="77CCFEC8">
        <w:rPr>
          <w:rFonts w:eastAsia="Garamond" w:cs="Garamond"/>
          <w:lang w:val="en-US"/>
        </w:rPr>
        <w:t xml:space="preserve">420 </w:t>
      </w:r>
      <w:r w:rsidR="00046F5C">
        <w:rPr>
          <w:rFonts w:eastAsia="Garamond" w:cs="Garamond"/>
          <w:lang w:val="en-US"/>
        </w:rPr>
        <w:t>L</w:t>
      </w:r>
      <w:del w:id="512" w:author="Hellmann, Simon" w:date="2025-08-30T15:12:00Z">
        <w:r w:rsidR="00046F5C" w:rsidDel="004D7049">
          <w:rPr>
            <w:rFonts w:eastAsia="Garamond" w:cs="Garamond"/>
            <w:lang w:val="en-US"/>
          </w:rPr>
          <w:delText xml:space="preserve"> </w:delText>
        </w:r>
      </w:del>
      <w:ins w:id="513" w:author="Hellmann, Simon" w:date="2025-08-30T15:12:00Z">
        <w:r w:rsidR="004D7049">
          <w:rPr>
            <w:rFonts w:eastAsia="Garamond" w:cs="Garamond"/>
            <w:lang w:val="en-US"/>
          </w:rPr>
          <w:t xml:space="preserve"> </w:t>
        </w:r>
      </w:ins>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Content>
          <w:r w:rsidR="006378F7">
            <w:rPr>
              <w:rFonts w:eastAsia="Garamond" w:cs="Garamond"/>
              <w:lang w:val="en-US"/>
            </w:rPr>
            <w:fldChar w:fldCharType="begin"/>
          </w:r>
          <w:r w:rsidR="00A551D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1NoZWxsbWFubiIsIklkIjoiZmY5ZThiMTAtOWU4OC00Y2IyLWI1Y2QtZjExMGMwMGQzZGYxIiwiTW9kaWZpZWRPbiI6IjIwMjUtMDgtMzBUMTU6MDE6MDg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hyperlink r:id="rId105" w:tooltip="Weißbach, F. (2009): Gas production potential of forage and cereal crops in biogas production. Agricultural Engineering 64 (5), 317–321." w:history="1">
            <w:r w:rsidR="00E04011">
              <w:rPr>
                <w:rFonts w:eastAsia="Garamond" w:cs="Garamond"/>
                <w:lang w:val="en-US"/>
              </w:rPr>
              <w:t>(Weißbach, 2009)</w:t>
            </w:r>
          </w:hyperlink>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del w:id="514" w:author="Hellmann, Simon" w:date="2025-08-30T15:10:00Z">
        <w:r w:rsidR="00E40C42" w:rsidDel="00B30641">
          <w:rPr>
            <w:rFonts w:eastAsia="Garamond" w:cs="Garamond"/>
            <w:lang w:val="en-US"/>
          </w:rPr>
          <w:delText xml:space="preserve">provided </w:delText>
        </w:r>
      </w:del>
      <w:ins w:id="515" w:author="Hellmann, Simon" w:date="2025-08-30T15:10:00Z">
        <w:r w:rsidR="00B30641">
          <w:rPr>
            <w:rFonts w:eastAsia="Garamond" w:cs="Garamond"/>
            <w:lang w:val="en-US"/>
          </w:rPr>
          <w:t xml:space="preserve">given </w:t>
        </w:r>
      </w:ins>
      <w:r w:rsidR="00E40C42">
        <w:rPr>
          <w:rFonts w:eastAsia="Garamond" w:cs="Garamond"/>
          <w:lang w:val="en-US"/>
        </w:rPr>
        <w:t xml:space="preserve">in the </w:t>
      </w:r>
      <w:del w:id="516" w:author="Hellmann, Simon" w:date="2025-08-27T18:02:00Z">
        <w:r w:rsidR="00E40C42" w:rsidRPr="005D3388" w:rsidDel="005D3388">
          <w:rPr>
            <w:rFonts w:eastAsia="Garamond" w:cs="Garamond"/>
            <w:highlight w:val="yellow"/>
            <w:lang w:val="en-US"/>
            <w:rPrChange w:id="517" w:author="Hellmann, Simon" w:date="2025-08-27T18:03:00Z">
              <w:rPr>
                <w:rFonts w:eastAsia="Garamond" w:cs="Garamond"/>
                <w:lang w:val="en-US"/>
              </w:rPr>
            </w:rPrChange>
          </w:rPr>
          <w:delText>SI</w:delText>
        </w:r>
      </w:del>
      <w:ins w:id="518" w:author="Hellmann, Simon" w:date="2025-08-27T18:02:00Z">
        <w:r w:rsidR="005D3388" w:rsidRPr="005D3388">
          <w:rPr>
            <w:rFonts w:eastAsia="Garamond" w:cs="Garamond"/>
            <w:highlight w:val="yellow"/>
            <w:lang w:val="en-US"/>
            <w:rPrChange w:id="519" w:author="Hellmann, Simon" w:date="2025-08-27T18:03:00Z">
              <w:rPr>
                <w:rFonts w:eastAsia="Garamond" w:cs="Garamond"/>
                <w:lang w:val="en-US"/>
              </w:rPr>
            </w:rPrChange>
          </w:rPr>
          <w:t>SM</w:t>
        </w:r>
      </w:ins>
      <w:r w:rsidR="00E40C42" w:rsidRPr="005D3388">
        <w:rPr>
          <w:rFonts w:eastAsia="Garamond" w:cs="Garamond"/>
          <w:highlight w:val="yellow"/>
          <w:lang w:val="en-US"/>
          <w:rPrChange w:id="520" w:author="Hellmann, Simon" w:date="2025-08-27T18:03:00Z">
            <w:rPr>
              <w:rFonts w:eastAsia="Garamond" w:cs="Garamond"/>
              <w:lang w:val="en-US"/>
            </w:rPr>
          </w:rPrChange>
        </w:rPr>
        <w:t>.</w:t>
      </w:r>
      <w:ins w:id="521" w:author="Hellmann, Simon" w:date="2025-08-30T14:44:00Z">
        <w:r w:rsidR="00CA210A" w:rsidRPr="004D7049">
          <w:rPr>
            <w:rFonts w:eastAsia="Garamond" w:cs="Garamond"/>
            <w:lang w:val="en-US"/>
            <w:rPrChange w:id="522" w:author="Hellmann, Simon" w:date="2025-08-30T15:15:00Z">
              <w:rPr>
                <w:rFonts w:eastAsia="Garamond" w:cs="Garamond"/>
                <w:highlight w:val="yellow"/>
                <w:lang w:val="en-US"/>
              </w:rPr>
            </w:rPrChange>
          </w:rPr>
          <w:t xml:space="preserve"> </w:t>
        </w:r>
        <w:r w:rsidR="00CA210A" w:rsidRPr="004D7049">
          <w:rPr>
            <w:highlight w:val="red"/>
            <w:lang w:val="en-US"/>
            <w:rPrChange w:id="523" w:author="Hellmann, Simon" w:date="2025-08-30T15:15:00Z">
              <w:rPr>
                <w:lang w:val="en-US"/>
              </w:rPr>
            </w:rPrChange>
          </w:rPr>
          <w:t xml:space="preserve">For </w:t>
        </w:r>
      </w:ins>
      <w:ins w:id="524" w:author="Hellmann, Simon" w:date="2025-08-30T15:08:00Z">
        <w:r w:rsidR="00B30641" w:rsidRPr="004D7049">
          <w:rPr>
            <w:highlight w:val="red"/>
            <w:lang w:val="en-US"/>
            <w:rPrChange w:id="525" w:author="Hellmann, Simon" w:date="2025-08-30T15:15:00Z">
              <w:rPr>
                <w:highlight w:val="yellow"/>
                <w:lang w:val="en-US"/>
              </w:rPr>
            </w:rPrChange>
          </w:rPr>
          <w:t>PR</w:t>
        </w:r>
      </w:ins>
      <w:ins w:id="526" w:author="Hellmann, Simon" w:date="2025-08-30T15:09:00Z">
        <w:r w:rsidR="00B30641" w:rsidRPr="004D7049">
          <w:rPr>
            <w:highlight w:val="red"/>
            <w:lang w:val="en-US"/>
            <w:rPrChange w:id="527" w:author="Hellmann, Simon" w:date="2025-08-30T15:15:00Z">
              <w:rPr>
                <w:highlight w:val="yellow"/>
                <w:lang w:val="en-US"/>
              </w:rPr>
            </w:rPrChange>
          </w:rPr>
          <w:t>-</w:t>
        </w:r>
      </w:ins>
      <w:ins w:id="528" w:author="Hellmann, Simon" w:date="2025-08-30T15:08:00Z">
        <w:r w:rsidR="00B30641" w:rsidRPr="004D7049">
          <w:rPr>
            <w:highlight w:val="red"/>
            <w:lang w:val="en-US"/>
            <w:rPrChange w:id="529" w:author="Hellmann, Simon" w:date="2025-08-30T15:15:00Z">
              <w:rPr>
                <w:highlight w:val="yellow"/>
                <w:lang w:val="en-US"/>
              </w:rPr>
            </w:rPrChange>
          </w:rPr>
          <w:t xml:space="preserve"> and LI-rich </w:t>
        </w:r>
      </w:ins>
      <w:ins w:id="530" w:author="Hellmann, Simon" w:date="2025-08-30T15:02:00Z">
        <w:r w:rsidR="00B30641" w:rsidRPr="004D7049">
          <w:rPr>
            <w:highlight w:val="red"/>
            <w:lang w:val="en-US"/>
            <w:rPrChange w:id="531" w:author="Hellmann, Simon" w:date="2025-08-30T15:15:00Z">
              <w:rPr>
                <w:highlight w:val="yellow"/>
                <w:lang w:val="en-US"/>
              </w:rPr>
            </w:rPrChange>
          </w:rPr>
          <w:t>sub</w:t>
        </w:r>
      </w:ins>
      <w:ins w:id="532" w:author="Hellmann, Simon" w:date="2025-08-30T15:15:00Z">
        <w:r w:rsidR="004D7049" w:rsidRPr="004D7049">
          <w:rPr>
            <w:highlight w:val="red"/>
            <w:lang w:val="en-US"/>
            <w:rPrChange w:id="533" w:author="Hellmann, Simon" w:date="2025-08-30T15:15:00Z">
              <w:rPr>
                <w:highlight w:val="yellow"/>
                <w:lang w:val="en-US"/>
              </w:rPr>
            </w:rPrChange>
          </w:rPr>
          <w:softHyphen/>
        </w:r>
      </w:ins>
      <w:ins w:id="534" w:author="Hellmann, Simon" w:date="2025-08-30T15:02:00Z">
        <w:r w:rsidR="00B30641" w:rsidRPr="004D7049">
          <w:rPr>
            <w:highlight w:val="red"/>
            <w:lang w:val="en-US"/>
            <w:rPrChange w:id="535" w:author="Hellmann, Simon" w:date="2025-08-30T15:15:00Z">
              <w:rPr>
                <w:highlight w:val="yellow"/>
                <w:lang w:val="en-US"/>
              </w:rPr>
            </w:rPrChange>
          </w:rPr>
          <w:t>strates</w:t>
        </w:r>
      </w:ins>
      <w:ins w:id="536" w:author="Hellmann, Simon" w:date="2025-08-30T14:46:00Z">
        <w:r w:rsidR="00143C97" w:rsidRPr="004D7049">
          <w:rPr>
            <w:highlight w:val="red"/>
            <w:lang w:val="en-US"/>
            <w:rPrChange w:id="537" w:author="Hellmann, Simon" w:date="2025-08-30T15:15:00Z">
              <w:rPr>
                <w:lang w:val="en-US"/>
              </w:rPr>
            </w:rPrChange>
          </w:rPr>
          <w:t xml:space="preserve">, </w:t>
        </w:r>
      </w:ins>
      <w:ins w:id="538" w:author="Hellmann, Simon" w:date="2025-08-30T15:02:00Z">
        <w:r w:rsidR="00B30641" w:rsidRPr="004D7049">
          <w:rPr>
            <w:highlight w:val="red"/>
            <w:lang w:val="en-US"/>
            <w:rPrChange w:id="539" w:author="Hellmann, Simon" w:date="2025-08-30T15:15:00Z">
              <w:rPr>
                <w:highlight w:val="yellow"/>
                <w:lang w:val="en-US"/>
              </w:rPr>
            </w:rPrChange>
          </w:rPr>
          <w:t xml:space="preserve">e.g. </w:t>
        </w:r>
      </w:ins>
      <w:ins w:id="540" w:author="Hellmann, Simon" w:date="2025-08-30T14:46:00Z">
        <w:r w:rsidR="00143C97" w:rsidRPr="004D7049">
          <w:rPr>
            <w:highlight w:val="red"/>
            <w:lang w:val="en-US"/>
            <w:rPrChange w:id="541" w:author="Hellmann, Simon" w:date="2025-08-30T15:15:00Z">
              <w:rPr>
                <w:lang w:val="en-US"/>
              </w:rPr>
            </w:rPrChange>
          </w:rPr>
          <w:t>food waste</w:t>
        </w:r>
      </w:ins>
      <w:ins w:id="542" w:author="Hellmann, Simon" w:date="2025-08-30T14:45:00Z">
        <w:r w:rsidR="00143C97" w:rsidRPr="004D7049">
          <w:rPr>
            <w:highlight w:val="red"/>
            <w:lang w:val="en-US"/>
            <w:rPrChange w:id="543" w:author="Hellmann, Simon" w:date="2025-08-30T15:15:00Z">
              <w:rPr>
                <w:lang w:val="en-US"/>
              </w:rPr>
            </w:rPrChange>
          </w:rPr>
          <w:t xml:space="preserve">, the </w:t>
        </w:r>
      </w:ins>
      <w:ins w:id="544" w:author="Hellmann, Simon" w:date="2025-08-30T15:04:00Z">
        <w:r w:rsidR="00B30641" w:rsidRPr="004D7049">
          <w:rPr>
            <w:highlight w:val="red"/>
            <w:lang w:val="en-US"/>
            <w:rPrChange w:id="545" w:author="Hellmann, Simon" w:date="2025-08-30T15:15:00Z">
              <w:rPr>
                <w:highlight w:val="yellow"/>
                <w:lang w:val="en-US"/>
              </w:rPr>
            </w:rPrChange>
          </w:rPr>
          <w:t xml:space="preserve">above </w:t>
        </w:r>
      </w:ins>
      <w:ins w:id="546" w:author="Hellmann, Simon" w:date="2025-08-30T15:09:00Z">
        <w:r w:rsidR="00B30641" w:rsidRPr="004D7049">
          <w:rPr>
            <w:highlight w:val="red"/>
            <w:lang w:val="en-US"/>
            <w:rPrChange w:id="547" w:author="Hellmann, Simon" w:date="2025-08-30T15:15:00Z">
              <w:rPr>
                <w:highlight w:val="yellow"/>
                <w:lang w:val="en-US"/>
              </w:rPr>
            </w:rPrChange>
          </w:rPr>
          <w:t xml:space="preserve">assumptions </w:t>
        </w:r>
      </w:ins>
      <w:ins w:id="548" w:author="Hellmann, Simon" w:date="2025-08-30T14:47:00Z">
        <w:r w:rsidR="00143C97" w:rsidRPr="004D7049">
          <w:rPr>
            <w:highlight w:val="red"/>
            <w:lang w:val="en-US"/>
            <w:rPrChange w:id="549" w:author="Hellmann, Simon" w:date="2025-08-30T15:15:00Z">
              <w:rPr>
                <w:lang w:val="en-US"/>
              </w:rPr>
            </w:rPrChange>
          </w:rPr>
          <w:t>may</w:t>
        </w:r>
      </w:ins>
      <w:ins w:id="550" w:author="Hellmann, Simon" w:date="2025-08-30T14:48:00Z">
        <w:r w:rsidR="00143C97" w:rsidRPr="004D7049">
          <w:rPr>
            <w:highlight w:val="red"/>
            <w:lang w:val="en-US"/>
            <w:rPrChange w:id="551" w:author="Hellmann, Simon" w:date="2025-08-30T15:15:00Z">
              <w:rPr>
                <w:lang w:val="en-US"/>
              </w:rPr>
            </w:rPrChange>
          </w:rPr>
          <w:t xml:space="preserve"> </w:t>
        </w:r>
      </w:ins>
      <w:ins w:id="552" w:author="Hellmann, Simon" w:date="2025-08-30T15:08:00Z">
        <w:r w:rsidR="00B30641" w:rsidRPr="004D7049">
          <w:rPr>
            <w:highlight w:val="red"/>
            <w:lang w:val="en-US"/>
            <w:rPrChange w:id="553" w:author="Hellmann, Simon" w:date="2025-08-30T15:15:00Z">
              <w:rPr>
                <w:highlight w:val="yellow"/>
                <w:lang w:val="en-US"/>
              </w:rPr>
            </w:rPrChange>
          </w:rPr>
          <w:t>be violated</w:t>
        </w:r>
      </w:ins>
      <w:ins w:id="554" w:author="Hellmann, Simon" w:date="2025-08-30T15:10:00Z">
        <w:r w:rsidR="00B30641" w:rsidRPr="004D7049">
          <w:rPr>
            <w:highlight w:val="red"/>
            <w:lang w:val="en-US"/>
            <w:rPrChange w:id="555" w:author="Hellmann, Simon" w:date="2025-08-30T15:15:00Z">
              <w:rPr>
                <w:highlight w:val="yellow"/>
                <w:lang w:val="en-US"/>
              </w:rPr>
            </w:rPrChange>
          </w:rPr>
          <w:t xml:space="preserve">, </w:t>
        </w:r>
      </w:ins>
      <w:ins w:id="556" w:author="Hellmann, Simon" w:date="2025-08-30T15:14:00Z">
        <w:r w:rsidR="004D7049" w:rsidRPr="004D7049">
          <w:rPr>
            <w:highlight w:val="red"/>
            <w:lang w:val="en-US"/>
            <w:rPrChange w:id="557" w:author="Hellmann, Simon" w:date="2025-08-30T15:15:00Z">
              <w:rPr>
                <w:highlight w:val="yellow"/>
                <w:lang w:val="en-US"/>
              </w:rPr>
            </w:rPrChange>
          </w:rPr>
          <w:t>entailing</w:t>
        </w:r>
      </w:ins>
      <w:ins w:id="558" w:author="Hellmann, Simon" w:date="2025-08-30T15:12:00Z">
        <w:r w:rsidR="004D7049" w:rsidRPr="004D7049">
          <w:rPr>
            <w:highlight w:val="red"/>
            <w:lang w:val="en-US"/>
            <w:rPrChange w:id="559" w:author="Hellmann, Simon" w:date="2025-08-30T15:15:00Z">
              <w:rPr>
                <w:highlight w:val="yellow"/>
                <w:lang w:val="en-US"/>
              </w:rPr>
            </w:rPrChange>
          </w:rPr>
          <w:t xml:space="preserve"> </w:t>
        </w:r>
      </w:ins>
      <w:ins w:id="560" w:author="Hellmann, Simon" w:date="2025-08-30T15:08:00Z">
        <w:r w:rsidR="00B30641" w:rsidRPr="004D7049">
          <w:rPr>
            <w:highlight w:val="red"/>
            <w:lang w:val="en-US"/>
            <w:rPrChange w:id="561" w:author="Hellmann, Simon" w:date="2025-08-30T15:15:00Z">
              <w:rPr>
                <w:highlight w:val="yellow"/>
                <w:lang w:val="en-US"/>
              </w:rPr>
            </w:rPrChange>
          </w:rPr>
          <w:t xml:space="preserve">higher </w:t>
        </w:r>
      </w:ins>
      <w:ins w:id="562" w:author="Hellmann, Simon" w:date="2025-08-30T15:01:00Z">
        <w:r w:rsidR="00B30641" w:rsidRPr="004D7049">
          <w:rPr>
            <w:highlight w:val="red"/>
            <w:lang w:val="en-US"/>
            <w:rPrChange w:id="563" w:author="Hellmann, Simon" w:date="2025-08-30T15:15:00Z">
              <w:rPr>
                <w:highlight w:val="yellow"/>
                <w:lang w:val="en-US"/>
              </w:rPr>
            </w:rPrChange>
          </w:rPr>
          <w:t xml:space="preserve">modeling </w:t>
        </w:r>
      </w:ins>
      <w:ins w:id="564" w:author="Hellmann, Simon" w:date="2025-08-30T14:48:00Z">
        <w:r w:rsidR="00143C97" w:rsidRPr="004D7049">
          <w:rPr>
            <w:highlight w:val="red"/>
            <w:lang w:val="en-US"/>
            <w:rPrChange w:id="565" w:author="Hellmann, Simon" w:date="2025-08-30T15:15:00Z">
              <w:rPr>
                <w:lang w:val="en-US"/>
              </w:rPr>
            </w:rPrChange>
          </w:rPr>
          <w:t>erro</w:t>
        </w:r>
      </w:ins>
      <w:ins w:id="566" w:author="Hellmann, Simon" w:date="2025-08-30T15:01:00Z">
        <w:r w:rsidR="00B30641" w:rsidRPr="004D7049">
          <w:rPr>
            <w:highlight w:val="red"/>
            <w:lang w:val="en-US"/>
            <w:rPrChange w:id="567" w:author="Hellmann, Simon" w:date="2025-08-30T15:15:00Z">
              <w:rPr>
                <w:highlight w:val="yellow"/>
                <w:lang w:val="en-US"/>
              </w:rPr>
            </w:rPrChange>
          </w:rPr>
          <w:t>r</w:t>
        </w:r>
      </w:ins>
      <w:ins w:id="568" w:author="Hellmann, Simon" w:date="2025-08-30T15:12:00Z">
        <w:r w:rsidR="004D7049" w:rsidRPr="004D7049">
          <w:rPr>
            <w:highlight w:val="red"/>
            <w:lang w:val="en-US"/>
            <w:rPrChange w:id="569" w:author="Hellmann, Simon" w:date="2025-08-30T15:15:00Z">
              <w:rPr>
                <w:highlight w:val="yellow"/>
                <w:lang w:val="en-US"/>
              </w:rPr>
            </w:rPrChange>
          </w:rPr>
          <w:t>s</w:t>
        </w:r>
      </w:ins>
      <w:ins w:id="570" w:author="Hellmann, Simon" w:date="2025-08-30T14:47:00Z">
        <w:r w:rsidR="00143C97" w:rsidRPr="004D7049">
          <w:rPr>
            <w:highlight w:val="red"/>
            <w:lang w:val="en-US"/>
            <w:rPrChange w:id="571" w:author="Hellmann, Simon" w:date="2025-08-30T15:15:00Z">
              <w:rPr>
                <w:lang w:val="en-US"/>
              </w:rPr>
            </w:rPrChange>
          </w:rPr>
          <w:t>.</w:t>
        </w:r>
      </w:ins>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624F6996" w:rsidR="0008402C" w:rsidRDefault="00BE59E7" w:rsidP="0008402C">
      <w:pPr>
        <w:ind w:firstLine="0"/>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TaGVsbG1hbm4iLCJJZCI6ImY4NDZmNGY3LWQzOTMtNGFjYi05MDk3LWJlMjM0MWVlNDdhMC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hyperlink r:id="rId106" w:tooltip="Ku, H. H. (1966): Notes on the use of propagation of error formulas. Journal of Research of the National Bureau of Standards, Section C: Engineering a…" w:history="1">
            <w:r w:rsidR="00E04011">
              <w:rPr>
                <w:lang w:val="en-US"/>
              </w:rPr>
              <w:t>(Ku, 1966)</w:t>
            </w:r>
          </w:hyperlink>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572" w:name="_tr7vlxibcbb3"/>
            <w:bookmarkEnd w:id="572"/>
          </w:p>
        </w:tc>
        <w:tc>
          <w:tcPr>
            <w:tcW w:w="4200" w:type="pct"/>
            <w:vAlign w:val="center"/>
          </w:tcPr>
          <w:p w14:paraId="3C006BB0" w14:textId="77777777" w:rsidR="0008402C" w:rsidRPr="00E667F4" w:rsidRDefault="00FE53C5"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77777777" w:rsidR="0008402C" w:rsidRDefault="0008402C" w:rsidP="001624E7">
            <w:pPr>
              <w:pStyle w:val="Beschriftung"/>
              <w:jc w:val="right"/>
              <w:rPr>
                <w:lang w:val="en-US"/>
              </w:rPr>
            </w:pPr>
            <w:bookmarkStart w:id="573" w:name="_Ref188204138"/>
            <w:r>
              <w:t>(</w:t>
            </w:r>
            <w:r>
              <w:fldChar w:fldCharType="begin"/>
            </w:r>
            <w:r>
              <w:instrText xml:space="preserve"> STYLEREF 1 \s </w:instrText>
            </w:r>
            <w:r>
              <w:fldChar w:fldCharType="separate"/>
            </w:r>
            <w:r>
              <w:rPr>
                <w:noProof/>
              </w:rPr>
              <w:t>2</w:t>
            </w:r>
            <w:r>
              <w:fldChar w:fldCharType="end"/>
            </w:r>
            <w:r>
              <w:t>.</w:t>
            </w:r>
            <w:r>
              <w:fldChar w:fldCharType="begin"/>
            </w:r>
            <w:r>
              <w:instrText xml:space="preserve"> SEQ Equation \* ARABIC \s 1 </w:instrText>
            </w:r>
            <w:r>
              <w:fldChar w:fldCharType="separate"/>
            </w:r>
            <w:r>
              <w:rPr>
                <w:noProof/>
              </w:rPr>
              <w:t>4</w:t>
            </w:r>
            <w:r>
              <w:fldChar w:fldCharType="end"/>
            </w:r>
            <w:r>
              <w:t>)</w:t>
            </w:r>
            <w:bookmarkEnd w:id="573"/>
          </w:p>
        </w:tc>
      </w:tr>
    </w:tbl>
    <w:p w14:paraId="58F62DB3" w14:textId="77777777" w:rsidR="00222BF4" w:rsidRDefault="00222BF4" w:rsidP="00222BF4">
      <w:pPr>
        <w:rPr>
          <w:moveTo w:id="574" w:author="Hellmann, Simon" w:date="2025-08-30T17:25:00Z"/>
          <w:lang w:val="en-US"/>
        </w:rPr>
      </w:pPr>
      <w:moveToRangeStart w:id="575" w:author="Hellmann, Simon" w:date="2025-08-30T17:25:00Z" w:name="move207467152"/>
      <w:moveTo w:id="576" w:author="Hellmann, Simon" w:date="2025-08-30T17:25:00Z">
        <w:r>
          <w:rPr>
            <w:lang w:val="en-US"/>
          </w:rPr>
          <w:t xml:space="preserve">With </w:t>
        </w:r>
        <w:r>
          <w:rPr>
            <w:lang w:val="en-US"/>
          </w:rPr>
          <w:fldChar w:fldCharType="begin"/>
        </w:r>
        <w:r>
          <w:rPr>
            <w:lang w:val="en-US"/>
          </w:rPr>
          <w:instrText xml:space="preserve"> REF _Ref188204729 \h </w:instrText>
        </w:r>
        <w:r>
          <w:rPr>
            <w:lang w:val="en-US"/>
          </w:rPr>
        </w:r>
        <w:r>
          <w:rPr>
            <w:lang w:val="en-US"/>
          </w:rPr>
          <w:fldChar w:fldCharType="separate"/>
        </w:r>
        <w:r w:rsidRPr="00C32D2B">
          <w:rPr>
            <w:lang w:val="en-US"/>
          </w:rPr>
          <w:t>(</w:t>
        </w:r>
        <w:r>
          <w:rPr>
            <w:noProof/>
            <w:lang w:val="en-US"/>
          </w:rPr>
          <w:t>2</w:t>
        </w:r>
        <w:r w:rsidRPr="00C32D2B">
          <w:rPr>
            <w:lang w:val="en-US"/>
          </w:rPr>
          <w:t>.</w:t>
        </w:r>
        <w:r>
          <w:rPr>
            <w:noProof/>
            <w:lang w:val="en-US"/>
          </w:rPr>
          <w:t>2</w:t>
        </w:r>
        <w:r w:rsidRPr="00C32D2B">
          <w:rPr>
            <w:lang w:val="en-US"/>
          </w:rPr>
          <w:t>)</w:t>
        </w:r>
        <w:r>
          <w:rPr>
            <w:lang w:val="en-US"/>
          </w:rPr>
          <w:fldChar w:fldCharType="end"/>
        </w:r>
        <w:r>
          <w:rPr>
            <w:lang w:val="en-US"/>
          </w:rPr>
          <w:t xml:space="preserve"> and </w:t>
        </w:r>
        <w:r>
          <w:rPr>
            <w:lang w:val="en-US"/>
          </w:rPr>
          <w:fldChar w:fldCharType="begin"/>
        </w:r>
        <w:r>
          <w:rPr>
            <w:lang w:val="en-US"/>
          </w:rPr>
          <w:instrText xml:space="preserve"> REF _Ref188204136 \h </w:instrText>
        </w:r>
        <w:r>
          <w:rPr>
            <w:lang w:val="en-US"/>
          </w:rPr>
        </w:r>
        <w:r>
          <w:rPr>
            <w:lang w:val="en-US"/>
          </w:rPr>
          <w:fldChar w:fldCharType="separate"/>
        </w:r>
        <w:r w:rsidRPr="00C32D2B">
          <w:rPr>
            <w:lang w:val="en-US"/>
          </w:rPr>
          <w:t>(</w:t>
        </w:r>
        <w:r>
          <w:rPr>
            <w:noProof/>
            <w:lang w:val="en-US"/>
          </w:rPr>
          <w:t>2</w:t>
        </w:r>
        <w:r w:rsidRPr="00C32D2B">
          <w:rPr>
            <w:lang w:val="en-US"/>
          </w:rPr>
          <w:t>.</w:t>
        </w:r>
        <w:r>
          <w:rPr>
            <w:noProof/>
            <w:lang w:val="en-US"/>
          </w:rPr>
          <w:t>3</w:t>
        </w:r>
        <w:r w:rsidRPr="00C32D2B">
          <w:rPr>
            <w:lang w:val="en-US"/>
          </w:rPr>
          <w:t>)</w:t>
        </w:r>
        <w:r>
          <w:rPr>
            <w:lang w:val="en-US"/>
          </w:rPr>
          <w:fldChar w:fldCharType="end"/>
        </w:r>
        <w:r>
          <w:rPr>
            <w:lang w:val="en-US"/>
          </w:rPr>
          <w:t xml:space="preserve">, SDs of influent macronutrients are </w:t>
        </w:r>
        <w:r w:rsidRPr="32AF646F">
          <w:rPr>
            <w:lang w:val="en-US"/>
          </w:rPr>
          <w:t>propagated as</w:t>
        </w:r>
      </w:moveTo>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222BF4" w14:paraId="02662781" w14:textId="77777777" w:rsidTr="00222BF4">
        <w:tc>
          <w:tcPr>
            <w:tcW w:w="157" w:type="pct"/>
            <w:vAlign w:val="center"/>
          </w:tcPr>
          <w:p w14:paraId="77441141" w14:textId="77777777" w:rsidR="00222BF4" w:rsidRDefault="00222BF4" w:rsidP="00222BF4">
            <w:pPr>
              <w:ind w:firstLine="0"/>
              <w:jc w:val="right"/>
              <w:rPr>
                <w:moveTo w:id="577" w:author="Hellmann, Simon" w:date="2025-08-30T17:25:00Z"/>
                <w:lang w:val="en-US"/>
              </w:rPr>
            </w:pPr>
          </w:p>
        </w:tc>
        <w:tc>
          <w:tcPr>
            <w:tcW w:w="4041" w:type="pct"/>
            <w:vAlign w:val="center"/>
          </w:tcPr>
          <w:p w14:paraId="0956D3AB" w14:textId="77777777" w:rsidR="00222BF4" w:rsidRPr="00177C0F" w:rsidRDefault="00222BF4" w:rsidP="00222BF4">
            <w:pPr>
              <w:spacing w:line="416" w:lineRule="auto"/>
              <w:ind w:right="30" w:firstLine="341"/>
              <w:jc w:val="left"/>
              <w:rPr>
                <w:moveTo w:id="578" w:author="Hellmann, Simon" w:date="2025-08-30T17:25:00Z"/>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w:proofErr w:type="spellStart"/>
                        <m:r>
                          <m:rPr>
                            <m:nor/>
                          </m:rPr>
                          <w:rPr>
                            <w:rFonts w:ascii="Cambria Math" w:hAnsi="Cambria Math"/>
                            <w:sz w:val="22"/>
                            <w:szCs w:val="21"/>
                            <w:lang w:val="en-US"/>
                          </w:rPr>
                          <m:t>ch</m:t>
                        </m:r>
                        <w:proofErr w:type="spellEnd"/>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w:proofErr w:type="spellStart"/>
                                    <m:r>
                                      <m:rPr>
                                        <m:nor/>
                                      </m:rPr>
                                      <w:rPr>
                                        <w:rFonts w:ascii="Cambria Math" w:hAnsi="Cambria Math"/>
                                        <w:sz w:val="22"/>
                                        <w:szCs w:val="21"/>
                                        <w:lang w:val="en-US"/>
                                      </w:rPr>
                                      <m:t>ch</m:t>
                                    </m:r>
                                    <w:proofErr w:type="spellEnd"/>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77777777" w:rsidR="00222BF4" w:rsidRDefault="00222BF4" w:rsidP="00222BF4">
            <w:pPr>
              <w:pStyle w:val="Beschriftung"/>
              <w:jc w:val="right"/>
              <w:rPr>
                <w:moveTo w:id="579" w:author="Hellmann, Simon" w:date="2025-08-30T17:25:00Z"/>
                <w:lang w:val="en-US"/>
              </w:rPr>
            </w:pPr>
            <w:moveTo w:id="580" w:author="Hellmann, Simon" w:date="2025-08-30T17:25:00Z">
              <w:r>
                <w:t>(</w:t>
              </w:r>
              <w:r>
                <w:fldChar w:fldCharType="begin"/>
              </w:r>
              <w:r>
                <w:instrText xml:space="preserve"> STYLEREF 1 \s </w:instrText>
              </w:r>
              <w:r>
                <w:fldChar w:fldCharType="separate"/>
              </w:r>
              <w:r>
                <w:rPr>
                  <w:noProof/>
                </w:rPr>
                <w:t>2</w:t>
              </w:r>
              <w:r>
                <w:fldChar w:fldCharType="end"/>
              </w:r>
              <w:r>
                <w:t>.</w:t>
              </w:r>
              <w:r>
                <w:fldChar w:fldCharType="begin"/>
              </w:r>
              <w:r>
                <w:instrText xml:space="preserve"> SEQ Equation \* ARABIC \s 1 </w:instrText>
              </w:r>
              <w:r>
                <w:fldChar w:fldCharType="separate"/>
              </w:r>
              <w:r>
                <w:rPr>
                  <w:noProof/>
                </w:rPr>
                <w:t>5</w:t>
              </w:r>
              <w:r>
                <w:fldChar w:fldCharType="end"/>
              </w:r>
              <w:r>
                <w:t>)</w:t>
              </w:r>
            </w:moveTo>
          </w:p>
        </w:tc>
      </w:tr>
      <w:tr w:rsidR="00222BF4" w14:paraId="42E1D50A" w14:textId="77777777" w:rsidTr="00222BF4">
        <w:tc>
          <w:tcPr>
            <w:tcW w:w="157" w:type="pct"/>
            <w:vAlign w:val="center"/>
          </w:tcPr>
          <w:p w14:paraId="24061ED0" w14:textId="77777777" w:rsidR="00222BF4" w:rsidRDefault="00222BF4" w:rsidP="00222BF4">
            <w:pPr>
              <w:ind w:firstLine="0"/>
              <w:jc w:val="right"/>
              <w:rPr>
                <w:moveTo w:id="581" w:author="Hellmann, Simon" w:date="2025-08-30T17:25:00Z"/>
                <w:lang w:val="en-US"/>
              </w:rPr>
            </w:pPr>
          </w:p>
        </w:tc>
        <w:tc>
          <w:tcPr>
            <w:tcW w:w="4041" w:type="pct"/>
            <w:vAlign w:val="center"/>
          </w:tcPr>
          <w:p w14:paraId="19D8C5B8" w14:textId="77777777" w:rsidR="00222BF4" w:rsidRPr="00177C0F" w:rsidRDefault="00222BF4" w:rsidP="00222BF4">
            <w:pPr>
              <w:spacing w:line="416" w:lineRule="auto"/>
              <w:ind w:right="30" w:firstLine="341"/>
              <w:jc w:val="left"/>
              <w:rPr>
                <w:moveTo w:id="582" w:author="Hellmann, Simon" w:date="2025-08-30T17:25:00Z"/>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77777777" w:rsidR="00222BF4" w:rsidRDefault="00222BF4" w:rsidP="00222BF4">
            <w:pPr>
              <w:pStyle w:val="Beschriftung"/>
              <w:jc w:val="right"/>
              <w:rPr>
                <w:moveTo w:id="583" w:author="Hellmann, Simon" w:date="2025-08-30T17:25:00Z"/>
              </w:rPr>
            </w:pPr>
            <w:moveTo w:id="584" w:author="Hellmann, Simon" w:date="2025-08-30T17:25:00Z">
              <w:r w:rsidRPr="00C32D2B">
                <w:rPr>
                  <w:lang w:val="en-US"/>
                </w:rPr>
                <w:t>(</w:t>
              </w:r>
              <w:r>
                <w:fldChar w:fldCharType="begin"/>
              </w:r>
              <w:r w:rsidRPr="00C32D2B">
                <w:rPr>
                  <w:lang w:val="en-US"/>
                </w:rPr>
                <w:instrText xml:space="preserve"> STYLEREF 1 \s </w:instrText>
              </w:r>
              <w:r>
                <w:fldChar w:fldCharType="separate"/>
              </w:r>
              <w:r>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Pr>
                  <w:noProof/>
                  <w:lang w:val="en-US"/>
                </w:rPr>
                <w:t>6</w:t>
              </w:r>
              <w:r>
                <w:fldChar w:fldCharType="end"/>
              </w:r>
              <w:r w:rsidRPr="00C32D2B">
                <w:rPr>
                  <w:lang w:val="en-US"/>
                </w:rPr>
                <w:t>)</w:t>
              </w:r>
            </w:moveTo>
          </w:p>
        </w:tc>
      </w:tr>
      <w:tr w:rsidR="00222BF4" w:rsidDel="00222BF4" w14:paraId="4EA843C2" w14:textId="1D918677" w:rsidTr="00222BF4">
        <w:trPr>
          <w:del w:id="585" w:author="Hellmann, Simon" w:date="2025-08-30T17:26:00Z"/>
        </w:trPr>
        <w:tc>
          <w:tcPr>
            <w:tcW w:w="157" w:type="pct"/>
            <w:vAlign w:val="center"/>
          </w:tcPr>
          <w:p w14:paraId="6CB6B30D" w14:textId="45564215" w:rsidR="00222BF4" w:rsidDel="00222BF4" w:rsidRDefault="00222BF4" w:rsidP="00222BF4">
            <w:pPr>
              <w:ind w:firstLine="0"/>
              <w:jc w:val="right"/>
              <w:rPr>
                <w:del w:id="586" w:author="Hellmann, Simon" w:date="2025-08-30T17:26:00Z"/>
                <w:moveTo w:id="587" w:author="Hellmann, Simon" w:date="2025-08-30T17:25:00Z"/>
                <w:lang w:val="en-US"/>
              </w:rPr>
            </w:pPr>
          </w:p>
        </w:tc>
        <w:tc>
          <w:tcPr>
            <w:tcW w:w="4041" w:type="pct"/>
            <w:vAlign w:val="center"/>
          </w:tcPr>
          <w:p w14:paraId="37FFF26F" w14:textId="1931ECE2" w:rsidR="00222BF4" w:rsidRPr="00220152" w:rsidDel="00222BF4" w:rsidRDefault="00222BF4" w:rsidP="00222BF4">
            <w:pPr>
              <w:spacing w:line="416" w:lineRule="auto"/>
              <w:ind w:right="30" w:firstLine="341"/>
              <w:jc w:val="left"/>
              <w:rPr>
                <w:del w:id="588" w:author="Hellmann, Simon" w:date="2025-08-30T17:26:00Z"/>
                <w:moveTo w:id="589" w:author="Hellmann, Simon" w:date="2025-08-30T17:25:00Z"/>
                <w:sz w:val="22"/>
                <w:szCs w:val="21"/>
                <w:lang w:val="de-DE"/>
              </w:rPr>
            </w:pPr>
            <m:oMathPara>
              <m:oMathParaPr>
                <m:jc m:val="left"/>
              </m:oMathParaPr>
              <m:oMath>
                <m:sSub>
                  <m:sSubPr>
                    <m:ctrlPr>
                      <w:del w:id="590" w:author="Hellmann, Simon" w:date="2025-08-30T17:25:00Z">
                        <w:rPr>
                          <w:rFonts w:ascii="Cambria Math" w:hAnsi="Cambria Math"/>
                          <w:i/>
                          <w:sz w:val="22"/>
                          <w:szCs w:val="21"/>
                          <w:lang w:val="en-US"/>
                        </w:rPr>
                      </w:del>
                    </m:ctrlPr>
                  </m:sSubPr>
                  <m:e>
                    <m:r>
                      <w:del w:id="591" w:author="Hellmann, Simon" w:date="2025-08-30T17:25:00Z">
                        <w:rPr>
                          <w:rFonts w:ascii="Cambria Math" w:hAnsi="Cambria Math"/>
                          <w:sz w:val="22"/>
                          <w:szCs w:val="21"/>
                          <w:lang w:val="en-US"/>
                        </w:rPr>
                        <m:t>σ</m:t>
                      </w:del>
                    </m:r>
                  </m:e>
                  <m:sub>
                    <m:sSub>
                      <m:sSubPr>
                        <m:ctrlPr>
                          <w:del w:id="592" w:author="Hellmann, Simon" w:date="2025-08-30T17:25:00Z">
                            <w:rPr>
                              <w:rFonts w:ascii="Cambria Math" w:hAnsi="Cambria Math"/>
                              <w:i/>
                              <w:sz w:val="22"/>
                              <w:szCs w:val="21"/>
                              <w:lang w:val="en-US"/>
                            </w:rPr>
                          </w:del>
                        </m:ctrlPr>
                      </m:sSubPr>
                      <m:e>
                        <m:r>
                          <w:del w:id="593" w:author="Hellmann, Simon" w:date="2025-08-30T17:25:00Z">
                            <m:rPr>
                              <m:nor/>
                            </m:rPr>
                            <w:rPr>
                              <w:rFonts w:ascii="Cambria Math" w:hAnsi="Cambria Math"/>
                              <w:sz w:val="22"/>
                              <w:szCs w:val="21"/>
                              <w:lang w:val="en-US"/>
                            </w:rPr>
                            <m:t>ξ</m:t>
                          </w:del>
                        </m:r>
                      </m:e>
                      <m:sub>
                        <m:r>
                          <w:del w:id="594" w:author="Hellmann, Simon" w:date="2025-08-30T17:25:00Z">
                            <m:rPr>
                              <m:sty m:val="p"/>
                            </m:rPr>
                            <w:rPr>
                              <w:rFonts w:ascii="Cambria Math" w:hAnsi="Cambria Math"/>
                              <w:sz w:val="22"/>
                              <w:szCs w:val="21"/>
                              <w:lang w:val="de-DE"/>
                            </w:rPr>
                            <m:t>li</m:t>
                          </w:del>
                        </m:r>
                      </m:sub>
                    </m:sSub>
                  </m:sub>
                </m:sSub>
                <m:r>
                  <w:del w:id="595" w:author="Hellmann, Simon" w:date="2025-08-30T17:25:00Z">
                    <w:rPr>
                      <w:rFonts w:ascii="Cambria Math" w:hAnsi="Cambria Math"/>
                      <w:sz w:val="22"/>
                      <w:szCs w:val="21"/>
                      <w:lang w:val="de-DE"/>
                    </w:rPr>
                    <m:t>=</m:t>
                  </w:del>
                </m:r>
                <m:rad>
                  <m:radPr>
                    <m:degHide m:val="1"/>
                    <m:ctrlPr>
                      <w:del w:id="596" w:author="Hellmann, Simon" w:date="2025-08-30T17:25:00Z">
                        <w:rPr>
                          <w:rFonts w:ascii="Cambria Math" w:hAnsi="Cambria Math"/>
                          <w:i/>
                          <w:sz w:val="22"/>
                          <w:szCs w:val="21"/>
                          <w:lang w:val="en-US"/>
                        </w:rPr>
                      </w:del>
                    </m:ctrlPr>
                  </m:radPr>
                  <m:deg/>
                  <m:e>
                    <m:sSup>
                      <m:sSupPr>
                        <m:ctrlPr>
                          <w:del w:id="597" w:author="Hellmann, Simon" w:date="2025-08-30T17:25:00Z">
                            <w:rPr>
                              <w:rFonts w:ascii="Cambria Math" w:hAnsi="Cambria Math"/>
                              <w:i/>
                              <w:sz w:val="22"/>
                              <w:szCs w:val="21"/>
                              <w:lang w:val="en-US"/>
                            </w:rPr>
                          </w:del>
                        </m:ctrlPr>
                      </m:sSupPr>
                      <m:e>
                        <m:d>
                          <m:dPr>
                            <m:ctrlPr>
                              <w:del w:id="598" w:author="Hellmann, Simon" w:date="2025-08-30T17:25:00Z">
                                <w:rPr>
                                  <w:rFonts w:ascii="Cambria Math" w:hAnsi="Cambria Math"/>
                                  <w:i/>
                                  <w:sz w:val="22"/>
                                  <w:szCs w:val="21"/>
                                  <w:lang w:val="en-US"/>
                                </w:rPr>
                              </w:del>
                            </m:ctrlPr>
                          </m:dPr>
                          <m:e>
                            <m:sSub>
                              <m:sSubPr>
                                <m:ctrlPr>
                                  <w:del w:id="599" w:author="Hellmann, Simon" w:date="2025-08-30T17:25:00Z">
                                    <w:rPr>
                                      <w:rFonts w:ascii="Cambria Math" w:hAnsi="Cambria Math"/>
                                      <w:i/>
                                      <w:sz w:val="22"/>
                                      <w:szCs w:val="21"/>
                                      <w:lang w:val="en-US"/>
                                    </w:rPr>
                                  </w:del>
                                </m:ctrlPr>
                              </m:sSubPr>
                              <m:e>
                                <m:r>
                                  <w:del w:id="600" w:author="Hellmann, Simon" w:date="2025-08-30T17:25:00Z">
                                    <w:rPr>
                                      <w:rFonts w:ascii="Cambria Math" w:hAnsi="Cambria Math"/>
                                      <w:sz w:val="22"/>
                                      <w:szCs w:val="21"/>
                                      <w:lang w:val="en-US"/>
                                    </w:rPr>
                                    <m:t>DQ</m:t>
                                  </w:del>
                                </m:r>
                              </m:e>
                              <m:sub>
                                <m:r>
                                  <w:del w:id="601" w:author="Hellmann, Simon" w:date="2025-08-30T17:25:00Z">
                                    <m:rPr>
                                      <m:nor/>
                                    </m:rPr>
                                    <w:rPr>
                                      <w:rFonts w:ascii="Cambria Math" w:hAnsi="Cambria Math"/>
                                      <w:sz w:val="22"/>
                                      <w:szCs w:val="21"/>
                                      <w:lang w:val="de-DE"/>
                                    </w:rPr>
                                    <m:t>li</m:t>
                                  </w:del>
                                </m:r>
                              </m:sub>
                            </m:sSub>
                            <m:r>
                              <w:del w:id="602" w:author="Hellmann, Simon" w:date="2025-08-30T17:25:00Z">
                                <w:rPr>
                                  <w:rFonts w:ascii="Cambria Math" w:hAnsi="Cambria Math"/>
                                  <w:sz w:val="22"/>
                                  <w:szCs w:val="21"/>
                                  <w:lang w:val="de-DE"/>
                                </w:rPr>
                                <m:t xml:space="preserve"> </m:t>
                              </w:del>
                            </m:r>
                            <m:r>
                              <w:del w:id="603" w:author="Hellmann, Simon" w:date="2025-08-30T17:25:00Z">
                                <w:rPr>
                                  <w:rFonts w:ascii="Cambria Math" w:hAnsi="Cambria Math"/>
                                  <w:sz w:val="22"/>
                                  <w:szCs w:val="21"/>
                                  <w:lang w:val="en-US"/>
                                </w:rPr>
                                <m:t>TS</m:t>
                              </w:del>
                            </m:r>
                            <m:r>
                              <w:del w:id="604" w:author="Hellmann, Simon" w:date="2025-08-30T17:25:00Z">
                                <w:rPr>
                                  <w:rFonts w:ascii="Cambria Math" w:hAnsi="Cambria Math"/>
                                  <w:sz w:val="22"/>
                                  <w:szCs w:val="21"/>
                                  <w:lang w:val="de-DE"/>
                                </w:rPr>
                                <m:t xml:space="preserve"> </m:t>
                              </w:del>
                            </m:r>
                            <m:sSub>
                              <m:sSubPr>
                                <m:ctrlPr>
                                  <w:del w:id="605" w:author="Hellmann, Simon" w:date="2025-08-30T17:25:00Z">
                                    <w:rPr>
                                      <w:rFonts w:ascii="Cambria Math" w:hAnsi="Cambria Math"/>
                                      <w:i/>
                                      <w:sz w:val="22"/>
                                      <w:szCs w:val="21"/>
                                      <w:lang w:val="en-US"/>
                                    </w:rPr>
                                  </w:del>
                                </m:ctrlPr>
                              </m:sSubPr>
                              <m:e>
                                <m:r>
                                  <w:del w:id="606" w:author="Hellmann, Simon" w:date="2025-08-30T17:25:00Z">
                                    <w:rPr>
                                      <w:rFonts w:ascii="Cambria Math" w:hAnsi="Cambria Math"/>
                                      <w:sz w:val="22"/>
                                      <w:szCs w:val="21"/>
                                      <w:lang w:val="en-US"/>
                                    </w:rPr>
                                    <m:t>ρ</m:t>
                                  </w:del>
                                </m:r>
                              </m:e>
                              <m:sub>
                                <m:r>
                                  <w:del w:id="607" w:author="Hellmann, Simon" w:date="2025-08-30T17:25:00Z">
                                    <m:rPr>
                                      <m:nor/>
                                    </m:rPr>
                                    <w:rPr>
                                      <w:rFonts w:ascii="Cambria Math" w:hAnsi="Cambria Math"/>
                                      <w:sz w:val="22"/>
                                      <w:szCs w:val="21"/>
                                      <w:lang w:val="de-DE"/>
                                    </w:rPr>
                                    <m:t>FM</m:t>
                                  </w:del>
                                </m:r>
                              </m:sub>
                            </m:sSub>
                            <m:r>
                              <w:del w:id="608" w:author="Hellmann, Simon" w:date="2025-08-30T17:25:00Z">
                                <w:rPr>
                                  <w:rFonts w:ascii="Cambria Math" w:hAnsi="Cambria Math"/>
                                  <w:sz w:val="22"/>
                                  <w:szCs w:val="21"/>
                                  <w:lang w:val="de-DE"/>
                                </w:rPr>
                                <m:t xml:space="preserve"> </m:t>
                              </w:del>
                            </m:r>
                            <m:sSub>
                              <m:sSubPr>
                                <m:ctrlPr>
                                  <w:del w:id="609" w:author="Hellmann, Simon" w:date="2025-08-30T17:25:00Z">
                                    <w:rPr>
                                      <w:rFonts w:ascii="Cambria Math" w:hAnsi="Cambria Math"/>
                                      <w:i/>
                                      <w:sz w:val="22"/>
                                      <w:szCs w:val="21"/>
                                      <w:lang w:val="en-US"/>
                                    </w:rPr>
                                  </w:del>
                                </m:ctrlPr>
                              </m:sSubPr>
                              <m:e>
                                <m:r>
                                  <w:del w:id="610" w:author="Hellmann, Simon" w:date="2025-08-30T17:25:00Z">
                                    <w:rPr>
                                      <w:rFonts w:ascii="Cambria Math" w:hAnsi="Cambria Math"/>
                                      <w:sz w:val="22"/>
                                      <w:szCs w:val="21"/>
                                      <w:lang w:val="en-US"/>
                                    </w:rPr>
                                    <m:t>σ</m:t>
                                  </w:del>
                                </m:r>
                              </m:e>
                              <m:sub>
                                <m:r>
                                  <w:del w:id="611" w:author="Hellmann, Simon" w:date="2025-08-30T17:25:00Z">
                                    <m:rPr>
                                      <m:sty m:val="p"/>
                                    </m:rPr>
                                    <w:rPr>
                                      <w:rFonts w:ascii="Cambria Math" w:hAnsi="Cambria Math"/>
                                      <w:sz w:val="22"/>
                                      <w:szCs w:val="21"/>
                                      <w:lang w:val="de-DE"/>
                                    </w:rPr>
                                    <m:t>XL</m:t>
                                  </w:del>
                                </m:r>
                              </m:sub>
                            </m:sSub>
                          </m:e>
                        </m:d>
                      </m:e>
                      <m:sup>
                        <m:r>
                          <w:del w:id="612" w:author="Hellmann, Simon" w:date="2025-08-30T17:25:00Z">
                            <w:rPr>
                              <w:rFonts w:ascii="Cambria Math" w:hAnsi="Cambria Math"/>
                              <w:sz w:val="22"/>
                              <w:szCs w:val="21"/>
                              <w:lang w:val="de-DE"/>
                            </w:rPr>
                            <m:t>2</m:t>
                          </w:del>
                        </m:r>
                      </m:sup>
                    </m:sSup>
                    <m:r>
                      <w:del w:id="613" w:author="Hellmann, Simon" w:date="2025-08-30T17:25:00Z">
                        <w:rPr>
                          <w:rFonts w:ascii="Cambria Math" w:hAnsi="Cambria Math"/>
                          <w:sz w:val="22"/>
                          <w:szCs w:val="21"/>
                          <w:lang w:val="de-DE"/>
                        </w:rPr>
                        <m:t>+</m:t>
                      </w:del>
                    </m:r>
                    <m:sSup>
                      <m:sSupPr>
                        <m:ctrlPr>
                          <w:del w:id="614" w:author="Hellmann, Simon" w:date="2025-08-30T17:25:00Z">
                            <w:rPr>
                              <w:rFonts w:ascii="Cambria Math" w:hAnsi="Cambria Math"/>
                              <w:i/>
                              <w:sz w:val="22"/>
                              <w:szCs w:val="21"/>
                              <w:lang w:val="en-US"/>
                            </w:rPr>
                          </w:del>
                        </m:ctrlPr>
                      </m:sSupPr>
                      <m:e>
                        <m:d>
                          <m:dPr>
                            <m:ctrlPr>
                              <w:del w:id="615" w:author="Hellmann, Simon" w:date="2025-08-30T17:25:00Z">
                                <w:rPr>
                                  <w:rFonts w:ascii="Cambria Math" w:hAnsi="Cambria Math"/>
                                  <w:i/>
                                  <w:sz w:val="22"/>
                                  <w:szCs w:val="21"/>
                                  <w:lang w:val="en-US"/>
                                </w:rPr>
                              </w:del>
                            </m:ctrlPr>
                          </m:dPr>
                          <m:e>
                            <m:sSub>
                              <m:sSubPr>
                                <m:ctrlPr>
                                  <w:del w:id="616" w:author="Hellmann, Simon" w:date="2025-08-30T17:25:00Z">
                                    <w:rPr>
                                      <w:rFonts w:ascii="Cambria Math" w:hAnsi="Cambria Math"/>
                                      <w:i/>
                                      <w:sz w:val="22"/>
                                      <w:szCs w:val="21"/>
                                      <w:lang w:val="en-US"/>
                                    </w:rPr>
                                  </w:del>
                                </m:ctrlPr>
                              </m:sSubPr>
                              <m:e>
                                <m:r>
                                  <w:del w:id="617" w:author="Hellmann, Simon" w:date="2025-08-30T17:25:00Z">
                                    <w:rPr>
                                      <w:rFonts w:ascii="Cambria Math" w:hAnsi="Cambria Math"/>
                                      <w:sz w:val="22"/>
                                      <w:szCs w:val="21"/>
                                      <w:lang w:val="en-US"/>
                                    </w:rPr>
                                    <m:t>DQ</m:t>
                                  </w:del>
                                </m:r>
                              </m:e>
                              <m:sub>
                                <m:r>
                                  <w:del w:id="618" w:author="Hellmann, Simon" w:date="2025-08-30T17:25:00Z">
                                    <m:rPr>
                                      <m:nor/>
                                    </m:rPr>
                                    <w:rPr>
                                      <w:rFonts w:ascii="Cambria Math" w:hAnsi="Cambria Math"/>
                                      <w:sz w:val="22"/>
                                      <w:szCs w:val="21"/>
                                      <w:lang w:val="de-DE"/>
                                    </w:rPr>
                                    <m:t>li</m:t>
                                  </w:del>
                                </m:r>
                              </m:sub>
                            </m:sSub>
                            <m:r>
                              <w:del w:id="619" w:author="Hellmann, Simon" w:date="2025-08-30T17:25:00Z">
                                <w:rPr>
                                  <w:rFonts w:ascii="Cambria Math" w:hAnsi="Cambria Math"/>
                                  <w:sz w:val="22"/>
                                  <w:szCs w:val="21"/>
                                  <w:lang w:val="de-DE"/>
                                </w:rPr>
                                <m:t xml:space="preserve"> XL </m:t>
                              </w:del>
                            </m:r>
                            <m:sSub>
                              <m:sSubPr>
                                <m:ctrlPr>
                                  <w:del w:id="620" w:author="Hellmann, Simon" w:date="2025-08-30T17:25:00Z">
                                    <w:rPr>
                                      <w:rFonts w:ascii="Cambria Math" w:hAnsi="Cambria Math"/>
                                      <w:i/>
                                      <w:sz w:val="22"/>
                                      <w:szCs w:val="21"/>
                                      <w:lang w:val="en-US"/>
                                    </w:rPr>
                                  </w:del>
                                </m:ctrlPr>
                              </m:sSubPr>
                              <m:e>
                                <m:r>
                                  <w:del w:id="621" w:author="Hellmann, Simon" w:date="2025-08-30T17:25:00Z">
                                    <w:rPr>
                                      <w:rFonts w:ascii="Cambria Math" w:hAnsi="Cambria Math"/>
                                      <w:sz w:val="22"/>
                                      <w:szCs w:val="21"/>
                                      <w:lang w:val="en-US"/>
                                    </w:rPr>
                                    <m:t>ρ</m:t>
                                  </w:del>
                                </m:r>
                              </m:e>
                              <m:sub>
                                <m:r>
                                  <w:del w:id="622" w:author="Hellmann, Simon" w:date="2025-08-30T17:25:00Z">
                                    <m:rPr>
                                      <m:nor/>
                                    </m:rPr>
                                    <w:rPr>
                                      <w:rFonts w:ascii="Cambria Math" w:hAnsi="Cambria Math"/>
                                      <w:sz w:val="22"/>
                                      <w:szCs w:val="21"/>
                                      <w:lang w:val="de-DE"/>
                                    </w:rPr>
                                    <m:t>FM</m:t>
                                  </w:del>
                                </m:r>
                              </m:sub>
                            </m:sSub>
                            <m:r>
                              <w:del w:id="623" w:author="Hellmann, Simon" w:date="2025-08-30T17:25:00Z">
                                <w:rPr>
                                  <w:rFonts w:ascii="Cambria Math" w:hAnsi="Cambria Math"/>
                                  <w:sz w:val="22"/>
                                  <w:szCs w:val="21"/>
                                  <w:lang w:val="de-DE"/>
                                </w:rPr>
                                <m:t xml:space="preserve"> </m:t>
                              </w:del>
                            </m:r>
                            <m:sSub>
                              <m:sSubPr>
                                <m:ctrlPr>
                                  <w:del w:id="624" w:author="Hellmann, Simon" w:date="2025-08-30T17:25:00Z">
                                    <w:rPr>
                                      <w:rFonts w:ascii="Cambria Math" w:hAnsi="Cambria Math"/>
                                      <w:i/>
                                      <w:sz w:val="22"/>
                                      <w:szCs w:val="21"/>
                                      <w:lang w:val="en-US"/>
                                    </w:rPr>
                                  </w:del>
                                </m:ctrlPr>
                              </m:sSubPr>
                              <m:e>
                                <m:r>
                                  <w:del w:id="625" w:author="Hellmann, Simon" w:date="2025-08-30T17:25:00Z">
                                    <w:rPr>
                                      <w:rFonts w:ascii="Cambria Math" w:hAnsi="Cambria Math"/>
                                      <w:sz w:val="22"/>
                                      <w:szCs w:val="21"/>
                                      <w:lang w:val="en-US"/>
                                    </w:rPr>
                                    <m:t>σ</m:t>
                                  </w:del>
                                </m:r>
                              </m:e>
                              <m:sub>
                                <m:r>
                                  <w:del w:id="626" w:author="Hellmann, Simon" w:date="2025-08-30T17:25:00Z">
                                    <m:rPr>
                                      <m:nor/>
                                    </m:rPr>
                                    <w:rPr>
                                      <w:rFonts w:ascii="Cambria Math" w:hAnsi="Cambria Math"/>
                                      <w:sz w:val="22"/>
                                      <w:szCs w:val="21"/>
                                      <w:lang w:val="de-DE"/>
                                    </w:rPr>
                                    <m:t>TS</m:t>
                                  </w:del>
                                </m:r>
                              </m:sub>
                            </m:sSub>
                          </m:e>
                        </m:d>
                      </m:e>
                      <m:sup>
                        <m:r>
                          <w:del w:id="627" w:author="Hellmann, Simon" w:date="2025-08-30T17:25:00Z">
                            <w:rPr>
                              <w:rFonts w:ascii="Cambria Math" w:hAnsi="Cambria Math"/>
                              <w:sz w:val="22"/>
                              <w:szCs w:val="21"/>
                              <w:lang w:val="de-DE"/>
                            </w:rPr>
                            <m:t>2</m:t>
                          </w:del>
                        </m:r>
                      </m:sup>
                    </m:sSup>
                  </m:e>
                </m:rad>
                <m:r>
                  <w:del w:id="628" w:author="Hellmann, Simon" w:date="2025-08-30T17:25:00Z">
                    <w:rPr>
                      <w:rFonts w:ascii="Cambria Math" w:hAnsi="Cambria Math"/>
                      <w:sz w:val="22"/>
                      <w:szCs w:val="21"/>
                      <w:lang w:val="de-DE"/>
                    </w:rPr>
                    <m:t>.</m:t>
                  </w:del>
                </m:r>
              </m:oMath>
            </m:oMathPara>
          </w:p>
        </w:tc>
        <w:tc>
          <w:tcPr>
            <w:tcW w:w="802" w:type="pct"/>
            <w:vAlign w:val="center"/>
          </w:tcPr>
          <w:p w14:paraId="710457C6" w14:textId="2B5957FE" w:rsidR="00222BF4" w:rsidDel="00222BF4" w:rsidRDefault="00222BF4" w:rsidP="00222BF4">
            <w:pPr>
              <w:pStyle w:val="Beschriftung"/>
              <w:jc w:val="right"/>
              <w:rPr>
                <w:del w:id="629" w:author="Hellmann, Simon" w:date="2025-08-30T17:26:00Z"/>
                <w:moveTo w:id="630" w:author="Hellmann, Simon" w:date="2025-08-30T17:25:00Z"/>
              </w:rPr>
            </w:pPr>
            <w:moveTo w:id="631" w:author="Hellmann, Simon" w:date="2025-08-30T17:25:00Z">
              <w:del w:id="632" w:author="Hellmann, Simon" w:date="2025-08-30T17:25:00Z">
                <w:r w:rsidRPr="00C32D2B" w:rsidDel="00222BF4">
                  <w:rPr>
                    <w:lang w:val="en-US"/>
                  </w:rPr>
                  <w:delText>(</w:delText>
                </w:r>
                <w:r w:rsidDel="00222BF4">
                  <w:fldChar w:fldCharType="begin"/>
                </w:r>
                <w:r w:rsidRPr="00C32D2B" w:rsidDel="00222BF4">
                  <w:rPr>
                    <w:lang w:val="en-US"/>
                  </w:rPr>
                  <w:delInstrText xml:space="preserve"> STYLEREF 1 \s </w:delInstrText>
                </w:r>
                <w:r w:rsidDel="00222BF4">
                  <w:fldChar w:fldCharType="separate"/>
                </w:r>
                <w:r w:rsidDel="00222BF4">
                  <w:rPr>
                    <w:noProof/>
                    <w:lang w:val="en-US"/>
                  </w:rPr>
                  <w:delText>2</w:delText>
                </w:r>
                <w:r w:rsidDel="00222BF4">
                  <w:fldChar w:fldCharType="end"/>
                </w:r>
                <w:r w:rsidRPr="00C32D2B" w:rsidDel="00222BF4">
                  <w:rPr>
                    <w:lang w:val="en-US"/>
                  </w:rPr>
                  <w:delText>.</w:delText>
                </w:r>
                <w:r w:rsidDel="00222BF4">
                  <w:fldChar w:fldCharType="begin"/>
                </w:r>
                <w:r w:rsidRPr="00C32D2B" w:rsidDel="00222BF4">
                  <w:rPr>
                    <w:lang w:val="en-US"/>
                  </w:rPr>
                  <w:delInstrText xml:space="preserve"> SEQ Equation \* ARABIC \s 1 </w:delInstrText>
                </w:r>
                <w:r w:rsidDel="00222BF4">
                  <w:fldChar w:fldCharType="separate"/>
                </w:r>
                <w:r w:rsidDel="00222BF4">
                  <w:rPr>
                    <w:noProof/>
                    <w:lang w:val="en-US"/>
                  </w:rPr>
                  <w:delText>7</w:delText>
                </w:r>
                <w:r w:rsidDel="00222BF4">
                  <w:fldChar w:fldCharType="end"/>
                </w:r>
                <w:r w:rsidRPr="00C32D2B" w:rsidDel="00222BF4">
                  <w:rPr>
                    <w:lang w:val="en-US"/>
                  </w:rPr>
                  <w:delText>)</w:delText>
                </w:r>
              </w:del>
            </w:moveTo>
          </w:p>
        </w:tc>
      </w:tr>
      <w:moveToRangeEnd w:id="575"/>
    </w:tbl>
    <w:p w14:paraId="587C651D" w14:textId="54241531" w:rsidR="0008402C" w:rsidRDefault="0008402C" w:rsidP="00BE59E7">
      <w:pPr>
        <w:ind w:firstLine="0"/>
        <w:rPr>
          <w:ins w:id="633" w:author="Hellmann, Simon" w:date="2025-08-30T17:26:00Z"/>
          <w:lang w:val="en-US"/>
        </w:rPr>
      </w:pPr>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FE53C5" w14:paraId="7591155E" w14:textId="77777777" w:rsidTr="00144E26">
        <w:tc>
          <w:tcPr>
            <w:tcW w:w="9019" w:type="dxa"/>
            <w:tcBorders>
              <w:bottom w:val="single" w:sz="8" w:space="0" w:color="auto"/>
            </w:tcBorders>
          </w:tcPr>
          <w:p w14:paraId="3107067F" w14:textId="48132671" w:rsidR="00BE59E7" w:rsidRPr="003A0A02" w:rsidRDefault="00BE59E7" w:rsidP="00144E26">
            <w:pPr>
              <w:spacing w:after="200" w:line="360" w:lineRule="auto"/>
              <w:ind w:right="30" w:firstLine="0"/>
              <w:jc w:val="left"/>
              <w:rPr>
                <w:lang w:val="en-US"/>
              </w:rPr>
            </w:pPr>
            <w:r>
              <w:rPr>
                <w:lang w:val="en-US"/>
              </w:rPr>
              <w:br w:type="page"/>
            </w:r>
            <w:r w:rsidRPr="00220152">
              <w:rPr>
                <w:rFonts w:eastAsia="Garamond" w:cs="Garamond"/>
                <w:b/>
                <w:sz w:val="22"/>
                <w:lang w:val="en-US"/>
              </w:rPr>
              <w:t>Table 2:</w:t>
            </w:r>
            <w:r w:rsidRPr="00BC0157">
              <w:rPr>
                <w:rFonts w:eastAsia="Garamond" w:cs="Garamond"/>
                <w:sz w:val="22"/>
                <w:lang w:val="en-US"/>
              </w:rPr>
              <w:t xml:space="preserve"> Parameters of </w:t>
            </w:r>
            <w:del w:id="634" w:author="Hellmann, Simon" w:date="2025-08-28T10:41:00Z">
              <w:r w:rsidRPr="00BC0157" w:rsidDel="00135E97">
                <w:rPr>
                  <w:rFonts w:eastAsia="Garamond" w:cs="Garamond"/>
                  <w:sz w:val="22"/>
                  <w:lang w:val="en-US"/>
                </w:rPr>
                <w:delText xml:space="preserve">MPC </w:delText>
              </w:r>
            </w:del>
            <w:ins w:id="635" w:author="Hellmann, Simon" w:date="2025-08-28T10:41:00Z">
              <w:r w:rsidR="00135E97">
                <w:rPr>
                  <w:rFonts w:eastAsia="Garamond" w:cs="Garamond"/>
                  <w:sz w:val="22"/>
                  <w:lang w:val="en-US"/>
                </w:rPr>
                <w:t>model</w:t>
              </w:r>
            </w:ins>
            <w:ins w:id="636" w:author="Hellmann, Simon" w:date="2025-08-28T10:42:00Z">
              <w:r w:rsidR="00135E97">
                <w:rPr>
                  <w:rFonts w:eastAsia="Garamond" w:cs="Garamond"/>
                  <w:sz w:val="22"/>
                  <w:lang w:val="en-US"/>
                </w:rPr>
                <w:t xml:space="preserve"> predictive control</w:t>
              </w:r>
            </w:ins>
            <w:ins w:id="637" w:author="Hellmann, Simon" w:date="2025-08-28T10:41:00Z">
              <w:r w:rsidR="00135E97" w:rsidRPr="00BC0157">
                <w:rPr>
                  <w:rFonts w:eastAsia="Garamond" w:cs="Garamond"/>
                  <w:sz w:val="22"/>
                  <w:lang w:val="en-US"/>
                </w:rPr>
                <w:t xml:space="preserve"> </w:t>
              </w:r>
            </w:ins>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7777777" w:rsidR="00BE59E7" w:rsidRPr="00220152" w:rsidRDefault="00BE59E7" w:rsidP="00144E26">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77777777"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Pr>
                      <w:vertAlign w:val="superscript"/>
                      <w:lang w:val="en-US"/>
                    </w:rPr>
                    <w:t>a</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0F1E9827"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FE53C5"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FE53C5"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FE53C5"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FE53C5"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FE53C5"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77777777" w:rsidR="00BE59E7" w:rsidRPr="00D40CB8" w:rsidRDefault="00BE59E7" w:rsidP="00144E2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FE53C5"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77777777"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07A66DE3"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FE53C5"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7777777"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Pr>
                      <w:vertAlign w:val="superscript"/>
                      <w:lang w:val="en-US"/>
                    </w:rPr>
                    <w:t>d</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FE53C5" w14:paraId="31AAF7AD" w14:textId="77777777" w:rsidTr="00144E26">
        <w:tc>
          <w:tcPr>
            <w:tcW w:w="9019" w:type="dxa"/>
          </w:tcPr>
          <w:p w14:paraId="59AF9CAF" w14:textId="7F8B66A5" w:rsidR="00BE59E7" w:rsidRDefault="00BE59E7" w:rsidP="00144E26">
            <w:pPr>
              <w:spacing w:after="0"/>
              <w:ind w:right="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Pr>
                    <w:rFonts w:eastAsia="Garamond" w:cs="Garamond"/>
                    <w:color w:val="000000" w:themeColor="text1"/>
                    <w:sz w:val="18"/>
                    <w:szCs w:val="18"/>
                    <w:lang w:val="en-GB"/>
                  </w:rPr>
                  <w:fldChar w:fldCharType="begin"/>
                </w:r>
                <w:r w:rsidR="00A551DA">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5vdGVzIjoiSm91cm5hbCBBcnRpY2xlXHJcblJlc2VhcmNoIFN1cHBvcnQsIE5vbi1VLlMuIEdvdid0Ii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C0zMFQxNTowMTowOCIsIlByb2plY3QiOnsiJHJlZiI6IjgifX0sIlVzZU51bWJlcmluZ1R5cGVPZlBhcmVudERvY3VtZW50IjpmYWxzZX1dLCJGb3JtYXR0ZWRUZXh0Ijp7IiRpZCI6IjIwIiwiQ291bnQiOjEsIlRleHRVbml0cyI6W3siJGlkIjoiMjEiLCJGb250U3R5bGUiOnsiJGlkIjoiMjIiLCJOZXV0cmFsIjp0cnVlfSwiUmVhZGluZ09yZGVyIjoxLCJUZXh0IjoiSGFobiBldCBhbC4ifV19LCJUYWciOiJDaXRhdmlQbGFjZWhvbGRlciM0YjY2MDUxOC1iNjExLTRiZWItOGNlMC0wYzFjNzc0ODQ4NGYiLCJUZXh0IjoiSGFobiBldCBhbC4iLCJXQUlWZXJzaW9uIjoiNi4xOS4yLjEifQ==}</w:instrText>
                </w:r>
                <w:r>
                  <w:rPr>
                    <w:rFonts w:eastAsia="Garamond" w:cs="Garamond"/>
                    <w:color w:val="000000" w:themeColor="text1"/>
                    <w:sz w:val="18"/>
                    <w:szCs w:val="18"/>
                    <w:lang w:val="en-GB"/>
                  </w:rPr>
                  <w:fldChar w:fldCharType="separate"/>
                </w:r>
                <w:hyperlink r:id="rId107" w:tooltip="Hahn, H.; Ganagin, W.; Hartmann, K.; Wachendorf, M. (2014): Cost analysis of concepts for a demand oriented biogas supply for flexible power generatio…" w:history="1">
                  <w:r w:rsidR="00E04011">
                    <w:rPr>
                      <w:rFonts w:eastAsia="Garamond" w:cs="Garamond"/>
                      <w:color w:val="000000" w:themeColor="text1"/>
                      <w:sz w:val="18"/>
                      <w:szCs w:val="18"/>
                      <w:lang w:val="en-GB"/>
                    </w:rPr>
                    <w:t>Hahn et al.</w:t>
                  </w:r>
                </w:hyperlink>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Pr>
                    <w:rFonts w:eastAsia="Garamond" w:cs="Garamond"/>
                    <w:color w:val="000000" w:themeColor="text1"/>
                    <w:sz w:val="18"/>
                    <w:szCs w:val="18"/>
                    <w:lang w:val="en-GB"/>
                  </w:rPr>
                  <w:fldChar w:fldCharType="begin"/>
                </w:r>
                <w:r w:rsidR="00A551DA">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zBUMTU6MDE6MDg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xNCkifV19LCJUYWciOiJDaXRhdmlQbGFjZWhvbGRlciNiYTYzOWE1Ny1jZmFmLTQ4ODctOTQzMC1lOGZjMDgwMWUxZWMiLCJUZXh0IjoiKDIwMTQpIiwiV0FJVmVyc2lvbiI6IjYuMTkuMi4xIn0=}</w:instrText>
                </w:r>
                <w:r>
                  <w:rPr>
                    <w:rFonts w:eastAsia="Garamond" w:cs="Garamond"/>
                    <w:color w:val="000000" w:themeColor="text1"/>
                    <w:sz w:val="18"/>
                    <w:szCs w:val="18"/>
                    <w:lang w:val="en-GB"/>
                  </w:rPr>
                  <w:fldChar w:fldCharType="separate"/>
                </w:r>
                <w:hyperlink r:id="rId108" w:tooltip="Hahn, H.; Ganagin, W.; Hartmann, K.; Wachendorf, M. (2014): Cost analysis of concepts for a demand oriented biogas supply for flexible power generatio…" w:history="1">
                  <w:r w:rsidR="00E04011">
                    <w:rPr>
                      <w:rFonts w:eastAsia="Garamond" w:cs="Garamond"/>
                      <w:color w:val="000000" w:themeColor="text1"/>
                      <w:sz w:val="18"/>
                      <w:szCs w:val="18"/>
                      <w:lang w:val="en-GB"/>
                    </w:rPr>
                    <w:t>(2014)</w:t>
                  </w:r>
                </w:hyperlink>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w:t>
            </w:r>
            <w:r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p>
          <w:p w14:paraId="411AC4F5" w14:textId="77777777"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sensitivity analysis are given in parentheses.</w:t>
            </w:r>
          </w:p>
          <w:p w14:paraId="3B02CD9C" w14:textId="77777777" w:rsidR="00BE59E7" w:rsidRDefault="00BE59E7"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Pr="00261A85">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comparison between nominal and robust MPC are given in parentheses.</w:t>
            </w:r>
          </w:p>
          <w:p w14:paraId="7596B502" w14:textId="77777777" w:rsidR="00BE59E7" w:rsidRPr="00C302BF"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06F08582" w14:textId="6DA1A77D" w:rsidR="00EF63E2" w:rsidDel="00222BF4" w:rsidRDefault="00CA42CA" w:rsidP="0045757C">
      <w:pPr>
        <w:rPr>
          <w:moveFrom w:id="638" w:author="Hellmann, Simon" w:date="2025-08-30T17:25:00Z"/>
          <w:lang w:val="en-US"/>
        </w:rPr>
      </w:pPr>
      <w:moveFromRangeStart w:id="639" w:author="Hellmann, Simon" w:date="2025-08-30T17:25:00Z" w:name="move207467152"/>
      <w:moveFrom w:id="640" w:author="Hellmann, Simon" w:date="2025-08-30T17:25:00Z">
        <w:r w:rsidDel="00222BF4">
          <w:rPr>
            <w:lang w:val="en-US"/>
          </w:rPr>
          <w:lastRenderedPageBreak/>
          <w:t xml:space="preserve">With </w:t>
        </w:r>
        <w:r w:rsidR="00235103" w:rsidDel="00222BF4">
          <w:rPr>
            <w:lang w:val="en-US"/>
          </w:rPr>
          <w:fldChar w:fldCharType="begin"/>
        </w:r>
        <w:r w:rsidR="00235103" w:rsidDel="00222BF4">
          <w:rPr>
            <w:lang w:val="en-US"/>
          </w:rPr>
          <w:instrText xml:space="preserve"> REF _Ref188204729 \h </w:instrText>
        </w:r>
        <w:r w:rsidR="00235103" w:rsidDel="00222BF4">
          <w:rPr>
            <w:lang w:val="en-US"/>
          </w:rPr>
        </w:r>
        <w:r w:rsidR="00235103" w:rsidDel="00222BF4">
          <w:rPr>
            <w:lang w:val="en-US"/>
          </w:rPr>
          <w:fldChar w:fldCharType="separate"/>
        </w:r>
        <w:r w:rsidR="00F7388A" w:rsidRPr="00C32D2B" w:rsidDel="00222BF4">
          <w:rPr>
            <w:lang w:val="en-US"/>
          </w:rPr>
          <w:t>(</w:t>
        </w:r>
        <w:r w:rsidR="00F7388A" w:rsidDel="00222BF4">
          <w:rPr>
            <w:noProof/>
            <w:lang w:val="en-US"/>
          </w:rPr>
          <w:t>2</w:t>
        </w:r>
        <w:r w:rsidR="00F7388A" w:rsidRPr="00C32D2B" w:rsidDel="00222BF4">
          <w:rPr>
            <w:lang w:val="en-US"/>
          </w:rPr>
          <w:t>.</w:t>
        </w:r>
        <w:r w:rsidR="00F7388A" w:rsidDel="00222BF4">
          <w:rPr>
            <w:noProof/>
            <w:lang w:val="en-US"/>
          </w:rPr>
          <w:t>2</w:t>
        </w:r>
        <w:r w:rsidR="00F7388A" w:rsidRPr="00C32D2B" w:rsidDel="00222BF4">
          <w:rPr>
            <w:lang w:val="en-US"/>
          </w:rPr>
          <w:t>)</w:t>
        </w:r>
        <w:r w:rsidR="00235103" w:rsidDel="00222BF4">
          <w:rPr>
            <w:lang w:val="en-US"/>
          </w:rPr>
          <w:fldChar w:fldCharType="end"/>
        </w:r>
        <w:r w:rsidR="00235103" w:rsidDel="00222BF4">
          <w:rPr>
            <w:lang w:val="en-US"/>
          </w:rPr>
          <w:t xml:space="preserve"> and</w:t>
        </w:r>
        <w:r w:rsidR="00327A6F" w:rsidDel="00222BF4">
          <w:rPr>
            <w:lang w:val="en-US"/>
          </w:rPr>
          <w:t xml:space="preserve"> </w:t>
        </w:r>
        <w:r w:rsidR="00327A6F" w:rsidDel="00222BF4">
          <w:rPr>
            <w:lang w:val="en-US"/>
          </w:rPr>
          <w:fldChar w:fldCharType="begin"/>
        </w:r>
        <w:r w:rsidR="00327A6F" w:rsidDel="00222BF4">
          <w:rPr>
            <w:lang w:val="en-US"/>
          </w:rPr>
          <w:instrText xml:space="preserve"> REF _Ref188204136 \h </w:instrText>
        </w:r>
        <w:r w:rsidR="00327A6F" w:rsidDel="00222BF4">
          <w:rPr>
            <w:lang w:val="en-US"/>
          </w:rPr>
        </w:r>
        <w:r w:rsidR="00327A6F" w:rsidDel="00222BF4">
          <w:rPr>
            <w:lang w:val="en-US"/>
          </w:rPr>
          <w:fldChar w:fldCharType="separate"/>
        </w:r>
        <w:r w:rsidR="00F7388A" w:rsidRPr="00C32D2B" w:rsidDel="00222BF4">
          <w:rPr>
            <w:lang w:val="en-US"/>
          </w:rPr>
          <w:t>(</w:t>
        </w:r>
        <w:r w:rsidR="00F7388A" w:rsidDel="00222BF4">
          <w:rPr>
            <w:noProof/>
            <w:lang w:val="en-US"/>
          </w:rPr>
          <w:t>2</w:t>
        </w:r>
        <w:r w:rsidR="00F7388A" w:rsidRPr="00C32D2B" w:rsidDel="00222BF4">
          <w:rPr>
            <w:lang w:val="en-US"/>
          </w:rPr>
          <w:t>.</w:t>
        </w:r>
        <w:r w:rsidR="00F7388A" w:rsidDel="00222BF4">
          <w:rPr>
            <w:noProof/>
            <w:lang w:val="en-US"/>
          </w:rPr>
          <w:t>3</w:t>
        </w:r>
        <w:r w:rsidR="00F7388A" w:rsidRPr="00C32D2B" w:rsidDel="00222BF4">
          <w:rPr>
            <w:lang w:val="en-US"/>
          </w:rPr>
          <w:t>)</w:t>
        </w:r>
        <w:r w:rsidR="00327A6F" w:rsidDel="00222BF4">
          <w:rPr>
            <w:lang w:val="en-US"/>
          </w:rPr>
          <w:fldChar w:fldCharType="end"/>
        </w:r>
        <w:r w:rsidR="00020BD8" w:rsidDel="00222BF4">
          <w:rPr>
            <w:lang w:val="en-US"/>
          </w:rPr>
          <w:t>,</w:t>
        </w:r>
        <w:r w:rsidR="00E36EC1" w:rsidDel="00222BF4">
          <w:rPr>
            <w:lang w:val="en-US"/>
          </w:rPr>
          <w:t xml:space="preserve"> </w:t>
        </w:r>
        <w:r w:rsidR="00667BDC" w:rsidDel="00222BF4">
          <w:rPr>
            <w:lang w:val="en-US"/>
          </w:rPr>
          <w:t>SDs</w:t>
        </w:r>
        <w:r w:rsidR="004E5960" w:rsidDel="00222BF4">
          <w:rPr>
            <w:lang w:val="en-US"/>
          </w:rPr>
          <w:t xml:space="preserve"> of influent </w:t>
        </w:r>
        <w:r w:rsidR="00BC48B2" w:rsidDel="00222BF4">
          <w:rPr>
            <w:lang w:val="en-US"/>
          </w:rPr>
          <w:t xml:space="preserve">macronutrients are </w:t>
        </w:r>
        <w:r w:rsidR="32AF646F" w:rsidRPr="32AF646F" w:rsidDel="00222BF4">
          <w:rPr>
            <w:lang w:val="en-US"/>
          </w:rPr>
          <w:t>propagated as</w:t>
        </w:r>
      </w:moveFrom>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Change w:id="641">
          <w:tblGrid>
            <w:gridCol w:w="284"/>
            <w:gridCol w:w="7297"/>
            <w:gridCol w:w="1448"/>
          </w:tblGrid>
        </w:tblGridChange>
      </w:tblGrid>
      <w:tr w:rsidR="00EA1986" w:rsidRPr="009671CE" w:rsidDel="00222BF4" w14:paraId="77F560D8" w14:textId="66D750BA" w:rsidTr="00220152">
        <w:tc>
          <w:tcPr>
            <w:tcW w:w="157" w:type="pct"/>
            <w:vAlign w:val="center"/>
          </w:tcPr>
          <w:p w14:paraId="0EE86F38" w14:textId="6DA34BDC" w:rsidR="00EA1986" w:rsidDel="00222BF4" w:rsidRDefault="00EA1986">
            <w:pPr>
              <w:ind w:firstLine="0"/>
              <w:jc w:val="right"/>
              <w:rPr>
                <w:moveFrom w:id="642" w:author="Hellmann, Simon" w:date="2025-08-30T17:25:00Z"/>
                <w:lang w:val="en-US"/>
              </w:rPr>
            </w:pPr>
          </w:p>
        </w:tc>
        <w:tc>
          <w:tcPr>
            <w:tcW w:w="4041" w:type="pct"/>
            <w:vAlign w:val="center"/>
          </w:tcPr>
          <w:p w14:paraId="05FF607C" w14:textId="0A6A5570" w:rsidR="00EA1986" w:rsidRPr="00177C0F" w:rsidDel="00222BF4" w:rsidRDefault="00FE53C5" w:rsidP="00220152">
            <w:pPr>
              <w:spacing w:line="416" w:lineRule="auto"/>
              <w:ind w:right="30" w:firstLine="341"/>
              <w:jc w:val="left"/>
              <w:rPr>
                <w:moveFrom w:id="643" w:author="Hellmann, Simon" w:date="2025-08-30T17:25:00Z"/>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25A5DB35" w:rsidR="00EA1986" w:rsidDel="00222BF4" w:rsidRDefault="00EA1986">
            <w:pPr>
              <w:pStyle w:val="Beschriftung"/>
              <w:jc w:val="right"/>
              <w:rPr>
                <w:moveFrom w:id="644" w:author="Hellmann, Simon" w:date="2025-08-30T17:25:00Z"/>
                <w:lang w:val="en-US"/>
              </w:rPr>
            </w:pPr>
            <w:moveFrom w:id="645" w:author="Hellmann, Simon" w:date="2025-08-30T17:25:00Z">
              <w:r w:rsidRPr="009671CE" w:rsidDel="00222BF4">
                <w:rPr>
                  <w:lang w:val="en-US"/>
                  <w:rPrChange w:id="646" w:author="Hellmann, Simon" w:date="2025-08-30T17:41:00Z">
                    <w:rPr/>
                  </w:rPrChange>
                </w:rPr>
                <w:t>(</w:t>
              </w:r>
              <w:r w:rsidDel="00222BF4">
                <w:fldChar w:fldCharType="begin"/>
              </w:r>
              <w:r w:rsidRPr="009671CE" w:rsidDel="00222BF4">
                <w:rPr>
                  <w:lang w:val="en-US"/>
                  <w:rPrChange w:id="647" w:author="Hellmann, Simon" w:date="2025-08-30T17:41:00Z">
                    <w:rPr/>
                  </w:rPrChange>
                </w:rPr>
                <w:instrText xml:space="preserve"> STYLEREF 1 \s </w:instrText>
              </w:r>
              <w:r w:rsidDel="00222BF4">
                <w:fldChar w:fldCharType="separate"/>
              </w:r>
              <w:r w:rsidR="00F7388A" w:rsidRPr="009671CE" w:rsidDel="00222BF4">
                <w:rPr>
                  <w:noProof/>
                  <w:lang w:val="en-US"/>
                  <w:rPrChange w:id="648" w:author="Hellmann, Simon" w:date="2025-08-30T17:41:00Z">
                    <w:rPr>
                      <w:noProof/>
                    </w:rPr>
                  </w:rPrChange>
                </w:rPr>
                <w:t>2</w:t>
              </w:r>
              <w:r w:rsidDel="00222BF4">
                <w:fldChar w:fldCharType="end"/>
              </w:r>
              <w:r w:rsidRPr="009671CE" w:rsidDel="00222BF4">
                <w:rPr>
                  <w:lang w:val="en-US"/>
                  <w:rPrChange w:id="649" w:author="Hellmann, Simon" w:date="2025-08-30T17:41:00Z">
                    <w:rPr/>
                  </w:rPrChange>
                </w:rPr>
                <w:t>.</w:t>
              </w:r>
              <w:r w:rsidDel="00222BF4">
                <w:fldChar w:fldCharType="begin"/>
              </w:r>
              <w:r w:rsidRPr="009671CE" w:rsidDel="00222BF4">
                <w:rPr>
                  <w:lang w:val="en-US"/>
                  <w:rPrChange w:id="650" w:author="Hellmann, Simon" w:date="2025-08-30T17:41:00Z">
                    <w:rPr/>
                  </w:rPrChange>
                </w:rPr>
                <w:instrText xml:space="preserve"> SEQ Equation \* ARABIC \s 1 </w:instrText>
              </w:r>
              <w:r w:rsidDel="00222BF4">
                <w:fldChar w:fldCharType="separate"/>
              </w:r>
              <w:r w:rsidR="00F7388A" w:rsidRPr="009671CE" w:rsidDel="00222BF4">
                <w:rPr>
                  <w:noProof/>
                  <w:lang w:val="en-US"/>
                  <w:rPrChange w:id="651" w:author="Hellmann, Simon" w:date="2025-08-30T17:41:00Z">
                    <w:rPr>
                      <w:noProof/>
                    </w:rPr>
                  </w:rPrChange>
                </w:rPr>
                <w:t>5</w:t>
              </w:r>
              <w:r w:rsidDel="00222BF4">
                <w:fldChar w:fldCharType="end"/>
              </w:r>
              <w:r w:rsidRPr="009671CE" w:rsidDel="00222BF4">
                <w:rPr>
                  <w:lang w:val="en-US"/>
                  <w:rPrChange w:id="652" w:author="Hellmann, Simon" w:date="2025-08-30T17:41:00Z">
                    <w:rPr/>
                  </w:rPrChange>
                </w:rPr>
                <w:t>)</w:t>
              </w:r>
            </w:moveFrom>
          </w:p>
        </w:tc>
      </w:tr>
      <w:tr w:rsidR="000B78CD" w:rsidRPr="009671CE" w:rsidDel="00222BF4" w14:paraId="6C9D54A8" w14:textId="5F283F7F" w:rsidTr="00220152">
        <w:tc>
          <w:tcPr>
            <w:tcW w:w="157" w:type="pct"/>
            <w:vAlign w:val="center"/>
          </w:tcPr>
          <w:p w14:paraId="0C16962F" w14:textId="6D40CC8E" w:rsidR="000B78CD" w:rsidDel="00222BF4" w:rsidRDefault="000B78CD" w:rsidP="000B78CD">
            <w:pPr>
              <w:ind w:firstLine="0"/>
              <w:jc w:val="right"/>
              <w:rPr>
                <w:moveFrom w:id="653" w:author="Hellmann, Simon" w:date="2025-08-30T17:25:00Z"/>
                <w:lang w:val="en-US"/>
              </w:rPr>
            </w:pPr>
          </w:p>
        </w:tc>
        <w:tc>
          <w:tcPr>
            <w:tcW w:w="4041" w:type="pct"/>
            <w:vAlign w:val="center"/>
          </w:tcPr>
          <w:p w14:paraId="598C3B20" w14:textId="1ADA6D11" w:rsidR="000B78CD" w:rsidRPr="00177C0F" w:rsidDel="00222BF4" w:rsidRDefault="00FE53C5" w:rsidP="00220152">
            <w:pPr>
              <w:spacing w:line="416" w:lineRule="auto"/>
              <w:ind w:right="30" w:firstLine="341"/>
              <w:jc w:val="left"/>
              <w:rPr>
                <w:moveFrom w:id="654" w:author="Hellmann, Simon" w:date="2025-08-30T17:25:00Z"/>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4CAE8B71" w:rsidR="000B78CD" w:rsidRPr="009671CE" w:rsidDel="00222BF4" w:rsidRDefault="0037561A" w:rsidP="000B78CD">
            <w:pPr>
              <w:pStyle w:val="Beschriftung"/>
              <w:jc w:val="right"/>
              <w:rPr>
                <w:moveFrom w:id="655" w:author="Hellmann, Simon" w:date="2025-08-30T17:25:00Z"/>
                <w:lang w:val="en-US"/>
                <w:rPrChange w:id="656" w:author="Hellmann, Simon" w:date="2025-08-30T17:41:00Z">
                  <w:rPr>
                    <w:moveFrom w:id="657" w:author="Hellmann, Simon" w:date="2025-08-30T17:25:00Z"/>
                  </w:rPr>
                </w:rPrChange>
              </w:rPr>
            </w:pPr>
            <w:moveFrom w:id="658" w:author="Hellmann, Simon" w:date="2025-08-30T17:25:00Z">
              <w:r w:rsidRPr="00C32D2B" w:rsidDel="00222BF4">
                <w:rPr>
                  <w:lang w:val="en-US"/>
                </w:rPr>
                <w:t>(</w:t>
              </w:r>
              <w:r w:rsidDel="00222BF4">
                <w:fldChar w:fldCharType="begin"/>
              </w:r>
              <w:r w:rsidRPr="00C32D2B" w:rsidDel="00222BF4">
                <w:rPr>
                  <w:lang w:val="en-US"/>
                </w:rPr>
                <w:instrText xml:space="preserve"> STYLEREF 1 \s </w:instrText>
              </w:r>
              <w:r w:rsidDel="00222BF4">
                <w:fldChar w:fldCharType="separate"/>
              </w:r>
              <w:r w:rsidR="00F7388A" w:rsidDel="00222BF4">
                <w:rPr>
                  <w:noProof/>
                  <w:lang w:val="en-US"/>
                </w:rPr>
                <w:t>2</w:t>
              </w:r>
              <w:r w:rsidDel="00222BF4">
                <w:fldChar w:fldCharType="end"/>
              </w:r>
              <w:r w:rsidRPr="00C32D2B" w:rsidDel="00222BF4">
                <w:rPr>
                  <w:lang w:val="en-US"/>
                </w:rPr>
                <w:t>.</w:t>
              </w:r>
              <w:r w:rsidDel="00222BF4">
                <w:fldChar w:fldCharType="begin"/>
              </w:r>
              <w:r w:rsidRPr="00C32D2B" w:rsidDel="00222BF4">
                <w:rPr>
                  <w:lang w:val="en-US"/>
                </w:rPr>
                <w:instrText xml:space="preserve"> SEQ Equation \* ARABIC \s 1 </w:instrText>
              </w:r>
              <w:r w:rsidDel="00222BF4">
                <w:fldChar w:fldCharType="separate"/>
              </w:r>
              <w:r w:rsidR="00F7388A" w:rsidDel="00222BF4">
                <w:rPr>
                  <w:noProof/>
                  <w:lang w:val="en-US"/>
                </w:rPr>
                <w:t>6</w:t>
              </w:r>
              <w:r w:rsidDel="00222BF4">
                <w:fldChar w:fldCharType="end"/>
              </w:r>
              <w:r w:rsidRPr="00C32D2B" w:rsidDel="00222BF4">
                <w:rPr>
                  <w:lang w:val="en-US"/>
                </w:rPr>
                <w:t>)</w:t>
              </w:r>
            </w:moveFrom>
          </w:p>
        </w:tc>
      </w:tr>
      <w:tr w:rsidR="000B78CD" w:rsidRPr="009671CE" w:rsidDel="00222BF4" w14:paraId="51FDCBA0" w14:textId="7EAAC0A6" w:rsidTr="00220152">
        <w:tc>
          <w:tcPr>
            <w:tcW w:w="157" w:type="pct"/>
            <w:vAlign w:val="center"/>
          </w:tcPr>
          <w:p w14:paraId="492C20D2" w14:textId="2618D5FD" w:rsidR="000B78CD" w:rsidDel="00222BF4" w:rsidRDefault="000B78CD" w:rsidP="000B78CD">
            <w:pPr>
              <w:ind w:firstLine="0"/>
              <w:jc w:val="right"/>
              <w:rPr>
                <w:moveFrom w:id="659" w:author="Hellmann, Simon" w:date="2025-08-30T17:25:00Z"/>
                <w:lang w:val="en-US"/>
              </w:rPr>
            </w:pPr>
          </w:p>
        </w:tc>
        <w:tc>
          <w:tcPr>
            <w:tcW w:w="4041" w:type="pct"/>
            <w:vAlign w:val="center"/>
          </w:tcPr>
          <w:p w14:paraId="3CF3EB63" w14:textId="5A5B6DB0" w:rsidR="000B78CD" w:rsidRPr="009671CE" w:rsidDel="00222BF4" w:rsidRDefault="00FE53C5" w:rsidP="00220152">
            <w:pPr>
              <w:spacing w:line="416" w:lineRule="auto"/>
              <w:ind w:right="30" w:firstLine="341"/>
              <w:jc w:val="left"/>
              <w:rPr>
                <w:moveFrom w:id="660" w:author="Hellmann, Simon" w:date="2025-08-30T17:25:00Z"/>
                <w:sz w:val="22"/>
                <w:szCs w:val="21"/>
                <w:lang w:val="en-US"/>
                <w:rPrChange w:id="661" w:author="Hellmann, Simon" w:date="2025-08-30T17:41:00Z">
                  <w:rPr>
                    <w:moveFrom w:id="662" w:author="Hellmann, Simon" w:date="2025-08-30T17:25:00Z"/>
                    <w:sz w:val="22"/>
                    <w:szCs w:val="21"/>
                    <w:lang w:val="de-DE"/>
                  </w:rPr>
                </w:rPrChang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Change w:id="663" w:author="Hellmann, Simon" w:date="2025-08-30T17:41:00Z">
                              <w:rPr>
                                <w:rFonts w:ascii="Cambria Math" w:hAnsi="Cambria Math"/>
                                <w:sz w:val="22"/>
                                <w:szCs w:val="21"/>
                                <w:lang w:val="de-DE"/>
                              </w:rPr>
                            </w:rPrChange>
                          </w:rPr>
                          <m:t>li</m:t>
                        </m:r>
                      </m:sub>
                    </m:sSub>
                  </m:sub>
                </m:sSub>
                <m:r>
                  <w:rPr>
                    <w:rFonts w:ascii="Cambria Math" w:hAnsi="Cambria Math"/>
                    <w:sz w:val="22"/>
                    <w:szCs w:val="21"/>
                    <w:lang w:val="en-US"/>
                    <w:rPrChange w:id="664" w:author="Hellmann, Simon" w:date="2025-08-30T17:41:00Z">
                      <w:rPr>
                        <w:rFonts w:ascii="Cambria Math" w:hAnsi="Cambria Math"/>
                        <w:sz w:val="22"/>
                        <w:szCs w:val="21"/>
                        <w:lang w:val="de-DE"/>
                      </w:rPr>
                    </w:rPrChang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Change w:id="665" w:author="Hellmann, Simon" w:date="2025-08-30T17:41:00Z">
                                      <w:rPr>
                                        <w:rFonts w:ascii="Cambria Math" w:hAnsi="Cambria Math"/>
                                        <w:sz w:val="22"/>
                                        <w:szCs w:val="21"/>
                                        <w:lang w:val="de-DE"/>
                                      </w:rPr>
                                    </w:rPrChange>
                                  </w:rPr>
                                  <m:t>li</m:t>
                                </m:r>
                              </m:sub>
                            </m:sSub>
                            <m:r>
                              <w:rPr>
                                <w:rFonts w:ascii="Cambria Math" w:hAnsi="Cambria Math"/>
                                <w:sz w:val="22"/>
                                <w:szCs w:val="21"/>
                                <w:lang w:val="en-US"/>
                                <w:rPrChange w:id="666" w:author="Hellmann, Simon" w:date="2025-08-30T17:41:00Z">
                                  <w:rPr>
                                    <w:rFonts w:ascii="Cambria Math" w:hAnsi="Cambria Math"/>
                                    <w:sz w:val="22"/>
                                    <w:szCs w:val="21"/>
                                    <w:lang w:val="de-DE"/>
                                  </w:rPr>
                                </w:rPrChange>
                              </w:rPr>
                              <m:t xml:space="preserve"> </m:t>
                            </m:r>
                            <m:r>
                              <w:rPr>
                                <w:rFonts w:ascii="Cambria Math" w:hAnsi="Cambria Math"/>
                                <w:sz w:val="22"/>
                                <w:szCs w:val="21"/>
                                <w:lang w:val="en-US"/>
                              </w:rPr>
                              <m:t>TS</m:t>
                            </m:r>
                            <m:r>
                              <w:rPr>
                                <w:rFonts w:ascii="Cambria Math" w:hAnsi="Cambria Math"/>
                                <w:sz w:val="22"/>
                                <w:szCs w:val="21"/>
                                <w:lang w:val="en-US"/>
                                <w:rPrChange w:id="667" w:author="Hellmann, Simon" w:date="2025-08-30T17:41:00Z">
                                  <w:rPr>
                                    <w:rFonts w:ascii="Cambria Math" w:hAnsi="Cambria Math"/>
                                    <w:sz w:val="22"/>
                                    <w:szCs w:val="21"/>
                                    <w:lang w:val="de-DE"/>
                                  </w:rPr>
                                </w:rPrChang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Change w:id="668" w:author="Hellmann, Simon" w:date="2025-08-30T17:41:00Z">
                                      <w:rPr>
                                        <w:rFonts w:ascii="Cambria Math" w:hAnsi="Cambria Math"/>
                                        <w:sz w:val="22"/>
                                        <w:szCs w:val="21"/>
                                        <w:lang w:val="de-DE"/>
                                      </w:rPr>
                                    </w:rPrChange>
                                  </w:rPr>
                                  <m:t>FM</m:t>
                                </m:r>
                              </m:sub>
                            </m:sSub>
                            <m:r>
                              <w:rPr>
                                <w:rFonts w:ascii="Cambria Math" w:hAnsi="Cambria Math"/>
                                <w:sz w:val="22"/>
                                <w:szCs w:val="21"/>
                                <w:lang w:val="en-US"/>
                                <w:rPrChange w:id="669" w:author="Hellmann, Simon" w:date="2025-08-30T17:41:00Z">
                                  <w:rPr>
                                    <w:rFonts w:ascii="Cambria Math" w:hAnsi="Cambria Math"/>
                                    <w:sz w:val="22"/>
                                    <w:szCs w:val="21"/>
                                    <w:lang w:val="de-DE"/>
                                  </w:rPr>
                                </w:rPrChang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Change w:id="670" w:author="Hellmann, Simon" w:date="2025-08-30T17:41:00Z">
                                      <w:rPr>
                                        <w:rFonts w:ascii="Cambria Math" w:hAnsi="Cambria Math"/>
                                        <w:sz w:val="22"/>
                                        <w:szCs w:val="21"/>
                                        <w:lang w:val="de-DE"/>
                                      </w:rPr>
                                    </w:rPrChange>
                                  </w:rPr>
                                  <m:t>XL</m:t>
                                </m:r>
                              </m:sub>
                            </m:sSub>
                          </m:e>
                        </m:d>
                      </m:e>
                      <m:sup>
                        <m:r>
                          <w:rPr>
                            <w:rFonts w:ascii="Cambria Math" w:hAnsi="Cambria Math"/>
                            <w:sz w:val="22"/>
                            <w:szCs w:val="21"/>
                            <w:lang w:val="en-US"/>
                            <w:rPrChange w:id="671" w:author="Hellmann, Simon" w:date="2025-08-30T17:41:00Z">
                              <w:rPr>
                                <w:rFonts w:ascii="Cambria Math" w:hAnsi="Cambria Math"/>
                                <w:sz w:val="22"/>
                                <w:szCs w:val="21"/>
                                <w:lang w:val="de-DE"/>
                              </w:rPr>
                            </w:rPrChange>
                          </w:rPr>
                          <m:t>2</m:t>
                        </m:r>
                      </m:sup>
                    </m:sSup>
                    <m:r>
                      <w:rPr>
                        <w:rFonts w:ascii="Cambria Math" w:hAnsi="Cambria Math"/>
                        <w:sz w:val="22"/>
                        <w:szCs w:val="21"/>
                        <w:lang w:val="en-US"/>
                        <w:rPrChange w:id="672" w:author="Hellmann, Simon" w:date="2025-08-30T17:41:00Z">
                          <w:rPr>
                            <w:rFonts w:ascii="Cambria Math" w:hAnsi="Cambria Math"/>
                            <w:sz w:val="22"/>
                            <w:szCs w:val="21"/>
                            <w:lang w:val="de-DE"/>
                          </w:rPr>
                        </w:rPrChang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Change w:id="673" w:author="Hellmann, Simon" w:date="2025-08-30T17:41:00Z">
                                      <w:rPr>
                                        <w:rFonts w:ascii="Cambria Math" w:hAnsi="Cambria Math"/>
                                        <w:sz w:val="22"/>
                                        <w:szCs w:val="21"/>
                                        <w:lang w:val="de-DE"/>
                                      </w:rPr>
                                    </w:rPrChange>
                                  </w:rPr>
                                  <m:t>li</m:t>
                                </m:r>
                              </m:sub>
                            </m:sSub>
                            <m:r>
                              <w:rPr>
                                <w:rFonts w:ascii="Cambria Math" w:hAnsi="Cambria Math"/>
                                <w:sz w:val="22"/>
                                <w:szCs w:val="21"/>
                                <w:lang w:val="en-US"/>
                                <w:rPrChange w:id="674" w:author="Hellmann, Simon" w:date="2025-08-30T17:41:00Z">
                                  <w:rPr>
                                    <w:rFonts w:ascii="Cambria Math" w:hAnsi="Cambria Math"/>
                                    <w:sz w:val="22"/>
                                    <w:szCs w:val="21"/>
                                    <w:lang w:val="de-DE"/>
                                  </w:rPr>
                                </w:rPrChange>
                              </w:rPr>
                              <m:t xml:space="preserve"> </m:t>
                            </m:r>
                            <m:r>
                              <w:rPr>
                                <w:rFonts w:ascii="Cambria Math" w:hAnsi="Cambria Math"/>
                                <w:sz w:val="22"/>
                                <w:szCs w:val="21"/>
                                <w:lang w:val="de-DE"/>
                              </w:rPr>
                              <m:t>XL</m:t>
                            </m:r>
                            <m:r>
                              <w:rPr>
                                <w:rFonts w:ascii="Cambria Math" w:hAnsi="Cambria Math"/>
                                <w:sz w:val="22"/>
                                <w:szCs w:val="21"/>
                                <w:lang w:val="en-US"/>
                                <w:rPrChange w:id="675" w:author="Hellmann, Simon" w:date="2025-08-30T17:41:00Z">
                                  <w:rPr>
                                    <w:rFonts w:ascii="Cambria Math" w:hAnsi="Cambria Math"/>
                                    <w:sz w:val="22"/>
                                    <w:szCs w:val="21"/>
                                    <w:lang w:val="de-DE"/>
                                  </w:rPr>
                                </w:rPrChang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Change w:id="676" w:author="Hellmann, Simon" w:date="2025-08-30T17:41:00Z">
                                      <w:rPr>
                                        <w:rFonts w:ascii="Cambria Math" w:hAnsi="Cambria Math"/>
                                        <w:sz w:val="22"/>
                                        <w:szCs w:val="21"/>
                                        <w:lang w:val="de-DE"/>
                                      </w:rPr>
                                    </w:rPrChange>
                                  </w:rPr>
                                  <m:t>FM</m:t>
                                </m:r>
                              </m:sub>
                            </m:sSub>
                            <m:r>
                              <w:rPr>
                                <w:rFonts w:ascii="Cambria Math" w:hAnsi="Cambria Math"/>
                                <w:sz w:val="22"/>
                                <w:szCs w:val="21"/>
                                <w:lang w:val="en-US"/>
                                <w:rPrChange w:id="677" w:author="Hellmann, Simon" w:date="2025-08-30T17:41:00Z">
                                  <w:rPr>
                                    <w:rFonts w:ascii="Cambria Math" w:hAnsi="Cambria Math"/>
                                    <w:sz w:val="22"/>
                                    <w:szCs w:val="21"/>
                                    <w:lang w:val="de-DE"/>
                                  </w:rPr>
                                </w:rPrChang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Change w:id="678" w:author="Hellmann, Simon" w:date="2025-08-30T17:41:00Z">
                                      <w:rPr>
                                        <w:rFonts w:ascii="Cambria Math" w:hAnsi="Cambria Math"/>
                                        <w:sz w:val="22"/>
                                        <w:szCs w:val="21"/>
                                        <w:lang w:val="de-DE"/>
                                      </w:rPr>
                                    </w:rPrChange>
                                  </w:rPr>
                                  <m:t>TS</m:t>
                                </m:r>
                              </m:sub>
                            </m:sSub>
                          </m:e>
                        </m:d>
                      </m:e>
                      <m:sup>
                        <m:r>
                          <w:rPr>
                            <w:rFonts w:ascii="Cambria Math" w:hAnsi="Cambria Math"/>
                            <w:sz w:val="22"/>
                            <w:szCs w:val="21"/>
                            <w:lang w:val="en-US"/>
                            <w:rPrChange w:id="679" w:author="Hellmann, Simon" w:date="2025-08-30T17:41:00Z">
                              <w:rPr>
                                <w:rFonts w:ascii="Cambria Math" w:hAnsi="Cambria Math"/>
                                <w:sz w:val="22"/>
                                <w:szCs w:val="21"/>
                                <w:lang w:val="de-DE"/>
                              </w:rPr>
                            </w:rPrChange>
                          </w:rPr>
                          <m:t>2</m:t>
                        </m:r>
                      </m:sup>
                    </m:sSup>
                  </m:e>
                </m:rad>
                <m:r>
                  <w:rPr>
                    <w:rFonts w:ascii="Cambria Math" w:hAnsi="Cambria Math"/>
                    <w:sz w:val="22"/>
                    <w:szCs w:val="21"/>
                    <w:lang w:val="en-US"/>
                    <w:rPrChange w:id="680" w:author="Hellmann, Simon" w:date="2025-08-30T17:41:00Z">
                      <w:rPr>
                        <w:rFonts w:ascii="Cambria Math" w:hAnsi="Cambria Math"/>
                        <w:sz w:val="22"/>
                        <w:szCs w:val="21"/>
                        <w:lang w:val="de-DE"/>
                      </w:rPr>
                    </w:rPrChange>
                  </w:rPr>
                  <m:t>.</m:t>
                </m:r>
              </m:oMath>
            </m:oMathPara>
          </w:p>
        </w:tc>
        <w:tc>
          <w:tcPr>
            <w:tcW w:w="802" w:type="pct"/>
            <w:vAlign w:val="center"/>
          </w:tcPr>
          <w:p w14:paraId="7499F94C" w14:textId="78CA2999" w:rsidR="000B78CD" w:rsidRPr="009671CE" w:rsidDel="00222BF4" w:rsidRDefault="0037561A" w:rsidP="000B78CD">
            <w:pPr>
              <w:pStyle w:val="Beschriftung"/>
              <w:jc w:val="right"/>
              <w:rPr>
                <w:moveFrom w:id="681" w:author="Hellmann, Simon" w:date="2025-08-30T17:25:00Z"/>
                <w:lang w:val="en-US"/>
                <w:rPrChange w:id="682" w:author="Hellmann, Simon" w:date="2025-08-30T17:41:00Z">
                  <w:rPr>
                    <w:moveFrom w:id="683" w:author="Hellmann, Simon" w:date="2025-08-30T17:25:00Z"/>
                  </w:rPr>
                </w:rPrChange>
              </w:rPr>
            </w:pPr>
            <w:moveFrom w:id="684" w:author="Hellmann, Simon" w:date="2025-08-30T17:25:00Z">
              <w:r w:rsidRPr="00C32D2B" w:rsidDel="00222BF4">
                <w:rPr>
                  <w:lang w:val="en-US"/>
                </w:rPr>
                <w:t>(</w:t>
              </w:r>
              <w:r w:rsidDel="00222BF4">
                <w:fldChar w:fldCharType="begin"/>
              </w:r>
              <w:r w:rsidRPr="00C32D2B" w:rsidDel="00222BF4">
                <w:rPr>
                  <w:lang w:val="en-US"/>
                </w:rPr>
                <w:instrText xml:space="preserve"> STYLEREF 1 \s </w:instrText>
              </w:r>
              <w:r w:rsidDel="00222BF4">
                <w:fldChar w:fldCharType="separate"/>
              </w:r>
              <w:r w:rsidR="00F7388A" w:rsidDel="00222BF4">
                <w:rPr>
                  <w:noProof/>
                  <w:lang w:val="en-US"/>
                </w:rPr>
                <w:t>2</w:t>
              </w:r>
              <w:r w:rsidDel="00222BF4">
                <w:fldChar w:fldCharType="end"/>
              </w:r>
              <w:r w:rsidRPr="00C32D2B" w:rsidDel="00222BF4">
                <w:rPr>
                  <w:lang w:val="en-US"/>
                </w:rPr>
                <w:t>.</w:t>
              </w:r>
              <w:r w:rsidDel="00222BF4">
                <w:fldChar w:fldCharType="begin"/>
              </w:r>
              <w:r w:rsidRPr="00C32D2B" w:rsidDel="00222BF4">
                <w:rPr>
                  <w:lang w:val="en-US"/>
                </w:rPr>
                <w:instrText xml:space="preserve"> SEQ Equation \* ARABIC \s 1 </w:instrText>
              </w:r>
              <w:r w:rsidDel="00222BF4">
                <w:fldChar w:fldCharType="separate"/>
              </w:r>
              <w:r w:rsidR="00F7388A" w:rsidDel="00222BF4">
                <w:rPr>
                  <w:noProof/>
                  <w:lang w:val="en-US"/>
                </w:rPr>
                <w:t>7</w:t>
              </w:r>
              <w:r w:rsidDel="00222BF4">
                <w:fldChar w:fldCharType="end"/>
              </w:r>
              <w:r w:rsidRPr="00C32D2B" w:rsidDel="00222BF4">
                <w:rPr>
                  <w:lang w:val="en-US"/>
                </w:rPr>
                <w:t>)</w:t>
              </w:r>
            </w:moveFrom>
          </w:p>
        </w:tc>
      </w:tr>
      <w:moveFromRangeEnd w:id="639"/>
      <w:tr w:rsidR="00222BF4" w14:paraId="53D4DF90" w14:textId="77777777" w:rsidTr="00222BF4">
        <w:tblPrEx>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685" w:author="Hellmann, Simon" w:date="2025-08-30T17:26:00Z">
            <w:tblPrEx>
              <w:tblW w:w="5000" w:type="pct"/>
            </w:tblPrEx>
          </w:tblPrExChange>
        </w:tblPrEx>
        <w:trPr>
          <w:ins w:id="686" w:author="Hellmann, Simon" w:date="2025-08-30T17:25:00Z"/>
        </w:trPr>
        <w:tc>
          <w:tcPr>
            <w:tcW w:w="157" w:type="pct"/>
            <w:tcPrChange w:id="687" w:author="Hellmann, Simon" w:date="2025-08-30T17:26:00Z">
              <w:tcPr>
                <w:tcW w:w="157" w:type="pct"/>
              </w:tcPr>
            </w:tcPrChange>
          </w:tcPr>
          <w:p w14:paraId="69D3DFE0" w14:textId="77777777" w:rsidR="00222BF4" w:rsidRDefault="00222BF4" w:rsidP="00222BF4">
            <w:pPr>
              <w:ind w:firstLine="0"/>
              <w:jc w:val="right"/>
              <w:rPr>
                <w:ins w:id="688" w:author="Hellmann, Simon" w:date="2025-08-30T17:25:00Z"/>
                <w:lang w:val="en-US"/>
              </w:rPr>
            </w:pPr>
          </w:p>
        </w:tc>
        <w:tc>
          <w:tcPr>
            <w:tcW w:w="4041" w:type="pct"/>
            <w:tcPrChange w:id="689" w:author="Hellmann, Simon" w:date="2025-08-30T17:26:00Z">
              <w:tcPr>
                <w:tcW w:w="4041" w:type="pct"/>
              </w:tcPr>
            </w:tcPrChange>
          </w:tcPr>
          <w:p w14:paraId="00407A35" w14:textId="77777777" w:rsidR="00222BF4" w:rsidRPr="00220152" w:rsidRDefault="00222BF4" w:rsidP="00222BF4">
            <w:pPr>
              <w:spacing w:line="416" w:lineRule="auto"/>
              <w:ind w:right="30" w:firstLine="341"/>
              <w:jc w:val="left"/>
              <w:rPr>
                <w:ins w:id="690" w:author="Hellmann, Simon" w:date="2025-08-30T17:25:00Z"/>
                <w:sz w:val="22"/>
                <w:szCs w:val="21"/>
                <w:lang w:val="de-DE"/>
              </w:rPr>
            </w:pPr>
            <m:oMathPara>
              <m:oMathParaPr>
                <m:jc m:val="left"/>
              </m:oMathParaPr>
              <m:oMath>
                <m:sSub>
                  <m:sSubPr>
                    <m:ctrlPr>
                      <w:ins w:id="691" w:author="Hellmann, Simon" w:date="2025-08-30T17:25:00Z">
                        <w:rPr>
                          <w:rFonts w:ascii="Cambria Math" w:hAnsi="Cambria Math"/>
                          <w:i/>
                          <w:sz w:val="22"/>
                          <w:szCs w:val="21"/>
                          <w:lang w:val="en-US"/>
                        </w:rPr>
                      </w:ins>
                    </m:ctrlPr>
                  </m:sSubPr>
                  <m:e>
                    <m:r>
                      <w:ins w:id="692" w:author="Hellmann, Simon" w:date="2025-08-30T17:25:00Z">
                        <w:rPr>
                          <w:rFonts w:ascii="Cambria Math" w:hAnsi="Cambria Math"/>
                          <w:sz w:val="22"/>
                          <w:szCs w:val="21"/>
                          <w:lang w:val="en-US"/>
                        </w:rPr>
                        <m:t>σ</m:t>
                      </w:ins>
                    </m:r>
                  </m:e>
                  <m:sub>
                    <m:sSub>
                      <m:sSubPr>
                        <m:ctrlPr>
                          <w:ins w:id="693" w:author="Hellmann, Simon" w:date="2025-08-30T17:25:00Z">
                            <w:rPr>
                              <w:rFonts w:ascii="Cambria Math" w:hAnsi="Cambria Math"/>
                              <w:i/>
                              <w:sz w:val="22"/>
                              <w:szCs w:val="21"/>
                              <w:lang w:val="en-US"/>
                            </w:rPr>
                          </w:ins>
                        </m:ctrlPr>
                      </m:sSubPr>
                      <m:e>
                        <m:r>
                          <w:ins w:id="694" w:author="Hellmann, Simon" w:date="2025-08-30T17:25:00Z">
                            <m:rPr>
                              <m:nor/>
                            </m:rPr>
                            <w:rPr>
                              <w:rFonts w:ascii="Cambria Math" w:hAnsi="Cambria Math"/>
                              <w:sz w:val="22"/>
                              <w:szCs w:val="21"/>
                              <w:lang w:val="en-US"/>
                            </w:rPr>
                            <m:t>ξ</m:t>
                          </w:ins>
                        </m:r>
                      </m:e>
                      <m:sub>
                        <m:r>
                          <w:ins w:id="695" w:author="Hellmann, Simon" w:date="2025-08-30T17:25:00Z">
                            <m:rPr>
                              <m:sty m:val="p"/>
                            </m:rPr>
                            <w:rPr>
                              <w:rFonts w:ascii="Cambria Math" w:hAnsi="Cambria Math"/>
                              <w:sz w:val="22"/>
                              <w:szCs w:val="21"/>
                              <w:lang w:val="de-DE"/>
                            </w:rPr>
                            <m:t>li</m:t>
                          </w:ins>
                        </m:r>
                      </m:sub>
                    </m:sSub>
                  </m:sub>
                </m:sSub>
                <m:r>
                  <w:ins w:id="696" w:author="Hellmann, Simon" w:date="2025-08-30T17:25:00Z">
                    <w:rPr>
                      <w:rFonts w:ascii="Cambria Math" w:hAnsi="Cambria Math"/>
                      <w:sz w:val="22"/>
                      <w:szCs w:val="21"/>
                      <w:lang w:val="de-DE"/>
                    </w:rPr>
                    <m:t>=</m:t>
                  </w:ins>
                </m:r>
                <m:rad>
                  <m:radPr>
                    <m:degHide m:val="1"/>
                    <m:ctrlPr>
                      <w:ins w:id="697" w:author="Hellmann, Simon" w:date="2025-08-30T17:25:00Z">
                        <w:rPr>
                          <w:rFonts w:ascii="Cambria Math" w:hAnsi="Cambria Math"/>
                          <w:i/>
                          <w:sz w:val="22"/>
                          <w:szCs w:val="21"/>
                          <w:lang w:val="en-US"/>
                        </w:rPr>
                      </w:ins>
                    </m:ctrlPr>
                  </m:radPr>
                  <m:deg/>
                  <m:e>
                    <m:sSup>
                      <m:sSupPr>
                        <m:ctrlPr>
                          <w:ins w:id="698" w:author="Hellmann, Simon" w:date="2025-08-30T17:25:00Z">
                            <w:rPr>
                              <w:rFonts w:ascii="Cambria Math" w:hAnsi="Cambria Math"/>
                              <w:i/>
                              <w:sz w:val="22"/>
                              <w:szCs w:val="21"/>
                              <w:lang w:val="en-US"/>
                            </w:rPr>
                          </w:ins>
                        </m:ctrlPr>
                      </m:sSupPr>
                      <m:e>
                        <m:d>
                          <m:dPr>
                            <m:ctrlPr>
                              <w:ins w:id="699" w:author="Hellmann, Simon" w:date="2025-08-30T17:25:00Z">
                                <w:rPr>
                                  <w:rFonts w:ascii="Cambria Math" w:hAnsi="Cambria Math"/>
                                  <w:i/>
                                  <w:sz w:val="22"/>
                                  <w:szCs w:val="21"/>
                                  <w:lang w:val="en-US"/>
                                </w:rPr>
                              </w:ins>
                            </m:ctrlPr>
                          </m:dPr>
                          <m:e>
                            <m:sSub>
                              <m:sSubPr>
                                <m:ctrlPr>
                                  <w:ins w:id="700" w:author="Hellmann, Simon" w:date="2025-08-30T17:25:00Z">
                                    <w:rPr>
                                      <w:rFonts w:ascii="Cambria Math" w:hAnsi="Cambria Math"/>
                                      <w:i/>
                                      <w:sz w:val="22"/>
                                      <w:szCs w:val="21"/>
                                      <w:lang w:val="en-US"/>
                                    </w:rPr>
                                  </w:ins>
                                </m:ctrlPr>
                              </m:sSubPr>
                              <m:e>
                                <m:r>
                                  <w:ins w:id="701" w:author="Hellmann, Simon" w:date="2025-08-30T17:25:00Z">
                                    <w:rPr>
                                      <w:rFonts w:ascii="Cambria Math" w:hAnsi="Cambria Math"/>
                                      <w:sz w:val="22"/>
                                      <w:szCs w:val="21"/>
                                      <w:lang w:val="en-US"/>
                                    </w:rPr>
                                    <m:t>DQ</m:t>
                                  </w:ins>
                                </m:r>
                              </m:e>
                              <m:sub>
                                <m:r>
                                  <w:ins w:id="702" w:author="Hellmann, Simon" w:date="2025-08-30T17:25:00Z">
                                    <m:rPr>
                                      <m:nor/>
                                    </m:rPr>
                                    <w:rPr>
                                      <w:rFonts w:ascii="Cambria Math" w:hAnsi="Cambria Math"/>
                                      <w:sz w:val="22"/>
                                      <w:szCs w:val="21"/>
                                      <w:lang w:val="de-DE"/>
                                    </w:rPr>
                                    <m:t>li</m:t>
                                  </w:ins>
                                </m:r>
                              </m:sub>
                            </m:sSub>
                            <m:r>
                              <w:ins w:id="703" w:author="Hellmann, Simon" w:date="2025-08-30T17:25:00Z">
                                <w:rPr>
                                  <w:rFonts w:ascii="Cambria Math" w:hAnsi="Cambria Math"/>
                                  <w:sz w:val="22"/>
                                  <w:szCs w:val="21"/>
                                  <w:lang w:val="de-DE"/>
                                </w:rPr>
                                <m:t xml:space="preserve"> </m:t>
                              </w:ins>
                            </m:r>
                            <m:r>
                              <w:ins w:id="704" w:author="Hellmann, Simon" w:date="2025-08-30T17:25:00Z">
                                <w:rPr>
                                  <w:rFonts w:ascii="Cambria Math" w:hAnsi="Cambria Math"/>
                                  <w:sz w:val="22"/>
                                  <w:szCs w:val="21"/>
                                  <w:lang w:val="en-US"/>
                                </w:rPr>
                                <m:t>TS</m:t>
                              </w:ins>
                            </m:r>
                            <m:r>
                              <w:ins w:id="705" w:author="Hellmann, Simon" w:date="2025-08-30T17:25:00Z">
                                <w:rPr>
                                  <w:rFonts w:ascii="Cambria Math" w:hAnsi="Cambria Math"/>
                                  <w:sz w:val="22"/>
                                  <w:szCs w:val="21"/>
                                  <w:lang w:val="de-DE"/>
                                </w:rPr>
                                <m:t xml:space="preserve"> </m:t>
                              </w:ins>
                            </m:r>
                            <m:sSub>
                              <m:sSubPr>
                                <m:ctrlPr>
                                  <w:ins w:id="706" w:author="Hellmann, Simon" w:date="2025-08-30T17:25:00Z">
                                    <w:rPr>
                                      <w:rFonts w:ascii="Cambria Math" w:hAnsi="Cambria Math"/>
                                      <w:i/>
                                      <w:sz w:val="22"/>
                                      <w:szCs w:val="21"/>
                                      <w:lang w:val="en-US"/>
                                    </w:rPr>
                                  </w:ins>
                                </m:ctrlPr>
                              </m:sSubPr>
                              <m:e>
                                <m:r>
                                  <w:ins w:id="707" w:author="Hellmann, Simon" w:date="2025-08-30T17:25:00Z">
                                    <w:rPr>
                                      <w:rFonts w:ascii="Cambria Math" w:hAnsi="Cambria Math"/>
                                      <w:sz w:val="22"/>
                                      <w:szCs w:val="21"/>
                                      <w:lang w:val="en-US"/>
                                    </w:rPr>
                                    <m:t>ρ</m:t>
                                  </w:ins>
                                </m:r>
                              </m:e>
                              <m:sub>
                                <m:r>
                                  <w:ins w:id="708" w:author="Hellmann, Simon" w:date="2025-08-30T17:25:00Z">
                                    <m:rPr>
                                      <m:nor/>
                                    </m:rPr>
                                    <w:rPr>
                                      <w:rFonts w:ascii="Cambria Math" w:hAnsi="Cambria Math"/>
                                      <w:sz w:val="22"/>
                                      <w:szCs w:val="21"/>
                                      <w:lang w:val="de-DE"/>
                                    </w:rPr>
                                    <m:t>FM</m:t>
                                  </w:ins>
                                </m:r>
                              </m:sub>
                            </m:sSub>
                            <m:r>
                              <w:ins w:id="709" w:author="Hellmann, Simon" w:date="2025-08-30T17:25:00Z">
                                <w:rPr>
                                  <w:rFonts w:ascii="Cambria Math" w:hAnsi="Cambria Math"/>
                                  <w:sz w:val="22"/>
                                  <w:szCs w:val="21"/>
                                  <w:lang w:val="de-DE"/>
                                </w:rPr>
                                <m:t xml:space="preserve"> </m:t>
                              </w:ins>
                            </m:r>
                            <m:sSub>
                              <m:sSubPr>
                                <m:ctrlPr>
                                  <w:ins w:id="710" w:author="Hellmann, Simon" w:date="2025-08-30T17:25:00Z">
                                    <w:rPr>
                                      <w:rFonts w:ascii="Cambria Math" w:hAnsi="Cambria Math"/>
                                      <w:i/>
                                      <w:sz w:val="22"/>
                                      <w:szCs w:val="21"/>
                                      <w:lang w:val="en-US"/>
                                    </w:rPr>
                                  </w:ins>
                                </m:ctrlPr>
                              </m:sSubPr>
                              <m:e>
                                <m:r>
                                  <w:ins w:id="711" w:author="Hellmann, Simon" w:date="2025-08-30T17:25:00Z">
                                    <w:rPr>
                                      <w:rFonts w:ascii="Cambria Math" w:hAnsi="Cambria Math"/>
                                      <w:sz w:val="22"/>
                                      <w:szCs w:val="21"/>
                                      <w:lang w:val="en-US"/>
                                    </w:rPr>
                                    <m:t>σ</m:t>
                                  </w:ins>
                                </m:r>
                              </m:e>
                              <m:sub>
                                <m:r>
                                  <w:ins w:id="712" w:author="Hellmann, Simon" w:date="2025-08-30T17:25:00Z">
                                    <m:rPr>
                                      <m:sty m:val="p"/>
                                    </m:rPr>
                                    <w:rPr>
                                      <w:rFonts w:ascii="Cambria Math" w:hAnsi="Cambria Math"/>
                                      <w:sz w:val="22"/>
                                      <w:szCs w:val="21"/>
                                      <w:lang w:val="de-DE"/>
                                    </w:rPr>
                                    <m:t>XL</m:t>
                                  </w:ins>
                                </m:r>
                              </m:sub>
                            </m:sSub>
                          </m:e>
                        </m:d>
                      </m:e>
                      <m:sup>
                        <m:r>
                          <w:ins w:id="713" w:author="Hellmann, Simon" w:date="2025-08-30T17:25:00Z">
                            <w:rPr>
                              <w:rFonts w:ascii="Cambria Math" w:hAnsi="Cambria Math"/>
                              <w:sz w:val="22"/>
                              <w:szCs w:val="21"/>
                              <w:lang w:val="de-DE"/>
                            </w:rPr>
                            <m:t>2</m:t>
                          </w:ins>
                        </m:r>
                      </m:sup>
                    </m:sSup>
                    <m:r>
                      <w:ins w:id="714" w:author="Hellmann, Simon" w:date="2025-08-30T17:25:00Z">
                        <w:rPr>
                          <w:rFonts w:ascii="Cambria Math" w:hAnsi="Cambria Math"/>
                          <w:sz w:val="22"/>
                          <w:szCs w:val="21"/>
                          <w:lang w:val="de-DE"/>
                        </w:rPr>
                        <m:t>+</m:t>
                      </w:ins>
                    </m:r>
                    <m:sSup>
                      <m:sSupPr>
                        <m:ctrlPr>
                          <w:ins w:id="715" w:author="Hellmann, Simon" w:date="2025-08-30T17:25:00Z">
                            <w:rPr>
                              <w:rFonts w:ascii="Cambria Math" w:hAnsi="Cambria Math"/>
                              <w:i/>
                              <w:sz w:val="22"/>
                              <w:szCs w:val="21"/>
                              <w:lang w:val="en-US"/>
                            </w:rPr>
                          </w:ins>
                        </m:ctrlPr>
                      </m:sSupPr>
                      <m:e>
                        <m:d>
                          <m:dPr>
                            <m:ctrlPr>
                              <w:ins w:id="716" w:author="Hellmann, Simon" w:date="2025-08-30T17:25:00Z">
                                <w:rPr>
                                  <w:rFonts w:ascii="Cambria Math" w:hAnsi="Cambria Math"/>
                                  <w:i/>
                                  <w:sz w:val="22"/>
                                  <w:szCs w:val="21"/>
                                  <w:lang w:val="en-US"/>
                                </w:rPr>
                              </w:ins>
                            </m:ctrlPr>
                          </m:dPr>
                          <m:e>
                            <m:sSub>
                              <m:sSubPr>
                                <m:ctrlPr>
                                  <w:ins w:id="717" w:author="Hellmann, Simon" w:date="2025-08-30T17:25:00Z">
                                    <w:rPr>
                                      <w:rFonts w:ascii="Cambria Math" w:hAnsi="Cambria Math"/>
                                      <w:i/>
                                      <w:sz w:val="22"/>
                                      <w:szCs w:val="21"/>
                                      <w:lang w:val="en-US"/>
                                    </w:rPr>
                                  </w:ins>
                                </m:ctrlPr>
                              </m:sSubPr>
                              <m:e>
                                <m:r>
                                  <w:ins w:id="718" w:author="Hellmann, Simon" w:date="2025-08-30T17:25:00Z">
                                    <w:rPr>
                                      <w:rFonts w:ascii="Cambria Math" w:hAnsi="Cambria Math"/>
                                      <w:sz w:val="22"/>
                                      <w:szCs w:val="21"/>
                                      <w:lang w:val="en-US"/>
                                    </w:rPr>
                                    <m:t>DQ</m:t>
                                  </w:ins>
                                </m:r>
                              </m:e>
                              <m:sub>
                                <m:r>
                                  <w:ins w:id="719" w:author="Hellmann, Simon" w:date="2025-08-30T17:25:00Z">
                                    <m:rPr>
                                      <m:nor/>
                                    </m:rPr>
                                    <w:rPr>
                                      <w:rFonts w:ascii="Cambria Math" w:hAnsi="Cambria Math"/>
                                      <w:sz w:val="22"/>
                                      <w:szCs w:val="21"/>
                                      <w:lang w:val="de-DE"/>
                                    </w:rPr>
                                    <m:t>li</m:t>
                                  </w:ins>
                                </m:r>
                              </m:sub>
                            </m:sSub>
                            <m:r>
                              <w:ins w:id="720" w:author="Hellmann, Simon" w:date="2025-08-30T17:25:00Z">
                                <w:rPr>
                                  <w:rFonts w:ascii="Cambria Math" w:hAnsi="Cambria Math"/>
                                  <w:sz w:val="22"/>
                                  <w:szCs w:val="21"/>
                                  <w:lang w:val="de-DE"/>
                                </w:rPr>
                                <m:t xml:space="preserve"> XL </m:t>
                              </w:ins>
                            </m:r>
                            <m:sSub>
                              <m:sSubPr>
                                <m:ctrlPr>
                                  <w:ins w:id="721" w:author="Hellmann, Simon" w:date="2025-08-30T17:25:00Z">
                                    <w:rPr>
                                      <w:rFonts w:ascii="Cambria Math" w:hAnsi="Cambria Math"/>
                                      <w:i/>
                                      <w:sz w:val="22"/>
                                      <w:szCs w:val="21"/>
                                      <w:lang w:val="en-US"/>
                                    </w:rPr>
                                  </w:ins>
                                </m:ctrlPr>
                              </m:sSubPr>
                              <m:e>
                                <m:r>
                                  <w:ins w:id="722" w:author="Hellmann, Simon" w:date="2025-08-30T17:25:00Z">
                                    <w:rPr>
                                      <w:rFonts w:ascii="Cambria Math" w:hAnsi="Cambria Math"/>
                                      <w:sz w:val="22"/>
                                      <w:szCs w:val="21"/>
                                      <w:lang w:val="en-US"/>
                                    </w:rPr>
                                    <m:t>ρ</m:t>
                                  </w:ins>
                                </m:r>
                              </m:e>
                              <m:sub>
                                <m:r>
                                  <w:ins w:id="723" w:author="Hellmann, Simon" w:date="2025-08-30T17:25:00Z">
                                    <m:rPr>
                                      <m:nor/>
                                    </m:rPr>
                                    <w:rPr>
                                      <w:rFonts w:ascii="Cambria Math" w:hAnsi="Cambria Math"/>
                                      <w:sz w:val="22"/>
                                      <w:szCs w:val="21"/>
                                      <w:lang w:val="de-DE"/>
                                    </w:rPr>
                                    <m:t>FM</m:t>
                                  </w:ins>
                                </m:r>
                              </m:sub>
                            </m:sSub>
                            <m:r>
                              <w:ins w:id="724" w:author="Hellmann, Simon" w:date="2025-08-30T17:25:00Z">
                                <w:rPr>
                                  <w:rFonts w:ascii="Cambria Math" w:hAnsi="Cambria Math"/>
                                  <w:sz w:val="22"/>
                                  <w:szCs w:val="21"/>
                                  <w:lang w:val="de-DE"/>
                                </w:rPr>
                                <m:t xml:space="preserve"> </m:t>
                              </w:ins>
                            </m:r>
                            <m:sSub>
                              <m:sSubPr>
                                <m:ctrlPr>
                                  <w:ins w:id="725" w:author="Hellmann, Simon" w:date="2025-08-30T17:25:00Z">
                                    <w:rPr>
                                      <w:rFonts w:ascii="Cambria Math" w:hAnsi="Cambria Math"/>
                                      <w:i/>
                                      <w:sz w:val="22"/>
                                      <w:szCs w:val="21"/>
                                      <w:lang w:val="en-US"/>
                                    </w:rPr>
                                  </w:ins>
                                </m:ctrlPr>
                              </m:sSubPr>
                              <m:e>
                                <m:r>
                                  <w:ins w:id="726" w:author="Hellmann, Simon" w:date="2025-08-30T17:25:00Z">
                                    <w:rPr>
                                      <w:rFonts w:ascii="Cambria Math" w:hAnsi="Cambria Math"/>
                                      <w:sz w:val="22"/>
                                      <w:szCs w:val="21"/>
                                      <w:lang w:val="en-US"/>
                                    </w:rPr>
                                    <m:t>σ</m:t>
                                  </w:ins>
                                </m:r>
                              </m:e>
                              <m:sub>
                                <m:r>
                                  <w:ins w:id="727" w:author="Hellmann, Simon" w:date="2025-08-30T17:25:00Z">
                                    <m:rPr>
                                      <m:nor/>
                                    </m:rPr>
                                    <w:rPr>
                                      <w:rFonts w:ascii="Cambria Math" w:hAnsi="Cambria Math"/>
                                      <w:sz w:val="22"/>
                                      <w:szCs w:val="21"/>
                                      <w:lang w:val="de-DE"/>
                                    </w:rPr>
                                    <m:t>TS</m:t>
                                  </w:ins>
                                </m:r>
                              </m:sub>
                            </m:sSub>
                          </m:e>
                        </m:d>
                      </m:e>
                      <m:sup>
                        <m:r>
                          <w:ins w:id="728" w:author="Hellmann, Simon" w:date="2025-08-30T17:25:00Z">
                            <w:rPr>
                              <w:rFonts w:ascii="Cambria Math" w:hAnsi="Cambria Math"/>
                              <w:sz w:val="22"/>
                              <w:szCs w:val="21"/>
                              <w:lang w:val="de-DE"/>
                            </w:rPr>
                            <m:t>2</m:t>
                          </w:ins>
                        </m:r>
                      </m:sup>
                    </m:sSup>
                  </m:e>
                </m:rad>
                <m:r>
                  <w:ins w:id="729" w:author="Hellmann, Simon" w:date="2025-08-30T17:25:00Z">
                    <w:rPr>
                      <w:rFonts w:ascii="Cambria Math" w:hAnsi="Cambria Math"/>
                      <w:sz w:val="22"/>
                      <w:szCs w:val="21"/>
                      <w:lang w:val="de-DE"/>
                    </w:rPr>
                    <m:t>.</m:t>
                  </w:ins>
                </m:r>
              </m:oMath>
            </m:oMathPara>
          </w:p>
        </w:tc>
        <w:tc>
          <w:tcPr>
            <w:tcW w:w="802" w:type="pct"/>
            <w:tcPrChange w:id="730" w:author="Hellmann, Simon" w:date="2025-08-30T17:26:00Z">
              <w:tcPr>
                <w:tcW w:w="802" w:type="pct"/>
              </w:tcPr>
            </w:tcPrChange>
          </w:tcPr>
          <w:p w14:paraId="449CF0F6" w14:textId="77777777" w:rsidR="00222BF4" w:rsidRDefault="00222BF4" w:rsidP="00222BF4">
            <w:pPr>
              <w:pStyle w:val="Beschriftung"/>
              <w:jc w:val="right"/>
              <w:rPr>
                <w:ins w:id="731" w:author="Hellmann, Simon" w:date="2025-08-30T17:25:00Z"/>
              </w:rPr>
            </w:pPr>
            <w:ins w:id="732" w:author="Hellmann, Simon" w:date="2025-08-30T17:25:00Z">
              <w:r w:rsidRPr="00C32D2B">
                <w:rPr>
                  <w:lang w:val="en-US"/>
                </w:rPr>
                <w:t>(</w:t>
              </w:r>
              <w:r>
                <w:fldChar w:fldCharType="begin"/>
              </w:r>
              <w:r w:rsidRPr="00C32D2B">
                <w:rPr>
                  <w:lang w:val="en-US"/>
                </w:rPr>
                <w:instrText xml:space="preserve"> STYLEREF 1 \s </w:instrText>
              </w:r>
              <w:r>
                <w:fldChar w:fldCharType="separate"/>
              </w:r>
              <w:r>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Pr>
                  <w:noProof/>
                  <w:lang w:val="en-US"/>
                </w:rPr>
                <w:t>7</w:t>
              </w:r>
              <w:r>
                <w:fldChar w:fldCharType="end"/>
              </w:r>
              <w:r w:rsidRPr="00C32D2B">
                <w:rPr>
                  <w:lang w:val="en-US"/>
                </w:rPr>
                <w:t>)</w:t>
              </w:r>
            </w:ins>
          </w:p>
        </w:tc>
      </w:tr>
    </w:tbl>
    <w:p w14:paraId="2DFAA56D" w14:textId="2C95621E"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 xml:space="preserve">provided in the </w:t>
      </w:r>
      <w:del w:id="733" w:author="Hellmann, Simon" w:date="2025-08-27T18:02:00Z">
        <w:r w:rsidR="00AB7DCF" w:rsidRPr="005D3388" w:rsidDel="005D3388">
          <w:rPr>
            <w:highlight w:val="yellow"/>
            <w:lang w:val="en-US"/>
            <w:rPrChange w:id="734" w:author="Hellmann, Simon" w:date="2025-08-27T18:03:00Z">
              <w:rPr>
                <w:lang w:val="en-US"/>
              </w:rPr>
            </w:rPrChange>
          </w:rPr>
          <w:delText>SI</w:delText>
        </w:r>
      </w:del>
      <w:ins w:id="735" w:author="Hellmann, Simon" w:date="2025-08-27T18:02:00Z">
        <w:r w:rsidR="005D3388" w:rsidRPr="005D3388">
          <w:rPr>
            <w:highlight w:val="yellow"/>
            <w:lang w:val="en-US"/>
            <w:rPrChange w:id="736" w:author="Hellmann, Simon" w:date="2025-08-27T18:03:00Z">
              <w:rPr>
                <w:lang w:val="en-US"/>
              </w:rPr>
            </w:rPrChange>
          </w:rPr>
          <w:t>SM</w:t>
        </w:r>
      </w:ins>
      <w:r w:rsidR="0BB509A2" w:rsidRPr="005D3388">
        <w:rPr>
          <w:highlight w:val="yellow"/>
          <w:lang w:val="en-US"/>
          <w:rPrChange w:id="737" w:author="Hellmann, Simon" w:date="2025-08-27T18:03:00Z">
            <w:rPr>
              <w:lang w:val="en-US"/>
            </w:rPr>
          </w:rPrChange>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74719A44"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WNkOWRjYTEtNzMwNi00ZTAyLWFiMDItMzBlNGUwNDA0NTgwIiwiVGV4dCI6IihRaW4gYW5kIEJhZGd3ZWxsLCAyMDAzKSIsIldBSVZlcnNpb24iOiI2LjE5LjIuMSJ9}</w:instrText>
          </w:r>
          <w:r w:rsidR="00B378D5">
            <w:rPr>
              <w:lang w:val="en-US"/>
            </w:rPr>
            <w:fldChar w:fldCharType="separate"/>
          </w:r>
          <w:hyperlink r:id="rId109" w:tooltip="Qin, S.; Badgwell, T. A. (2003): A survey of industrial model predictive control technology. Control Engineering Practice 11 (7), 733–764." w:history="1">
            <w:r w:rsidR="00E04011">
              <w:rPr>
                <w:lang w:val="en-US"/>
              </w:rPr>
              <w:t>(Qin and Badgwell, 2003)</w:t>
            </w:r>
          </w:hyperlink>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20B9CB50"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wVDE1OjAxOjA4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g1NmVmMWY2LTJjNjYtNDJhNy1iYmQyLTM3YmNmNzJjNzdiNyIsIlRleHQiOiIoTHVjaWEgZXQgYWwuLCAyMDEzKSIsIldBSVZlcnNpb24iOiI2LjE5LjIuMSJ9}</w:instrText>
          </w:r>
          <w:r w:rsidR="002242FE">
            <w:rPr>
              <w:lang w:val="en-US"/>
            </w:rPr>
            <w:fldChar w:fldCharType="separate"/>
          </w:r>
          <w:hyperlink r:id="rId110" w:tooltip="Lucia, S.; Finkler, T.; Engell, S. (2013): Multi-stage nonlinear model predictive control applied to a semi-batch polymerization reactor under uncerta…" w:history="1">
            <w:r w:rsidR="00E04011">
              <w:rPr>
                <w:lang w:val="en-US"/>
              </w:rPr>
              <w:t>(Lucia et al., 2013)</w:t>
            </w:r>
          </w:hyperlink>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A828EDD" w:rsidR="00510AB0" w:rsidRPr="00510AB0" w:rsidRDefault="32AF646F">
      <w:pPr>
        <w:pStyle w:val="berschrift3"/>
        <w:rPr>
          <w:lang w:val="en-US"/>
        </w:rPr>
      </w:pPr>
      <w:r w:rsidRPr="32AF646F">
        <w:rPr>
          <w:lang w:val="en-US"/>
        </w:rPr>
        <w:t xml:space="preserve">2.3.2 </w:t>
      </w:r>
      <w:bookmarkStart w:id="738" w:name="_Hlk207213068"/>
      <w:r w:rsidRPr="32AF646F">
        <w:rPr>
          <w:lang w:val="en-US"/>
        </w:rPr>
        <w:t xml:space="preserve">Simplified scenario tree design for </w:t>
      </w:r>
      <w:ins w:id="739" w:author="Hellmann, Simon" w:date="2025-08-27T18:50:00Z">
        <w:r w:rsidR="00B05A33">
          <w:rPr>
            <w:lang w:val="en-US"/>
          </w:rPr>
          <w:t>anaerobic digestion</w:t>
        </w:r>
      </w:ins>
      <w:del w:id="740" w:author="Hellmann, Simon" w:date="2025-08-27T18:50:00Z">
        <w:r w:rsidRPr="32AF646F" w:rsidDel="00B05A33">
          <w:rPr>
            <w:lang w:val="en-US"/>
          </w:rPr>
          <w:delText>AD</w:delText>
        </w:r>
      </w:del>
      <w:r w:rsidRPr="32AF646F">
        <w:rPr>
          <w:lang w:val="en-US"/>
        </w:rPr>
        <w:t xml:space="preserve"> model</w:t>
      </w:r>
    </w:p>
    <w:bookmarkEnd w:id="738"/>
    <w:p w14:paraId="702D3081" w14:textId="379E5D0E" w:rsidR="00E3538A" w:rsidRDefault="00FE53C5"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IjoiQW5ub3RhdGlvbiwgVGhlIGNvbmZlcmVuY2UgYWltcyB0byBicmluZyB0b2dldGhlciBhY2FkZW1pYyBhbmQgaW5kdXN0cmlhbCBwcm9mZXNzaW9uYWxzIGluIHRoZSBmaWVsZCBvZiBzeXN0ZW1zIGFuZCBjb250cm9sLCBhbmQgdG8gcHJvbW90ZSBzY2llbnRpZmljIGNvb3BlcmF0aW9uIGFuZCBleGNoYW5nZXMgd2l0aGluIHRoZSBFdXJvcGVhbiBVbmlvbiBhbmQgYmV0d2VlbiBFdXJvcGUgYW5kIHRoZSByZXN0IG9mIHRoZSB3b3JsZC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1NoZWxsbWFubiIsIklkIjoiN2QxNGZlODUtZDU1OS00Njg3LTkxN2MtN2E0NmFiNWUwZjc3IiwiTW9kaWZpZWRPbiI6IjIwMjUtMDgtMzBUMTU6MDE6MDg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TaGVsbG1hbm4iLCJJZCI6IjdiYWY2M2U1LWFmMjgtNGFiZi1iY2JiLTRiMWYyMzZmZTk1OCIsIk1vZGlmaWVkT24iOiIyMDI1LTA4LTMwVDE1OjAxOjA4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hyperlink r:id="rId111" w:tooltip="Lucia, S.; Engell, S. (2014): Control of towing kites under uncertainty using robust economic nonlinear model predictive control: ECC 2014. Strasbourg…" w:history="1">
            <w:r w:rsidR="00E04011">
              <w:rPr>
                <w:lang w:val="en-US"/>
              </w:rPr>
              <w:t>Lucia and Engell</w:t>
            </w:r>
          </w:hyperlink>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CI6IkFubm90YXRpb24sIFRoZSBjb25mZXJlbmNlIGFpbXMgdG8gYnJpbmcgdG9nZXRoZXIgYWNhZGVtaWMgYW5kIGluZHVzdHJpYWwgcHJvZmVzc2lvbmFscyBpbiB0aGUgZmllbGQgb2Ygc3lzdGVtcyBhbmQgY29udHJvbCwgYW5kIHRvIHByb21vdGUgc2NpZW50aWZpYyBjb29wZXJhdGlvbiBhbmQgZXhjaGFuZ2VzIHdpdGhpbiB0aGUgRXVyb3BlYW4gVW5pb24gYW5kIGJldHdlZW4gRXVyb3BlIGFuZCB0aGUgcmVzdCBvZiB0aGUgd29ybGQ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TaGVsbG1hbm4iLCJJZCI6IjdkMTRmZTg1LWQ1NTktNDY4Ny05MTdjLTdhNDZhYjVlMGY3NyIsIk1vZGlmaWVkT24iOiIyMDI1LTA4LTMwVDE1OjAxOjA4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U2hlbGxtYW5uIiwiSWQiOiI3YmFmNjNlNS1hZjI4LTRhYmYtYmNiYi00YjFmMjM2ZmU5NTgiLCJNb2RpZmllZE9uIjoiMjAyNS0wOC0zMFQxNTowMTow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hyperlink r:id="rId112" w:tooltip="Lucia, S.; Engell, S. (2014): Control of towing kites under uncertainty using robust economic nonlinear model predictive control: ECC 2014. Strasbourg…" w:history="1">
            <w:r w:rsidR="00E04011">
              <w:rPr>
                <w:lang w:val="en-US"/>
              </w:rPr>
              <w:t>(2014)</w:t>
            </w:r>
          </w:hyperlink>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291B7C23" w:rsidR="007C27FF" w:rsidRDefault="00EE330B" w:rsidP="00862CF7">
      <w:pPr>
        <w:rPr>
          <w:lang w:val="en-US"/>
        </w:rPr>
      </w:pPr>
      <w:r>
        <w:rPr>
          <w:lang w:val="en-US"/>
        </w:rPr>
        <w:lastRenderedPageBreak/>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741"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741"/>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wVDE1OjAxOjA4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2JmZjAxZmJjLTM5NjYtNDVlNy05OGRlLTQyZTM2ODY3Nzk1MiIsIlRleHQiOiIoTHVjaWEgZXQgYWwuLCAyMDEzKSIsIldBSVZlcnNpb24iOiI2LjE5LjIuMSJ9}</w:instrText>
          </w:r>
          <w:r w:rsidR="00601F96">
            <w:rPr>
              <w:lang w:val="en-US"/>
            </w:rPr>
            <w:fldChar w:fldCharType="separate"/>
          </w:r>
          <w:hyperlink r:id="rId113" w:tooltip="Lucia, S.; Finkler, T.; Engell, S. (2013): Multi-stage nonlinear model predictive control applied to a semi-batch polymerization reactor under uncerta…" w:history="1">
            <w:r w:rsidR="00E04011">
              <w:rPr>
                <w:lang w:val="en-US"/>
              </w:rPr>
              <w:t>(Lucia et al., 2013)</w:t>
            </w:r>
          </w:hyperlink>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68CF4B23"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wVDE1OjAxOjA4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JhNDE0M2VjLWE1MzItNDQ0NC05NTA1LTQyMzRiYjM0MzkwZCIsIlRleHQiOiIoTHVjaWEgZXQgYWwuLCAyMDEzKSIsIldBSVZlcnNpb24iOiI2LjE5LjIuMSJ9}</w:instrText>
          </w:r>
          <w:r w:rsidR="007F3236">
            <w:rPr>
              <w:lang w:val="en-US"/>
            </w:rPr>
            <w:fldChar w:fldCharType="separate"/>
          </w:r>
          <w:hyperlink r:id="rId114" w:tooltip="Lucia, S.; Finkler, T.; Engell, S. (2013): Multi-stage nonlinear model predictive control applied to a semi-batch polymerization reactor under uncerta…" w:history="1">
            <w:r w:rsidR="00E04011">
              <w:rPr>
                <w:lang w:val="en-US"/>
              </w:rPr>
              <w:t>(Lucia et al., 2013)</w:t>
            </w:r>
          </w:hyperlink>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136BF552" w:rsidR="009671CE" w:rsidRDefault="00BE59E7" w:rsidP="009671CE">
      <w:pPr>
        <w:ind w:firstLine="0"/>
        <w:rPr>
          <w:moveTo w:id="742" w:author="Hellmann, Simon" w:date="2025-08-30T17:30:00Z"/>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moveToRangeStart w:id="743" w:author="Hellmann, Simon" w:date="2025-08-30T17:30:00Z" w:name="move207467442"/>
      <w:moveTo w:id="744" w:author="Hellmann, Simon" w:date="2025-08-30T17:30:00Z">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moveTo>
      <w:sdt>
        <w:sdtPr>
          <w:rPr>
            <w:lang w:val="en-US"/>
          </w:rPr>
          <w:alias w:val="To edit, see citavi.com/edit"/>
          <w:tag w:val="CitaviPlaceholder#6fad0f7a-df5e-4954-a723-ae83783f521e"/>
          <w:id w:val="-885708383"/>
          <w:placeholder>
            <w:docPart w:val="EDD32ED175B846059157EAF81BE45FC3"/>
          </w:placeholder>
        </w:sdtPr>
        <w:sdtContent>
          <w:moveTo w:id="745" w:author="Hellmann, Simon" w:date="2025-08-30T17:30:00Z">
            <w:r w:rsidR="009671CE">
              <w:rPr>
                <w:lang w:val="en-US"/>
              </w:rPr>
              <w:fldChar w:fldCharType="begin"/>
            </w:r>
            <w:r w:rsidR="009671C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9671CE">
              <w:rPr>
                <w:lang w:val="en-US"/>
              </w:rPr>
              <w:fldChar w:fldCharType="separate"/>
            </w:r>
          </w:moveTo>
          <w:r w:rsidR="00E04011">
            <w:rPr>
              <w:lang w:val="en-US"/>
            </w:rPr>
            <w:fldChar w:fldCharType="begin"/>
          </w:r>
          <w:r w:rsidR="00E04011">
            <w:rPr>
              <w:lang w:val="en-US"/>
            </w:rPr>
            <w:instrText>HYPERLINK "#_CTVL001e3c2c8d0f2cb456197d9e1e30abd288b" \o "Jønson, B.; Mortensen, L.; Schmidt, J.; Jeppesen, M.; Bastidas-Oyanedel, J.-R. (2022): Flexibility as the Key to Stability: Optimization of Temperatur…"</w:instrText>
          </w:r>
          <w:r w:rsidR="00E04011">
            <w:rPr>
              <w:lang w:val="en-US"/>
            </w:rPr>
          </w:r>
          <w:r w:rsidR="00E04011">
            <w:rPr>
              <w:lang w:val="en-US"/>
            </w:rPr>
            <w:fldChar w:fldCharType="separate"/>
          </w:r>
          <w:r w:rsidR="00E04011">
            <w:rPr>
              <w:lang w:val="en-US"/>
            </w:rPr>
            <w:t>(Jønson et al., 2022)</w:t>
          </w:r>
          <w:r w:rsidR="00E04011">
            <w:rPr>
              <w:lang w:val="en-US"/>
            </w:rPr>
            <w:fldChar w:fldCharType="end"/>
          </w:r>
          <w:moveTo w:id="746" w:author="Hellmann, Simon" w:date="2025-08-30T17:30:00Z">
            <w:r w:rsidR="009671CE">
              <w:rPr>
                <w:lang w:val="en-US"/>
              </w:rPr>
              <w:fldChar w:fldCharType="end"/>
            </w:r>
          </w:moveTo>
        </w:sdtContent>
      </w:sdt>
      <w:moveTo w:id="747" w:author="Hellmann, Simon" w:date="2025-08-30T17:30:00Z">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moveTo>
    </w:p>
    <w:moveToRangeEnd w:id="743"/>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lastRenderedPageBreak/>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FE53C5"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08423AF3" w14:textId="5CE71296" w:rsidR="0011577E" w:rsidDel="009671CE" w:rsidRDefault="00BE59E7" w:rsidP="00BE59E7">
      <w:pPr>
        <w:ind w:firstLine="0"/>
        <w:rPr>
          <w:moveFrom w:id="748" w:author="Hellmann, Simon" w:date="2025-08-30T17:30:00Z"/>
          <w:lang w:val="en-US"/>
        </w:rPr>
      </w:pPr>
      <w:moveFromRangeStart w:id="749" w:author="Hellmann, Simon" w:date="2025-08-30T17:30:00Z" w:name="move207467442"/>
      <w:moveFrom w:id="750" w:author="Hellmann, Simon" w:date="2025-08-30T17:30:00Z">
        <w:r w:rsidRPr="32AF646F" w:rsidDel="009671CE">
          <w:rPr>
            <w:lang w:val="en-US"/>
          </w:rPr>
          <w:lastRenderedPageBreak/>
          <w:t xml:space="preserve">requires </w:t>
        </w:r>
        <w:r w:rsidDel="009671CE">
          <w:rPr>
            <w:lang w:val="en-US"/>
          </w:rPr>
          <w:t>to separate CO</w:t>
        </w:r>
        <w:r w:rsidRPr="00454DEF" w:rsidDel="009671CE">
          <w:rPr>
            <w:vertAlign w:val="subscript"/>
            <w:lang w:val="en-US"/>
          </w:rPr>
          <w:t>2</w:t>
        </w:r>
        <w:r w:rsidDel="009671CE">
          <w:rPr>
            <w:lang w:val="en-US"/>
          </w:rPr>
          <w:t xml:space="preserve"> </w:t>
        </w:r>
        <w:r w:rsidRPr="32AF646F" w:rsidDel="009671CE">
          <w:rPr>
            <w:lang w:val="en-US"/>
          </w:rPr>
          <w:t xml:space="preserve">from the generated biogas in a biogas upgrading unit, which is not </w:t>
        </w:r>
        <w:r w:rsidDel="009671CE">
          <w:rPr>
            <w:lang w:val="en-US"/>
          </w:rPr>
          <w:br/>
        </w:r>
        <w:r w:rsidRPr="32AF646F" w:rsidDel="009671CE">
          <w:rPr>
            <w:lang w:val="en-US"/>
          </w:rPr>
          <w:t>modeled here. Since biogas upgrading processes are typically run at steady state</w:t>
        </w:r>
        <w:r w:rsidDel="009671CE">
          <w:rPr>
            <w:lang w:val="en-US"/>
          </w:rPr>
          <w:t xml:space="preserve"> </w:t>
        </w:r>
      </w:moveFrom>
      <w:sdt>
        <w:sdtPr>
          <w:rPr>
            <w:lang w:val="en-US"/>
          </w:rPr>
          <w:alias w:val="To edit, see citavi.com/edit"/>
          <w:tag w:val="CitaviPlaceholder#ac6c107a-399b-4b40-beb4-f38bc4f23aa2"/>
          <w:id w:val="36789255"/>
          <w:placeholder>
            <w:docPart w:val="517C8566587D4543B7C6698C155F66A3"/>
          </w:placeholder>
        </w:sdtPr>
        <w:sdtContent>
          <w:moveFrom w:id="751" w:author="Hellmann, Simon" w:date="2025-08-30T17:30:00Z">
            <w:r w:rsidDel="009671CE">
              <w:rPr>
                <w:lang w:val="en-US"/>
              </w:rPr>
              <w:fldChar w:fldCharType="begin"/>
            </w:r>
            <w:r w:rsidR="00A551DA" w:rsidDel="009671C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Del="009671CE">
              <w:rPr>
                <w:lang w:val="en-US"/>
              </w:rPr>
              <w:fldChar w:fldCharType="separate"/>
            </w:r>
            <w:r w:rsidR="00222BF4" w:rsidDel="009671CE">
              <w:rPr>
                <w:lang w:val="en-US"/>
              </w:rPr>
              <w:fldChar w:fldCharType="begin"/>
            </w:r>
            <w:r w:rsidR="00222BF4" w:rsidDel="009671CE">
              <w:rPr>
                <w:lang w:val="en-US"/>
              </w:rPr>
              <w:instrText>HYPERLINK "#_CTVL001e3c2c8d0f2cb456197d9e1e30abd288b" \o "Jønson, B.; Mortensen, L.; Schmidt, J.; Jeppesen, M.; Bastidas-Oyanedel, J.-R. (2022): Flexibility as the Key to Stability: Optimization of Temperatur…"</w:instrText>
            </w:r>
            <w:r w:rsidR="00222BF4" w:rsidDel="009671CE">
              <w:rPr>
                <w:lang w:val="en-US"/>
              </w:rPr>
            </w:r>
            <w:r w:rsidR="00222BF4" w:rsidDel="009671CE">
              <w:rPr>
                <w:lang w:val="en-US"/>
              </w:rPr>
              <w:fldChar w:fldCharType="separate"/>
            </w:r>
            <w:r w:rsidR="00222BF4" w:rsidDel="009671CE">
              <w:rPr>
                <w:lang w:val="en-US"/>
              </w:rPr>
              <w:t>(Jønson et al., 2022)</w:t>
            </w:r>
            <w:r w:rsidR="00222BF4" w:rsidDel="009671CE">
              <w:rPr>
                <w:lang w:val="en-US"/>
              </w:rPr>
              <w:fldChar w:fldCharType="end"/>
            </w:r>
            <w:r w:rsidDel="009671CE">
              <w:rPr>
                <w:lang w:val="en-US"/>
              </w:rPr>
              <w:fldChar w:fldCharType="end"/>
            </w:r>
          </w:moveFrom>
        </w:sdtContent>
      </w:sdt>
      <w:moveFrom w:id="752" w:author="Hellmann, Simon" w:date="2025-08-30T17:30:00Z">
        <w:r w:rsidRPr="32AF646F" w:rsidDel="009671CE">
          <w:rPr>
            <w:lang w:val="en-US"/>
          </w:rPr>
          <w:t xml:space="preserve">, the </w:t>
        </w:r>
        <w:r w:rsidDel="009671CE">
          <w:rPr>
            <w:lang w:val="en-US"/>
          </w:rPr>
          <w:t xml:space="preserve">aim </w:t>
        </w:r>
        <w:r w:rsidRPr="32AF646F" w:rsidDel="009671CE">
          <w:rPr>
            <w:lang w:val="en-US"/>
          </w:rPr>
          <w:t xml:space="preserve">was to track piecewise constant setpoints of methane flow rate. Case study 2 considers cogeneration </w:t>
        </w:r>
        <w:r w:rsidDel="009671CE">
          <w:rPr>
            <w:lang w:val="en-US"/>
          </w:rPr>
          <w:t xml:space="preserve">with </w:t>
        </w:r>
        <w:r w:rsidRPr="32AF646F" w:rsidDel="009671CE">
          <w:rPr>
            <w:lang w:val="en-US"/>
          </w:rPr>
          <w:t xml:space="preserve">a CHP </w:t>
        </w:r>
        <w:r w:rsidDel="009671CE">
          <w:rPr>
            <w:lang w:val="en-US"/>
          </w:rPr>
          <w:t xml:space="preserve">unit </w:t>
        </w:r>
        <w:r w:rsidRPr="32AF646F" w:rsidDel="009671CE">
          <w:rPr>
            <w:lang w:val="en-US"/>
          </w:rPr>
          <w:t xml:space="preserve">and a </w:t>
        </w:r>
        <w:r w:rsidDel="009671CE">
          <w:rPr>
            <w:lang w:val="en-US"/>
          </w:rPr>
          <w:t>GS</w:t>
        </w:r>
        <w:r w:rsidRPr="32AF646F" w:rsidDel="009671CE">
          <w:rPr>
            <w:lang w:val="en-US"/>
          </w:rPr>
          <w:t xml:space="preserve"> for buffering, whose filling levels must remain within safe operational limits. Both case studies were investigated </w:t>
        </w:r>
        <w:r w:rsidDel="009671CE">
          <w:rPr>
            <w:lang w:val="en-US"/>
          </w:rPr>
          <w:t xml:space="preserve">with and </w:t>
        </w:r>
        <w:r w:rsidRPr="32AF646F" w:rsidDel="009671CE">
          <w:rPr>
            <w:lang w:val="en-US"/>
          </w:rPr>
          <w:t xml:space="preserve">without disturbances, which model the feeding of a large amount of highly uncertain substrate (case study 1 </w:t>
        </w:r>
        <w:r w:rsidDel="009671CE">
          <w:rPr>
            <w:lang w:val="en-US"/>
          </w:rPr>
          <w:t>and</w:t>
        </w:r>
        <w:r w:rsidRPr="32AF646F" w:rsidDel="009671CE">
          <w:rPr>
            <w:lang w:val="en-US"/>
          </w:rPr>
          <w:t xml:space="preserve"> 2) </w:t>
        </w:r>
        <w:r w:rsidDel="009671CE">
          <w:rPr>
            <w:lang w:val="en-US"/>
          </w:rPr>
          <w:t>as well as</w:t>
        </w:r>
        <w:r w:rsidRPr="32AF646F" w:rsidDel="009671CE">
          <w:rPr>
            <w:lang w:val="en-US"/>
          </w:rPr>
          <w:t xml:space="preserve"> </w:t>
        </w:r>
        <w:r w:rsidDel="009671CE">
          <w:rPr>
            <w:lang w:val="en-US"/>
          </w:rPr>
          <w:t>GS</w:t>
        </w:r>
        <w:r w:rsidRPr="32AF646F" w:rsidDel="009671CE">
          <w:rPr>
            <w:lang w:val="en-US"/>
          </w:rPr>
          <w:t xml:space="preserve"> </w:t>
        </w:r>
        <w:r w:rsidDel="009671CE">
          <w:rPr>
            <w:lang w:val="en-US"/>
          </w:rPr>
          <w:t xml:space="preserve">measurement noise </w:t>
        </w:r>
        <w:r w:rsidRPr="32AF646F" w:rsidDel="009671CE">
          <w:rPr>
            <w:lang w:val="en-US"/>
          </w:rPr>
          <w:t>(case study 2</w:t>
        </w:r>
        <w:r w:rsidDel="009671CE">
          <w:rPr>
            <w:lang w:val="en-US"/>
          </w:rPr>
          <w:t xml:space="preserve"> only</w:t>
        </w:r>
        <w:r w:rsidRPr="32AF646F" w:rsidDel="009671CE">
          <w:rPr>
            <w:lang w:val="en-US"/>
          </w:rPr>
          <w:t xml:space="preserve">). </w:t>
        </w:r>
      </w:moveFrom>
    </w:p>
    <w:p w14:paraId="1597B11C" w14:textId="35FA3D93" w:rsidR="00510AB0" w:rsidRPr="00692A81" w:rsidRDefault="32AF646F" w:rsidP="32AF646F">
      <w:pPr>
        <w:pStyle w:val="berschrift3"/>
        <w:rPr>
          <w:lang w:val="en-US"/>
        </w:rPr>
      </w:pPr>
      <w:bookmarkStart w:id="753" w:name="_u5p8oevj25wv"/>
      <w:bookmarkEnd w:id="753"/>
      <w:moveFromRangeEnd w:id="749"/>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A9E705A"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F7388A" w:rsidRPr="00F7388A">
        <w:rPr>
          <w:lang w:val="en-US"/>
        </w:rPr>
        <w:t>(</w:t>
      </w:r>
      <w:r w:rsidR="00F7388A" w:rsidRPr="00F7388A">
        <w:rPr>
          <w:noProof/>
          <w:lang w:val="en-US"/>
        </w:rPr>
        <w:t>2.8</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8</w:t>
      </w:r>
      <w:r w:rsidR="00F7388A" w:rsidRPr="00462857">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9</w:t>
      </w:r>
      <w:r w:rsidR="00F7388A" w:rsidRPr="00462857">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00A92EF"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9</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E846A45" w:rsidR="007F2F67" w:rsidRDefault="007F2F67" w:rsidP="00220152">
            <w:pPr>
              <w:pStyle w:val="Beschriftung"/>
              <w:jc w:val="right"/>
              <w:rPr>
                <w:lang w:val="en-US"/>
              </w:rPr>
            </w:pPr>
            <w:bookmarkStart w:id="754" w:name="_Ref194920531"/>
            <w:bookmarkStart w:id="755" w:name="_Ref188105785"/>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754"/>
            <w:r>
              <w:t>)</w:t>
            </w:r>
            <w:bookmarkEnd w:id="755"/>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FE53C5"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FE53C5"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D9B895F" w:rsidR="007F2F67" w:rsidRPr="00FE05FF" w:rsidRDefault="007F2F67">
            <w:pPr>
              <w:pStyle w:val="Beschriftung"/>
              <w:jc w:val="right"/>
              <w:rPr>
                <w:lang w:val="en-US"/>
              </w:rPr>
            </w:pPr>
            <w:bookmarkStart w:id="756" w:name="_Ref194920594"/>
            <w:bookmarkStart w:id="757" w:name="_Ref200284319"/>
            <w:r>
              <w:lastRenderedPageBreak/>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9</w:t>
            </w:r>
            <w:r>
              <w:fldChar w:fldCharType="end"/>
            </w:r>
            <w:bookmarkEnd w:id="756"/>
            <w:r>
              <w:t>)</w:t>
            </w:r>
            <w:bookmarkEnd w:id="757"/>
          </w:p>
        </w:tc>
      </w:tr>
    </w:tbl>
    <w:p w14:paraId="75D20111" w14:textId="337C853A" w:rsidR="00510AB0" w:rsidRPr="00692A81" w:rsidRDefault="32AF646F" w:rsidP="008B6E95">
      <w:pPr>
        <w:pStyle w:val="berschrift3"/>
        <w:ind w:left="0" w:firstLine="0"/>
        <w:rPr>
          <w:lang w:val="en-US"/>
        </w:rPr>
      </w:pPr>
      <w:bookmarkStart w:id="758" w:name="_2bb10dj2xkze"/>
      <w:bookmarkEnd w:id="758"/>
      <w:r w:rsidRPr="32AF646F">
        <w:rPr>
          <w:lang w:val="en-US"/>
        </w:rPr>
        <w:t>2.4.2 Cogeneration (case study 2)</w:t>
      </w:r>
    </w:p>
    <w:p w14:paraId="2316DAA8" w14:textId="2262CBBA"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MTM4YTk1Y2UtN2I1MS00NjA1LTg4MDEtNTA2NjMwYTc0NjQ1IiwiVGV4dCI6Ik1hdWt5IGV0IGFsLiIsIldBSVZlcnNpb24iOiI2LjE5LjIuMSJ9}</w:instrText>
          </w:r>
          <w:r w:rsidR="002554AE">
            <w:rPr>
              <w:lang w:val="en-US"/>
            </w:rPr>
            <w:fldChar w:fldCharType="separate"/>
          </w:r>
          <w:hyperlink r:id="rId116" w:tooltip="Mauky, E.; Weinrich, S.; Nägele, H.-J.; Jacobi, H. F.; Liebetrau, J.; Nelles, M. (2016): Model Predictive Control for Demand-Driven Biogas Production …" w:history="1">
            <w:r w:rsidR="00E04011">
              <w:rPr>
                <w:lang w:val="en-US"/>
              </w:rPr>
              <w:t>Mauky et al.</w:t>
            </w:r>
          </w:hyperlink>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MzOTg4NDBkNS04YWQ4LTQwN2ItOWFlMS0xNTQ0NTk5NTczZTMiLCJUZXh0IjoiKDIwMTYpIiwiV0FJVmVyc2lvbiI6IjYuMTkuMi4xIn0=}</w:instrText>
          </w:r>
          <w:r w:rsidR="002554AE">
            <w:rPr>
              <w:lang w:val="en-US"/>
            </w:rPr>
            <w:fldChar w:fldCharType="separate"/>
          </w:r>
          <w:hyperlink r:id="rId117" w:tooltip="Mauky, E.; Weinrich, S.; Nägele, H.-J.; Jacobi, H. F.; Liebetrau, J.; Nelles, M. (2016): Model Predictive Control for Demand-Driven Biogas Production …" w:history="1">
            <w:r w:rsidR="00E04011">
              <w:rPr>
                <w:lang w:val="en-US"/>
              </w:rPr>
              <w:t>(2016)</w:t>
            </w:r>
          </w:hyperlink>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5DA63FE3"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}</w:instrText>
          </w:r>
          <w:r w:rsidR="008131AB">
            <w:rPr>
              <w:lang w:val="en-US"/>
            </w:rPr>
            <w:fldChar w:fldCharType="separate"/>
          </w:r>
          <w:hyperlink r:id="rId118" w:tooltip="Mauky, E.; Weinrich, S.; Nägele, H.-J.; Jacobi, H. F.; Liebetrau, J.; Nelles, M. (2016): Model Predictive Control for Demand-Driven Biogas Production …" w:history="1">
            <w:r w:rsidR="00E04011">
              <w:rPr>
                <w:lang w:val="en-US"/>
              </w:rPr>
              <w:t>(Mauky et al., 2016)</w:t>
            </w:r>
          </w:hyperlink>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66A2DF58"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BUMTU6MDE6MDg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0NWU2M2VkNS1mNGFhLTQ1Y2ItOThhMi04YTIyODAyYTE1MmYiLCJUZXh0IjoiKEZpZWRsZXIgZXQgYWwuLCAyMDIzKSIsIldBSVZlcnNpb24iOiI2LjE5LjIuMSJ9}</w:instrText>
          </w:r>
          <w:r w:rsidR="008131AB">
            <w:rPr>
              <w:lang w:val="en-US"/>
            </w:rPr>
            <w:fldChar w:fldCharType="separate"/>
          </w:r>
          <w:hyperlink r:id="rId119" w:tooltip="Fiedler, F.; Karg, B.; Lüken, L.; Brandner, D.; Heinlein, M.; Brabender, F.; Lucia, S. (2023): do-mpc: Towards FAIR nonlinear and robust model predict…" w:history="1">
            <w:r w:rsidR="00E04011">
              <w:rPr>
                <w:lang w:val="en-US"/>
              </w:rPr>
              <w:t>(Fiedler et al., 2023)</w:t>
            </w:r>
          </w:hyperlink>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11</w:t>
      </w:r>
      <w:r w:rsidR="00F7388A" w:rsidRPr="00F7388A">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14FE72E4" w:rsidR="00A10A25" w:rsidRDefault="00A10A25" w:rsidP="00220152">
            <w:pPr>
              <w:pStyle w:val="Beschriftung"/>
              <w:jc w:val="right"/>
              <w:rPr>
                <w:lang w:val="en-US"/>
              </w:rPr>
            </w:pPr>
            <w:bookmarkStart w:id="759" w:name="_Ref195099090"/>
            <w:bookmarkStart w:id="760" w:name="_Ref188110671"/>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10</w:t>
            </w:r>
            <w:r>
              <w:fldChar w:fldCharType="end"/>
            </w:r>
            <w:bookmarkEnd w:id="759"/>
            <w:r>
              <w:t>)</w:t>
            </w:r>
            <w:bookmarkEnd w:id="760"/>
          </w:p>
        </w:tc>
      </w:tr>
      <w:tr w:rsidR="00A10A25" w:rsidRPr="00FE05FF" w14:paraId="0C2FF144" w14:textId="77777777" w:rsidTr="00A10A25">
        <w:tc>
          <w:tcPr>
            <w:tcW w:w="4315" w:type="pct"/>
            <w:vAlign w:val="center"/>
          </w:tcPr>
          <w:p w14:paraId="2A77B3DE" w14:textId="18116B92" w:rsidR="00A10A25" w:rsidRPr="008B21A5" w:rsidRDefault="00FE53C5">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3377688C" w:rsidR="00A10A25" w:rsidRPr="00220152" w:rsidRDefault="00FE53C5">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e>
                  </m:mr>
                </m:m>
              </m:oMath>
            </m:oMathPara>
          </w:p>
        </w:tc>
        <w:tc>
          <w:tcPr>
            <w:tcW w:w="685" w:type="pct"/>
            <w:vAlign w:val="center"/>
          </w:tcPr>
          <w:p w14:paraId="16350C92" w14:textId="695F8610" w:rsidR="00A10A25" w:rsidRPr="00FE05FF" w:rsidRDefault="00A10A25">
            <w:pPr>
              <w:pStyle w:val="Beschriftung"/>
              <w:jc w:val="right"/>
              <w:rPr>
                <w:lang w:val="en-US"/>
              </w:rPr>
            </w:pPr>
            <w:bookmarkStart w:id="761" w:name="_Ref188110672"/>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11</w:t>
            </w:r>
            <w:r>
              <w:fldChar w:fldCharType="end"/>
            </w:r>
            <w:r>
              <w:t>)</w:t>
            </w:r>
            <w:bookmarkEnd w:id="761"/>
          </w:p>
        </w:tc>
      </w:tr>
      <w:tr w:rsidR="00085B5A" w:rsidRPr="00085B5A" w14:paraId="45B54C9C" w14:textId="77777777" w:rsidTr="00A10A25">
        <w:tc>
          <w:tcPr>
            <w:tcW w:w="4315" w:type="pct"/>
            <w:vAlign w:val="center"/>
          </w:tcPr>
          <w:p w14:paraId="79FFD10F" w14:textId="40A3748D" w:rsidR="00085B5A" w:rsidRDefault="00085B5A">
            <w:pPr>
              <w:jc w:val="center"/>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Change w:id="762" w:author="Hellmann, Simon" w:date="2025-08-30T17:50:00Z">
                          <w:rPr>
                            <w:rFonts w:ascii="Cambria Math" w:hAnsi="Cambria Math"/>
                            <w:i/>
                            <w:color w:val="000000" w:themeColor="text1"/>
                            <w:sz w:val="22"/>
                            <w:szCs w:val="21"/>
                            <w:lang w:val="en-US"/>
                          </w:rPr>
                        </w:rPrChange>
                      </w:rPr>
                    </m:ctrlPr>
                  </m:mPr>
                  <m:mr>
                    <m:e>
                      <m:ctrlPr>
                        <w:rPr>
                          <w:rFonts w:ascii="Cambria Math" w:eastAsia="Cambria Math" w:hAnsi="Cambria Math" w:cs="Cambria Math"/>
                          <w:i/>
                          <w:color w:val="000000" w:themeColor="text1"/>
                          <w:szCs w:val="21"/>
                          <w:lang w:val="en-US"/>
                          <w:rPrChange w:id="763" w:author="Hellmann, Simon" w:date="2025-08-30T17:50:00Z">
                            <w:rPr>
                              <w:rFonts w:ascii="Cambria Math" w:eastAsia="Cambria Math" w:hAnsi="Cambria Math" w:cs="Cambria Math"/>
                              <w:i/>
                              <w:color w:val="000000" w:themeColor="text1"/>
                              <w:szCs w:val="21"/>
                              <w:lang w:val="en-US"/>
                            </w:rPr>
                          </w:rPrChange>
                        </w:rPr>
                      </m:ctrlPr>
                    </m:e>
                    <m:e>
                      <m:r>
                        <w:ins w:id="764" w:author="Hellmann, Simon" w:date="2025-08-30T17:51:00Z">
                          <w:rPr>
                            <w:rFonts w:ascii="Cambria Math" w:hAnsi="Cambria Math"/>
                            <w:color w:val="000000" w:themeColor="text1"/>
                            <w:sz w:val="22"/>
                            <w:szCs w:val="21"/>
                            <w:lang w:val="en-US"/>
                          </w:rPr>
                          <m:t>-</m:t>
                        </w:ins>
                      </m:r>
                      <m:sSub>
                        <m:sSubPr>
                          <m:ctrlPr>
                            <w:ins w:id="765" w:author="Hellmann, Simon" w:date="2025-08-30T17:51:00Z">
                              <w:rPr>
                                <w:rFonts w:ascii="Cambria Math" w:eastAsia="Cambria Math" w:hAnsi="Cambria Math" w:cs="Cambria Math"/>
                                <w:i/>
                                <w:color w:val="000000" w:themeColor="text1"/>
                                <w:sz w:val="22"/>
                                <w:szCs w:val="21"/>
                                <w:lang w:val="en-US"/>
                              </w:rPr>
                            </w:ins>
                          </m:ctrlPr>
                        </m:sSubPr>
                        <m:e>
                          <m:r>
                            <w:ins w:id="766" w:author="Hellmann, Simon" w:date="2025-08-30T17:51:00Z">
                              <w:rPr>
                                <w:rFonts w:ascii="Cambria Math" w:eastAsia="Cambria Math" w:hAnsi="Cambria Math" w:cs="Cambria Math"/>
                                <w:color w:val="000000" w:themeColor="text1"/>
                                <w:sz w:val="22"/>
                                <w:szCs w:val="21"/>
                                <w:lang w:val="en-US"/>
                              </w:rPr>
                              <m:t>l</m:t>
                            </w:ins>
                          </m:r>
                        </m:e>
                        <m:sub>
                          <m:r>
                            <w:ins w:id="767" w:author="Hellmann, Simon" w:date="2025-08-30T17:51:00Z">
                              <w:rPr>
                                <w:rFonts w:ascii="Cambria Math" w:eastAsia="Cambria Math" w:hAnsi="Cambria Math" w:cs="Cambria Math"/>
                                <w:color w:val="000000" w:themeColor="text1"/>
                                <w:sz w:val="22"/>
                                <w:szCs w:val="21"/>
                                <w:lang w:val="en-US"/>
                              </w:rPr>
                              <m:t>k</m:t>
                            </w:ins>
                          </m:r>
                        </m:sub>
                      </m:sSub>
                      <m:r>
                        <w:ins w:id="768" w:author="Hellmann, Simon" w:date="2025-08-30T17:51:00Z">
                          <w:rPr>
                            <w:rFonts w:ascii="Cambria Math" w:hAnsi="Cambria Math"/>
                            <w:color w:val="000000" w:themeColor="text1"/>
                            <w:sz w:val="22"/>
                            <w:szCs w:val="21"/>
                            <w:lang w:val="en-US"/>
                          </w:rPr>
                          <m:t>-</m:t>
                        </w:ins>
                      </m:r>
                      <m:sSub>
                        <m:sSubPr>
                          <m:ctrlPr>
                            <w:ins w:id="769" w:author="Hellmann, Simon" w:date="2025-08-30T17:51:00Z">
                              <w:rPr>
                                <w:rFonts w:ascii="Cambria Math" w:hAnsi="Cambria Math"/>
                                <w:i/>
                                <w:color w:val="000000" w:themeColor="text1"/>
                                <w:sz w:val="22"/>
                                <w:szCs w:val="21"/>
                                <w:lang w:val="en-US"/>
                              </w:rPr>
                            </w:ins>
                          </m:ctrlPr>
                        </m:sSubPr>
                        <m:e>
                          <m:r>
                            <w:ins w:id="770" w:author="Hellmann, Simon" w:date="2025-08-30T17:51:00Z">
                              <w:rPr>
                                <w:rFonts w:ascii="Cambria Math" w:hAnsi="Cambria Math"/>
                                <w:color w:val="000000" w:themeColor="text1"/>
                                <w:sz w:val="22"/>
                                <w:szCs w:val="21"/>
                                <w:lang w:val="en-US"/>
                              </w:rPr>
                              <m:t>ϵ</m:t>
                            </w:ins>
                          </m:r>
                        </m:e>
                        <m:sub>
                          <m:r>
                            <w:ins w:id="771" w:author="Hellmann, Simon" w:date="2025-08-30T17:51:00Z">
                              <w:rPr>
                                <w:rFonts w:ascii="Cambria Math" w:hAnsi="Cambria Math"/>
                                <w:color w:val="000000" w:themeColor="text1"/>
                                <w:sz w:val="22"/>
                                <w:szCs w:val="21"/>
                                <w:lang w:val="en-US"/>
                              </w:rPr>
                              <m:t>2</m:t>
                            </w:ins>
                          </m:r>
                        </m:sub>
                      </m:sSub>
                      <m:r>
                        <w:ins w:id="772" w:author="Hellmann, Simon" w:date="2025-08-30T17:51:00Z">
                          <w:rPr>
                            <w:rFonts w:ascii="Cambria Math" w:hAnsi="Cambria Math"/>
                            <w:color w:val="000000" w:themeColor="text1"/>
                            <w:sz w:val="22"/>
                            <w:szCs w:val="21"/>
                            <w:lang w:val="en-US"/>
                          </w:rPr>
                          <m:t>≤-0.05  ∀  k∈{0,…,</m:t>
                        </w:ins>
                      </m:r>
                      <m:sSub>
                        <m:sSubPr>
                          <m:ctrlPr>
                            <w:ins w:id="773" w:author="Hellmann, Simon" w:date="2025-08-30T17:51:00Z">
                              <w:rPr>
                                <w:rFonts w:ascii="Cambria Math" w:hAnsi="Cambria Math"/>
                                <w:i/>
                                <w:color w:val="000000" w:themeColor="text1"/>
                                <w:sz w:val="22"/>
                                <w:szCs w:val="21"/>
                                <w:lang w:val="en-US"/>
                              </w:rPr>
                            </w:ins>
                          </m:ctrlPr>
                        </m:sSubPr>
                        <m:e>
                          <m:r>
                            <w:ins w:id="774" w:author="Hellmann, Simon" w:date="2025-08-30T17:51:00Z">
                              <w:rPr>
                                <w:rFonts w:ascii="Cambria Math" w:hAnsi="Cambria Math"/>
                                <w:color w:val="000000" w:themeColor="text1"/>
                                <w:sz w:val="22"/>
                                <w:szCs w:val="21"/>
                                <w:lang w:val="en-US"/>
                              </w:rPr>
                              <m:t>N</m:t>
                            </w:ins>
                          </m:r>
                        </m:e>
                        <m:sub>
                          <m:r>
                            <w:ins w:id="775" w:author="Hellmann, Simon" w:date="2025-08-30T17:51:00Z">
                              <w:rPr>
                                <w:rFonts w:ascii="Cambria Math" w:hAnsi="Cambria Math"/>
                                <w:color w:val="000000" w:themeColor="text1"/>
                                <w:sz w:val="22"/>
                                <w:szCs w:val="21"/>
                                <w:lang w:val="en-US"/>
                              </w:rPr>
                              <m:t>p</m:t>
                            </w:ins>
                          </m:r>
                        </m:sub>
                      </m:sSub>
                      <m:r>
                        <w:ins w:id="776" w:author="Hellmann, Simon" w:date="2025-08-30T17:51:00Z">
                          <w:rPr>
                            <w:rFonts w:ascii="Cambria Math" w:hAnsi="Cambria Math"/>
                            <w:color w:val="000000" w:themeColor="text1"/>
                            <w:sz w:val="22"/>
                            <w:szCs w:val="21"/>
                            <w:lang w:val="en-US"/>
                          </w:rPr>
                          <m:t>}</m:t>
                        </w:ins>
                      </m:r>
                      <m:ctrlPr>
                        <w:rPr>
                          <w:rFonts w:ascii="Cambria Math" w:eastAsia="Cambria Math" w:hAnsi="Cambria Math" w:cs="Cambria Math"/>
                          <w:i/>
                          <w:color w:val="000000" w:themeColor="text1"/>
                          <w:szCs w:val="21"/>
                          <w:lang w:val="en-US"/>
                          <w:rPrChange w:id="777" w:author="Hellmann, Simon" w:date="2025-08-30T17:50:00Z">
                            <w:rPr>
                              <w:rFonts w:ascii="Cambria Math" w:eastAsia="Cambria Math" w:hAnsi="Cambria Math" w:cs="Cambria Math"/>
                              <w:i/>
                              <w:color w:val="000000" w:themeColor="text1"/>
                              <w:szCs w:val="21"/>
                              <w:lang w:val="en-US"/>
                            </w:rPr>
                          </w:rPrChange>
                        </w:rPr>
                      </m:ctrlPr>
                    </m:e>
                  </m:mr>
                  <m:mr>
                    <m:e>
                      <m:ctrlPr>
                        <w:rPr>
                          <w:rFonts w:ascii="Cambria Math" w:eastAsia="Cambria Math" w:hAnsi="Cambria Math" w:cs="Cambria Math"/>
                          <w:i/>
                          <w:color w:val="000000" w:themeColor="text1"/>
                          <w:szCs w:val="21"/>
                          <w:lang w:val="en-US"/>
                          <w:rPrChange w:id="778" w:author="Hellmann, Simon" w:date="2025-08-30T17:50:00Z">
                            <w:rPr>
                              <w:rFonts w:ascii="Cambria Math" w:eastAsia="Cambria Math" w:hAnsi="Cambria Math" w:cs="Cambria Math"/>
                              <w:i/>
                              <w:color w:val="000000" w:themeColor="text1"/>
                              <w:szCs w:val="21"/>
                              <w:lang w:val="en-US"/>
                            </w:rPr>
                          </w:rPrChange>
                        </w:rPr>
                      </m:ctrlPr>
                    </m:e>
                    <m:e>
                      <m:r>
                        <w:ins w:id="779" w:author="Hellmann, Simon" w:date="2025-08-30T17:53:00Z">
                          <w:rPr>
                            <w:rFonts w:ascii="Cambria Math" w:eastAsia="Cambria Math" w:hAnsi="Cambria Math" w:cs="Cambria Math"/>
                            <w:color w:val="000000" w:themeColor="text1"/>
                            <w:sz w:val="22"/>
                            <w:szCs w:val="21"/>
                            <w:lang w:val="en-US"/>
                          </w:rPr>
                          <m:t>0≤</m:t>
                        </w:ins>
                      </m:r>
                      <m:sSub>
                        <m:sSubPr>
                          <m:ctrlPr>
                            <w:ins w:id="780" w:author="Hellmann, Simon" w:date="2025-08-30T17:53:00Z">
                              <w:rPr>
                                <w:rFonts w:ascii="Cambria Math" w:hAnsi="Cambria Math"/>
                                <w:i/>
                                <w:color w:val="000000" w:themeColor="text1"/>
                                <w:sz w:val="22"/>
                                <w:szCs w:val="21"/>
                                <w:lang w:val="en-US"/>
                              </w:rPr>
                            </w:ins>
                          </m:ctrlPr>
                        </m:sSubPr>
                        <m:e>
                          <m:r>
                            <w:ins w:id="781" w:author="Hellmann, Simon" w:date="2025-08-30T17:53:00Z">
                              <w:rPr>
                                <w:rFonts w:ascii="Cambria Math" w:hAnsi="Cambria Math"/>
                                <w:color w:val="000000" w:themeColor="text1"/>
                                <w:sz w:val="22"/>
                                <w:szCs w:val="21"/>
                                <w:lang w:val="en-US"/>
                              </w:rPr>
                              <m:t>ϵ</m:t>
                            </w:ins>
                          </m:r>
                        </m:e>
                        <m:sub>
                          <m:r>
                            <w:ins w:id="782" w:author="Hellmann, Simon" w:date="2025-08-30T17:53:00Z">
                              <w:rPr>
                                <w:rFonts w:ascii="Cambria Math" w:hAnsi="Cambria Math"/>
                                <w:color w:val="000000" w:themeColor="text1"/>
                                <w:sz w:val="22"/>
                                <w:szCs w:val="21"/>
                                <w:lang w:val="en-US"/>
                              </w:rPr>
                              <m:t>m</m:t>
                            </w:ins>
                          </m:r>
                        </m:sub>
                      </m:sSub>
                      <m:r>
                        <w:ins w:id="783" w:author="Hellmann, Simon" w:date="2025-08-30T17:53:00Z">
                          <w:rPr>
                            <w:rFonts w:ascii="Cambria Math" w:hAnsi="Cambria Math"/>
                            <w:color w:val="000000" w:themeColor="text1"/>
                            <w:sz w:val="22"/>
                            <w:szCs w:val="21"/>
                            <w:lang w:val="en-US"/>
                          </w:rPr>
                          <m:t>≤0.05,</m:t>
                        </w:ins>
                      </m:r>
                      <m:r>
                        <w:ins w:id="784" w:author="Hellmann, Simon" w:date="2025-08-30T17:53:00Z">
                          <w:rPr>
                            <w:rFonts w:ascii="Cambria Math" w:hAnsi="Cambria Math"/>
                            <w:color w:val="000000" w:themeColor="text1"/>
                            <w:sz w:val="22"/>
                            <w:szCs w:val="21"/>
                          </w:rPr>
                          <m:t>m</m:t>
                        </w:ins>
                      </m:r>
                      <m:r>
                        <w:ins w:id="785" w:author="Hellmann, Simon" w:date="2025-08-30T17:53:00Z">
                          <w:rPr>
                            <w:rFonts w:ascii="Cambria Math" w:hAnsi="Cambria Math"/>
                            <w:color w:val="000000" w:themeColor="text1"/>
                            <w:sz w:val="22"/>
                            <w:szCs w:val="21"/>
                            <w:lang w:val="en-US"/>
                          </w:rPr>
                          <m:t>∈</m:t>
                        </w:ins>
                      </m:r>
                      <m:d>
                        <m:dPr>
                          <m:begChr m:val="{"/>
                          <m:endChr m:val="}"/>
                          <m:ctrlPr>
                            <w:ins w:id="786" w:author="Hellmann, Simon" w:date="2025-08-30T17:53:00Z">
                              <w:rPr>
                                <w:rFonts w:ascii="Cambria Math" w:hAnsi="Cambria Math"/>
                                <w:i/>
                                <w:color w:val="000000" w:themeColor="text1"/>
                                <w:sz w:val="22"/>
                                <w:szCs w:val="21"/>
                                <w:lang w:val="en-US"/>
                              </w:rPr>
                            </w:ins>
                          </m:ctrlPr>
                        </m:dPr>
                        <m:e>
                          <m:r>
                            <w:ins w:id="787" w:author="Hellmann, Simon" w:date="2025-08-30T17:53:00Z">
                              <w:rPr>
                                <w:rFonts w:ascii="Cambria Math" w:hAnsi="Cambria Math"/>
                                <w:color w:val="000000" w:themeColor="text1"/>
                                <w:sz w:val="22"/>
                                <w:szCs w:val="21"/>
                                <w:lang w:val="en-US"/>
                              </w:rPr>
                              <m:t>1,2</m:t>
                            </w:ins>
                          </m:r>
                        </m:e>
                      </m:d>
                      <m:r>
                        <w:ins w:id="788" w:author="Hellmann, Simon" w:date="2025-08-30T17:53:00Z">
                          <w:rPr>
                            <w:rFonts w:ascii="Cambria Math" w:hAnsi="Cambria Math"/>
                            <w:color w:val="000000" w:themeColor="text1"/>
                            <w:sz w:val="22"/>
                            <w:szCs w:val="21"/>
                            <w:lang w:val="en-US"/>
                          </w:rPr>
                          <m:t>.</m:t>
                        </w:ins>
                      </m:r>
                    </m:e>
                  </m:mr>
                </m:m>
              </m:oMath>
            </m:oMathPara>
          </w:p>
        </w:tc>
        <w:tc>
          <w:tcPr>
            <w:tcW w:w="685" w:type="pct"/>
            <w:vAlign w:val="center"/>
          </w:tcPr>
          <w:p w14:paraId="66041562" w14:textId="77777777" w:rsidR="00085B5A" w:rsidRPr="00085B5A" w:rsidRDefault="00085B5A">
            <w:pPr>
              <w:pStyle w:val="Beschriftung"/>
              <w:jc w:val="right"/>
              <w:rPr>
                <w:lang w:val="en-US"/>
                <w:rPrChange w:id="789" w:author="Hellmann, Simon" w:date="2025-08-30T17:43:00Z">
                  <w:rPr/>
                </w:rPrChange>
              </w:rPr>
            </w:pPr>
          </w:p>
        </w:tc>
      </w:tr>
      <w:tr w:rsidR="00085B5A" w:rsidRPr="00085B5A" w:rsidDel="00AE5FE5" w14:paraId="1CEB6985" w14:textId="2B8108BD" w:rsidTr="00A10A25">
        <w:trPr>
          <w:del w:id="790" w:author="Hellmann, Simon" w:date="2025-08-30T17:54:00Z"/>
        </w:trPr>
        <w:tc>
          <w:tcPr>
            <w:tcW w:w="4315" w:type="pct"/>
            <w:vAlign w:val="center"/>
          </w:tcPr>
          <w:p w14:paraId="23FB3932" w14:textId="19176622" w:rsidR="00085B5A" w:rsidRPr="00085B5A" w:rsidDel="00AE5FE5" w:rsidRDefault="00085B5A">
            <w:pPr>
              <w:jc w:val="center"/>
              <w:rPr>
                <w:del w:id="791" w:author="Hellmann, Simon" w:date="2025-08-30T17:54:00Z"/>
                <w:i/>
                <w:color w:val="000000" w:themeColor="text1"/>
                <w:sz w:val="22"/>
                <w:szCs w:val="21"/>
                <w:lang w:val="en-US"/>
                <w:rPrChange w:id="792" w:author="Hellmann, Simon" w:date="2025-08-30T17:47:00Z">
                  <w:rPr>
                    <w:del w:id="793" w:author="Hellmann, Simon" w:date="2025-08-30T17:54:00Z"/>
                    <w:rFonts w:ascii="Cambria Math" w:eastAsia="Cambria Math" w:hAnsi="Cambria Math" w:cs="Cambria Math"/>
                    <w:i/>
                    <w:color w:val="000000" w:themeColor="text1"/>
                    <w:sz w:val="22"/>
                    <w:szCs w:val="21"/>
                    <w:lang w:val="en-US"/>
                  </w:rPr>
                </w:rPrChange>
              </w:rPr>
            </w:pPr>
            <m:oMathPara>
              <m:oMath>
                <m:sSub>
                  <m:sSubPr>
                    <m:ctrlPr>
                      <w:del w:id="794" w:author="Hellmann, Simon" w:date="2025-08-30T17:54:00Z">
                        <w:rPr>
                          <w:rFonts w:ascii="Cambria Math" w:hAnsi="Cambria Math"/>
                          <w:i/>
                          <w:color w:val="000000" w:themeColor="text1"/>
                          <w:sz w:val="22"/>
                          <w:szCs w:val="21"/>
                          <w:lang w:val="en-US"/>
                        </w:rPr>
                      </w:del>
                    </m:ctrlPr>
                  </m:sSubPr>
                  <m:e>
                    <m:r>
                      <w:del w:id="795" w:author="Hellmann, Simon" w:date="2025-08-30T17:54:00Z">
                        <w:rPr>
                          <w:rFonts w:ascii="Cambria Math" w:hAnsi="Cambria Math"/>
                          <w:color w:val="000000" w:themeColor="text1"/>
                          <w:sz w:val="22"/>
                          <w:szCs w:val="21"/>
                          <w:lang w:val="en-US"/>
                        </w:rPr>
                        <m:t>x</m:t>
                      </w:del>
                    </m:r>
                  </m:e>
                  <m:sub>
                    <m:r>
                      <w:del w:id="796" w:author="Hellmann, Simon" w:date="2025-08-30T17:54:00Z">
                        <w:rPr>
                          <w:rFonts w:ascii="Cambria Math" w:hAnsi="Cambria Math"/>
                          <w:color w:val="000000" w:themeColor="text1"/>
                          <w:sz w:val="22"/>
                          <w:szCs w:val="21"/>
                          <w:lang w:val="en-US"/>
                        </w:rPr>
                        <m:t>19,k</m:t>
                      </w:del>
                    </m:r>
                  </m:sub>
                </m:sSub>
                <m:r>
                  <w:del w:id="797" w:author="Hellmann, Simon" w:date="2025-08-30T17:54:00Z">
                    <w:rPr>
                      <w:rFonts w:ascii="Cambria Math" w:hAnsi="Cambria Math"/>
                      <w:color w:val="000000" w:themeColor="text1"/>
                      <w:sz w:val="22"/>
                      <w:szCs w:val="21"/>
                      <w:lang w:val="en-US"/>
                    </w:rPr>
                    <m:t>,</m:t>
                  </w:del>
                </m:r>
                <m:sSub>
                  <m:sSubPr>
                    <m:ctrlPr>
                      <w:del w:id="798" w:author="Hellmann, Simon" w:date="2025-08-30T17:54:00Z">
                        <w:rPr>
                          <w:rFonts w:ascii="Cambria Math" w:hAnsi="Cambria Math"/>
                          <w:i/>
                          <w:color w:val="000000" w:themeColor="text1"/>
                          <w:sz w:val="22"/>
                          <w:szCs w:val="21"/>
                          <w:lang w:val="en-US"/>
                        </w:rPr>
                      </w:del>
                    </m:ctrlPr>
                  </m:sSubPr>
                  <m:e>
                    <m:r>
                      <w:del w:id="799" w:author="Hellmann, Simon" w:date="2025-08-30T17:54:00Z">
                        <w:rPr>
                          <w:rFonts w:ascii="Cambria Math" w:hAnsi="Cambria Math"/>
                          <w:color w:val="000000" w:themeColor="text1"/>
                          <w:sz w:val="22"/>
                          <w:szCs w:val="21"/>
                          <w:lang w:val="en-US"/>
                        </w:rPr>
                        <m:t>x</m:t>
                      </w:del>
                    </m:r>
                  </m:e>
                  <m:sub>
                    <m:r>
                      <w:del w:id="800" w:author="Hellmann, Simon" w:date="2025-08-30T17:54:00Z">
                        <w:rPr>
                          <w:rFonts w:ascii="Cambria Math" w:hAnsi="Cambria Math"/>
                          <w:color w:val="000000" w:themeColor="text1"/>
                          <w:sz w:val="22"/>
                          <w:szCs w:val="21"/>
                          <w:lang w:val="en-US"/>
                        </w:rPr>
                        <m:t>20,k</m:t>
                      </w:del>
                    </m:r>
                  </m:sub>
                </m:sSub>
                <m:r>
                  <w:del w:id="801" w:author="Hellmann, Simon" w:date="2025-08-30T17:54:00Z">
                    <w:rPr>
                      <w:rFonts w:ascii="Cambria Math" w:hAnsi="Cambria Math"/>
                      <w:color w:val="000000" w:themeColor="text1"/>
                      <w:sz w:val="22"/>
                      <w:szCs w:val="21"/>
                      <w:lang w:val="en-US"/>
                    </w:rPr>
                    <m:t>≥0  ∀  k∈</m:t>
                  </w:del>
                </m:r>
                <m:d>
                  <m:dPr>
                    <m:begChr m:val="{"/>
                    <m:endChr m:val="}"/>
                    <m:ctrlPr>
                      <w:del w:id="802" w:author="Hellmann, Simon" w:date="2025-08-30T17:54:00Z">
                        <w:rPr>
                          <w:rFonts w:ascii="Cambria Math" w:hAnsi="Cambria Math"/>
                          <w:i/>
                          <w:color w:val="000000" w:themeColor="text1"/>
                          <w:sz w:val="22"/>
                          <w:szCs w:val="21"/>
                          <w:lang w:val="en-US"/>
                        </w:rPr>
                      </w:del>
                    </m:ctrlPr>
                  </m:dPr>
                  <m:e>
                    <m:r>
                      <w:del w:id="803" w:author="Hellmann, Simon" w:date="2025-08-30T17:54:00Z">
                        <w:rPr>
                          <w:rFonts w:ascii="Cambria Math" w:hAnsi="Cambria Math"/>
                          <w:color w:val="000000" w:themeColor="text1"/>
                          <w:sz w:val="22"/>
                          <w:szCs w:val="21"/>
                          <w:lang w:val="en-US"/>
                        </w:rPr>
                        <m:t>0,…,</m:t>
                      </w:del>
                    </m:r>
                    <m:sSub>
                      <m:sSubPr>
                        <m:ctrlPr>
                          <w:del w:id="804" w:author="Hellmann, Simon" w:date="2025-08-30T17:54:00Z">
                            <w:rPr>
                              <w:rFonts w:ascii="Cambria Math" w:hAnsi="Cambria Math"/>
                              <w:i/>
                              <w:color w:val="000000" w:themeColor="text1"/>
                              <w:sz w:val="22"/>
                              <w:szCs w:val="21"/>
                              <w:lang w:val="en-US"/>
                            </w:rPr>
                          </w:del>
                        </m:ctrlPr>
                      </m:sSubPr>
                      <m:e>
                        <m:r>
                          <w:del w:id="805" w:author="Hellmann, Simon" w:date="2025-08-30T17:54:00Z">
                            <w:rPr>
                              <w:rFonts w:ascii="Cambria Math" w:hAnsi="Cambria Math"/>
                              <w:color w:val="000000" w:themeColor="text1"/>
                              <w:sz w:val="22"/>
                              <w:szCs w:val="21"/>
                              <w:lang w:val="en-US"/>
                            </w:rPr>
                            <m:t>N</m:t>
                          </w:del>
                        </m:r>
                      </m:e>
                      <m:sub>
                        <m:r>
                          <w:del w:id="806" w:author="Hellmann, Simon" w:date="2025-08-30T17:54:00Z">
                            <w:rPr>
                              <w:rFonts w:ascii="Cambria Math" w:hAnsi="Cambria Math"/>
                              <w:color w:val="000000" w:themeColor="text1"/>
                              <w:sz w:val="22"/>
                              <w:szCs w:val="21"/>
                              <w:lang w:val="en-US"/>
                            </w:rPr>
                            <m:t>p</m:t>
                          </w:del>
                        </m:r>
                      </m:sub>
                    </m:sSub>
                  </m:e>
                </m:d>
              </m:oMath>
            </m:oMathPara>
          </w:p>
          <w:p w14:paraId="78EC7F94" w14:textId="02600B4A" w:rsidR="00085B5A" w:rsidRPr="00085B5A" w:rsidDel="00AE5FE5" w:rsidRDefault="00085B5A">
            <w:pPr>
              <w:jc w:val="center"/>
              <w:rPr>
                <w:del w:id="807" w:author="Hellmann, Simon" w:date="2025-08-30T17:54:00Z"/>
                <w:i/>
                <w:color w:val="000000" w:themeColor="text1"/>
                <w:sz w:val="22"/>
                <w:szCs w:val="21"/>
                <w:lang w:val="en-US"/>
                <w:rPrChange w:id="808" w:author="Hellmann, Simon" w:date="2025-08-30T17:45:00Z">
                  <w:rPr>
                    <w:del w:id="809" w:author="Hellmann, Simon" w:date="2025-08-30T17:54:00Z"/>
                    <w:i/>
                    <w:color w:val="000000" w:themeColor="text1"/>
                    <w:sz w:val="22"/>
                    <w:szCs w:val="21"/>
                    <w:lang w:val="en-US"/>
                  </w:rPr>
                </w:rPrChange>
              </w:rPr>
            </w:pPr>
            <m:oMathPara>
              <m:oMath>
                <m:r>
                  <w:del w:id="810" w:author="Hellmann, Simon" w:date="2025-08-30T17:54:00Z">
                    <w:rPr>
                      <w:rFonts w:ascii="Cambria Math" w:eastAsia="Cambria Math" w:hAnsi="Cambria Math" w:cs="Cambria Math"/>
                      <w:color w:val="000000" w:themeColor="text1"/>
                      <w:sz w:val="22"/>
                      <w:szCs w:val="21"/>
                      <w:lang w:val="en-US"/>
                    </w:rPr>
                    <m:t>0≤</m:t>
                  </w:del>
                </m:r>
                <m:sSub>
                  <m:sSubPr>
                    <m:ctrlPr>
                      <w:del w:id="811" w:author="Hellmann, Simon" w:date="2025-08-30T17:54:00Z">
                        <w:rPr>
                          <w:rFonts w:ascii="Cambria Math" w:hAnsi="Cambria Math"/>
                          <w:i/>
                          <w:color w:val="000000" w:themeColor="text1"/>
                          <w:sz w:val="22"/>
                          <w:szCs w:val="21"/>
                          <w:lang w:val="en-US"/>
                        </w:rPr>
                      </w:del>
                    </m:ctrlPr>
                  </m:sSubPr>
                  <m:e>
                    <m:r>
                      <w:del w:id="812" w:author="Hellmann, Simon" w:date="2025-08-30T17:54:00Z">
                        <w:rPr>
                          <w:rFonts w:ascii="Cambria Math" w:hAnsi="Cambria Math"/>
                          <w:color w:val="000000" w:themeColor="text1"/>
                          <w:sz w:val="22"/>
                          <w:szCs w:val="21"/>
                          <w:lang w:val="en-US"/>
                        </w:rPr>
                        <m:t>u</m:t>
                      </w:del>
                    </m:r>
                  </m:e>
                  <m:sub>
                    <m:r>
                      <w:del w:id="813" w:author="Hellmann, Simon" w:date="2025-08-30T17:54:00Z">
                        <w:rPr>
                          <w:rFonts w:ascii="Cambria Math" w:hAnsi="Cambria Math"/>
                          <w:color w:val="000000" w:themeColor="text1"/>
                          <w:sz w:val="22"/>
                          <w:szCs w:val="21"/>
                          <w:lang w:val="en-US"/>
                        </w:rPr>
                        <m:t>i,k</m:t>
                      </w:del>
                    </m:r>
                  </m:sub>
                </m:sSub>
                <m:r>
                  <w:del w:id="814" w:author="Hellmann, Simon" w:date="2025-08-30T17:54:00Z">
                    <w:rPr>
                      <w:rFonts w:ascii="Cambria Math" w:eastAsia="Cambria Math" w:hAnsi="Cambria Math" w:cs="Cambria Math"/>
                      <w:color w:val="000000" w:themeColor="text1"/>
                      <w:sz w:val="22"/>
                      <w:szCs w:val="21"/>
                      <w:lang w:val="en-US"/>
                    </w:rPr>
                    <m:t xml:space="preserve">≤1 </m:t>
                  </w:del>
                </m:r>
                <m:r>
                  <w:del w:id="815" w:author="Hellmann, Simon" w:date="2025-08-30T17:54:00Z">
                    <w:rPr>
                      <w:rFonts w:ascii="Cambria Math" w:hAnsi="Cambria Math"/>
                      <w:color w:val="000000" w:themeColor="text1"/>
                      <w:sz w:val="22"/>
                      <w:szCs w:val="21"/>
                      <w:lang w:val="en-US"/>
                    </w:rPr>
                    <m:t>∀  i ∈</m:t>
                  </w:del>
                </m:r>
                <m:d>
                  <m:dPr>
                    <m:begChr m:val="{"/>
                    <m:endChr m:val="}"/>
                    <m:ctrlPr>
                      <w:del w:id="816" w:author="Hellmann, Simon" w:date="2025-08-30T17:54:00Z">
                        <w:rPr>
                          <w:rFonts w:ascii="Cambria Math" w:hAnsi="Cambria Math"/>
                          <w:i/>
                          <w:color w:val="000000" w:themeColor="text1"/>
                          <w:sz w:val="22"/>
                          <w:szCs w:val="21"/>
                          <w:lang w:val="en-US"/>
                        </w:rPr>
                      </w:del>
                    </m:ctrlPr>
                  </m:dPr>
                  <m:e>
                    <m:r>
                      <w:del w:id="817" w:author="Hellmann, Simon" w:date="2025-08-30T17:54:00Z">
                        <w:rPr>
                          <w:rFonts w:ascii="Cambria Math" w:hAnsi="Cambria Math"/>
                          <w:color w:val="000000" w:themeColor="text1"/>
                          <w:sz w:val="22"/>
                          <w:szCs w:val="21"/>
                          <w:lang w:val="en-US"/>
                        </w:rPr>
                        <m:t>1,…,4</m:t>
                      </w:del>
                    </m:r>
                  </m:e>
                </m:d>
                <m:r>
                  <w:del w:id="818" w:author="Hellmann, Simon" w:date="2025-08-30T17:54:00Z">
                    <w:rPr>
                      <w:rFonts w:ascii="Cambria Math" w:hAnsi="Cambria Math"/>
                      <w:color w:val="000000" w:themeColor="text1"/>
                      <w:sz w:val="22"/>
                      <w:szCs w:val="21"/>
                      <w:lang w:val="en-US"/>
                    </w:rPr>
                    <m:t>, k∈</m:t>
                  </w:del>
                </m:r>
                <m:d>
                  <m:dPr>
                    <m:begChr m:val="{"/>
                    <m:endChr m:val="}"/>
                    <m:ctrlPr>
                      <w:del w:id="819" w:author="Hellmann, Simon" w:date="2025-08-30T17:54:00Z">
                        <w:rPr>
                          <w:rFonts w:ascii="Cambria Math" w:hAnsi="Cambria Math"/>
                          <w:i/>
                          <w:color w:val="000000" w:themeColor="text1"/>
                          <w:sz w:val="22"/>
                          <w:szCs w:val="21"/>
                          <w:lang w:val="en-US"/>
                        </w:rPr>
                      </w:del>
                    </m:ctrlPr>
                  </m:dPr>
                  <m:e>
                    <m:r>
                      <w:del w:id="820" w:author="Hellmann, Simon" w:date="2025-08-30T17:54:00Z">
                        <w:rPr>
                          <w:rFonts w:ascii="Cambria Math" w:hAnsi="Cambria Math"/>
                          <w:color w:val="000000" w:themeColor="text1"/>
                          <w:sz w:val="22"/>
                          <w:szCs w:val="21"/>
                          <w:lang w:val="en-US"/>
                        </w:rPr>
                        <m:t>0,…,</m:t>
                      </w:del>
                    </m:r>
                    <m:sSub>
                      <m:sSubPr>
                        <m:ctrlPr>
                          <w:del w:id="821" w:author="Hellmann, Simon" w:date="2025-08-30T17:54:00Z">
                            <w:rPr>
                              <w:rFonts w:ascii="Cambria Math" w:hAnsi="Cambria Math"/>
                              <w:i/>
                              <w:color w:val="000000" w:themeColor="text1"/>
                              <w:sz w:val="22"/>
                              <w:szCs w:val="21"/>
                              <w:lang w:val="en-US"/>
                            </w:rPr>
                          </w:del>
                        </m:ctrlPr>
                      </m:sSubPr>
                      <m:e>
                        <m:r>
                          <w:del w:id="822" w:author="Hellmann, Simon" w:date="2025-08-30T17:54:00Z">
                            <w:rPr>
                              <w:rFonts w:ascii="Cambria Math" w:hAnsi="Cambria Math"/>
                              <w:color w:val="000000" w:themeColor="text1"/>
                              <w:sz w:val="22"/>
                              <w:szCs w:val="21"/>
                              <w:lang w:val="en-US"/>
                            </w:rPr>
                            <m:t>N</m:t>
                          </w:del>
                        </m:r>
                      </m:e>
                      <m:sub>
                        <m:r>
                          <w:del w:id="823" w:author="Hellmann, Simon" w:date="2025-08-30T17:54:00Z">
                            <w:rPr>
                              <w:rFonts w:ascii="Cambria Math" w:hAnsi="Cambria Math"/>
                              <w:color w:val="000000" w:themeColor="text1"/>
                              <w:sz w:val="22"/>
                              <w:szCs w:val="21"/>
                              <w:lang w:val="en-US"/>
                            </w:rPr>
                            <m:t>p</m:t>
                          </w:del>
                        </m:r>
                      </m:sub>
                    </m:sSub>
                  </m:e>
                </m:d>
              </m:oMath>
            </m:oMathPara>
          </w:p>
          <w:p w14:paraId="48F95769" w14:textId="38DA0373" w:rsidR="00085B5A" w:rsidRPr="00085B5A" w:rsidDel="00AE5FE5" w:rsidRDefault="00085B5A">
            <w:pPr>
              <w:jc w:val="center"/>
              <w:rPr>
                <w:del w:id="824" w:author="Hellmann, Simon" w:date="2025-08-30T17:54:00Z"/>
                <w:i/>
                <w:color w:val="000000" w:themeColor="text1"/>
                <w:sz w:val="22"/>
                <w:szCs w:val="21"/>
                <w:lang w:val="en-US"/>
                <w:rPrChange w:id="825" w:author="Hellmann, Simon" w:date="2025-08-30T17:45:00Z">
                  <w:rPr>
                    <w:del w:id="826" w:author="Hellmann, Simon" w:date="2025-08-30T17:54:00Z"/>
                    <w:i/>
                    <w:color w:val="000000" w:themeColor="text1"/>
                    <w:sz w:val="22"/>
                    <w:szCs w:val="21"/>
                    <w:lang w:val="en-US"/>
                  </w:rPr>
                </w:rPrChange>
              </w:rPr>
            </w:pPr>
            <m:oMathPara>
              <m:oMath>
                <m:sSub>
                  <m:sSubPr>
                    <m:ctrlPr>
                      <w:del w:id="827" w:author="Hellmann, Simon" w:date="2025-08-30T17:54:00Z">
                        <w:rPr>
                          <w:rFonts w:ascii="Cambria Math" w:eastAsia="Cambria Math" w:hAnsi="Cambria Math" w:cs="Cambria Math"/>
                          <w:i/>
                          <w:color w:val="000000" w:themeColor="text1"/>
                          <w:sz w:val="22"/>
                          <w:szCs w:val="21"/>
                          <w:lang w:val="en-US"/>
                        </w:rPr>
                      </w:del>
                    </m:ctrlPr>
                  </m:sSubPr>
                  <m:e>
                    <m:r>
                      <w:del w:id="828" w:author="Hellmann, Simon" w:date="2025-08-30T17:54:00Z">
                        <w:rPr>
                          <w:rFonts w:ascii="Cambria Math" w:eastAsia="Cambria Math" w:hAnsi="Cambria Math" w:cs="Cambria Math"/>
                          <w:color w:val="000000" w:themeColor="text1"/>
                          <w:sz w:val="22"/>
                          <w:szCs w:val="21"/>
                          <w:lang w:val="en-US"/>
                        </w:rPr>
                        <m:t>l</m:t>
                      </w:del>
                    </m:r>
                  </m:e>
                  <m:sub>
                    <m:r>
                      <w:del w:id="829" w:author="Hellmann, Simon" w:date="2025-08-30T17:54:00Z">
                        <w:rPr>
                          <w:rFonts w:ascii="Cambria Math" w:eastAsia="Cambria Math" w:hAnsi="Cambria Math" w:cs="Cambria Math"/>
                          <w:color w:val="000000" w:themeColor="text1"/>
                          <w:sz w:val="22"/>
                          <w:szCs w:val="21"/>
                          <w:lang w:val="en-US"/>
                        </w:rPr>
                        <m:t>k</m:t>
                      </w:del>
                    </m:r>
                  </m:sub>
                </m:sSub>
                <m:r>
                  <w:del w:id="830" w:author="Hellmann, Simon" w:date="2025-08-30T17:54:00Z">
                    <w:rPr>
                      <w:rFonts w:ascii="Cambria Math" w:hAnsi="Cambria Math"/>
                      <w:color w:val="000000" w:themeColor="text1"/>
                      <w:sz w:val="22"/>
                      <w:szCs w:val="21"/>
                      <w:lang w:val="en-US"/>
                    </w:rPr>
                    <m:t>-</m:t>
                  </w:del>
                </m:r>
                <m:sSub>
                  <m:sSubPr>
                    <m:ctrlPr>
                      <w:del w:id="831" w:author="Hellmann, Simon" w:date="2025-08-30T17:54:00Z">
                        <w:rPr>
                          <w:rFonts w:ascii="Cambria Math" w:hAnsi="Cambria Math"/>
                          <w:i/>
                          <w:color w:val="000000" w:themeColor="text1"/>
                          <w:sz w:val="22"/>
                          <w:szCs w:val="21"/>
                          <w:lang w:val="en-US"/>
                        </w:rPr>
                      </w:del>
                    </m:ctrlPr>
                  </m:sSubPr>
                  <m:e>
                    <m:r>
                      <w:del w:id="832" w:author="Hellmann, Simon" w:date="2025-08-30T17:54:00Z">
                        <w:rPr>
                          <w:rFonts w:ascii="Cambria Math" w:hAnsi="Cambria Math"/>
                          <w:color w:val="000000" w:themeColor="text1"/>
                          <w:sz w:val="22"/>
                          <w:szCs w:val="21"/>
                          <w:lang w:val="en-US"/>
                        </w:rPr>
                        <m:t>ϵ</m:t>
                      </w:del>
                    </m:r>
                  </m:e>
                  <m:sub>
                    <m:r>
                      <w:del w:id="833" w:author="Hellmann, Simon" w:date="2025-08-30T17:54:00Z">
                        <w:rPr>
                          <w:rFonts w:ascii="Cambria Math" w:hAnsi="Cambria Math"/>
                          <w:color w:val="000000" w:themeColor="text1"/>
                          <w:sz w:val="22"/>
                          <w:szCs w:val="21"/>
                          <w:lang w:val="en-US"/>
                        </w:rPr>
                        <m:t>1</m:t>
                      </w:del>
                    </m:r>
                  </m:sub>
                </m:sSub>
                <m:r>
                  <w:del w:id="834" w:author="Hellmann, Simon" w:date="2025-08-30T17:54:00Z">
                    <w:rPr>
                      <w:rFonts w:ascii="Cambria Math" w:hAnsi="Cambria Math"/>
                      <w:color w:val="000000" w:themeColor="text1"/>
                      <w:sz w:val="22"/>
                      <w:szCs w:val="21"/>
                      <w:lang w:val="en-US"/>
                    </w:rPr>
                    <m:t>≤0.95  ∀  k∈{0,…,</m:t>
                  </w:del>
                </m:r>
                <m:sSub>
                  <m:sSubPr>
                    <m:ctrlPr>
                      <w:del w:id="835" w:author="Hellmann, Simon" w:date="2025-08-30T17:54:00Z">
                        <w:rPr>
                          <w:rFonts w:ascii="Cambria Math" w:hAnsi="Cambria Math"/>
                          <w:i/>
                          <w:color w:val="000000" w:themeColor="text1"/>
                          <w:sz w:val="22"/>
                          <w:szCs w:val="21"/>
                          <w:lang w:val="en-US"/>
                        </w:rPr>
                      </w:del>
                    </m:ctrlPr>
                  </m:sSubPr>
                  <m:e>
                    <m:r>
                      <w:del w:id="836" w:author="Hellmann, Simon" w:date="2025-08-30T17:54:00Z">
                        <w:rPr>
                          <w:rFonts w:ascii="Cambria Math" w:hAnsi="Cambria Math"/>
                          <w:color w:val="000000" w:themeColor="text1"/>
                          <w:sz w:val="22"/>
                          <w:szCs w:val="21"/>
                          <w:lang w:val="en-US"/>
                        </w:rPr>
                        <m:t>N</m:t>
                      </w:del>
                    </m:r>
                  </m:e>
                  <m:sub>
                    <m:r>
                      <w:del w:id="837" w:author="Hellmann, Simon" w:date="2025-08-30T17:54:00Z">
                        <w:rPr>
                          <w:rFonts w:ascii="Cambria Math" w:hAnsi="Cambria Math"/>
                          <w:color w:val="000000" w:themeColor="text1"/>
                          <w:sz w:val="22"/>
                          <w:szCs w:val="21"/>
                          <w:lang w:val="en-US"/>
                        </w:rPr>
                        <m:t>p</m:t>
                      </w:del>
                    </m:r>
                  </m:sub>
                </m:sSub>
                <m:r>
                  <w:del w:id="838" w:author="Hellmann, Simon" w:date="2025-08-30T17:54:00Z">
                    <w:rPr>
                      <w:rFonts w:ascii="Cambria Math" w:hAnsi="Cambria Math"/>
                      <w:color w:val="000000" w:themeColor="text1"/>
                      <w:sz w:val="22"/>
                      <w:szCs w:val="21"/>
                      <w:lang w:val="en-US"/>
                    </w:rPr>
                    <m:t>}</m:t>
                  </w:del>
                </m:r>
              </m:oMath>
            </m:oMathPara>
          </w:p>
          <w:p w14:paraId="437EBDA2" w14:textId="58573319" w:rsidR="00085B5A" w:rsidRPr="00085B5A" w:rsidDel="00AE5FE5" w:rsidRDefault="00085B5A">
            <w:pPr>
              <w:jc w:val="center"/>
              <w:rPr>
                <w:del w:id="839" w:author="Hellmann, Simon" w:date="2025-08-30T17:54:00Z"/>
                <w:i/>
                <w:color w:val="000000" w:themeColor="text1"/>
                <w:sz w:val="22"/>
                <w:szCs w:val="21"/>
                <w:lang w:val="en-US"/>
                <w:rPrChange w:id="840" w:author="Hellmann, Simon" w:date="2025-08-30T17:45:00Z">
                  <w:rPr>
                    <w:del w:id="841" w:author="Hellmann, Simon" w:date="2025-08-30T17:54:00Z"/>
                    <w:i/>
                    <w:color w:val="000000" w:themeColor="text1"/>
                    <w:sz w:val="22"/>
                    <w:szCs w:val="21"/>
                    <w:lang w:val="en-US"/>
                  </w:rPr>
                </w:rPrChange>
              </w:rPr>
            </w:pPr>
            <m:oMathPara>
              <m:oMath>
                <m:r>
                  <w:del w:id="842" w:author="Hellmann, Simon" w:date="2025-08-30T17:54:00Z">
                    <w:rPr>
                      <w:rFonts w:ascii="Cambria Math" w:hAnsi="Cambria Math"/>
                      <w:color w:val="000000" w:themeColor="text1"/>
                      <w:sz w:val="22"/>
                      <w:szCs w:val="21"/>
                      <w:lang w:val="en-US"/>
                    </w:rPr>
                    <m:t>-</m:t>
                  </w:del>
                </m:r>
                <m:sSub>
                  <m:sSubPr>
                    <m:ctrlPr>
                      <w:del w:id="843" w:author="Hellmann, Simon" w:date="2025-08-30T17:54:00Z">
                        <w:rPr>
                          <w:rFonts w:ascii="Cambria Math" w:eastAsia="Cambria Math" w:hAnsi="Cambria Math" w:cs="Cambria Math"/>
                          <w:i/>
                          <w:color w:val="000000" w:themeColor="text1"/>
                          <w:sz w:val="22"/>
                          <w:szCs w:val="21"/>
                          <w:lang w:val="en-US"/>
                        </w:rPr>
                      </w:del>
                    </m:ctrlPr>
                  </m:sSubPr>
                  <m:e>
                    <m:r>
                      <w:del w:id="844" w:author="Hellmann, Simon" w:date="2025-08-30T17:54:00Z">
                        <w:rPr>
                          <w:rFonts w:ascii="Cambria Math" w:eastAsia="Cambria Math" w:hAnsi="Cambria Math" w:cs="Cambria Math"/>
                          <w:color w:val="000000" w:themeColor="text1"/>
                          <w:sz w:val="22"/>
                          <w:szCs w:val="21"/>
                          <w:lang w:val="en-US"/>
                        </w:rPr>
                        <m:t>l</m:t>
                      </w:del>
                    </m:r>
                  </m:e>
                  <m:sub>
                    <m:r>
                      <w:del w:id="845" w:author="Hellmann, Simon" w:date="2025-08-30T17:54:00Z">
                        <w:rPr>
                          <w:rFonts w:ascii="Cambria Math" w:eastAsia="Cambria Math" w:hAnsi="Cambria Math" w:cs="Cambria Math"/>
                          <w:color w:val="000000" w:themeColor="text1"/>
                          <w:sz w:val="22"/>
                          <w:szCs w:val="21"/>
                          <w:lang w:val="en-US"/>
                        </w:rPr>
                        <m:t>k</m:t>
                      </w:del>
                    </m:r>
                  </m:sub>
                </m:sSub>
                <m:r>
                  <w:del w:id="846" w:author="Hellmann, Simon" w:date="2025-08-30T17:54:00Z">
                    <w:rPr>
                      <w:rFonts w:ascii="Cambria Math" w:hAnsi="Cambria Math"/>
                      <w:color w:val="000000" w:themeColor="text1"/>
                      <w:sz w:val="22"/>
                      <w:szCs w:val="21"/>
                      <w:lang w:val="en-US"/>
                    </w:rPr>
                    <m:t>-</m:t>
                  </w:del>
                </m:r>
                <m:sSub>
                  <m:sSubPr>
                    <m:ctrlPr>
                      <w:del w:id="847" w:author="Hellmann, Simon" w:date="2025-08-30T17:54:00Z">
                        <w:rPr>
                          <w:rFonts w:ascii="Cambria Math" w:hAnsi="Cambria Math"/>
                          <w:i/>
                          <w:color w:val="000000" w:themeColor="text1"/>
                          <w:sz w:val="22"/>
                          <w:szCs w:val="21"/>
                          <w:lang w:val="en-US"/>
                        </w:rPr>
                      </w:del>
                    </m:ctrlPr>
                  </m:sSubPr>
                  <m:e>
                    <m:r>
                      <w:del w:id="848" w:author="Hellmann, Simon" w:date="2025-08-30T17:54:00Z">
                        <w:rPr>
                          <w:rFonts w:ascii="Cambria Math" w:hAnsi="Cambria Math"/>
                          <w:color w:val="000000" w:themeColor="text1"/>
                          <w:sz w:val="22"/>
                          <w:szCs w:val="21"/>
                          <w:lang w:val="en-US"/>
                        </w:rPr>
                        <m:t>ϵ</m:t>
                      </w:del>
                    </m:r>
                  </m:e>
                  <m:sub>
                    <m:r>
                      <w:del w:id="849" w:author="Hellmann, Simon" w:date="2025-08-30T17:54:00Z">
                        <w:rPr>
                          <w:rFonts w:ascii="Cambria Math" w:hAnsi="Cambria Math"/>
                          <w:color w:val="000000" w:themeColor="text1"/>
                          <w:sz w:val="22"/>
                          <w:szCs w:val="21"/>
                          <w:lang w:val="en-US"/>
                        </w:rPr>
                        <m:t>2</m:t>
                      </w:del>
                    </m:r>
                  </m:sub>
                </m:sSub>
                <m:r>
                  <w:del w:id="850" w:author="Hellmann, Simon" w:date="2025-08-30T17:54:00Z">
                    <w:rPr>
                      <w:rFonts w:ascii="Cambria Math" w:hAnsi="Cambria Math"/>
                      <w:color w:val="000000" w:themeColor="text1"/>
                      <w:sz w:val="22"/>
                      <w:szCs w:val="21"/>
                      <w:lang w:val="en-US"/>
                    </w:rPr>
                    <m:t>≤-0.05  ∀  k∈{0,…,</m:t>
                  </w:del>
                </m:r>
                <m:sSub>
                  <m:sSubPr>
                    <m:ctrlPr>
                      <w:del w:id="851" w:author="Hellmann, Simon" w:date="2025-08-30T17:54:00Z">
                        <w:rPr>
                          <w:rFonts w:ascii="Cambria Math" w:hAnsi="Cambria Math"/>
                          <w:i/>
                          <w:color w:val="000000" w:themeColor="text1"/>
                          <w:sz w:val="22"/>
                          <w:szCs w:val="21"/>
                          <w:lang w:val="en-US"/>
                        </w:rPr>
                      </w:del>
                    </m:ctrlPr>
                  </m:sSubPr>
                  <m:e>
                    <m:r>
                      <w:del w:id="852" w:author="Hellmann, Simon" w:date="2025-08-30T17:54:00Z">
                        <w:rPr>
                          <w:rFonts w:ascii="Cambria Math" w:hAnsi="Cambria Math"/>
                          <w:color w:val="000000" w:themeColor="text1"/>
                          <w:sz w:val="22"/>
                          <w:szCs w:val="21"/>
                          <w:lang w:val="en-US"/>
                        </w:rPr>
                        <m:t>N</m:t>
                      </w:del>
                    </m:r>
                  </m:e>
                  <m:sub>
                    <m:r>
                      <w:del w:id="853" w:author="Hellmann, Simon" w:date="2025-08-30T17:54:00Z">
                        <w:rPr>
                          <w:rFonts w:ascii="Cambria Math" w:hAnsi="Cambria Math"/>
                          <w:color w:val="000000" w:themeColor="text1"/>
                          <w:sz w:val="22"/>
                          <w:szCs w:val="21"/>
                          <w:lang w:val="en-US"/>
                        </w:rPr>
                        <m:t>p</m:t>
                      </w:del>
                    </m:r>
                  </m:sub>
                </m:sSub>
                <m:r>
                  <w:del w:id="854" w:author="Hellmann, Simon" w:date="2025-08-30T17:54:00Z">
                    <w:rPr>
                      <w:rFonts w:ascii="Cambria Math" w:hAnsi="Cambria Math"/>
                      <w:color w:val="000000" w:themeColor="text1"/>
                      <w:sz w:val="22"/>
                      <w:szCs w:val="21"/>
                      <w:lang w:val="en-US"/>
                    </w:rPr>
                    <m:t>}</m:t>
                  </w:del>
                </m:r>
              </m:oMath>
            </m:oMathPara>
          </w:p>
          <w:p w14:paraId="7031B88E" w14:textId="3AA8A06B" w:rsidR="00085B5A" w:rsidRPr="00085B5A" w:rsidDel="00AE5FE5" w:rsidRDefault="00085B5A">
            <w:pPr>
              <w:jc w:val="center"/>
              <w:rPr>
                <w:del w:id="855" w:author="Hellmann, Simon" w:date="2025-08-30T17:54:00Z"/>
                <w:i/>
                <w:color w:val="000000" w:themeColor="text1"/>
                <w:sz w:val="22"/>
                <w:szCs w:val="21"/>
                <w:lang w:val="en-US"/>
                <w:rPrChange w:id="856" w:author="Hellmann, Simon" w:date="2025-08-30T17:45:00Z">
                  <w:rPr>
                    <w:del w:id="857" w:author="Hellmann, Simon" w:date="2025-08-30T17:54:00Z"/>
                    <w:color w:val="000000" w:themeColor="text1"/>
                    <w:sz w:val="22"/>
                    <w:szCs w:val="21"/>
                    <w:lang w:val="en-US"/>
                  </w:rPr>
                </w:rPrChange>
              </w:rPr>
            </w:pPr>
            <m:oMathPara>
              <m:oMath>
                <m:r>
                  <w:del w:id="858" w:author="Hellmann, Simon" w:date="2025-08-30T17:54:00Z">
                    <w:rPr>
                      <w:rFonts w:ascii="Cambria Math" w:eastAsia="Cambria Math" w:hAnsi="Cambria Math" w:cs="Cambria Math"/>
                      <w:color w:val="000000" w:themeColor="text1"/>
                      <w:sz w:val="22"/>
                      <w:szCs w:val="21"/>
                      <w:lang w:val="en-US"/>
                    </w:rPr>
                    <m:t>0≤</m:t>
                  </w:del>
                </m:r>
                <m:sSub>
                  <m:sSubPr>
                    <m:ctrlPr>
                      <w:del w:id="859" w:author="Hellmann, Simon" w:date="2025-08-30T17:54:00Z">
                        <w:rPr>
                          <w:rFonts w:ascii="Cambria Math" w:hAnsi="Cambria Math"/>
                          <w:i/>
                          <w:color w:val="000000" w:themeColor="text1"/>
                          <w:sz w:val="22"/>
                          <w:szCs w:val="21"/>
                          <w:lang w:val="en-US"/>
                        </w:rPr>
                      </w:del>
                    </m:ctrlPr>
                  </m:sSubPr>
                  <m:e>
                    <m:r>
                      <w:del w:id="860" w:author="Hellmann, Simon" w:date="2025-08-30T17:54:00Z">
                        <w:rPr>
                          <w:rFonts w:ascii="Cambria Math" w:hAnsi="Cambria Math"/>
                          <w:color w:val="000000" w:themeColor="text1"/>
                          <w:sz w:val="22"/>
                          <w:szCs w:val="21"/>
                          <w:lang w:val="en-US"/>
                        </w:rPr>
                        <m:t>ϵ</m:t>
                      </w:del>
                    </m:r>
                  </m:e>
                  <m:sub>
                    <m:r>
                      <w:del w:id="861" w:author="Hellmann, Simon" w:date="2025-08-30T17:54:00Z">
                        <w:rPr>
                          <w:rFonts w:ascii="Cambria Math" w:hAnsi="Cambria Math"/>
                          <w:color w:val="000000" w:themeColor="text1"/>
                          <w:sz w:val="22"/>
                          <w:szCs w:val="21"/>
                          <w:lang w:val="en-US"/>
                        </w:rPr>
                        <m:t>m</m:t>
                      </w:del>
                    </m:r>
                  </m:sub>
                </m:sSub>
                <m:r>
                  <w:del w:id="862" w:author="Hellmann, Simon" w:date="2025-08-30T17:54:00Z">
                    <w:rPr>
                      <w:rFonts w:ascii="Cambria Math" w:hAnsi="Cambria Math"/>
                      <w:color w:val="000000" w:themeColor="text1"/>
                      <w:sz w:val="22"/>
                      <w:szCs w:val="21"/>
                      <w:lang w:val="en-US"/>
                    </w:rPr>
                    <m:t>≤0.05,</m:t>
                  </w:del>
                </m:r>
                <m:r>
                  <w:del w:id="863" w:author="Hellmann, Simon" w:date="2025-08-30T17:54:00Z">
                    <w:rPr>
                      <w:rFonts w:ascii="Cambria Math" w:hAnsi="Cambria Math"/>
                      <w:color w:val="000000" w:themeColor="text1"/>
                      <w:sz w:val="22"/>
                      <w:szCs w:val="21"/>
                    </w:rPr>
                    <m:t>m</m:t>
                  </w:del>
                </m:r>
                <m:r>
                  <w:del w:id="864" w:author="Hellmann, Simon" w:date="2025-08-30T17:54:00Z">
                    <w:rPr>
                      <w:rFonts w:ascii="Cambria Math" w:hAnsi="Cambria Math"/>
                      <w:color w:val="000000" w:themeColor="text1"/>
                      <w:sz w:val="22"/>
                      <w:szCs w:val="21"/>
                      <w:lang w:val="en-US"/>
                    </w:rPr>
                    <m:t>∈</m:t>
                  </w:del>
                </m:r>
                <m:d>
                  <m:dPr>
                    <m:begChr m:val="{"/>
                    <m:endChr m:val="}"/>
                    <m:ctrlPr>
                      <w:del w:id="865" w:author="Hellmann, Simon" w:date="2025-08-30T17:54:00Z">
                        <w:rPr>
                          <w:rFonts w:ascii="Cambria Math" w:hAnsi="Cambria Math"/>
                          <w:i/>
                          <w:color w:val="000000" w:themeColor="text1"/>
                          <w:sz w:val="22"/>
                          <w:szCs w:val="21"/>
                          <w:lang w:val="en-US"/>
                        </w:rPr>
                      </w:del>
                    </m:ctrlPr>
                  </m:dPr>
                  <m:e>
                    <m:r>
                      <w:del w:id="866" w:author="Hellmann, Simon" w:date="2025-08-30T17:54:00Z">
                        <w:rPr>
                          <w:rFonts w:ascii="Cambria Math" w:hAnsi="Cambria Math"/>
                          <w:color w:val="000000" w:themeColor="text1"/>
                          <w:sz w:val="22"/>
                          <w:szCs w:val="21"/>
                          <w:lang w:val="en-US"/>
                        </w:rPr>
                        <m:t>1,2</m:t>
                      </w:del>
                    </m:r>
                  </m:e>
                </m:d>
                <m:r>
                  <w:del w:id="867" w:author="Hellmann, Simon" w:date="2025-08-30T17:54:00Z">
                    <w:rPr>
                      <w:rFonts w:ascii="Cambria Math" w:hAnsi="Cambria Math"/>
                      <w:color w:val="000000" w:themeColor="text1"/>
                      <w:sz w:val="22"/>
                      <w:szCs w:val="21"/>
                      <w:lang w:val="en-US"/>
                    </w:rPr>
                    <m:t>.</m:t>
                  </w:del>
                </m:r>
              </m:oMath>
            </m:oMathPara>
          </w:p>
        </w:tc>
        <w:tc>
          <w:tcPr>
            <w:tcW w:w="685" w:type="pct"/>
            <w:vAlign w:val="center"/>
          </w:tcPr>
          <w:p w14:paraId="3E82044A" w14:textId="721F07F4" w:rsidR="00085B5A" w:rsidRPr="00085B5A" w:rsidDel="00AE5FE5" w:rsidRDefault="00085B5A">
            <w:pPr>
              <w:pStyle w:val="Beschriftung"/>
              <w:jc w:val="right"/>
              <w:rPr>
                <w:del w:id="868" w:author="Hellmann, Simon" w:date="2025-08-30T17:54:00Z"/>
                <w:lang w:val="en-US"/>
                <w:rPrChange w:id="869" w:author="Hellmann, Simon" w:date="2025-08-30T17:43:00Z">
                  <w:rPr>
                    <w:del w:id="870" w:author="Hellmann, Simon" w:date="2025-08-30T17:54:00Z"/>
                    <w:lang w:val="en-US"/>
                  </w:rPr>
                </w:rPrChange>
              </w:rPr>
            </w:pPr>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4273DD91"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BUMTU6MDE6MDgiLCJQcm9qZWN0Ijp7IiRyZWYiOiI4In19LCJVc2VOdW1iZXJpbmdUeXBlT2ZQYXJlbnREb2N1bWVudCI6ZmFsc2V9XSwiRm9ybWF0dGVkVGV4dCI6eyIkaWQiOiIyMSIsIkNvdW50IjoxLCJUZXh0VW5pdHMiOlt7IiRpZCI6IjIyIiwiRm9udFN0eWxlIjp7IiRpZCI6IjIzIiwiTmV1dHJhbCI6dHJ1ZX0sIlJlYWRpbmdPcmRlciI6MSwiVGV4dCI6IihEYW5pZWzigJBHcm9ta2UgZXQgYWwuLCAyMDE4KSJ9XX0sIlRhZyI6IkNpdGF2aVBsYWNlaG9sZGVyIzNjMzc5MTI0LTliZGYtNDdmNC1hZWM4LWIyZGU3ODg3NGVmNCIsIlRleHQiOiIoRGFuaWVs4oCQR3JvbWtlIGV0IGFsLiwgMjAxOCkiLCJXQUlWZXJzaW9uIjoiNi4xOS4yLjEifQ==}</w:instrText>
          </w:r>
          <w:r w:rsidR="00EA1073">
            <w:rPr>
              <w:lang w:val="en-US"/>
            </w:rPr>
            <w:fldChar w:fldCharType="separate"/>
          </w:r>
          <w:hyperlink r:id="rId120" w:tooltip="Daniel‐Gromke, J.; Rensberg, N.; Denysenko, V.; Stinner, W.; Schmalfuß, T.; Scheftelowitz, M.; Nelles, M.; Liebetrau, J. (2018): Current Developments …" w:history="1">
            <w:r w:rsidR="00E04011">
              <w:rPr>
                <w:lang w:val="en-US"/>
              </w:rPr>
              <w:t>(Daniel</w:t>
            </w:r>
            <w:r w:rsidR="00E04011">
              <w:rPr>
                <w:rFonts w:ascii="Times New Roman" w:hAnsi="Times New Roman" w:cs="Times New Roman"/>
                <w:lang w:val="en-US"/>
              </w:rPr>
              <w:t>‐</w:t>
            </w:r>
            <w:r w:rsidR="00E04011">
              <w:rPr>
                <w:lang w:val="en-US"/>
              </w:rPr>
              <w:t>Gromke et al., 2018)</w:t>
            </w:r>
          </w:hyperlink>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1DDC63EE" w:rsidR="0011577E" w:rsidRPr="0011577E" w:rsidRDefault="42E16D65" w:rsidP="0011577E">
      <w:pPr>
        <w:rPr>
          <w:lang w:val="en-US"/>
        </w:rPr>
      </w:pPr>
      <w:bookmarkStart w:id="871" w:name="_6wli8o1hcesq"/>
      <w:bookmarkStart w:id="872" w:name="_csd3dl2lh67e"/>
      <w:bookmarkStart w:id="873" w:name="_z8yjp0j8q7kp"/>
      <w:bookmarkEnd w:id="871"/>
      <w:bookmarkEnd w:id="872"/>
      <w:bookmarkEnd w:id="873"/>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jBiMzA5NjgtMWQxZi00YzA3LWFhNTItYmJhYTkxY2VmNDYxIiwiVGV4dCI6IihTdHVyIGV0IGFsLiwgMjAyMikiLCJXQUlWZXJzaW9uIjoiNi4xOS4yLjEifQ==}</w:instrText>
          </w:r>
          <w:r w:rsidR="002B398F">
            <w:rPr>
              <w:lang w:val="en-US"/>
            </w:rPr>
            <w:fldChar w:fldCharType="separate"/>
          </w:r>
          <w:hyperlink r:id="rId121" w:tooltip="Stur, M.; Pohl, M.; Krebs, C.; Mauky, E. (2022): Characterisation of biogas storages: influences and comparison of methods. Agricultural Engineering 7…" w:history="1">
            <w:r w:rsidR="00E04011">
              <w:rPr>
                <w:lang w:val="en-US"/>
              </w:rPr>
              <w:t>(Stur et al., 2022)</w:t>
            </w:r>
          </w:hyperlink>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5F2C5302"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BUMTU6MDE6MDg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NhZWNmYWYyZi0yZGQ4LTRhZjgtODQ2NC1iYzk2ODg2OTAzZjQiLCJUZXh0IjoiKEZpZWRsZXIgZXQgYWwuLCAyMDIzKSIsIldBSVZlcnNpb24iOiI2LjE5LjIuMSJ9}</w:instrText>
          </w:r>
          <w:r w:rsidR="00B7711C">
            <w:rPr>
              <w:lang w:val="en-US"/>
            </w:rPr>
            <w:fldChar w:fldCharType="separate"/>
          </w:r>
          <w:hyperlink r:id="rId122" w:tooltip="Fiedler, F.; Karg, B.; Lüken, L.; Brandner, D.; Heinlein, M.; Brabender, F.; Lucia, S. (2023): do-mpc: Towards FAIR nonlinear and robust model predict…" w:history="1">
            <w:r w:rsidR="00E04011">
              <w:rPr>
                <w:lang w:val="en-US"/>
              </w:rPr>
              <w:t>(Fiedler et al., 2023)</w:t>
            </w:r>
          </w:hyperlink>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b3RlcyI6IlBJSTogIDAzNzg0NzU0ODA5MDA5N1gi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hyperlink r:id="rId123" w:tooltip="Finlayson, B. A. (1980): Orthogonal collocation on finite elements—progress and potential. Mathematics and Computers in Simulation 22 (1), 11–17." w:history="1">
            <w:r w:rsidR="00E04011">
              <w:rPr>
                <w:lang w:val="en-US"/>
              </w:rPr>
              <w:t>(Finlayson, 1980)</w:t>
            </w:r>
          </w:hyperlink>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738D647E"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6500E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}</w:instrText>
          </w:r>
          <w:r w:rsidR="008A3ABF">
            <w:rPr>
              <w:lang w:val="en-US"/>
            </w:rPr>
            <w:fldChar w:fldCharType="separate"/>
          </w:r>
          <w:hyperlink r:id="rId124" w:tooltip="Biegler, L. T. (2010): Nonlinear programming. Concepts, algorithms, and applications to chemical processes. Philadelphia, Pa.: SIAM (MOS-SIAM series o…" w:history="1">
            <w:r w:rsidR="00E04011">
              <w:rPr>
                <w:lang w:val="en-US"/>
              </w:rPr>
              <w:t>(Biegler, 2010)</w:t>
            </w:r>
          </w:hyperlink>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lastRenderedPageBreak/>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w:t>
      </w:r>
      <w:proofErr w:type="spellStart"/>
      <w:r>
        <w:rPr>
          <w:lang w:val="en-US"/>
        </w:rPr>
        <w:t>ot</w:t>
      </w:r>
      <w:proofErr w:type="spellEnd"/>
      <w:r>
        <w:rPr>
          <w:lang w:val="en-US"/>
        </w:rPr>
        <w:t xml:space="preserve">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3D1F0920"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12</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345E350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BUMTU6MDE6MDg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2MGFmMWFjNy1jZWU3LTQ3YTUtODIyNS0zNzU3YzQ1ZDUxNGYiLCJUZXh0IjoiKEZpZWRsZXIgZXQgYWwuLCAyMDIzKSIsIldBSVZlcnNpb24iOiI2LjE5LjIuMSJ9}</w:instrText>
          </w:r>
          <w:r>
            <w:rPr>
              <w:lang w:val="en-US"/>
            </w:rPr>
            <w:fldChar w:fldCharType="separate"/>
          </w:r>
          <w:hyperlink r:id="rId125" w:tooltip="Fiedler, F.; Karg, B.; Lüken, L.; Brandner, D.; Heinlein, M.; Brabender, F.; Lucia, S. (2023): do-mpc: Towards FAIR nonlinear and robust model predict…" w:history="1">
            <w:r w:rsidR="00E04011">
              <w:rPr>
                <w:lang w:val="en-US"/>
              </w:rPr>
              <w:t>(Fiedler et al., 2023)</w:t>
            </w:r>
          </w:hyperlink>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}</w:instrText>
          </w:r>
          <w:r>
            <w:rPr>
              <w:lang w:val="en-US"/>
            </w:rPr>
            <w:fldChar w:fldCharType="separate"/>
          </w:r>
          <w:hyperlink r:id="rId126" w:tooltip="Wächter, A.; Biegler, L. T. (2006): On the implementation of an interior-point filter line-search algorithm for large-scale nonlinear programming. Mat…" w:history="1">
            <w:r w:rsidR="00E04011">
              <w:rPr>
                <w:lang w:val="en-US"/>
              </w:rPr>
              <w:t>(Wächter and Biegler, 2006)</w:t>
            </w:r>
          </w:hyperlink>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874" w:name="_b7m87sheak1f" w:colFirst="0" w:colLast="0"/>
      <w:bookmarkStart w:id="875" w:name="_4kzhpmsxgjvl" w:colFirst="0" w:colLast="0"/>
      <w:bookmarkStart w:id="876" w:name="_adadbgaji2o" w:colFirst="0" w:colLast="0"/>
      <w:bookmarkStart w:id="877" w:name="_vgp82lc94sgj" w:colFirst="0" w:colLast="0"/>
      <w:bookmarkStart w:id="878" w:name="_wp42dokx11nb" w:colFirst="0" w:colLast="0"/>
      <w:bookmarkEnd w:id="874"/>
      <w:bookmarkEnd w:id="875"/>
      <w:bookmarkEnd w:id="876"/>
      <w:bookmarkEnd w:id="877"/>
      <w:bookmarkEnd w:id="878"/>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 xml:space="preserve">Distributions are discussed with </w:t>
      </w:r>
      <w:r>
        <w:rPr>
          <w:lang w:val="en-US"/>
        </w:rPr>
        <w:lastRenderedPageBreak/>
        <w:t>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2ED36EB0"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wVDE1OjAxOjA4IiwiUHJvamVjdCI6eyIkcmVmIjoiOCJ9fSwiVXNlTnVtYmVyaW5nVHlwZU9mUGFyZW50RG9jdW1lbnQiOmZhbHNlfSx7IiRpZCI6IjIyIiwiJHR5cGUiOiJTd2lzc0FjYWRlbWljLkNpdGF2aS5DaXRhdGlvbnMuV29yZFBsYWNlaG9sZGVyRW50cnksIFN3aXNzQWNhZGVtaWMuQ2l0YXZpIiwiSWQiOiI2NDJlNzQ0NC1hNGM3LTQwYWQtODIyZC0wMTdmNjhhNzEwMWMiLCJSYW5nZVN0YXJ0IjoxOSwiUmFuZ2VMZW5ndGgiOjI3LCJSZWZlcmVuY2VJZCI6ImM1NjMxOTUwLTlhMDQtNGQwNy1hMjY2LWJhZjI4MDdjYzRkNi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wVDE1OjAxOjA4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hyperlink r:id="rId127" w:tooltip="Ahmed, S.; Einfalt, D.; Kazda, M. (2016): Co-Digestion of Sugar Beet Silage Increases Biogas Yield from Fibrous Substrates. BioMed Research Internatio…" w:history="1">
            <w:r w:rsidR="00E04011">
              <w:rPr>
                <w:lang w:val="en-US"/>
              </w:rPr>
              <w:t>(Ahmed et al., 2016</w:t>
            </w:r>
          </w:hyperlink>
          <w:hyperlink r:id="rId128" w:tooltip="Kryvoruchko, V.; Machmüller, A.; Bodiroza, V.; Amon, B.; Amon, T. (2009): Anaerobic digestion of by-products of sugar beet and starch potato processin…" w:history="1">
            <w:r w:rsidR="00E04011">
              <w:rPr>
                <w:lang w:val="en-US"/>
              </w:rPr>
              <w:t>; Kryvoruchko et al., 2009)</w:t>
            </w:r>
          </w:hyperlink>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BUMTU6MDE6MD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hyperlink r:id="rId129" w:tooltip="Segura, T.; Zanoni, P.; Brémond, U.; Lucet-Bérille, C.; Pradel, A.; Escudié, R.; Steyer, J.-P. (2025): Modelling anaerobic digestion of agricultural w…" w:history="1">
            <w:r w:rsidR="00E04011">
              <w:rPr>
                <w:lang w:val="en-US"/>
              </w:rPr>
              <w:t>(Segura et al., 2025)</w:t>
            </w:r>
          </w:hyperlink>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iI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m90ZXMiOiJKb3VybmFsIEFydGljbGUi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FQxNTowMTowOCIsIlByb2plY3QiOnsiJHJlZiI6IjgifX0sIlVzZU51bWJlcmluZ1R5cGVPZlBhcmVudERvY3VtZW50IjpmYWxzZX1dLCJGb3JtYXR0ZWRUZXh0Ijp7IiRpZCI6IjIyIiwiQ291bnQiOjEsIlRleHRVbml0cyI6W3siJGlkIjoiMjMiLCJGb250U3R5bGUiOnsiJGlkIjoiMjQiLCJOZXV0cmFsIjp0cnVlfSwiUmVhZGluZ09yZGVyIjoxLCJUZXh0IjoiQWhtZWQgZXQgYWwuIn1dfSwiVGFnIjoiQ2l0YXZpUGxhY2Vob2xkZXIjMGFmNGE2Y2EtZGIwMS00ZGExLWFiODUtODdiZDc0MmQ2ZTJhIiwiVGV4dCI6IkFobWVkIGV0IGFsLiIsIldBSVZlcnNpb24iOiI2LjE5LjIuMSJ9}</w:instrText>
          </w:r>
          <w:r>
            <w:rPr>
              <w:lang w:val="en-US"/>
            </w:rPr>
            <w:fldChar w:fldCharType="separate"/>
          </w:r>
          <w:hyperlink r:id="rId130" w:tooltip="Ahmed, S.; Einfalt, D.; Kazda, M. (2016): Co-Digestion of Sugar Beet Silage Increases Biogas Yield from Fibrous Substrates. BioMed Research Internatio…" w:history="1">
            <w:r w:rsidR="00E04011">
              <w:rPr>
                <w:lang w:val="en-US"/>
              </w:rPr>
              <w:t>Ahmed et al.</w:t>
            </w:r>
          </w:hyperlink>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4i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5vdGVzIjoiSm91cm5hbCBBcnRpY2xlIi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gtMzBUMTU6MDE6MDg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xNikifV19LCJUYWciOiJDaXRhdmlQbGFjZWhvbGRlciNhNTc4MjRlOS00OTkwLTQ5YjgtOGZkOC02MWY3NTQ1Y2NlOTIiLCJUZXh0IjoiKDIwMTYpIiwiV0FJVmVyc2lvbiI6IjYuMTkuMi4xIn0=}</w:instrText>
          </w:r>
          <w:r>
            <w:rPr>
              <w:lang w:val="en-US"/>
            </w:rPr>
            <w:fldChar w:fldCharType="separate"/>
          </w:r>
          <w:hyperlink r:id="rId131" w:tooltip="Ahmed, S.; Einfalt, D.; Kazda, M. (2016): Co-Digestion of Sugar Beet Silage Increases Biogas Yield from Fibrous Substrates. BioMed Research Internatio…" w:history="1">
            <w:r w:rsidR="00E04011">
              <w:rPr>
                <w:lang w:val="en-US"/>
              </w:rPr>
              <w:t>(2016)</w:t>
            </w:r>
          </w:hyperlink>
          <w:r>
            <w:rPr>
              <w:lang w:val="en-US"/>
            </w:rPr>
            <w:fldChar w:fldCharType="end"/>
          </w:r>
        </w:sdtContent>
      </w:sdt>
      <w:r>
        <w:rPr>
          <w:lang w:val="en-US"/>
        </w:rPr>
        <w:t>.</w:t>
      </w:r>
      <w:r w:rsidDel="00A62736">
        <w:rPr>
          <w:lang w:val="en-US"/>
        </w:rPr>
        <w:t xml:space="preserve"> </w:t>
      </w:r>
    </w:p>
    <w:p w14:paraId="0DBFC92E" w14:textId="77777777" w:rsidR="0011577E" w:rsidRPr="00633D2F"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w:t>
      </w:r>
      <w:r>
        <w:rPr>
          <w:lang w:val="en-US"/>
        </w:rPr>
        <w:t>(</w:t>
      </w:r>
      <w:r w:rsidRPr="100FEDD3">
        <w:rPr>
          <w:lang w:val="en-US"/>
        </w:rPr>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BE59E7">
      <w:pPr>
        <w:ind w:firstLine="0"/>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6C4B7BEE" w14:textId="28A77D21" w:rsidR="006517F0" w:rsidRDefault="006517F0" w:rsidP="006517F0">
      <w:pPr>
        <w:rPr>
          <w:moveTo w:id="879" w:author="Hellmann, Simon" w:date="2025-08-30T17:55:00Z"/>
          <w:lang w:val="en-US"/>
        </w:rPr>
      </w:pPr>
      <w:moveToRangeStart w:id="880" w:author="Hellmann, Simon" w:date="2025-08-30T17:55:00Z" w:name="move207468961"/>
      <w:moveTo w:id="881" w:author="Hellmann, Simon" w:date="2025-08-30T17:55:00Z">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moveTo>
      <w:sdt>
        <w:sdtPr>
          <w:rPr>
            <w:lang w:val="en-US"/>
          </w:rPr>
          <w:alias w:val="To edit, see citavi.com/edit"/>
          <w:tag w:val="CitaviPlaceholder#e00e661f-e747-4adf-a3d9-cbf8ced90167"/>
          <w:id w:val="254484187"/>
          <w:placeholder>
            <w:docPart w:val="10426CCEAEBC46C89D36CA9C62F7FC70"/>
          </w:placeholder>
        </w:sdtPr>
        <w:sdtContent>
          <w:moveTo w:id="882" w:author="Hellmann, Simon" w:date="2025-08-30T17:55: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TaGVsbG1hbm4iLCJJZCI6IjM4ZDQzZWVlLWViODEtNDQ2OS04ZGJmLTkwYjVhNDEzZGI3ZiIsIk1vZGlmaWVkT24iOiIyMDI1LTA4LTMwVDE1OjAxOjA4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JfSGVsbG1hbm4sIFNpbW9uIiwiQ3JlYXRlZE9uIjoiMjAyNS0wNy0wOVQxMTo0MDowMSIsIk1vZGlmaWVkQnkiOiJf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l9IZWxsbWFubiwgU2ltb24iLCJDcmVhdGVkT24iOiIyMDI1LTA3LTA5VDExOjQwOjAxIiwiTW9kaWZpZWRCeSI6Il9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JfSGVsbG1hbm4sIFNpbW9uIiwiQ3JlYXRlZE9uIjoiMjAyNS0wNy0wOVQxMTo0Mjo1OCIsIk1vZGlmaWVkQnkiOiJf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l9IZWxsbWFubiwgU2ltb24iLCJDcmVhdGVkT24iOiIyMDI1LTA3LTA5VDExOjQwOjAxIiwiTW9kaWZpZWRCeSI6Il9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3LTA5VDExOjQwOjAxIiwiTW9kaWZpZWRCeSI6Il9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BUMTU6MDE6MD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wVDE1OjAxOjA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wVDE1OjAxOjA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Pr>
                <w:lang w:val="en-US"/>
              </w:rPr>
              <w:fldChar w:fldCharType="separate"/>
            </w:r>
          </w:moveTo>
          <w:r w:rsidR="00E04011">
            <w:rPr>
              <w:lang w:val="en-US"/>
            </w:rPr>
            <w:fldChar w:fldCharType="begin"/>
          </w:r>
          <w:r w:rsidR="00E04011">
            <w:rPr>
              <w:lang w:val="en-US"/>
            </w:rPr>
            <w:instrText>HYPERLINK "#_CTVL00138d43eeeeb8144698dbf90b5a413db7f" \o "Koch, K.; Hafner, S. D.; Weinrich, S.; Astals, S.; Holliger, C. (2020): Power and Limitations of Biochemical Methane Potential (BMP) Tests. Frontiers …"</w:instrText>
          </w:r>
          <w:r w:rsidR="00E04011">
            <w:rPr>
              <w:lang w:val="en-US"/>
            </w:rPr>
          </w:r>
          <w:r w:rsidR="00E04011">
            <w:rPr>
              <w:lang w:val="en-US"/>
            </w:rPr>
            <w:fldChar w:fldCharType="separate"/>
          </w:r>
          <w:r w:rsidR="00E04011">
            <w:rPr>
              <w:lang w:val="en-US"/>
            </w:rPr>
            <w:t>(Koch et al., 2020</w:t>
          </w:r>
          <w:r w:rsidR="00E04011">
            <w:rPr>
              <w:lang w:val="en-US"/>
            </w:rPr>
            <w:fldChar w:fldCharType="end"/>
          </w:r>
          <w:r w:rsidR="00E04011">
            <w:rPr>
              <w:lang w:val="en-US"/>
            </w:rPr>
            <w:fldChar w:fldCharType="begin"/>
          </w:r>
          <w:r w:rsidR="00E04011">
            <w:rPr>
              <w:lang w:val="en-US"/>
            </w:rPr>
            <w:instrText>HYPERLINK "#_CTVL001aa10622fc825473c887011dc382fbeeb" \o "Lübken, M.; Kosse, P.; Koch, K.; Gehring, T.; Wichern, M. (2015): Influent Fractionation for Modeling Continuous Anaerobic Digestion Processes. In Güb…"</w:instrText>
          </w:r>
          <w:r w:rsidR="00E04011">
            <w:rPr>
              <w:lang w:val="en-US"/>
            </w:rPr>
          </w:r>
          <w:r w:rsidR="00E04011">
            <w:rPr>
              <w:lang w:val="en-US"/>
            </w:rPr>
            <w:fldChar w:fldCharType="separate"/>
          </w:r>
          <w:r w:rsidR="00E04011">
            <w:rPr>
              <w:lang w:val="en-US"/>
            </w:rPr>
            <w:t>; Lübken et al., 2015</w:t>
          </w:r>
          <w:r w:rsidR="00E04011">
            <w:rPr>
              <w:lang w:val="en-US"/>
            </w:rPr>
            <w:fldChar w:fldCharType="end"/>
          </w:r>
          <w:r w:rsidR="00E04011">
            <w:rPr>
              <w:lang w:val="en-US"/>
            </w:rPr>
            <w:fldChar w:fldCharType="begin"/>
          </w:r>
          <w:r w:rsidR="00E04011">
            <w:rPr>
              <w:lang w:val="en-US"/>
            </w:rPr>
            <w:instrText>HYPERLINK "#_CTVL0019a3197eb6c494dff8d212b66c5111b25" \o "Fisgativa, H.; Zennaro, B.; Charnier, C.; Richard, C.; Accarion, G.; Béline, F. (2020): Comprehensive determination of input state variables dataset r…"</w:instrText>
          </w:r>
          <w:r w:rsidR="00E04011">
            <w:rPr>
              <w:lang w:val="en-US"/>
            </w:rPr>
          </w:r>
          <w:r w:rsidR="00E04011">
            <w:rPr>
              <w:lang w:val="en-US"/>
            </w:rPr>
            <w:fldChar w:fldCharType="separate"/>
          </w:r>
          <w:r w:rsidR="00E04011">
            <w:rPr>
              <w:lang w:val="en-US"/>
            </w:rPr>
            <w:t>; Fisgativa et al., 2020)</w:t>
          </w:r>
          <w:r w:rsidR="00E04011">
            <w:rPr>
              <w:lang w:val="en-US"/>
            </w:rPr>
            <w:fldChar w:fldCharType="end"/>
          </w:r>
          <w:moveTo w:id="883" w:author="Hellmann, Simon" w:date="2025-08-30T17:55:00Z">
            <w:r>
              <w:rPr>
                <w:lang w:val="en-US"/>
              </w:rPr>
              <w:fldChar w:fldCharType="end"/>
            </w:r>
          </w:moveTo>
        </w:sdtContent>
      </w:sdt>
      <w:moveTo w:id="884" w:author="Hellmann, Simon" w:date="2025-08-30T17:55:00Z">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moveTo>
      <w:sdt>
        <w:sdtPr>
          <w:rPr>
            <w:lang w:val="en-US"/>
          </w:rPr>
          <w:alias w:val="To edit, see citavi.com/edit"/>
          <w:tag w:val="CitaviPlaceholder#2bdfeaa5-c8bc-4b77-887c-fb32760ac3a6"/>
          <w:id w:val="87584218"/>
          <w:placeholder>
            <w:docPart w:val="10426CCEAEBC46C89D36CA9C62F7FC70"/>
          </w:placeholder>
        </w:sdtPr>
        <w:sdtContent>
          <w:moveTo w:id="885" w:author="Hellmann, Simon" w:date="2025-08-30T17:55: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Pr>
                <w:lang w:val="en-US"/>
              </w:rPr>
              <w:fldChar w:fldCharType="separate"/>
            </w:r>
          </w:moveTo>
          <w:r w:rsidR="00E04011">
            <w:rPr>
              <w:lang w:val="en-US"/>
            </w:rPr>
            <w:fldChar w:fldCharType="begin"/>
          </w:r>
          <w:r w:rsidR="00E04011">
            <w:rPr>
              <w:lang w:val="en-US"/>
            </w:rPr>
            <w:instrText>HYPERLINK "#_CTVL001c56319509a044d07a266baf2807cc4d6" \o "Kryvoruchko, V.; Machmüller, A.; Bodiroza, V.; Amon, B.; Amon, T. (2009): Anaerobic digestion of by-products of sugar beet and starch potato processin…"</w:instrText>
          </w:r>
          <w:r w:rsidR="00E04011">
            <w:rPr>
              <w:lang w:val="en-US"/>
            </w:rPr>
          </w:r>
          <w:r w:rsidR="00E04011">
            <w:rPr>
              <w:lang w:val="en-US"/>
            </w:rPr>
            <w:fldChar w:fldCharType="separate"/>
          </w:r>
          <w:r w:rsidR="00E04011">
            <w:rPr>
              <w:lang w:val="en-US"/>
            </w:rPr>
            <w:t>(Kryvoruchko et al., 2009)</w:t>
          </w:r>
          <w:r w:rsidR="00E04011">
            <w:rPr>
              <w:lang w:val="en-US"/>
            </w:rPr>
            <w:fldChar w:fldCharType="end"/>
          </w:r>
          <w:moveTo w:id="886" w:author="Hellmann, Simon" w:date="2025-08-30T17:55:00Z">
            <w:r>
              <w:rPr>
                <w:lang w:val="en-US"/>
              </w:rPr>
              <w:fldChar w:fldCharType="end"/>
            </w:r>
          </w:moveTo>
        </w:sdtContent>
      </w:sdt>
      <w:moveTo w:id="887" w:author="Hellmann, Simon" w:date="2025-08-30T17:55:00Z">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moveTo>
      <w:sdt>
        <w:sdtPr>
          <w:rPr>
            <w:lang w:val="en-US"/>
          </w:rPr>
          <w:alias w:val="To edit, see citavi.com/edit"/>
          <w:tag w:val="CitaviPlaceholder#0bfd6b59-8578-4c40-a586-f19bbff559b0"/>
          <w:id w:val="-1670629678"/>
          <w:placeholder>
            <w:docPart w:val="10426CCEAEBC46C89D36CA9C62F7FC70"/>
          </w:placeholder>
        </w:sdtPr>
        <w:sdtContent>
          <w:moveTo w:id="888" w:author="Hellmann, Simon" w:date="2025-08-30T17:55: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Pr>
                <w:lang w:val="en-US"/>
              </w:rPr>
              <w:fldChar w:fldCharType="separate"/>
            </w:r>
          </w:moveTo>
          <w:r w:rsidR="00E04011">
            <w:rPr>
              <w:lang w:val="en-US"/>
            </w:rPr>
            <w:fldChar w:fldCharType="begin"/>
          </w:r>
          <w:r w:rsidR="00E04011">
            <w:rPr>
              <w:lang w:val="en-US"/>
            </w:rPr>
            <w:instrText>HYPERLINK "#_CTVL001d599b102b75942ca8a0deb086b2e9395" \o "Ahmed, S.; Einfalt, D.; Kazda, M. (2016): Co-Digestion of Sugar Beet Silage Increases Biogas Yield from Fibrous Substrates. BioMed Research Internatio…"</w:instrText>
          </w:r>
          <w:r w:rsidR="00E04011">
            <w:rPr>
              <w:lang w:val="en-US"/>
            </w:rPr>
          </w:r>
          <w:r w:rsidR="00E04011">
            <w:rPr>
              <w:lang w:val="en-US"/>
            </w:rPr>
            <w:fldChar w:fldCharType="separate"/>
          </w:r>
          <w:r w:rsidR="00E04011">
            <w:rPr>
              <w:lang w:val="en-US"/>
            </w:rPr>
            <w:t>(Ahmed et al., 2016)</w:t>
          </w:r>
          <w:r w:rsidR="00E04011">
            <w:rPr>
              <w:lang w:val="en-US"/>
            </w:rPr>
            <w:fldChar w:fldCharType="end"/>
          </w:r>
          <w:moveTo w:id="889" w:author="Hellmann, Simon" w:date="2025-08-30T17:55:00Z">
            <w:r>
              <w:rPr>
                <w:lang w:val="en-US"/>
              </w:rPr>
              <w:fldChar w:fldCharType="end"/>
            </w:r>
          </w:moveTo>
        </w:sdtContent>
      </w:sdt>
      <w:moveTo w:id="890" w:author="Hellmann, Simon" w:date="2025-08-30T17:55:00Z">
        <w:r>
          <w:rPr>
            <w:lang w:val="en-US"/>
          </w:rPr>
          <w:t xml:space="preserve">. </w:t>
        </w:r>
      </w:moveTo>
      <w:sdt>
        <w:sdtPr>
          <w:rPr>
            <w:lang w:val="en-US"/>
          </w:rPr>
          <w:alias w:val="To edit, see citavi.com/edit"/>
          <w:tag w:val="CitaviPlaceholder#feb2c058-d7f6-464e-9cf3-a6fe4f355426"/>
          <w:id w:val="2037076637"/>
          <w:placeholder>
            <w:docPart w:val="10426CCEAEBC46C89D36CA9C62F7FC70"/>
          </w:placeholder>
        </w:sdtPr>
        <w:sdtContent>
          <w:moveTo w:id="891" w:author="Hellmann, Simon" w:date="2025-08-30T17:55: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Pr>
                <w:lang w:val="en-US"/>
              </w:rPr>
              <w:fldChar w:fldCharType="separate"/>
            </w:r>
          </w:moveTo>
          <w:r w:rsidR="00E04011">
            <w:rPr>
              <w:lang w:val="en-US"/>
            </w:rPr>
            <w:fldChar w:fldCharType="begin"/>
          </w:r>
          <w:r w:rsidR="00E04011">
            <w:rPr>
              <w:lang w:val="en-US"/>
            </w:rPr>
            <w:instrText>HYPERLINK "#_CTVL0019a3197eb6c494dff8d212b66c5111b25" \o "Fisgativa, H.; Zennaro, B.; Charnier, C.; Richard, C.; Accarion, G.; Béline, F. (2020): Comprehensive determination of input state variables dataset r…"</w:instrText>
          </w:r>
          <w:r w:rsidR="00E04011">
            <w:rPr>
              <w:lang w:val="en-US"/>
            </w:rPr>
          </w:r>
          <w:r w:rsidR="00E04011">
            <w:rPr>
              <w:lang w:val="en-US"/>
            </w:rPr>
            <w:fldChar w:fldCharType="separate"/>
          </w:r>
          <w:r w:rsidR="00E04011">
            <w:rPr>
              <w:lang w:val="en-US"/>
            </w:rPr>
            <w:t>Fisgativa et al.</w:t>
          </w:r>
          <w:r w:rsidR="00E04011">
            <w:rPr>
              <w:lang w:val="en-US"/>
            </w:rPr>
            <w:fldChar w:fldCharType="end"/>
          </w:r>
          <w:moveTo w:id="892" w:author="Hellmann, Simon" w:date="2025-08-30T17:55:00Z">
            <w:r>
              <w:rPr>
                <w:lang w:val="en-US"/>
              </w:rPr>
              <w:fldChar w:fldCharType="end"/>
            </w:r>
          </w:moveTo>
        </w:sdtContent>
      </w:sdt>
      <w:moveTo w:id="893" w:author="Hellmann, Simon" w:date="2025-08-30T17:55:00Z">
        <w:r>
          <w:rPr>
            <w:lang w:val="en-US"/>
          </w:rPr>
          <w:t xml:space="preserve"> </w:t>
        </w:r>
      </w:moveTo>
      <w:sdt>
        <w:sdtPr>
          <w:rPr>
            <w:lang w:val="en-US"/>
          </w:rPr>
          <w:alias w:val="To edit, see citavi.com/edit"/>
          <w:tag w:val="CitaviPlaceholder#2a1a5e39-96eb-4998-9fbb-6b19289e55c9"/>
          <w:id w:val="-1513451879"/>
          <w:placeholder>
            <w:docPart w:val="10426CCEAEBC46C89D36CA9C62F7FC70"/>
          </w:placeholder>
        </w:sdtPr>
        <w:sdtContent>
          <w:moveTo w:id="894" w:author="Hellmann, Simon" w:date="2025-08-30T17:55: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Pr>
                <w:lang w:val="en-US"/>
              </w:rPr>
              <w:fldChar w:fldCharType="separate"/>
            </w:r>
          </w:moveTo>
          <w:r w:rsidR="00E04011">
            <w:rPr>
              <w:lang w:val="en-US"/>
            </w:rPr>
            <w:fldChar w:fldCharType="begin"/>
          </w:r>
          <w:r w:rsidR="00E04011">
            <w:rPr>
              <w:lang w:val="en-US"/>
            </w:rPr>
            <w:instrText>HYPERLINK "#_CTVL0019a3197eb6c494dff8d212b66c5111b25" \o "Fisgativa, H.; Zennaro, B.; Charnier, C.; Richard, C.; Accarion, G.; Béline, F. (2020): Comprehensive determination of input state variables dataset r…"</w:instrText>
          </w:r>
          <w:r w:rsidR="00E04011">
            <w:rPr>
              <w:lang w:val="en-US"/>
            </w:rPr>
          </w:r>
          <w:r w:rsidR="00E04011">
            <w:rPr>
              <w:lang w:val="en-US"/>
            </w:rPr>
            <w:fldChar w:fldCharType="separate"/>
          </w:r>
          <w:r w:rsidR="00E04011">
            <w:rPr>
              <w:lang w:val="en-US"/>
            </w:rPr>
            <w:t>(2020)</w:t>
          </w:r>
          <w:r w:rsidR="00E04011">
            <w:rPr>
              <w:lang w:val="en-US"/>
            </w:rPr>
            <w:fldChar w:fldCharType="end"/>
          </w:r>
          <w:moveTo w:id="895" w:author="Hellmann, Simon" w:date="2025-08-30T17:55:00Z">
            <w:r>
              <w:rPr>
                <w:lang w:val="en-US"/>
              </w:rPr>
              <w:fldChar w:fldCharType="end"/>
            </w:r>
          </w:moveTo>
        </w:sdtContent>
      </w:sdt>
      <w:moveTo w:id="896" w:author="Hellmann, Simon" w:date="2025-08-30T17:55:00Z">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moveTo>
    </w:p>
    <w:moveToRangeEnd w:id="880"/>
    <w:p w14:paraId="523C95AA" w14:textId="77777777" w:rsidR="0011577E" w:rsidRDefault="0011577E"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F511F7" w14:paraId="7F048A22" w14:textId="77777777" w:rsidTr="00055B45">
        <w:trPr>
          <w:trHeight w:val="300"/>
        </w:trPr>
        <w:tc>
          <w:tcPr>
            <w:tcW w:w="9029" w:type="dxa"/>
          </w:tcPr>
          <w:p w14:paraId="37C0EB02" w14:textId="77777777" w:rsidR="00D06E6B" w:rsidRDefault="00D06E6B" w:rsidP="00055B45">
            <w:pPr>
              <w:ind w:firstLine="0"/>
              <w:jc w:val="center"/>
              <w:rPr>
                <w:lang w:val="en-US"/>
              </w:rPr>
            </w:pPr>
            <w:r>
              <w:rPr>
                <w:noProof/>
              </w:rPr>
              <w:drawing>
                <wp:inline distT="0" distB="0" distL="0" distR="0" wp14:anchorId="05521BC0" wp14:editId="39FF4C59">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32"/>
                          <a:stretch>
                            <a:fillRect/>
                          </a:stretch>
                        </pic:blipFill>
                        <pic:spPr>
                          <a:xfrm>
                            <a:off x="0" y="0"/>
                            <a:ext cx="5538637" cy="5538637"/>
                          </a:xfrm>
                          <a:prstGeom prst="rect">
                            <a:avLst/>
                          </a:prstGeom>
                          <a:ln/>
                        </pic:spPr>
                      </pic:pic>
                    </a:graphicData>
                  </a:graphic>
                </wp:inline>
              </w:drawing>
            </w:r>
          </w:p>
        </w:tc>
      </w:tr>
      <w:tr w:rsidR="00D06E6B" w:rsidRPr="008B622F" w14:paraId="29F3B421" w14:textId="77777777" w:rsidTr="00055B45">
        <w:trPr>
          <w:trHeight w:val="300"/>
        </w:trPr>
        <w:tc>
          <w:tcPr>
            <w:tcW w:w="9029" w:type="dxa"/>
          </w:tcPr>
          <w:p w14:paraId="6C343575" w14:textId="77777777" w:rsidR="00D06E6B" w:rsidRDefault="00D06E6B" w:rsidP="00055B45">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EBD5CEC" w14:textId="0CB18034" w:rsidR="2951C5AE" w:rsidRPr="00913A04" w:rsidRDefault="00D06E6B" w:rsidP="00D06E6B">
      <w:pPr>
        <w:spacing w:after="0" w:line="276" w:lineRule="auto"/>
        <w:ind w:right="0" w:firstLine="0"/>
        <w:jc w:val="left"/>
        <w:rPr>
          <w:rFonts w:eastAsia="Garamond" w:cs="Garamond"/>
          <w:lang w:val="en-US"/>
        </w:rPr>
      </w:pPr>
      <w:r>
        <w:rPr>
          <w:rFonts w:eastAsia="Garamond" w:cs="Garamond"/>
          <w:lang w:val="en-US"/>
        </w:rPr>
        <w:br w:type="page"/>
      </w:r>
    </w:p>
    <w:p w14:paraId="209046F0" w14:textId="6DFE5497" w:rsidR="100FEDD3" w:rsidDel="006517F0" w:rsidRDefault="100FEDD3" w:rsidP="100FEDD3">
      <w:pPr>
        <w:rPr>
          <w:moveFrom w:id="897" w:author="Hellmann, Simon" w:date="2025-08-30T17:55:00Z"/>
          <w:lang w:val="en-US"/>
        </w:rPr>
      </w:pPr>
      <w:moveFromRangeStart w:id="898" w:author="Hellmann, Simon" w:date="2025-08-30T17:55:00Z" w:name="move207468961"/>
      <w:moveFrom w:id="899" w:author="Hellmann, Simon" w:date="2025-08-30T17:55:00Z">
        <w:r w:rsidRPr="100FEDD3" w:rsidDel="006517F0">
          <w:rPr>
            <w:lang w:val="en-US"/>
          </w:rPr>
          <w:lastRenderedPageBreak/>
          <w:t>In</w:t>
        </w:r>
        <w:r w:rsidR="00512DA1" w:rsidDel="006517F0">
          <w:rPr>
            <w:lang w:val="en-US"/>
          </w:rPr>
          <w:t xml:space="preserve"> the</w:t>
        </w:r>
        <w:r w:rsidRPr="100FEDD3" w:rsidDel="006517F0">
          <w:rPr>
            <w:lang w:val="en-US"/>
          </w:rPr>
          <w:t xml:space="preserve"> literature, a wide spectrum of substrate characterizations is reported for comparable substrates. This holds especially </w:t>
        </w:r>
        <w:r w:rsidR="001C25BA" w:rsidDel="006517F0">
          <w:rPr>
            <w:lang w:val="en-US"/>
          </w:rPr>
          <w:t xml:space="preserve">true </w:t>
        </w:r>
        <w:r w:rsidRPr="100FEDD3" w:rsidDel="006517F0">
          <w:rPr>
            <w:lang w:val="en-US"/>
          </w:rPr>
          <w:t xml:space="preserve">for </w:t>
        </w:r>
        <w:r w:rsidR="0045620C" w:rsidDel="006517F0">
          <w:rPr>
            <w:lang w:val="en-US"/>
          </w:rPr>
          <w:t>degradable</w:t>
        </w:r>
        <w:r w:rsidR="0045620C" w:rsidRPr="100FEDD3" w:rsidDel="006517F0">
          <w:rPr>
            <w:lang w:val="en-US"/>
          </w:rPr>
          <w:t xml:space="preserve"> </w:t>
        </w:r>
        <w:r w:rsidRPr="100FEDD3" w:rsidDel="006517F0">
          <w:rPr>
            <w:lang w:val="en-US"/>
          </w:rPr>
          <w:t xml:space="preserve">macronutrient concentrations </w:t>
        </w:r>
        <w:r w:rsidR="00A73682" w:rsidDel="006517F0">
          <w:rPr>
            <w:lang w:val="en-US"/>
          </w:rPr>
          <w:t>due to</w:t>
        </w:r>
        <w:r w:rsidRPr="100FEDD3" w:rsidDel="006517F0">
          <w:rPr>
            <w:lang w:val="en-US"/>
          </w:rPr>
          <w:t xml:space="preserve"> the manifold ways to </w:t>
        </w:r>
        <w:r w:rsidR="00A62736" w:rsidDel="006517F0">
          <w:rPr>
            <w:lang w:val="en-US"/>
          </w:rPr>
          <w:t>derive</w:t>
        </w:r>
        <w:r w:rsidR="00A62736" w:rsidRPr="100FEDD3" w:rsidDel="006517F0">
          <w:rPr>
            <w:lang w:val="en-US"/>
          </w:rPr>
          <w:t xml:space="preserve"> </w:t>
        </w:r>
        <w:r w:rsidRPr="100FEDD3" w:rsidDel="006517F0">
          <w:rPr>
            <w:lang w:val="en-US"/>
          </w:rPr>
          <w:t>them</w:t>
        </w:r>
        <w:r w:rsidR="0016171B" w:rsidDel="006517F0">
          <w:rPr>
            <w:lang w:val="en-US"/>
          </w:rPr>
          <w:t xml:space="preserve"> </w:t>
        </w:r>
      </w:moveFrom>
      <w:sdt>
        <w:sdtPr>
          <w:rPr>
            <w:lang w:val="en-US"/>
          </w:rPr>
          <w:alias w:val="To edit, see citavi.com/edit"/>
          <w:tag w:val="CitaviPlaceholder#5fbcab87-2318-4825-b544-dd0a10b1b185"/>
          <w:id w:val="-1118917215"/>
          <w:placeholder>
            <w:docPart w:val="DefaultPlaceholder_-1854013440"/>
          </w:placeholder>
        </w:sdtPr>
        <w:sdtContent>
          <w:moveFrom w:id="900" w:author="Hellmann, Simon" w:date="2025-08-30T17:55:00Z">
            <w:r w:rsidR="0016171B"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TaGVsbG1hbm4iLCJJZCI6IjM4ZDQzZWVlLWViODEtNDQ2OS04ZGJmLTkwYjVhNDEzZGI3ZiIsIk1vZGlmaWVkT24iOiIyMDI1LTA4LTMwVDE1OjAxOjA4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JfSGVsbG1hbm4sIFNpbW9uIiwiQ3JlYXRlZE9uIjoiMjAyNS0wNy0wOVQxMTo0MDowMSIsIk1vZGlmaWVkQnkiOiJf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l9IZWxsbWFubiwgU2ltb24iLCJDcmVhdGVkT24iOiIyMDI1LTA3LTA5VDExOjQwOjAxIiwiTW9kaWZpZWRCeSI6Il9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JfSGVsbG1hbm4sIFNpbW9uIiwiQ3JlYXRlZE9uIjoiMjAyNS0wNy0wOVQxMTo0Mjo1OCIsIk1vZGlmaWVkQnkiOiJf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l9IZWxsbWFubiwgU2ltb24iLCJDcmVhdGVkT24iOiIyMDI1LTA3LTA5VDExOjQwOjAxIiwiTW9kaWZpZWRCeSI6Il9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3LTA5VDExOjQwOjAxIiwiTW9kaWZpZWRCeSI6Il9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BUMTU6MDE6MD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wVDE1OjAxOjA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wVDE1OjAxOjA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sidDel="006517F0">
              <w:rPr>
                <w:lang w:val="en-US"/>
              </w:rPr>
              <w:fldChar w:fldCharType="separate"/>
            </w:r>
            <w:r w:rsidR="009671CE" w:rsidDel="006517F0">
              <w:rPr>
                <w:lang w:val="en-US"/>
              </w:rPr>
              <w:fldChar w:fldCharType="begin"/>
            </w:r>
            <w:r w:rsidR="009671CE" w:rsidDel="006517F0">
              <w:rPr>
                <w:lang w:val="en-US"/>
              </w:rPr>
              <w:instrText>HYPERLINK "#_CTVL00138d43eeeeb8144698dbf90b5a413db7f" \o "Koch, K.; Hafner, S. D.; Weinrich, S.; Astals, S.; Holliger, C. (2020): Power and Limitations of Biochemical Methane Potential (BMP) Tests. Frontiers …"</w:instrText>
            </w:r>
            <w:r w:rsidR="009671CE" w:rsidDel="006517F0">
              <w:rPr>
                <w:lang w:val="en-US"/>
              </w:rPr>
            </w:r>
            <w:r w:rsidR="009671CE" w:rsidDel="006517F0">
              <w:rPr>
                <w:lang w:val="en-US"/>
              </w:rPr>
              <w:fldChar w:fldCharType="separate"/>
            </w:r>
            <w:r w:rsidR="009671CE" w:rsidDel="006517F0">
              <w:rPr>
                <w:lang w:val="en-US"/>
              </w:rPr>
              <w:t>(Koch et al., 2020</w:t>
            </w:r>
            <w:r w:rsidR="009671CE" w:rsidDel="006517F0">
              <w:rPr>
                <w:lang w:val="en-US"/>
              </w:rPr>
              <w:fldChar w:fldCharType="end"/>
            </w:r>
            <w:r w:rsidR="009671CE" w:rsidDel="006517F0">
              <w:rPr>
                <w:lang w:val="en-US"/>
              </w:rPr>
              <w:fldChar w:fldCharType="begin"/>
            </w:r>
            <w:r w:rsidR="009671CE" w:rsidDel="006517F0">
              <w:rPr>
                <w:lang w:val="en-US"/>
              </w:rPr>
              <w:instrText>HYPERLINK "#_CTVL001aa10622fc825473c887011dc382fbeeb" \o "Lübken, M.; Kosse, P.; Koch, K.; Gehring, T.; Wichern, M. (2015): Influent Fractionation for Modeling Continuous Anaerobic Digestion Processes. In Güb…"</w:instrText>
            </w:r>
            <w:r w:rsidR="009671CE" w:rsidDel="006517F0">
              <w:rPr>
                <w:lang w:val="en-US"/>
              </w:rPr>
            </w:r>
            <w:r w:rsidR="009671CE" w:rsidDel="006517F0">
              <w:rPr>
                <w:lang w:val="en-US"/>
              </w:rPr>
              <w:fldChar w:fldCharType="separate"/>
            </w:r>
            <w:r w:rsidR="009671CE" w:rsidDel="006517F0">
              <w:rPr>
                <w:lang w:val="en-US"/>
              </w:rPr>
              <w:t>; Lübken et al., 2015</w:t>
            </w:r>
            <w:r w:rsidR="009671CE" w:rsidDel="006517F0">
              <w:rPr>
                <w:lang w:val="en-US"/>
              </w:rPr>
              <w:fldChar w:fldCharType="end"/>
            </w:r>
            <w:r w:rsidR="009671CE" w:rsidDel="006517F0">
              <w:rPr>
                <w:lang w:val="en-US"/>
              </w:rPr>
              <w:fldChar w:fldCharType="begin"/>
            </w:r>
            <w:r w:rsidR="009671CE" w:rsidDel="006517F0">
              <w:rPr>
                <w:lang w:val="en-US"/>
              </w:rPr>
              <w:instrText>HYPERLINK "#_CTVL0019a3197eb6c494dff8d212b66c5111b25" \o "Fisgativa, H.; Zennaro, B.; Charnier, C.; Richard, C.; Accarion, G.; Béline, F. (2020): Comprehensive determination of input state variables dataset r…"</w:instrText>
            </w:r>
            <w:r w:rsidR="009671CE" w:rsidDel="006517F0">
              <w:rPr>
                <w:lang w:val="en-US"/>
              </w:rPr>
            </w:r>
            <w:r w:rsidR="009671CE" w:rsidDel="006517F0">
              <w:rPr>
                <w:lang w:val="en-US"/>
              </w:rPr>
              <w:fldChar w:fldCharType="separate"/>
            </w:r>
            <w:r w:rsidR="009671CE" w:rsidDel="006517F0">
              <w:rPr>
                <w:lang w:val="en-US"/>
              </w:rPr>
              <w:t>; Fisgativa et al., 2020)</w:t>
            </w:r>
            <w:r w:rsidR="009671CE" w:rsidDel="006517F0">
              <w:rPr>
                <w:lang w:val="en-US"/>
              </w:rPr>
              <w:fldChar w:fldCharType="end"/>
            </w:r>
            <w:r w:rsidR="0016171B" w:rsidDel="006517F0">
              <w:rPr>
                <w:lang w:val="en-US"/>
              </w:rPr>
              <w:fldChar w:fldCharType="end"/>
            </w:r>
          </w:moveFrom>
        </w:sdtContent>
      </w:sdt>
      <w:moveFrom w:id="901" w:author="Hellmann, Simon" w:date="2025-08-30T17:55:00Z">
        <w:r w:rsidR="001C25BA" w:rsidRPr="00220152" w:rsidDel="006517F0">
          <w:rPr>
            <w:lang w:val="en-US"/>
          </w:rPr>
          <w:t>.</w:t>
        </w:r>
        <w:r w:rsidRPr="001C25BA" w:rsidDel="006517F0">
          <w:rPr>
            <w:lang w:val="en-US"/>
          </w:rPr>
          <w:t xml:space="preserve"> </w:t>
        </w:r>
        <w:r w:rsidR="00A62736" w:rsidDel="006517F0">
          <w:rPr>
            <w:lang w:val="en-US"/>
          </w:rPr>
          <w:t xml:space="preserve">When deriving the </w:t>
        </w:r>
        <w:r w:rsidRPr="100FEDD3" w:rsidDel="006517F0">
          <w:rPr>
            <w:lang w:val="en-US"/>
          </w:rPr>
          <w:t xml:space="preserve">ADM1-R3 influent concentrations </w:t>
        </w:r>
        <w:r w:rsidR="00A62736" w:rsidDel="006517F0">
          <w:rPr>
            <w:lang w:val="en-US"/>
          </w:rPr>
          <w:t xml:space="preserve">as described in this study, very similar values are obtained </w:t>
        </w:r>
        <w:r w:rsidR="003F36BF" w:rsidDel="006517F0">
          <w:rPr>
            <w:lang w:val="en-US"/>
          </w:rPr>
          <w:t xml:space="preserve">for all silages, e.g. 264, 2.6 and 0.5 </w:t>
        </w:r>
        <w:r w:rsidR="003F36BF" w:rsidRPr="100FEDD3" w:rsidDel="006517F0">
          <w:rPr>
            <w:lang w:val="en-US"/>
          </w:rPr>
          <w:t>g L</w:t>
        </w:r>
        <w:r w:rsidR="003F36BF" w:rsidRPr="100FEDD3" w:rsidDel="006517F0">
          <w:rPr>
            <w:vertAlign w:val="superscript"/>
            <w:lang w:val="en-US"/>
          </w:rPr>
          <w:t>-1</w:t>
        </w:r>
        <w:r w:rsidR="003F36BF" w:rsidDel="006517F0">
          <w:rPr>
            <w:lang w:val="en-US"/>
          </w:rPr>
          <w:t xml:space="preserve"> for CH, PR and LI of SBS </w:t>
        </w:r>
      </w:moveFrom>
      <w:sdt>
        <w:sdtPr>
          <w:rPr>
            <w:lang w:val="en-US"/>
          </w:rPr>
          <w:alias w:val="To edit, see citavi.com/edit"/>
          <w:tag w:val="CitaviPlaceholder#02fe169b-ad73-4de9-912e-568822115cf4"/>
          <w:id w:val="205919776"/>
          <w:placeholder>
            <w:docPart w:val="DefaultPlaceholder_-1854013440"/>
          </w:placeholder>
        </w:sdtPr>
        <w:sdtContent>
          <w:moveFrom w:id="902" w:author="Hellmann, Simon" w:date="2025-08-30T17:55:00Z">
            <w:r w:rsidR="003F36BF"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sidR="003F36BF" w:rsidDel="006517F0">
              <w:rPr>
                <w:lang w:val="en-US"/>
              </w:rPr>
              <w:fldChar w:fldCharType="separate"/>
            </w:r>
            <w:r w:rsidR="009671CE" w:rsidDel="006517F0">
              <w:rPr>
                <w:lang w:val="en-US"/>
              </w:rPr>
              <w:fldChar w:fldCharType="begin"/>
            </w:r>
            <w:r w:rsidR="009671CE" w:rsidDel="006517F0">
              <w:rPr>
                <w:lang w:val="en-US"/>
              </w:rPr>
              <w:instrText>HYPERLINK "#_CTVL001c56319509a044d07a266baf2807cc4d6" \o "Kryvoruchko, V.; Machmüller, A.; Bodiroza, V.; Amon, B.; Amon, T. (2009): Anaerobic digestion of by-products of sugar beet and starch potato processin…"</w:instrText>
            </w:r>
            <w:r w:rsidR="009671CE" w:rsidDel="006517F0">
              <w:rPr>
                <w:lang w:val="en-US"/>
              </w:rPr>
            </w:r>
            <w:r w:rsidR="009671CE" w:rsidDel="006517F0">
              <w:rPr>
                <w:lang w:val="en-US"/>
              </w:rPr>
              <w:fldChar w:fldCharType="separate"/>
            </w:r>
            <w:r w:rsidR="009671CE" w:rsidDel="006517F0">
              <w:rPr>
                <w:lang w:val="en-US"/>
              </w:rPr>
              <w:t>(Kryvoruchko et al., 2009)</w:t>
            </w:r>
            <w:r w:rsidR="009671CE" w:rsidDel="006517F0">
              <w:rPr>
                <w:lang w:val="en-US"/>
              </w:rPr>
              <w:fldChar w:fldCharType="end"/>
            </w:r>
            <w:r w:rsidR="003F36BF" w:rsidDel="006517F0">
              <w:rPr>
                <w:lang w:val="en-US"/>
              </w:rPr>
              <w:fldChar w:fldCharType="end"/>
            </w:r>
          </w:moveFrom>
        </w:sdtContent>
      </w:sdt>
      <w:moveFrom w:id="903" w:author="Hellmann, Simon" w:date="2025-08-30T17:55:00Z">
        <w:r w:rsidR="003F36BF" w:rsidDel="006517F0">
          <w:rPr>
            <w:lang w:val="en-US"/>
          </w:rPr>
          <w:t xml:space="preserve">, or 204, 28.2 and 10.4 </w:t>
        </w:r>
        <w:r w:rsidR="003F36BF" w:rsidRPr="100FEDD3" w:rsidDel="006517F0">
          <w:rPr>
            <w:lang w:val="en-US"/>
          </w:rPr>
          <w:t>g L</w:t>
        </w:r>
        <w:r w:rsidR="003F36BF" w:rsidRPr="100FEDD3" w:rsidDel="006517F0">
          <w:rPr>
            <w:vertAlign w:val="superscript"/>
            <w:lang w:val="en-US"/>
          </w:rPr>
          <w:t>-1</w:t>
        </w:r>
        <w:r w:rsidR="003F36BF" w:rsidDel="006517F0">
          <w:rPr>
            <w:lang w:val="en-US"/>
          </w:rPr>
          <w:t xml:space="preserve"> for MS, respectively </w:t>
        </w:r>
      </w:moveFrom>
      <w:sdt>
        <w:sdtPr>
          <w:rPr>
            <w:lang w:val="en-US"/>
          </w:rPr>
          <w:alias w:val="To edit, see citavi.com/edit"/>
          <w:tag w:val="CitaviPlaceholder#4add70e2-081d-42e0-99a9-4f9f73871460"/>
          <w:id w:val="1643153471"/>
          <w:placeholder>
            <w:docPart w:val="DefaultPlaceholder_-1854013440"/>
          </w:placeholder>
        </w:sdtPr>
        <w:sdtContent>
          <w:moveFrom w:id="904" w:author="Hellmann, Simon" w:date="2025-08-30T17:55:00Z">
            <w:r w:rsidR="003F36BF"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sidR="003F36BF" w:rsidDel="006517F0">
              <w:rPr>
                <w:lang w:val="en-US"/>
              </w:rPr>
              <w:fldChar w:fldCharType="separate"/>
            </w:r>
            <w:r w:rsidR="009671CE" w:rsidDel="006517F0">
              <w:rPr>
                <w:lang w:val="en-US"/>
              </w:rPr>
              <w:fldChar w:fldCharType="begin"/>
            </w:r>
            <w:r w:rsidR="009671CE" w:rsidDel="006517F0">
              <w:rPr>
                <w:lang w:val="en-US"/>
              </w:rPr>
              <w:instrText>HYPERLINK "#_CTVL001d599b102b75942ca8a0deb086b2e9395" \o "Ahmed, S.; Einfalt, D.; Kazda, M. (2016): Co-Digestion of Sugar Beet Silage Increases Biogas Yield from Fibrous Substrates. BioMed Research Internatio…"</w:instrText>
            </w:r>
            <w:r w:rsidR="009671CE" w:rsidDel="006517F0">
              <w:rPr>
                <w:lang w:val="en-US"/>
              </w:rPr>
            </w:r>
            <w:r w:rsidR="009671CE" w:rsidDel="006517F0">
              <w:rPr>
                <w:lang w:val="en-US"/>
              </w:rPr>
              <w:fldChar w:fldCharType="separate"/>
            </w:r>
            <w:r w:rsidR="009671CE" w:rsidDel="006517F0">
              <w:rPr>
                <w:lang w:val="en-US"/>
              </w:rPr>
              <w:t>(Ahmed et al., 2016)</w:t>
            </w:r>
            <w:r w:rsidR="009671CE" w:rsidDel="006517F0">
              <w:rPr>
                <w:lang w:val="en-US"/>
              </w:rPr>
              <w:fldChar w:fldCharType="end"/>
            </w:r>
            <w:r w:rsidR="003F36BF" w:rsidDel="006517F0">
              <w:rPr>
                <w:lang w:val="en-US"/>
              </w:rPr>
              <w:fldChar w:fldCharType="end"/>
            </w:r>
          </w:moveFrom>
        </w:sdtContent>
      </w:sdt>
      <w:moveFrom w:id="905" w:author="Hellmann, Simon" w:date="2025-08-30T17:55:00Z">
        <w:r w:rsidR="003F36BF" w:rsidDel="006517F0">
          <w:rPr>
            <w:lang w:val="en-US"/>
          </w:rPr>
          <w:t xml:space="preserve">. </w:t>
        </w:r>
      </w:moveFrom>
      <w:sdt>
        <w:sdtPr>
          <w:rPr>
            <w:lang w:val="en-US"/>
          </w:rPr>
          <w:alias w:val="To edit, see citavi.com/edit"/>
          <w:tag w:val="CitaviPlaceholder#3a798637-ec5e-419c-b095-57c4a4652100"/>
          <w:id w:val="1544864953"/>
          <w:placeholder>
            <w:docPart w:val="DefaultPlaceholder_-1854013440"/>
          </w:placeholder>
        </w:sdtPr>
        <w:sdtContent>
          <w:moveFrom w:id="906" w:author="Hellmann, Simon" w:date="2025-08-30T17:55:00Z">
            <w:r w:rsidR="001C25BA"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sidDel="006517F0">
              <w:rPr>
                <w:lang w:val="en-US"/>
              </w:rPr>
              <w:fldChar w:fldCharType="separate"/>
            </w:r>
            <w:r w:rsidR="009671CE" w:rsidDel="006517F0">
              <w:rPr>
                <w:lang w:val="en-US"/>
              </w:rPr>
              <w:fldChar w:fldCharType="begin"/>
            </w:r>
            <w:r w:rsidR="009671CE" w:rsidDel="006517F0">
              <w:rPr>
                <w:lang w:val="en-US"/>
              </w:rPr>
              <w:instrText>HYPERLINK "#_CTVL0019a3197eb6c494dff8d212b66c5111b25" \o "Fisgativa, H.; Zennaro, B.; Charnier, C.; Richard, C.; Accarion, G.; Béline, F. (2020): Comprehensive determination of input state variables dataset r…"</w:instrText>
            </w:r>
            <w:r w:rsidR="009671CE" w:rsidDel="006517F0">
              <w:rPr>
                <w:lang w:val="en-US"/>
              </w:rPr>
            </w:r>
            <w:r w:rsidR="009671CE" w:rsidDel="006517F0">
              <w:rPr>
                <w:lang w:val="en-US"/>
              </w:rPr>
              <w:fldChar w:fldCharType="separate"/>
            </w:r>
            <w:r w:rsidR="009671CE" w:rsidDel="006517F0">
              <w:rPr>
                <w:lang w:val="en-US"/>
              </w:rPr>
              <w:t>Fisgativa et al.</w:t>
            </w:r>
            <w:r w:rsidR="009671CE" w:rsidDel="006517F0">
              <w:rPr>
                <w:lang w:val="en-US"/>
              </w:rPr>
              <w:fldChar w:fldCharType="end"/>
            </w:r>
            <w:r w:rsidR="001C25BA" w:rsidDel="006517F0">
              <w:rPr>
                <w:lang w:val="en-US"/>
              </w:rPr>
              <w:fldChar w:fldCharType="end"/>
            </w:r>
          </w:moveFrom>
        </w:sdtContent>
      </w:sdt>
      <w:moveFrom w:id="907" w:author="Hellmann, Simon" w:date="2025-08-30T17:55:00Z">
        <w:r w:rsidR="001C25BA" w:rsidDel="006517F0">
          <w:rPr>
            <w:lang w:val="en-US"/>
          </w:rPr>
          <w:t xml:space="preserve"> </w:t>
        </w:r>
      </w:moveFrom>
      <w:sdt>
        <w:sdtPr>
          <w:rPr>
            <w:lang w:val="en-US"/>
          </w:rPr>
          <w:alias w:val="To edit, see citavi.com/edit"/>
          <w:tag w:val="CitaviPlaceholder#b2ec2744-fd26-4882-ba13-c3fd8ae12d22"/>
          <w:id w:val="-1903829199"/>
          <w:placeholder>
            <w:docPart w:val="DefaultPlaceholder_-1854013440"/>
          </w:placeholder>
        </w:sdtPr>
        <w:sdtContent>
          <w:moveFrom w:id="908" w:author="Hellmann, Simon" w:date="2025-08-30T17:55:00Z">
            <w:r w:rsidR="001C25BA"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sidDel="006517F0">
              <w:rPr>
                <w:lang w:val="en-US"/>
              </w:rPr>
              <w:fldChar w:fldCharType="separate"/>
            </w:r>
            <w:r w:rsidR="009671CE" w:rsidDel="006517F0">
              <w:rPr>
                <w:lang w:val="en-US"/>
              </w:rPr>
              <w:fldChar w:fldCharType="begin"/>
            </w:r>
            <w:r w:rsidR="009671CE" w:rsidDel="006517F0">
              <w:rPr>
                <w:lang w:val="en-US"/>
              </w:rPr>
              <w:instrText>HYPERLINK "#_CTVL0019a3197eb6c494dff8d212b66c5111b25" \o "Fisgativa, H.; Zennaro, B.; Charnier, C.; Richard, C.; Accarion, G.; Béline, F. (2020): Comprehensive determination of input state variables dataset r…"</w:instrText>
            </w:r>
            <w:r w:rsidR="009671CE" w:rsidDel="006517F0">
              <w:rPr>
                <w:lang w:val="en-US"/>
              </w:rPr>
            </w:r>
            <w:r w:rsidR="009671CE" w:rsidDel="006517F0">
              <w:rPr>
                <w:lang w:val="en-US"/>
              </w:rPr>
              <w:fldChar w:fldCharType="separate"/>
            </w:r>
            <w:r w:rsidR="009671CE" w:rsidDel="006517F0">
              <w:rPr>
                <w:lang w:val="en-US"/>
              </w:rPr>
              <w:t>(2020)</w:t>
            </w:r>
            <w:r w:rsidR="009671CE" w:rsidDel="006517F0">
              <w:rPr>
                <w:lang w:val="en-US"/>
              </w:rPr>
              <w:fldChar w:fldCharType="end"/>
            </w:r>
            <w:r w:rsidR="001C25BA" w:rsidDel="006517F0">
              <w:rPr>
                <w:lang w:val="en-US"/>
              </w:rPr>
              <w:fldChar w:fldCharType="end"/>
            </w:r>
          </w:moveFrom>
        </w:sdtContent>
      </w:sdt>
      <w:moveFrom w:id="909" w:author="Hellmann, Simon" w:date="2025-08-30T17:55:00Z">
        <w:r w:rsidR="003F36BF" w:rsidDel="006517F0">
          <w:rPr>
            <w:lang w:val="en-US"/>
          </w:rPr>
          <w:t>, conversely,</w:t>
        </w:r>
        <w:r w:rsidR="001C25BA" w:rsidDel="006517F0">
          <w:rPr>
            <w:lang w:val="en-US"/>
          </w:rPr>
          <w:t xml:space="preserve"> </w:t>
        </w:r>
        <w:r w:rsidRPr="100FEDD3" w:rsidDel="006517F0">
          <w:rPr>
            <w:lang w:val="en-US"/>
          </w:rPr>
          <w:t>report</w:t>
        </w:r>
        <w:r w:rsidR="00A62736" w:rsidDel="006517F0">
          <w:rPr>
            <w:lang w:val="en-US"/>
          </w:rPr>
          <w:t>ed</w:t>
        </w:r>
        <w:r w:rsidRPr="100FEDD3" w:rsidDel="006517F0">
          <w:rPr>
            <w:lang w:val="en-US"/>
          </w:rPr>
          <w:t xml:space="preserve"> higher </w:t>
        </w:r>
        <w:r w:rsidR="003F36BF" w:rsidDel="006517F0">
          <w:rPr>
            <w:lang w:val="en-US"/>
          </w:rPr>
          <w:t xml:space="preserve">values for CM </w:t>
        </w:r>
        <w:r w:rsidRPr="100FEDD3" w:rsidDel="006517F0">
          <w:rPr>
            <w:lang w:val="en-US"/>
          </w:rPr>
          <w:t>with CH, PR and LI in the range of 84, 4 and 5 g L</w:t>
        </w:r>
        <w:r w:rsidRPr="100FEDD3" w:rsidDel="006517F0">
          <w:rPr>
            <w:vertAlign w:val="superscript"/>
            <w:lang w:val="en-US"/>
          </w:rPr>
          <w:t>-1</w:t>
        </w:r>
        <w:r w:rsidRPr="100FEDD3" w:rsidDel="006517F0">
          <w:rPr>
            <w:lang w:val="en-US"/>
          </w:rPr>
          <w:t xml:space="preserve">. </w:t>
        </w:r>
        <w:r w:rsidR="003F36BF" w:rsidDel="006517F0">
          <w:rPr>
            <w:lang w:val="en-US"/>
          </w:rPr>
          <w:t xml:space="preserve">The same authors </w:t>
        </w:r>
        <w:r w:rsidRPr="100FEDD3" w:rsidDel="006517F0">
          <w:rPr>
            <w:lang w:val="en-US"/>
          </w:rPr>
          <w:t>report</w:t>
        </w:r>
        <w:r w:rsidR="003F36BF" w:rsidDel="006517F0">
          <w:rPr>
            <w:lang w:val="en-US"/>
          </w:rPr>
          <w:t>ed</w:t>
        </w:r>
        <w:r w:rsidRPr="100FEDD3" w:rsidDel="006517F0">
          <w:rPr>
            <w:lang w:val="en-US"/>
          </w:rPr>
          <w:t xml:space="preserve"> </w:t>
        </w:r>
        <w:r w:rsidR="003F36BF" w:rsidDel="006517F0">
          <w:rPr>
            <w:lang w:val="en-US"/>
          </w:rPr>
          <w:t xml:space="preserve">values </w:t>
        </w:r>
        <w:r w:rsidR="003F36BF" w:rsidRPr="100FEDD3" w:rsidDel="006517F0">
          <w:rPr>
            <w:lang w:val="en-US"/>
          </w:rPr>
          <w:t xml:space="preserve">for </w:t>
        </w:r>
        <w:r w:rsidR="003F36BF" w:rsidDel="006517F0">
          <w:rPr>
            <w:lang w:val="en-US"/>
          </w:rPr>
          <w:t>M</w:t>
        </w:r>
        <w:r w:rsidR="003F36BF" w:rsidRPr="100FEDD3" w:rsidDel="006517F0">
          <w:rPr>
            <w:lang w:val="en-US"/>
          </w:rPr>
          <w:t xml:space="preserve">S </w:t>
        </w:r>
        <w:r w:rsidR="003F36BF" w:rsidDel="006517F0">
          <w:rPr>
            <w:lang w:val="en-US"/>
          </w:rPr>
          <w:t xml:space="preserve">in a similar </w:t>
        </w:r>
        <w:r w:rsidRPr="100FEDD3" w:rsidDel="006517F0">
          <w:rPr>
            <w:lang w:val="en-US"/>
          </w:rPr>
          <w:t>range</w:t>
        </w:r>
        <w:r w:rsidR="003F36BF" w:rsidDel="006517F0">
          <w:rPr>
            <w:lang w:val="en-US"/>
          </w:rPr>
          <w:t xml:space="preserve"> as the present study</w:t>
        </w:r>
        <w:r w:rsidRPr="100FEDD3" w:rsidDel="006517F0">
          <w:rPr>
            <w:lang w:val="en-US"/>
          </w:rPr>
          <w:t xml:space="preserve">, whereas PR </w:t>
        </w:r>
        <w:r w:rsidR="003F36BF" w:rsidDel="006517F0">
          <w:rPr>
            <w:lang w:val="en-US"/>
          </w:rPr>
          <w:t xml:space="preserve">were stated </w:t>
        </w:r>
        <w:r w:rsidR="00FC180C" w:rsidDel="006517F0">
          <w:rPr>
            <w:lang w:val="en-US"/>
          </w:rPr>
          <w:t xml:space="preserve">to be </w:t>
        </w:r>
        <w:r w:rsidRPr="100FEDD3" w:rsidDel="006517F0">
          <w:rPr>
            <w:lang w:val="en-US"/>
          </w:rPr>
          <w:t>lower and LI higher than in the present study.</w:t>
        </w:r>
      </w:moveFrom>
    </w:p>
    <w:moveFromRangeEnd w:id="898"/>
    <w:p w14:paraId="18443EAD" w14:textId="004D2C76"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w:t>
      </w:r>
      <w:r w:rsidR="003B0AAA">
        <w:rPr>
          <w:lang w:val="en-US"/>
        </w:rPr>
        <w:t xml:space="preserve">comparable </w:t>
      </w:r>
      <w:r w:rsidR="100FEDD3" w:rsidRPr="100FEDD3">
        <w:rPr>
          <w:lang w:val="en-US"/>
        </w:rPr>
        <w:t xml:space="preserve">agricultural substrates results in starkly different macronutrient values. This </w:t>
      </w:r>
      <w:r w:rsidR="003B0AAA">
        <w:rPr>
          <w:lang w:val="en-US"/>
        </w:rPr>
        <w:t>is rooted in</w:t>
      </w:r>
      <w:r w:rsidR="000024F1">
        <w:rPr>
          <w:lang w:val="en-US"/>
        </w:rPr>
        <w:t xml:space="preserve"> different breeds of the same substrate as well as </w:t>
      </w:r>
      <w:r w:rsidR="100FEDD3" w:rsidRPr="100FEDD3">
        <w:rPr>
          <w:lang w:val="en-US"/>
        </w:rPr>
        <w:t>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Content>
          <w:r w:rsidR="00203B3A">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4LTMwVDE1OjAxOjA4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5YzcwMzE1Zi02NDVkLTRmNmUtYmVhZi00OWI5ZjMwNjQ2OTIiLCJUZXh0IjoiKExpZWJldHJhdSBhbmQgUGZlaWZmZXIsIDIwMjApIiwiV0FJVmVyc2lvbiI6IjYuMTkuMi4xIn0=}</w:instrText>
          </w:r>
          <w:r w:rsidR="00203B3A">
            <w:rPr>
              <w:lang w:val="en-US"/>
            </w:rPr>
            <w:fldChar w:fldCharType="separate"/>
          </w:r>
          <w:hyperlink r:id="rId133" w:tooltip="Liebetrau, J.; Pfeiffer, D. (Eds.) (2020): Collection of Methods for Biogas. Methods to determine parameters for analysis purposes and parameters that…" w:history="1">
            <w:r w:rsidR="00E04011">
              <w:rPr>
                <w:lang w:val="en-US"/>
              </w:rPr>
              <w:t>(Liebetrau and Pfeiffer, 2020)</w:t>
            </w:r>
          </w:hyperlink>
          <w:r w:rsidR="00203B3A">
            <w:rPr>
              <w:lang w:val="en-US"/>
            </w:rPr>
            <w:fldChar w:fldCharType="end"/>
          </w:r>
        </w:sdtContent>
      </w:sdt>
      <w:r w:rsidR="100FEDD3" w:rsidRPr="100FEDD3">
        <w:rPr>
          <w:lang w:val="en-US"/>
        </w:rPr>
        <w:t>. Linear</w:t>
      </w:r>
      <w:r w:rsidR="00F606DE">
        <w:rPr>
          <w:lang w:val="en-US"/>
        </w:rPr>
        <w:t xml:space="preserve"> uncertainty propagation </w:t>
      </w:r>
      <w:r w:rsidR="003B0AAA">
        <w:rPr>
          <w:lang w:val="en-US"/>
        </w:rPr>
        <w:t xml:space="preserve">only based on </w:t>
      </w:r>
      <w:r w:rsidR="00F606DE">
        <w:rPr>
          <w:lang w:val="en-US"/>
        </w:rPr>
        <w:t xml:space="preserve">measurement uncertainties </w:t>
      </w:r>
      <w:r w:rsidR="000952FC">
        <w:rPr>
          <w:lang w:val="en-US"/>
        </w:rPr>
        <w:t xml:space="preserve">results in substantial </w:t>
      </w:r>
      <w:r w:rsidR="3D37C07F" w:rsidRPr="3D37C07F">
        <w:rPr>
          <w:lang w:val="en-US"/>
        </w:rPr>
        <w:t>error bands</w:t>
      </w:r>
      <w:r w:rsidR="006B0581">
        <w:rPr>
          <w:lang w:val="en-US"/>
        </w:rPr>
        <w:t xml:space="preserve"> </w:t>
      </w:r>
      <w:r w:rsidR="000952FC">
        <w:rPr>
          <w:lang w:val="en-US"/>
        </w:rPr>
        <w:t xml:space="preserve">which </w:t>
      </w:r>
      <w:r w:rsidR="000024F1">
        <w:rPr>
          <w:lang w:val="en-US"/>
        </w:rPr>
        <w:t xml:space="preserve">realistically reflect </w:t>
      </w:r>
      <w:r w:rsidR="000952FC">
        <w:rPr>
          <w:lang w:val="en-US"/>
        </w:rPr>
        <w:t xml:space="preserve">observed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0C1AA8F0"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 xml:space="preserve">no </w:t>
      </w:r>
      <w:del w:id="910" w:author="Hellmann, Simon" w:date="2025-08-28T16:57:00Z">
        <w:r w:rsidR="001B01BF" w:rsidDel="00B1784E">
          <w:rPr>
            <w:lang w:val="en-US"/>
          </w:rPr>
          <w:delText>plant-model mismatch</w:delText>
        </w:r>
      </w:del>
      <w:ins w:id="911" w:author="Hellmann, Simon" w:date="2025-08-28T16:57:00Z">
        <w:r w:rsidR="00B1784E">
          <w:rPr>
            <w:lang w:val="en-US"/>
          </w:rPr>
          <w:t>PMM</w:t>
        </w:r>
      </w:ins>
      <w:r w:rsidR="001B01BF">
        <w:rPr>
          <w:lang w:val="en-US"/>
        </w:rPr>
        <w:t>)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ensitivity analysis</w:t>
      </w:r>
      <w:ins w:id="912" w:author="Hellmann, Simon" w:date="2025-08-29T18:06:00Z">
        <w:r w:rsidR="001B3723">
          <w:rPr>
            <w:lang w:val="en-US"/>
          </w:rPr>
          <w:t xml:space="preserve"> </w:t>
        </w:r>
        <w:r w:rsidR="001B3723" w:rsidRPr="001B3723">
          <w:rPr>
            <w:highlight w:val="magenta"/>
            <w:lang w:val="en-US"/>
            <w:rPrChange w:id="913" w:author="Hellmann, Simon" w:date="2025-08-29T18:07:00Z">
              <w:rPr>
                <w:lang w:val="en-US"/>
              </w:rPr>
            </w:rPrChange>
          </w:rPr>
          <w:t xml:space="preserve">of </w:t>
        </w:r>
      </w:ins>
      <w:ins w:id="914" w:author="Hellmann, Simon" w:date="2025-08-29T18:07:00Z">
        <w:r w:rsidR="001B3723" w:rsidRPr="001B3723">
          <w:rPr>
            <w:highlight w:val="magenta"/>
            <w:lang w:val="en-US"/>
            <w:rPrChange w:id="915" w:author="Hellmann, Simon" w:date="2025-08-29T18:07:00Z">
              <w:rPr>
                <w:lang w:val="en-US"/>
              </w:rPr>
            </w:rPrChange>
          </w:rPr>
          <w:t>influent</w:t>
        </w:r>
      </w:ins>
      <w:ins w:id="916" w:author="Hellmann, Simon" w:date="2025-08-29T18:06:00Z">
        <w:r w:rsidR="001B3723" w:rsidRPr="001B3723">
          <w:rPr>
            <w:highlight w:val="magenta"/>
            <w:lang w:val="en-US"/>
            <w:rPrChange w:id="917" w:author="Hellmann, Simon" w:date="2025-08-29T18:07:00Z">
              <w:rPr>
                <w:lang w:val="en-US"/>
              </w:rPr>
            </w:rPrChange>
          </w:rPr>
          <w:t xml:space="preserve"> macronutrients</w:t>
        </w:r>
      </w:ins>
      <w:r w:rsidR="00BB7599">
        <w:rPr>
          <w:lang w:val="en-US"/>
        </w:rPr>
        <w:t xml:space="preserve">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10C3B899" w:rsidR="00D20AD4" w:rsidRDefault="00545535" w:rsidP="00670698">
      <w:pPr>
        <w:ind w:firstLine="0"/>
        <w:rPr>
          <w:lang w:val="en-US"/>
        </w:rPr>
      </w:pPr>
      <w:r w:rsidRPr="00670698">
        <w:rPr>
          <w:lang w:val="en-US"/>
        </w:rPr>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del w:id="918" w:author="Hellmann, Simon" w:date="2025-08-27T18:02:00Z">
        <w:r w:rsidR="00854416" w:rsidRPr="005D3388" w:rsidDel="005D3388">
          <w:rPr>
            <w:highlight w:val="yellow"/>
            <w:lang w:val="en-US"/>
            <w:rPrChange w:id="919" w:author="Hellmann, Simon" w:date="2025-08-27T18:03:00Z">
              <w:rPr>
                <w:lang w:val="en-US"/>
              </w:rPr>
            </w:rPrChange>
          </w:rPr>
          <w:delText>SI</w:delText>
        </w:r>
      </w:del>
      <w:ins w:id="920" w:author="Hellmann, Simon" w:date="2025-08-27T18:02:00Z">
        <w:r w:rsidR="005D3388" w:rsidRPr="005D3388">
          <w:rPr>
            <w:highlight w:val="yellow"/>
            <w:lang w:val="en-US"/>
            <w:rPrChange w:id="921" w:author="Hellmann, Simon" w:date="2025-08-27T18:03:00Z">
              <w:rPr>
                <w:lang w:val="en-US"/>
              </w:rPr>
            </w:rPrChange>
          </w:rPr>
          <w:t>SM</w:t>
        </w:r>
      </w:ins>
      <w:r w:rsidR="004E488C" w:rsidRPr="005D3388">
        <w:rPr>
          <w:highlight w:val="yellow"/>
          <w:lang w:val="en-US"/>
          <w:rPrChange w:id="922" w:author="Hellmann, Simon" w:date="2025-08-27T18:03:00Z">
            <w:rPr>
              <w:lang w:val="en-US"/>
            </w:rPr>
          </w:rPrChange>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5507AD4A"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Content>
          <w:r w:rsidR="00B82ED6">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Ii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Ob3RlcyI6IkpvdXJuYWwgQXJ0aWNsZVxyXG5EZWNsYXJhdGlvbiBvZiBjb21wZXRpbmcgaW50ZXJlc3QgVGhlIGF1dGhvcnMgZGVjbGFyZSB0aGF0IHRoZXkgaGF2ZSBubyBrbm93biBjb21wZXRpbmcgZmluYW5jaWFsIGludGVyZXN0cyBvciBwZXJzb25hbCByZWxhdGlvbnNoaXBzIHRoYXQgY291bGQgaGF2ZSBhcHBlYXJlZCB0byBpbmZsdWVuY2UgdGhlIHdvcmsgcmVwb3J0ZWQgaW4gdGhpcyBwYXBlci4i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C0zMFQxNTowMTowOCIsIlByb2plY3QiOnsiJHJlZiI6IjgifX0sIlVzZU51bWJlcmluZ1R5cGVPZlBhcmVudERvY3VtZW50IjpmYWxzZX1dLCJGb3JtYXR0ZWRUZXh0Ijp7IiRpZCI6IjIwIiwiQ291bnQiOjEsIlRleHRVbml0cyI6W3siJGlkIjoiMjEiLCJGb250U3R5bGUiOnsiJGlkIjoiMjIiLCJOZXV0cmFsIjp0cnVlfSwiUmVhZGluZ09yZGVyIjoxLCJUZXh0IjoiRG9ub3NvLUJyYXZvIGV0IGFsLiJ9XX0sIlRhZyI6IkNpdGF2aVBsYWNlaG9sZGVyI2FkYjgyMzRlLTM0NGEtNDFjZS04ZDI1LTAzODAyNDMzOWU2OSIsIlRleHQiOiJEb25vc28tQnJhdm8gZXQgYWwuIiwiV0FJVmVyc2lvbiI6IjYuMTkuMi4xIn0=}</w:instrText>
          </w:r>
          <w:r w:rsidR="00B82ED6">
            <w:rPr>
              <w:lang w:val="en-US"/>
            </w:rPr>
            <w:fldChar w:fldCharType="separate"/>
          </w:r>
          <w:hyperlink r:id="rId134" w:tooltip="Donoso-Bravo, A.; Sadino-Riquelme, M. C.; Zorrilla, F.; Hansen, F. (2025): Making waves: Extracting more insights from anaerobic batch tests - a model…" w:history="1">
            <w:r w:rsidR="00E04011">
              <w:rPr>
                <w:lang w:val="en-US"/>
              </w:rPr>
              <w:t>Donoso-Bravo et al.</w:t>
            </w:r>
          </w:hyperlink>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Content>
          <w:r w:rsidR="00B82ED6">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iI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m90ZXMiOiJKb3VybmFsIEFydGljbGVcclxuRGVjbGFyYXRpb24gb2YgY29tcGV0aW5nIGludGVyZXN0IFRoZSBhdXRob3JzIGRlY2xhcmUgdGhhdCB0aGV5IGhhdmUgbm8ga25vd24gY29tcGV0aW5nIGZpbmFuY2lhbCBpbnRlcmVzdHMgb3IgcGVyc29uYWwgcmVsYXRpb25zaGlwcyB0aGF0IGNvdWxkIGhhdmUgYXBwZWFyZWQgdG8gaW5mbHVlbmNlIHRoZSB3b3JrIHJlcG9ydGVkIGluIHRoaXMgcGFwZXIuIi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gtMzBUMTU6MDE6MDg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NSkifV19LCJUYWciOiJDaXRhdmlQbGFjZWhvbGRlciM1MjRmMzBiOC00OTQ4LTQxOGItODkwMy1hNTYxYTk0YTQ4OWYiLCJUZXh0IjoiKDIwMjUpIiwiV0FJVmVyc2lvbiI6IjYuMTkuMi4xIn0=}</w:instrText>
          </w:r>
          <w:r w:rsidR="00B82ED6">
            <w:rPr>
              <w:lang w:val="en-US"/>
            </w:rPr>
            <w:fldChar w:fldCharType="separate"/>
          </w:r>
          <w:hyperlink r:id="rId135" w:tooltip="Donoso-Bravo, A.; Sadino-Riquelme, M. C.; Zorrilla, F.; Hansen, F. (2025): Making waves: Extracting more insights from anaerobic batch tests - a model…" w:history="1">
            <w:r w:rsidR="00E04011">
              <w:rPr>
                <w:lang w:val="en-US"/>
              </w:rPr>
              <w:t>(2025)</w:t>
            </w:r>
          </w:hyperlink>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352FA4" w14:textId="64C21C04" w:rsidR="001B10E5" w:rsidRDefault="004374DD" w:rsidP="00E20419">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lastRenderedPageBreak/>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6216AC1C"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bookmarkStart w:id="923" w:name="_Hlk207213129"/>
      <w:del w:id="924" w:author="Hellmann, Simon" w:date="2025-08-27T18:52:00Z">
        <w:r w:rsidR="00D304E0" w:rsidDel="00B05A33">
          <w:rPr>
            <w:lang w:val="en-US"/>
          </w:rPr>
          <w:delText>Multi-stage MPC</w:delText>
        </w:r>
      </w:del>
      <w:ins w:id="925" w:author="Hellmann, Simon" w:date="2025-08-27T18:52:00Z">
        <w:r w:rsidR="00B05A33">
          <w:rPr>
            <w:lang w:val="en-US"/>
          </w:rPr>
          <w:t>Robust controller</w:t>
        </w:r>
      </w:ins>
      <w:r w:rsidR="00504F83">
        <w:rPr>
          <w:lang w:val="en-US"/>
        </w:rPr>
        <w:t xml:space="preserve"> performance</w:t>
      </w:r>
      <w:bookmarkEnd w:id="923"/>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926"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926"/>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4EF969C9"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A551D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m90ZXMiOiJKb3VybmFsIEFydGljbGVcclxuUmVzZWFyY2ggU3VwcG9ydCwgTm9uLVUuUy4gR292J3Qi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4LTMwVDE1OjAxOjA4IiwiUHJvamVjdCI6eyIkcmVmIjoiOCJ9fSwiVXNlTnVtYmVyaW5nVHlwZU9mUGFyZW50RG9jdW1lbnQiOmZhbHNlfV0sIkZvcm1hdHRlZFRleHQiOnsiJGlkIjoiMjAiLCJDb3VudCI6MSwiVGV4dFVuaXRzIjpbeyIkaWQiOiIyMSIsIkZvbnRTdHlsZSI6eyIkaWQiOiIyMiIsIk5ldXRyYWwiOnRydWV9LCJSZWFkaW5nT3JkZXIiOjEsIlRleHQiOiIoSGFobiBldCBhbC4sIDIwMTQpIn1dfSwiVGFnIjoiQ2l0YXZpUGxhY2Vob2xkZXIjZGMwNjQxODgtYmY4Ni00NTM4LWI1ZGMtZDRiZWIxNTQ1YmY3IiwiVGV4dCI6IihIYWhuIGV0IGFsLiwgMjAxNCkiLCJXQUlWZXJzaW9uIjoiNi4xOS4yLjEifQ==}</w:instrText>
          </w:r>
          <w:r w:rsidR="00670698">
            <w:rPr>
              <w:rFonts w:eastAsia="Garamond" w:cs="Garamond"/>
              <w:lang w:val="en-US"/>
            </w:rPr>
            <w:fldChar w:fldCharType="separate"/>
          </w:r>
          <w:hyperlink r:id="rId136" w:tooltip="Hahn, H.; Ganagin, W.; Hartmann, K.; Wachendorf, M. (2014): Cost analysis of concepts for a demand oriented biogas supply for flexible power generatio…" w:history="1">
            <w:r w:rsidR="00E04011">
              <w:rPr>
                <w:rFonts w:eastAsia="Garamond" w:cs="Garamond"/>
                <w:lang w:val="en-US"/>
              </w:rPr>
              <w:t>(Hahn et al., 2014)</w:t>
            </w:r>
          </w:hyperlink>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A551D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kJpb2NoZW1pY2FsIENvbnZlcnNpb24gRGVwYXJ0bWVudCwgREJGWiBEZXV0c2NoZXMgQmlvbWFzc2Vmb3JzY2h1bmdzemVudHJ1bSBHZW1laW5uw7x0emlnZSBHbWJILCBUb3JnYXVlciBTdHIuIDExNiwgMDQzNDc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Ii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5vdGVzIjoiSm91cm5hbCBBcnRpY2xlIi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C0zMFQxNTowMTowOCIsIlByb2plY3QiOnsiJHJlZiI6IjgifX0sIlVzZU51bWJlcmluZ1R5cGVPZlBhcmVudERvY3VtZW50IjpmYWxzZX1dLCJGb3JtYXR0ZWRUZXh0Ijp7IiRpZCI6IjI2IiwiQ291bnQiOjEsIlRleHRVbml0cyI6W3siJGlkIjoiMjciLCJGb250U3R5bGUiOnsiJGlkIjoiMjgiLCJOZXV0cmFsIjp0cnVlfSwiUmVhZGluZ09yZGVyIjoxLCJUZXh0IjoiKEJvbmsgZXQgYWwuLCAyMDE4KSJ9XX0sIlRhZyI6IkNpdGF2aVBsYWNlaG9sZGVyI2I1NDNmNDcwLWJiYTYtNGQyNS1hYmY4LTFmNThhMTFmZWY4YyIsIlRleHQiOiIoQm9uayBldCBhbC4sIDIwMTgpIiwiV0FJVmVyc2lvbiI6IjYuMTkuMi4xIn0=}</w:instrText>
          </w:r>
          <w:r w:rsidR="00DA2475">
            <w:rPr>
              <w:rFonts w:eastAsia="Garamond" w:cs="Garamond"/>
              <w:lang w:val="en-US"/>
            </w:rPr>
            <w:fldChar w:fldCharType="separate"/>
          </w:r>
          <w:hyperlink r:id="rId137" w:tooltip="Bonk, F.; Popp, D.; Weinrich, S.; Sträuber, H.; Kleinsteuber, S.; Harms, H.; Centler, F. (2018): Intermittent fasting for microbes: how discontinuous …" w:history="1">
            <w:r w:rsidR="00E04011">
              <w:rPr>
                <w:rFonts w:eastAsia="Garamond" w:cs="Garamond"/>
                <w:lang w:val="en-US"/>
              </w:rPr>
              <w:t>(Bonk et al., 2018)</w:t>
            </w:r>
          </w:hyperlink>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hyperlink r:id="rId138" w:tooltip="Jønson, B.; Mortensen, L.; Schmidt, J.; Jeppesen, M.; Bastidas-Oyanedel, J.-R. (2022): Flexibility as the Key to Stability: Optimization of Temperatur…" w:history="1">
            <w:r w:rsidR="00E04011">
              <w:rPr>
                <w:lang w:val="en-US"/>
              </w:rPr>
              <w:t>(Jønson et al., 2022)</w:t>
            </w:r>
          </w:hyperlink>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ndhdHJlcy4yMDIwLjExNTU5OSIsIlVyaVN0cmluZyI6Imh0dHBzOi8vZG9pLm9yZy8xMC4xMDE2L2oud2F0cmVzLjIwMjAuMTE1N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I0VDE2OjUwOjAxIiwiTW9kaWZpZWRCeSI6Il9IZWxsbWFubiwgU2ltb24iLCJJZCI6ImIwMzc2YThmLTQxZTktNGE1OS1hN2ExLWZmZjE2YTc1ZWVlNSIsIk1vZGlmaWVkT24iOiIyMDI1LTA2LTI0VDE2OjUwOjAxIiwiUHJvamVjdCI6eyIkcmVmIjoiOCJ9fV0sIk5vdGVzIjoi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U1OTk8L24+XHJcbiAgPGluPnRydWU8L2luPlxyXG4gIDxvcz4xMTU1OTk8L29zPlxyXG4gIDxwcz4xMTU1OTk8L3BzPlxyXG48L3NwPlxyXG48b3M+MTE1NTk5PC9vcz4iLCJQZXJpb2RpY2FsIjp7IiRpZCI6IjE3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yZWYiOiI4In19LHsiJGlkIjoiMjQ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jU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I2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yZWYiOiIxMC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zA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}</w:instrText>
          </w:r>
          <w:r w:rsidR="0011577E">
            <w:rPr>
              <w:lang w:val="en-US"/>
            </w:rPr>
            <w:fldChar w:fldCharType="separate"/>
          </w:r>
          <w:hyperlink r:id="rId139" w:tooltip="Ahmed, W.; Rodríguez, J. (2020): A model predictive optimal control system for the practical automatic start-up of anaerobic digesters. Water Research…" w:history="1">
            <w:r w:rsidR="00E04011">
              <w:rPr>
                <w:lang w:val="en-US"/>
              </w:rPr>
              <w:t>(Ahmed and Rodríguez, 2020</w:t>
            </w:r>
          </w:hyperlink>
          <w:hyperlink r:id="rId140" w:tooltip="Kil, H.; Li, D.; Xi, Y.; Li, J. (2017): Model predictive control with on-line model identification for anaerobic digestion processes. Biochemical Engi…" w:history="1">
            <w:r w:rsidR="00E04011">
              <w:rPr>
                <w:lang w:val="en-US"/>
              </w:rPr>
              <w:t>; Kil et al., 2017)</w:t>
            </w:r>
          </w:hyperlink>
          <w:r w:rsidR="0011577E">
            <w:rPr>
              <w:lang w:val="en-US"/>
            </w:rPr>
            <w:fldChar w:fldCharType="end"/>
          </w:r>
        </w:sdtContent>
      </w:sdt>
      <w:r w:rsidR="0011577E">
        <w:rPr>
          <w:lang w:val="en-US"/>
        </w:rPr>
        <w:t xml:space="preserve">. </w:t>
      </w:r>
    </w:p>
    <w:p w14:paraId="4A810657" w14:textId="7204BFC7" w:rsidR="0011577E" w:rsidRDefault="0011577E" w:rsidP="0011577E">
      <w:pPr>
        <w:rPr>
          <w:rFonts w:eastAsia="Garamond" w:cs="Garamond"/>
          <w:lang w:val="en-US"/>
        </w:rPr>
      </w:pPr>
      <w:r>
        <w:rPr>
          <w:rFonts w:eastAsia="Garamond" w:cs="Garamond"/>
          <w:lang w:val="en-US"/>
        </w:rPr>
        <w:lastRenderedPageBreak/>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F7388A" w:rsidRPr="00144E26">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7370FE6A"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A551D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FQxNTowMTowOCIsIlByb2plY3QiOnsiJHJlZiI6IjgifX0sIlVzZU51bWJlcmluZ1R5cGVPZlBhcmVudERvY3VtZW50IjpmYWxzZX1dLCJGb3JtYXR0ZWRUZXh0Ijp7IiRpZCI6IjE3IiwiQ291bnQiOjEsIlRleHRVbml0cyI6W3siJGlkIjoiMTgiLCJGb250U3R5bGUiOnsiJGlkIjoiMTkiLCJOZXV0cmFsIjp0cnVlfSwiUmVhZGluZ09yZGVyIjoxLCJUZXh0IjoiS2lsIGV0IGFsLiJ9XX0sIlRhZyI6IkNpdGF2aVBsYWNlaG9sZGVyIzczOTQ0N2UwLTQ4ZWYtNGI5MC1iYjNkLWU2Nzc2MDcyNTNlZSIsIlRleHQiOiJLaWwgZXQgYWwuIiwiV0FJVmVyc2lvbiI6IjYuMTkuMi4xIn0=}</w:instrText>
          </w:r>
          <w:r>
            <w:rPr>
              <w:rFonts w:eastAsia="Garamond" w:cs="Garamond"/>
              <w:lang w:val="en-US"/>
            </w:rPr>
            <w:fldChar w:fldCharType="separate"/>
          </w:r>
          <w:hyperlink r:id="rId141" w:tooltip="Kil, H.; Li, D.; Xi, Y.; Li, J. (2017): Model predictive control with on-line model identification for anaerobic digestion processes. Biochemical Engi…" w:history="1">
            <w:r w:rsidR="00E04011">
              <w:rPr>
                <w:rFonts w:eastAsia="Garamond" w:cs="Garamond"/>
                <w:lang w:val="en-US"/>
              </w:rPr>
              <w:t>Kil et al.</w:t>
            </w:r>
          </w:hyperlink>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A551D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xNi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gtMzBUMTU6MDE6MDgiLCJQcm9qZWN0Ijp7IiRyZWYiOiI4In19LCJVc2VOdW1iZXJpbmdUeXBlT2ZQYXJlbnREb2N1bWVudCI6ZmFsc2UsIlllYXJPbmx5Ijp0cnVlfV0sIkZvcm1hdHRlZFRleHQiOnsiJGlkIjoiMTciLCJDb3VudCI6MSwiVGV4dFVuaXRzIjpbeyIkaWQiOiIxOCIsIkZvbnRTdHlsZSI6eyIkaWQiOiIxOSIsIk5ldXRyYWwiOnRydWV9LCJSZWFkaW5nT3JkZXIiOjEsIlRleHQiOiIoMjAxNykifV19LCJUYWciOiJDaXRhdmlQbGFjZWhvbGRlciM5YzMwNGJmOC1hMjJkLTRhMjctOTMyZS03MDM2OTM1YjFlMWMiLCJUZXh0IjoiKDIwMTcpIiwiV0FJVmVyc2lvbiI6IjYuMTkuMi4xIn0=}</w:instrText>
          </w:r>
          <w:r>
            <w:rPr>
              <w:rFonts w:eastAsia="Garamond" w:cs="Garamond"/>
              <w:lang w:val="en-US"/>
            </w:rPr>
            <w:fldChar w:fldCharType="separate"/>
          </w:r>
          <w:hyperlink r:id="rId142" w:tooltip="Kil, H.; Li, D.; Xi, Y.; Li, J. (2017): Model predictive control with on-line model identification for anaerobic digestion processes. Biochemical Engi…" w:history="1">
            <w:r w:rsidR="00E04011">
              <w:rPr>
                <w:rFonts w:eastAsia="Garamond" w:cs="Garamond"/>
                <w:lang w:val="en-US"/>
              </w:rPr>
              <w:t>(2017)</w:t>
            </w:r>
          </w:hyperlink>
          <w:r>
            <w:rPr>
              <w:rFonts w:eastAsia="Garamond" w:cs="Garamond"/>
              <w:lang w:val="en-US"/>
            </w:rPr>
            <w:fldChar w:fldCharType="end"/>
          </w:r>
        </w:sdtContent>
      </w:sdt>
      <w:r>
        <w:rPr>
          <w:rFonts w:eastAsia="Garamond" w:cs="Garamond"/>
          <w:lang w:val="en-US"/>
        </w:rPr>
        <w:t>.</w:t>
      </w:r>
    </w:p>
    <w:p w14:paraId="1354B746" w14:textId="4EE82FBF" w:rsidR="00D06E6B" w:rsidRDefault="0011577E" w:rsidP="0011577E">
      <w:pPr>
        <w:rPr>
          <w:rFonts w:eastAsia="Garamond" w:cs="Garamond"/>
          <w:lang w:val="en-US"/>
        </w:rPr>
      </w:pPr>
      <w:r w:rsidRPr="4246EA89">
        <w:rPr>
          <w:rFonts w:eastAsia="Garamond" w:cs="Garamond"/>
          <w:lang w:val="en-US"/>
        </w:rPr>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sidRPr="00CF4C07">
        <w:rPr>
          <w:rFonts w:eastAsia="Garamond" w:cs="Garamond"/>
          <w:color w:val="808080" w:themeColor="background1" w:themeShade="80"/>
          <w:lang w:val="en-US"/>
          <w:rPrChange w:id="927" w:author="Hellmann, Simon" w:date="2025-08-29T18:10:00Z">
            <w:rPr>
              <w:rFonts w:eastAsia="Garamond" w:cs="Garamond"/>
              <w:lang w:val="en-US"/>
            </w:rPr>
          </w:rPrChange>
        </w:rPr>
        <w:t>.</w:t>
      </w:r>
      <w:ins w:id="928" w:author="Hellmann, Simon" w:date="2025-08-29T18:08:00Z">
        <w:r w:rsidR="001B3723" w:rsidRPr="00CF4C07">
          <w:rPr>
            <w:rFonts w:eastAsia="Garamond" w:cs="Garamond"/>
            <w:color w:val="808080" w:themeColor="background1" w:themeShade="80"/>
            <w:lang w:val="en-US"/>
            <w:rPrChange w:id="929" w:author="Hellmann, Simon" w:date="2025-08-29T18:10:00Z">
              <w:rPr>
                <w:rFonts w:eastAsia="Garamond" w:cs="Garamond"/>
                <w:lang w:val="en-US"/>
              </w:rPr>
            </w:rPrChange>
          </w:rPr>
          <w:t xml:space="preserve"> </w:t>
        </w:r>
        <w:r w:rsidR="001B3723" w:rsidRPr="00CF4C07">
          <w:rPr>
            <w:rFonts w:eastAsia="Garamond" w:cs="Garamond"/>
            <w:color w:val="808080" w:themeColor="background1" w:themeShade="80"/>
            <w:highlight w:val="blue"/>
            <w:lang w:val="en-US"/>
            <w:rPrChange w:id="930" w:author="Hellmann, Simon" w:date="2025-08-29T18:10:00Z">
              <w:rPr>
                <w:rFonts w:eastAsia="Garamond" w:cs="Garamond"/>
                <w:lang w:val="en-US"/>
              </w:rPr>
            </w:rPrChange>
          </w:rPr>
          <w:t>However, real</w:t>
        </w:r>
      </w:ins>
      <w:ins w:id="931" w:author="Hellmann, Simon" w:date="2025-08-29T18:09:00Z">
        <w:r w:rsidR="001B3723" w:rsidRPr="00CF4C07">
          <w:rPr>
            <w:rFonts w:eastAsia="Garamond" w:cs="Garamond"/>
            <w:color w:val="808080" w:themeColor="background1" w:themeShade="80"/>
            <w:highlight w:val="blue"/>
            <w:lang w:val="en-US"/>
            <w:rPrChange w:id="932" w:author="Hellmann, Simon" w:date="2025-08-29T18:10:00Z">
              <w:rPr>
                <w:rFonts w:eastAsia="Garamond" w:cs="Garamond"/>
                <w:lang w:val="en-US"/>
              </w:rPr>
            </w:rPrChange>
          </w:rPr>
          <w:t>-life</w:t>
        </w:r>
      </w:ins>
      <w:ins w:id="933" w:author="Hellmann, Simon" w:date="2025-08-29T18:08:00Z">
        <w:r w:rsidR="001B3723" w:rsidRPr="00CF4C07">
          <w:rPr>
            <w:rFonts w:eastAsia="Garamond" w:cs="Garamond"/>
            <w:color w:val="808080" w:themeColor="background1" w:themeShade="80"/>
            <w:highlight w:val="blue"/>
            <w:lang w:val="en-US"/>
            <w:rPrChange w:id="934" w:author="Hellmann, Simon" w:date="2025-08-29T18:10:00Z">
              <w:rPr>
                <w:rFonts w:eastAsia="Garamond" w:cs="Garamond"/>
                <w:lang w:val="en-US"/>
              </w:rPr>
            </w:rPrChange>
          </w:rPr>
          <w:t xml:space="preserve"> a</w:t>
        </w:r>
      </w:ins>
      <w:ins w:id="935" w:author="Hellmann, Simon" w:date="2025-08-29T18:09:00Z">
        <w:r w:rsidR="001B3723" w:rsidRPr="00CF4C07">
          <w:rPr>
            <w:rFonts w:eastAsia="Garamond" w:cs="Garamond"/>
            <w:color w:val="808080" w:themeColor="background1" w:themeShade="80"/>
            <w:highlight w:val="blue"/>
            <w:lang w:val="en-US"/>
            <w:rPrChange w:id="936" w:author="Hellmann, Simon" w:date="2025-08-29T18:10:00Z">
              <w:rPr>
                <w:rFonts w:eastAsia="Garamond" w:cs="Garamond"/>
                <w:lang w:val="en-US"/>
              </w:rPr>
            </w:rPrChange>
          </w:rPr>
          <w:t>pplication would require a state estimator, which adds computational load.</w:t>
        </w:r>
      </w:ins>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3D19C69F" w14:textId="77777777" w:rsidR="00110331" w:rsidRDefault="00BE59E7" w:rsidP="00110331">
      <w:pPr>
        <w:ind w:firstLine="0"/>
        <w:rPr>
          <w:moveTo w:id="937" w:author="Hellmann, Simon" w:date="2025-08-30T17:58:00Z"/>
          <w:rFonts w:eastAsia="Garamond" w:cs="Garamond"/>
          <w:color w:val="000000" w:themeColor="text1"/>
          <w:szCs w:val="24"/>
          <w:lang w:val="en-US"/>
        </w:rPr>
      </w:pPr>
      <w:r>
        <w:rPr>
          <w:rFonts w:eastAsia="Garamond" w:cs="Garamond"/>
          <w:color w:val="000000" w:themeColor="text1"/>
          <w:szCs w:val="24"/>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moveToRangeStart w:id="938" w:author="Hellmann, Simon" w:date="2025-08-30T17:58:00Z" w:name="move207469110"/>
      <w:moveTo w:id="939" w:author="Hellmann, Simon" w:date="2025-08-30T17:58:00Z">
        <w:r w:rsidR="00110331">
          <w:rPr>
            <w:rFonts w:eastAsia="Garamond" w:cs="Garamond"/>
            <w:color w:val="000000" w:themeColor="text1"/>
            <w:szCs w:val="24"/>
            <w:lang w:val="en-US"/>
          </w:rPr>
          <w:t xml:space="preserve">production, and </w:t>
        </w:r>
        <w:proofErr w:type="spellStart"/>
        <w:r w:rsidR="00110331">
          <w:rPr>
            <w:rFonts w:eastAsia="Garamond" w:cs="Garamond"/>
            <w:color w:val="000000" w:themeColor="text1"/>
            <w:szCs w:val="24"/>
            <w:lang w:val="en-US"/>
          </w:rPr>
          <w:t>pH</w:t>
        </w:r>
        <w:r w:rsidR="00110331" w:rsidRPr="0092238C">
          <w:rPr>
            <w:rFonts w:eastAsia="Garamond" w:cs="Garamond"/>
            <w:color w:val="000000" w:themeColor="text1"/>
            <w:szCs w:val="24"/>
            <w:lang w:val="en-US"/>
          </w:rPr>
          <w:t>.</w:t>
        </w:r>
        <w:proofErr w:type="spellEnd"/>
        <w:r w:rsidR="00110331">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w:t>
        </w:r>
      </w:moveTo>
    </w:p>
    <w:p w14:paraId="5CE29477" w14:textId="26E2625E" w:rsidR="00110331" w:rsidRDefault="00110331" w:rsidP="00110331">
      <w:pPr>
        <w:rPr>
          <w:moveTo w:id="940" w:author="Hellmann, Simon" w:date="2025-08-30T17:58:00Z"/>
          <w:rFonts w:eastAsia="Garamond" w:cs="Garamond"/>
          <w:color w:val="000000" w:themeColor="text1"/>
          <w:szCs w:val="24"/>
          <w:lang w:val="en-US"/>
        </w:rPr>
      </w:pPr>
      <w:moveToRangeStart w:id="941" w:author="Hellmann, Simon" w:date="2025-08-30T17:58:00Z" w:name="move207469116"/>
      <w:moveToRangeEnd w:id="938"/>
      <w:moveTo w:id="942" w:author="Hellmann, Simon" w:date="2025-08-30T17:58:00Z">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moveTo>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Content>
          <w:moveTo w:id="943" w:author="Hellmann, Simon" w:date="2025-08-30T17:58: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BUMTU6MDE6MDg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Pr>
                <w:rFonts w:eastAsia="Garamond" w:cs="Garamond"/>
                <w:color w:val="000000" w:themeColor="text1"/>
                <w:szCs w:val="24"/>
                <w:lang w:val="en-US"/>
              </w:rPr>
              <w:fldChar w:fldCharType="separate"/>
            </w:r>
          </w:moveTo>
          <w:r w:rsidR="00E04011">
            <w:rPr>
              <w:rFonts w:eastAsia="Garamond" w:cs="Garamond"/>
              <w:color w:val="000000" w:themeColor="text1"/>
              <w:szCs w:val="24"/>
              <w:lang w:val="en-US"/>
            </w:rPr>
            <w:fldChar w:fldCharType="begin"/>
          </w:r>
          <w:r w:rsidR="00E04011">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r w:rsidR="00E04011">
            <w:rPr>
              <w:rFonts w:eastAsia="Garamond" w:cs="Garamond"/>
              <w:color w:val="000000" w:themeColor="text1"/>
              <w:szCs w:val="24"/>
              <w:lang w:val="en-US"/>
            </w:rPr>
          </w:r>
          <w:r w:rsidR="00E04011">
            <w:rPr>
              <w:rFonts w:eastAsia="Garamond" w:cs="Garamond"/>
              <w:color w:val="000000" w:themeColor="text1"/>
              <w:szCs w:val="24"/>
              <w:lang w:val="en-US"/>
            </w:rPr>
            <w:fldChar w:fldCharType="separate"/>
          </w:r>
          <w:r w:rsidR="00E04011">
            <w:rPr>
              <w:rFonts w:eastAsia="Garamond" w:cs="Garamond"/>
              <w:color w:val="000000" w:themeColor="text1"/>
              <w:szCs w:val="24"/>
              <w:lang w:val="en-US"/>
            </w:rPr>
            <w:t>(Dittmer et al., 2022)</w:t>
          </w:r>
          <w:r w:rsidR="00E04011">
            <w:rPr>
              <w:rFonts w:eastAsia="Garamond" w:cs="Garamond"/>
              <w:color w:val="000000" w:themeColor="text1"/>
              <w:szCs w:val="24"/>
              <w:lang w:val="en-US"/>
            </w:rPr>
            <w:fldChar w:fldCharType="end"/>
          </w:r>
          <w:moveTo w:id="944" w:author="Hellmann, Simon" w:date="2025-08-30T17:58:00Z">
            <w:r>
              <w:rPr>
                <w:rFonts w:eastAsia="Garamond" w:cs="Garamond"/>
                <w:color w:val="000000" w:themeColor="text1"/>
                <w:szCs w:val="24"/>
                <w:lang w:val="en-US"/>
              </w:rPr>
              <w:fldChar w:fldCharType="end"/>
            </w:r>
          </w:moveTo>
        </w:sdtContent>
      </w:sdt>
      <w:moveTo w:id="945" w:author="Hellmann, Simon" w:date="2025-08-30T17:58:00Z">
        <w:r>
          <w:rPr>
            <w:rFonts w:eastAsia="Garamond" w:cs="Garamond"/>
            <w:color w:val="000000" w:themeColor="text1"/>
            <w:szCs w:val="24"/>
            <w:lang w:val="en-US"/>
          </w:rPr>
          <w:t xml:space="preserve">. Substrate feeding is dominated by manure, while only in the last </w:t>
        </w:r>
      </w:moveTo>
    </w:p>
    <w:p w14:paraId="7B66735E" w14:textId="1FC6DB75" w:rsidR="00110331" w:rsidRDefault="00110331" w:rsidP="00110331">
      <w:pPr>
        <w:ind w:firstLine="0"/>
        <w:rPr>
          <w:moveTo w:id="946" w:author="Hellmann, Simon" w:date="2025-08-30T17:58:00Z"/>
          <w:rFonts w:eastAsia="Garamond" w:cs="Garamond"/>
          <w:color w:val="000000" w:themeColor="text1"/>
          <w:szCs w:val="24"/>
          <w:lang w:val="en-US"/>
        </w:rPr>
      </w:pPr>
      <w:moveTo w:id="947" w:author="Hellmann, Simon" w:date="2025-08-30T17:58:00Z">
        <w:r>
          <w:rPr>
            <w:rFonts w:eastAsia="Garamond" w:cs="Garamond"/>
            <w:color w:val="000000" w:themeColor="text1"/>
            <w:szCs w:val="24"/>
            <w:lang w:val="en-US"/>
          </w:rPr>
          <w:t xml:space="preserve">third of the simulation, SBS and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are fed, but no MS. The substrate composition changes drastically depending on relative substrate prices. Since CM is by far the cheapest substrate, it is plausible that it is used primarily. Additional parameters influencing the optimal substrate </w:t>
        </w:r>
      </w:moveTo>
      <w:ins w:id="948" w:author="Hellmann, Simon" w:date="2025-08-30T18:01:00Z">
        <w:r>
          <w:rPr>
            <w:rFonts w:eastAsia="Garamond" w:cs="Garamond"/>
            <w:color w:val="000000" w:themeColor="text1"/>
            <w:szCs w:val="24"/>
            <w:lang w:val="en-US"/>
          </w:rPr>
          <w:t>com</w:t>
        </w:r>
        <w:r>
          <w:rPr>
            <w:rFonts w:eastAsia="Garamond" w:cs="Garamond"/>
            <w:color w:val="000000" w:themeColor="text1"/>
            <w:szCs w:val="24"/>
            <w:lang w:val="en-US"/>
          </w:rPr>
          <w:softHyphen/>
          <w:t>po-</w:t>
        </w:r>
      </w:ins>
      <w:moveTo w:id="949" w:author="Hellmann, Simon" w:date="2025-08-30T17:58:00Z">
        <w:del w:id="950" w:author="Hellmann, Simon" w:date="2025-08-30T18:01:00Z">
          <w:r w:rsidDel="00110331">
            <w:rPr>
              <w:rFonts w:eastAsia="Garamond" w:cs="Garamond"/>
              <w:color w:val="000000" w:themeColor="text1"/>
              <w:szCs w:val="24"/>
              <w:lang w:val="en-US"/>
            </w:rPr>
            <w:delText>composition are the kinetic constants, especially the hydrolysis constant of CH as the largest macronutrient fraction, and the fraction parameter of influent carbohydrates, cf. Tab. 1.</w:delText>
          </w:r>
        </w:del>
      </w:moveTo>
    </w:p>
    <w:moveToRangeEnd w:id="941"/>
    <w:p w14:paraId="2ECD8145" w14:textId="70CDDB1B" w:rsidR="00BE59E7" w:rsidDel="00110331" w:rsidRDefault="00BE59E7" w:rsidP="00BE59E7">
      <w:pPr>
        <w:rPr>
          <w:del w:id="951" w:author="Hellmann, Simon" w:date="2025-08-30T17:58:00Z"/>
          <w:rFonts w:eastAsia="Garamond" w:cs="Garamond"/>
          <w:color w:val="000000" w:themeColor="text1"/>
          <w:szCs w:val="24"/>
          <w:lang w:val="en-US"/>
        </w:rPr>
      </w:pPr>
    </w:p>
    <w:p w14:paraId="2B1D3C90" w14:textId="77777777" w:rsidR="00BE59E7" w:rsidRDefault="00BE59E7" w:rsidP="00110331">
      <w:pPr>
        <w:rPr>
          <w:rFonts w:eastAsia="Garamond" w:cs="Garamond"/>
          <w:lang w:val="en-US"/>
        </w:rPr>
        <w:pPrChange w:id="952" w:author="Hellmann, Simon" w:date="2025-08-30T17:58:00Z">
          <w:pPr/>
        </w:pPrChange>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14:paraId="2863DF44" w14:textId="77777777" w:rsidTr="00055B45">
        <w:tc>
          <w:tcPr>
            <w:tcW w:w="9029" w:type="dxa"/>
          </w:tcPr>
          <w:p w14:paraId="4094D2B2" w14:textId="689F7B12" w:rsidR="00D06E6B" w:rsidRDefault="00D06E6B" w:rsidP="00055B45">
            <w:pPr>
              <w:ind w:firstLine="0"/>
              <w:rPr>
                <w:lang w:val="en-US"/>
              </w:rPr>
            </w:pPr>
            <w:r>
              <w:rPr>
                <w:rFonts w:eastAsia="Garamond" w:cs="Garamond"/>
                <w:lang w:val="en-US"/>
              </w:rPr>
              <w:br w:type="page"/>
            </w:r>
            <w:r>
              <w:rPr>
                <w:lang w:val="en-US"/>
              </w:rPr>
              <w:br w:type="page"/>
            </w:r>
            <w:r>
              <w:rPr>
                <w:noProof/>
                <w:lang w:val="en-US"/>
              </w:rPr>
              <w:drawing>
                <wp:inline distT="0" distB="0" distL="0" distR="0" wp14:anchorId="0B11CE11" wp14:editId="451B2AB5">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43"/>
                          <a:stretch>
                            <a:fillRect/>
                          </a:stretch>
                        </pic:blipFill>
                        <pic:spPr>
                          <a:xfrm>
                            <a:off x="0" y="0"/>
                            <a:ext cx="5733415" cy="7166610"/>
                          </a:xfrm>
                          <a:prstGeom prst="rect">
                            <a:avLst/>
                          </a:prstGeom>
                        </pic:spPr>
                      </pic:pic>
                    </a:graphicData>
                  </a:graphic>
                </wp:inline>
              </w:drawing>
            </w:r>
          </w:p>
        </w:tc>
      </w:tr>
      <w:tr w:rsidR="00D06E6B" w14:paraId="2E90FB9F" w14:textId="77777777" w:rsidTr="00055B45">
        <w:tc>
          <w:tcPr>
            <w:tcW w:w="9029" w:type="dxa"/>
          </w:tcPr>
          <w:p w14:paraId="1A78FD0F" w14:textId="77777777" w:rsidR="00D06E6B" w:rsidRDefault="00D06E6B" w:rsidP="00055B45">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2888305B" w14:textId="704B29E5" w:rsidR="00D06E6B" w:rsidRDefault="00D06E6B">
      <w:pPr>
        <w:spacing w:after="0" w:line="276" w:lineRule="auto"/>
        <w:ind w:right="0" w:firstLine="0"/>
        <w:jc w:val="left"/>
        <w:rPr>
          <w:rFonts w:eastAsia="Garamond" w:cs="Garamond"/>
          <w:lang w:val="en-US"/>
        </w:rPr>
      </w:pPr>
    </w:p>
    <w:p w14:paraId="4FC32929" w14:textId="77777777" w:rsidR="00D06E6B" w:rsidRDefault="00D06E6B">
      <w:pPr>
        <w:spacing w:after="0" w:line="276" w:lineRule="auto"/>
        <w:ind w:right="0" w:firstLine="0"/>
        <w:jc w:val="left"/>
        <w:rPr>
          <w:rFonts w:eastAsia="Garamond" w:cs="Garamond"/>
          <w:lang w:val="en-US"/>
        </w:rPr>
      </w:pPr>
      <w:r>
        <w:rPr>
          <w:rFonts w:eastAsia="Garamond" w:cs="Garamond"/>
          <w:lang w:val="en-US"/>
        </w:rPr>
        <w:br w:type="page"/>
      </w:r>
    </w:p>
    <w:p w14:paraId="218B3652" w14:textId="53830931" w:rsidR="00B82ED6" w:rsidRDefault="00110331" w:rsidP="00110331">
      <w:pPr>
        <w:ind w:firstLine="0"/>
        <w:rPr>
          <w:ins w:id="953" w:author="Hellmann, Simon" w:date="2025-08-30T18:01:00Z"/>
          <w:rFonts w:eastAsia="Garamond" w:cs="Garamond"/>
          <w:color w:val="000000" w:themeColor="text1"/>
          <w:szCs w:val="24"/>
          <w:lang w:val="en-US"/>
        </w:rPr>
        <w:pPrChange w:id="954" w:author="Hellmann, Simon" w:date="2025-08-30T18:01:00Z">
          <w:pPr/>
        </w:pPrChange>
      </w:pPr>
      <w:bookmarkStart w:id="955" w:name="_tkocxpr8ahno"/>
      <w:bookmarkEnd w:id="955"/>
      <w:ins w:id="956" w:author="Hellmann, Simon" w:date="2025-08-30T18:01:00Z">
        <w:r>
          <w:rPr>
            <w:rFonts w:eastAsia="Garamond" w:cs="Garamond"/>
            <w:color w:val="000000" w:themeColor="text1"/>
            <w:szCs w:val="24"/>
            <w:lang w:val="en-US"/>
          </w:rPr>
          <w:lastRenderedPageBreak/>
          <w:softHyphen/>
        </w:r>
        <w:proofErr w:type="spellStart"/>
        <w:r>
          <w:rPr>
            <w:rFonts w:eastAsia="Garamond" w:cs="Garamond"/>
            <w:color w:val="000000" w:themeColor="text1"/>
            <w:szCs w:val="24"/>
            <w:lang w:val="en-US"/>
          </w:rPr>
          <w:t>si</w:t>
        </w:r>
        <w:r>
          <w:rPr>
            <w:rFonts w:eastAsia="Garamond" w:cs="Garamond"/>
            <w:color w:val="000000" w:themeColor="text1"/>
            <w:szCs w:val="24"/>
            <w:lang w:val="en-US"/>
          </w:rPr>
          <w:softHyphen/>
          <w:t>tion</w:t>
        </w:r>
        <w:proofErr w:type="spellEnd"/>
        <w:r>
          <w:rPr>
            <w:rFonts w:eastAsia="Garamond" w:cs="Garamond"/>
            <w:color w:val="000000" w:themeColor="text1"/>
            <w:szCs w:val="24"/>
            <w:lang w:val="en-US"/>
          </w:rPr>
          <w:t xml:space="preserve"> are the kinetic constants, especially the hydrolysis constant of CH as the largest macronutrient fraction, and the fraction parameter of influent carbohydrates, cf. Tab. 1.</w:t>
        </w:r>
      </w:ins>
      <w:moveFromRangeStart w:id="957" w:author="Hellmann, Simon" w:date="2025-08-30T17:58:00Z" w:name="move207469110"/>
      <w:moveFrom w:id="958" w:author="Hellmann, Simon" w:date="2025-08-30T17:58:00Z">
        <w:r w:rsidR="00B82ED6" w:rsidDel="00110331">
          <w:rPr>
            <w:rFonts w:eastAsia="Garamond" w:cs="Garamond"/>
            <w:color w:val="000000" w:themeColor="text1"/>
            <w:szCs w:val="24"/>
            <w:lang w:val="en-US"/>
          </w:rPr>
          <w:t>production, and pH</w:t>
        </w:r>
        <w:r w:rsidR="00B82ED6" w:rsidRPr="0092238C" w:rsidDel="00110331">
          <w:rPr>
            <w:rFonts w:eastAsia="Garamond" w:cs="Garamond"/>
            <w:color w:val="000000" w:themeColor="text1"/>
            <w:szCs w:val="24"/>
            <w:lang w:val="en-US"/>
          </w:rPr>
          <w:t>.</w:t>
        </w:r>
        <w:r w:rsidR="00B82ED6" w:rsidDel="00110331">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w:t>
        </w:r>
      </w:moveFrom>
    </w:p>
    <w:p w14:paraId="2D97F85D" w14:textId="77777777" w:rsidR="00110331" w:rsidDel="00110331" w:rsidRDefault="00110331" w:rsidP="00B82ED6">
      <w:pPr>
        <w:ind w:firstLine="0"/>
        <w:rPr>
          <w:moveFrom w:id="959" w:author="Hellmann, Simon" w:date="2025-08-30T17:58:00Z"/>
          <w:rFonts w:eastAsia="Garamond" w:cs="Garamond"/>
          <w:color w:val="000000" w:themeColor="text1"/>
          <w:szCs w:val="24"/>
          <w:lang w:val="en-US"/>
        </w:rPr>
      </w:pPr>
    </w:p>
    <w:p w14:paraId="41F9741A" w14:textId="6F7059F2" w:rsidR="00431CA9" w:rsidDel="00110331" w:rsidRDefault="00876207" w:rsidP="0011577E">
      <w:pPr>
        <w:rPr>
          <w:moveFrom w:id="960" w:author="Hellmann, Simon" w:date="2025-08-30T17:58:00Z"/>
          <w:rFonts w:eastAsia="Garamond" w:cs="Garamond"/>
          <w:color w:val="000000" w:themeColor="text1"/>
          <w:szCs w:val="24"/>
          <w:lang w:val="en-US"/>
        </w:rPr>
      </w:pPr>
      <w:moveFromRangeStart w:id="961" w:author="Hellmann, Simon" w:date="2025-08-30T17:58:00Z" w:name="move207469116"/>
      <w:moveFromRangeEnd w:id="957"/>
      <w:moveFrom w:id="962" w:author="Hellmann, Simon" w:date="2025-08-30T17:58:00Z">
        <w:r w:rsidDel="00110331">
          <w:rPr>
            <w:rFonts w:eastAsia="Garamond" w:cs="Garamond"/>
            <w:color w:val="000000" w:themeColor="text1"/>
            <w:szCs w:val="24"/>
            <w:lang w:val="en-US"/>
          </w:rPr>
          <w:t xml:space="preserve">The </w:t>
        </w:r>
        <w:r w:rsidR="003B308E" w:rsidDel="00110331">
          <w:rPr>
            <w:rFonts w:eastAsia="Garamond" w:cs="Garamond"/>
            <w:color w:val="000000" w:themeColor="text1"/>
            <w:szCs w:val="24"/>
            <w:lang w:val="en-US"/>
          </w:rPr>
          <w:t>feeding pattern</w:t>
        </w:r>
        <w:r w:rsidDel="00110331">
          <w:rPr>
            <w:rFonts w:eastAsia="Garamond" w:cs="Garamond"/>
            <w:color w:val="000000" w:themeColor="text1"/>
            <w:szCs w:val="24"/>
            <w:lang w:val="en-US"/>
          </w:rPr>
          <w:t xml:space="preserve"> starkly differ</w:t>
        </w:r>
        <w:r w:rsidR="0011471A" w:rsidDel="00110331">
          <w:rPr>
            <w:rFonts w:eastAsia="Garamond" w:cs="Garamond"/>
            <w:color w:val="000000" w:themeColor="text1"/>
            <w:szCs w:val="24"/>
            <w:lang w:val="en-US"/>
          </w:rPr>
          <w:t xml:space="preserve">s </w:t>
        </w:r>
        <w:r w:rsidDel="00110331">
          <w:rPr>
            <w:rFonts w:eastAsia="Garamond" w:cs="Garamond"/>
            <w:color w:val="000000" w:themeColor="text1"/>
            <w:szCs w:val="24"/>
            <w:lang w:val="en-US"/>
          </w:rPr>
          <w:t>from case study 1</w:t>
        </w:r>
        <w:r w:rsidR="003B308E" w:rsidDel="00110331">
          <w:rPr>
            <w:rFonts w:eastAsia="Garamond" w:cs="Garamond"/>
            <w:color w:val="000000" w:themeColor="text1"/>
            <w:szCs w:val="24"/>
            <w:lang w:val="en-US"/>
          </w:rPr>
          <w:t xml:space="preserve">: </w:t>
        </w:r>
        <w:r w:rsidDel="00110331">
          <w:rPr>
            <w:rFonts w:eastAsia="Garamond" w:cs="Garamond"/>
            <w:color w:val="000000" w:themeColor="text1"/>
            <w:szCs w:val="24"/>
            <w:lang w:val="en-US"/>
          </w:rPr>
          <w:t xml:space="preserve">instead of continuous feed volume flows, substrates are fed in short, intermittent dosages, which represents a more </w:t>
        </w:r>
        <w:r w:rsidR="003B308E" w:rsidDel="00110331">
          <w:rPr>
            <w:rFonts w:eastAsia="Garamond" w:cs="Garamond"/>
            <w:color w:val="000000" w:themeColor="text1"/>
            <w:szCs w:val="24"/>
            <w:lang w:val="en-US"/>
          </w:rPr>
          <w:t>realistic</w:t>
        </w:r>
        <w:r w:rsidDel="00110331">
          <w:rPr>
            <w:rFonts w:eastAsia="Garamond" w:cs="Garamond"/>
            <w:color w:val="000000" w:themeColor="text1"/>
            <w:szCs w:val="24"/>
            <w:lang w:val="en-US"/>
          </w:rPr>
          <w:t xml:space="preserve"> feeding </w:t>
        </w:r>
        <w:r w:rsidR="00257AD2" w:rsidDel="00110331">
          <w:rPr>
            <w:rFonts w:eastAsia="Garamond" w:cs="Garamond"/>
            <w:color w:val="000000" w:themeColor="text1"/>
            <w:szCs w:val="24"/>
            <w:lang w:val="en-US"/>
          </w:rPr>
          <w:t>scenario</w:t>
        </w:r>
        <w:r w:rsidR="002A7E2F" w:rsidDel="00110331">
          <w:rPr>
            <w:rFonts w:eastAsia="Garamond" w:cs="Garamond"/>
            <w:color w:val="000000" w:themeColor="text1"/>
            <w:szCs w:val="24"/>
            <w:lang w:val="en-US"/>
          </w:rPr>
          <w:t xml:space="preserve"> in full scale</w:t>
        </w:r>
        <w:r w:rsidR="00257AD2" w:rsidDel="0011033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30178133-9819-4385-b51c-fe830a9ffc6e"/>
          <w:id w:val="788397394"/>
          <w:placeholder>
            <w:docPart w:val="DefaultPlaceholder_-1854013440"/>
          </w:placeholder>
        </w:sdtPr>
        <w:sdtContent>
          <w:moveFrom w:id="963" w:author="Hellmann, Simon" w:date="2025-08-30T17:58:00Z">
            <w:r w:rsidR="008C268A" w:rsidDel="00110331">
              <w:rPr>
                <w:rFonts w:eastAsia="Garamond" w:cs="Garamond"/>
                <w:color w:val="000000" w:themeColor="text1"/>
                <w:szCs w:val="24"/>
                <w:lang w:val="en-US"/>
              </w:rPr>
              <w:fldChar w:fldCharType="begin"/>
            </w:r>
            <w:r w:rsidR="00A551DA" w:rsidDel="0011033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BUMTU6MDE6MDg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sidR="008C268A" w:rsidDel="00110331">
              <w:rPr>
                <w:rFonts w:eastAsia="Garamond" w:cs="Garamond"/>
                <w:color w:val="000000" w:themeColor="text1"/>
                <w:szCs w:val="24"/>
                <w:lang w:val="en-US"/>
              </w:rPr>
              <w:fldChar w:fldCharType="separate"/>
            </w:r>
            <w:r w:rsidR="006517F0" w:rsidDel="00110331">
              <w:rPr>
                <w:rFonts w:eastAsia="Garamond" w:cs="Garamond"/>
                <w:color w:val="000000" w:themeColor="text1"/>
                <w:szCs w:val="24"/>
                <w:lang w:val="en-US"/>
              </w:rPr>
              <w:fldChar w:fldCharType="begin"/>
            </w:r>
            <w:r w:rsidR="006517F0" w:rsidDel="00110331">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r w:rsidR="006517F0" w:rsidDel="00110331">
              <w:rPr>
                <w:rFonts w:eastAsia="Garamond" w:cs="Garamond"/>
                <w:color w:val="000000" w:themeColor="text1"/>
                <w:szCs w:val="24"/>
                <w:lang w:val="en-US"/>
              </w:rPr>
            </w:r>
            <w:r w:rsidR="006517F0" w:rsidDel="00110331">
              <w:rPr>
                <w:rFonts w:eastAsia="Garamond" w:cs="Garamond"/>
                <w:color w:val="000000" w:themeColor="text1"/>
                <w:szCs w:val="24"/>
                <w:lang w:val="en-US"/>
              </w:rPr>
              <w:fldChar w:fldCharType="separate"/>
            </w:r>
            <w:r w:rsidR="006517F0" w:rsidDel="00110331">
              <w:rPr>
                <w:rFonts w:eastAsia="Garamond" w:cs="Garamond"/>
                <w:color w:val="000000" w:themeColor="text1"/>
                <w:szCs w:val="24"/>
                <w:lang w:val="en-US"/>
              </w:rPr>
              <w:t>(Dittmer et al., 2022)</w:t>
            </w:r>
            <w:r w:rsidR="006517F0" w:rsidDel="00110331">
              <w:rPr>
                <w:rFonts w:eastAsia="Garamond" w:cs="Garamond"/>
                <w:color w:val="000000" w:themeColor="text1"/>
                <w:szCs w:val="24"/>
                <w:lang w:val="en-US"/>
              </w:rPr>
              <w:fldChar w:fldCharType="end"/>
            </w:r>
            <w:r w:rsidR="008C268A" w:rsidDel="00110331">
              <w:rPr>
                <w:rFonts w:eastAsia="Garamond" w:cs="Garamond"/>
                <w:color w:val="000000" w:themeColor="text1"/>
                <w:szCs w:val="24"/>
                <w:lang w:val="en-US"/>
              </w:rPr>
              <w:fldChar w:fldCharType="end"/>
            </w:r>
          </w:moveFrom>
        </w:sdtContent>
      </w:sdt>
      <w:moveFrom w:id="964" w:author="Hellmann, Simon" w:date="2025-08-30T17:58:00Z">
        <w:r w:rsidR="008C268A" w:rsidDel="00110331">
          <w:rPr>
            <w:rFonts w:eastAsia="Garamond" w:cs="Garamond"/>
            <w:color w:val="000000" w:themeColor="text1"/>
            <w:szCs w:val="24"/>
            <w:lang w:val="en-US"/>
          </w:rPr>
          <w:t>.</w:t>
        </w:r>
        <w:r w:rsidDel="00110331">
          <w:rPr>
            <w:rFonts w:eastAsia="Garamond" w:cs="Garamond"/>
            <w:color w:val="000000" w:themeColor="text1"/>
            <w:szCs w:val="24"/>
            <w:lang w:val="en-US"/>
          </w:rPr>
          <w:t xml:space="preserve"> </w:t>
        </w:r>
        <w:r w:rsidR="00257AD2" w:rsidDel="00110331">
          <w:rPr>
            <w:rFonts w:eastAsia="Garamond" w:cs="Garamond"/>
            <w:color w:val="000000" w:themeColor="text1"/>
            <w:szCs w:val="24"/>
            <w:lang w:val="en-US"/>
          </w:rPr>
          <w:t xml:space="preserve">Substrate feeding is </w:t>
        </w:r>
        <w:r w:rsidR="008C268A" w:rsidDel="00110331">
          <w:rPr>
            <w:rFonts w:eastAsia="Garamond" w:cs="Garamond"/>
            <w:color w:val="000000" w:themeColor="text1"/>
            <w:szCs w:val="24"/>
            <w:lang w:val="en-US"/>
          </w:rPr>
          <w:t xml:space="preserve">dominated by </w:t>
        </w:r>
        <w:r w:rsidR="003B308E" w:rsidDel="00110331">
          <w:rPr>
            <w:rFonts w:eastAsia="Garamond" w:cs="Garamond"/>
            <w:color w:val="000000" w:themeColor="text1"/>
            <w:szCs w:val="24"/>
            <w:lang w:val="en-US"/>
          </w:rPr>
          <w:t xml:space="preserve">manure, </w:t>
        </w:r>
        <w:r w:rsidR="008C268A" w:rsidDel="00110331">
          <w:rPr>
            <w:rFonts w:eastAsia="Garamond" w:cs="Garamond"/>
            <w:color w:val="000000" w:themeColor="text1"/>
            <w:szCs w:val="24"/>
            <w:lang w:val="en-US"/>
          </w:rPr>
          <w:t xml:space="preserve">while only </w:t>
        </w:r>
        <w:r w:rsidR="003B308E" w:rsidDel="00110331">
          <w:rPr>
            <w:rFonts w:eastAsia="Garamond" w:cs="Garamond"/>
            <w:color w:val="000000" w:themeColor="text1"/>
            <w:szCs w:val="24"/>
            <w:lang w:val="en-US"/>
          </w:rPr>
          <w:t xml:space="preserve">in the </w:t>
        </w:r>
        <w:r w:rsidR="00257AD2" w:rsidDel="00110331">
          <w:rPr>
            <w:rFonts w:eastAsia="Garamond" w:cs="Garamond"/>
            <w:color w:val="000000" w:themeColor="text1"/>
            <w:szCs w:val="24"/>
            <w:lang w:val="en-US"/>
          </w:rPr>
          <w:t xml:space="preserve">last </w:t>
        </w:r>
      </w:moveFrom>
    </w:p>
    <w:p w14:paraId="6AB7C06E" w14:textId="53F53779" w:rsidR="0086352B" w:rsidDel="00110331" w:rsidRDefault="00257AD2" w:rsidP="00431CA9">
      <w:pPr>
        <w:ind w:firstLine="0"/>
        <w:rPr>
          <w:moveFrom w:id="965" w:author="Hellmann, Simon" w:date="2025-08-30T17:58:00Z"/>
          <w:rFonts w:eastAsia="Garamond" w:cs="Garamond"/>
          <w:color w:val="000000" w:themeColor="text1"/>
          <w:szCs w:val="24"/>
          <w:lang w:val="en-US"/>
        </w:rPr>
      </w:pPr>
      <w:moveFrom w:id="966" w:author="Hellmann, Simon" w:date="2025-08-30T17:58:00Z">
        <w:r w:rsidDel="00110331">
          <w:rPr>
            <w:rFonts w:eastAsia="Garamond" w:cs="Garamond"/>
            <w:color w:val="000000" w:themeColor="text1"/>
            <w:szCs w:val="24"/>
            <w:lang w:val="en-US"/>
          </w:rPr>
          <w:t xml:space="preserve">third </w:t>
        </w:r>
        <w:r w:rsidR="008C268A" w:rsidDel="00110331">
          <w:rPr>
            <w:rFonts w:eastAsia="Garamond" w:cs="Garamond"/>
            <w:color w:val="000000" w:themeColor="text1"/>
            <w:szCs w:val="24"/>
            <w:lang w:val="en-US"/>
          </w:rPr>
          <w:t>of the simulation</w:t>
        </w:r>
        <w:r w:rsidR="00425529" w:rsidDel="00110331">
          <w:rPr>
            <w:rFonts w:eastAsia="Garamond" w:cs="Garamond"/>
            <w:color w:val="000000" w:themeColor="text1"/>
            <w:szCs w:val="24"/>
            <w:lang w:val="en-US"/>
          </w:rPr>
          <w:t>,</w:t>
        </w:r>
        <w:r w:rsidR="008C268A" w:rsidDel="00110331">
          <w:rPr>
            <w:rFonts w:eastAsia="Garamond" w:cs="Garamond"/>
            <w:color w:val="000000" w:themeColor="text1"/>
            <w:szCs w:val="24"/>
            <w:lang w:val="en-US"/>
          </w:rPr>
          <w:t xml:space="preserve"> </w:t>
        </w:r>
        <w:r w:rsidR="003B308E" w:rsidDel="00110331">
          <w:rPr>
            <w:rFonts w:eastAsia="Garamond" w:cs="Garamond"/>
            <w:color w:val="000000" w:themeColor="text1"/>
            <w:szCs w:val="24"/>
            <w:lang w:val="en-US"/>
          </w:rPr>
          <w:t xml:space="preserve">SBS and GrS </w:t>
        </w:r>
        <w:r w:rsidR="008C268A" w:rsidDel="00110331">
          <w:rPr>
            <w:rFonts w:eastAsia="Garamond" w:cs="Garamond"/>
            <w:color w:val="000000" w:themeColor="text1"/>
            <w:szCs w:val="24"/>
            <w:lang w:val="en-US"/>
          </w:rPr>
          <w:t xml:space="preserve">are fed, but </w:t>
        </w:r>
        <w:r w:rsidR="003B308E" w:rsidDel="00110331">
          <w:rPr>
            <w:rFonts w:eastAsia="Garamond" w:cs="Garamond"/>
            <w:color w:val="000000" w:themeColor="text1"/>
            <w:szCs w:val="24"/>
            <w:lang w:val="en-US"/>
          </w:rPr>
          <w:t>no MS</w:t>
        </w:r>
        <w:r w:rsidR="008C268A" w:rsidDel="00110331">
          <w:rPr>
            <w:rFonts w:eastAsia="Garamond" w:cs="Garamond"/>
            <w:color w:val="000000" w:themeColor="text1"/>
            <w:szCs w:val="24"/>
            <w:lang w:val="en-US"/>
          </w:rPr>
          <w:t>.</w:t>
        </w:r>
        <w:r w:rsidR="00B530D3" w:rsidDel="00110331">
          <w:rPr>
            <w:rFonts w:eastAsia="Garamond" w:cs="Garamond"/>
            <w:color w:val="000000" w:themeColor="text1"/>
            <w:szCs w:val="24"/>
            <w:lang w:val="en-US"/>
          </w:rPr>
          <w:t xml:space="preserve"> </w:t>
        </w:r>
        <w:r w:rsidR="0086352B" w:rsidDel="00110331">
          <w:rPr>
            <w:rFonts w:eastAsia="Garamond" w:cs="Garamond"/>
            <w:color w:val="000000" w:themeColor="text1"/>
            <w:szCs w:val="24"/>
            <w:lang w:val="en-US"/>
          </w:rPr>
          <w:t xml:space="preserve">The </w:t>
        </w:r>
        <w:r w:rsidR="00D808E9" w:rsidDel="00110331">
          <w:rPr>
            <w:rFonts w:eastAsia="Garamond" w:cs="Garamond"/>
            <w:color w:val="000000" w:themeColor="text1"/>
            <w:szCs w:val="24"/>
            <w:lang w:val="en-US"/>
          </w:rPr>
          <w:t xml:space="preserve">substrate composition changes drastically depending on </w:t>
        </w:r>
        <w:r w:rsidR="0086352B" w:rsidDel="00110331">
          <w:rPr>
            <w:rFonts w:eastAsia="Garamond" w:cs="Garamond"/>
            <w:color w:val="000000" w:themeColor="text1"/>
            <w:szCs w:val="24"/>
            <w:lang w:val="en-US"/>
          </w:rPr>
          <w:t xml:space="preserve">relative </w:t>
        </w:r>
        <w:r w:rsidR="00D808E9" w:rsidDel="00110331">
          <w:rPr>
            <w:rFonts w:eastAsia="Garamond" w:cs="Garamond"/>
            <w:color w:val="000000" w:themeColor="text1"/>
            <w:szCs w:val="24"/>
            <w:lang w:val="en-US"/>
          </w:rPr>
          <w:t>substrate price</w:t>
        </w:r>
        <w:r w:rsidR="00DD7A7B" w:rsidDel="00110331">
          <w:rPr>
            <w:rFonts w:eastAsia="Garamond" w:cs="Garamond"/>
            <w:color w:val="000000" w:themeColor="text1"/>
            <w:szCs w:val="24"/>
            <w:lang w:val="en-US"/>
          </w:rPr>
          <w:t>s</w:t>
        </w:r>
        <w:r w:rsidR="00D808E9" w:rsidDel="00110331">
          <w:rPr>
            <w:rFonts w:eastAsia="Garamond" w:cs="Garamond"/>
            <w:color w:val="000000" w:themeColor="text1"/>
            <w:szCs w:val="24"/>
            <w:lang w:val="en-US"/>
          </w:rPr>
          <w:t>. Since CM is by far the cheapest substrate, it is plausible that it is used primarily</w:t>
        </w:r>
        <w:r w:rsidR="00DD7A7B" w:rsidDel="00110331">
          <w:rPr>
            <w:rFonts w:eastAsia="Garamond" w:cs="Garamond"/>
            <w:color w:val="000000" w:themeColor="text1"/>
            <w:szCs w:val="24"/>
            <w:lang w:val="en-US"/>
          </w:rPr>
          <w:t xml:space="preserve">. </w:t>
        </w:r>
        <w:r w:rsidR="00F2493B" w:rsidDel="00110331">
          <w:rPr>
            <w:rFonts w:eastAsia="Garamond" w:cs="Garamond"/>
            <w:color w:val="000000" w:themeColor="text1"/>
            <w:szCs w:val="24"/>
            <w:lang w:val="en-US"/>
          </w:rPr>
          <w:t>A</w:t>
        </w:r>
        <w:r w:rsidR="00DD7A7B" w:rsidDel="00110331">
          <w:rPr>
            <w:rFonts w:eastAsia="Garamond" w:cs="Garamond"/>
            <w:color w:val="000000" w:themeColor="text1"/>
            <w:szCs w:val="24"/>
            <w:lang w:val="en-US"/>
          </w:rPr>
          <w:t xml:space="preserve">dditional </w:t>
        </w:r>
        <w:r w:rsidR="00F2493B" w:rsidDel="00110331">
          <w:rPr>
            <w:rFonts w:eastAsia="Garamond" w:cs="Garamond"/>
            <w:color w:val="000000" w:themeColor="text1"/>
            <w:szCs w:val="24"/>
            <w:lang w:val="en-US"/>
          </w:rPr>
          <w:t>parameters</w:t>
        </w:r>
        <w:r w:rsidR="00DD7A7B" w:rsidDel="00110331">
          <w:rPr>
            <w:rFonts w:eastAsia="Garamond" w:cs="Garamond"/>
            <w:color w:val="000000" w:themeColor="text1"/>
            <w:szCs w:val="24"/>
            <w:lang w:val="en-US"/>
          </w:rPr>
          <w:t xml:space="preserve"> </w:t>
        </w:r>
        <w:r w:rsidR="0086352B" w:rsidDel="00110331">
          <w:rPr>
            <w:rFonts w:eastAsia="Garamond" w:cs="Garamond"/>
            <w:color w:val="000000" w:themeColor="text1"/>
            <w:szCs w:val="24"/>
            <w:lang w:val="en-US"/>
          </w:rPr>
          <w:t xml:space="preserve">influencing the </w:t>
        </w:r>
        <w:r w:rsidR="006D12CD" w:rsidDel="00110331">
          <w:rPr>
            <w:rFonts w:eastAsia="Garamond" w:cs="Garamond"/>
            <w:color w:val="000000" w:themeColor="text1"/>
            <w:szCs w:val="24"/>
            <w:lang w:val="en-US"/>
          </w:rPr>
          <w:t xml:space="preserve">optimal </w:t>
        </w:r>
        <w:r w:rsidR="0086352B" w:rsidDel="00110331">
          <w:rPr>
            <w:rFonts w:eastAsia="Garamond" w:cs="Garamond"/>
            <w:color w:val="000000" w:themeColor="text1"/>
            <w:szCs w:val="24"/>
            <w:lang w:val="en-US"/>
          </w:rPr>
          <w:t xml:space="preserve">substrate composition </w:t>
        </w:r>
        <w:r w:rsidR="00F2493B" w:rsidDel="00110331">
          <w:rPr>
            <w:rFonts w:eastAsia="Garamond" w:cs="Garamond"/>
            <w:color w:val="000000" w:themeColor="text1"/>
            <w:szCs w:val="24"/>
            <w:lang w:val="en-US"/>
          </w:rPr>
          <w:t xml:space="preserve">are </w:t>
        </w:r>
        <w:r w:rsidR="00DD7A7B" w:rsidDel="00110331">
          <w:rPr>
            <w:rFonts w:eastAsia="Garamond" w:cs="Garamond"/>
            <w:color w:val="000000" w:themeColor="text1"/>
            <w:szCs w:val="24"/>
            <w:lang w:val="en-US"/>
          </w:rPr>
          <w:t xml:space="preserve">the kinetic </w:t>
        </w:r>
        <w:r w:rsidR="00F2493B" w:rsidDel="00110331">
          <w:rPr>
            <w:rFonts w:eastAsia="Garamond" w:cs="Garamond"/>
            <w:color w:val="000000" w:themeColor="text1"/>
            <w:szCs w:val="24"/>
            <w:lang w:val="en-US"/>
          </w:rPr>
          <w:t xml:space="preserve">constants, </w:t>
        </w:r>
        <w:r w:rsidR="00DD7A7B" w:rsidDel="00110331">
          <w:rPr>
            <w:rFonts w:eastAsia="Garamond" w:cs="Garamond"/>
            <w:color w:val="000000" w:themeColor="text1"/>
            <w:szCs w:val="24"/>
            <w:lang w:val="en-US"/>
          </w:rPr>
          <w:t xml:space="preserve">especially </w:t>
        </w:r>
        <w:r w:rsidR="00F2493B" w:rsidDel="00110331">
          <w:rPr>
            <w:rFonts w:eastAsia="Garamond" w:cs="Garamond"/>
            <w:color w:val="000000" w:themeColor="text1"/>
            <w:szCs w:val="24"/>
            <w:lang w:val="en-US"/>
          </w:rPr>
          <w:t xml:space="preserve">the hydrolysis constant </w:t>
        </w:r>
        <w:r w:rsidR="00DD7A7B" w:rsidDel="00110331">
          <w:rPr>
            <w:rFonts w:eastAsia="Garamond" w:cs="Garamond"/>
            <w:color w:val="000000" w:themeColor="text1"/>
            <w:szCs w:val="24"/>
            <w:lang w:val="en-US"/>
          </w:rPr>
          <w:t>of CH</w:t>
        </w:r>
        <w:r w:rsidR="0086352B" w:rsidDel="00110331">
          <w:rPr>
            <w:rFonts w:eastAsia="Garamond" w:cs="Garamond"/>
            <w:color w:val="000000" w:themeColor="text1"/>
            <w:szCs w:val="24"/>
            <w:lang w:val="en-US"/>
          </w:rPr>
          <w:t xml:space="preserve"> as the largest macronutrient fraction</w:t>
        </w:r>
        <w:r w:rsidR="00F2493B" w:rsidDel="00110331">
          <w:rPr>
            <w:rFonts w:eastAsia="Garamond" w:cs="Garamond"/>
            <w:color w:val="000000" w:themeColor="text1"/>
            <w:szCs w:val="24"/>
            <w:lang w:val="en-US"/>
          </w:rPr>
          <w:t xml:space="preserve">, and </w:t>
        </w:r>
        <w:r w:rsidR="0086352B" w:rsidDel="00110331">
          <w:rPr>
            <w:rFonts w:eastAsia="Garamond" w:cs="Garamond"/>
            <w:color w:val="000000" w:themeColor="text1"/>
            <w:szCs w:val="24"/>
            <w:lang w:val="en-US"/>
          </w:rPr>
          <w:t xml:space="preserve">the </w:t>
        </w:r>
        <w:r w:rsidR="00F2493B" w:rsidDel="00110331">
          <w:rPr>
            <w:rFonts w:eastAsia="Garamond" w:cs="Garamond"/>
            <w:color w:val="000000" w:themeColor="text1"/>
            <w:szCs w:val="24"/>
            <w:lang w:val="en-US"/>
          </w:rPr>
          <w:t>fraction parameter of influent carbohydrates</w:t>
        </w:r>
        <w:r w:rsidR="00DD7A7B" w:rsidDel="00110331">
          <w:rPr>
            <w:rFonts w:eastAsia="Garamond" w:cs="Garamond"/>
            <w:color w:val="000000" w:themeColor="text1"/>
            <w:szCs w:val="24"/>
            <w:lang w:val="en-US"/>
          </w:rPr>
          <w:t>, cf. Tab. 1</w:t>
        </w:r>
        <w:r w:rsidR="00515058" w:rsidDel="00110331">
          <w:rPr>
            <w:rFonts w:eastAsia="Garamond" w:cs="Garamond"/>
            <w:color w:val="000000" w:themeColor="text1"/>
            <w:szCs w:val="24"/>
            <w:lang w:val="en-US"/>
          </w:rPr>
          <w:t>.</w:t>
        </w:r>
      </w:moveFrom>
    </w:p>
    <w:moveFromRangeEnd w:id="961"/>
    <w:p w14:paraId="36971FE4" w14:textId="3A7830B6" w:rsidR="006B209A" w:rsidRDefault="003E206D">
      <w:pPr>
        <w:rPr>
          <w:rFonts w:eastAsia="Garamond" w:cs="Garamond"/>
          <w:color w:val="000000" w:themeColor="text1"/>
          <w:szCs w:val="24"/>
          <w:lang w:val="en-US"/>
        </w:rPr>
      </w:pPr>
      <w:r>
        <w:rPr>
          <w:rFonts w:eastAsia="Garamond" w:cs="Garamond"/>
          <w:color w:val="000000" w:themeColor="text1"/>
          <w:szCs w:val="24"/>
          <w:lang w:val="en-US"/>
        </w:rPr>
        <w:t xml:space="preserve">Feedings mostly lie at </w:t>
      </w:r>
      <w:r w:rsidR="00425529">
        <w:rPr>
          <w:rFonts w:eastAsia="Garamond" w:cs="Garamond"/>
          <w:color w:val="000000" w:themeColor="text1"/>
          <w:szCs w:val="24"/>
          <w:lang w:val="en-US"/>
        </w:rPr>
        <w:t xml:space="preserve">the </w:t>
      </w:r>
      <w:r>
        <w:rPr>
          <w:rFonts w:eastAsia="Garamond" w:cs="Garamond"/>
          <w:color w:val="000000" w:themeColor="text1"/>
          <w:szCs w:val="24"/>
          <w:lang w:val="en-US"/>
        </w:rPr>
        <w:t>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r w:rsidR="00521119">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NTkxZmU5NmQtYWIzMC00YjUxLWI0NTctNGFmNTdjMDA2ZjJjIiwiVGV4dCI6Ik1hdWt5IGV0IGFsLiIsIldBSVZlcnNpb24iOiI2LjE5LjIuMSJ9}</w:instrText>
          </w:r>
          <w:r w:rsidR="00521119">
            <w:rPr>
              <w:rFonts w:eastAsia="Garamond" w:cs="Garamond"/>
              <w:color w:val="000000" w:themeColor="text1"/>
              <w:szCs w:val="24"/>
              <w:lang w:val="en-US"/>
            </w:rPr>
            <w:fldChar w:fldCharType="separate"/>
          </w:r>
          <w:hyperlink r:id="rId144" w:tooltip="Mauky, E.; Weinrich, S.; Nägele, H.-J.; Jacobi, H. F.; Liebetrau, J.; Nelles, M. (2016): Model Predictive Control for Demand-Driven Biogas Production …" w:history="1">
            <w:r w:rsidR="00E04011">
              <w:rPr>
                <w:rFonts w:eastAsia="Garamond" w:cs="Garamond"/>
                <w:color w:val="000000" w:themeColor="text1"/>
                <w:szCs w:val="24"/>
                <w:lang w:val="en-US"/>
              </w:rPr>
              <w:t>Mauky et al.</w:t>
            </w:r>
          </w:hyperlink>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r w:rsidR="00521119">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NkYWY1MGQ2Mi0zNjViLTQ5NTctODc5Ny1mMzJiZTAyMjI4ZTAiLCJUZXh0IjoiKDIwMTYpIiwiV0FJVmVyc2lvbiI6IjYuMTkuMi4xIn0=}</w:instrText>
          </w:r>
          <w:r w:rsidR="00521119">
            <w:rPr>
              <w:rFonts w:eastAsia="Garamond" w:cs="Garamond"/>
              <w:color w:val="000000" w:themeColor="text1"/>
              <w:szCs w:val="24"/>
              <w:lang w:val="en-US"/>
            </w:rPr>
            <w:fldChar w:fldCharType="separate"/>
          </w:r>
          <w:hyperlink r:id="rId145" w:tooltip="Mauky, E.; Weinrich, S.; Nägele, H.-J.; Jacobi, H. F.; Liebetrau, J.; Nelles, M. (2016): Model Predictive Control for Demand-Driven Biogas Production …" w:history="1">
            <w:r w:rsidR="00E04011">
              <w:rPr>
                <w:rFonts w:eastAsia="Garamond" w:cs="Garamond"/>
                <w:color w:val="000000" w:themeColor="text1"/>
                <w:szCs w:val="24"/>
                <w:lang w:val="en-US"/>
              </w:rPr>
              <w:t>(2016)</w:t>
            </w:r>
          </w:hyperlink>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r w:rsidR="00D808E9">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instrText>
          </w:r>
          <w:r w:rsidR="00D808E9">
            <w:rPr>
              <w:rFonts w:eastAsia="Garamond" w:cs="Garamond"/>
              <w:color w:val="000000" w:themeColor="text1"/>
              <w:szCs w:val="24"/>
              <w:lang w:val="en-US"/>
            </w:rPr>
            <w:fldChar w:fldCharType="separate"/>
          </w:r>
          <w:hyperlink r:id="rId146" w:tooltip="Dittmer, C.; Ohnmacht, B.; Krümpel, J.; Lemmer, A. (2022): Model Predictive Control: Demand-Orientated, Load-Flexible, Full-Scale Biogas Production. M…" w:history="1">
            <w:r w:rsidR="00E04011">
              <w:rPr>
                <w:rFonts w:eastAsia="Garamond" w:cs="Garamond"/>
                <w:color w:val="000000" w:themeColor="text1"/>
                <w:szCs w:val="24"/>
                <w:lang w:val="en-US"/>
              </w:rPr>
              <w:t>Dittmer et al.</w:t>
            </w:r>
          </w:hyperlink>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r w:rsidR="00D808E9">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FQxNTowMTowOC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instrText>
          </w:r>
          <w:r w:rsidR="00D808E9">
            <w:rPr>
              <w:rFonts w:eastAsia="Garamond" w:cs="Garamond"/>
              <w:color w:val="000000" w:themeColor="text1"/>
              <w:szCs w:val="24"/>
              <w:lang w:val="en-US"/>
            </w:rPr>
            <w:fldChar w:fldCharType="separate"/>
          </w:r>
          <w:hyperlink r:id="rId147" w:tooltip="Dittmer, C.; Ohnmacht, B.; Krümpel, J.; Lemmer, A. (2022): Model Predictive Control: Demand-Orientated, Load-Flexible, Full-Scale Biogas Production. M…" w:history="1">
            <w:r w:rsidR="00E04011">
              <w:rPr>
                <w:rFonts w:eastAsia="Garamond" w:cs="Garamond"/>
                <w:color w:val="000000" w:themeColor="text1"/>
                <w:szCs w:val="24"/>
                <w:lang w:val="en-US"/>
              </w:rPr>
              <w:t>(2022)</w:t>
            </w:r>
          </w:hyperlink>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r w:rsidR="00D808E9">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Y2UwOGQ5ODctMGYzNy00NmZmLTg5MWItNzQ1ODIzYTM1OGYwIiwiVGV4dCI6Ik1hdWt5IGV0IGFsLiIsIldBSVZlcnNpb24iOiI2LjE5LjIuMSJ9}</w:instrText>
          </w:r>
          <w:r w:rsidR="00D808E9">
            <w:rPr>
              <w:rFonts w:eastAsia="Garamond" w:cs="Garamond"/>
              <w:color w:val="000000" w:themeColor="text1"/>
              <w:szCs w:val="24"/>
              <w:lang w:val="en-US"/>
            </w:rPr>
            <w:fldChar w:fldCharType="separate"/>
          </w:r>
          <w:hyperlink r:id="rId148" w:tooltip="Mauky, E.; Weinrich, S.; Nägele, H.-J.; Jacobi, H. F.; Liebetrau, J.; Nelles, M. (2016): Model Predictive Control for Demand-Driven Biogas Production …" w:history="1">
            <w:r w:rsidR="00E04011">
              <w:rPr>
                <w:rFonts w:eastAsia="Garamond" w:cs="Garamond"/>
                <w:color w:val="000000" w:themeColor="text1"/>
                <w:szCs w:val="24"/>
                <w:lang w:val="en-US"/>
              </w:rPr>
              <w:t>Mauky et al.</w:t>
            </w:r>
          </w:hyperlink>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r w:rsidR="00D808E9">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M5M2M4Yzc0NC05ZWU2LTQxYzgtODQxNy00MTcwN2JmMGU3MzkiLCJUZXh0IjoiKDIwMTYpIiwiV0FJVmVyc2lvbiI6IjYuMTkuMi4xIn0=}</w:instrText>
          </w:r>
          <w:r w:rsidR="00D808E9">
            <w:rPr>
              <w:rFonts w:eastAsia="Garamond" w:cs="Garamond"/>
              <w:color w:val="000000" w:themeColor="text1"/>
              <w:szCs w:val="24"/>
              <w:lang w:val="en-US"/>
            </w:rPr>
            <w:fldChar w:fldCharType="separate"/>
          </w:r>
          <w:hyperlink r:id="rId149" w:tooltip="Mauky, E.; Weinrich, S.; Nägele, H.-J.; Jacobi, H. F.; Liebetrau, J.; Nelles, M. (2016): Model Predictive Control for Demand-Driven Biogas Production …" w:history="1">
            <w:r w:rsidR="00E04011">
              <w:rPr>
                <w:rFonts w:eastAsia="Garamond" w:cs="Garamond"/>
                <w:color w:val="000000" w:themeColor="text1"/>
                <w:szCs w:val="24"/>
                <w:lang w:val="en-US"/>
              </w:rPr>
              <w:t>(2016)</w:t>
            </w:r>
          </w:hyperlink>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6BD31DC3"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disturbance rejection might be less successful</w:t>
      </w:r>
      <w:r w:rsidR="00425529">
        <w:rPr>
          <w:rFonts w:eastAsia="Garamond" w:cs="Garamond"/>
          <w:color w:val="000000" w:themeColor="text1"/>
          <w:lang w:val="en-US"/>
        </w:rPr>
        <w:t>,</w:t>
      </w:r>
      <w:r w:rsidR="006B209A">
        <w:rPr>
          <w:rFonts w:eastAsia="Garamond" w:cs="Garamond"/>
          <w:color w:val="000000" w:themeColor="text1"/>
          <w:lang w:val="en-US"/>
        </w:rPr>
        <w:t xml:space="preserve"> and safety margins of GS filling levels might be slimmer. </w:t>
      </w:r>
    </w:p>
    <w:p w14:paraId="5A8AF880" w14:textId="54B01BD0" w:rsidR="0011577E" w:rsidDel="00E04011" w:rsidRDefault="00E73BA1" w:rsidP="00BE59E7">
      <w:pPr>
        <w:ind w:firstLine="0"/>
        <w:rPr>
          <w:del w:id="967" w:author="Hellmann, Simon" w:date="2025-08-30T18:03:00Z"/>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C0zMFQxNTowMTowOC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r>
            <w:rPr>
              <w:rFonts w:eastAsia="Garamond" w:cs="Garamond"/>
              <w:color w:val="000000" w:themeColor="text1"/>
              <w:szCs w:val="24"/>
              <w:lang w:val="en-US"/>
            </w:rPr>
            <w:fldChar w:fldCharType="separate"/>
          </w:r>
          <w:hyperlink r:id="rId150" w:tooltip="Körber, M.; Weinrich, S.; Span, R.; Gerber, M. (2022): Demand-oriented biogas production to cover residual load of an electricity self-sufficient comm…" w:history="1">
            <w:r w:rsidR="00E04011">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BUMTU6MDE6MDg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r>
            <w:rPr>
              <w:rFonts w:eastAsia="Garamond" w:cs="Garamond"/>
              <w:color w:val="000000" w:themeColor="text1"/>
              <w:szCs w:val="24"/>
              <w:lang w:val="en-US"/>
            </w:rPr>
            <w:fldChar w:fldCharType="separate"/>
          </w:r>
          <w:hyperlink r:id="rId151" w:tooltip="Körber, M.; Weinrich, S.; Span, R.; Gerber, M. (2022): Demand-oriented biogas production to cover residual load of an electricity self-sufficient comm…" w:history="1">
            <w:r w:rsidR="00E04011">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w:t>
      </w:r>
      <w:r w:rsidRPr="0030006C">
        <w:rPr>
          <w:rFonts w:eastAsia="Garamond" w:cs="Garamond"/>
          <w:color w:val="000000" w:themeColor="text1"/>
          <w:szCs w:val="24"/>
          <w:lang w:val="en-US"/>
        </w:rPr>
        <w:t>plants</w:t>
      </w:r>
      <w:ins w:id="968" w:author="Hellmann, Simon" w:date="2025-08-28T18:16:00Z">
        <w:r w:rsidR="00DF3889" w:rsidRPr="0030006C">
          <w:rPr>
            <w:rFonts w:eastAsia="Garamond" w:cs="Garamond"/>
            <w:color w:val="000000" w:themeColor="text1"/>
            <w:szCs w:val="24"/>
            <w:lang w:val="en-US"/>
          </w:rPr>
          <w:t xml:space="preserve"> </w:t>
        </w:r>
      </w:ins>
      <w:customXmlInsRangeStart w:id="969" w:author="Hellmann, Simon" w:date="2025-08-28T18:19:00Z"/>
      <w:sdt>
        <w:sdtPr>
          <w:rPr>
            <w:rFonts w:eastAsia="Garamond" w:cs="Garamond"/>
            <w:color w:val="000000" w:themeColor="text1"/>
            <w:szCs w:val="24"/>
            <w:lang w:val="en-US"/>
          </w:rPr>
          <w:alias w:val="To edit, see citavi.com/edit"/>
          <w:tag w:val="CitaviPlaceholder#9d00d24c-d8b7-4497-98a3-bfbd2680a96b"/>
          <w:id w:val="2005004056"/>
          <w:placeholder>
            <w:docPart w:val="DefaultPlaceholder_-1854013440"/>
          </w:placeholder>
        </w:sdtPr>
        <w:sdtEndPr>
          <w:rPr>
            <w:highlight w:val="darkGreen"/>
          </w:rPr>
        </w:sdtEndPr>
        <w:sdtContent>
          <w:customXmlInsRangeEnd w:id="969"/>
          <w:ins w:id="970" w:author="Hellmann, Simon" w:date="2025-08-28T18:19:00Z">
            <w:r w:rsidR="00956D9D" w:rsidRPr="0030006C">
              <w:rPr>
                <w:rFonts w:eastAsia="Garamond" w:cs="Garamond"/>
                <w:color w:val="000000" w:themeColor="text1"/>
                <w:szCs w:val="24"/>
                <w:highlight w:val="green"/>
                <w:lang w:val="en-US"/>
                <w:rPrChange w:id="971" w:author="Hellmann, Simon" w:date="2025-08-28T18:20:00Z">
                  <w:rPr>
                    <w:rFonts w:eastAsia="Garamond" w:cs="Garamond"/>
                    <w:color w:val="000000" w:themeColor="text1"/>
                    <w:szCs w:val="24"/>
                    <w:lang w:val="en-US"/>
                  </w:rPr>
                </w:rPrChange>
              </w:rPr>
              <w:fldChar w:fldCharType="begin"/>
            </w:r>
          </w:ins>
          <w:r w:rsidR="00A551DA">
            <w:rPr>
              <w:rFonts w:eastAsia="Garamond" w:cs="Garamond"/>
              <w:color w:val="000000" w:themeColor="text1"/>
              <w:szCs w:val="24"/>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}</w:instrText>
          </w:r>
          <w:r w:rsidR="00956D9D" w:rsidRPr="0030006C">
            <w:rPr>
              <w:rFonts w:eastAsia="Garamond" w:cs="Garamond"/>
              <w:color w:val="000000" w:themeColor="text1"/>
              <w:szCs w:val="24"/>
              <w:highlight w:val="green"/>
              <w:lang w:val="en-US"/>
              <w:rPrChange w:id="972" w:author="Hellmann, Simon" w:date="2025-08-28T18:20:00Z">
                <w:rPr>
                  <w:rFonts w:eastAsia="Garamond" w:cs="Garamond"/>
                  <w:color w:val="000000" w:themeColor="text1"/>
                  <w:szCs w:val="24"/>
                  <w:lang w:val="en-US"/>
                </w:rPr>
              </w:rPrChange>
            </w:rPr>
            <w:fldChar w:fldCharType="separate"/>
          </w:r>
          <w:hyperlink r:id="rId152" w:tooltip="Wu, D.; Peng, X.; Li, L.; Yang, P.; Peng, Y.; Liu, H.; Wang, X. (2021): Commercial biogas plants: Review on operational parameters and guide for perfo…" w:history="1">
            <w:r w:rsidR="00E04011">
              <w:rPr>
                <w:rFonts w:eastAsia="Garamond" w:cs="Garamond"/>
                <w:color w:val="000000" w:themeColor="text1"/>
                <w:szCs w:val="24"/>
                <w:highlight w:val="green"/>
                <w:lang w:val="en-US"/>
              </w:rPr>
              <w:t>(Wu et al., 2021)</w:t>
            </w:r>
          </w:hyperlink>
          <w:ins w:id="973" w:author="Hellmann, Simon" w:date="2025-08-28T18:19:00Z">
            <w:r w:rsidR="00956D9D" w:rsidRPr="0030006C">
              <w:rPr>
                <w:rFonts w:eastAsia="Garamond" w:cs="Garamond"/>
                <w:color w:val="000000" w:themeColor="text1"/>
                <w:szCs w:val="24"/>
                <w:highlight w:val="green"/>
                <w:lang w:val="en-US"/>
                <w:rPrChange w:id="974" w:author="Hellmann, Simon" w:date="2025-08-28T18:20:00Z">
                  <w:rPr>
                    <w:rFonts w:eastAsia="Garamond" w:cs="Garamond"/>
                    <w:color w:val="000000" w:themeColor="text1"/>
                    <w:szCs w:val="24"/>
                    <w:lang w:val="en-US"/>
                  </w:rPr>
                </w:rPrChange>
              </w:rPr>
              <w:fldChar w:fldCharType="end"/>
            </w:r>
          </w:ins>
          <w:customXmlInsRangeStart w:id="975" w:author="Hellmann, Simon" w:date="2025-08-28T18:19:00Z"/>
        </w:sdtContent>
      </w:sdt>
      <w:customXmlInsRangeEnd w:id="975"/>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del w:id="976" w:author="Hellmann, Simon" w:date="2025-08-28T18:16:00Z">
            <w:r w:rsidDel="00DF3889">
              <w:rPr>
                <w:rFonts w:eastAsia="Garamond" w:cs="Garamond"/>
                <w:color w:val="000000" w:themeColor="text1"/>
                <w:szCs w:val="24"/>
                <w:lang w:val="en-US"/>
              </w:rPr>
              <w:fldChar w:fldCharType="begin"/>
            </w:r>
            <w:r w:rsidDel="00DF3889">
              <w:rPr>
                <w:rFonts w:eastAsia="Garamond" w:cs="Garamond"/>
                <w:color w:val="000000" w:themeColor="text1"/>
                <w:szCs w:val="24"/>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delInstrText>
            </w:r>
            <w:r w:rsidDel="00DF3889">
              <w:rPr>
                <w:rFonts w:eastAsia="Garamond" w:cs="Garamond"/>
                <w:color w:val="000000" w:themeColor="text1"/>
                <w:szCs w:val="24"/>
                <w:lang w:val="en-US"/>
              </w:rPr>
              <w:fldChar w:fldCharType="separate"/>
            </w:r>
            <w:r w:rsidR="009A22A3" w:rsidDel="00DF3889">
              <w:rPr>
                <w:rFonts w:eastAsia="Garamond" w:cs="Garamond"/>
                <w:color w:val="000000" w:themeColor="text1"/>
                <w:szCs w:val="24"/>
                <w:lang w:val="en-US"/>
              </w:rPr>
              <w:delText>(Fachagentur Nachwachsende Rohstoffe e. V., 2021)</w:delText>
            </w:r>
            <w:r w:rsidDel="00DF3889">
              <w:rPr>
                <w:rFonts w:eastAsia="Garamond" w:cs="Garamond"/>
                <w:color w:val="000000" w:themeColor="text1"/>
                <w:szCs w:val="24"/>
                <w:lang w:val="en-US"/>
              </w:rPr>
              <w:fldChar w:fldCharType="end"/>
            </w:r>
          </w:del>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C0zMFQxNTowMTowOC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r w:rsidR="005C04AD">
            <w:rPr>
              <w:rFonts w:eastAsia="Garamond" w:cs="Garamond"/>
              <w:color w:val="000000" w:themeColor="text1"/>
              <w:szCs w:val="24"/>
              <w:lang w:val="en-US"/>
            </w:rPr>
            <w:fldChar w:fldCharType="separate"/>
          </w:r>
          <w:hyperlink r:id="rId153" w:tooltip="Körber, M.; Weinrich, S.; Span, R.; Gerber, M. (2022): Demand-oriented biogas production to cover residual load of an electricity self-sufficient comm…" w:history="1">
            <w:r w:rsidR="00E04011">
              <w:rPr>
                <w:rFonts w:eastAsia="Garamond" w:cs="Garamond"/>
                <w:color w:val="000000" w:themeColor="text1"/>
                <w:szCs w:val="24"/>
                <w:lang w:val="en-US"/>
              </w:rPr>
              <w:t>Körber et al.</w:t>
            </w:r>
          </w:hyperlink>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BUMTU6MDE6MDg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r w:rsidR="005C04AD">
            <w:rPr>
              <w:rFonts w:eastAsia="Garamond" w:cs="Garamond"/>
              <w:color w:val="000000" w:themeColor="text1"/>
              <w:szCs w:val="24"/>
              <w:lang w:val="en-US"/>
            </w:rPr>
            <w:fldChar w:fldCharType="separate"/>
          </w:r>
          <w:hyperlink r:id="rId154" w:tooltip="Körber, M.; Weinrich, S.; Span, R.; Gerber, M. (2022): Demand-oriented biogas production to cover residual load of an electricity self-sufficient comm…" w:history="1">
            <w:r w:rsidR="00E04011">
              <w:rPr>
                <w:rFonts w:eastAsia="Garamond" w:cs="Garamond"/>
                <w:color w:val="000000" w:themeColor="text1"/>
                <w:szCs w:val="24"/>
                <w:lang w:val="en-US"/>
              </w:rPr>
              <w:t>(2022)</w:t>
            </w:r>
          </w:hyperlink>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w:t>
      </w:r>
      <w:r w:rsidR="00BE59E7">
        <w:rPr>
          <w:rFonts w:eastAsia="Garamond" w:cs="Garamond"/>
          <w:color w:val="000000" w:themeColor="text1"/>
          <w:szCs w:val="24"/>
          <w:lang w:val="en-US"/>
        </w:rPr>
        <w:t xml:space="preserve">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1018C37" w14:textId="77777777" w:rsidR="00E04011" w:rsidRDefault="00BE59E7" w:rsidP="00E04011">
      <w:pPr>
        <w:ind w:firstLine="0"/>
        <w:rPr>
          <w:ins w:id="977" w:author="Hellmann, Simon" w:date="2025-08-30T18:03:00Z"/>
          <w:rFonts w:eastAsia="Garamond" w:cs="Garamond"/>
          <w:color w:val="000000" w:themeColor="text1"/>
          <w:lang w:val="en-US"/>
        </w:rPr>
      </w:pPr>
      <w:del w:id="978" w:author="Hellmann, Simon" w:date="2025-08-30T18:03:00Z">
        <w:r w:rsidDel="00E04011">
          <w:rPr>
            <w:rFonts w:eastAsia="Garamond" w:cs="Garamond"/>
            <w:color w:val="000000" w:themeColor="text1"/>
            <w:lang w:val="en-US"/>
          </w:rPr>
          <w:br w:type="page"/>
        </w:r>
      </w:del>
    </w:p>
    <w:p w14:paraId="6874A841" w14:textId="22D78477" w:rsidR="00E04011" w:rsidRDefault="00E04011" w:rsidP="00E04011">
      <w:pPr>
        <w:ind w:firstLine="0"/>
        <w:rPr>
          <w:moveTo w:id="979" w:author="Hellmann, Simon" w:date="2025-08-30T18:02:00Z"/>
          <w:rFonts w:eastAsia="Garamond" w:cs="Garamond"/>
          <w:color w:val="000000" w:themeColor="text1"/>
          <w:lang w:val="en-US"/>
        </w:rPr>
        <w:pPrChange w:id="980" w:author="Hellmann, Simon" w:date="2025-08-30T18:03:00Z">
          <w:pPr/>
        </w:pPrChange>
      </w:pPr>
      <w:moveToRangeStart w:id="981" w:author="Hellmann, Simon" w:date="2025-08-30T18:02:00Z" w:name="move207469362"/>
      <w:moveTo w:id="982" w:author="Hellmann, Simon" w:date="2025-08-30T18:02:00Z">
        <w:r>
          <w:rPr>
            <w:rFonts w:eastAsia="Garamond" w:cs="Garamond"/>
            <w:color w:val="000000" w:themeColor="text1"/>
            <w:szCs w:val="24"/>
            <w:lang w:val="en-US"/>
          </w:rPr>
          <w:t xml:space="preserve">Overall, stable process conditions can be maintained by the NMPC despite flexible feeding of varying substrates and disturbances, which agrees well with the findings of </w:t>
        </w:r>
      </w:moveTo>
      <w:sdt>
        <w:sdtPr>
          <w:rPr>
            <w:rFonts w:eastAsia="Garamond" w:cs="Garamond"/>
            <w:color w:val="000000" w:themeColor="text1"/>
            <w:szCs w:val="24"/>
            <w:lang w:val="en-US"/>
          </w:rPr>
          <w:alias w:val="To edit, see citavi.com/edit"/>
          <w:tag w:val="CitaviPlaceholder#6588a648-f12b-40f8-b06a-b7cb4f667b34"/>
          <w:id w:val="95524622"/>
          <w:placeholder>
            <w:docPart w:val="BD930662D4724BE98720740E5A0C5C91"/>
          </w:placeholder>
        </w:sdtPr>
        <w:sdtContent>
          <w:moveTo w:id="983" w:author="Hellmann, Simon" w:date="2025-08-30T18:02: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IEVsZWN0cm9uaWMgYWRkcmVzczogZXJpYy5tYXVreUBkYmZ6LmRl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I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}</w:instrText>
            </w:r>
            <w:r>
              <w:rPr>
                <w:rFonts w:eastAsia="Garamond" w:cs="Garamond"/>
                <w:color w:val="000000" w:themeColor="text1"/>
                <w:szCs w:val="24"/>
                <w:lang w:val="en-US"/>
              </w:rPr>
              <w:fldChar w:fldCharType="separate"/>
            </w:r>
          </w:moveTo>
          <w:r>
            <w:rPr>
              <w:rFonts w:eastAsia="Garamond" w:cs="Garamond"/>
              <w:color w:val="000000" w:themeColor="text1"/>
              <w:szCs w:val="24"/>
              <w:lang w:val="en-US"/>
            </w:rPr>
            <w:fldChar w:fldCharType="begin"/>
          </w:r>
          <w:r>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Pr>
              <w:rFonts w:eastAsia="Garamond" w:cs="Garamond"/>
              <w:color w:val="000000" w:themeColor="text1"/>
              <w:szCs w:val="24"/>
              <w:lang w:val="en-US"/>
            </w:rPr>
            <w:t>Mauky et al.</w:t>
          </w:r>
          <w:r>
            <w:rPr>
              <w:rFonts w:eastAsia="Garamond" w:cs="Garamond"/>
              <w:color w:val="000000" w:themeColor="text1"/>
              <w:szCs w:val="24"/>
              <w:lang w:val="en-US"/>
            </w:rPr>
            <w:fldChar w:fldCharType="end"/>
          </w:r>
          <w:moveTo w:id="984" w:author="Hellmann, Simon" w:date="2025-08-30T18:02:00Z">
            <w:r>
              <w:rPr>
                <w:rFonts w:eastAsia="Garamond" w:cs="Garamond"/>
                <w:color w:val="000000" w:themeColor="text1"/>
                <w:szCs w:val="24"/>
                <w:lang w:val="en-US"/>
              </w:rPr>
              <w:fldChar w:fldCharType="end"/>
            </w:r>
          </w:moveTo>
        </w:sdtContent>
      </w:sdt>
      <w:moveTo w:id="985" w:author="Hellmann, Simon" w:date="2025-08-30T18:02:00Z">
        <w:r>
          <w:rPr>
            <w:rFonts w:eastAsia="Garamond" w:cs="Garamond"/>
            <w:color w:val="000000" w:themeColor="text1"/>
            <w:szCs w:val="24"/>
            <w:lang w:val="en-US"/>
          </w:rPr>
          <w:t xml:space="preserve"> </w:t>
        </w:r>
      </w:moveTo>
      <w:sdt>
        <w:sdtPr>
          <w:rPr>
            <w:rFonts w:eastAsia="Garamond" w:cs="Garamond"/>
            <w:color w:val="000000" w:themeColor="text1"/>
            <w:szCs w:val="24"/>
            <w:lang w:val="en-US"/>
          </w:rPr>
          <w:alias w:val="To edit, see citavi.com/edit"/>
          <w:tag w:val="CitaviPlaceholder#ff6d5320-f145-4669-aa18-5599faa17535"/>
          <w:id w:val="1095825037"/>
          <w:placeholder>
            <w:docPart w:val="BD930662D4724BE98720740E5A0C5C91"/>
          </w:placeholder>
        </w:sdtPr>
        <w:sdtContent>
          <w:moveTo w:id="986" w:author="Hellmann, Simon" w:date="2025-08-30T18:02: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BFbGVjdHJvbmljIGFkZHJlc3M6IGVyaWMubWF1a3lAZGJmei5kZS5cclxu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4i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5vdGVzIjoiSm91cm5hbCBBcnRpY2xlIi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wVDE1OjAxOjA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cpIn1dfSwiVGFnIjoiQ2l0YXZpUGxhY2Vob2xkZXIjZmY2ZDUzMjAtZjE0NS00NjY5LWFhMTgtNTU5OWZhYTE3NTM1IiwiVGV4dCI6IigyMDE3KSIsIldBSVZlcnNpb24iOiI2LjE5LjIuMSJ9}</w:instrText>
            </w:r>
            <w:r>
              <w:rPr>
                <w:rFonts w:eastAsia="Garamond" w:cs="Garamond"/>
                <w:color w:val="000000" w:themeColor="text1"/>
                <w:szCs w:val="24"/>
                <w:lang w:val="en-US"/>
              </w:rPr>
              <w:fldChar w:fldCharType="separate"/>
            </w:r>
          </w:moveTo>
          <w:r>
            <w:rPr>
              <w:rFonts w:eastAsia="Garamond" w:cs="Garamond"/>
              <w:color w:val="000000" w:themeColor="text1"/>
              <w:szCs w:val="24"/>
              <w:lang w:val="en-US"/>
            </w:rPr>
            <w:fldChar w:fldCharType="begin"/>
          </w:r>
          <w:r>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Pr>
              <w:rFonts w:eastAsia="Garamond" w:cs="Garamond"/>
              <w:color w:val="000000" w:themeColor="text1"/>
              <w:szCs w:val="24"/>
              <w:lang w:val="en-US"/>
            </w:rPr>
            <w:t>(2017)</w:t>
          </w:r>
          <w:r>
            <w:rPr>
              <w:rFonts w:eastAsia="Garamond" w:cs="Garamond"/>
              <w:color w:val="000000" w:themeColor="text1"/>
              <w:szCs w:val="24"/>
              <w:lang w:val="en-US"/>
            </w:rPr>
            <w:fldChar w:fldCharType="end"/>
          </w:r>
          <w:moveTo w:id="987" w:author="Hellmann, Simon" w:date="2025-08-30T18:02:00Z">
            <w:r>
              <w:rPr>
                <w:rFonts w:eastAsia="Garamond" w:cs="Garamond"/>
                <w:color w:val="000000" w:themeColor="text1"/>
                <w:szCs w:val="24"/>
                <w:lang w:val="en-US"/>
              </w:rPr>
              <w:fldChar w:fldCharType="end"/>
            </w:r>
          </w:moveTo>
        </w:sdtContent>
      </w:sdt>
      <w:moveTo w:id="988" w:author="Hellmann, Simon" w:date="2025-08-30T18:02:00Z">
        <w:r>
          <w:rPr>
            <w:rFonts w:eastAsia="Garamond" w:cs="Garamond"/>
            <w:color w:val="000000" w:themeColor="text1"/>
            <w:szCs w:val="24"/>
            <w:lang w:val="en-US"/>
          </w:rPr>
          <w:t xml:space="preserve"> and </w:t>
        </w:r>
      </w:moveTo>
      <w:sdt>
        <w:sdtPr>
          <w:rPr>
            <w:rFonts w:eastAsia="Garamond" w:cs="Garamond"/>
            <w:color w:val="000000" w:themeColor="text1"/>
            <w:szCs w:val="24"/>
            <w:lang w:val="en-US"/>
          </w:rPr>
          <w:alias w:val="To edit, see citavi.com/edit"/>
          <w:tag w:val="CitaviPlaceholder#33c7980f-a491-4261-9f3b-3f136feb6a52"/>
          <w:id w:val="-103430179"/>
          <w:placeholder>
            <w:docPart w:val="B3D9A4679DF2425DACCA8884D2790F49"/>
          </w:placeholder>
        </w:sdtPr>
        <w:sdtContent>
          <w:moveTo w:id="989" w:author="Hellmann, Simon" w:date="2025-08-30T18:02: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BUMTU6MDE6MDg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Pr>
                <w:rFonts w:eastAsia="Garamond" w:cs="Garamond"/>
                <w:color w:val="000000" w:themeColor="text1"/>
                <w:szCs w:val="24"/>
                <w:lang w:val="en-US"/>
              </w:rPr>
              <w:fldChar w:fldCharType="separate"/>
            </w:r>
          </w:moveTo>
          <w:r>
            <w:rPr>
              <w:rFonts w:eastAsia="Garamond" w:cs="Garamond"/>
              <w:color w:val="000000" w:themeColor="text1"/>
              <w:szCs w:val="24"/>
              <w:lang w:val="en-US"/>
            </w:rPr>
            <w:fldChar w:fldCharType="begin"/>
          </w:r>
          <w:r>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Pr>
              <w:rFonts w:eastAsia="Garamond" w:cs="Garamond"/>
              <w:color w:val="000000" w:themeColor="text1"/>
              <w:szCs w:val="24"/>
              <w:lang w:val="en-US"/>
            </w:rPr>
            <w:t>Bonk et al.</w:t>
          </w:r>
          <w:r>
            <w:rPr>
              <w:rFonts w:eastAsia="Garamond" w:cs="Garamond"/>
              <w:color w:val="000000" w:themeColor="text1"/>
              <w:szCs w:val="24"/>
              <w:lang w:val="en-US"/>
            </w:rPr>
            <w:fldChar w:fldCharType="end"/>
          </w:r>
          <w:moveTo w:id="990" w:author="Hellmann, Simon" w:date="2025-08-30T18:02:00Z">
            <w:r>
              <w:rPr>
                <w:rFonts w:eastAsia="Garamond" w:cs="Garamond"/>
                <w:color w:val="000000" w:themeColor="text1"/>
                <w:szCs w:val="24"/>
                <w:lang w:val="en-US"/>
              </w:rPr>
              <w:fldChar w:fldCharType="end"/>
            </w:r>
          </w:moveTo>
        </w:sdtContent>
      </w:sdt>
      <w:moveTo w:id="991" w:author="Hellmann, Simon" w:date="2025-08-30T18:02:00Z">
        <w:r>
          <w:rPr>
            <w:rFonts w:eastAsia="Garamond" w:cs="Garamond"/>
            <w:color w:val="000000" w:themeColor="text1"/>
            <w:szCs w:val="24"/>
            <w:lang w:val="en-US"/>
          </w:rPr>
          <w:t xml:space="preserve"> </w:t>
        </w:r>
      </w:moveTo>
      <w:sdt>
        <w:sdtPr>
          <w:rPr>
            <w:rFonts w:eastAsia="Garamond" w:cs="Garamond"/>
            <w:color w:val="000000" w:themeColor="text1"/>
            <w:szCs w:val="24"/>
            <w:lang w:val="en-US"/>
          </w:rPr>
          <w:alias w:val="To edit, see citavi.com/edit"/>
          <w:tag w:val="CitaviPlaceholder#d0c7edc6-0516-4921-982f-14e0372799d9"/>
          <w:id w:val="-817728267"/>
          <w:placeholder>
            <w:docPart w:val="B3D9A4679DF2425DACCA8884D2790F49"/>
          </w:placeholder>
        </w:sdtPr>
        <w:sdtContent>
          <w:moveTo w:id="992" w:author="Hellmann, Simon" w:date="2025-08-30T18:02: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wVDE1OjAxOjA4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Pr>
                <w:rFonts w:eastAsia="Garamond" w:cs="Garamond"/>
                <w:color w:val="000000" w:themeColor="text1"/>
                <w:szCs w:val="24"/>
                <w:lang w:val="en-US"/>
              </w:rPr>
              <w:fldChar w:fldCharType="separate"/>
            </w:r>
          </w:moveTo>
          <w:r>
            <w:rPr>
              <w:rFonts w:eastAsia="Garamond" w:cs="Garamond"/>
              <w:color w:val="000000" w:themeColor="text1"/>
              <w:szCs w:val="24"/>
              <w:lang w:val="en-US"/>
            </w:rPr>
            <w:fldChar w:fldCharType="begin"/>
          </w:r>
          <w:r>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Pr>
              <w:rFonts w:eastAsia="Garamond" w:cs="Garamond"/>
              <w:color w:val="000000" w:themeColor="text1"/>
              <w:szCs w:val="24"/>
              <w:lang w:val="en-US"/>
            </w:rPr>
            <w:t>(2018)</w:t>
          </w:r>
          <w:r>
            <w:rPr>
              <w:rFonts w:eastAsia="Garamond" w:cs="Garamond"/>
              <w:color w:val="000000" w:themeColor="text1"/>
              <w:szCs w:val="24"/>
              <w:lang w:val="en-US"/>
            </w:rPr>
            <w:fldChar w:fldCharType="end"/>
          </w:r>
          <w:moveTo w:id="993" w:author="Hellmann, Simon" w:date="2025-08-30T18:02:00Z">
            <w:r>
              <w:rPr>
                <w:rFonts w:eastAsia="Garamond" w:cs="Garamond"/>
                <w:color w:val="000000" w:themeColor="text1"/>
                <w:szCs w:val="24"/>
                <w:lang w:val="en-US"/>
              </w:rPr>
              <w:fldChar w:fldCharType="end"/>
            </w:r>
          </w:moveTo>
        </w:sdtContent>
      </w:sdt>
      <w:moveTo w:id="994" w:author="Hellmann, Simon" w:date="2025-08-30T18:02:00Z">
        <w:r>
          <w:rPr>
            <w:rFonts w:eastAsia="Garamond" w:cs="Garamond"/>
            <w:color w:val="000000" w:themeColor="text1"/>
            <w:szCs w:val="24"/>
            <w:lang w:val="en-US"/>
          </w:rPr>
          <w:t xml:space="preserve">. Moreover, </w:t>
        </w:r>
        <w:r>
          <w:rPr>
            <w:rFonts w:eastAsia="Garamond" w:cs="Garamond"/>
            <w:color w:val="000000" w:themeColor="text1"/>
            <w:lang w:val="en-US"/>
          </w:rPr>
          <w:t>t</w:t>
        </w:r>
        <w:r w:rsidRPr="607452AF">
          <w:rPr>
            <w:rFonts w:eastAsia="Garamond" w:cs="Garamond"/>
            <w:color w:val="000000" w:themeColor="text1"/>
            <w:lang w:val="en-US"/>
          </w:rPr>
          <w:t xml:space="preserve">he controller </w:t>
        </w:r>
        <w:r>
          <w:rPr>
            <w:rFonts w:eastAsia="Garamond" w:cs="Garamond"/>
            <w:color w:val="000000" w:themeColor="text1"/>
            <w:lang w:val="en-US"/>
          </w:rPr>
          <w:t>retains p</w:t>
        </w:r>
        <w:r w:rsidRPr="607452AF">
          <w:rPr>
            <w:rFonts w:eastAsia="Garamond" w:cs="Garamond"/>
            <w:color w:val="000000" w:themeColor="text1"/>
            <w:lang w:val="en-US"/>
          </w:rPr>
          <w:t xml:space="preserve">rocess inhibition </w:t>
        </w:r>
        <w:r>
          <w:rPr>
            <w:rFonts w:eastAsia="Garamond" w:cs="Garamond"/>
            <w:color w:val="000000" w:themeColor="text1"/>
            <w:lang w:val="en-US"/>
          </w:rPr>
          <w:t>at stable levels</w:t>
        </w:r>
        <w:r w:rsidRPr="00E94A0A">
          <w:rPr>
            <w:rFonts w:eastAsia="Garamond" w:cs="Garamond"/>
            <w:color w:val="000000" w:themeColor="text1"/>
            <w:lang w:val="en-US"/>
          </w:rPr>
          <w:t xml:space="preserve"> </w:t>
        </w:r>
        <w:r>
          <w:rPr>
            <w:rFonts w:eastAsia="Garamond" w:cs="Garamond"/>
            <w:color w:val="000000" w:themeColor="text1"/>
            <w:lang w:val="en-US"/>
          </w:rPr>
          <w:t xml:space="preserve">throughout </w:t>
        </w:r>
      </w:moveTo>
    </w:p>
    <w:p w14:paraId="5E67ABF7" w14:textId="6AC7D886" w:rsidR="00E04011" w:rsidRDefault="00E04011" w:rsidP="00E04011">
      <w:pPr>
        <w:ind w:firstLine="0"/>
        <w:rPr>
          <w:moveTo w:id="995" w:author="Hellmann, Simon" w:date="2025-08-30T18:02:00Z"/>
          <w:rFonts w:eastAsia="Garamond" w:cs="Garamond"/>
          <w:lang w:val="en-US"/>
        </w:rPr>
      </w:pPr>
      <w:moveTo w:id="996" w:author="Hellmann, Simon" w:date="2025-08-30T18:02:00Z">
        <w:r>
          <w:rPr>
            <w:rFonts w:eastAsia="Garamond" w:cs="Garamond"/>
            <w:color w:val="000000" w:themeColor="text1"/>
            <w:lang w:val="en-US"/>
          </w:rPr>
          <w:t xml:space="preserve">the entire simulation, albeit at a low </w:t>
        </w:r>
        <w:r w:rsidRPr="607452AF">
          <w:rPr>
            <w:rFonts w:eastAsia="Garamond" w:cs="Garamond"/>
            <w:color w:val="000000" w:themeColor="text1"/>
            <w:lang w:val="en-US"/>
          </w:rPr>
          <w:t>ammonia inhibition</w:t>
        </w:r>
        <w:r>
          <w:rPr>
            <w:rFonts w:eastAsia="Garamond" w:cs="Garamond"/>
            <w:color w:val="000000" w:themeColor="text1"/>
            <w:lang w:val="en-US"/>
          </w:rPr>
          <w:t xml:space="preserve"> factor in the range </w:t>
        </w:r>
        <w:r w:rsidRPr="607452AF">
          <w:rPr>
            <w:rFonts w:eastAsia="Garamond" w:cs="Garamond"/>
            <w:color w:val="000000" w:themeColor="text1"/>
            <w:lang w:val="en-US"/>
          </w:rPr>
          <w:t xml:space="preserve">of </w:t>
        </w:r>
        <w:r>
          <w:rPr>
            <w:rFonts w:eastAsia="Garamond" w:cs="Garamond"/>
            <w:color w:val="000000" w:themeColor="text1"/>
            <w:lang w:val="en-US"/>
          </w:rPr>
          <w:t>0.25-</w:t>
        </w:r>
        <w:r w:rsidRPr="607452AF">
          <w:rPr>
            <w:rFonts w:eastAsia="Garamond" w:cs="Garamond"/>
            <w:color w:val="000000" w:themeColor="text1"/>
            <w:lang w:val="en-US"/>
          </w:rPr>
          <w:t>0.</w:t>
        </w:r>
        <w:r>
          <w:rPr>
            <w:rFonts w:eastAsia="Garamond" w:cs="Garamond"/>
            <w:color w:val="000000" w:themeColor="text1"/>
            <w:lang w:val="en-US"/>
          </w:rPr>
          <w:t>3. T</w:t>
        </w:r>
        <w:r w:rsidRPr="607452AF">
          <w:rPr>
            <w:rFonts w:eastAsia="Garamond" w:cs="Garamond"/>
            <w:color w:val="000000" w:themeColor="text1"/>
            <w:lang w:val="en-US"/>
          </w:rPr>
          <w:t>he other</w:t>
        </w:r>
        <w:r>
          <w:rPr>
            <w:rFonts w:eastAsia="Garamond" w:cs="Garamond"/>
            <w:color w:val="000000" w:themeColor="text1"/>
            <w:lang w:val="en-US"/>
          </w:rPr>
          <w:t xml:space="preserve"> </w:t>
        </w:r>
        <w:r w:rsidRPr="607452AF">
          <w:rPr>
            <w:rFonts w:eastAsia="Garamond" w:cs="Garamond"/>
            <w:color w:val="000000" w:themeColor="text1"/>
            <w:lang w:val="en-US"/>
          </w:rPr>
          <w:t xml:space="preserve">two inhibition factors </w:t>
        </w:r>
        <w:r>
          <w:rPr>
            <w:rFonts w:eastAsia="Garamond" w:cs="Garamond"/>
            <w:color w:val="000000" w:themeColor="text1"/>
            <w:lang w:val="en-US"/>
          </w:rPr>
          <w:t xml:space="preserve">of </w:t>
        </w:r>
        <w:r>
          <w:rPr>
            <w:rFonts w:eastAsia="Garamond" w:cs="Garamond"/>
            <w:lang w:val="en-US"/>
          </w:rPr>
          <w:t xml:space="preserve">nitrogen limitation and pH inhibition remain </w:t>
        </w:r>
        <w:r>
          <w:rPr>
            <w:rFonts w:eastAsia="Garamond" w:cs="Garamond"/>
            <w:color w:val="000000" w:themeColor="text1"/>
            <w:lang w:val="en-US"/>
          </w:rPr>
          <w:t xml:space="preserve">at </w:t>
        </w:r>
        <w:r w:rsidRPr="607452AF">
          <w:rPr>
            <w:rFonts w:eastAsia="Garamond" w:cs="Garamond"/>
            <w:color w:val="000000" w:themeColor="text1"/>
            <w:lang w:val="en-US"/>
          </w:rPr>
          <w:t>almost 1</w:t>
        </w:r>
        <w:r>
          <w:rPr>
            <w:rFonts w:eastAsia="Garamond" w:cs="Garamond"/>
            <w:color w:val="000000" w:themeColor="text1"/>
            <w:lang w:val="en-US"/>
          </w:rPr>
          <w:t xml:space="preserve">, rendering them practically inactive </w:t>
        </w:r>
        <w:r>
          <w:rPr>
            <w:rFonts w:eastAsia="Garamond" w:cs="Garamond"/>
            <w:lang w:val="en-US"/>
          </w:rPr>
          <w:t xml:space="preserve">(plots not shown). Stable process operation at low levels of ammonia inhibition factors has also been reported by </w:t>
        </w:r>
      </w:moveTo>
      <w:sdt>
        <w:sdtPr>
          <w:rPr>
            <w:rFonts w:eastAsia="Garamond" w:cs="Garamond"/>
            <w:lang w:val="en-US"/>
          </w:rPr>
          <w:alias w:val="To edit, see citavi.com/edit"/>
          <w:tag w:val="CitaviPlaceholder#b41caff5-0f60-4ba0-aa82-05d55505550f"/>
          <w:id w:val="1161506709"/>
          <w:placeholder>
            <w:docPart w:val="401E3D4CC98446B5A715AA11826E5D02"/>
          </w:placeholder>
        </w:sdtPr>
        <w:sdtContent>
          <w:moveTo w:id="997" w:author="Hellmann, Simon" w:date="2025-08-30T18:02:00Z">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BUMTU6MDE6MDg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Pr>
                <w:rFonts w:eastAsia="Garamond" w:cs="Garamond"/>
                <w:lang w:val="en-US"/>
              </w:rPr>
              <w:fldChar w:fldCharType="separate"/>
            </w:r>
          </w:moveTo>
          <w:r>
            <w:rPr>
              <w:rFonts w:eastAsia="Garamond" w:cs="Garamond"/>
              <w:lang w:val="en-US"/>
            </w:rPr>
            <w:fldChar w:fldCharType="begin"/>
          </w:r>
          <w:r>
            <w:rPr>
              <w:rFonts w:eastAsia="Garamond" w:cs="Garamond"/>
              <w:lang w:val="en-US"/>
            </w:rPr>
            <w:instrText>HYPERLINK "#_CTVL0016df8aa821b7747acb1edb4d9183c161a" \o "Weinrich, S.; Mauky, E.; Schmidt, T.; Krebs, C.; Liebetrau, J.; Nelles, M. (2021): Systematic simplification of the Anaerobic Digestion Model No. 1 (A…"</w:instrText>
          </w:r>
          <w:r>
            <w:rPr>
              <w:rFonts w:eastAsia="Garamond" w:cs="Garamond"/>
              <w:lang w:val="en-US"/>
            </w:rPr>
          </w:r>
          <w:r>
            <w:rPr>
              <w:rFonts w:eastAsia="Garamond" w:cs="Garamond"/>
              <w:lang w:val="en-US"/>
            </w:rPr>
            <w:fldChar w:fldCharType="separate"/>
          </w:r>
          <w:r>
            <w:rPr>
              <w:rFonts w:eastAsia="Garamond" w:cs="Garamond"/>
              <w:lang w:val="en-US"/>
            </w:rPr>
            <w:t>Weinrich et al.</w:t>
          </w:r>
          <w:r>
            <w:rPr>
              <w:rFonts w:eastAsia="Garamond" w:cs="Garamond"/>
              <w:lang w:val="en-US"/>
            </w:rPr>
            <w:fldChar w:fldCharType="end"/>
          </w:r>
          <w:moveTo w:id="998" w:author="Hellmann, Simon" w:date="2025-08-30T18:02:00Z">
            <w:r>
              <w:rPr>
                <w:rFonts w:eastAsia="Garamond" w:cs="Garamond"/>
                <w:lang w:val="en-US"/>
              </w:rPr>
              <w:fldChar w:fldCharType="end"/>
            </w:r>
          </w:moveTo>
        </w:sdtContent>
      </w:sdt>
      <w:moveTo w:id="999" w:author="Hellmann, Simon" w:date="2025-08-30T18:02:00Z">
        <w:r>
          <w:rPr>
            <w:rFonts w:eastAsia="Garamond" w:cs="Garamond"/>
            <w:lang w:val="en-US"/>
          </w:rPr>
          <w:t xml:space="preserve"> </w:t>
        </w:r>
      </w:moveTo>
      <w:sdt>
        <w:sdtPr>
          <w:rPr>
            <w:rFonts w:eastAsia="Garamond" w:cs="Garamond"/>
            <w:lang w:val="en-US"/>
          </w:rPr>
          <w:alias w:val="To edit, see citavi.com/edit"/>
          <w:tag w:val="CitaviPlaceholder#074396f8-8b18-42df-8a6a-dfbbdea8001f"/>
          <w:id w:val="-1478676614"/>
          <w:placeholder>
            <w:docPart w:val="401E3D4CC98446B5A715AA11826E5D02"/>
          </w:placeholder>
        </w:sdtPr>
        <w:sdtContent>
          <w:moveTo w:id="1000" w:author="Hellmann, Simon" w:date="2025-08-30T18:02:00Z">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wVDE1OjAxOjA4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Pr>
                <w:rFonts w:eastAsia="Garamond" w:cs="Garamond"/>
                <w:lang w:val="en-US"/>
              </w:rPr>
              <w:fldChar w:fldCharType="separate"/>
            </w:r>
          </w:moveTo>
          <w:r>
            <w:rPr>
              <w:rFonts w:eastAsia="Garamond" w:cs="Garamond"/>
              <w:lang w:val="en-US"/>
            </w:rPr>
            <w:fldChar w:fldCharType="begin"/>
          </w:r>
          <w:r>
            <w:rPr>
              <w:rFonts w:eastAsia="Garamond" w:cs="Garamond"/>
              <w:lang w:val="en-US"/>
            </w:rPr>
            <w:instrText>HYPERLINK "#_CTVL0016df8aa821b7747acb1edb4d9183c161a" \o "Weinrich, S.; Mauky, E.; Schmidt, T.; Krebs, C.; Liebetrau, J.; Nelles, M. (2021): Systematic simplification of the Anaerobic Digestion Model No. 1 (A…"</w:instrText>
          </w:r>
          <w:r>
            <w:rPr>
              <w:rFonts w:eastAsia="Garamond" w:cs="Garamond"/>
              <w:lang w:val="en-US"/>
            </w:rPr>
          </w:r>
          <w:r>
            <w:rPr>
              <w:rFonts w:eastAsia="Garamond" w:cs="Garamond"/>
              <w:lang w:val="en-US"/>
            </w:rPr>
            <w:fldChar w:fldCharType="separate"/>
          </w:r>
          <w:r>
            <w:rPr>
              <w:rFonts w:eastAsia="Garamond" w:cs="Garamond"/>
              <w:lang w:val="en-US"/>
            </w:rPr>
            <w:t>(2021)</w:t>
          </w:r>
          <w:r>
            <w:rPr>
              <w:rFonts w:eastAsia="Garamond" w:cs="Garamond"/>
              <w:lang w:val="en-US"/>
            </w:rPr>
            <w:fldChar w:fldCharType="end"/>
          </w:r>
          <w:moveTo w:id="1001" w:author="Hellmann, Simon" w:date="2025-08-30T18:02:00Z">
            <w:r>
              <w:rPr>
                <w:rFonts w:eastAsia="Garamond" w:cs="Garamond"/>
                <w:lang w:val="en-US"/>
              </w:rPr>
              <w:fldChar w:fldCharType="end"/>
            </w:r>
          </w:moveTo>
        </w:sdtContent>
      </w:sdt>
      <w:moveTo w:id="1002" w:author="Hellmann, Simon" w:date="2025-08-30T18:02:00Z">
        <w:r>
          <w:rPr>
            <w:rFonts w:eastAsia="Garamond" w:cs="Garamond"/>
            <w:lang w:val="en-US"/>
          </w:rPr>
          <w:t xml:space="preserve"> and </w:t>
        </w:r>
      </w:moveTo>
      <w:sdt>
        <w:sdtPr>
          <w:rPr>
            <w:rFonts w:eastAsia="Garamond" w:cs="Garamond"/>
            <w:lang w:val="en-US"/>
          </w:rPr>
          <w:alias w:val="To edit, see citavi.com/edit"/>
          <w:tag w:val="CitaviPlaceholder#34943b0b-a09a-4ec5-9c75-276acf4ab60b"/>
          <w:id w:val="-1274168719"/>
          <w:placeholder>
            <w:docPart w:val="401E3D4CC98446B5A715AA11826E5D02"/>
          </w:placeholder>
        </w:sdtPr>
        <w:sdtContent>
          <w:moveTo w:id="1003" w:author="Hellmann, Simon" w:date="2025-08-30T18:02:00Z">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FQxNTowMTowOC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Pr>
                <w:rFonts w:eastAsia="Garamond" w:cs="Garamond"/>
                <w:lang w:val="en-US"/>
              </w:rPr>
              <w:fldChar w:fldCharType="separate"/>
            </w:r>
          </w:moveTo>
          <w:r>
            <w:rPr>
              <w:rFonts w:eastAsia="Garamond" w:cs="Garamond"/>
              <w:lang w:val="en-US"/>
            </w:rPr>
            <w:fldChar w:fldCharType="begin"/>
          </w:r>
          <w:r>
            <w:rPr>
              <w:rFonts w:eastAsia="Garamond" w:cs="Garamond"/>
              <w:lang w:val="en-US"/>
            </w:rPr>
            <w:instrText>HYPERLINK "#_CTVL001814785b0950c494f9cfced3b0e9edcd3" \o "Wichern, M.; Gehring, T.; Fischer, K.; Andrade, D.; Lübken, M.; Koch, K.; Gronauer, A.; Horn, H. (2009): Monofermentation of grass silage under mesoph…"</w:instrText>
          </w:r>
          <w:r>
            <w:rPr>
              <w:rFonts w:eastAsia="Garamond" w:cs="Garamond"/>
              <w:lang w:val="en-US"/>
            </w:rPr>
          </w:r>
          <w:r>
            <w:rPr>
              <w:rFonts w:eastAsia="Garamond" w:cs="Garamond"/>
              <w:lang w:val="en-US"/>
            </w:rPr>
            <w:fldChar w:fldCharType="separate"/>
          </w:r>
          <w:r>
            <w:rPr>
              <w:rFonts w:eastAsia="Garamond" w:cs="Garamond"/>
              <w:lang w:val="en-US"/>
            </w:rPr>
            <w:t>Wichern et al.</w:t>
          </w:r>
          <w:r>
            <w:rPr>
              <w:rFonts w:eastAsia="Garamond" w:cs="Garamond"/>
              <w:lang w:val="en-US"/>
            </w:rPr>
            <w:fldChar w:fldCharType="end"/>
          </w:r>
          <w:moveTo w:id="1004" w:author="Hellmann, Simon" w:date="2025-08-30T18:02:00Z">
            <w:r>
              <w:rPr>
                <w:rFonts w:eastAsia="Garamond" w:cs="Garamond"/>
                <w:lang w:val="en-US"/>
              </w:rPr>
              <w:fldChar w:fldCharType="end"/>
            </w:r>
          </w:moveTo>
        </w:sdtContent>
      </w:sdt>
      <w:moveTo w:id="1005" w:author="Hellmann, Simon" w:date="2025-08-30T18:02:00Z">
        <w:r>
          <w:rPr>
            <w:rFonts w:eastAsia="Garamond" w:cs="Garamond"/>
            <w:lang w:val="en-US"/>
          </w:rPr>
          <w:t xml:space="preserve"> </w:t>
        </w:r>
      </w:moveTo>
      <w:sdt>
        <w:sdtPr>
          <w:rPr>
            <w:rFonts w:eastAsia="Garamond" w:cs="Garamond"/>
            <w:lang w:val="en-US"/>
          </w:rPr>
          <w:alias w:val="To edit, see citavi.com/edit"/>
          <w:tag w:val="CitaviPlaceholder#f5d76b6c-aba3-4fbd-92c5-6f75c6289b80"/>
          <w:id w:val="-112212010"/>
          <w:placeholder>
            <w:docPart w:val="401E3D4CC98446B5A715AA11826E5D02"/>
          </w:placeholder>
        </w:sdtPr>
        <w:sdtContent>
          <w:moveTo w:id="1006" w:author="Hellmann, Simon" w:date="2025-08-30T18:02:00Z">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gtMzBUMTU6MDE6MDg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Pr>
                <w:rFonts w:eastAsia="Garamond" w:cs="Garamond"/>
                <w:lang w:val="en-US"/>
              </w:rPr>
              <w:fldChar w:fldCharType="separate"/>
            </w:r>
          </w:moveTo>
          <w:r>
            <w:rPr>
              <w:rFonts w:eastAsia="Garamond" w:cs="Garamond"/>
              <w:lang w:val="en-US"/>
            </w:rPr>
            <w:fldChar w:fldCharType="begin"/>
          </w:r>
          <w:r>
            <w:rPr>
              <w:rFonts w:eastAsia="Garamond" w:cs="Garamond"/>
              <w:lang w:val="en-US"/>
            </w:rPr>
            <w:instrText>HYPERLINK "#_CTVL001814785b0950c494f9cfced3b0e9edcd3" \o "Wichern, M.; Gehring, T.; Fischer, K.; Andrade, D.; Lübken, M.; Koch, K.; Gronauer, A.; Horn, H. (2009): Monofermentation of grass silage under mesoph…"</w:instrText>
          </w:r>
          <w:r>
            <w:rPr>
              <w:rFonts w:eastAsia="Garamond" w:cs="Garamond"/>
              <w:lang w:val="en-US"/>
            </w:rPr>
          </w:r>
          <w:r>
            <w:rPr>
              <w:rFonts w:eastAsia="Garamond" w:cs="Garamond"/>
              <w:lang w:val="en-US"/>
            </w:rPr>
            <w:fldChar w:fldCharType="separate"/>
          </w:r>
          <w:r>
            <w:rPr>
              <w:rFonts w:eastAsia="Garamond" w:cs="Garamond"/>
              <w:lang w:val="en-US"/>
            </w:rPr>
            <w:t>(2009)</w:t>
          </w:r>
          <w:r>
            <w:rPr>
              <w:rFonts w:eastAsia="Garamond" w:cs="Garamond"/>
              <w:lang w:val="en-US"/>
            </w:rPr>
            <w:fldChar w:fldCharType="end"/>
          </w:r>
          <w:moveTo w:id="1007" w:author="Hellmann, Simon" w:date="2025-08-30T18:02:00Z">
            <w:r>
              <w:rPr>
                <w:rFonts w:eastAsia="Garamond" w:cs="Garamond"/>
                <w:lang w:val="en-US"/>
              </w:rPr>
              <w:fldChar w:fldCharType="end"/>
            </w:r>
          </w:moveTo>
        </w:sdtContent>
      </w:sdt>
      <w:moveTo w:id="1008" w:author="Hellmann, Simon" w:date="2025-08-30T18:02:00Z">
        <w:r>
          <w:rPr>
            <w:rFonts w:eastAsia="Garamond" w:cs="Garamond"/>
            <w:lang w:val="en-US"/>
          </w:rPr>
          <w:t>. However, multiple different realizations of kinetic parameters (Tab. 1) can describe similar process states, which are hence difficult to distinguish without more detailed investigation or state estimation.</w:t>
        </w:r>
      </w:moveTo>
    </w:p>
    <w:moveToRangeEnd w:id="981"/>
    <w:p w14:paraId="5668DF84" w14:textId="77777777" w:rsidR="00BE59E7" w:rsidRDefault="00BE59E7">
      <w:pPr>
        <w:spacing w:after="0" w:line="276" w:lineRule="auto"/>
        <w:ind w:right="0" w:firstLine="0"/>
        <w:jc w:val="left"/>
        <w:rPr>
          <w:rFonts w:eastAsia="Garamond" w:cs="Garamond"/>
          <w:color w:val="000000" w:themeColor="text1"/>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422BB3F4" w14:textId="77777777" w:rsidTr="00144E26">
        <w:trPr>
          <w:gridAfter w:val="1"/>
          <w:wAfter w:w="6" w:type="dxa"/>
        </w:trPr>
        <w:tc>
          <w:tcPr>
            <w:tcW w:w="4986" w:type="dxa"/>
          </w:tcPr>
          <w:p w14:paraId="44B0AE90" w14:textId="77777777" w:rsidR="00BE59E7" w:rsidRDefault="00BE59E7" w:rsidP="00144E26">
            <w:pPr>
              <w:spacing w:after="0" w:line="276" w:lineRule="auto"/>
              <w:ind w:right="0" w:firstLine="0"/>
              <w:jc w:val="left"/>
              <w:rPr>
                <w:lang w:val="en-US"/>
              </w:rPr>
            </w:pPr>
            <w:r>
              <w:rPr>
                <w:noProof/>
                <w:lang w:val="en-US"/>
              </w:rPr>
              <w:lastRenderedPageBreak/>
              <w:drawing>
                <wp:inline distT="0" distB="0" distL="0" distR="0" wp14:anchorId="500B2770" wp14:editId="56F4E01C">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55"/>
                          <a:stretch>
                            <a:fillRect/>
                          </a:stretch>
                        </pic:blipFill>
                        <pic:spPr>
                          <a:xfrm>
                            <a:off x="0" y="0"/>
                            <a:ext cx="3024000" cy="4535999"/>
                          </a:xfrm>
                          <a:prstGeom prst="rect">
                            <a:avLst/>
                          </a:prstGeom>
                        </pic:spPr>
                      </pic:pic>
                    </a:graphicData>
                  </a:graphic>
                </wp:inline>
              </w:drawing>
            </w:r>
          </w:p>
        </w:tc>
        <w:tc>
          <w:tcPr>
            <w:tcW w:w="4986" w:type="dxa"/>
          </w:tcPr>
          <w:p w14:paraId="49259757" w14:textId="77777777" w:rsidR="00BE59E7" w:rsidRDefault="00BE59E7" w:rsidP="00144E26">
            <w:pPr>
              <w:spacing w:after="0" w:line="276" w:lineRule="auto"/>
              <w:ind w:right="0" w:firstLine="0"/>
              <w:jc w:val="left"/>
              <w:rPr>
                <w:lang w:val="en-US"/>
              </w:rPr>
            </w:pPr>
            <w:r>
              <w:rPr>
                <w:noProof/>
                <w:lang w:val="en-US"/>
              </w:rPr>
              <w:drawing>
                <wp:inline distT="0" distB="0" distL="0" distR="0" wp14:anchorId="0B4665A5" wp14:editId="26B62BC2">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6"/>
                          <a:stretch>
                            <a:fillRect/>
                          </a:stretch>
                        </pic:blipFill>
                        <pic:spPr>
                          <a:xfrm>
                            <a:off x="0" y="0"/>
                            <a:ext cx="3024000" cy="4536000"/>
                          </a:xfrm>
                          <a:prstGeom prst="rect">
                            <a:avLst/>
                          </a:prstGeom>
                        </pic:spPr>
                      </pic:pic>
                    </a:graphicData>
                  </a:graphic>
                </wp:inline>
              </w:drawing>
            </w:r>
          </w:p>
        </w:tc>
      </w:tr>
      <w:tr w:rsidR="00BE59E7" w:rsidRPr="00FE53C5" w14:paraId="185355B1" w14:textId="77777777" w:rsidTr="00144E26">
        <w:tc>
          <w:tcPr>
            <w:tcW w:w="9978" w:type="dxa"/>
            <w:gridSpan w:val="3"/>
          </w:tcPr>
          <w:p w14:paraId="21A37F32" w14:textId="32FF4D4C" w:rsidR="00BE59E7" w:rsidRDefault="00BE59E7" w:rsidP="00144E26">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ins w:id="1009" w:author="Hellmann, Simon" w:date="2025-08-28T10:40:00Z">
              <w:r w:rsidR="00135E97">
                <w:rPr>
                  <w:sz w:val="22"/>
                  <w:szCs w:val="21"/>
                  <w:lang w:val="en-US"/>
                </w:rPr>
                <w:t xml:space="preserve">model predictive control </w:t>
              </w:r>
            </w:ins>
            <w:del w:id="1010" w:author="Hellmann, Simon" w:date="2025-08-28T10:40:00Z">
              <w:r w:rsidRPr="00670698" w:rsidDel="00135E97">
                <w:rPr>
                  <w:sz w:val="22"/>
                  <w:szCs w:val="21"/>
                  <w:lang w:val="en-US"/>
                </w:rPr>
                <w:delText>MPC</w:delText>
              </w:r>
            </w:del>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w:t>
            </w:r>
            <w:ins w:id="1011" w:author="Hellmann, Simon" w:date="2025-08-28T10:41:00Z">
              <w:r w:rsidR="00135E97">
                <w:rPr>
                  <w:rFonts w:eastAsia="Garamond" w:cs="Garamond"/>
                  <w:sz w:val="22"/>
                  <w:lang w:val="en-US"/>
                </w:rPr>
                <w:t>O</w:t>
              </w:r>
              <w:r w:rsidR="00135E97" w:rsidRPr="00E81601">
                <w:rPr>
                  <w:rFonts w:eastAsia="Garamond" w:cs="Garamond"/>
                  <w:sz w:val="22"/>
                  <w:lang w:val="en-US"/>
                </w:rPr>
                <w:t xml:space="preserve">n-times </w:t>
              </w:r>
              <w:r w:rsidR="00135E97">
                <w:rPr>
                  <w:rFonts w:eastAsia="Garamond" w:cs="Garamond"/>
                  <w:sz w:val="22"/>
                  <w:lang w:val="en-US"/>
                </w:rPr>
                <w:t xml:space="preserve">of the combined heat and power unit </w:t>
              </w:r>
            </w:ins>
            <w:del w:id="1012" w:author="Hellmann, Simon" w:date="2025-08-28T10:41:00Z">
              <w:r w:rsidRPr="00670698" w:rsidDel="00135E97">
                <w:rPr>
                  <w:sz w:val="22"/>
                  <w:szCs w:val="21"/>
                  <w:lang w:val="en-US"/>
                </w:rPr>
                <w:delText>CHP on-times</w:delText>
              </w:r>
            </w:del>
            <w:r w:rsidRPr="00670698">
              <w:rPr>
                <w:sz w:val="22"/>
                <w:szCs w:val="21"/>
                <w:lang w:val="en-US"/>
              </w:rPr>
              <w:t xml:space="preserve"> are indicated by grey </w:t>
            </w:r>
            <w:r>
              <w:rPr>
                <w:rFonts w:eastAsia="Garamond" w:cs="Garamond"/>
                <w:sz w:val="22"/>
                <w:lang w:val="en-US"/>
              </w:rPr>
              <w:t xml:space="preserve">background </w:t>
            </w:r>
            <w:r w:rsidRPr="00670698">
              <w:rPr>
                <w:sz w:val="22"/>
                <w:szCs w:val="21"/>
                <w:lang w:val="en-US"/>
              </w:rPr>
              <w:t>shading.</w:t>
            </w:r>
          </w:p>
        </w:tc>
      </w:tr>
    </w:tbl>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1954EC93" w14:textId="271A8F91" w:rsidR="00B82ED6" w:rsidDel="00E04011" w:rsidRDefault="00B82ED6" w:rsidP="00B82ED6">
      <w:pPr>
        <w:rPr>
          <w:moveFrom w:id="1013" w:author="Hellmann, Simon" w:date="2025-08-30T18:02:00Z"/>
          <w:rFonts w:eastAsia="Garamond" w:cs="Garamond"/>
          <w:color w:val="000000" w:themeColor="text1"/>
          <w:lang w:val="en-US"/>
        </w:rPr>
      </w:pPr>
      <w:moveFromRangeStart w:id="1014" w:author="Hellmann, Simon" w:date="2025-08-30T18:02:00Z" w:name="move207469362"/>
      <w:moveFrom w:id="1015" w:author="Hellmann, Simon" w:date="2025-08-30T18:02:00Z">
        <w:r w:rsidDel="00E04011">
          <w:rPr>
            <w:rFonts w:eastAsia="Garamond" w:cs="Garamond"/>
            <w:color w:val="000000" w:themeColor="text1"/>
            <w:szCs w:val="24"/>
            <w:lang w:val="en-US"/>
          </w:rPr>
          <w:lastRenderedPageBreak/>
          <w:t xml:space="preserve">Overall, stable process conditions can be maintained by the NMPC despite flexible feeding of varying substrates and disturbances, which agrees well with the findings of </w:t>
        </w:r>
      </w:moveFrom>
      <w:sdt>
        <w:sdtPr>
          <w:rPr>
            <w:rFonts w:eastAsia="Garamond" w:cs="Garamond"/>
            <w:color w:val="000000" w:themeColor="text1"/>
            <w:szCs w:val="24"/>
            <w:lang w:val="en-US"/>
          </w:rPr>
          <w:alias w:val="To edit, see citavi.com/edit"/>
          <w:tag w:val="CitaviPlaceholder#2b22b832-15b3-40f3-8b2d-997d592be4e8"/>
          <w:id w:val="-391662013"/>
          <w:placeholder>
            <w:docPart w:val="161E3B65BD7C47BD86FC254272475860"/>
          </w:placeholder>
        </w:sdtPr>
        <w:sdtContent>
          <w:moveFrom w:id="1016"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IEVsZWN0cm9uaWMgYWRkcmVzczogZXJpYy5tYXVreUBkYmZ6LmRl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I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}</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110331" w:rsidDel="00E04011">
              <w:rPr>
                <w:rFonts w:eastAsia="Garamond" w:cs="Garamond"/>
                <w:color w:val="000000" w:themeColor="text1"/>
                <w:szCs w:val="24"/>
                <w:lang w:val="en-US"/>
              </w:rPr>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Mauky et al.</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017" w:author="Hellmann, Simon" w:date="2025-08-30T18:02:00Z">
        <w:r w:rsidDel="00E0401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ec1dd715-c292-4bad-8e99-8320b52e55e1"/>
          <w:id w:val="168841571"/>
          <w:placeholder>
            <w:docPart w:val="161E3B65BD7C47BD86FC254272475860"/>
          </w:placeholder>
        </w:sdtPr>
        <w:sdtContent>
          <w:moveFrom w:id="1018"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BFbGVjdHJvbmljIGFkZHJlc3M6IGVyaWMubWF1a3lAZGJmei5kZS5cclxu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4i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5vdGVzIjoiSm91cm5hbCBBcnRpY2xlIi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wVDE1OjAxOjA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cpIn1dfSwiVGFnIjoiQ2l0YXZpUGxhY2Vob2xkZXIjZmY2ZDUzMjAtZjE0NS00NjY5LWFhMTgtNTU5OWZhYTE3NTM1IiwiVGV4dCI6IigyMDE3KSIsIldBSVZlcnNpb24iOiI2LjE5LjIuMSJ9}</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110331" w:rsidDel="00E04011">
              <w:rPr>
                <w:rFonts w:eastAsia="Garamond" w:cs="Garamond"/>
                <w:color w:val="000000" w:themeColor="text1"/>
                <w:szCs w:val="24"/>
                <w:lang w:val="en-US"/>
              </w:rPr>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(2017)</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019" w:author="Hellmann, Simon" w:date="2025-08-30T18:02:00Z">
        <w:r w:rsidDel="00E04011">
          <w:rPr>
            <w:rFonts w:eastAsia="Garamond" w:cs="Garamond"/>
            <w:color w:val="000000" w:themeColor="text1"/>
            <w:szCs w:val="24"/>
            <w:lang w:val="en-US"/>
          </w:rPr>
          <w:t xml:space="preserve"> and </w:t>
        </w:r>
      </w:moveFrom>
      <w:sdt>
        <w:sdtPr>
          <w:rPr>
            <w:rFonts w:eastAsia="Garamond" w:cs="Garamond"/>
            <w:color w:val="000000" w:themeColor="text1"/>
            <w:szCs w:val="24"/>
            <w:lang w:val="en-US"/>
          </w:rPr>
          <w:alias w:val="To edit, see citavi.com/edit"/>
          <w:tag w:val="CitaviPlaceholder#392d17f9-6e40-4985-bf3b-bb514b6552a7"/>
          <w:id w:val="1093587364"/>
          <w:placeholder>
            <w:docPart w:val="9F99E1518FC9442A8E0C9E4E99D90380"/>
          </w:placeholder>
        </w:sdtPr>
        <w:sdtContent>
          <w:moveFrom w:id="1020"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BUMTU6MDE6MDg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110331" w:rsidDel="00E04011">
              <w:rPr>
                <w:rFonts w:eastAsia="Garamond" w:cs="Garamond"/>
                <w:color w:val="000000" w:themeColor="text1"/>
                <w:szCs w:val="24"/>
                <w:lang w:val="en-US"/>
              </w:rPr>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Bonk et al.</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021" w:author="Hellmann, Simon" w:date="2025-08-30T18:02:00Z">
        <w:r w:rsidDel="00E0401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eaba630d-0ad8-4a55-8976-37984df65792"/>
          <w:id w:val="845520294"/>
          <w:placeholder>
            <w:docPart w:val="9F99E1518FC9442A8E0C9E4E99D90380"/>
          </w:placeholder>
        </w:sdtPr>
        <w:sdtContent>
          <w:moveFrom w:id="1022"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wVDE1OjAxOjA4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110331" w:rsidDel="00E04011">
              <w:rPr>
                <w:rFonts w:eastAsia="Garamond" w:cs="Garamond"/>
                <w:color w:val="000000" w:themeColor="text1"/>
                <w:szCs w:val="24"/>
                <w:lang w:val="en-US"/>
              </w:rPr>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(2018)</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023" w:author="Hellmann, Simon" w:date="2025-08-30T18:02:00Z">
        <w:r w:rsidDel="00E04011">
          <w:rPr>
            <w:rFonts w:eastAsia="Garamond" w:cs="Garamond"/>
            <w:color w:val="000000" w:themeColor="text1"/>
            <w:szCs w:val="24"/>
            <w:lang w:val="en-US"/>
          </w:rPr>
          <w:t xml:space="preserve">. Moreover, </w:t>
        </w:r>
        <w:r w:rsidDel="00E04011">
          <w:rPr>
            <w:rFonts w:eastAsia="Garamond" w:cs="Garamond"/>
            <w:color w:val="000000" w:themeColor="text1"/>
            <w:lang w:val="en-US"/>
          </w:rPr>
          <w:t>t</w:t>
        </w:r>
        <w:r w:rsidRPr="607452AF" w:rsidDel="00E04011">
          <w:rPr>
            <w:rFonts w:eastAsia="Garamond" w:cs="Garamond"/>
            <w:color w:val="000000" w:themeColor="text1"/>
            <w:lang w:val="en-US"/>
          </w:rPr>
          <w:t xml:space="preserve">he controller </w:t>
        </w:r>
        <w:r w:rsidDel="00E04011">
          <w:rPr>
            <w:rFonts w:eastAsia="Garamond" w:cs="Garamond"/>
            <w:color w:val="000000" w:themeColor="text1"/>
            <w:lang w:val="en-US"/>
          </w:rPr>
          <w:t>retains p</w:t>
        </w:r>
        <w:r w:rsidRPr="607452AF" w:rsidDel="00E04011">
          <w:rPr>
            <w:rFonts w:eastAsia="Garamond" w:cs="Garamond"/>
            <w:color w:val="000000" w:themeColor="text1"/>
            <w:lang w:val="en-US"/>
          </w:rPr>
          <w:t xml:space="preserve">rocess inhibition </w:t>
        </w:r>
        <w:r w:rsidDel="00E04011">
          <w:rPr>
            <w:rFonts w:eastAsia="Garamond" w:cs="Garamond"/>
            <w:color w:val="000000" w:themeColor="text1"/>
            <w:lang w:val="en-US"/>
          </w:rPr>
          <w:t>at stable levels</w:t>
        </w:r>
        <w:r w:rsidRPr="00E94A0A" w:rsidDel="00E04011">
          <w:rPr>
            <w:rFonts w:eastAsia="Garamond" w:cs="Garamond"/>
            <w:color w:val="000000" w:themeColor="text1"/>
            <w:lang w:val="en-US"/>
          </w:rPr>
          <w:t xml:space="preserve"> </w:t>
        </w:r>
        <w:r w:rsidDel="00E04011">
          <w:rPr>
            <w:rFonts w:eastAsia="Garamond" w:cs="Garamond"/>
            <w:color w:val="000000" w:themeColor="text1"/>
            <w:lang w:val="en-US"/>
          </w:rPr>
          <w:t xml:space="preserve">throughout </w:t>
        </w:r>
      </w:moveFrom>
    </w:p>
    <w:p w14:paraId="36AFF5B6" w14:textId="6B900E76" w:rsidR="00BE59E7" w:rsidDel="00E04011" w:rsidRDefault="00BE59E7" w:rsidP="00BE59E7">
      <w:pPr>
        <w:ind w:firstLine="0"/>
        <w:rPr>
          <w:moveFrom w:id="1024" w:author="Hellmann, Simon" w:date="2025-08-30T18:02:00Z"/>
          <w:rFonts w:eastAsia="Garamond" w:cs="Garamond"/>
          <w:lang w:val="en-US"/>
        </w:rPr>
      </w:pPr>
      <w:moveFrom w:id="1025" w:author="Hellmann, Simon" w:date="2025-08-30T18:02:00Z">
        <w:r w:rsidDel="00E04011">
          <w:rPr>
            <w:rFonts w:eastAsia="Garamond" w:cs="Garamond"/>
            <w:color w:val="000000" w:themeColor="text1"/>
            <w:lang w:val="en-US"/>
          </w:rPr>
          <w:t xml:space="preserve">the entire simulation, albeit at a low </w:t>
        </w:r>
        <w:r w:rsidRPr="607452AF" w:rsidDel="00E04011">
          <w:rPr>
            <w:rFonts w:eastAsia="Garamond" w:cs="Garamond"/>
            <w:color w:val="000000" w:themeColor="text1"/>
            <w:lang w:val="en-US"/>
          </w:rPr>
          <w:t>ammonia inhibition</w:t>
        </w:r>
        <w:r w:rsidDel="00E04011">
          <w:rPr>
            <w:rFonts w:eastAsia="Garamond" w:cs="Garamond"/>
            <w:color w:val="000000" w:themeColor="text1"/>
            <w:lang w:val="en-US"/>
          </w:rPr>
          <w:t xml:space="preserve"> factor in the range </w:t>
        </w:r>
        <w:r w:rsidRPr="607452AF" w:rsidDel="00E04011">
          <w:rPr>
            <w:rFonts w:eastAsia="Garamond" w:cs="Garamond"/>
            <w:color w:val="000000" w:themeColor="text1"/>
            <w:lang w:val="en-US"/>
          </w:rPr>
          <w:t xml:space="preserve">of </w:t>
        </w:r>
        <w:r w:rsidDel="00E04011">
          <w:rPr>
            <w:rFonts w:eastAsia="Garamond" w:cs="Garamond"/>
            <w:color w:val="000000" w:themeColor="text1"/>
            <w:lang w:val="en-US"/>
          </w:rPr>
          <w:t>0.25-</w:t>
        </w:r>
        <w:r w:rsidRPr="607452AF" w:rsidDel="00E04011">
          <w:rPr>
            <w:rFonts w:eastAsia="Garamond" w:cs="Garamond"/>
            <w:color w:val="000000" w:themeColor="text1"/>
            <w:lang w:val="en-US"/>
          </w:rPr>
          <w:t>0.</w:t>
        </w:r>
        <w:r w:rsidDel="00E04011">
          <w:rPr>
            <w:rFonts w:eastAsia="Garamond" w:cs="Garamond"/>
            <w:color w:val="000000" w:themeColor="text1"/>
            <w:lang w:val="en-US"/>
          </w:rPr>
          <w:t>3. T</w:t>
        </w:r>
        <w:r w:rsidRPr="607452AF" w:rsidDel="00E04011">
          <w:rPr>
            <w:rFonts w:eastAsia="Garamond" w:cs="Garamond"/>
            <w:color w:val="000000" w:themeColor="text1"/>
            <w:lang w:val="en-US"/>
          </w:rPr>
          <w:t>he other</w:t>
        </w:r>
        <w:r w:rsidDel="00E04011">
          <w:rPr>
            <w:rFonts w:eastAsia="Garamond" w:cs="Garamond"/>
            <w:color w:val="000000" w:themeColor="text1"/>
            <w:lang w:val="en-US"/>
          </w:rPr>
          <w:t xml:space="preserve"> </w:t>
        </w:r>
        <w:r w:rsidRPr="607452AF" w:rsidDel="00E04011">
          <w:rPr>
            <w:rFonts w:eastAsia="Garamond" w:cs="Garamond"/>
            <w:color w:val="000000" w:themeColor="text1"/>
            <w:lang w:val="en-US"/>
          </w:rPr>
          <w:t xml:space="preserve">two inhibition factors </w:t>
        </w:r>
        <w:r w:rsidDel="00E04011">
          <w:rPr>
            <w:rFonts w:eastAsia="Garamond" w:cs="Garamond"/>
            <w:color w:val="000000" w:themeColor="text1"/>
            <w:lang w:val="en-US"/>
          </w:rPr>
          <w:t xml:space="preserve">of </w:t>
        </w:r>
        <w:r w:rsidDel="00E04011">
          <w:rPr>
            <w:rFonts w:eastAsia="Garamond" w:cs="Garamond"/>
            <w:lang w:val="en-US"/>
          </w:rPr>
          <w:t xml:space="preserve">nitrogen limitation and pH inhibition remain </w:t>
        </w:r>
        <w:r w:rsidDel="00E04011">
          <w:rPr>
            <w:rFonts w:eastAsia="Garamond" w:cs="Garamond"/>
            <w:color w:val="000000" w:themeColor="text1"/>
            <w:lang w:val="en-US"/>
          </w:rPr>
          <w:t xml:space="preserve">at </w:t>
        </w:r>
        <w:r w:rsidRPr="607452AF" w:rsidDel="00E04011">
          <w:rPr>
            <w:rFonts w:eastAsia="Garamond" w:cs="Garamond"/>
            <w:color w:val="000000" w:themeColor="text1"/>
            <w:lang w:val="en-US"/>
          </w:rPr>
          <w:t>almost 1</w:t>
        </w:r>
        <w:r w:rsidR="00947B68" w:rsidDel="00E04011">
          <w:rPr>
            <w:rFonts w:eastAsia="Garamond" w:cs="Garamond"/>
            <w:color w:val="000000" w:themeColor="text1"/>
            <w:lang w:val="en-US"/>
          </w:rPr>
          <w:t>, rendering them practically inactive</w:t>
        </w:r>
        <w:r w:rsidDel="00E04011">
          <w:rPr>
            <w:rFonts w:eastAsia="Garamond" w:cs="Garamond"/>
            <w:color w:val="000000" w:themeColor="text1"/>
            <w:lang w:val="en-US"/>
          </w:rPr>
          <w:t xml:space="preserve"> </w:t>
        </w:r>
        <w:r w:rsidDel="00E04011">
          <w:rPr>
            <w:rFonts w:eastAsia="Garamond" w:cs="Garamond"/>
            <w:lang w:val="en-US"/>
          </w:rPr>
          <w:t xml:space="preserve">(plots not shown). Stable process operation at low levels of ammonia inhibition factors has also been reported by </w:t>
        </w:r>
      </w:moveFrom>
      <w:sdt>
        <w:sdtPr>
          <w:rPr>
            <w:rFonts w:eastAsia="Garamond" w:cs="Garamond"/>
            <w:lang w:val="en-US"/>
          </w:rPr>
          <w:alias w:val="To edit, see citavi.com/edit"/>
          <w:tag w:val="CitaviPlaceholder#735436c7-5d13-42f2-8359-3a160a60b646"/>
          <w:id w:val="-1074275746"/>
          <w:placeholder>
            <w:docPart w:val="FF00EFC8D55243BCBF00158752D4EDBE"/>
          </w:placeholder>
        </w:sdtPr>
        <w:sdtContent>
          <w:moveFrom w:id="1026"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BUMTU6MDE6MDg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110331" w:rsidDel="00E04011">
              <w:rPr>
                <w:rFonts w:eastAsia="Garamond" w:cs="Garamond"/>
                <w:lang w:val="en-US"/>
              </w:rPr>
            </w:r>
            <w:r w:rsidR="00110331" w:rsidDel="00E04011">
              <w:rPr>
                <w:rFonts w:eastAsia="Garamond" w:cs="Garamond"/>
                <w:lang w:val="en-US"/>
              </w:rPr>
              <w:fldChar w:fldCharType="separate"/>
            </w:r>
            <w:r w:rsidR="00110331" w:rsidDel="00E04011">
              <w:rPr>
                <w:rFonts w:eastAsia="Garamond" w:cs="Garamond"/>
                <w:lang w:val="en-US"/>
              </w:rPr>
              <w:t>Weinrich et al.</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027" w:author="Hellmann, Simon" w:date="2025-08-30T18:02:00Z">
        <w:r w:rsidDel="00E04011">
          <w:rPr>
            <w:rFonts w:eastAsia="Garamond" w:cs="Garamond"/>
            <w:lang w:val="en-US"/>
          </w:rPr>
          <w:t xml:space="preserve"> </w:t>
        </w:r>
      </w:moveFrom>
      <w:sdt>
        <w:sdtPr>
          <w:rPr>
            <w:rFonts w:eastAsia="Garamond" w:cs="Garamond"/>
            <w:lang w:val="en-US"/>
          </w:rPr>
          <w:alias w:val="To edit, see citavi.com/edit"/>
          <w:tag w:val="CitaviPlaceholder#0a69f396-9b95-4e22-a704-c7ba13311d7b"/>
          <w:id w:val="-1493792421"/>
          <w:placeholder>
            <w:docPart w:val="FF00EFC8D55243BCBF00158752D4EDBE"/>
          </w:placeholder>
        </w:sdtPr>
        <w:sdtContent>
          <w:moveFrom w:id="1028"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wVDE1OjAxOjA4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110331" w:rsidDel="00E04011">
              <w:rPr>
                <w:rFonts w:eastAsia="Garamond" w:cs="Garamond"/>
                <w:lang w:val="en-US"/>
              </w:rPr>
            </w:r>
            <w:r w:rsidR="00110331" w:rsidDel="00E04011">
              <w:rPr>
                <w:rFonts w:eastAsia="Garamond" w:cs="Garamond"/>
                <w:lang w:val="en-US"/>
              </w:rPr>
              <w:fldChar w:fldCharType="separate"/>
            </w:r>
            <w:r w:rsidR="00110331" w:rsidDel="00E04011">
              <w:rPr>
                <w:rFonts w:eastAsia="Garamond" w:cs="Garamond"/>
                <w:lang w:val="en-US"/>
              </w:rPr>
              <w:t>(2021)</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029" w:author="Hellmann, Simon" w:date="2025-08-30T18:02:00Z">
        <w:r w:rsidDel="00E04011">
          <w:rPr>
            <w:rFonts w:eastAsia="Garamond" w:cs="Garamond"/>
            <w:lang w:val="en-US"/>
          </w:rPr>
          <w:t xml:space="preserve"> and </w:t>
        </w:r>
      </w:moveFrom>
      <w:sdt>
        <w:sdtPr>
          <w:rPr>
            <w:rFonts w:eastAsia="Garamond" w:cs="Garamond"/>
            <w:lang w:val="en-US"/>
          </w:rPr>
          <w:alias w:val="To edit, see citavi.com/edit"/>
          <w:tag w:val="CitaviPlaceholder#fa21e779-701b-4d3f-8b31-1271134211fd"/>
          <w:id w:val="-1755276267"/>
          <w:placeholder>
            <w:docPart w:val="FF00EFC8D55243BCBF00158752D4EDBE"/>
          </w:placeholder>
        </w:sdtPr>
        <w:sdtContent>
          <w:moveFrom w:id="1030"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FQxNTowMTowOC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"#_CTVL001814785b0950c494f9cfced3b0e9edcd3" \o "Wichern, M.; Gehring, T.; Fischer, K.; Andrade, D.; Lübken, M.; Koch, K.; Gronauer, A.; Horn, H. (2009): Monofermentation of grass silage under mesoph…"</w:instrText>
            </w:r>
            <w:r w:rsidR="00110331" w:rsidDel="00E04011">
              <w:rPr>
                <w:rFonts w:eastAsia="Garamond" w:cs="Garamond"/>
                <w:lang w:val="en-US"/>
              </w:rPr>
            </w:r>
            <w:r w:rsidR="00110331" w:rsidDel="00E04011">
              <w:rPr>
                <w:rFonts w:eastAsia="Garamond" w:cs="Garamond"/>
                <w:lang w:val="en-US"/>
              </w:rPr>
              <w:fldChar w:fldCharType="separate"/>
            </w:r>
            <w:r w:rsidR="00110331" w:rsidDel="00E04011">
              <w:rPr>
                <w:rFonts w:eastAsia="Garamond" w:cs="Garamond"/>
                <w:lang w:val="en-US"/>
              </w:rPr>
              <w:t>Wichern et al.</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031" w:author="Hellmann, Simon" w:date="2025-08-30T18:02:00Z">
        <w:r w:rsidDel="00E04011">
          <w:rPr>
            <w:rFonts w:eastAsia="Garamond" w:cs="Garamond"/>
            <w:lang w:val="en-US"/>
          </w:rPr>
          <w:t xml:space="preserve"> </w:t>
        </w:r>
      </w:moveFrom>
      <w:sdt>
        <w:sdtPr>
          <w:rPr>
            <w:rFonts w:eastAsia="Garamond" w:cs="Garamond"/>
            <w:lang w:val="en-US"/>
          </w:rPr>
          <w:alias w:val="To edit, see citavi.com/edit"/>
          <w:tag w:val="CitaviPlaceholder#52fb6599-e105-4a38-85c3-9346614784a0"/>
          <w:id w:val="1245917291"/>
          <w:placeholder>
            <w:docPart w:val="FF00EFC8D55243BCBF00158752D4EDBE"/>
          </w:placeholder>
        </w:sdtPr>
        <w:sdtContent>
          <w:moveFrom w:id="1032"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gtMzBUMTU6MDE6MDg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"#_CTVL001814785b0950c494f9cfced3b0e9edcd3" \o "Wichern, M.; Gehring, T.; Fischer, K.; Andrade, D.; Lübken, M.; Koch, K.; Gronauer, A.; Horn, H. (2009): Monofermentation of grass silage under mesoph…"</w:instrText>
            </w:r>
            <w:r w:rsidR="00110331" w:rsidDel="00E04011">
              <w:rPr>
                <w:rFonts w:eastAsia="Garamond" w:cs="Garamond"/>
                <w:lang w:val="en-US"/>
              </w:rPr>
            </w:r>
            <w:r w:rsidR="00110331" w:rsidDel="00E04011">
              <w:rPr>
                <w:rFonts w:eastAsia="Garamond" w:cs="Garamond"/>
                <w:lang w:val="en-US"/>
              </w:rPr>
              <w:fldChar w:fldCharType="separate"/>
            </w:r>
            <w:r w:rsidR="00110331" w:rsidDel="00E04011">
              <w:rPr>
                <w:rFonts w:eastAsia="Garamond" w:cs="Garamond"/>
                <w:lang w:val="en-US"/>
              </w:rPr>
              <w:t>(2009)</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033" w:author="Hellmann, Simon" w:date="2025-08-30T18:02:00Z">
        <w:r w:rsidDel="00E04011">
          <w:rPr>
            <w:rFonts w:eastAsia="Garamond" w:cs="Garamond"/>
            <w:lang w:val="en-US"/>
          </w:rPr>
          <w:t>. However, multiple different realizations of kinetic parameters (Tab. 1) can describe similar process states, which are hence difficult to distinguish without more detailed investigation or state estimation.</w:t>
        </w:r>
      </w:moveFrom>
    </w:p>
    <w:moveFromRangeEnd w:id="1014"/>
    <w:p w14:paraId="42389F5A" w14:textId="58AA3158" w:rsidR="00BE59E7" w:rsidRDefault="00BE59E7" w:rsidP="00BE59E7">
      <w:pPr>
        <w:rPr>
          <w:rFonts w:eastAsia="Garamond" w:cs="Garamond"/>
          <w:color w:val="000000" w:themeColor="text1"/>
          <w:lang w:val="en-US"/>
        </w:rPr>
      </w:pPr>
      <w:r>
        <w:rPr>
          <w:rFonts w:eastAsia="Garamond" w:cs="Garamond"/>
          <w:color w:val="000000" w:themeColor="text1"/>
          <w:lang w:val="en-US"/>
        </w:rPr>
        <w:t xml:space="preserve">When ignoring the process inhibition, i.e. setting the inhibition factor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w:t>
      </w:r>
      <w:del w:id="1034" w:author="Hellmann, Simon" w:date="2025-08-28T16:57:00Z">
        <w:r w:rsidDel="00B1784E">
          <w:rPr>
            <w:rFonts w:eastAsia="Garamond" w:cs="Garamond"/>
            <w:color w:val="000000" w:themeColor="text1"/>
            <w:lang w:val="en-US"/>
          </w:rPr>
          <w:delText xml:space="preserve">plant-model </w:delText>
        </w:r>
      </w:del>
      <w:ins w:id="1035" w:author="Hellmann, Simon" w:date="2025-08-28T16:57:00Z">
        <w:r w:rsidR="00B1784E">
          <w:rPr>
            <w:rFonts w:eastAsia="Garamond" w:cs="Garamond"/>
            <w:color w:val="000000" w:themeColor="text1"/>
            <w:lang w:val="en-US"/>
          </w:rPr>
          <w:t xml:space="preserve">PMM </w:t>
        </w:r>
      </w:ins>
      <w:del w:id="1036" w:author="Hellmann, Simon" w:date="2025-08-28T16:57:00Z">
        <w:r w:rsidDel="00B1784E">
          <w:rPr>
            <w:rFonts w:eastAsia="Garamond" w:cs="Garamond"/>
            <w:color w:val="000000" w:themeColor="text1"/>
            <w:lang w:val="en-US"/>
          </w:rPr>
          <w:delText xml:space="preserve">mismatch </w:delText>
        </w:r>
      </w:del>
      <w:r>
        <w:rPr>
          <w:rFonts w:eastAsia="Garamond" w:cs="Garamond"/>
          <w:color w:val="000000" w:themeColor="text1"/>
          <w:lang w:val="en-US"/>
        </w:rPr>
        <w:t xml:space="preserve">was introduced. </w:t>
      </w:r>
    </w:p>
    <w:p w14:paraId="11461B90" w14:textId="77777777" w:rsidR="00BE59E7" w:rsidRPr="005560BB" w:rsidRDefault="00BE59E7" w:rsidP="00BE59E7">
      <w:pPr>
        <w:rPr>
          <w:rFonts w:eastAsia="Garamond" w:cs="Garamond"/>
          <w:color w:val="000000" w:themeColor="text1"/>
          <w:szCs w:val="24"/>
          <w:lang w:val="en-US"/>
        </w:rPr>
      </w:pPr>
      <w:r>
        <w:rPr>
          <w:rFonts w:eastAsia="Garamond" w:cs="Garamond"/>
          <w:color w:val="000000" w:themeColor="text1"/>
          <w:szCs w:val="24"/>
          <w:lang w:val="en-US"/>
        </w:rPr>
        <w:t>In summary, given the hyperparameters in Tab. 1 and 2, the NMPC robustly satisfies constraints on GS filling level through discontinuous substrate feedings predominantly of manure.</w:t>
      </w:r>
    </w:p>
    <w:p w14:paraId="499C0AF3" w14:textId="50EA4493" w:rsidR="00BE59E7" w:rsidRDefault="00BE59E7" w:rsidP="00BE59E7">
      <w:pPr>
        <w:pStyle w:val="berschrift2"/>
        <w:rPr>
          <w:lang w:val="en-US"/>
        </w:rPr>
      </w:pPr>
      <w:r w:rsidRPr="7139F001">
        <w:rPr>
          <w:lang w:val="en-US"/>
        </w:rPr>
        <w:t>3.</w:t>
      </w:r>
      <w:r>
        <w:rPr>
          <w:lang w:val="en-US"/>
        </w:rPr>
        <w:t>4</w:t>
      </w:r>
      <w:r w:rsidRPr="7139F001">
        <w:rPr>
          <w:lang w:val="en-US"/>
        </w:rPr>
        <w:t xml:space="preserve"> </w:t>
      </w:r>
      <w:bookmarkStart w:id="1037" w:name="_Hlk207213167"/>
      <w:r w:rsidRPr="7139F001">
        <w:rPr>
          <w:lang w:val="en-US"/>
        </w:rPr>
        <w:t xml:space="preserve">Comparison </w:t>
      </w:r>
      <w:r>
        <w:rPr>
          <w:lang w:val="en-US"/>
        </w:rPr>
        <w:t>of robust and n</w:t>
      </w:r>
      <w:r w:rsidRPr="7139F001">
        <w:rPr>
          <w:lang w:val="en-US"/>
        </w:rPr>
        <w:t xml:space="preserve">ominal </w:t>
      </w:r>
      <w:del w:id="1038" w:author="Hellmann, Simon" w:date="2025-08-27T18:52:00Z">
        <w:r w:rsidRPr="7139F001" w:rsidDel="00B05A33">
          <w:rPr>
            <w:lang w:val="en-US"/>
          </w:rPr>
          <w:delText>MPC</w:delText>
        </w:r>
      </w:del>
      <w:bookmarkEnd w:id="1037"/>
      <w:ins w:id="1039" w:author="Hellmann, Simon" w:date="2025-08-27T18:52:00Z">
        <w:r w:rsidR="00B05A33">
          <w:rPr>
            <w:lang w:val="en-US"/>
          </w:rPr>
          <w:t>controller</w:t>
        </w:r>
      </w:ins>
    </w:p>
    <w:p w14:paraId="73C288DF" w14:textId="01455B19" w:rsidR="00BE59E7" w:rsidRDefault="00BE59E7" w:rsidP="00BE59E7">
      <w:pPr>
        <w:ind w:firstLine="0"/>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155B19F8" w14:textId="4E304986" w:rsidR="00E04011" w:rsidRDefault="00BE59E7" w:rsidP="00E04011">
      <w:pPr>
        <w:ind w:firstLine="0"/>
        <w:rPr>
          <w:ins w:id="1040" w:author="Hellmann, Simon" w:date="2025-08-30T18:04:00Z"/>
          <w:lang w:val="en-US"/>
        </w:rPr>
      </w:pPr>
      <w:r>
        <w:rPr>
          <w:lang w:val="en-US"/>
        </w:rPr>
        <w:t xml:space="preserve">Clearly, nominal MPC (Fig. 6, right) fails to ensure process stability and leads to massive constraint violations of the GS, whereas robust multi-stage MPC (Fig. 6, left) maintains safe GS </w:t>
      </w:r>
      <w:ins w:id="1041" w:author="Hellmann, Simon" w:date="2025-08-30T18:04:00Z">
        <w:r w:rsidR="00E04011">
          <w:rPr>
            <w:lang w:val="en-US"/>
          </w:rPr>
          <w:t>filling levels and an overall stable process. The reason for the no</w:t>
        </w:r>
        <w:r w:rsidR="00E04011">
          <w:rPr>
            <w:lang w:val="en-US"/>
          </w:rPr>
          <w:softHyphen/>
          <w:t>mi</w:t>
        </w:r>
        <w:r w:rsidR="00E04011">
          <w:rPr>
            <w:lang w:val="en-US"/>
          </w:rPr>
          <w:softHyphen/>
          <w:t xml:space="preserve">nal controller’s inferior performance becomes apparent when considering the differences between </w:t>
        </w:r>
        <w:r w:rsidR="00E04011" w:rsidRPr="00670698">
          <w:rPr>
            <w:lang w:val="en-US"/>
          </w:rPr>
          <w:t>6 h a</w:t>
        </w:r>
        <w:r w:rsidR="00E04011" w:rsidRPr="00014D8F">
          <w:rPr>
            <w:lang w:val="en-US"/>
          </w:rPr>
          <w:t>head</w:t>
        </w:r>
        <w:r w:rsidR="00E04011">
          <w:rPr>
            <w:lang w:val="en-US"/>
          </w:rPr>
          <w:t xml:space="preserve"> controller predictions (dotted lines) and plant realizations (solid lines) of biogas production (black): the nominal controller (assuming nominal influent concentrations) syste</w:t>
        </w:r>
        <w:r w:rsidR="00E04011">
          <w:rPr>
            <w:lang w:val="en-US"/>
          </w:rPr>
          <w:softHyphen/>
          <w:t>ma</w:t>
        </w:r>
        <w:r w:rsidR="00E04011">
          <w:rPr>
            <w:lang w:val="en-US"/>
          </w:rPr>
          <w:softHyphen/>
          <w:t>ti</w:t>
        </w:r>
        <w:r w:rsidR="00E04011">
          <w:rPr>
            <w:lang w:val="en-US"/>
          </w:rPr>
          <w:softHyphen/>
          <w:t>cal</w:t>
        </w:r>
        <w:r w:rsidR="00E04011">
          <w:rPr>
            <w:lang w:val="en-US"/>
          </w:rPr>
          <w:softHyphen/>
          <w:t>ly under</w:t>
        </w:r>
        <w:r w:rsidR="00E04011">
          <w:rPr>
            <w:lang w:val="en-US"/>
          </w:rPr>
          <w:softHyphen/>
          <w:t xml:space="preserve">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w:t>
        </w:r>
      </w:ins>
    </w:p>
    <w:p w14:paraId="3F9CE86E" w14:textId="09AA1A8E" w:rsidR="00BE59E7" w:rsidRDefault="00BE59E7" w:rsidP="00BE59E7">
      <w:pPr>
        <w:rPr>
          <w:lang w:val="en-US"/>
        </w:rPr>
      </w:pPr>
      <w:del w:id="1042" w:author="Hellmann, Simon" w:date="2025-08-30T18:04:00Z">
        <w:r w:rsidDel="00EB51E5">
          <w:rPr>
            <w:lang w:val="en-US"/>
          </w:rPr>
          <w:br/>
        </w:r>
      </w:del>
    </w:p>
    <w:p w14:paraId="10F4D80E" w14:textId="6E7CCDA7" w:rsidR="00BE59E7" w:rsidRDefault="00BE59E7">
      <w:pPr>
        <w:spacing w:after="0" w:line="276" w:lineRule="auto"/>
        <w:ind w:right="0" w:firstLine="0"/>
        <w:jc w:val="left"/>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378185AA" w14:textId="77777777" w:rsidTr="00144E26">
        <w:trPr>
          <w:gridAfter w:val="1"/>
          <w:wAfter w:w="6" w:type="dxa"/>
        </w:trPr>
        <w:tc>
          <w:tcPr>
            <w:tcW w:w="4986" w:type="dxa"/>
          </w:tcPr>
          <w:p w14:paraId="1C115533" w14:textId="77777777" w:rsidR="00BE59E7" w:rsidRDefault="00BE59E7" w:rsidP="00144E26">
            <w:pPr>
              <w:spacing w:after="0" w:line="276" w:lineRule="auto"/>
              <w:ind w:right="0" w:firstLine="0"/>
              <w:jc w:val="left"/>
              <w:rPr>
                <w:lang w:val="en-US"/>
              </w:rPr>
            </w:pPr>
            <w:r>
              <w:rPr>
                <w:noProof/>
                <w:lang w:val="en-US"/>
              </w:rPr>
              <w:drawing>
                <wp:inline distT="0" distB="0" distL="0" distR="0" wp14:anchorId="7A40339E" wp14:editId="0C093C7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57"/>
                          <a:stretch>
                            <a:fillRect/>
                          </a:stretch>
                        </pic:blipFill>
                        <pic:spPr>
                          <a:xfrm>
                            <a:off x="0" y="0"/>
                            <a:ext cx="3024001" cy="3780000"/>
                          </a:xfrm>
                          <a:prstGeom prst="rect">
                            <a:avLst/>
                          </a:prstGeom>
                        </pic:spPr>
                      </pic:pic>
                    </a:graphicData>
                  </a:graphic>
                </wp:inline>
              </w:drawing>
            </w:r>
          </w:p>
        </w:tc>
        <w:tc>
          <w:tcPr>
            <w:tcW w:w="4986" w:type="dxa"/>
          </w:tcPr>
          <w:p w14:paraId="5FFE3D46" w14:textId="77777777" w:rsidR="00BE59E7" w:rsidRDefault="00BE59E7" w:rsidP="00144E26">
            <w:pPr>
              <w:spacing w:after="0" w:line="276" w:lineRule="auto"/>
              <w:ind w:right="0" w:firstLine="0"/>
              <w:jc w:val="right"/>
              <w:rPr>
                <w:lang w:val="en-US"/>
              </w:rPr>
            </w:pPr>
            <w:r>
              <w:rPr>
                <w:noProof/>
                <w:lang w:val="en-US"/>
              </w:rPr>
              <w:drawing>
                <wp:inline distT="0" distB="0" distL="0" distR="0" wp14:anchorId="59619C09" wp14:editId="10ABFA50">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58"/>
                          <a:stretch>
                            <a:fillRect/>
                          </a:stretch>
                        </pic:blipFill>
                        <pic:spPr>
                          <a:xfrm>
                            <a:off x="0" y="0"/>
                            <a:ext cx="3024001" cy="3780000"/>
                          </a:xfrm>
                          <a:prstGeom prst="rect">
                            <a:avLst/>
                          </a:prstGeom>
                        </pic:spPr>
                      </pic:pic>
                    </a:graphicData>
                  </a:graphic>
                </wp:inline>
              </w:drawing>
            </w:r>
          </w:p>
        </w:tc>
      </w:tr>
      <w:tr w:rsidR="00BE59E7" w:rsidRPr="00FE53C5" w14:paraId="167DFC2E" w14:textId="77777777" w:rsidTr="00144E26">
        <w:tc>
          <w:tcPr>
            <w:tcW w:w="9978" w:type="dxa"/>
            <w:gridSpan w:val="3"/>
          </w:tcPr>
          <w:p w14:paraId="7EF19F6C" w14:textId="58EE4F0A" w:rsidR="00BE59E7" w:rsidRDefault="00BE59E7" w:rsidP="00144E26">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ins w:id="1043" w:author="Hellmann, Simon" w:date="2025-08-28T10:39:00Z">
              <w:r w:rsidR="00135E97">
                <w:rPr>
                  <w:noProof/>
                  <w:sz w:val="22"/>
                  <w:lang w:val="en-US"/>
                </w:rPr>
                <w:t>gas storage</w:t>
              </w:r>
            </w:ins>
            <w:del w:id="1044" w:author="Hellmann, Simon" w:date="2025-08-28T10:39:00Z">
              <w:r w:rsidRPr="00E81601" w:rsidDel="00135E97">
                <w:rPr>
                  <w:noProof/>
                  <w:sz w:val="22"/>
                  <w:lang w:val="en-US"/>
                </w:rPr>
                <w:delText>GS</w:delText>
              </w:r>
            </w:del>
            <w:r w:rsidRPr="00E81601">
              <w:rPr>
                <w:noProof/>
                <w:sz w:val="22"/>
                <w:lang w:val="en-US"/>
              </w:rPr>
              <w:t xml:space="preserve">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del w:id="1045" w:author="Hellmann, Simon" w:date="2025-08-28T10:40:00Z">
              <w:r w:rsidRPr="00E81601" w:rsidDel="00135E97">
                <w:rPr>
                  <w:rFonts w:eastAsia="Garamond" w:cs="Garamond"/>
                  <w:sz w:val="22"/>
                  <w:lang w:val="en-US"/>
                </w:rPr>
                <w:delText xml:space="preserve">CHP </w:delText>
              </w:r>
            </w:del>
            <w:ins w:id="1046" w:author="Hellmann, Simon" w:date="2025-08-28T10:40:00Z">
              <w:r w:rsidR="00135E97">
                <w:rPr>
                  <w:rFonts w:eastAsia="Garamond" w:cs="Garamond"/>
                  <w:sz w:val="22"/>
                  <w:lang w:val="en-US"/>
                </w:rPr>
                <w:t>O</w:t>
              </w:r>
            </w:ins>
            <w:del w:id="1047" w:author="Hellmann, Simon" w:date="2025-08-28T10:40:00Z">
              <w:r w:rsidRPr="00E81601" w:rsidDel="00135E97">
                <w:rPr>
                  <w:rFonts w:eastAsia="Garamond" w:cs="Garamond"/>
                  <w:sz w:val="22"/>
                  <w:lang w:val="en-US"/>
                </w:rPr>
                <w:delText>o</w:delText>
              </w:r>
            </w:del>
            <w:r w:rsidRPr="00E81601">
              <w:rPr>
                <w:rFonts w:eastAsia="Garamond" w:cs="Garamond"/>
                <w:sz w:val="22"/>
                <w:lang w:val="en-US"/>
              </w:rPr>
              <w:t xml:space="preserve">n-times </w:t>
            </w:r>
            <w:ins w:id="1048" w:author="Hellmann, Simon" w:date="2025-08-28T10:40:00Z">
              <w:r w:rsidR="00135E97">
                <w:rPr>
                  <w:rFonts w:eastAsia="Garamond" w:cs="Garamond"/>
                  <w:sz w:val="22"/>
                  <w:lang w:val="en-US"/>
                </w:rPr>
                <w:t xml:space="preserve">of the combined heat and power unit </w:t>
              </w:r>
            </w:ins>
            <w:r w:rsidRPr="00E81601">
              <w:rPr>
                <w:rFonts w:eastAsia="Garamond" w:cs="Garamond"/>
                <w:sz w:val="22"/>
                <w:lang w:val="en-US"/>
              </w:rPr>
              <w:t>are indicated by grey background shading.</w:t>
            </w:r>
          </w:p>
        </w:tc>
      </w:tr>
    </w:tbl>
    <w:p w14:paraId="2DA1590A" w14:textId="042B6CAD" w:rsidR="00BE59E7" w:rsidRDefault="00BE59E7">
      <w:pPr>
        <w:spacing w:after="0" w:line="276" w:lineRule="auto"/>
        <w:ind w:right="0" w:firstLine="0"/>
        <w:jc w:val="left"/>
        <w:rPr>
          <w:lang w:val="en-US"/>
        </w:rPr>
      </w:pPr>
    </w:p>
    <w:p w14:paraId="44056D17" w14:textId="77777777" w:rsidR="00BE59E7" w:rsidRDefault="00BE59E7">
      <w:pPr>
        <w:spacing w:after="0" w:line="276" w:lineRule="auto"/>
        <w:ind w:right="0" w:firstLine="0"/>
        <w:jc w:val="left"/>
        <w:rPr>
          <w:lang w:val="en-US"/>
        </w:rPr>
      </w:pPr>
      <w:r>
        <w:rPr>
          <w:lang w:val="en-US"/>
        </w:rPr>
        <w:br w:type="page"/>
      </w:r>
    </w:p>
    <w:p w14:paraId="2F7155CA" w14:textId="1B7EF2B2" w:rsidR="0011577E" w:rsidDel="00EB51E5" w:rsidRDefault="00EB51E5" w:rsidP="006A043E">
      <w:pPr>
        <w:rPr>
          <w:del w:id="1049" w:author="Hellmann, Simon" w:date="2025-08-30T18:04:00Z"/>
          <w:lang w:val="en-US"/>
        </w:rPr>
      </w:pPr>
      <w:ins w:id="1050" w:author="Hellmann, Simon" w:date="2025-08-30T18:04:00Z">
        <w:r>
          <w:rPr>
            <w:lang w:val="en-US"/>
          </w:rPr>
          <w:lastRenderedPageBreak/>
          <w:t xml:space="preserve">finally violated. By then, the controller still predicts decreasing GS filling levels (dotted line), but the plant in fact exceeds the maximum GS filling level soon after. </w:t>
        </w:r>
      </w:ins>
      <w:bookmarkStart w:id="1051" w:name="_GoBack"/>
      <w:bookmarkEnd w:id="1051"/>
      <w:del w:id="1052" w:author="Hellmann, Simon" w:date="2025-08-30T18:04:00Z">
        <w:r w:rsidR="00B82ED6" w:rsidDel="00E04011">
          <w:rPr>
            <w:lang w:val="en-US"/>
          </w:rPr>
          <w:delText xml:space="preserve">filling levels and an overall stable process. The reason for the nominal controller’s inferior performance becomes apparent when considering the differences between </w:delText>
        </w:r>
        <w:r w:rsidR="00B82ED6" w:rsidRPr="00670698" w:rsidDel="00E04011">
          <w:rPr>
            <w:lang w:val="en-US"/>
          </w:rPr>
          <w:delText>6 h a</w:delText>
        </w:r>
        <w:r w:rsidR="00B82ED6" w:rsidRPr="00014D8F" w:rsidDel="00E04011">
          <w:rPr>
            <w:lang w:val="en-US"/>
          </w:rPr>
          <w:delText>head</w:delText>
        </w:r>
        <w:r w:rsidR="00B82ED6" w:rsidDel="00E04011">
          <w:rPr>
            <w:lang w:val="en-US"/>
          </w:rPr>
          <w:delText xml:space="preserve"> controller predictions (dotted lines) and plant realizations (solid lines) of biogas production (black): the </w:delText>
        </w:r>
        <w:r w:rsidR="00BE59E7" w:rsidDel="00E04011">
          <w:rPr>
            <w:lang w:val="en-US"/>
          </w:rPr>
          <w:delText xml:space="preserve">nominal controller (assuming nominal influent concentrations) systematically underestimates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 </w:delText>
        </w:r>
      </w:del>
    </w:p>
    <w:p w14:paraId="4D36B2EE" w14:textId="77777777" w:rsidR="00EB51E5" w:rsidRDefault="00EB51E5" w:rsidP="00BE59E7">
      <w:pPr>
        <w:ind w:firstLine="0"/>
        <w:rPr>
          <w:ins w:id="1053" w:author="Hellmann, Simon" w:date="2025-08-30T18:04:00Z"/>
          <w:lang w:val="en-US"/>
        </w:rPr>
      </w:pPr>
    </w:p>
    <w:p w14:paraId="0C993354" w14:textId="0FAEE500"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r w:rsidR="00FC0365">
        <w:rPr>
          <w:lang w:val="en-US"/>
        </w:rPr>
        <w:t>u</w:t>
      </w:r>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i.e.</w:t>
      </w:r>
      <w:r w:rsidR="00C74441">
        <w:rPr>
          <w:lang w:val="en-US"/>
        </w:rPr>
        <w:t>,</w:t>
      </w:r>
      <w:r w:rsidR="009A38DE">
        <w:rPr>
          <w:lang w:val="en-US"/>
        </w:rPr>
        <w:t xml:space="preserv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Content>
          <w:r w:rsidR="006A043E">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zIwZDIzZjQtMWJiYy00ZDAzLWE2ZDUtYzM2MGZhMzExNmMyIiwiVGV4dCI6IihRaW4gYW5kIEJhZGd3ZWxsLCAyMDAzKSIsIldBSVZlcnNpb24iOiI2LjE5LjIuMSJ9}</w:instrText>
          </w:r>
          <w:r w:rsidR="006A043E">
            <w:rPr>
              <w:lang w:val="en-US"/>
            </w:rPr>
            <w:fldChar w:fldCharType="separate"/>
          </w:r>
          <w:hyperlink r:id="rId159" w:tooltip="Qin, S.; Badgwell, T. A. (2003): A survey of industrial model predictive control technology. Control Engineering Practice 11 (7), 733–764." w:history="1">
            <w:r w:rsidR="00E04011">
              <w:rPr>
                <w:lang w:val="en-US"/>
              </w:rPr>
              <w:t>(Qin and Badgwell, 2003)</w:t>
            </w:r>
          </w:hyperlink>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r w:rsidR="00FC0365">
        <w:rPr>
          <w:lang w:val="en-US"/>
        </w:rPr>
        <w:t>u</w:t>
      </w:r>
      <w:r w:rsidR="006A043E">
        <w:rPr>
          <w:lang w:val="en-US"/>
        </w:rPr>
        <w:t>nstable or even unphysical values. In real</w:t>
      </w:r>
      <w:r w:rsidR="00C74441">
        <w:rPr>
          <w:lang w:val="en-US"/>
        </w:rPr>
        <w:t xml:space="preserve"> </w:t>
      </w:r>
      <w:r w:rsidR="006A043E">
        <w:rPr>
          <w:lang w:val="en-US"/>
        </w:rPr>
        <w:t>life, such plant behavior should be prevented as it would require releas</w:t>
      </w:r>
      <w:r w:rsidR="00C74441">
        <w:rPr>
          <w:lang w:val="en-US"/>
        </w:rPr>
        <w:t>ing</w:t>
      </w:r>
      <w:r w:rsidR="006A043E">
        <w:rPr>
          <w:lang w:val="en-US"/>
        </w:rPr>
        <w:t xml:space="preserve"> or flar</w:t>
      </w:r>
      <w:r w:rsidR="00C74441">
        <w:rPr>
          <w:lang w:val="en-US"/>
        </w:rPr>
        <w:t>ing</w:t>
      </w:r>
      <w:r w:rsidR="006A043E">
        <w:rPr>
          <w:lang w:val="en-US"/>
        </w:rPr>
        <w:t xml:space="preserve"> off </w:t>
      </w:r>
      <w:r w:rsidR="00324A88">
        <w:rPr>
          <w:lang w:val="en-US"/>
        </w:rPr>
        <w:t xml:space="preserve">of </w:t>
      </w:r>
      <w:r w:rsidR="006A043E">
        <w:rPr>
          <w:lang w:val="en-US"/>
        </w:rPr>
        <w:t xml:space="preserve">excess biogas from the headspace, resulting in opportunity cost and avoidable greenhouse gas emissions.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Content>
          <w:r w:rsidR="006A043E">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M2Y1YjMyYWYtNmUxYi00OTg3LWIzYzYtMWE5YTEyZjk5ZTgxIiwiVGV4dCI6IihRaW4gYW5kIEJhZGd3ZWxsLCAyMDAzKSIsIldBSVZlcnNpb24iOiI2LjE5LjIuMSJ9}</w:instrText>
          </w:r>
          <w:r w:rsidR="006A043E">
            <w:rPr>
              <w:lang w:val="en-US"/>
            </w:rPr>
            <w:fldChar w:fldCharType="separate"/>
          </w:r>
          <w:hyperlink r:id="rId160" w:tooltip="Qin, S.; Badgwell, T. A. (2003): A survey of industrial model predictive control technology. Control Engineering Practice 11 (7), 733–764." w:history="1">
            <w:r w:rsidR="00E04011">
              <w:rPr>
                <w:lang w:val="en-US"/>
              </w:rPr>
              <w:t>(Qin and Badgwell, 2003)</w:t>
            </w:r>
          </w:hyperlink>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47E5EC70"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w:t>
      </w:r>
      <w:ins w:id="1054" w:author="Hellmann, Simon" w:date="2025-08-30T15:54:00Z">
        <w:r w:rsidR="006500ED">
          <w:rPr>
            <w:lang w:val="en-US"/>
          </w:rPr>
          <w:t xml:space="preserve">, </w:t>
        </w:r>
        <w:r w:rsidR="006500ED" w:rsidRPr="006500ED">
          <w:rPr>
            <w:highlight w:val="magenta"/>
            <w:lang w:val="en-US"/>
            <w:rPrChange w:id="1055" w:author="Hellmann, Simon" w:date="2025-08-30T15:56:00Z">
              <w:rPr>
                <w:lang w:val="en-US"/>
              </w:rPr>
            </w:rPrChange>
          </w:rPr>
          <w:t xml:space="preserve">as </w:t>
        </w:r>
      </w:ins>
      <w:ins w:id="1056" w:author="Hellmann, Simon" w:date="2025-08-30T15:55:00Z">
        <w:r w:rsidR="006500ED" w:rsidRPr="006500ED">
          <w:rPr>
            <w:highlight w:val="magenta"/>
            <w:lang w:val="en-US"/>
            <w:rPrChange w:id="1057" w:author="Hellmann, Simon" w:date="2025-08-30T15:56:00Z">
              <w:rPr>
                <w:lang w:val="en-US"/>
              </w:rPr>
            </w:rPrChange>
          </w:rPr>
          <w:t>previously</w:t>
        </w:r>
      </w:ins>
      <w:ins w:id="1058" w:author="Hellmann, Simon" w:date="2025-08-30T15:54:00Z">
        <w:r w:rsidR="006500ED" w:rsidRPr="006500ED">
          <w:rPr>
            <w:highlight w:val="magenta"/>
            <w:lang w:val="en-US"/>
            <w:rPrChange w:id="1059" w:author="Hellmann, Simon" w:date="2025-08-30T15:56:00Z">
              <w:rPr>
                <w:lang w:val="en-US"/>
              </w:rPr>
            </w:rPrChange>
          </w:rPr>
          <w:t xml:space="preserve"> reported e.g. by </w:t>
        </w:r>
      </w:ins>
      <w:customXmlInsRangeStart w:id="1060" w:author="Hellmann, Simon" w:date="2025-08-30T15:54:00Z"/>
      <w:sdt>
        <w:sdtPr>
          <w:rPr>
            <w:highlight w:val="magenta"/>
            <w:lang w:val="en-US"/>
            <w:rPrChange w:id="1061" w:author="Hellmann, Simon" w:date="2025-08-30T15:56:00Z">
              <w:rPr>
                <w:lang w:val="en-US"/>
              </w:rPr>
            </w:rPrChange>
          </w:rPr>
          <w:alias w:val="To edit, see citavi.com/edit"/>
          <w:tag w:val="CitaviPlaceholder#c3ea4e42-ae06-4fa9-afd7-38427fffeb32"/>
          <w:id w:val="-505827151"/>
          <w:placeholder>
            <w:docPart w:val="6DBE4F11393C41C7818377F61E0A75D1"/>
          </w:placeholder>
        </w:sdtPr>
        <w:sdtContent>
          <w:customXmlInsRangeEnd w:id="1060"/>
          <w:ins w:id="1062" w:author="Hellmann, Simon" w:date="2025-08-30T15:54:00Z">
            <w:r w:rsidR="006500ED" w:rsidRPr="006500ED">
              <w:rPr>
                <w:highlight w:val="magenta"/>
                <w:lang w:val="en-US"/>
                <w:rPrChange w:id="1063" w:author="Hellmann, Simon" w:date="2025-08-30T15:56:00Z">
                  <w:rPr>
                    <w:lang w:val="en-US"/>
                  </w:rPr>
                </w:rPrChange>
              </w:rPr>
              <w:fldChar w:fldCharType="begin"/>
            </w:r>
            <w:r w:rsidR="006500ED" w:rsidRPr="006500ED">
              <w:rPr>
                <w:highlight w:val="magenta"/>
                <w:lang w:val="en-US"/>
                <w:rPrChange w:id="1064" w:author="Hellmann, Simon" w:date="2025-08-30T15:56:00Z">
                  <w:rPr>
                    <w:lang w:val="en-US"/>
                  </w:rPr>
                </w:rPrChange>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mZmlsaWF0aW9uIjoiRGVwYXJ0YW1lbnRvIGRlIEVuZXJnw61hLCBVbml2ZXJzaWRhZCBBdXTDs25vbWEgTWV0cm9wb2xpdGFuYS1BemNhcG90emFsY28sIENpdWRhZCBkZSBNw6l4aWNvIDAyMjAwLCBNZXhpY29cclxuRGVwYXJ0bWVudCBvZiBDaGVtaWNhbCBFbmdpbmVlcmluZywgVW5pdmVyc2l0eSBvZiBXYXRlcmxvbywgV2F0ZXJsb28sIE9udGFyaW8gTjJMIDNHMSwgQ2FuYWRhXHJcbkNlbnRybyBVbml2ZXJzaXRhcmlvIGRlIENpZW5jaWFzIEV4YWN0YXMgZSBJbmdlbmllcsOtYSwgVW5pdmVyc2lkYWQgZGUgR3VhZGFsYWphcmEsIEd1YWRhbGFqYXJhIDQ0NDMwLCBKYWxpc2NvLCBNZXhpY28i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JQaWNlbm8tRMOtYXogZXQgYWwuIn1dfSwiVGFnIjoiQ2l0YXZpUGxhY2Vob2xkZXIjYzNlYTRlNDItYWUwNi00ZmE5LWFmZDctMzg0MjdmZmZlYjMyIiwiVGV4dCI6IlBpY2Vuby1Ew61heiBldCBhbC4iLCJXQUlWZXJzaW9uIjoiNi4xOS4yLjEifQ==}</w:instrText>
            </w:r>
            <w:r w:rsidR="006500ED" w:rsidRPr="006500ED">
              <w:rPr>
                <w:highlight w:val="magenta"/>
                <w:lang w:val="en-US"/>
                <w:rPrChange w:id="1065" w:author="Hellmann, Simon" w:date="2025-08-30T15:56:00Z">
                  <w:rPr>
                    <w:lang w:val="en-US"/>
                  </w:rPr>
                </w:rPrChange>
              </w:rPr>
              <w:fldChar w:fldCharType="separate"/>
            </w:r>
          </w:ins>
          <w:hyperlink r:id="rId161" w:tooltip="Piceno-Díaz, E. R.; Ricardez-Sandoval, L. A.; Gutierrez-Limon, M. A.; Méndez-Acosta, H. O.; Puebla, H. (2020): Robust Nonlinear Model Predictive Contr…" w:history="1">
            <w:r w:rsidR="00E04011">
              <w:rPr>
                <w:highlight w:val="magenta"/>
                <w:lang w:val="en-US"/>
              </w:rPr>
              <w:t>Piceno-Díaz et al.</w:t>
            </w:r>
          </w:hyperlink>
          <w:ins w:id="1066" w:author="Hellmann, Simon" w:date="2025-08-30T15:54:00Z">
            <w:r w:rsidR="006500ED" w:rsidRPr="006500ED">
              <w:rPr>
                <w:highlight w:val="magenta"/>
                <w:lang w:val="en-US"/>
                <w:rPrChange w:id="1067" w:author="Hellmann, Simon" w:date="2025-08-30T15:56:00Z">
                  <w:rPr>
                    <w:lang w:val="en-US"/>
                  </w:rPr>
                </w:rPrChange>
              </w:rPr>
              <w:fldChar w:fldCharType="end"/>
            </w:r>
          </w:ins>
          <w:customXmlInsRangeStart w:id="1068" w:author="Hellmann, Simon" w:date="2025-08-30T15:54:00Z"/>
        </w:sdtContent>
      </w:sdt>
      <w:customXmlInsRangeEnd w:id="1068"/>
      <w:ins w:id="1069" w:author="Hellmann, Simon" w:date="2025-08-30T15:54:00Z">
        <w:r w:rsidR="006500ED" w:rsidRPr="006500ED">
          <w:rPr>
            <w:highlight w:val="magenta"/>
            <w:lang w:val="en-US"/>
            <w:rPrChange w:id="1070" w:author="Hellmann, Simon" w:date="2025-08-30T15:56:00Z">
              <w:rPr>
                <w:lang w:val="en-US"/>
              </w:rPr>
            </w:rPrChange>
          </w:rPr>
          <w:t xml:space="preserve"> </w:t>
        </w:r>
      </w:ins>
      <w:customXmlInsRangeStart w:id="1071" w:author="Hellmann, Simon" w:date="2025-08-30T15:54:00Z"/>
      <w:sdt>
        <w:sdtPr>
          <w:rPr>
            <w:highlight w:val="magenta"/>
            <w:lang w:val="en-US"/>
            <w:rPrChange w:id="1072" w:author="Hellmann, Simon" w:date="2025-08-30T15:56:00Z">
              <w:rPr>
                <w:lang w:val="en-US"/>
              </w:rPr>
            </w:rPrChange>
          </w:rPr>
          <w:alias w:val="To edit, see citavi.com/edit"/>
          <w:tag w:val="CitaviPlaceholder#ffa7e26a-b1c7-4359-bf82-92bd3bec40e7"/>
          <w:id w:val="998080882"/>
          <w:placeholder>
            <w:docPart w:val="6DBE4F11393C41C7818377F61E0A75D1"/>
          </w:placeholder>
        </w:sdtPr>
        <w:sdtContent>
          <w:customXmlInsRangeEnd w:id="1071"/>
          <w:ins w:id="1073" w:author="Hellmann, Simon" w:date="2025-08-30T15:54:00Z">
            <w:r w:rsidR="006500ED" w:rsidRPr="006500ED">
              <w:rPr>
                <w:highlight w:val="magenta"/>
                <w:lang w:val="en-US"/>
                <w:rPrChange w:id="1074" w:author="Hellmann, Simon" w:date="2025-08-30T15:56:00Z">
                  <w:rPr>
                    <w:lang w:val="en-US"/>
                  </w:rPr>
                </w:rPrChange>
              </w:rPr>
              <w:fldChar w:fldCharType="begin"/>
            </w:r>
            <w:r w:rsidR="006500ED" w:rsidRPr="006500ED">
              <w:rPr>
                <w:highlight w:val="magenta"/>
                <w:lang w:val="en-US"/>
                <w:rPrChange w:id="1075" w:author="Hellmann, Simon" w:date="2025-08-30T15:56:00Z">
                  <w:rPr>
                    <w:lang w:val="en-US"/>
                  </w:rPr>
                </w:rPrChange>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ZmZpbGlhdGlvbiI6IkRlcGFydGFtZW50byBkZSBFbmVyZ8OtYSwgVW5pdmVyc2lkYWQgQXV0w7Nub21hIE1ldHJvcG9saXRhbmEtQXpjYXBvdHphbGNvLCBDaXVkYWQgZGUgTcOpeGljbyAwMjIwMCwgTWV4aWNvXHJcbkRlcGFydG1lbnQgb2YgQ2hlbWljYWwgRW5naW5lZXJpbmcsIFVuaXZlcnNpdHkgb2YgV2F0ZXJsb28sIFdhdGVybG9vLCBPbnRhcmlvIE4yTCAzRzEsIENhbmFkYVxyXG5DZW50cm8gVW5pdmVyc2l0YXJpbyBkZSBDaWVuY2lhcyBFeGFjdGFzIGUgSW5nZW5pZXLDrWEsIFVuaXZlcnNpZGFkIGRlIEd1YWRhbGFqYXJhLCBHdWFkYWxhamFyYSA0NDQzMCwgSmFsaXNjbywgTWV4aWNvIi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FQxNTowMTowOCIsIlByb2plY3QiOnsiJHJlZiI6IjgifX0sIlVzZU51bWJlcmluZ1R5cGVPZlBhcmVudERvY3VtZW50IjpmYWxzZSwiWWVhck9ubHkiOnRydWV9XSwiRm9ybWF0dGVkVGV4dCI6eyIkaWQiOiIxOCIsIkNvdW50IjoxLCJUZXh0VW5pdHMiOlt7IiRpZCI6IjE5IiwiRm9udFN0eWxlIjp7IiRpZCI6IjIwIiwiTmV1dHJhbCI6dHJ1ZX0sIlJlYWRpbmdPcmRlciI6MSwiVGV4dCI6IigyMDIwKSJ9XX0sIlRhZyI6IkNpdGF2aVBsYWNlaG9sZGVyI2ZmYTdlMjZhLWIxYzctNDM1OS1iZjgyLTkyYmQzYmVjNDBlNyIsIlRleHQiOiIoMjAyMCkiLCJXQUlWZXJzaW9uIjoiNi4xOS4yLjEifQ==}</w:instrText>
            </w:r>
            <w:r w:rsidR="006500ED" w:rsidRPr="006500ED">
              <w:rPr>
                <w:highlight w:val="magenta"/>
                <w:lang w:val="en-US"/>
                <w:rPrChange w:id="1076" w:author="Hellmann, Simon" w:date="2025-08-30T15:56:00Z">
                  <w:rPr>
                    <w:lang w:val="en-US"/>
                  </w:rPr>
                </w:rPrChange>
              </w:rPr>
              <w:fldChar w:fldCharType="separate"/>
            </w:r>
          </w:ins>
          <w:hyperlink r:id="rId162" w:tooltip="Piceno-Díaz, E. R.; Ricardez-Sandoval, L. A.; Gutierrez-Limon, M. A.; Méndez-Acosta, H. O.; Puebla, H. (2020): Robust Nonlinear Model Predictive Contr…" w:history="1">
            <w:r w:rsidR="00E04011">
              <w:rPr>
                <w:highlight w:val="magenta"/>
                <w:lang w:val="en-US"/>
              </w:rPr>
              <w:t>(2020)</w:t>
            </w:r>
          </w:hyperlink>
          <w:ins w:id="1077" w:author="Hellmann, Simon" w:date="2025-08-30T15:54:00Z">
            <w:r w:rsidR="006500ED" w:rsidRPr="006500ED">
              <w:rPr>
                <w:highlight w:val="magenta"/>
                <w:lang w:val="en-US"/>
                <w:rPrChange w:id="1078" w:author="Hellmann, Simon" w:date="2025-08-30T15:56:00Z">
                  <w:rPr>
                    <w:lang w:val="en-US"/>
                  </w:rPr>
                </w:rPrChange>
              </w:rPr>
              <w:fldChar w:fldCharType="end"/>
            </w:r>
          </w:ins>
          <w:customXmlInsRangeStart w:id="1079" w:author="Hellmann, Simon" w:date="2025-08-30T15:54:00Z"/>
        </w:sdtContent>
      </w:sdt>
      <w:customXmlInsRangeEnd w:id="1079"/>
      <w:r w:rsidR="006A043E">
        <w:rPr>
          <w:lang w:val="en-US"/>
        </w:rPr>
        <w:t>.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263EDA28"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10</w:t>
      </w:r>
      <w:r w:rsidR="00F7388A" w:rsidRPr="00462857">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ins w:id="1080" w:author="Hellmann, Simon" w:date="2025-08-28T10:47:00Z">
        <w:r w:rsidR="00E431E6" w:rsidRPr="00E431E6">
          <w:rPr>
            <w:lang w:val="en-US"/>
            <w:rPrChange w:id="1081" w:author="Hellmann, Simon" w:date="2025-08-28T10:47:00Z">
              <w:rPr/>
            </w:rPrChange>
          </w:rPr>
          <w:t> </w:t>
        </w:r>
      </w:ins>
      <w:del w:id="1082" w:author="Hellmann, Simon" w:date="2025-08-28T10:47:00Z">
        <w:r w:rsidDel="00E431E6">
          <w:rPr>
            <w:rFonts w:eastAsia="Garamond" w:cs="Garamond"/>
            <w:color w:val="000000" w:themeColor="text1"/>
            <w:szCs w:val="24"/>
            <w:lang w:val="en-US"/>
          </w:rPr>
          <w:delText xml:space="preserve"> </w:delText>
        </w:r>
      </w:del>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lastRenderedPageBreak/>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21FDB17D" w:rsidR="00F65D5C" w:rsidRDefault="00F65D5C" w:rsidP="002D3756">
      <w:pPr>
        <w:rPr>
          <w:lang w:val="en-US"/>
        </w:rPr>
      </w:pPr>
      <w:r>
        <w:rPr>
          <w:lang w:val="en-US"/>
        </w:rPr>
        <w:t xml:space="preserve">The </w:t>
      </w:r>
      <w:del w:id="1083" w:author="Hellmann, Simon" w:date="2025-08-30T15:58:00Z">
        <w:r w:rsidRPr="00644139" w:rsidDel="00644139">
          <w:rPr>
            <w:highlight w:val="blue"/>
            <w:lang w:val="en-US"/>
            <w:rPrChange w:id="1084" w:author="Hellmann, Simon" w:date="2025-08-30T15:58:00Z">
              <w:rPr>
                <w:lang w:val="en-US"/>
              </w:rPr>
            </w:rPrChange>
          </w:rPr>
          <w:delText xml:space="preserve">increased </w:delText>
        </w:r>
      </w:del>
      <w:ins w:id="1085" w:author="Hellmann, Simon" w:date="2025-08-30T15:58:00Z">
        <w:r w:rsidR="00644139" w:rsidRPr="00644139">
          <w:rPr>
            <w:highlight w:val="blue"/>
            <w:lang w:val="en-US"/>
            <w:rPrChange w:id="1086" w:author="Hellmann, Simon" w:date="2025-08-30T15:58:00Z">
              <w:rPr>
                <w:lang w:val="en-US"/>
              </w:rPr>
            </w:rPrChange>
          </w:rPr>
          <w:t>higher</w:t>
        </w:r>
        <w:r w:rsidR="00644139">
          <w:rPr>
            <w:lang w:val="en-US"/>
          </w:rPr>
          <w:t xml:space="preserve"> </w:t>
        </w:r>
      </w:ins>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ins w:id="1087" w:author="Hellmann, Simon" w:date="2025-08-30T15:56:00Z">
        <w:r w:rsidR="00644139">
          <w:rPr>
            <w:lang w:val="en-US"/>
          </w:rPr>
          <w:softHyphen/>
        </w:r>
      </w:ins>
      <w:r w:rsidR="007A1605">
        <w:rPr>
          <w:lang w:val="en-US"/>
        </w:rPr>
        <w:t>g</w:t>
      </w:r>
      <w:ins w:id="1088" w:author="Hellmann, Simon" w:date="2025-08-30T15:56:00Z">
        <w:r w:rsidR="00644139">
          <w:rPr>
            <w:lang w:val="en-US"/>
          </w:rPr>
          <w:softHyphen/>
        </w:r>
      </w:ins>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ins w:id="1089" w:author="Hellmann, Simon" w:date="2025-08-30T15:57:00Z">
        <w:r w:rsidR="00644139">
          <w:rPr>
            <w:lang w:val="en-US"/>
          </w:rPr>
          <w:softHyphen/>
        </w:r>
      </w:ins>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ins w:id="1090" w:author="Hellmann, Simon" w:date="2025-08-30T15:57:00Z">
        <w:r w:rsidR="00644139">
          <w:rPr>
            <w:lang w:val="en-US"/>
          </w:rPr>
          <w:softHyphen/>
        </w:r>
      </w:ins>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del w:id="1091" w:author="Hellmann, Simon" w:date="2025-08-27T18:02:00Z">
        <w:r w:rsidR="003B245D" w:rsidRPr="005D3388" w:rsidDel="005D3388">
          <w:rPr>
            <w:highlight w:val="yellow"/>
            <w:lang w:val="en-US"/>
            <w:rPrChange w:id="1092" w:author="Hellmann, Simon" w:date="2025-08-27T18:03:00Z">
              <w:rPr>
                <w:lang w:val="en-US"/>
              </w:rPr>
            </w:rPrChange>
          </w:rPr>
          <w:delText>SI</w:delText>
        </w:r>
      </w:del>
      <w:ins w:id="1093" w:author="Hellmann, Simon" w:date="2025-08-27T18:02:00Z">
        <w:r w:rsidR="005D3388" w:rsidRPr="005D3388">
          <w:rPr>
            <w:highlight w:val="yellow"/>
            <w:lang w:val="en-US"/>
            <w:rPrChange w:id="1094" w:author="Hellmann, Simon" w:date="2025-08-27T18:03:00Z">
              <w:rPr>
                <w:lang w:val="en-US"/>
              </w:rPr>
            </w:rPrChange>
          </w:rPr>
          <w:t>SM</w:t>
        </w:r>
      </w:ins>
      <w:r w:rsidR="003002F4" w:rsidRPr="005D3388">
        <w:rPr>
          <w:highlight w:val="yellow"/>
          <w:lang w:val="en-US"/>
          <w:rPrChange w:id="1095" w:author="Hellmann, Simon" w:date="2025-08-27T18:03:00Z">
            <w:rPr>
              <w:lang w:val="en-US"/>
            </w:rPr>
          </w:rPrChange>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ins w:id="1096" w:author="Hellmann, Simon" w:date="2025-08-29T18:15:00Z">
        <w:r w:rsidR="007C1D82" w:rsidRPr="00BB2561">
          <w:rPr>
            <w:color w:val="808080" w:themeColor="background1" w:themeShade="80"/>
            <w:highlight w:val="blue"/>
            <w:lang w:val="en-US"/>
            <w:rPrChange w:id="1097" w:author="Hellmann, Simon" w:date="2025-08-29T18:19:00Z">
              <w:rPr>
                <w:lang w:val="en-US"/>
              </w:rPr>
            </w:rPrChange>
          </w:rPr>
          <w:t>Com</w:t>
        </w:r>
      </w:ins>
      <w:ins w:id="1098" w:author="Hellmann, Simon" w:date="2025-08-30T15:56:00Z">
        <w:r w:rsidR="00644139">
          <w:rPr>
            <w:color w:val="808080" w:themeColor="background1" w:themeShade="80"/>
            <w:highlight w:val="blue"/>
            <w:lang w:val="en-US"/>
          </w:rPr>
          <w:softHyphen/>
        </w:r>
      </w:ins>
      <w:ins w:id="1099" w:author="Hellmann, Simon" w:date="2025-08-29T18:15:00Z">
        <w:r w:rsidR="007C1D82" w:rsidRPr="00BB2561">
          <w:rPr>
            <w:color w:val="808080" w:themeColor="background1" w:themeShade="80"/>
            <w:highlight w:val="blue"/>
            <w:lang w:val="en-US"/>
            <w:rPrChange w:id="1100" w:author="Hellmann, Simon" w:date="2025-08-29T18:19:00Z">
              <w:rPr>
                <w:lang w:val="en-US"/>
              </w:rPr>
            </w:rPrChange>
          </w:rPr>
          <w:t xml:space="preserve">pared to a simulated time of 14 d, multi-stage MPC is well real-time capable, </w:t>
        </w:r>
      </w:ins>
      <w:del w:id="1101" w:author="Hellmann, Simon" w:date="2025-08-29T18:14:00Z">
        <w:r w:rsidR="00EF7374" w:rsidRPr="00BB2561" w:rsidDel="007C1D82">
          <w:rPr>
            <w:color w:val="808080" w:themeColor="background1" w:themeShade="80"/>
            <w:highlight w:val="blue"/>
            <w:lang w:val="en-US"/>
            <w:rPrChange w:id="1102" w:author="Hellmann, Simon" w:date="2025-08-29T18:19:00Z">
              <w:rPr>
                <w:lang w:val="en-US"/>
              </w:rPr>
            </w:rPrChange>
          </w:rPr>
          <w:delText xml:space="preserve">Though </w:delText>
        </w:r>
      </w:del>
      <w:ins w:id="1103" w:author="Hellmann, Simon" w:date="2025-08-29T18:15:00Z">
        <w:r w:rsidR="007C1D82" w:rsidRPr="00BB2561">
          <w:rPr>
            <w:color w:val="808080" w:themeColor="background1" w:themeShade="80"/>
            <w:highlight w:val="blue"/>
            <w:lang w:val="en-US"/>
            <w:rPrChange w:id="1104" w:author="Hellmann, Simon" w:date="2025-08-29T18:19:00Z">
              <w:rPr>
                <w:lang w:val="en-US"/>
              </w:rPr>
            </w:rPrChange>
          </w:rPr>
          <w:t>a</w:t>
        </w:r>
      </w:ins>
      <w:ins w:id="1105" w:author="Hellmann, Simon" w:date="2025-08-29T18:14:00Z">
        <w:r w:rsidR="007C1D82" w:rsidRPr="00BB2561">
          <w:rPr>
            <w:color w:val="808080" w:themeColor="background1" w:themeShade="80"/>
            <w:highlight w:val="blue"/>
            <w:lang w:val="en-US"/>
            <w:rPrChange w:id="1106" w:author="Hellmann, Simon" w:date="2025-08-29T18:19:00Z">
              <w:rPr>
                <w:lang w:val="en-US"/>
              </w:rPr>
            </w:rPrChange>
          </w:rPr>
          <w:t>lthough for more u</w:t>
        </w:r>
      </w:ins>
      <w:ins w:id="1107" w:author="Hellmann, Simon" w:date="2025-08-30T15:57:00Z">
        <w:r w:rsidR="00644139">
          <w:rPr>
            <w:color w:val="808080" w:themeColor="background1" w:themeShade="80"/>
            <w:highlight w:val="blue"/>
            <w:lang w:val="en-US"/>
          </w:rPr>
          <w:t>n</w:t>
        </w:r>
        <w:r w:rsidR="00644139">
          <w:rPr>
            <w:color w:val="808080" w:themeColor="background1" w:themeShade="80"/>
            <w:highlight w:val="blue"/>
            <w:lang w:val="en-US"/>
          </w:rPr>
          <w:softHyphen/>
        </w:r>
      </w:ins>
      <w:ins w:id="1108" w:author="Hellmann, Simon" w:date="2025-08-30T15:56:00Z">
        <w:r w:rsidR="00644139">
          <w:rPr>
            <w:color w:val="808080" w:themeColor="background1" w:themeShade="80"/>
            <w:highlight w:val="blue"/>
            <w:lang w:val="en-US"/>
          </w:rPr>
          <w:softHyphen/>
        </w:r>
      </w:ins>
      <w:ins w:id="1109" w:author="Hellmann, Simon" w:date="2025-08-29T18:14:00Z">
        <w:r w:rsidR="007C1D82" w:rsidRPr="00BB2561">
          <w:rPr>
            <w:color w:val="808080" w:themeColor="background1" w:themeShade="80"/>
            <w:highlight w:val="blue"/>
            <w:lang w:val="en-US"/>
            <w:rPrChange w:id="1110" w:author="Hellmann, Simon" w:date="2025-08-29T18:19:00Z">
              <w:rPr>
                <w:lang w:val="en-US"/>
              </w:rPr>
            </w:rPrChange>
          </w:rPr>
          <w:t>certain parameters</w:t>
        </w:r>
      </w:ins>
      <w:ins w:id="1111" w:author="Hellmann, Simon" w:date="2025-08-29T18:16:00Z">
        <w:r w:rsidR="007C1D82" w:rsidRPr="00BB2561">
          <w:rPr>
            <w:color w:val="808080" w:themeColor="background1" w:themeShade="80"/>
            <w:highlight w:val="blue"/>
            <w:lang w:val="en-US"/>
            <w:rPrChange w:id="1112" w:author="Hellmann, Simon" w:date="2025-08-29T18:19:00Z">
              <w:rPr>
                <w:highlight w:val="magenta"/>
                <w:lang w:val="en-US"/>
              </w:rPr>
            </w:rPrChange>
          </w:rPr>
          <w:t xml:space="preserve"> and </w:t>
        </w:r>
      </w:ins>
      <w:ins w:id="1113" w:author="Hellmann, Simon" w:date="2025-08-29T18:14:00Z">
        <w:r w:rsidR="007C1D82" w:rsidRPr="00BB2561">
          <w:rPr>
            <w:color w:val="808080" w:themeColor="background1" w:themeShade="80"/>
            <w:highlight w:val="blue"/>
            <w:lang w:val="en-US"/>
            <w:rPrChange w:id="1114" w:author="Hellmann, Simon" w:date="2025-08-29T18:19:00Z">
              <w:rPr>
                <w:lang w:val="en-US"/>
              </w:rPr>
            </w:rPrChange>
          </w:rPr>
          <w:t xml:space="preserve">longer robust horizons, the robust </w:t>
        </w:r>
      </w:ins>
      <w:ins w:id="1115" w:author="Hellmann, Simon" w:date="2025-08-29T18:15:00Z">
        <w:r w:rsidR="007C1D82" w:rsidRPr="00BB2561">
          <w:rPr>
            <w:color w:val="808080" w:themeColor="background1" w:themeShade="80"/>
            <w:highlight w:val="blue"/>
            <w:lang w:val="en-US"/>
            <w:rPrChange w:id="1116" w:author="Hellmann, Simon" w:date="2025-08-29T18:19:00Z">
              <w:rPr>
                <w:lang w:val="en-US"/>
              </w:rPr>
            </w:rPrChange>
          </w:rPr>
          <w:t>MPC’s</w:t>
        </w:r>
      </w:ins>
      <w:ins w:id="1117" w:author="Hellmann, Simon" w:date="2025-08-29T18:14:00Z">
        <w:r w:rsidR="007C1D82" w:rsidRPr="00BB2561">
          <w:rPr>
            <w:color w:val="808080" w:themeColor="background1" w:themeShade="80"/>
            <w:highlight w:val="blue"/>
            <w:lang w:val="en-US"/>
            <w:rPrChange w:id="1118" w:author="Hellmann, Simon" w:date="2025-08-29T18:19:00Z">
              <w:rPr>
                <w:lang w:val="en-US"/>
              </w:rPr>
            </w:rPrChange>
          </w:rPr>
          <w:t xml:space="preserve"> run time would drastically increase</w:t>
        </w:r>
      </w:ins>
      <w:del w:id="1119" w:author="Hellmann, Simon" w:date="2025-08-29T18:15:00Z">
        <w:r w:rsidR="008D3ADC" w:rsidRPr="00BB2561" w:rsidDel="007C1D82">
          <w:rPr>
            <w:color w:val="808080" w:themeColor="background1" w:themeShade="80"/>
            <w:highlight w:val="blue"/>
            <w:lang w:val="en-US"/>
            <w:rPrChange w:id="1120" w:author="Hellmann, Simon" w:date="2025-08-29T18:19:00Z">
              <w:rPr>
                <w:lang w:val="en-US"/>
              </w:rPr>
            </w:rPrChange>
          </w:rPr>
          <w:delText>compared to a</w:delText>
        </w:r>
        <w:r w:rsidR="003528A5" w:rsidRPr="00BB2561" w:rsidDel="007C1D82">
          <w:rPr>
            <w:color w:val="808080" w:themeColor="background1" w:themeShade="80"/>
            <w:highlight w:val="blue"/>
            <w:lang w:val="en-US"/>
            <w:rPrChange w:id="1121" w:author="Hellmann, Simon" w:date="2025-08-29T18:19:00Z">
              <w:rPr>
                <w:lang w:val="en-US"/>
              </w:rPr>
            </w:rPrChange>
          </w:rPr>
          <w:delText xml:space="preserve"> simulated time of </w:delText>
        </w:r>
        <w:r w:rsidR="00FE7212" w:rsidRPr="00BB2561" w:rsidDel="007C1D82">
          <w:rPr>
            <w:color w:val="808080" w:themeColor="background1" w:themeShade="80"/>
            <w:highlight w:val="blue"/>
            <w:lang w:val="en-US"/>
            <w:rPrChange w:id="1122" w:author="Hellmann, Simon" w:date="2025-08-29T18:19:00Z">
              <w:rPr>
                <w:lang w:val="en-US"/>
              </w:rPr>
            </w:rPrChange>
          </w:rPr>
          <w:delText>14</w:delText>
        </w:r>
        <w:r w:rsidR="003528A5" w:rsidRPr="00BB2561" w:rsidDel="007C1D82">
          <w:rPr>
            <w:color w:val="808080" w:themeColor="background1" w:themeShade="80"/>
            <w:highlight w:val="blue"/>
            <w:lang w:val="en-US"/>
            <w:rPrChange w:id="1123" w:author="Hellmann, Simon" w:date="2025-08-29T18:19:00Z">
              <w:rPr>
                <w:lang w:val="en-US"/>
              </w:rPr>
            </w:rPrChange>
          </w:rPr>
          <w:delText xml:space="preserve"> d, multi-stage </w:delText>
        </w:r>
        <w:r w:rsidR="008D3ADC" w:rsidRPr="00BB2561" w:rsidDel="007C1D82">
          <w:rPr>
            <w:color w:val="808080" w:themeColor="background1" w:themeShade="80"/>
            <w:highlight w:val="blue"/>
            <w:lang w:val="en-US"/>
            <w:rPrChange w:id="1124" w:author="Hellmann, Simon" w:date="2025-08-29T18:19:00Z">
              <w:rPr>
                <w:lang w:val="en-US"/>
              </w:rPr>
            </w:rPrChange>
          </w:rPr>
          <w:delText xml:space="preserve">MPC </w:delText>
        </w:r>
        <w:r w:rsidR="005750BC" w:rsidRPr="00BB2561" w:rsidDel="007C1D82">
          <w:rPr>
            <w:color w:val="808080" w:themeColor="background1" w:themeShade="80"/>
            <w:highlight w:val="blue"/>
            <w:lang w:val="en-US"/>
            <w:rPrChange w:id="1125" w:author="Hellmann, Simon" w:date="2025-08-29T18:19:00Z">
              <w:rPr>
                <w:lang w:val="en-US"/>
              </w:rPr>
            </w:rPrChange>
          </w:rPr>
          <w:delText xml:space="preserve">is </w:delText>
        </w:r>
        <w:r w:rsidR="008D3ADC" w:rsidRPr="00BB2561" w:rsidDel="007C1D82">
          <w:rPr>
            <w:color w:val="808080" w:themeColor="background1" w:themeShade="80"/>
            <w:highlight w:val="blue"/>
            <w:lang w:val="en-US"/>
            <w:rPrChange w:id="1126" w:author="Hellmann, Simon" w:date="2025-08-29T18:19:00Z">
              <w:rPr>
                <w:lang w:val="en-US"/>
              </w:rPr>
            </w:rPrChange>
          </w:rPr>
          <w:delText xml:space="preserve">well </w:delText>
        </w:r>
        <w:r w:rsidR="005750BC" w:rsidRPr="00BB2561" w:rsidDel="007C1D82">
          <w:rPr>
            <w:color w:val="808080" w:themeColor="background1" w:themeShade="80"/>
            <w:highlight w:val="blue"/>
            <w:lang w:val="en-US"/>
            <w:rPrChange w:id="1127" w:author="Hellmann, Simon" w:date="2025-08-29T18:19:00Z">
              <w:rPr>
                <w:lang w:val="en-US"/>
              </w:rPr>
            </w:rPrChange>
          </w:rPr>
          <w:delText>real-time capabl</w:delText>
        </w:r>
      </w:del>
      <w:ins w:id="1128" w:author="Hellmann, Simon" w:date="2025-08-29T18:15:00Z">
        <w:r w:rsidR="007C1D82" w:rsidRPr="00BB2561">
          <w:rPr>
            <w:color w:val="808080" w:themeColor="background1" w:themeShade="80"/>
            <w:highlight w:val="blue"/>
            <w:lang w:val="en-US"/>
            <w:rPrChange w:id="1129" w:author="Hellmann, Simon" w:date="2025-08-29T18:19:00Z">
              <w:rPr>
                <w:lang w:val="en-US"/>
              </w:rPr>
            </w:rPrChange>
          </w:rPr>
          <w:t>.</w:t>
        </w:r>
      </w:ins>
      <w:del w:id="1130" w:author="Hellmann, Simon" w:date="2025-08-29T18:15:00Z">
        <w:r w:rsidR="005750BC" w:rsidDel="007C1D82">
          <w:rPr>
            <w:lang w:val="en-US"/>
          </w:rPr>
          <w:delText>e.</w:delText>
        </w:r>
      </w:del>
    </w:p>
    <w:p w14:paraId="4FD3A266" w14:textId="77777777" w:rsidR="00D863FA" w:rsidRDefault="00D863FA" w:rsidP="00D863FA">
      <w:pPr>
        <w:pStyle w:val="berschrift2"/>
        <w:rPr>
          <w:lang w:val="en-US"/>
        </w:rPr>
      </w:pPr>
      <w:bookmarkStart w:id="1131" w:name="_xcnexyaz5dj2"/>
      <w:bookmarkEnd w:id="1131"/>
      <w:r w:rsidRPr="6A0623E8">
        <w:rPr>
          <w:lang w:val="en-US"/>
        </w:rPr>
        <w:t>3.</w:t>
      </w:r>
      <w:r>
        <w:rPr>
          <w:lang w:val="en-US"/>
        </w:rPr>
        <w:t>5</w:t>
      </w:r>
      <w:r w:rsidRPr="6A0623E8">
        <w:rPr>
          <w:lang w:val="en-US"/>
        </w:rPr>
        <w:t xml:space="preserve"> Limitations</w:t>
      </w:r>
      <w:r>
        <w:rPr>
          <w:lang w:val="en-US"/>
        </w:rPr>
        <w:t xml:space="preserve"> and outlook</w:t>
      </w:r>
    </w:p>
    <w:p w14:paraId="0509FC00" w14:textId="3E13F205" w:rsidR="00D863FA" w:rsidRDefault="00D863FA" w:rsidP="00D863FA">
      <w:pPr>
        <w:rPr>
          <w:lang w:val="en-US"/>
        </w:rPr>
      </w:pPr>
      <w:r>
        <w:rPr>
          <w:lang w:val="en-US"/>
        </w:rPr>
        <w:t xml:space="preserve">The present results are based on simulations that assumed state feedback, i.e. ideal knowledge of the plant’s </w:t>
      </w:r>
      <w:del w:id="1132" w:author="Hellmann, Simon" w:date="2025-08-29T18:18:00Z">
        <w:r w:rsidRPr="00741E54" w:rsidDel="00741E54">
          <w:rPr>
            <w:color w:val="808080" w:themeColor="background1" w:themeShade="80"/>
            <w:highlight w:val="blue"/>
            <w:lang w:val="en-US"/>
            <w:rPrChange w:id="1133" w:author="Hellmann, Simon" w:date="2025-08-29T18:18:00Z">
              <w:rPr>
                <w:lang w:val="en-US"/>
              </w:rPr>
            </w:rPrChange>
          </w:rPr>
          <w:delText xml:space="preserve">dynamic </w:delText>
        </w:r>
      </w:del>
      <w:r w:rsidRPr="00741E54">
        <w:rPr>
          <w:color w:val="808080" w:themeColor="background1" w:themeShade="80"/>
          <w:highlight w:val="blue"/>
          <w:lang w:val="en-US"/>
          <w:rPrChange w:id="1134" w:author="Hellmann, Simon" w:date="2025-08-29T18:18:00Z">
            <w:rPr>
              <w:lang w:val="en-US"/>
            </w:rPr>
          </w:rPrChange>
        </w:rPr>
        <w:t xml:space="preserve">state. </w:t>
      </w:r>
      <w:ins w:id="1135" w:author="Hellmann, Simon" w:date="2025-08-29T18:17:00Z">
        <w:r w:rsidR="00741E54" w:rsidRPr="00741E54">
          <w:rPr>
            <w:color w:val="808080" w:themeColor="background1" w:themeShade="80"/>
            <w:highlight w:val="blue"/>
            <w:lang w:val="en-US"/>
            <w:rPrChange w:id="1136" w:author="Hellmann, Simon" w:date="2025-08-29T18:18:00Z">
              <w:rPr>
                <w:lang w:val="en-US"/>
              </w:rPr>
            </w:rPrChange>
          </w:rPr>
          <w:t xml:space="preserve">In real life, a state estimator </w:t>
        </w:r>
      </w:ins>
      <w:ins w:id="1137" w:author="Hellmann, Simon" w:date="2025-08-29T18:18:00Z">
        <w:r w:rsidR="00741E54" w:rsidRPr="00741E54">
          <w:rPr>
            <w:color w:val="808080" w:themeColor="background1" w:themeShade="80"/>
            <w:highlight w:val="blue"/>
            <w:lang w:val="en-US"/>
            <w:rPrChange w:id="1138" w:author="Hellmann, Simon" w:date="2025-08-29T18:18:00Z">
              <w:rPr>
                <w:lang w:val="en-US"/>
              </w:rPr>
            </w:rPrChange>
          </w:rPr>
          <w:t xml:space="preserve">would be </w:t>
        </w:r>
      </w:ins>
      <w:ins w:id="1139" w:author="Hellmann, Simon" w:date="2025-08-30T15:16:00Z">
        <w:r w:rsidR="00795739">
          <w:rPr>
            <w:color w:val="808080" w:themeColor="background1" w:themeShade="80"/>
            <w:highlight w:val="blue"/>
            <w:lang w:val="en-US"/>
          </w:rPr>
          <w:t>necessary</w:t>
        </w:r>
      </w:ins>
      <w:ins w:id="1140" w:author="Hellmann, Simon" w:date="2025-08-29T18:17:00Z">
        <w:r w:rsidR="00741E54" w:rsidRPr="00741E54">
          <w:rPr>
            <w:color w:val="808080" w:themeColor="background1" w:themeShade="80"/>
            <w:highlight w:val="blue"/>
            <w:lang w:val="en-US"/>
            <w:rPrChange w:id="1141" w:author="Hellmann, Simon" w:date="2025-08-29T18:18:00Z">
              <w:rPr>
                <w:lang w:val="en-US"/>
              </w:rPr>
            </w:rPrChange>
          </w:rPr>
          <w:t>.</w:t>
        </w:r>
        <w:r w:rsidR="00741E54" w:rsidRPr="00741E54">
          <w:rPr>
            <w:color w:val="808080" w:themeColor="background1" w:themeShade="80"/>
            <w:lang w:val="en-US"/>
            <w:rPrChange w:id="1142" w:author="Hellmann, Simon" w:date="2025-08-29T18:18:00Z">
              <w:rPr>
                <w:lang w:val="en-US"/>
              </w:rPr>
            </w:rPrChange>
          </w:rPr>
          <w:t xml:space="preserve"> </w:t>
        </w:r>
      </w:ins>
      <w:r>
        <w:rPr>
          <w:lang w:val="en-US"/>
        </w:rPr>
        <w:t>Moreover, the considered uncertainties were limited to influent macronutrients within known bounds. Further, disturbance feedings were considered predictable and of known uncertainty.</w:t>
      </w:r>
      <w:del w:id="1143" w:author="Hellmann, Simon" w:date="2025-08-30T15:17:00Z">
        <w:r w:rsidDel="00795739">
          <w:rPr>
            <w:lang w:val="en-US"/>
          </w:rPr>
          <w:delText xml:space="preserve"> Only agricultural substrates were considered, for which PR and LI were considered fully degradable. </w:delText>
        </w:r>
      </w:del>
      <w:ins w:id="1144" w:author="Hellmann, Simon" w:date="2025-08-30T15:17:00Z">
        <w:r w:rsidR="00795739">
          <w:rPr>
            <w:lang w:val="en-US"/>
          </w:rPr>
          <w:t xml:space="preserve"> </w:t>
        </w:r>
      </w:ins>
      <w:del w:id="1145" w:author="Hellmann, Simon" w:date="2025-08-30T15:17:00Z">
        <w:r w:rsidDel="00795739">
          <w:rPr>
            <w:lang w:val="en-US"/>
          </w:rPr>
          <w:delText>Lastly, i</w:delText>
        </w:r>
      </w:del>
      <w:ins w:id="1146" w:author="Hellmann, Simon" w:date="2025-08-30T15:17:00Z">
        <w:r w:rsidR="00795739">
          <w:rPr>
            <w:lang w:val="en-US"/>
          </w:rPr>
          <w:t>I</w:t>
        </w:r>
      </w:ins>
      <w:r>
        <w:rPr>
          <w:lang w:val="en-US"/>
        </w:rPr>
        <w:t>ndependent</w:t>
      </w:r>
      <w:r w:rsidRPr="77A2C42C">
        <w:rPr>
          <w:lang w:val="en-US"/>
        </w:rPr>
        <w:t xml:space="preserve"> </w:t>
      </w:r>
      <w:r>
        <w:rPr>
          <w:lang w:val="en-US"/>
        </w:rPr>
        <w:t xml:space="preserve">feeding </w:t>
      </w:r>
      <w:r w:rsidRPr="77A2C42C">
        <w:rPr>
          <w:lang w:val="en-US"/>
        </w:rPr>
        <w:t xml:space="preserve">of </w:t>
      </w:r>
      <w:r>
        <w:rPr>
          <w:lang w:val="en-US"/>
        </w:rPr>
        <w:t>five substrates was assumed, which is uncommon in full scale</w:t>
      </w:r>
      <w:ins w:id="1147" w:author="Hellmann, Simon" w:date="2025-08-28T18:22:00Z">
        <w:r w:rsidR="002C0692">
          <w:rPr>
            <w:lang w:val="en-US"/>
          </w:rPr>
          <w:t xml:space="preserve"> </w:t>
        </w:r>
      </w:ins>
      <w:customXmlInsRangeStart w:id="1148" w:author="Hellmann, Simon" w:date="2025-08-28T18:22:00Z"/>
      <w:sdt>
        <w:sdtPr>
          <w:rPr>
            <w:lang w:val="en-US"/>
          </w:rPr>
          <w:alias w:val="To edit, see citavi.com/edit"/>
          <w:tag w:val="CitaviPlaceholder#3d9c4d6f-4ee9-45d4-8fb1-31223fe1f552"/>
          <w:id w:val="846978803"/>
          <w:placeholder>
            <w:docPart w:val="DefaultPlaceholder_-1854013440"/>
          </w:placeholder>
        </w:sdtPr>
        <w:sdtEndPr>
          <w:rPr>
            <w:highlight w:val="green"/>
          </w:rPr>
        </w:sdtEndPr>
        <w:sdtContent>
          <w:customXmlInsRangeEnd w:id="1148"/>
          <w:ins w:id="1149" w:author="Hellmann, Simon" w:date="2025-08-28T18:22:00Z">
            <w:r w:rsidR="002C0692" w:rsidRPr="002C0692">
              <w:rPr>
                <w:highlight w:val="green"/>
                <w:lang w:val="en-US"/>
                <w:rPrChange w:id="1150" w:author="Hellmann, Simon" w:date="2025-08-28T18:22:00Z">
                  <w:rPr>
                    <w:lang w:val="en-US"/>
                  </w:rPr>
                </w:rPrChange>
              </w:rPr>
              <w:fldChar w:fldCharType="begin"/>
            </w:r>
          </w:ins>
          <w:r w:rsidR="006500ED">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jhUMTg6MTA6NDEiLCJNb2RpZmllZEJ5IjoiX0hlbGxtYW5uLCBTaW1vbiIsIklkIjoiZDA2NGQwMTMtY2ViZS00MjA5LWEzNDgtYTE2MGNjZDMzZGFiIiwiTW9kaWZpZWRPbiI6IjIwMjUtMDgtMjhUMTg6MTA6NDE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U2hlbGxtYW5uIiwiSWQiOiJjZTg0ZmNhYS0xOTcxLTRmM2UtYWVjZi0xMmViMGNjZTYzY2IiLCJNb2RpZmllZE9uIjoiMjAyNS0wOC0zMFQxNTo0MTo1NS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2C0692">
            <w:rPr>
              <w:highlight w:val="green"/>
              <w:lang w:val="en-US"/>
              <w:rPrChange w:id="1151" w:author="Hellmann, Simon" w:date="2025-08-28T18:22:00Z">
                <w:rPr>
                  <w:lang w:val="en-US"/>
                </w:rPr>
              </w:rPrChange>
            </w:rPr>
            <w:fldChar w:fldCharType="separate"/>
          </w:r>
          <w:hyperlink r:id="rId163" w:tooltip="AgSTAR (2020): Anaerobic Digester/Biogas System Operator Guidebook. A Guidebook for Operating Anaerobic Digestion/Biogas Systems on Farms in the Unite…" w:history="1">
            <w:r w:rsidR="00E04011">
              <w:rPr>
                <w:highlight w:val="green"/>
                <w:lang w:val="en-US"/>
              </w:rPr>
              <w:t>(AgSTAR, 2020)</w:t>
            </w:r>
          </w:hyperlink>
          <w:ins w:id="1152" w:author="Hellmann, Simon" w:date="2025-08-28T18:22:00Z">
            <w:r w:rsidR="002C0692" w:rsidRPr="002C0692">
              <w:rPr>
                <w:highlight w:val="green"/>
                <w:lang w:val="en-US"/>
                <w:rPrChange w:id="1153" w:author="Hellmann, Simon" w:date="2025-08-28T18:22:00Z">
                  <w:rPr>
                    <w:lang w:val="en-US"/>
                  </w:rPr>
                </w:rPrChange>
              </w:rPr>
              <w:fldChar w:fldCharType="end"/>
            </w:r>
          </w:ins>
          <w:customXmlInsRangeStart w:id="1154" w:author="Hellmann, Simon" w:date="2025-08-28T18:22:00Z"/>
        </w:sdtContent>
      </w:sdt>
      <w:customXmlInsRangeEnd w:id="1154"/>
      <w:del w:id="1155" w:author="Hellmann, Simon" w:date="2025-08-30T15:17:00Z">
        <w:r w:rsidDel="00795739">
          <w:rPr>
            <w:lang w:val="en-US"/>
          </w:rPr>
          <w:delText xml:space="preserve"> </w:delText>
        </w:r>
      </w:del>
      <w:sdt>
        <w:sdtPr>
          <w:rPr>
            <w:lang w:val="en-US"/>
          </w:rPr>
          <w:alias w:val="To edit, see citavi.com/edit"/>
          <w:tag w:val="CitaviPlaceholder#aab03c08-94de-48ef-a2da-aa7ac9e610f6"/>
          <w:id w:val="799740561"/>
          <w:placeholder>
            <w:docPart w:val="6FC8684F03FE47E9B33934B391C8C0BA"/>
          </w:placeholder>
        </w:sdtPr>
        <w:sdtContent>
          <w:del w:id="1156" w:author="Hellmann, Simon" w:date="2025-08-28T18:22:00Z">
            <w:r w:rsidDel="002C0692">
              <w:rPr>
                <w:lang w:val="en-US"/>
              </w:rPr>
              <w:fldChar w:fldCharType="begin"/>
            </w:r>
            <w:r w:rsidDel="002C0692">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delInstrText>
            </w:r>
            <w:r w:rsidDel="002C0692">
              <w:rPr>
                <w:lang w:val="en-US"/>
              </w:rPr>
              <w:fldChar w:fldCharType="separate"/>
            </w:r>
            <w:r w:rsidR="009A22A3" w:rsidDel="002C0692">
              <w:rPr>
                <w:lang w:val="en-US"/>
              </w:rPr>
              <w:delText>(Fachagentur Nachwachsende Rohstoffe e. V., 2021)</w:delText>
            </w:r>
            <w:r w:rsidDel="002C0692">
              <w:rPr>
                <w:lang w:val="en-US"/>
              </w:rPr>
              <w:fldChar w:fldCharType="end"/>
            </w:r>
          </w:del>
        </w:sdtContent>
      </w:sdt>
      <w:r>
        <w:rPr>
          <w:lang w:val="en-US"/>
        </w:rPr>
        <w:t xml:space="preserve">, albeit technically </w:t>
      </w:r>
      <w:del w:id="1157" w:author="Hellmann, Simon" w:date="2025-08-30T15:17:00Z">
        <w:r w:rsidDel="00795739">
          <w:rPr>
            <w:lang w:val="en-US"/>
          </w:rPr>
          <w:delText>possible</w:delText>
        </w:r>
      </w:del>
      <w:ins w:id="1158" w:author="Hellmann, Simon" w:date="2025-08-30T15:17:00Z">
        <w:r w:rsidR="00795739">
          <w:rPr>
            <w:lang w:val="en-US"/>
          </w:rPr>
          <w:t>feasible</w:t>
        </w:r>
      </w:ins>
      <w:r>
        <w:rPr>
          <w:lang w:val="en-US"/>
        </w:rPr>
        <w:t>.</w:t>
      </w:r>
      <w:r w:rsidRPr="77A2C42C">
        <w:rPr>
          <w:lang w:val="en-US"/>
        </w:rPr>
        <w:t xml:space="preserve"> </w:t>
      </w:r>
      <w:ins w:id="1159" w:author="Hellmann, Simon" w:date="2025-08-30T15:17:00Z">
        <w:r w:rsidR="00795739" w:rsidRPr="00795739">
          <w:rPr>
            <w:highlight w:val="red"/>
            <w:lang w:val="en-US"/>
            <w:rPrChange w:id="1160" w:author="Hellmann, Simon" w:date="2025-08-30T15:21:00Z">
              <w:rPr>
                <w:lang w:val="en-US"/>
              </w:rPr>
            </w:rPrChange>
          </w:rPr>
          <w:t xml:space="preserve">Lastly, only </w:t>
        </w:r>
      </w:ins>
      <w:ins w:id="1161" w:author="Hellmann, Simon" w:date="2025-08-30T15:18:00Z">
        <w:r w:rsidR="00795739" w:rsidRPr="00795739">
          <w:rPr>
            <w:highlight w:val="red"/>
            <w:lang w:val="en-US"/>
            <w:rPrChange w:id="1162" w:author="Hellmann, Simon" w:date="2025-08-30T15:21:00Z">
              <w:rPr>
                <w:lang w:val="en-US"/>
              </w:rPr>
            </w:rPrChange>
          </w:rPr>
          <w:t>silages and manure</w:t>
        </w:r>
      </w:ins>
      <w:ins w:id="1163" w:author="Hellmann, Simon" w:date="2025-08-30T15:17:00Z">
        <w:r w:rsidR="00795739" w:rsidRPr="00795739">
          <w:rPr>
            <w:highlight w:val="red"/>
            <w:lang w:val="en-US"/>
            <w:rPrChange w:id="1164" w:author="Hellmann, Simon" w:date="2025-08-30T15:21:00Z">
              <w:rPr>
                <w:lang w:val="en-US"/>
              </w:rPr>
            </w:rPrChange>
          </w:rPr>
          <w:t xml:space="preserve"> were considered</w:t>
        </w:r>
        <w:r w:rsidR="00795739">
          <w:rPr>
            <w:lang w:val="en-US"/>
          </w:rPr>
          <w:t xml:space="preserve">, for which PR and LI were </w:t>
        </w:r>
      </w:ins>
      <w:ins w:id="1165" w:author="Hellmann, Simon" w:date="2025-08-30T15:18:00Z">
        <w:r w:rsidR="00795739">
          <w:rPr>
            <w:lang w:val="en-US"/>
          </w:rPr>
          <w:t>assumed</w:t>
        </w:r>
      </w:ins>
      <w:ins w:id="1166" w:author="Hellmann, Simon" w:date="2025-08-30T15:17:00Z">
        <w:r w:rsidR="00795739">
          <w:rPr>
            <w:lang w:val="en-US"/>
          </w:rPr>
          <w:t xml:space="preserve"> fully degradable</w:t>
        </w:r>
      </w:ins>
      <w:ins w:id="1167" w:author="Hellmann, Simon" w:date="2025-08-30T15:18:00Z">
        <w:r w:rsidR="00795739">
          <w:rPr>
            <w:lang w:val="en-US"/>
          </w:rPr>
          <w:t>.</w:t>
        </w:r>
      </w:ins>
      <w:ins w:id="1168" w:author="Hellmann, Simon" w:date="2025-08-30T15:17:00Z">
        <w:r w:rsidR="00795739">
          <w:rPr>
            <w:lang w:val="en-US"/>
          </w:rPr>
          <w:t xml:space="preserve"> </w:t>
        </w:r>
      </w:ins>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w:t>
      </w:r>
      <w:r w:rsidR="00795739">
        <w:rPr>
          <w:lang w:val="en-US"/>
        </w:rPr>
        <w:t xml:space="preserve">available </w:t>
      </w:r>
      <w:r>
        <w:rPr>
          <w:lang w:val="en-US"/>
        </w:rPr>
        <w:t xml:space="preserve">measurements, </w:t>
      </w:r>
      <w:ins w:id="1169" w:author="Hellmann, Simon" w:date="2025-08-30T15:22:00Z">
        <w:r w:rsidR="00336C98" w:rsidRPr="29F2F358">
          <w:rPr>
            <w:lang w:val="en-US"/>
          </w:rPr>
          <w:t xml:space="preserve">analysis of </w:t>
        </w:r>
        <w:r w:rsidR="00336C98">
          <w:rPr>
            <w:lang w:val="en-US"/>
          </w:rPr>
          <w:t xml:space="preserve">expected surplus revenues through flexible feeding, and </w:t>
        </w:r>
      </w:ins>
      <w:r>
        <w:rPr>
          <w:lang w:val="en-US"/>
        </w:rPr>
        <w:t xml:space="preserve">experimental validation </w:t>
      </w:r>
      <w:del w:id="1170" w:author="Hellmann, Simon" w:date="2025-08-30T15:19:00Z">
        <w:r w:rsidDel="00795739">
          <w:rPr>
            <w:lang w:val="en-US"/>
          </w:rPr>
          <w:delText xml:space="preserve">including non-agricultural </w:delText>
        </w:r>
      </w:del>
      <w:ins w:id="1171" w:author="Hellmann, Simon" w:date="2025-08-30T15:23:00Z">
        <w:r w:rsidR="00336C98">
          <w:rPr>
            <w:highlight w:val="red"/>
            <w:lang w:val="en-US"/>
          </w:rPr>
          <w:t xml:space="preserve">including </w:t>
        </w:r>
      </w:ins>
      <w:ins w:id="1172" w:author="Hellmann, Simon" w:date="2025-08-30T15:19:00Z">
        <w:r w:rsidR="00795739" w:rsidRPr="00F870C6">
          <w:rPr>
            <w:highlight w:val="red"/>
            <w:lang w:val="en-US"/>
            <w:rPrChange w:id="1173" w:author="Hellmann, Simon" w:date="2025-08-30T15:21:00Z">
              <w:rPr>
                <w:lang w:val="en-US"/>
              </w:rPr>
            </w:rPrChange>
          </w:rPr>
          <w:t xml:space="preserve">a wider range of </w:t>
        </w:r>
      </w:ins>
      <w:r w:rsidRPr="00F870C6">
        <w:rPr>
          <w:highlight w:val="red"/>
          <w:lang w:val="en-US"/>
          <w:rPrChange w:id="1174" w:author="Hellmann, Simon" w:date="2025-08-30T15:21:00Z">
            <w:rPr>
              <w:lang w:val="en-US"/>
            </w:rPr>
          </w:rPrChange>
        </w:rPr>
        <w:t xml:space="preserve">substrates (e.g., </w:t>
      </w:r>
      <w:del w:id="1175" w:author="Hellmann, Simon" w:date="2025-08-30T15:20:00Z">
        <w:r w:rsidRPr="00F870C6" w:rsidDel="00795739">
          <w:rPr>
            <w:highlight w:val="red"/>
            <w:lang w:val="en-US"/>
            <w:rPrChange w:id="1176" w:author="Hellmann, Simon" w:date="2025-08-30T15:21:00Z">
              <w:rPr>
                <w:lang w:val="en-US"/>
              </w:rPr>
            </w:rPrChange>
          </w:rPr>
          <w:delText>organic wastes</w:delText>
        </w:r>
      </w:del>
      <w:ins w:id="1177" w:author="Hellmann, Simon" w:date="2025-08-30T15:20:00Z">
        <w:r w:rsidR="00795739" w:rsidRPr="00F870C6">
          <w:rPr>
            <w:highlight w:val="red"/>
            <w:lang w:val="en-US"/>
            <w:rPrChange w:id="1178" w:author="Hellmann, Simon" w:date="2025-08-30T15:21:00Z">
              <w:rPr>
                <w:lang w:val="en-US"/>
              </w:rPr>
            </w:rPrChange>
          </w:rPr>
          <w:t xml:space="preserve">crop straw </w:t>
        </w:r>
      </w:ins>
      <w:ins w:id="1179" w:author="Hellmann, Simon" w:date="2025-08-30T15:23:00Z">
        <w:r w:rsidR="00336C98">
          <w:rPr>
            <w:highlight w:val="red"/>
            <w:lang w:val="en-US"/>
          </w:rPr>
          <w:t xml:space="preserve">or </w:t>
        </w:r>
      </w:ins>
      <w:ins w:id="1180" w:author="Hellmann, Simon" w:date="2025-08-30T15:20:00Z">
        <w:r w:rsidR="00795739" w:rsidRPr="00F870C6">
          <w:rPr>
            <w:highlight w:val="red"/>
            <w:lang w:val="en-US"/>
            <w:rPrChange w:id="1181" w:author="Hellmann, Simon" w:date="2025-08-30T15:21:00Z">
              <w:rPr>
                <w:lang w:val="en-US"/>
              </w:rPr>
            </w:rPrChange>
          </w:rPr>
          <w:t>food waste</w:t>
        </w:r>
      </w:ins>
      <w:r w:rsidRPr="00F870C6">
        <w:rPr>
          <w:highlight w:val="red"/>
          <w:lang w:val="en-US"/>
          <w:rPrChange w:id="1182" w:author="Hellmann, Simon" w:date="2025-08-30T15:21:00Z">
            <w:rPr>
              <w:lang w:val="en-US"/>
            </w:rPr>
          </w:rPrChange>
        </w:rPr>
        <w:t>)</w:t>
      </w:r>
      <w:del w:id="1183" w:author="Hellmann, Simon" w:date="2025-08-30T15:22:00Z">
        <w:r w:rsidDel="00336C98">
          <w:rPr>
            <w:lang w:val="en-US"/>
          </w:rPr>
          <w:delText xml:space="preserve">, and </w:delText>
        </w:r>
        <w:r w:rsidRPr="29F2F358" w:rsidDel="00336C98">
          <w:rPr>
            <w:lang w:val="en-US"/>
          </w:rPr>
          <w:delText xml:space="preserve">analysis of </w:delText>
        </w:r>
        <w:r w:rsidDel="00336C98">
          <w:rPr>
            <w:lang w:val="en-US"/>
          </w:rPr>
          <w:delText>expected surplus revenues through flexible feeding</w:delText>
        </w:r>
      </w:del>
      <w:bookmarkStart w:id="1184" w:name="_6gm6o7kdfala" w:colFirst="0" w:colLast="0"/>
      <w:bookmarkEnd w:id="1184"/>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02E763AA"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ins w:id="1185" w:author="Hellmann, Simon" w:date="2025-08-28T10:33:00Z">
        <w:r w:rsidR="00135E97">
          <w:rPr>
            <w:lang w:val="en-US"/>
          </w:rPr>
          <w:t xml:space="preserve">model predictive control </w:t>
        </w:r>
      </w:ins>
      <w:del w:id="1186" w:author="Hellmann, Simon" w:date="2025-08-28T10:33:00Z">
        <w:r w:rsidR="6A0623E8" w:rsidRPr="6A0623E8" w:rsidDel="00135E97">
          <w:rPr>
            <w:lang w:val="en-US"/>
          </w:rPr>
          <w:delText>MPC</w:delText>
        </w:r>
        <w:r w:rsidDel="00135E97">
          <w:rPr>
            <w:lang w:val="en-US"/>
          </w:rPr>
          <w:delText xml:space="preserve"> </w:delText>
        </w:r>
      </w:del>
      <w:r>
        <w:rPr>
          <w:lang w:val="en-US"/>
        </w:rPr>
        <w:t>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del w:id="1187" w:author="Hellmann, Simon" w:date="2025-08-28T10:33:00Z">
        <w:r w:rsidR="00F51CBB" w:rsidDel="00135E97">
          <w:rPr>
            <w:lang w:val="en-US"/>
          </w:rPr>
          <w:delText xml:space="preserve">AD </w:delText>
        </w:r>
      </w:del>
      <w:ins w:id="1188" w:author="Hellmann, Simon" w:date="2025-08-28T10:33:00Z">
        <w:r w:rsidR="00135E97">
          <w:rPr>
            <w:lang w:val="en-US"/>
          </w:rPr>
          <w:t xml:space="preserve">anaerobic digestion </w:t>
        </w:r>
      </w:ins>
      <w:r w:rsidR="00F51CBB">
        <w:rPr>
          <w:lang w:val="en-US"/>
        </w:rPr>
        <w:t>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w:t>
      </w:r>
      <w:del w:id="1189" w:author="Hellmann, Simon" w:date="2025-08-29T18:22:00Z">
        <w:r w:rsidR="00B451C9" w:rsidDel="004B4055">
          <w:rPr>
            <w:lang w:val="en-US"/>
          </w:rPr>
          <w:delText xml:space="preserve">the </w:delText>
        </w:r>
      </w:del>
      <w:del w:id="1190" w:author="Hellmann, Simon" w:date="2025-08-28T10:33:00Z">
        <w:r w:rsidR="00B451C9" w:rsidDel="00135E97">
          <w:rPr>
            <w:lang w:val="en-US"/>
          </w:rPr>
          <w:delText xml:space="preserve">MPC </w:delText>
        </w:r>
      </w:del>
      <w:ins w:id="1191" w:author="Hellmann, Simon" w:date="2025-08-28T10:33:00Z">
        <w:r w:rsidR="00135E97">
          <w:rPr>
            <w:lang w:val="en-US"/>
          </w:rPr>
          <w:t xml:space="preserve">model predictive control </w:t>
        </w:r>
      </w:ins>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ins w:id="1192" w:author="Hellmann, Simon" w:date="2025-08-28T10:34:00Z">
        <w:r w:rsidR="00135E97">
          <w:rPr>
            <w:lang w:val="en-US"/>
          </w:rPr>
          <w:t xml:space="preserve">gas storage </w:t>
        </w:r>
      </w:ins>
      <w:del w:id="1193" w:author="Hellmann, Simon" w:date="2025-08-28T10:34:00Z">
        <w:r w:rsidR="005C4C9C" w:rsidDel="00135E97">
          <w:rPr>
            <w:lang w:val="en-US"/>
          </w:rPr>
          <w:delText>GS</w:delText>
        </w:r>
        <w:r w:rsidR="003D7B68" w:rsidRPr="6A0623E8" w:rsidDel="00135E97">
          <w:rPr>
            <w:lang w:val="en-US"/>
          </w:rPr>
          <w:delText xml:space="preserve"> </w:delText>
        </w:r>
      </w:del>
      <w:del w:id="1194" w:author="Hellmann, Simon" w:date="2025-08-29T18:23:00Z">
        <w:r w:rsidR="003D7B68" w:rsidRPr="6A0623E8" w:rsidDel="004B4055">
          <w:rPr>
            <w:lang w:val="en-US"/>
          </w:rPr>
          <w:delText xml:space="preserve">capacity </w:delText>
        </w:r>
        <w:r w:rsidR="008202AB" w:rsidDel="004B4055">
          <w:rPr>
            <w:lang w:val="en-US"/>
          </w:rPr>
          <w:delText>limits</w:delText>
        </w:r>
      </w:del>
      <w:ins w:id="1195" w:author="Hellmann, Simon" w:date="2025-08-29T18:23:00Z">
        <w:r w:rsidR="004B4055">
          <w:rPr>
            <w:lang w:val="en-US"/>
          </w:rPr>
          <w:t>filling levels</w:t>
        </w:r>
      </w:ins>
      <w:r w:rsidR="008202AB">
        <w:rPr>
          <w:lang w:val="en-US"/>
        </w:rPr>
        <w:t xml:space="preserve"> </w:t>
      </w:r>
      <w:r w:rsidR="00F70AE6">
        <w:rPr>
          <w:lang w:val="en-US"/>
        </w:rPr>
        <w:t>during demand-oriented</w:t>
      </w:r>
      <w:r w:rsidR="6A0623E8" w:rsidRPr="6A0623E8">
        <w:rPr>
          <w:lang w:val="en-US"/>
        </w:rPr>
        <w:t xml:space="preserve"> </w:t>
      </w:r>
      <w:del w:id="1196" w:author="Hellmann, Simon" w:date="2025-08-28T10:34:00Z">
        <w:r w:rsidR="6A0623E8" w:rsidRPr="6A0623E8" w:rsidDel="00135E97">
          <w:rPr>
            <w:lang w:val="en-US"/>
          </w:rPr>
          <w:delText xml:space="preserve">CHP </w:delText>
        </w:r>
      </w:del>
      <w:r w:rsidR="6A0623E8" w:rsidRPr="6A0623E8">
        <w:rPr>
          <w:lang w:val="en-US"/>
        </w:rPr>
        <w:t>operation</w:t>
      </w:r>
      <w:r w:rsidR="00DF435F">
        <w:rPr>
          <w:lang w:val="en-US"/>
        </w:rPr>
        <w:t xml:space="preserve"> despite </w:t>
      </w:r>
      <w:ins w:id="1197" w:author="Hellmann, Simon" w:date="2025-08-28T10:34:00Z">
        <w:r w:rsidR="00135E97">
          <w:rPr>
            <w:lang w:val="en-US"/>
          </w:rPr>
          <w:t xml:space="preserve">gas storage </w:t>
        </w:r>
      </w:ins>
      <w:del w:id="1198" w:author="Hellmann, Simon" w:date="2025-08-28T10:34:00Z">
        <w:r w:rsidR="00457AA0" w:rsidDel="00135E97">
          <w:rPr>
            <w:lang w:val="en-US"/>
          </w:rPr>
          <w:delText>GS</w:delText>
        </w:r>
        <w:r w:rsidR="00DF435F" w:rsidDel="00135E97">
          <w:rPr>
            <w:lang w:val="en-US"/>
          </w:rPr>
          <w:delText xml:space="preserve"> </w:delText>
        </w:r>
      </w:del>
      <w:r w:rsidR="00DF435F">
        <w:rPr>
          <w:lang w:val="en-US"/>
        </w:rPr>
        <w:t>measurement noise</w:t>
      </w:r>
      <w:r w:rsidR="00B62D17">
        <w:rPr>
          <w:lang w:val="en-US"/>
        </w:rPr>
        <w:t xml:space="preserve">. </w:t>
      </w:r>
      <w:r w:rsidR="008A6887">
        <w:rPr>
          <w:lang w:val="en-US"/>
        </w:rPr>
        <w:t xml:space="preserve">The </w:t>
      </w:r>
      <w:r w:rsidR="005002D9">
        <w:rPr>
          <w:lang w:val="en-US"/>
        </w:rPr>
        <w:t xml:space="preserve">robust </w:t>
      </w:r>
      <w:del w:id="1199" w:author="Hellmann, Simon" w:date="2025-08-28T10:34:00Z">
        <w:r w:rsidR="008A6887" w:rsidDel="00135E97">
          <w:rPr>
            <w:lang w:val="en-US"/>
          </w:rPr>
          <w:delText xml:space="preserve">MPC </w:delText>
        </w:r>
      </w:del>
      <w:ins w:id="1200" w:author="Hellmann, Simon" w:date="2025-08-28T10:38:00Z">
        <w:r w:rsidR="00135E97">
          <w:rPr>
            <w:lang w:val="en-US"/>
          </w:rPr>
          <w:t xml:space="preserve">model predictive </w:t>
        </w:r>
      </w:ins>
      <w:ins w:id="1201" w:author="Hellmann, Simon" w:date="2025-08-28T10:34:00Z">
        <w:r w:rsidR="00135E97">
          <w:rPr>
            <w:lang w:val="en-US"/>
          </w:rPr>
          <w:t xml:space="preserve">controller </w:t>
        </w:r>
      </w:ins>
      <w:r w:rsidR="00DE7F2C">
        <w:rPr>
          <w:lang w:val="en-US"/>
        </w:rPr>
        <w:t xml:space="preserve">rejected disturbance feedings of </w:t>
      </w:r>
      <w:del w:id="1202" w:author="Hellmann, Simon" w:date="2025-08-29T18:23:00Z">
        <w:r w:rsidR="00E96100" w:rsidDel="004B4055">
          <w:rPr>
            <w:lang w:val="en-US"/>
          </w:rPr>
          <w:delText xml:space="preserve">especially </w:delText>
        </w:r>
      </w:del>
      <w:ins w:id="1203" w:author="Hellmann, Simon" w:date="2025-08-29T18:23:00Z">
        <w:r w:rsidR="004B4055">
          <w:rPr>
            <w:lang w:val="en-US"/>
          </w:rPr>
          <w:t xml:space="preserve">very </w:t>
        </w:r>
      </w:ins>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 xml:space="preserve">stability where </w:t>
      </w:r>
      <w:ins w:id="1204" w:author="Hellmann, Simon" w:date="2025-08-28T10:34:00Z">
        <w:r w:rsidR="00135E97">
          <w:rPr>
            <w:lang w:val="en-US"/>
          </w:rPr>
          <w:t xml:space="preserve">the </w:t>
        </w:r>
      </w:ins>
      <w:r w:rsidR="00E96100">
        <w:rPr>
          <w:lang w:val="en-US"/>
        </w:rPr>
        <w:t>n</w:t>
      </w:r>
      <w:r w:rsidR="00E96100" w:rsidRPr="7139F001">
        <w:rPr>
          <w:lang w:val="en-US"/>
        </w:rPr>
        <w:t xml:space="preserve">ominal </w:t>
      </w:r>
      <w:del w:id="1205" w:author="Hellmann, Simon" w:date="2025-08-28T10:34:00Z">
        <w:r w:rsidR="00E96100" w:rsidRPr="7139F001" w:rsidDel="00135E97">
          <w:rPr>
            <w:lang w:val="en-US"/>
          </w:rPr>
          <w:delText xml:space="preserve">MPC </w:delText>
        </w:r>
      </w:del>
      <w:ins w:id="1206" w:author="Hellmann, Simon" w:date="2025-08-28T10:34:00Z">
        <w:r w:rsidR="00135E97">
          <w:rPr>
            <w:lang w:val="en-US"/>
          </w:rPr>
          <w:t xml:space="preserve">controller </w:t>
        </w:r>
      </w:ins>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xml:space="preserve">. </w:t>
      </w:r>
      <w:r w:rsidR="29F2F358" w:rsidRPr="00E54AF9">
        <w:rPr>
          <w:highlight w:val="magenta"/>
          <w:lang w:val="en-US"/>
          <w:rPrChange w:id="1207" w:author="Hellmann, Simon" w:date="2025-08-29T18:21:00Z">
            <w:rPr>
              <w:lang w:val="en-US"/>
            </w:rPr>
          </w:rPrChange>
        </w:rPr>
        <w:t>Future work</w:t>
      </w:r>
      <w:r w:rsidR="00E52E57" w:rsidRPr="00E54AF9">
        <w:rPr>
          <w:highlight w:val="magenta"/>
          <w:lang w:val="en-US"/>
          <w:rPrChange w:id="1208" w:author="Hellmann, Simon" w:date="2025-08-29T18:21:00Z">
            <w:rPr>
              <w:lang w:val="en-US"/>
            </w:rPr>
          </w:rPrChange>
        </w:rPr>
        <w:t xml:space="preserve"> </w:t>
      </w:r>
      <w:r w:rsidR="00682E6D" w:rsidRPr="00E54AF9">
        <w:rPr>
          <w:highlight w:val="magenta"/>
          <w:lang w:val="en-US"/>
          <w:rPrChange w:id="1209" w:author="Hellmann, Simon" w:date="2025-08-29T18:21:00Z">
            <w:rPr>
              <w:lang w:val="en-US"/>
            </w:rPr>
          </w:rPrChange>
        </w:rPr>
        <w:t xml:space="preserve">should </w:t>
      </w:r>
      <w:del w:id="1210" w:author="Hellmann, Simon" w:date="2025-08-29T18:20:00Z">
        <w:r w:rsidR="00682E6D" w:rsidRPr="00E54AF9" w:rsidDel="00E54AF9">
          <w:rPr>
            <w:highlight w:val="magenta"/>
            <w:lang w:val="en-US"/>
            <w:rPrChange w:id="1211" w:author="Hellmann, Simon" w:date="2025-08-29T18:21:00Z">
              <w:rPr>
                <w:lang w:val="en-US"/>
              </w:rPr>
            </w:rPrChange>
          </w:rPr>
          <w:delText xml:space="preserve">incorporate </w:delText>
        </w:r>
      </w:del>
      <w:ins w:id="1212" w:author="Hellmann, Simon" w:date="2025-08-29T18:21:00Z">
        <w:r w:rsidR="00E54AF9" w:rsidRPr="00E54AF9">
          <w:rPr>
            <w:highlight w:val="magenta"/>
            <w:lang w:val="en-US"/>
            <w:rPrChange w:id="1213" w:author="Hellmann, Simon" w:date="2025-08-29T18:21:00Z">
              <w:rPr>
                <w:lang w:val="en-US"/>
              </w:rPr>
            </w:rPrChange>
          </w:rPr>
          <w:t>consider</w:t>
        </w:r>
      </w:ins>
      <w:ins w:id="1214" w:author="Hellmann, Simon" w:date="2025-08-29T18:20:00Z">
        <w:r w:rsidR="00E54AF9" w:rsidRPr="00E54AF9">
          <w:rPr>
            <w:highlight w:val="magenta"/>
            <w:lang w:val="en-US"/>
            <w:rPrChange w:id="1215" w:author="Hellmann, Simon" w:date="2025-08-29T18:21:00Z">
              <w:rPr>
                <w:lang w:val="en-US"/>
              </w:rPr>
            </w:rPrChange>
          </w:rPr>
          <w:t xml:space="preserve"> </w:t>
        </w:r>
      </w:ins>
      <w:r w:rsidR="00682E6D" w:rsidRPr="00E54AF9">
        <w:rPr>
          <w:highlight w:val="magenta"/>
          <w:lang w:val="en-US"/>
          <w:rPrChange w:id="1216" w:author="Hellmann, Simon" w:date="2025-08-29T18:21:00Z">
            <w:rPr>
              <w:lang w:val="en-US"/>
            </w:rPr>
          </w:rPrChange>
        </w:rPr>
        <w:t xml:space="preserve">a </w:t>
      </w:r>
      <w:r w:rsidR="29F2F358" w:rsidRPr="00E54AF9">
        <w:rPr>
          <w:highlight w:val="magenta"/>
          <w:lang w:val="en-US"/>
          <w:rPrChange w:id="1217" w:author="Hellmann, Simon" w:date="2025-08-29T18:21:00Z">
            <w:rPr>
              <w:lang w:val="en-US"/>
            </w:rPr>
          </w:rPrChange>
        </w:rPr>
        <w:t>state observer</w:t>
      </w:r>
      <w:ins w:id="1218" w:author="Hellmann, Simon" w:date="2025-08-29T18:19:00Z">
        <w:r w:rsidR="00E54AF9" w:rsidRPr="00E54AF9">
          <w:rPr>
            <w:highlight w:val="magenta"/>
            <w:lang w:val="en-US"/>
            <w:rPrChange w:id="1219" w:author="Hellmann, Simon" w:date="2025-08-29T18:21:00Z">
              <w:rPr>
                <w:lang w:val="en-US"/>
              </w:rPr>
            </w:rPrChange>
          </w:rPr>
          <w:t xml:space="preserve">, </w:t>
        </w:r>
      </w:ins>
      <w:del w:id="1220" w:author="Hellmann, Simon" w:date="2025-08-29T18:19:00Z">
        <w:r w:rsidR="00E52E57" w:rsidRPr="00E54AF9" w:rsidDel="00E54AF9">
          <w:rPr>
            <w:highlight w:val="magenta"/>
            <w:lang w:val="en-US"/>
            <w:rPrChange w:id="1221" w:author="Hellmann, Simon" w:date="2025-08-29T18:21:00Z">
              <w:rPr>
                <w:lang w:val="en-US"/>
              </w:rPr>
            </w:rPrChange>
          </w:rPr>
          <w:delText xml:space="preserve"> </w:delText>
        </w:r>
        <w:r w:rsidR="29F2F358" w:rsidRPr="00E54AF9" w:rsidDel="00E54AF9">
          <w:rPr>
            <w:highlight w:val="magenta"/>
            <w:lang w:val="en-US"/>
            <w:rPrChange w:id="1222" w:author="Hellmann, Simon" w:date="2025-08-29T18:21:00Z">
              <w:rPr>
                <w:lang w:val="en-US"/>
              </w:rPr>
            </w:rPrChange>
          </w:rPr>
          <w:delText>and</w:delText>
        </w:r>
        <w:r w:rsidR="004B1FF0" w:rsidRPr="00E54AF9" w:rsidDel="00E54AF9">
          <w:rPr>
            <w:highlight w:val="magenta"/>
            <w:lang w:val="en-US"/>
            <w:rPrChange w:id="1223" w:author="Hellmann, Simon" w:date="2025-08-29T18:21:00Z">
              <w:rPr>
                <w:lang w:val="en-US"/>
              </w:rPr>
            </w:rPrChange>
          </w:rPr>
          <w:delText xml:space="preserve"> </w:delText>
        </w:r>
      </w:del>
      <w:del w:id="1224" w:author="Hellmann, Simon" w:date="2025-08-29T18:20:00Z">
        <w:r w:rsidR="004B1FF0" w:rsidRPr="00E54AF9" w:rsidDel="00E54AF9">
          <w:rPr>
            <w:highlight w:val="magenta"/>
            <w:lang w:val="en-US"/>
            <w:rPrChange w:id="1225" w:author="Hellmann, Simon" w:date="2025-08-29T18:21:00Z">
              <w:rPr>
                <w:lang w:val="en-US"/>
              </w:rPr>
            </w:rPrChange>
          </w:rPr>
          <w:delText xml:space="preserve">address </w:delText>
        </w:r>
      </w:del>
      <w:ins w:id="1226" w:author="Hellmann, Simon" w:date="2025-08-29T18:19:00Z">
        <w:r w:rsidR="00E54AF9" w:rsidRPr="00E54AF9">
          <w:rPr>
            <w:highlight w:val="magenta"/>
            <w:lang w:val="en-US"/>
            <w:rPrChange w:id="1227" w:author="Hellmann, Simon" w:date="2025-08-29T18:21:00Z">
              <w:rPr>
                <w:lang w:val="en-US"/>
              </w:rPr>
            </w:rPrChange>
          </w:rPr>
          <w:t>parametric uncertainties</w:t>
        </w:r>
      </w:ins>
      <w:ins w:id="1228" w:author="Hellmann, Simon" w:date="2025-08-29T18:21:00Z">
        <w:r w:rsidR="00E54AF9" w:rsidRPr="00E54AF9">
          <w:rPr>
            <w:highlight w:val="magenta"/>
            <w:lang w:val="en-US"/>
            <w:rPrChange w:id="1229" w:author="Hellmann, Simon" w:date="2025-08-29T18:21:00Z">
              <w:rPr>
                <w:lang w:val="en-US"/>
              </w:rPr>
            </w:rPrChange>
          </w:rPr>
          <w:t>,</w:t>
        </w:r>
      </w:ins>
      <w:ins w:id="1230" w:author="Hellmann, Simon" w:date="2025-08-29T18:19:00Z">
        <w:r w:rsidR="00E54AF9" w:rsidRPr="00E54AF9">
          <w:rPr>
            <w:highlight w:val="magenta"/>
            <w:lang w:val="en-US"/>
            <w:rPrChange w:id="1231" w:author="Hellmann, Simon" w:date="2025-08-29T18:21:00Z">
              <w:rPr>
                <w:lang w:val="en-US"/>
              </w:rPr>
            </w:rPrChange>
          </w:rPr>
          <w:t xml:space="preserve"> </w:t>
        </w:r>
      </w:ins>
      <w:ins w:id="1232" w:author="Hellmann, Simon" w:date="2025-08-29T18:20:00Z">
        <w:r w:rsidR="00E54AF9" w:rsidRPr="00E54AF9">
          <w:rPr>
            <w:highlight w:val="magenta"/>
            <w:lang w:val="en-US"/>
            <w:rPrChange w:id="1233" w:author="Hellmann, Simon" w:date="2025-08-29T18:21:00Z">
              <w:rPr>
                <w:lang w:val="en-US"/>
              </w:rPr>
            </w:rPrChange>
          </w:rPr>
          <w:t xml:space="preserve">and </w:t>
        </w:r>
      </w:ins>
      <w:r w:rsidR="004B1FF0" w:rsidRPr="00E54AF9">
        <w:rPr>
          <w:highlight w:val="magenta"/>
          <w:lang w:val="en-US"/>
          <w:rPrChange w:id="1234" w:author="Hellmann, Simon" w:date="2025-08-29T18:21:00Z">
            <w:rPr>
              <w:lang w:val="en-US"/>
            </w:rPr>
          </w:rPrChange>
        </w:rPr>
        <w:t>experimental validation</w:t>
      </w:r>
      <w:r w:rsidR="29F2F358" w:rsidRPr="00E54AF9">
        <w:rPr>
          <w:highlight w:val="magenta"/>
          <w:lang w:val="en-US"/>
          <w:rPrChange w:id="1235" w:author="Hellmann, Simon" w:date="2025-08-29T18:21:00Z">
            <w:rPr>
              <w:lang w:val="en-US"/>
            </w:rPr>
          </w:rPrChange>
        </w:rPr>
        <w:t>.</w:t>
      </w:r>
      <w:r w:rsidR="29F2F358" w:rsidRPr="29F2F358">
        <w:rPr>
          <w:lang w:val="en-US"/>
        </w:rPr>
        <w:t xml:space="preserve"> </w:t>
      </w:r>
    </w:p>
    <w:p w14:paraId="6AFC489F" w14:textId="0A3E0107" w:rsidR="00CF5B9B" w:rsidRPr="00053C38" w:rsidRDefault="00CF5B9B" w:rsidP="00CF5B9B">
      <w:pPr>
        <w:pStyle w:val="berschrift1"/>
        <w:rPr>
          <w:lang w:val="en-GB"/>
        </w:rPr>
      </w:pPr>
      <w:r w:rsidRPr="00053C38">
        <w:rPr>
          <w:lang w:val="en-GB"/>
        </w:rPr>
        <w:lastRenderedPageBreak/>
        <w:t xml:space="preserve">Supplementary </w:t>
      </w:r>
      <w:del w:id="1236" w:author="Hellmann, Simon" w:date="2025-08-27T18:00:00Z">
        <w:r w:rsidR="00854416" w:rsidDel="005D3388">
          <w:rPr>
            <w:lang w:val="en-GB"/>
          </w:rPr>
          <w:delText>Information</w:delText>
        </w:r>
      </w:del>
      <w:ins w:id="1237" w:author="Hellmann, Simon" w:date="2025-08-27T18:00:00Z">
        <w:r w:rsidR="005D3388">
          <w:rPr>
            <w:lang w:val="en-GB"/>
          </w:rPr>
          <w:t>Ma</w:t>
        </w:r>
      </w:ins>
      <w:ins w:id="1238" w:author="Hellmann, Simon" w:date="2025-08-27T18:01:00Z">
        <w:r w:rsidR="005D3388">
          <w:rPr>
            <w:lang w:val="en-GB"/>
          </w:rPr>
          <w:t>terial</w:t>
        </w:r>
      </w:ins>
    </w:p>
    <w:p w14:paraId="63B75760" w14:textId="503DA5BF"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del w:id="1239" w:author="Hellmann, Simon" w:date="2025-08-27T18:01:00Z">
        <w:r w:rsidR="00854416" w:rsidDel="005D3388">
          <w:rPr>
            <w:rFonts w:cs="Calibri"/>
            <w:lang w:val="en-GB"/>
          </w:rPr>
          <w:delText>information</w:delText>
        </w:r>
        <w:r w:rsidR="00854416" w:rsidRPr="6293A840" w:rsidDel="005D3388">
          <w:rPr>
            <w:rFonts w:cs="Calibri"/>
            <w:lang w:val="en-GB"/>
          </w:rPr>
          <w:delText xml:space="preserve"> </w:delText>
        </w:r>
      </w:del>
      <w:ins w:id="1240" w:author="Hellmann, Simon" w:date="2025-08-27T18:01:00Z">
        <w:r w:rsidR="005D3388">
          <w:rPr>
            <w:rFonts w:cs="Calibri"/>
            <w:lang w:val="en-GB"/>
          </w:rPr>
          <w:t>material</w:t>
        </w:r>
        <w:r w:rsidR="005D3388" w:rsidRPr="6293A840">
          <w:rPr>
            <w:rFonts w:cs="Calibri"/>
            <w:lang w:val="en-GB"/>
          </w:rPr>
          <w:t xml:space="preserve"> </w:t>
        </w:r>
      </w:ins>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lang w:val="en-US"/>
        </w:rPr>
        <w:tag w:val="CitaviBibliography"/>
        <w:id w:val="1000460054"/>
        <w:placeholder>
          <w:docPart w:val="181B7BB5C0A50E42B12647B8482D68E6"/>
        </w:placeholder>
      </w:sdtPr>
      <w:sdtEndPr>
        <w:rPr>
          <w:sz w:val="24"/>
          <w:szCs w:val="22"/>
        </w:rPr>
      </w:sdtEndPr>
      <w:sdtContent>
        <w:p w14:paraId="37D16F32" w14:textId="77777777" w:rsidR="00E04011" w:rsidRDefault="00026F10" w:rsidP="00E04011">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E04011">
            <w:rPr>
              <w:lang w:val="en-US"/>
            </w:rPr>
            <w:t>References</w:t>
          </w:r>
        </w:p>
        <w:p w14:paraId="61EE27DA" w14:textId="77777777" w:rsidR="00E04011" w:rsidRDefault="00E04011" w:rsidP="00E04011">
          <w:pPr>
            <w:pStyle w:val="CitaviBibliographyEntry"/>
            <w:rPr>
              <w:lang w:val="en-US"/>
            </w:rPr>
          </w:pPr>
          <w:bookmarkStart w:id="1241" w:name="_CTVL001ce84fcaa19714f3eaecf12eb0cce63cb"/>
          <w:proofErr w:type="spellStart"/>
          <w:r>
            <w:rPr>
              <w:lang w:val="en-US"/>
            </w:rPr>
            <w:t>AgSTAR</w:t>
          </w:r>
          <w:proofErr w:type="spellEnd"/>
          <w:r>
            <w:rPr>
              <w:lang w:val="en-US"/>
            </w:rPr>
            <w:t xml:space="preserve">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35F83CD6" w14:textId="77777777" w:rsidR="00E04011" w:rsidRDefault="00E04011" w:rsidP="00E04011">
          <w:pPr>
            <w:pStyle w:val="CitaviBibliographyEntry"/>
            <w:rPr>
              <w:lang w:val="en-US"/>
            </w:rPr>
          </w:pPr>
          <w:bookmarkStart w:id="1242" w:name="_CTVL001d599b102b75942ca8a0deb086b2e9395"/>
          <w:bookmarkEnd w:id="1241"/>
          <w:r>
            <w:rPr>
              <w:lang w:val="en-US"/>
            </w:rPr>
            <w:t xml:space="preserve">Ahmed, S.; </w:t>
          </w:r>
          <w:proofErr w:type="spellStart"/>
          <w:r>
            <w:rPr>
              <w:lang w:val="en-US"/>
            </w:rPr>
            <w:t>Einfalt</w:t>
          </w:r>
          <w:proofErr w:type="spellEnd"/>
          <w:r>
            <w:rPr>
              <w:lang w:val="en-US"/>
            </w:rPr>
            <w:t xml:space="preserve">, D.; </w:t>
          </w:r>
          <w:proofErr w:type="spellStart"/>
          <w:r>
            <w:rPr>
              <w:lang w:val="en-US"/>
            </w:rPr>
            <w:t>Kazda</w:t>
          </w:r>
          <w:proofErr w:type="spellEnd"/>
          <w:r>
            <w:rPr>
              <w:lang w:val="en-US"/>
            </w:rPr>
            <w:t>, M. (2016): Co-Digestion of Sugar Beet Silage Increases Biogas Yield from Fibrous Substrates.</w:t>
          </w:r>
          <w:bookmarkEnd w:id="1242"/>
          <w:r>
            <w:rPr>
              <w:lang w:val="en-US"/>
            </w:rPr>
            <w:t xml:space="preserve"> </w:t>
          </w:r>
          <w:r w:rsidRPr="00E04011">
            <w:rPr>
              <w:i/>
              <w:lang w:val="en-US"/>
            </w:rPr>
            <w:t>BioMed Research International</w:t>
          </w:r>
          <w:r w:rsidRPr="00E04011">
            <w:rPr>
              <w:lang w:val="en-US"/>
            </w:rPr>
            <w:t>, 2147513.</w:t>
          </w:r>
        </w:p>
        <w:p w14:paraId="67219005" w14:textId="77777777" w:rsidR="00E04011" w:rsidRDefault="00E04011" w:rsidP="00E04011">
          <w:pPr>
            <w:pStyle w:val="CitaviBibliographyEntry"/>
            <w:rPr>
              <w:lang w:val="en-US"/>
            </w:rPr>
          </w:pPr>
          <w:bookmarkStart w:id="1243" w:name="_CTVL0016bd1d4aea060468891b9514b055eff15"/>
          <w:r>
            <w:rPr>
              <w:lang w:val="en-US"/>
            </w:rPr>
            <w:t>Ahmed, W.; Rodríguez, J. (2020): A model predictive optimal control system for the practical automatic start-up of anaerobic digesters.</w:t>
          </w:r>
          <w:bookmarkEnd w:id="1243"/>
          <w:r>
            <w:rPr>
              <w:lang w:val="en-US"/>
            </w:rPr>
            <w:t xml:space="preserve"> </w:t>
          </w:r>
          <w:r w:rsidRPr="00E04011">
            <w:rPr>
              <w:i/>
              <w:lang w:val="en-US"/>
            </w:rPr>
            <w:t xml:space="preserve">Water Research </w:t>
          </w:r>
          <w:r w:rsidRPr="00E04011">
            <w:rPr>
              <w:lang w:val="en-US"/>
            </w:rPr>
            <w:t>174, 115599.</w:t>
          </w:r>
        </w:p>
        <w:p w14:paraId="4960EEE4" w14:textId="77777777" w:rsidR="00E04011" w:rsidRDefault="00E04011" w:rsidP="00E04011">
          <w:pPr>
            <w:pStyle w:val="CitaviBibliographyEntry"/>
            <w:rPr>
              <w:lang w:val="en-US"/>
            </w:rPr>
          </w:pPr>
          <w:bookmarkStart w:id="1244" w:name="_CTVL0012be9b1399c9b4afcba313c9d8c854c25"/>
          <w:r>
            <w:rPr>
              <w:lang w:val="en-US"/>
            </w:rPr>
            <w:t xml:space="preserve">Alcaraz-González, V.; </w:t>
          </w:r>
          <w:proofErr w:type="spellStart"/>
          <w:r>
            <w:rPr>
              <w:lang w:val="en-US"/>
            </w:rPr>
            <w:t>Fregoso</w:t>
          </w:r>
          <w:proofErr w:type="spellEnd"/>
          <w:r>
            <w:rPr>
              <w:lang w:val="en-US"/>
            </w:rPr>
            <w:t>-Sánchez, F. A.; González-Alvarez, V.; Steyer, J.-P. (2021): Multivariable Robust Regulation of Alkalinities in Continuous Anaerobic Digestion Processes.</w:t>
          </w:r>
          <w:bookmarkEnd w:id="1244"/>
          <w:r>
            <w:rPr>
              <w:lang w:val="en-US"/>
            </w:rPr>
            <w:t xml:space="preserve"> </w:t>
          </w:r>
          <w:r w:rsidRPr="00E04011">
            <w:rPr>
              <w:i/>
              <w:lang w:val="en-US"/>
            </w:rPr>
            <w:t xml:space="preserve">Processes </w:t>
          </w:r>
          <w:r w:rsidRPr="00E04011">
            <w:rPr>
              <w:lang w:val="en-US"/>
            </w:rPr>
            <w:t>9 (7), 1153.</w:t>
          </w:r>
        </w:p>
        <w:p w14:paraId="0D290FB6" w14:textId="77777777" w:rsidR="00E04011" w:rsidRDefault="00E04011" w:rsidP="00E04011">
          <w:pPr>
            <w:pStyle w:val="CitaviBibliographyEntry"/>
            <w:rPr>
              <w:lang w:val="en-US"/>
            </w:rPr>
          </w:pPr>
          <w:bookmarkStart w:id="1245" w:name="_CTVL001d3b480f1dea94134bfd53e992211490b"/>
          <w:r>
            <w:rPr>
              <w:lang w:val="en-US"/>
            </w:rPr>
            <w:t xml:space="preserve">Batstone, D. J.; Keller, J.; </w:t>
          </w:r>
          <w:proofErr w:type="spellStart"/>
          <w:r>
            <w:rPr>
              <w:lang w:val="en-US"/>
            </w:rPr>
            <w:t>Angelidaki</w:t>
          </w:r>
          <w:proofErr w:type="spellEnd"/>
          <w:r>
            <w:rPr>
              <w:lang w:val="en-US"/>
            </w:rPr>
            <w:t xml:space="preserve">, I.; </w:t>
          </w:r>
          <w:proofErr w:type="spellStart"/>
          <w:r>
            <w:rPr>
              <w:lang w:val="en-US"/>
            </w:rPr>
            <w:t>Kalyuzhnyi</w:t>
          </w:r>
          <w:proofErr w:type="spellEnd"/>
          <w:r>
            <w:rPr>
              <w:lang w:val="en-US"/>
            </w:rPr>
            <w:t xml:space="preserve">, S. V.; </w:t>
          </w:r>
          <w:proofErr w:type="spellStart"/>
          <w:r>
            <w:rPr>
              <w:lang w:val="en-US"/>
            </w:rPr>
            <w:t>Pavlostathis</w:t>
          </w:r>
          <w:proofErr w:type="spellEnd"/>
          <w:r>
            <w:rPr>
              <w:lang w:val="en-US"/>
            </w:rPr>
            <w:t xml:space="preserve">, S. G.; </w:t>
          </w:r>
          <w:proofErr w:type="spellStart"/>
          <w:r>
            <w:rPr>
              <w:lang w:val="en-US"/>
            </w:rPr>
            <w:t>Rozzi</w:t>
          </w:r>
          <w:proofErr w:type="spellEnd"/>
          <w:r>
            <w:rPr>
              <w:lang w:val="en-US"/>
            </w:rPr>
            <w:t xml:space="preserve">, A.; Sanders, W.; Siegrist, H.; </w:t>
          </w:r>
          <w:proofErr w:type="spellStart"/>
          <w:r>
            <w:rPr>
              <w:lang w:val="en-US"/>
            </w:rPr>
            <w:t>Vavilin</w:t>
          </w:r>
          <w:proofErr w:type="spellEnd"/>
          <w:r>
            <w:rPr>
              <w:lang w:val="en-US"/>
            </w:rPr>
            <w:t>, V. A. (2002): The IWA Anaerobic Digestion Model No 1 (ADM1).</w:t>
          </w:r>
          <w:bookmarkEnd w:id="1245"/>
          <w:r>
            <w:rPr>
              <w:lang w:val="en-US"/>
            </w:rPr>
            <w:t xml:space="preserve"> </w:t>
          </w:r>
          <w:r w:rsidRPr="00E04011">
            <w:rPr>
              <w:i/>
              <w:lang w:val="en-US"/>
            </w:rPr>
            <w:t xml:space="preserve">Water Science and Technology </w:t>
          </w:r>
          <w:r w:rsidRPr="00E04011">
            <w:rPr>
              <w:lang w:val="en-US"/>
            </w:rPr>
            <w:t>45 (10), 65–73.</w:t>
          </w:r>
        </w:p>
        <w:p w14:paraId="3A3CA0E9" w14:textId="77777777" w:rsidR="00E04011" w:rsidRDefault="00E04011" w:rsidP="00E04011">
          <w:pPr>
            <w:pStyle w:val="CitaviBibliographyEntry"/>
            <w:rPr>
              <w:lang w:val="en-US"/>
            </w:rPr>
          </w:pPr>
          <w:bookmarkStart w:id="1246" w:name="_CTVL001cd89f87a82494c46bff9942b710f6027"/>
          <w:r>
            <w:rPr>
              <w:lang w:val="en-US"/>
            </w:rPr>
            <w:t xml:space="preserve">Bernard, O.; </w:t>
          </w:r>
          <w:proofErr w:type="spellStart"/>
          <w:r>
            <w:rPr>
              <w:lang w:val="en-US"/>
            </w:rPr>
            <w:t>Hadj-Sadok</w:t>
          </w:r>
          <w:proofErr w:type="spellEnd"/>
          <w:r>
            <w:rPr>
              <w:lang w:val="en-US"/>
            </w:rPr>
            <w:t xml:space="preserve">, Z.; </w:t>
          </w:r>
          <w:proofErr w:type="spellStart"/>
          <w:r>
            <w:rPr>
              <w:lang w:val="en-US"/>
            </w:rPr>
            <w:t>Dochain</w:t>
          </w:r>
          <w:proofErr w:type="spellEnd"/>
          <w:r>
            <w:rPr>
              <w:lang w:val="en-US"/>
            </w:rPr>
            <w:t xml:space="preserve">, D.; </w:t>
          </w:r>
          <w:proofErr w:type="spellStart"/>
          <w:r>
            <w:rPr>
              <w:lang w:val="en-US"/>
            </w:rPr>
            <w:t>Genovesi</w:t>
          </w:r>
          <w:proofErr w:type="spellEnd"/>
          <w:r>
            <w:rPr>
              <w:lang w:val="en-US"/>
            </w:rPr>
            <w:t>, A.; Steyer, J. P. (2001): Dynamical model development and parameter identification for an anaerobic wastewater treatment process.</w:t>
          </w:r>
          <w:bookmarkEnd w:id="1246"/>
          <w:r>
            <w:rPr>
              <w:lang w:val="en-US"/>
            </w:rPr>
            <w:t xml:space="preserve"> </w:t>
          </w:r>
          <w:r w:rsidRPr="00E04011">
            <w:rPr>
              <w:i/>
              <w:lang w:val="en-US"/>
            </w:rPr>
            <w:t xml:space="preserve">Biotechnology and Bioengineering </w:t>
          </w:r>
          <w:r w:rsidRPr="00E04011">
            <w:rPr>
              <w:lang w:val="en-US"/>
            </w:rPr>
            <w:t>75 (4), 424–438.</w:t>
          </w:r>
        </w:p>
        <w:p w14:paraId="2410DA2F" w14:textId="77777777" w:rsidR="00E04011" w:rsidRDefault="00E04011" w:rsidP="00E04011">
          <w:pPr>
            <w:pStyle w:val="CitaviBibliographyEntry"/>
            <w:rPr>
              <w:lang w:val="en-US"/>
            </w:rPr>
          </w:pPr>
          <w:bookmarkStart w:id="1247" w:name="_CTVL0017cf08b89c4ed4dafbbf7bd199ca7af9d"/>
          <w:proofErr w:type="spellStart"/>
          <w:r>
            <w:rPr>
              <w:lang w:val="en-US"/>
            </w:rPr>
            <w:t>Biegler</w:t>
          </w:r>
          <w:proofErr w:type="spellEnd"/>
          <w:r>
            <w:rPr>
              <w:lang w:val="en-US"/>
            </w:rPr>
            <w:t>, L. T. (2010): Nonlinear programming. Concepts, algorithms, and applications to chemical processes. Philadelphia, Pa.: SIAM (MOS-SIAM series on optimization, 10).</w:t>
          </w:r>
        </w:p>
        <w:p w14:paraId="324D6651" w14:textId="77777777" w:rsidR="00E04011" w:rsidRDefault="00E04011" w:rsidP="00E04011">
          <w:pPr>
            <w:pStyle w:val="CitaviBibliographyEntry"/>
            <w:rPr>
              <w:lang w:val="en-US"/>
            </w:rPr>
          </w:pPr>
          <w:bookmarkStart w:id="1248" w:name="_CTVL001f946c55861c14065a6faac3de0573d70"/>
          <w:bookmarkEnd w:id="1247"/>
          <w:r>
            <w:rPr>
              <w:lang w:val="en-US"/>
            </w:rPr>
            <w:t xml:space="preserve">Bonk, F.; Popp, D.; Weinrich, S.; </w:t>
          </w:r>
          <w:proofErr w:type="spellStart"/>
          <w:r>
            <w:rPr>
              <w:lang w:val="en-US"/>
            </w:rPr>
            <w:t>Sträuber</w:t>
          </w:r>
          <w:proofErr w:type="spellEnd"/>
          <w:r>
            <w:rPr>
              <w:lang w:val="en-US"/>
            </w:rPr>
            <w:t xml:space="preserve">, H.; Kleinsteuber, S.; Harms, H.; </w:t>
          </w:r>
          <w:proofErr w:type="spellStart"/>
          <w:r>
            <w:rPr>
              <w:lang w:val="en-US"/>
            </w:rPr>
            <w:t>Centler</w:t>
          </w:r>
          <w:proofErr w:type="spellEnd"/>
          <w:r>
            <w:rPr>
              <w:lang w:val="en-US"/>
            </w:rPr>
            <w:t>, F. (2018): Intermittent fasting for microbes: how discontinuous feeding increases functional stability in anaerobic digestion.</w:t>
          </w:r>
          <w:bookmarkEnd w:id="1248"/>
          <w:r>
            <w:rPr>
              <w:lang w:val="en-US"/>
            </w:rPr>
            <w:t xml:space="preserve"> </w:t>
          </w:r>
          <w:r w:rsidRPr="00E04011">
            <w:rPr>
              <w:i/>
              <w:lang w:val="en-US"/>
            </w:rPr>
            <w:t xml:space="preserve">Biotechnology for Biofuels and Bioproducts </w:t>
          </w:r>
          <w:r w:rsidRPr="00E04011">
            <w:rPr>
              <w:lang w:val="en-US"/>
            </w:rPr>
            <w:t>11, 274.</w:t>
          </w:r>
        </w:p>
        <w:p w14:paraId="1DB8C74C" w14:textId="77777777" w:rsidR="00E04011" w:rsidRDefault="00E04011" w:rsidP="00E04011">
          <w:pPr>
            <w:pStyle w:val="CitaviBibliographyEntry"/>
            <w:rPr>
              <w:lang w:val="en-US"/>
            </w:rPr>
          </w:pPr>
          <w:bookmarkStart w:id="1249" w:name="_CTVL001abb9dfefffdb424ba289fe6241f04073"/>
          <w:proofErr w:type="spellStart"/>
          <w:r>
            <w:rPr>
              <w:lang w:val="en-US"/>
            </w:rPr>
            <w:t>Dandikas</w:t>
          </w:r>
          <w:proofErr w:type="spellEnd"/>
          <w:r>
            <w:rPr>
              <w:lang w:val="en-US"/>
            </w:rPr>
            <w:t xml:space="preserve">, V.; </w:t>
          </w:r>
          <w:proofErr w:type="spellStart"/>
          <w:r>
            <w:rPr>
              <w:lang w:val="en-US"/>
            </w:rPr>
            <w:t>Heuwinkel</w:t>
          </w:r>
          <w:proofErr w:type="spellEnd"/>
          <w:r>
            <w:rPr>
              <w:lang w:val="en-US"/>
            </w:rPr>
            <w:t xml:space="preserve">, H.; </w:t>
          </w:r>
          <w:proofErr w:type="spellStart"/>
          <w:r>
            <w:rPr>
              <w:lang w:val="en-US"/>
            </w:rPr>
            <w:t>Lichti</w:t>
          </w:r>
          <w:proofErr w:type="spellEnd"/>
          <w:r>
            <w:rPr>
              <w:lang w:val="en-US"/>
            </w:rPr>
            <w:t xml:space="preserve">, F.; </w:t>
          </w:r>
          <w:proofErr w:type="spellStart"/>
          <w:r>
            <w:rPr>
              <w:lang w:val="en-US"/>
            </w:rPr>
            <w:t>Eckl</w:t>
          </w:r>
          <w:proofErr w:type="spellEnd"/>
          <w:r>
            <w:rPr>
              <w:lang w:val="en-US"/>
            </w:rPr>
            <w:t>, T.; Drewes, J. E.; Koch, K. (2018): Correlation between hydrolysis rate constant and chemical composition of energy crops.</w:t>
          </w:r>
          <w:bookmarkEnd w:id="1249"/>
          <w:r>
            <w:rPr>
              <w:lang w:val="en-US"/>
            </w:rPr>
            <w:t xml:space="preserve"> </w:t>
          </w:r>
          <w:r w:rsidRPr="00E04011">
            <w:rPr>
              <w:i/>
              <w:lang w:val="en-US"/>
            </w:rPr>
            <w:t xml:space="preserve">Renewable Energy </w:t>
          </w:r>
          <w:r w:rsidRPr="00E04011">
            <w:rPr>
              <w:lang w:val="en-US"/>
            </w:rPr>
            <w:t>118, 34–42.</w:t>
          </w:r>
        </w:p>
        <w:p w14:paraId="0C89B4B0" w14:textId="77777777" w:rsidR="00E04011" w:rsidRDefault="00E04011" w:rsidP="00E04011">
          <w:pPr>
            <w:pStyle w:val="CitaviBibliographyEntry"/>
            <w:rPr>
              <w:lang w:val="en-US"/>
            </w:rPr>
          </w:pPr>
          <w:bookmarkStart w:id="1250" w:name="_CTVL0016a321e2a7ea74dae80122740f454d057"/>
          <w:r>
            <w:rPr>
              <w:lang w:val="en-US"/>
            </w:rPr>
            <w:lastRenderedPageBreak/>
            <w:t>Daniel</w:t>
          </w:r>
          <w:r>
            <w:rPr>
              <w:rFonts w:ascii="Times New Roman" w:hAnsi="Times New Roman" w:cs="Times New Roman"/>
              <w:lang w:val="en-US"/>
            </w:rPr>
            <w:t>‐</w:t>
          </w:r>
          <w:r>
            <w:rPr>
              <w:lang w:val="en-US"/>
            </w:rPr>
            <w:t xml:space="preserve">Gromke, J.; Rensberg, N.; Denysenko, V.; Stinner, W.; </w:t>
          </w:r>
          <w:proofErr w:type="spellStart"/>
          <w:r>
            <w:rPr>
              <w:lang w:val="en-US"/>
            </w:rPr>
            <w:t>Schmalfu</w:t>
          </w:r>
          <w:r>
            <w:rPr>
              <w:rFonts w:cs="Garamond"/>
              <w:lang w:val="en-US"/>
            </w:rPr>
            <w:t>ß</w:t>
          </w:r>
          <w:proofErr w:type="spellEnd"/>
          <w:r>
            <w:rPr>
              <w:lang w:val="en-US"/>
            </w:rPr>
            <w:t xml:space="preserve">, T.; </w:t>
          </w:r>
          <w:proofErr w:type="spellStart"/>
          <w:r>
            <w:rPr>
              <w:lang w:val="en-US"/>
            </w:rPr>
            <w:t>Scheftelowitz</w:t>
          </w:r>
          <w:proofErr w:type="spellEnd"/>
          <w:r>
            <w:rPr>
              <w:lang w:val="en-US"/>
            </w:rPr>
            <w:t xml:space="preserve">, M.; Nelles, M.; </w:t>
          </w:r>
          <w:proofErr w:type="spellStart"/>
          <w:r>
            <w:rPr>
              <w:lang w:val="en-US"/>
            </w:rPr>
            <w:t>Liebetrau</w:t>
          </w:r>
          <w:proofErr w:type="spellEnd"/>
          <w:r>
            <w:rPr>
              <w:lang w:val="en-US"/>
            </w:rPr>
            <w:t>, J. (2018): Current Developments in Production and Utilization of Biogas and Biomethane in Germany.</w:t>
          </w:r>
          <w:bookmarkEnd w:id="1250"/>
          <w:r>
            <w:rPr>
              <w:lang w:val="en-US"/>
            </w:rPr>
            <w:t xml:space="preserve"> </w:t>
          </w:r>
          <w:proofErr w:type="spellStart"/>
          <w:r w:rsidRPr="00E04011">
            <w:rPr>
              <w:i/>
              <w:lang w:val="en-US"/>
            </w:rPr>
            <w:t>Chemie</w:t>
          </w:r>
          <w:proofErr w:type="spellEnd"/>
          <w:r w:rsidRPr="00E04011">
            <w:rPr>
              <w:i/>
              <w:lang w:val="en-US"/>
            </w:rPr>
            <w:t xml:space="preserve"> </w:t>
          </w:r>
          <w:proofErr w:type="spellStart"/>
          <w:r w:rsidRPr="00E04011">
            <w:rPr>
              <w:i/>
              <w:lang w:val="en-US"/>
            </w:rPr>
            <w:t>Ingenieur</w:t>
          </w:r>
          <w:proofErr w:type="spellEnd"/>
          <w:r w:rsidRPr="00E04011">
            <w:rPr>
              <w:i/>
              <w:lang w:val="en-US"/>
            </w:rPr>
            <w:t xml:space="preserve"> Technik </w:t>
          </w:r>
          <w:r w:rsidRPr="00E04011">
            <w:rPr>
              <w:lang w:val="en-US"/>
            </w:rPr>
            <w:t>90 (1-2), 17–35.</w:t>
          </w:r>
        </w:p>
        <w:p w14:paraId="1136425F" w14:textId="77777777" w:rsidR="00E04011" w:rsidRDefault="00E04011" w:rsidP="00E04011">
          <w:pPr>
            <w:pStyle w:val="CitaviBibliographyEntry"/>
            <w:rPr>
              <w:lang w:val="en-US"/>
            </w:rPr>
          </w:pPr>
          <w:bookmarkStart w:id="1251" w:name="_CTVL0012b2e3149523a4957bf15cdab053b8326"/>
          <w:r>
            <w:rPr>
              <w:lang w:val="en-US"/>
            </w:rPr>
            <w:t>Delory, F.; Neubauer, P.; Weinrich, S. (2025): Uncertainty Analysis of a Simplified ADM1 Applied to Dynamic Agricultural Experimental Data.</w:t>
          </w:r>
          <w:bookmarkEnd w:id="1251"/>
          <w:r>
            <w:rPr>
              <w:lang w:val="en-US"/>
            </w:rPr>
            <w:t xml:space="preserve"> </w:t>
          </w:r>
          <w:r w:rsidRPr="00E04011">
            <w:rPr>
              <w:i/>
              <w:lang w:val="en-US"/>
            </w:rPr>
            <w:t xml:space="preserve">Water Science &amp; Technology </w:t>
          </w:r>
          <w:r w:rsidRPr="00E04011">
            <w:rPr>
              <w:lang w:val="en-US"/>
            </w:rPr>
            <w:t>(Special Issue, "Anaerobic Digestion: Towards a More Sustainable Future").</w:t>
          </w:r>
        </w:p>
        <w:p w14:paraId="53818732" w14:textId="77777777" w:rsidR="00E04011" w:rsidRDefault="00E04011" w:rsidP="00E04011">
          <w:pPr>
            <w:pStyle w:val="CitaviBibliographyEntry"/>
            <w:rPr>
              <w:lang w:val="en-US"/>
            </w:rPr>
          </w:pPr>
          <w:bookmarkStart w:id="1252" w:name="_CTVL0011527233a22f74eba9d3072e8cd87597e"/>
          <w:r>
            <w:rPr>
              <w:lang w:val="en-US"/>
            </w:rPr>
            <w:t xml:space="preserve">Dittmer, C.; </w:t>
          </w:r>
          <w:proofErr w:type="spellStart"/>
          <w:r>
            <w:rPr>
              <w:lang w:val="en-US"/>
            </w:rPr>
            <w:t>Ohnmacht</w:t>
          </w:r>
          <w:proofErr w:type="spellEnd"/>
          <w:r>
            <w:rPr>
              <w:lang w:val="en-US"/>
            </w:rPr>
            <w:t xml:space="preserve">, B.; </w:t>
          </w:r>
          <w:proofErr w:type="spellStart"/>
          <w:r>
            <w:rPr>
              <w:lang w:val="en-US"/>
            </w:rPr>
            <w:t>Krümpel</w:t>
          </w:r>
          <w:proofErr w:type="spellEnd"/>
          <w:r>
            <w:rPr>
              <w:lang w:val="en-US"/>
            </w:rPr>
            <w:t xml:space="preserve">, J.; </w:t>
          </w:r>
          <w:proofErr w:type="spellStart"/>
          <w:r>
            <w:rPr>
              <w:lang w:val="en-US"/>
            </w:rPr>
            <w:t>Lemmer</w:t>
          </w:r>
          <w:proofErr w:type="spellEnd"/>
          <w:r>
            <w:rPr>
              <w:lang w:val="en-US"/>
            </w:rPr>
            <w:t>, A. (2022): Model Predictive Control: Demand-Orientated, Load-Flexible, Full-Scale Biogas Production.</w:t>
          </w:r>
          <w:bookmarkEnd w:id="1252"/>
          <w:r>
            <w:rPr>
              <w:lang w:val="en-US"/>
            </w:rPr>
            <w:t xml:space="preserve"> </w:t>
          </w:r>
          <w:r w:rsidRPr="00E04011">
            <w:rPr>
              <w:i/>
              <w:lang w:val="en-US"/>
            </w:rPr>
            <w:t xml:space="preserve">Microorganisms </w:t>
          </w:r>
          <w:r w:rsidRPr="00E04011">
            <w:rPr>
              <w:lang w:val="en-US"/>
            </w:rPr>
            <w:t>10 (4), 804.</w:t>
          </w:r>
        </w:p>
        <w:p w14:paraId="2E474906" w14:textId="77777777" w:rsidR="00E04011" w:rsidRDefault="00E04011" w:rsidP="00E04011">
          <w:pPr>
            <w:pStyle w:val="CitaviBibliographyEntry"/>
            <w:rPr>
              <w:lang w:val="en-US"/>
            </w:rPr>
          </w:pPr>
          <w:bookmarkStart w:id="1253" w:name="_CTVL0016519229e1dad4b89ad301d7d009cbc69"/>
          <w:proofErr w:type="spellStart"/>
          <w:r>
            <w:rPr>
              <w:lang w:val="en-US"/>
            </w:rPr>
            <w:t>Donoso</w:t>
          </w:r>
          <w:proofErr w:type="spellEnd"/>
          <w:r>
            <w:rPr>
              <w:lang w:val="en-US"/>
            </w:rPr>
            <w:t xml:space="preserve">-Bravo, A.; </w:t>
          </w:r>
          <w:proofErr w:type="spellStart"/>
          <w:r>
            <w:rPr>
              <w:lang w:val="en-US"/>
            </w:rPr>
            <w:t>Sadino-Riquelme</w:t>
          </w:r>
          <w:proofErr w:type="spellEnd"/>
          <w:r>
            <w:rPr>
              <w:lang w:val="en-US"/>
            </w:rPr>
            <w:t xml:space="preserve">, M. C.; </w:t>
          </w:r>
          <w:proofErr w:type="spellStart"/>
          <w:r>
            <w:rPr>
              <w:lang w:val="en-US"/>
            </w:rPr>
            <w:t>Zorrilla</w:t>
          </w:r>
          <w:proofErr w:type="spellEnd"/>
          <w:r>
            <w:rPr>
              <w:lang w:val="en-US"/>
            </w:rPr>
            <w:t>, F.; Hansen, F. (2025): Making waves: Extracting more insights from anaerobic batch tests - a modeling perspective on production rates.</w:t>
          </w:r>
          <w:bookmarkEnd w:id="1253"/>
          <w:r>
            <w:rPr>
              <w:lang w:val="en-US"/>
            </w:rPr>
            <w:t xml:space="preserve"> </w:t>
          </w:r>
          <w:r w:rsidRPr="00E04011">
            <w:rPr>
              <w:i/>
              <w:lang w:val="en-US"/>
            </w:rPr>
            <w:t xml:space="preserve">Water Research </w:t>
          </w:r>
          <w:r w:rsidRPr="00E04011">
            <w:rPr>
              <w:lang w:val="en-US"/>
            </w:rPr>
            <w:t>286, 124203.</w:t>
          </w:r>
        </w:p>
        <w:p w14:paraId="1FAF0CE5" w14:textId="77777777" w:rsidR="00E04011" w:rsidRDefault="00E04011" w:rsidP="00E04011">
          <w:pPr>
            <w:pStyle w:val="CitaviBibliographyEntry"/>
            <w:rPr>
              <w:lang w:val="en-US"/>
            </w:rPr>
          </w:pPr>
          <w:bookmarkStart w:id="1254" w:name="_CTVL0018b4156a579284c11956711fbe076bad0"/>
          <w:r>
            <w:rPr>
              <w:lang w:val="en-US"/>
            </w:rPr>
            <w:t xml:space="preserve">Fiedler, F.; </w:t>
          </w:r>
          <w:proofErr w:type="spellStart"/>
          <w:r>
            <w:rPr>
              <w:lang w:val="en-US"/>
            </w:rPr>
            <w:t>Karg</w:t>
          </w:r>
          <w:proofErr w:type="spellEnd"/>
          <w:r>
            <w:rPr>
              <w:lang w:val="en-US"/>
            </w:rPr>
            <w:t xml:space="preserve">, B.; </w:t>
          </w:r>
          <w:proofErr w:type="spellStart"/>
          <w:r>
            <w:rPr>
              <w:lang w:val="en-US"/>
            </w:rPr>
            <w:t>Lüken</w:t>
          </w:r>
          <w:proofErr w:type="spellEnd"/>
          <w:r>
            <w:rPr>
              <w:lang w:val="en-US"/>
            </w:rPr>
            <w:t xml:space="preserve">, L.; </w:t>
          </w:r>
          <w:proofErr w:type="spellStart"/>
          <w:r>
            <w:rPr>
              <w:lang w:val="en-US"/>
            </w:rPr>
            <w:t>Brandner</w:t>
          </w:r>
          <w:proofErr w:type="spellEnd"/>
          <w:r>
            <w:rPr>
              <w:lang w:val="en-US"/>
            </w:rPr>
            <w:t xml:space="preserve">, D.; Heinlein, M.; </w:t>
          </w:r>
          <w:proofErr w:type="spellStart"/>
          <w:r>
            <w:rPr>
              <w:lang w:val="en-US"/>
            </w:rPr>
            <w:t>Brabender</w:t>
          </w:r>
          <w:proofErr w:type="spellEnd"/>
          <w:r>
            <w:rPr>
              <w:lang w:val="en-US"/>
            </w:rPr>
            <w:t>, F.; Lucia, S. (2023): do-</w:t>
          </w:r>
          <w:proofErr w:type="spellStart"/>
          <w:r>
            <w:rPr>
              <w:lang w:val="en-US"/>
            </w:rPr>
            <w:t>mpc</w:t>
          </w:r>
          <w:proofErr w:type="spellEnd"/>
          <w:r>
            <w:rPr>
              <w:lang w:val="en-US"/>
            </w:rPr>
            <w:t>: Towards FAIR nonlinear and robust model predictive control.</w:t>
          </w:r>
          <w:bookmarkEnd w:id="1254"/>
          <w:r>
            <w:rPr>
              <w:lang w:val="en-US"/>
            </w:rPr>
            <w:t xml:space="preserve"> </w:t>
          </w:r>
          <w:r w:rsidRPr="00E04011">
            <w:rPr>
              <w:i/>
              <w:lang w:val="en-US"/>
            </w:rPr>
            <w:t xml:space="preserve">Control Engineering Practice </w:t>
          </w:r>
          <w:r w:rsidRPr="00E04011">
            <w:rPr>
              <w:lang w:val="en-US"/>
            </w:rPr>
            <w:t>140, 105676.</w:t>
          </w:r>
        </w:p>
        <w:p w14:paraId="6E80B746" w14:textId="77777777" w:rsidR="00E04011" w:rsidRDefault="00E04011" w:rsidP="00E04011">
          <w:pPr>
            <w:pStyle w:val="CitaviBibliographyEntry"/>
            <w:rPr>
              <w:lang w:val="en-US"/>
            </w:rPr>
          </w:pPr>
          <w:bookmarkStart w:id="1255" w:name="_CTVL001e48928d35d2345349c7085abe4257f69"/>
          <w:r>
            <w:rPr>
              <w:lang w:val="en-US"/>
            </w:rPr>
            <w:t>Finlayson, B. A. (1980): Orthogonal collocation on finite elements—progress and potential.</w:t>
          </w:r>
          <w:bookmarkEnd w:id="1255"/>
          <w:r>
            <w:rPr>
              <w:lang w:val="en-US"/>
            </w:rPr>
            <w:t xml:space="preserve"> </w:t>
          </w:r>
          <w:r w:rsidRPr="00E04011">
            <w:rPr>
              <w:i/>
              <w:lang w:val="en-US"/>
            </w:rPr>
            <w:t xml:space="preserve">Mathematics and Computers in Simulation </w:t>
          </w:r>
          <w:r w:rsidRPr="00E04011">
            <w:rPr>
              <w:lang w:val="en-US"/>
            </w:rPr>
            <w:t>22 (1), 11–17.</w:t>
          </w:r>
        </w:p>
        <w:p w14:paraId="571A9314" w14:textId="77777777" w:rsidR="00E04011" w:rsidRDefault="00E04011" w:rsidP="00E04011">
          <w:pPr>
            <w:pStyle w:val="CitaviBibliographyEntry"/>
            <w:rPr>
              <w:lang w:val="en-US"/>
            </w:rPr>
          </w:pPr>
          <w:bookmarkStart w:id="1256" w:name="_CTVL0019a3197eb6c494dff8d212b66c5111b25"/>
          <w:proofErr w:type="spellStart"/>
          <w:r>
            <w:rPr>
              <w:lang w:val="en-US"/>
            </w:rPr>
            <w:t>Fisgativa</w:t>
          </w:r>
          <w:proofErr w:type="spellEnd"/>
          <w:r>
            <w:rPr>
              <w:lang w:val="en-US"/>
            </w:rPr>
            <w:t xml:space="preserve">, H.; </w:t>
          </w:r>
          <w:proofErr w:type="spellStart"/>
          <w:r>
            <w:rPr>
              <w:lang w:val="en-US"/>
            </w:rPr>
            <w:t>Zennaro</w:t>
          </w:r>
          <w:proofErr w:type="spellEnd"/>
          <w:r>
            <w:rPr>
              <w:lang w:val="en-US"/>
            </w:rPr>
            <w:t xml:space="preserve">, B.; </w:t>
          </w:r>
          <w:proofErr w:type="spellStart"/>
          <w:r>
            <w:rPr>
              <w:lang w:val="en-US"/>
            </w:rPr>
            <w:t>Charnier</w:t>
          </w:r>
          <w:proofErr w:type="spellEnd"/>
          <w:r>
            <w:rPr>
              <w:lang w:val="en-US"/>
            </w:rPr>
            <w:t xml:space="preserve">, C.; Richard, C.; </w:t>
          </w:r>
          <w:proofErr w:type="spellStart"/>
          <w:r>
            <w:rPr>
              <w:lang w:val="en-US"/>
            </w:rPr>
            <w:t>Accarion</w:t>
          </w:r>
          <w:proofErr w:type="spellEnd"/>
          <w:r>
            <w:rPr>
              <w:lang w:val="en-US"/>
            </w:rPr>
            <w:t xml:space="preserve">, G.; </w:t>
          </w:r>
          <w:proofErr w:type="spellStart"/>
          <w:r>
            <w:rPr>
              <w:lang w:val="en-US"/>
            </w:rPr>
            <w:t>Béline</w:t>
          </w:r>
          <w:proofErr w:type="spellEnd"/>
          <w:r>
            <w:rPr>
              <w:lang w:val="en-US"/>
            </w:rPr>
            <w:t xml:space="preserve">, F. (2020): Comprehensive determination of input state variables dataset required for anaerobic digestion modelling (ADM1) based on </w:t>
          </w:r>
          <w:proofErr w:type="spellStart"/>
          <w:r>
            <w:rPr>
              <w:lang w:val="en-US"/>
            </w:rPr>
            <w:t>characterisation</w:t>
          </w:r>
          <w:proofErr w:type="spellEnd"/>
          <w:r>
            <w:rPr>
              <w:lang w:val="en-US"/>
            </w:rPr>
            <w:t xml:space="preserve"> of organic substrates.</w:t>
          </w:r>
          <w:bookmarkEnd w:id="1256"/>
          <w:r>
            <w:rPr>
              <w:lang w:val="en-US"/>
            </w:rPr>
            <w:t xml:space="preserve"> </w:t>
          </w:r>
          <w:r w:rsidRPr="00E04011">
            <w:rPr>
              <w:i/>
              <w:lang w:val="en-US"/>
            </w:rPr>
            <w:t xml:space="preserve">Data in Brief </w:t>
          </w:r>
          <w:r w:rsidRPr="00E04011">
            <w:rPr>
              <w:lang w:val="en-US"/>
            </w:rPr>
            <w:t>29, 105212.</w:t>
          </w:r>
        </w:p>
        <w:p w14:paraId="7AC51963" w14:textId="77777777" w:rsidR="00E04011" w:rsidRDefault="00E04011" w:rsidP="00E04011">
          <w:pPr>
            <w:pStyle w:val="CitaviBibliographyEntry"/>
            <w:rPr>
              <w:lang w:val="en-US"/>
            </w:rPr>
          </w:pPr>
          <w:bookmarkStart w:id="1257" w:name="_CTVL001a37ad25d8cc144a9b343f22d0b23a69b"/>
          <w:proofErr w:type="spellStart"/>
          <w:r>
            <w:rPr>
              <w:lang w:val="en-US"/>
            </w:rPr>
            <w:t>Gaida</w:t>
          </w:r>
          <w:proofErr w:type="spellEnd"/>
          <w:r>
            <w:rPr>
              <w:lang w:val="en-US"/>
            </w:rPr>
            <w:t xml:space="preserve">, D.; Wolf, C.; </w:t>
          </w:r>
          <w:proofErr w:type="spellStart"/>
          <w:r>
            <w:rPr>
              <w:lang w:val="en-US"/>
            </w:rPr>
            <w:t>Bongards</w:t>
          </w:r>
          <w:proofErr w:type="spellEnd"/>
          <w:r>
            <w:rPr>
              <w:lang w:val="en-US"/>
            </w:rPr>
            <w:t>, M. (2017): Feed control of anaerobic digestion processes for renewable energy production.</w:t>
          </w:r>
          <w:bookmarkEnd w:id="1257"/>
          <w:r>
            <w:rPr>
              <w:lang w:val="en-US"/>
            </w:rPr>
            <w:t xml:space="preserve"> </w:t>
          </w:r>
          <w:r w:rsidRPr="00E04011">
            <w:rPr>
              <w:i/>
              <w:lang w:val="en-US"/>
            </w:rPr>
            <w:t xml:space="preserve">Renewable and Sustainable Energy Reviews </w:t>
          </w:r>
          <w:r w:rsidRPr="00E04011">
            <w:rPr>
              <w:lang w:val="en-US"/>
            </w:rPr>
            <w:t>68, 869–875.</w:t>
          </w:r>
        </w:p>
        <w:p w14:paraId="27D19D80" w14:textId="77777777" w:rsidR="00E04011" w:rsidRDefault="00E04011" w:rsidP="00E04011">
          <w:pPr>
            <w:pStyle w:val="CitaviBibliographyEntry"/>
            <w:rPr>
              <w:lang w:val="en-US"/>
            </w:rPr>
          </w:pPr>
          <w:bookmarkStart w:id="1258" w:name="_CTVL00145041b9c08e74331817b3fb33f56ae73"/>
          <w:r>
            <w:rPr>
              <w:lang w:val="en-US"/>
            </w:rPr>
            <w:t xml:space="preserve">García-Sandoval, J. P.; Méndez-Acosta, H. O.; González-Alvarez, V.; </w:t>
          </w:r>
          <w:proofErr w:type="spellStart"/>
          <w:r>
            <w:rPr>
              <w:lang w:val="en-US"/>
            </w:rPr>
            <w:t>Schaum</w:t>
          </w:r>
          <w:proofErr w:type="spellEnd"/>
          <w:r>
            <w:rPr>
              <w:lang w:val="en-US"/>
            </w:rPr>
            <w:t>, A.; Alvarez, J. (2016): VFA robust control of an anaerobic digestion pilot plant: experimental implementation.</w:t>
          </w:r>
          <w:bookmarkEnd w:id="1258"/>
          <w:r>
            <w:rPr>
              <w:lang w:val="en-US"/>
            </w:rPr>
            <w:t xml:space="preserve"> </w:t>
          </w:r>
          <w:r w:rsidRPr="00E04011">
            <w:rPr>
              <w:i/>
              <w:lang w:val="en-US"/>
            </w:rPr>
            <w:t>IFAC-</w:t>
          </w:r>
          <w:proofErr w:type="spellStart"/>
          <w:r w:rsidRPr="00E04011">
            <w:rPr>
              <w:i/>
              <w:lang w:val="en-US"/>
            </w:rPr>
            <w:t>PapersOnLine</w:t>
          </w:r>
          <w:proofErr w:type="spellEnd"/>
          <w:r w:rsidRPr="00E04011">
            <w:rPr>
              <w:i/>
              <w:lang w:val="en-US"/>
            </w:rPr>
            <w:t xml:space="preserve"> </w:t>
          </w:r>
          <w:r w:rsidRPr="00E04011">
            <w:rPr>
              <w:lang w:val="en-US"/>
            </w:rPr>
            <w:t>49 (7), 973–977.</w:t>
          </w:r>
        </w:p>
        <w:p w14:paraId="37858FE8" w14:textId="77777777" w:rsidR="00E04011" w:rsidRDefault="00E04011" w:rsidP="00E04011">
          <w:pPr>
            <w:pStyle w:val="CitaviBibliographyEntry"/>
            <w:rPr>
              <w:lang w:val="en-US"/>
            </w:rPr>
          </w:pPr>
          <w:bookmarkStart w:id="1259" w:name="_CTVL001716f4881f40d4fffbeec3badb186409e"/>
          <w:r>
            <w:rPr>
              <w:lang w:val="en-US"/>
            </w:rPr>
            <w:t xml:space="preserve">Gehring, T.; </w:t>
          </w:r>
          <w:proofErr w:type="spellStart"/>
          <w:r>
            <w:rPr>
              <w:lang w:val="en-US"/>
            </w:rPr>
            <w:t>Lübken</w:t>
          </w:r>
          <w:proofErr w:type="spellEnd"/>
          <w:r>
            <w:rPr>
              <w:lang w:val="en-US"/>
            </w:rPr>
            <w:t>, M.; Koch, K.; Wichern, M. (2013): ADM1 simulation of the thermophilic mono-fermentation of maize silage – Use of an uncertainty analysis for substrate characterization. In</w:t>
          </w:r>
          <w:bookmarkEnd w:id="1259"/>
          <w:r>
            <w:rPr>
              <w:lang w:val="en-US"/>
            </w:rPr>
            <w:t xml:space="preserve"> </w:t>
          </w:r>
          <w:r w:rsidRPr="00E04011">
            <w:rPr>
              <w:i/>
              <w:lang w:val="en-US"/>
            </w:rPr>
            <w:t>13th World Congress on Anaerobic Digestion: Recovering (bio)Resources for the World</w:t>
          </w:r>
          <w:r w:rsidRPr="00E04011">
            <w:rPr>
              <w:lang w:val="en-US"/>
            </w:rPr>
            <w:t>.</w:t>
          </w:r>
        </w:p>
        <w:p w14:paraId="4DEC97C8" w14:textId="77777777" w:rsidR="00E04011" w:rsidRDefault="00E04011" w:rsidP="00E04011">
          <w:pPr>
            <w:pStyle w:val="CitaviBibliographyEntry"/>
            <w:rPr>
              <w:lang w:val="en-US"/>
            </w:rPr>
          </w:pPr>
          <w:bookmarkStart w:id="1260" w:name="_CTVL001dda7a75174c24a08aa2c4f6bc7c02285"/>
          <w:r>
            <w:rPr>
              <w:lang w:val="en-US"/>
            </w:rPr>
            <w:t xml:space="preserve">Hafner, S. D.; </w:t>
          </w:r>
          <w:proofErr w:type="spellStart"/>
          <w:r>
            <w:rPr>
              <w:lang w:val="en-US"/>
            </w:rPr>
            <w:t>Fruteau</w:t>
          </w:r>
          <w:proofErr w:type="spellEnd"/>
          <w:r>
            <w:rPr>
              <w:lang w:val="en-US"/>
            </w:rPr>
            <w:t xml:space="preserve"> de </w:t>
          </w:r>
          <w:proofErr w:type="spellStart"/>
          <w:r>
            <w:rPr>
              <w:lang w:val="en-US"/>
            </w:rPr>
            <w:t>Laclos</w:t>
          </w:r>
          <w:proofErr w:type="spellEnd"/>
          <w:r>
            <w:rPr>
              <w:lang w:val="en-US"/>
            </w:rPr>
            <w:t xml:space="preserve">, H.; Koch, K.; </w:t>
          </w:r>
          <w:proofErr w:type="spellStart"/>
          <w:r>
            <w:rPr>
              <w:lang w:val="en-US"/>
            </w:rPr>
            <w:t>Holliger</w:t>
          </w:r>
          <w:proofErr w:type="spellEnd"/>
          <w:r>
            <w:rPr>
              <w:lang w:val="en-US"/>
            </w:rPr>
            <w:t>, C. (2020): Improving Inter-Laboratory Reproducibility in Measurement of Biochemical Methane Potential (BMP).</w:t>
          </w:r>
          <w:bookmarkEnd w:id="1260"/>
          <w:r>
            <w:rPr>
              <w:lang w:val="en-US"/>
            </w:rPr>
            <w:t xml:space="preserve"> </w:t>
          </w:r>
          <w:r w:rsidRPr="00E04011">
            <w:rPr>
              <w:i/>
              <w:lang w:val="en-US"/>
            </w:rPr>
            <w:t xml:space="preserve">Water </w:t>
          </w:r>
          <w:r w:rsidRPr="00E04011">
            <w:rPr>
              <w:lang w:val="en-US"/>
            </w:rPr>
            <w:t>12 (6), 1752.</w:t>
          </w:r>
        </w:p>
        <w:p w14:paraId="312C2093" w14:textId="77777777" w:rsidR="00E04011" w:rsidRDefault="00E04011" w:rsidP="00E04011">
          <w:pPr>
            <w:pStyle w:val="CitaviBibliographyEntry"/>
            <w:rPr>
              <w:lang w:val="en-US"/>
            </w:rPr>
          </w:pPr>
          <w:bookmarkStart w:id="1261" w:name="_CTVL0012bd31ee52dd149399037a277cf967998"/>
          <w:r>
            <w:rPr>
              <w:lang w:val="en-US"/>
            </w:rPr>
            <w:t xml:space="preserve">Hahn, H.; </w:t>
          </w:r>
          <w:proofErr w:type="spellStart"/>
          <w:r>
            <w:rPr>
              <w:lang w:val="en-US"/>
            </w:rPr>
            <w:t>Ganagin</w:t>
          </w:r>
          <w:proofErr w:type="spellEnd"/>
          <w:r>
            <w:rPr>
              <w:lang w:val="en-US"/>
            </w:rPr>
            <w:t xml:space="preserve">, W.; Hartmann, K.; </w:t>
          </w:r>
          <w:proofErr w:type="spellStart"/>
          <w:r>
            <w:rPr>
              <w:lang w:val="en-US"/>
            </w:rPr>
            <w:t>Wachendorf</w:t>
          </w:r>
          <w:proofErr w:type="spellEnd"/>
          <w:r>
            <w:rPr>
              <w:lang w:val="en-US"/>
            </w:rPr>
            <w:t xml:space="preserve">, M. (2014): Cost analysis of concepts for a </w:t>
          </w:r>
          <w:proofErr w:type="gramStart"/>
          <w:r>
            <w:rPr>
              <w:lang w:val="en-US"/>
            </w:rPr>
            <w:t>demand oriented</w:t>
          </w:r>
          <w:proofErr w:type="gramEnd"/>
          <w:r>
            <w:rPr>
              <w:lang w:val="en-US"/>
            </w:rPr>
            <w:t xml:space="preserve"> biogas supply for flexible power generation.</w:t>
          </w:r>
          <w:bookmarkEnd w:id="1261"/>
          <w:r>
            <w:rPr>
              <w:lang w:val="en-US"/>
            </w:rPr>
            <w:t xml:space="preserve"> </w:t>
          </w:r>
          <w:r w:rsidRPr="00E04011">
            <w:rPr>
              <w:i/>
              <w:lang w:val="en-US"/>
            </w:rPr>
            <w:t xml:space="preserve">Bioresource Technology </w:t>
          </w:r>
          <w:r w:rsidRPr="00E04011">
            <w:rPr>
              <w:lang w:val="en-US"/>
            </w:rPr>
            <w:t>170, 211–220.</w:t>
          </w:r>
        </w:p>
        <w:p w14:paraId="469CE479" w14:textId="77777777" w:rsidR="00E04011" w:rsidRDefault="00E04011" w:rsidP="00E04011">
          <w:pPr>
            <w:pStyle w:val="CitaviBibliographyEntry"/>
            <w:rPr>
              <w:lang w:val="en-US"/>
            </w:rPr>
          </w:pPr>
          <w:bookmarkStart w:id="1262" w:name="_CTVL00154f7876cf736462b9517e60db455cde9"/>
          <w:proofErr w:type="spellStart"/>
          <w:r>
            <w:rPr>
              <w:lang w:val="en-US"/>
            </w:rPr>
            <w:lastRenderedPageBreak/>
            <w:t>Heidarzadeh</w:t>
          </w:r>
          <w:proofErr w:type="spellEnd"/>
          <w:r>
            <w:rPr>
              <w:lang w:val="en-US"/>
            </w:rPr>
            <w:t xml:space="preserve"> </w:t>
          </w:r>
          <w:proofErr w:type="spellStart"/>
          <w:r>
            <w:rPr>
              <w:lang w:val="en-US"/>
            </w:rPr>
            <w:t>Vazifehkhoran</w:t>
          </w:r>
          <w:proofErr w:type="spellEnd"/>
          <w:r>
            <w:rPr>
              <w:lang w:val="en-US"/>
            </w:rPr>
            <w:t xml:space="preserve">, A.; </w:t>
          </w:r>
          <w:proofErr w:type="spellStart"/>
          <w:r>
            <w:rPr>
              <w:lang w:val="en-US"/>
            </w:rPr>
            <w:t>Triolo</w:t>
          </w:r>
          <w:proofErr w:type="spellEnd"/>
          <w:r>
            <w:rPr>
              <w:lang w:val="en-US"/>
            </w:rPr>
            <w:t xml:space="preserve">, J.; Larsen, S.; </w:t>
          </w:r>
          <w:proofErr w:type="spellStart"/>
          <w:r>
            <w:rPr>
              <w:lang w:val="en-US"/>
            </w:rPr>
            <w:t>Stefanek</w:t>
          </w:r>
          <w:proofErr w:type="spellEnd"/>
          <w:r>
            <w:rPr>
              <w:lang w:val="en-US"/>
            </w:rPr>
            <w:t>, K.; Sommer, S. (2016): Assessment of the Variability of Biogas Production from Sugar Beet Silage as Affected by Movement and Loss of the Produced Alcohols and Organic Acids.</w:t>
          </w:r>
          <w:bookmarkEnd w:id="1262"/>
          <w:r>
            <w:rPr>
              <w:lang w:val="en-US"/>
            </w:rPr>
            <w:t xml:space="preserve"> </w:t>
          </w:r>
          <w:r w:rsidRPr="00E04011">
            <w:rPr>
              <w:i/>
              <w:lang w:val="en-US"/>
            </w:rPr>
            <w:t xml:space="preserve">Energies </w:t>
          </w:r>
          <w:r w:rsidRPr="00E04011">
            <w:rPr>
              <w:lang w:val="en-US"/>
            </w:rPr>
            <w:t>9 (5), 368.</w:t>
          </w:r>
        </w:p>
        <w:p w14:paraId="3160B853" w14:textId="77777777" w:rsidR="00E04011" w:rsidRDefault="00E04011" w:rsidP="00E04011">
          <w:pPr>
            <w:pStyle w:val="CitaviBibliographyEntry"/>
            <w:rPr>
              <w:lang w:val="en-US"/>
            </w:rPr>
          </w:pPr>
          <w:bookmarkStart w:id="1263" w:name="_CTVL00162194bb43f664366b430ad14f4eeee4e"/>
          <w:r>
            <w:rPr>
              <w:lang w:val="en-US"/>
            </w:rPr>
            <w:t xml:space="preserve">Jimenez, J.; </w:t>
          </w:r>
          <w:proofErr w:type="spellStart"/>
          <w:r>
            <w:rPr>
              <w:lang w:val="en-US"/>
            </w:rPr>
            <w:t>Latrille</w:t>
          </w:r>
          <w:proofErr w:type="spellEnd"/>
          <w:r>
            <w:rPr>
              <w:lang w:val="en-US"/>
            </w:rPr>
            <w:t xml:space="preserve">, E.; </w:t>
          </w:r>
          <w:proofErr w:type="spellStart"/>
          <w:r>
            <w:rPr>
              <w:lang w:val="en-US"/>
            </w:rPr>
            <w:t>Harmand</w:t>
          </w:r>
          <w:proofErr w:type="spellEnd"/>
          <w:r>
            <w:rPr>
              <w:lang w:val="en-US"/>
            </w:rPr>
            <w:t>, J.; Robles, A.; Ferrer, J.; Steyer, J.-P. (2015): Instrumentation and control of anaerobic digestion processes.</w:t>
          </w:r>
          <w:bookmarkEnd w:id="1263"/>
          <w:r>
            <w:rPr>
              <w:lang w:val="en-US"/>
            </w:rPr>
            <w:t xml:space="preserve"> </w:t>
          </w:r>
          <w:r w:rsidRPr="00E04011">
            <w:rPr>
              <w:i/>
              <w:lang w:val="en-US"/>
            </w:rPr>
            <w:t xml:space="preserve">Reviews in Environmental Science and Bio/Technology </w:t>
          </w:r>
          <w:r w:rsidRPr="00E04011">
            <w:rPr>
              <w:lang w:val="en-US"/>
            </w:rPr>
            <w:t>14 (4), 615–648.</w:t>
          </w:r>
        </w:p>
        <w:p w14:paraId="7DB3DBFC" w14:textId="77777777" w:rsidR="00E04011" w:rsidRDefault="00E04011" w:rsidP="00E04011">
          <w:pPr>
            <w:pStyle w:val="CitaviBibliographyEntry"/>
            <w:rPr>
              <w:lang w:val="en-US"/>
            </w:rPr>
          </w:pPr>
          <w:bookmarkStart w:id="1264" w:name="_CTVL001e3c2c8d0f2cb456197d9e1e30abd288b"/>
          <w:proofErr w:type="spellStart"/>
          <w:r>
            <w:rPr>
              <w:lang w:val="en-US"/>
            </w:rPr>
            <w:t>Jønson</w:t>
          </w:r>
          <w:proofErr w:type="spellEnd"/>
          <w:r>
            <w:rPr>
              <w:lang w:val="en-US"/>
            </w:rPr>
            <w:t xml:space="preserve">, B.; Mortensen, L.; Schmidt, J.; Jeppesen, M.; </w:t>
          </w:r>
          <w:proofErr w:type="spellStart"/>
          <w:r>
            <w:rPr>
              <w:lang w:val="en-US"/>
            </w:rPr>
            <w:t>Bastidas-Oyanedel</w:t>
          </w:r>
          <w:proofErr w:type="spellEnd"/>
          <w:r>
            <w:rPr>
              <w:lang w:val="en-US"/>
            </w:rPr>
            <w:t xml:space="preserve">, J.-R. (2022): Flexibility as the Key to Stability: Optimization of Temperature and Gas Feed during Downtime towards Effective Integration of </w:t>
          </w:r>
          <w:proofErr w:type="spellStart"/>
          <w:r>
            <w:rPr>
              <w:lang w:val="en-US"/>
            </w:rPr>
            <w:t>Biomethanation</w:t>
          </w:r>
          <w:proofErr w:type="spellEnd"/>
          <w:r>
            <w:rPr>
              <w:lang w:val="en-US"/>
            </w:rPr>
            <w:t xml:space="preserve"> in an Intermittent Energy System.</w:t>
          </w:r>
          <w:bookmarkEnd w:id="1264"/>
          <w:r>
            <w:rPr>
              <w:lang w:val="en-US"/>
            </w:rPr>
            <w:t xml:space="preserve"> </w:t>
          </w:r>
          <w:r w:rsidRPr="00E04011">
            <w:rPr>
              <w:i/>
              <w:lang w:val="en-US"/>
            </w:rPr>
            <w:t xml:space="preserve">Energies </w:t>
          </w:r>
          <w:r w:rsidRPr="00E04011">
            <w:rPr>
              <w:lang w:val="en-US"/>
            </w:rPr>
            <w:t>15 (16), 5827.</w:t>
          </w:r>
        </w:p>
        <w:p w14:paraId="003E36F7" w14:textId="77777777" w:rsidR="00E04011" w:rsidRDefault="00E04011" w:rsidP="00E04011">
          <w:pPr>
            <w:pStyle w:val="CitaviBibliographyEntry"/>
            <w:rPr>
              <w:lang w:val="en-US"/>
            </w:rPr>
          </w:pPr>
          <w:bookmarkStart w:id="1265" w:name="_CTVL00109d29270eb9947939a5023fd459758f8"/>
          <w:proofErr w:type="spellStart"/>
          <w:r>
            <w:rPr>
              <w:lang w:val="en-US"/>
            </w:rPr>
            <w:t>Kegl</w:t>
          </w:r>
          <w:proofErr w:type="spellEnd"/>
          <w:r>
            <w:rPr>
              <w:lang w:val="en-US"/>
            </w:rPr>
            <w:t xml:space="preserve">, T.; Torres Jiménez, E.; </w:t>
          </w:r>
          <w:proofErr w:type="spellStart"/>
          <w:r>
            <w:rPr>
              <w:lang w:val="en-US"/>
            </w:rPr>
            <w:t>Kegl</w:t>
          </w:r>
          <w:proofErr w:type="spellEnd"/>
          <w:r>
            <w:rPr>
              <w:lang w:val="en-US"/>
            </w:rPr>
            <w:t xml:space="preserve">, B.; </w:t>
          </w:r>
          <w:proofErr w:type="spellStart"/>
          <w:r>
            <w:rPr>
              <w:lang w:val="en-US"/>
            </w:rPr>
            <w:t>Kovač</w:t>
          </w:r>
          <w:proofErr w:type="spellEnd"/>
          <w:r>
            <w:rPr>
              <w:lang w:val="en-US"/>
            </w:rPr>
            <w:t xml:space="preserve"> </w:t>
          </w:r>
          <w:proofErr w:type="spellStart"/>
          <w:r>
            <w:rPr>
              <w:lang w:val="en-US"/>
            </w:rPr>
            <w:t>Kralj</w:t>
          </w:r>
          <w:proofErr w:type="spellEnd"/>
          <w:r>
            <w:rPr>
              <w:lang w:val="en-US"/>
            </w:rPr>
            <w:t xml:space="preserve">, A.; </w:t>
          </w:r>
          <w:proofErr w:type="spellStart"/>
          <w:r>
            <w:rPr>
              <w:lang w:val="en-US"/>
            </w:rPr>
            <w:t>Kegl</w:t>
          </w:r>
          <w:proofErr w:type="spellEnd"/>
          <w:r>
            <w:rPr>
              <w:lang w:val="en-US"/>
            </w:rPr>
            <w:t>, M. (2025): Modeling and optimization of anaerobic digestion technology: Current status and future outlook.</w:t>
          </w:r>
          <w:bookmarkEnd w:id="1265"/>
          <w:r>
            <w:rPr>
              <w:lang w:val="en-US"/>
            </w:rPr>
            <w:t xml:space="preserve"> </w:t>
          </w:r>
          <w:r w:rsidRPr="00E04011">
            <w:rPr>
              <w:i/>
              <w:lang w:val="en-US"/>
            </w:rPr>
            <w:t xml:space="preserve">Progress in Energy and Combustion Science </w:t>
          </w:r>
          <w:r w:rsidRPr="00E04011">
            <w:rPr>
              <w:lang w:val="en-US"/>
            </w:rPr>
            <w:t>106, 101199.</w:t>
          </w:r>
        </w:p>
        <w:p w14:paraId="63605FDB" w14:textId="77777777" w:rsidR="00E04011" w:rsidRDefault="00E04011" w:rsidP="00E04011">
          <w:pPr>
            <w:pStyle w:val="CitaviBibliographyEntry"/>
            <w:rPr>
              <w:lang w:val="en-US"/>
            </w:rPr>
          </w:pPr>
          <w:bookmarkStart w:id="1266" w:name="_CTVL001ff6d8e1f22924ae3a8c00567caf17d62"/>
          <w:proofErr w:type="spellStart"/>
          <w:r>
            <w:rPr>
              <w:lang w:val="en-US"/>
            </w:rPr>
            <w:t>Kil</w:t>
          </w:r>
          <w:proofErr w:type="spellEnd"/>
          <w:r>
            <w:rPr>
              <w:lang w:val="en-US"/>
            </w:rPr>
            <w:t>, H.; Li, D.; Xi, Y.; Li, J. (2017): Model predictive control with on-line model identification for anaerobic digestion processes.</w:t>
          </w:r>
          <w:bookmarkEnd w:id="1266"/>
          <w:r>
            <w:rPr>
              <w:lang w:val="en-US"/>
            </w:rPr>
            <w:t xml:space="preserve"> </w:t>
          </w:r>
          <w:r w:rsidRPr="00E04011">
            <w:rPr>
              <w:i/>
              <w:lang w:val="en-US"/>
            </w:rPr>
            <w:t xml:space="preserve">Biochemical Engineering Journal </w:t>
          </w:r>
          <w:r w:rsidRPr="00E04011">
            <w:rPr>
              <w:lang w:val="en-US"/>
            </w:rPr>
            <w:t>128 (9), 63–75.</w:t>
          </w:r>
        </w:p>
        <w:p w14:paraId="49628148" w14:textId="77777777" w:rsidR="00E04011" w:rsidRDefault="00E04011" w:rsidP="00E04011">
          <w:pPr>
            <w:pStyle w:val="CitaviBibliographyEntry"/>
            <w:rPr>
              <w:lang w:val="en-US"/>
            </w:rPr>
          </w:pPr>
          <w:bookmarkStart w:id="1267" w:name="_CTVL001c709e85c77024936b9d07f9ccb35b455"/>
          <w:r>
            <w:rPr>
              <w:lang w:val="en-US"/>
            </w:rPr>
            <w:t xml:space="preserve">Kim, J. W.; </w:t>
          </w:r>
          <w:proofErr w:type="spellStart"/>
          <w:r>
            <w:rPr>
              <w:lang w:val="en-US"/>
            </w:rPr>
            <w:t>Krausch</w:t>
          </w:r>
          <w:proofErr w:type="spellEnd"/>
          <w:r>
            <w:rPr>
              <w:lang w:val="en-US"/>
            </w:rPr>
            <w:t xml:space="preserve">, N.; </w:t>
          </w:r>
          <w:proofErr w:type="spellStart"/>
          <w:r>
            <w:rPr>
              <w:lang w:val="en-US"/>
            </w:rPr>
            <w:t>Aizpuru</w:t>
          </w:r>
          <w:proofErr w:type="spellEnd"/>
          <w:r>
            <w:rPr>
              <w:lang w:val="en-US"/>
            </w:rPr>
            <w:t xml:space="preserve">, J.; </w:t>
          </w:r>
          <w:proofErr w:type="spellStart"/>
          <w:r>
            <w:rPr>
              <w:lang w:val="en-US"/>
            </w:rPr>
            <w:t>Barz</w:t>
          </w:r>
          <w:proofErr w:type="spellEnd"/>
          <w:r>
            <w:rPr>
              <w:lang w:val="en-US"/>
            </w:rPr>
            <w:t xml:space="preserve">, T.; Lucia, S.; Neubauer, P.; Cruz </w:t>
          </w:r>
          <w:proofErr w:type="spellStart"/>
          <w:r>
            <w:rPr>
              <w:lang w:val="en-US"/>
            </w:rPr>
            <w:t>Bournazou</w:t>
          </w:r>
          <w:proofErr w:type="spellEnd"/>
          <w:r>
            <w:rPr>
              <w:lang w:val="en-US"/>
            </w:rPr>
            <w:t>, M. N. (2023): Model predictive control and moving horizon estimation for adaptive optimal bolus feeding in high-throughput cultivation of</w:t>
          </w:r>
          <w:bookmarkEnd w:id="1267"/>
          <w:r>
            <w:rPr>
              <w:lang w:val="en-US"/>
            </w:rPr>
            <w:t xml:space="preserve"> </w:t>
          </w:r>
          <w:r w:rsidRPr="00E04011">
            <w:rPr>
              <w:i/>
              <w:lang w:val="en-US"/>
            </w:rPr>
            <w:t>E. coli</w:t>
          </w:r>
          <w:r w:rsidRPr="00E04011">
            <w:rPr>
              <w:lang w:val="en-US"/>
            </w:rPr>
            <w:t xml:space="preserve">. </w:t>
          </w:r>
          <w:r w:rsidRPr="00E04011">
            <w:rPr>
              <w:i/>
              <w:lang w:val="en-US"/>
            </w:rPr>
            <w:t xml:space="preserve">Computers &amp; Chemical Engineering </w:t>
          </w:r>
          <w:r w:rsidRPr="00E04011">
            <w:rPr>
              <w:lang w:val="en-US"/>
            </w:rPr>
            <w:t>172, 108158.</w:t>
          </w:r>
        </w:p>
        <w:p w14:paraId="4C501B77" w14:textId="77777777" w:rsidR="00E04011" w:rsidRDefault="00E04011" w:rsidP="00E04011">
          <w:pPr>
            <w:pStyle w:val="CitaviBibliographyEntry"/>
            <w:rPr>
              <w:lang w:val="en-US"/>
            </w:rPr>
          </w:pPr>
          <w:bookmarkStart w:id="1268" w:name="_CTVL00138d43eeeeb8144698dbf90b5a413db7f"/>
          <w:r>
            <w:rPr>
              <w:lang w:val="en-US"/>
            </w:rPr>
            <w:t xml:space="preserve">Koch, K.; Hafner, S. D.; Weinrich, S.; </w:t>
          </w:r>
          <w:proofErr w:type="spellStart"/>
          <w:r>
            <w:rPr>
              <w:lang w:val="en-US"/>
            </w:rPr>
            <w:t>Astals</w:t>
          </w:r>
          <w:proofErr w:type="spellEnd"/>
          <w:r>
            <w:rPr>
              <w:lang w:val="en-US"/>
            </w:rPr>
            <w:t xml:space="preserve">, S.; </w:t>
          </w:r>
          <w:proofErr w:type="spellStart"/>
          <w:r>
            <w:rPr>
              <w:lang w:val="en-US"/>
            </w:rPr>
            <w:t>Holliger</w:t>
          </w:r>
          <w:proofErr w:type="spellEnd"/>
          <w:r>
            <w:rPr>
              <w:lang w:val="en-US"/>
            </w:rPr>
            <w:t>, C. (2020): Power and Limitations of Biochemical Methane Potential (BMP) Tests.</w:t>
          </w:r>
          <w:bookmarkEnd w:id="1268"/>
          <w:r>
            <w:rPr>
              <w:lang w:val="en-US"/>
            </w:rPr>
            <w:t xml:space="preserve"> </w:t>
          </w:r>
          <w:r w:rsidRPr="00E04011">
            <w:rPr>
              <w:i/>
              <w:lang w:val="en-US"/>
            </w:rPr>
            <w:t xml:space="preserve">Frontiers in Energy Research </w:t>
          </w:r>
          <w:r w:rsidRPr="00E04011">
            <w:rPr>
              <w:lang w:val="en-US"/>
            </w:rPr>
            <w:t>8, 63.</w:t>
          </w:r>
        </w:p>
        <w:p w14:paraId="711A5083" w14:textId="77777777" w:rsidR="00E04011" w:rsidRDefault="00E04011" w:rsidP="00E04011">
          <w:pPr>
            <w:pStyle w:val="CitaviBibliographyEntry"/>
            <w:rPr>
              <w:lang w:val="en-US"/>
            </w:rPr>
          </w:pPr>
          <w:bookmarkStart w:id="1269" w:name="_CTVL00183734d8d74ed4a239bcf1c4dc098da8f"/>
          <w:proofErr w:type="spellStart"/>
          <w:r>
            <w:rPr>
              <w:lang w:val="en-US"/>
            </w:rPr>
            <w:t>Körber</w:t>
          </w:r>
          <w:proofErr w:type="spellEnd"/>
          <w:r>
            <w:rPr>
              <w:lang w:val="en-US"/>
            </w:rPr>
            <w:t>, M.; Weinrich, S.; Span, R.; Gerber, M. (2022): Demand-oriented biogas production to cover residual load of an electricity self-sufficient community using a simple kinetic model.</w:t>
          </w:r>
          <w:bookmarkEnd w:id="1269"/>
          <w:r>
            <w:rPr>
              <w:lang w:val="en-US"/>
            </w:rPr>
            <w:t xml:space="preserve"> </w:t>
          </w:r>
          <w:r w:rsidRPr="00E04011">
            <w:rPr>
              <w:i/>
              <w:lang w:val="en-US"/>
            </w:rPr>
            <w:t xml:space="preserve">Bioresource Technology </w:t>
          </w:r>
          <w:r w:rsidRPr="00E04011">
            <w:rPr>
              <w:lang w:val="en-US"/>
            </w:rPr>
            <w:t>361, 127664.</w:t>
          </w:r>
        </w:p>
        <w:p w14:paraId="28930DFE" w14:textId="77777777" w:rsidR="00E04011" w:rsidRDefault="00E04011" w:rsidP="00E04011">
          <w:pPr>
            <w:pStyle w:val="CitaviBibliographyEntry"/>
            <w:rPr>
              <w:lang w:val="en-US"/>
            </w:rPr>
          </w:pPr>
          <w:bookmarkStart w:id="1270" w:name="_CTVL001c56319509a044d07a266baf2807cc4d6"/>
          <w:proofErr w:type="spellStart"/>
          <w:r>
            <w:rPr>
              <w:lang w:val="en-US"/>
            </w:rPr>
            <w:t>Kryvoruchko</w:t>
          </w:r>
          <w:proofErr w:type="spellEnd"/>
          <w:r>
            <w:rPr>
              <w:lang w:val="en-US"/>
            </w:rPr>
            <w:t xml:space="preserve">, V.; </w:t>
          </w:r>
          <w:proofErr w:type="spellStart"/>
          <w:r>
            <w:rPr>
              <w:lang w:val="en-US"/>
            </w:rPr>
            <w:t>Machmüller</w:t>
          </w:r>
          <w:proofErr w:type="spellEnd"/>
          <w:r>
            <w:rPr>
              <w:lang w:val="en-US"/>
            </w:rPr>
            <w:t xml:space="preserve">, A.; </w:t>
          </w:r>
          <w:proofErr w:type="spellStart"/>
          <w:r>
            <w:rPr>
              <w:lang w:val="en-US"/>
            </w:rPr>
            <w:t>Bodiroza</w:t>
          </w:r>
          <w:proofErr w:type="spellEnd"/>
          <w:r>
            <w:rPr>
              <w:lang w:val="en-US"/>
            </w:rPr>
            <w:t>, V.; Amon, B.; Amon, T. (2009): Anaerobic digestion of by-products of sugar beet and starch potato processing.</w:t>
          </w:r>
          <w:bookmarkEnd w:id="1270"/>
          <w:r>
            <w:rPr>
              <w:lang w:val="en-US"/>
            </w:rPr>
            <w:t xml:space="preserve"> </w:t>
          </w:r>
          <w:r w:rsidRPr="00E04011">
            <w:rPr>
              <w:i/>
              <w:lang w:val="en-US"/>
            </w:rPr>
            <w:t xml:space="preserve">Biomass and Bioenergy </w:t>
          </w:r>
          <w:r w:rsidRPr="00E04011">
            <w:rPr>
              <w:lang w:val="en-US"/>
            </w:rPr>
            <w:t>33 (4), 620–627.</w:t>
          </w:r>
        </w:p>
        <w:p w14:paraId="5233EA0F" w14:textId="77777777" w:rsidR="00E04011" w:rsidRDefault="00E04011" w:rsidP="00E04011">
          <w:pPr>
            <w:pStyle w:val="CitaviBibliographyEntry"/>
            <w:rPr>
              <w:lang w:val="en-US"/>
            </w:rPr>
          </w:pPr>
          <w:bookmarkStart w:id="1271" w:name="_CTVL001f846f4f7d3934acb9097be2341ee47a0"/>
          <w:r>
            <w:rPr>
              <w:lang w:val="en-US"/>
            </w:rPr>
            <w:t>Ku, H. H. (1966): Notes on the use of propagation of error formulas.</w:t>
          </w:r>
          <w:bookmarkEnd w:id="1271"/>
          <w:r>
            <w:rPr>
              <w:lang w:val="en-US"/>
            </w:rPr>
            <w:t xml:space="preserve"> </w:t>
          </w:r>
          <w:r w:rsidRPr="00E04011">
            <w:rPr>
              <w:i/>
              <w:lang w:val="en-US"/>
            </w:rPr>
            <w:t xml:space="preserve">Journal of Research of the National Bureau of Standards, Section C: Engineering and Instrumentation </w:t>
          </w:r>
          <w:r w:rsidRPr="00E04011">
            <w:rPr>
              <w:lang w:val="en-US"/>
            </w:rPr>
            <w:t>70C (4), 263.</w:t>
          </w:r>
        </w:p>
        <w:p w14:paraId="6105A1C6" w14:textId="77777777" w:rsidR="00E04011" w:rsidRDefault="00E04011" w:rsidP="00E04011">
          <w:pPr>
            <w:pStyle w:val="CitaviBibliographyEntry"/>
            <w:rPr>
              <w:lang w:val="en-US"/>
            </w:rPr>
          </w:pPr>
          <w:bookmarkStart w:id="1272" w:name="_CTVL001c3b78bc64261460886accb7573639093"/>
          <w:r w:rsidRPr="00E04011">
            <w:rPr>
              <w:lang w:val="de-DE"/>
              <w:rPrChange w:id="1273" w:author="Hellmann, Simon" w:date="2025-08-30T18:03:00Z">
                <w:rPr>
                  <w:lang w:val="en-US"/>
                </w:rPr>
              </w:rPrChang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11A8E9B6" w14:textId="77777777" w:rsidR="00E04011" w:rsidRDefault="00E04011" w:rsidP="00E04011">
          <w:pPr>
            <w:pStyle w:val="CitaviBibliographyEntry"/>
            <w:rPr>
              <w:lang w:val="en-US"/>
            </w:rPr>
          </w:pPr>
          <w:bookmarkStart w:id="1274" w:name="_CTVL001aa10622fc825473c887011dc382fbeeb"/>
          <w:bookmarkEnd w:id="1272"/>
          <w:proofErr w:type="spellStart"/>
          <w:r>
            <w:rPr>
              <w:lang w:val="en-US"/>
            </w:rPr>
            <w:lastRenderedPageBreak/>
            <w:t>Lübken</w:t>
          </w:r>
          <w:proofErr w:type="spellEnd"/>
          <w:r>
            <w:rPr>
              <w:lang w:val="en-US"/>
            </w:rPr>
            <w:t xml:space="preserve">, M.; </w:t>
          </w:r>
          <w:proofErr w:type="spellStart"/>
          <w:r>
            <w:rPr>
              <w:lang w:val="en-US"/>
            </w:rPr>
            <w:t>Kosse</w:t>
          </w:r>
          <w:proofErr w:type="spellEnd"/>
          <w:r>
            <w:rPr>
              <w:lang w:val="en-US"/>
            </w:rPr>
            <w:t xml:space="preserve">, P.; Koch, K.; Gehring, T.; Wichern, M. (2015): Influent Fractionation for Modeling Continuous Anaerobic Digestion Processes. In </w:t>
          </w:r>
          <w:proofErr w:type="spellStart"/>
          <w:r>
            <w:rPr>
              <w:lang w:val="en-US"/>
            </w:rPr>
            <w:t>Gübitz</w:t>
          </w:r>
          <w:proofErr w:type="spellEnd"/>
          <w:r>
            <w:rPr>
              <w:lang w:val="en-US"/>
            </w:rPr>
            <w:t>, G., Bauer, A. et al. (Eds.):</w:t>
          </w:r>
          <w:bookmarkEnd w:id="1274"/>
          <w:r>
            <w:rPr>
              <w:lang w:val="en-US"/>
            </w:rPr>
            <w:t xml:space="preserve"> </w:t>
          </w:r>
          <w:r w:rsidRPr="00E04011">
            <w:rPr>
              <w:i/>
              <w:lang w:val="en-US"/>
            </w:rPr>
            <w:t>Biogas Science and Technology</w:t>
          </w:r>
          <w:r w:rsidRPr="00E04011">
            <w:rPr>
              <w:lang w:val="en-US"/>
            </w:rPr>
            <w:t>. Cham: Springer International Publishing Switzerland (Advances in Biochemical Engineering/Biotechnology, 151), 137–169.</w:t>
          </w:r>
        </w:p>
        <w:p w14:paraId="220F8DB5" w14:textId="77777777" w:rsidR="00E04011" w:rsidRDefault="00E04011" w:rsidP="00E04011">
          <w:pPr>
            <w:pStyle w:val="CitaviBibliographyEntry"/>
            <w:rPr>
              <w:lang w:val="en-US"/>
            </w:rPr>
          </w:pPr>
          <w:bookmarkStart w:id="1275" w:name="_CTVL0017baf63e5af284abfbcbb4b1f236fe958"/>
          <w:r>
            <w:rPr>
              <w:lang w:val="en-US"/>
            </w:rPr>
            <w:t xml:space="preserve">Lucia, S.; </w:t>
          </w:r>
          <w:proofErr w:type="spellStart"/>
          <w:r>
            <w:rPr>
              <w:lang w:val="en-US"/>
            </w:rPr>
            <w:t>Engell</w:t>
          </w:r>
          <w:proofErr w:type="spellEnd"/>
          <w:r>
            <w:rPr>
              <w:lang w:val="en-US"/>
            </w:rPr>
            <w:t>, S. (2014): Control of towing kites under uncertainty using robust economic nonlinear model predictive control:</w:t>
          </w:r>
          <w:bookmarkEnd w:id="1275"/>
          <w:r>
            <w:rPr>
              <w:lang w:val="en-US"/>
            </w:rPr>
            <w:t xml:space="preserve"> </w:t>
          </w:r>
          <w:r w:rsidRPr="00E04011">
            <w:rPr>
              <w:i/>
              <w:lang w:val="en-US"/>
            </w:rPr>
            <w:t xml:space="preserve">ECC 2014. </w:t>
          </w:r>
          <w:r w:rsidRPr="00E04011">
            <w:rPr>
              <w:lang w:val="en-US"/>
            </w:rPr>
            <w:t>Strasbourg, France, 1158–1163.</w:t>
          </w:r>
        </w:p>
        <w:p w14:paraId="1CDAB05B" w14:textId="77777777" w:rsidR="00E04011" w:rsidRDefault="00E04011" w:rsidP="00E04011">
          <w:pPr>
            <w:pStyle w:val="CitaviBibliographyEntry"/>
            <w:rPr>
              <w:lang w:val="en-US"/>
            </w:rPr>
          </w:pPr>
          <w:bookmarkStart w:id="1276" w:name="_CTVL0015c34a15e3a6541d0899b329ba07ee9d2"/>
          <w:r>
            <w:rPr>
              <w:lang w:val="en-US"/>
            </w:rPr>
            <w:t xml:space="preserve">Lucia, S.; </w:t>
          </w:r>
          <w:proofErr w:type="spellStart"/>
          <w:r>
            <w:rPr>
              <w:lang w:val="en-US"/>
            </w:rPr>
            <w:t>Finkler</w:t>
          </w:r>
          <w:proofErr w:type="spellEnd"/>
          <w:r>
            <w:rPr>
              <w:lang w:val="en-US"/>
            </w:rPr>
            <w:t xml:space="preserve">, T.; </w:t>
          </w:r>
          <w:proofErr w:type="spellStart"/>
          <w:r>
            <w:rPr>
              <w:lang w:val="en-US"/>
            </w:rPr>
            <w:t>Engell</w:t>
          </w:r>
          <w:proofErr w:type="spellEnd"/>
          <w:r>
            <w:rPr>
              <w:lang w:val="en-US"/>
            </w:rPr>
            <w:t>, S. (2013): Multi-stage nonlinear model predictive control applied to a semi-batch polymerization reactor under uncertainty.</w:t>
          </w:r>
          <w:bookmarkEnd w:id="1276"/>
          <w:r>
            <w:rPr>
              <w:lang w:val="en-US"/>
            </w:rPr>
            <w:t xml:space="preserve"> </w:t>
          </w:r>
          <w:r w:rsidRPr="00E04011">
            <w:rPr>
              <w:i/>
              <w:lang w:val="en-US"/>
            </w:rPr>
            <w:t xml:space="preserve">Journal of Process Control </w:t>
          </w:r>
          <w:r w:rsidRPr="00E04011">
            <w:rPr>
              <w:lang w:val="en-US"/>
            </w:rPr>
            <w:t>23 (9), 1306–1319.</w:t>
          </w:r>
        </w:p>
        <w:p w14:paraId="0BF78629" w14:textId="77777777" w:rsidR="00E04011" w:rsidRDefault="00E04011" w:rsidP="00E04011">
          <w:pPr>
            <w:pStyle w:val="CitaviBibliographyEntry"/>
            <w:rPr>
              <w:lang w:val="en-US"/>
            </w:rPr>
          </w:pPr>
          <w:bookmarkStart w:id="1277" w:name="_CTVL001977d69209d6a4035ae06308c16491874"/>
          <w:r>
            <w:rPr>
              <w:lang w:val="en-US"/>
            </w:rPr>
            <w:t xml:space="preserve">Mauky, E.; Weinrich, S.; Jacobi, H.-F.; </w:t>
          </w:r>
          <w:proofErr w:type="spellStart"/>
          <w:r>
            <w:rPr>
              <w:lang w:val="en-US"/>
            </w:rPr>
            <w:t>Nägele</w:t>
          </w:r>
          <w:proofErr w:type="spellEnd"/>
          <w:r>
            <w:rPr>
              <w:lang w:val="en-US"/>
            </w:rPr>
            <w:t xml:space="preserve">, H.-J.; </w:t>
          </w:r>
          <w:proofErr w:type="spellStart"/>
          <w:r>
            <w:rPr>
              <w:lang w:val="en-US"/>
            </w:rPr>
            <w:t>Liebetrau</w:t>
          </w:r>
          <w:proofErr w:type="spellEnd"/>
          <w:r>
            <w:rPr>
              <w:lang w:val="en-US"/>
            </w:rPr>
            <w:t>, J.; Nelles, M. (2017): Demand-driven biogas production by flexible feeding in full-scale - Process stability and flexibility potentials.</w:t>
          </w:r>
          <w:bookmarkEnd w:id="1277"/>
          <w:r>
            <w:rPr>
              <w:lang w:val="en-US"/>
            </w:rPr>
            <w:t xml:space="preserve"> </w:t>
          </w:r>
          <w:r w:rsidRPr="00E04011">
            <w:rPr>
              <w:i/>
              <w:lang w:val="en-US"/>
            </w:rPr>
            <w:t xml:space="preserve">Anaerobe </w:t>
          </w:r>
          <w:r w:rsidRPr="00E04011">
            <w:rPr>
              <w:lang w:val="en-US"/>
            </w:rPr>
            <w:t>46, 86–95.</w:t>
          </w:r>
        </w:p>
        <w:p w14:paraId="52D353EE" w14:textId="77777777" w:rsidR="00E04011" w:rsidRDefault="00E04011" w:rsidP="00E04011">
          <w:pPr>
            <w:pStyle w:val="CitaviBibliographyEntry"/>
            <w:rPr>
              <w:lang w:val="en-US"/>
            </w:rPr>
          </w:pPr>
          <w:bookmarkStart w:id="1278" w:name="_CTVL00125a47e44351c41d8814ac7303d06f6e1"/>
          <w:r>
            <w:rPr>
              <w:lang w:val="en-US"/>
            </w:rPr>
            <w:t xml:space="preserve">Mauky, E.; Weinrich, S.; </w:t>
          </w:r>
          <w:proofErr w:type="spellStart"/>
          <w:r>
            <w:rPr>
              <w:lang w:val="en-US"/>
            </w:rPr>
            <w:t>Nägele</w:t>
          </w:r>
          <w:proofErr w:type="spellEnd"/>
          <w:r>
            <w:rPr>
              <w:lang w:val="en-US"/>
            </w:rPr>
            <w:t xml:space="preserve">, H.-J.; Jacobi, H. F.; </w:t>
          </w:r>
          <w:proofErr w:type="spellStart"/>
          <w:r>
            <w:rPr>
              <w:lang w:val="en-US"/>
            </w:rPr>
            <w:t>Liebetrau</w:t>
          </w:r>
          <w:proofErr w:type="spellEnd"/>
          <w:r>
            <w:rPr>
              <w:lang w:val="en-US"/>
            </w:rPr>
            <w:t>, J.; Nelles, M. (2016): Model Predictive Control for Demand-Driven Biogas Production in Full Scale.</w:t>
          </w:r>
          <w:bookmarkEnd w:id="1278"/>
          <w:r>
            <w:rPr>
              <w:lang w:val="en-US"/>
            </w:rPr>
            <w:t xml:space="preserve"> </w:t>
          </w:r>
          <w:r w:rsidRPr="00E04011">
            <w:rPr>
              <w:i/>
              <w:lang w:val="en-US"/>
            </w:rPr>
            <w:t xml:space="preserve">Chemical Engineering &amp; Technology </w:t>
          </w:r>
          <w:r w:rsidRPr="00E04011">
            <w:rPr>
              <w:lang w:val="en-US"/>
            </w:rPr>
            <w:t>39 (4), 652–664.</w:t>
          </w:r>
        </w:p>
        <w:p w14:paraId="4C7DEF75" w14:textId="77777777" w:rsidR="00E04011" w:rsidRDefault="00E04011" w:rsidP="00E04011">
          <w:pPr>
            <w:pStyle w:val="CitaviBibliographyEntry"/>
            <w:rPr>
              <w:lang w:val="en-US"/>
            </w:rPr>
          </w:pPr>
          <w:bookmarkStart w:id="1279" w:name="_CTVL0013051c0cddf4f42568eae54078ad0bd70"/>
          <w:r>
            <w:rPr>
              <w:lang w:val="en-US"/>
            </w:rPr>
            <w:t>Mayne, D. Q. (2014): Model predictive control: Recent developments and future promise.</w:t>
          </w:r>
          <w:bookmarkEnd w:id="1279"/>
          <w:r>
            <w:rPr>
              <w:lang w:val="en-US"/>
            </w:rPr>
            <w:t xml:space="preserve"> </w:t>
          </w:r>
          <w:proofErr w:type="spellStart"/>
          <w:r w:rsidRPr="00E04011">
            <w:rPr>
              <w:i/>
              <w:lang w:val="en-US"/>
            </w:rPr>
            <w:t>Automatica</w:t>
          </w:r>
          <w:proofErr w:type="spellEnd"/>
          <w:r w:rsidRPr="00E04011">
            <w:rPr>
              <w:i/>
              <w:lang w:val="en-US"/>
            </w:rPr>
            <w:t xml:space="preserve"> </w:t>
          </w:r>
          <w:r w:rsidRPr="00E04011">
            <w:rPr>
              <w:lang w:val="en-US"/>
            </w:rPr>
            <w:t>50 (12), 2967–2986.</w:t>
          </w:r>
        </w:p>
        <w:p w14:paraId="6FDCA8BF" w14:textId="77777777" w:rsidR="00E04011" w:rsidRDefault="00E04011" w:rsidP="00E04011">
          <w:pPr>
            <w:pStyle w:val="CitaviBibliographyEntry"/>
            <w:rPr>
              <w:lang w:val="en-US"/>
            </w:rPr>
          </w:pPr>
          <w:bookmarkStart w:id="1280" w:name="_CTVL0019836156639df4933b501911f3c806a05"/>
          <w:r>
            <w:rPr>
              <w:lang w:val="en-US"/>
            </w:rPr>
            <w:t xml:space="preserve">Méndez-Acosta, H. O.; Palacios-Ruiz, B.; Alcaraz-González, V.; Steyer, J.-P.; González-Álvarez, V.; </w:t>
          </w:r>
          <w:proofErr w:type="spellStart"/>
          <w:r>
            <w:rPr>
              <w:lang w:val="en-US"/>
            </w:rPr>
            <w:t>Latrille</w:t>
          </w:r>
          <w:proofErr w:type="spellEnd"/>
          <w:r>
            <w:rPr>
              <w:lang w:val="en-US"/>
            </w:rPr>
            <w:t>, E. (2008): Robust Control of Volatile Fatty Acids in Anaerobic Digestion Processes.</w:t>
          </w:r>
          <w:bookmarkEnd w:id="1280"/>
          <w:r>
            <w:rPr>
              <w:lang w:val="en-US"/>
            </w:rPr>
            <w:t xml:space="preserve"> </w:t>
          </w:r>
          <w:r w:rsidRPr="00E04011">
            <w:rPr>
              <w:i/>
              <w:lang w:val="en-US"/>
            </w:rPr>
            <w:t xml:space="preserve">Industrial &amp; Engineering Chemistry Research </w:t>
          </w:r>
          <w:r w:rsidRPr="00E04011">
            <w:rPr>
              <w:lang w:val="en-US"/>
            </w:rPr>
            <w:t>47 (20), 7715–7720.</w:t>
          </w:r>
        </w:p>
        <w:p w14:paraId="36EEE0A0" w14:textId="77777777" w:rsidR="00E04011" w:rsidRDefault="00E04011" w:rsidP="00E04011">
          <w:pPr>
            <w:pStyle w:val="CitaviBibliographyEntry"/>
            <w:rPr>
              <w:lang w:val="en-US"/>
            </w:rPr>
          </w:pPr>
          <w:bookmarkStart w:id="1281" w:name="_CTVL001274bbd6750ec4c929a4e7a43fcbcfcf3"/>
          <w:r>
            <w:rPr>
              <w:lang w:val="en-US"/>
            </w:rPr>
            <w:t xml:space="preserve">Mendiola-Rodriguez, T. A.; </w:t>
          </w:r>
          <w:proofErr w:type="spellStart"/>
          <w:r>
            <w:rPr>
              <w:lang w:val="en-US"/>
            </w:rPr>
            <w:t>Ricardez</w:t>
          </w:r>
          <w:proofErr w:type="spellEnd"/>
          <w:r>
            <w:rPr>
              <w:lang w:val="en-US"/>
            </w:rPr>
            <w:t xml:space="preserve">-Sandoval, L. A. (2022): Robust control for anaerobic digestion systems of Tequila </w:t>
          </w:r>
          <w:proofErr w:type="spellStart"/>
          <w:r>
            <w:rPr>
              <w:lang w:val="en-US"/>
            </w:rPr>
            <w:t>vinasses</w:t>
          </w:r>
          <w:proofErr w:type="spellEnd"/>
          <w:r>
            <w:rPr>
              <w:lang w:val="en-US"/>
            </w:rPr>
            <w:t xml:space="preserve"> under uncertainty: A Deep Deterministic Policy Gradient Algorithm.</w:t>
          </w:r>
          <w:bookmarkEnd w:id="1281"/>
          <w:r>
            <w:rPr>
              <w:lang w:val="en-US"/>
            </w:rPr>
            <w:t xml:space="preserve"> </w:t>
          </w:r>
          <w:r w:rsidRPr="00E04011">
            <w:rPr>
              <w:i/>
              <w:lang w:val="en-US"/>
            </w:rPr>
            <w:t xml:space="preserve">Digital Chemical Engineering </w:t>
          </w:r>
          <w:r w:rsidRPr="00E04011">
            <w:rPr>
              <w:lang w:val="en-US"/>
            </w:rPr>
            <w:t>3, 100023.</w:t>
          </w:r>
        </w:p>
        <w:p w14:paraId="07485C6D" w14:textId="77777777" w:rsidR="00E04011" w:rsidRDefault="00E04011" w:rsidP="00E04011">
          <w:pPr>
            <w:pStyle w:val="CitaviBibliographyEntry"/>
            <w:rPr>
              <w:lang w:val="en-US"/>
            </w:rPr>
          </w:pPr>
          <w:bookmarkStart w:id="1282" w:name="_CTVL001b3c753199fa1416c82e8912240005fe1"/>
          <w:r>
            <w:rPr>
              <w:lang w:val="en-US"/>
            </w:rPr>
            <w:t xml:space="preserve">Piceno-Díaz, E. R.; </w:t>
          </w:r>
          <w:proofErr w:type="spellStart"/>
          <w:r>
            <w:rPr>
              <w:lang w:val="en-US"/>
            </w:rPr>
            <w:t>Ricardez</w:t>
          </w:r>
          <w:proofErr w:type="spellEnd"/>
          <w:r>
            <w:rPr>
              <w:lang w:val="en-US"/>
            </w:rPr>
            <w:t>-Sandoval, L. A.; Gutierrez-Limon, M. A.; Méndez-Acosta, H. O.; Puebla, H. (2020): Robust Nonlinear Model Predictive Control for Two-Stage Anaerobic Digesters.</w:t>
          </w:r>
          <w:bookmarkEnd w:id="1282"/>
          <w:r>
            <w:rPr>
              <w:lang w:val="en-US"/>
            </w:rPr>
            <w:t xml:space="preserve"> </w:t>
          </w:r>
          <w:r w:rsidRPr="00E04011">
            <w:rPr>
              <w:i/>
              <w:lang w:val="en-US"/>
            </w:rPr>
            <w:t xml:space="preserve">Industrial &amp; Engineering Chemistry Research </w:t>
          </w:r>
          <w:r w:rsidRPr="00E04011">
            <w:rPr>
              <w:lang w:val="en-US"/>
            </w:rPr>
            <w:t>59 (52), 22559–22572.</w:t>
          </w:r>
        </w:p>
        <w:p w14:paraId="657FDDB5" w14:textId="77777777" w:rsidR="00E04011" w:rsidRDefault="00E04011" w:rsidP="00E04011">
          <w:pPr>
            <w:pStyle w:val="CitaviBibliographyEntry"/>
            <w:rPr>
              <w:lang w:val="en-US"/>
            </w:rPr>
          </w:pPr>
          <w:bookmarkStart w:id="1283" w:name="_CTVL001613817b73b44408b87fd77151cc11fc5"/>
          <w:r>
            <w:rPr>
              <w:lang w:val="en-US"/>
            </w:rPr>
            <w:t xml:space="preserve">Qin, S.; </w:t>
          </w:r>
          <w:proofErr w:type="spellStart"/>
          <w:r>
            <w:rPr>
              <w:lang w:val="en-US"/>
            </w:rPr>
            <w:t>Badgwell</w:t>
          </w:r>
          <w:proofErr w:type="spellEnd"/>
          <w:r>
            <w:rPr>
              <w:lang w:val="en-US"/>
            </w:rPr>
            <w:t>, T. A. (2003): A survey of industrial model predictive control technology.</w:t>
          </w:r>
          <w:bookmarkEnd w:id="1283"/>
          <w:r>
            <w:rPr>
              <w:lang w:val="en-US"/>
            </w:rPr>
            <w:t xml:space="preserve"> </w:t>
          </w:r>
          <w:r w:rsidRPr="00E04011">
            <w:rPr>
              <w:i/>
              <w:lang w:val="en-US"/>
            </w:rPr>
            <w:t xml:space="preserve">Control Engineering Practice </w:t>
          </w:r>
          <w:r w:rsidRPr="00E04011">
            <w:rPr>
              <w:lang w:val="en-US"/>
            </w:rPr>
            <w:t>11 (7), 733–764.</w:t>
          </w:r>
        </w:p>
        <w:p w14:paraId="3217BCD0" w14:textId="77777777" w:rsidR="00E04011" w:rsidRDefault="00E04011" w:rsidP="00E04011">
          <w:pPr>
            <w:pStyle w:val="CitaviBibliographyEntry"/>
            <w:rPr>
              <w:lang w:val="en-US"/>
            </w:rPr>
          </w:pPr>
          <w:bookmarkStart w:id="1284" w:name="_CTVL00135a7796cceac458e9e0ceb102a610b4c"/>
          <w:proofErr w:type="spellStart"/>
          <w:r>
            <w:rPr>
              <w:lang w:val="en-US"/>
            </w:rPr>
            <w:t>Raeyatdoost</w:t>
          </w:r>
          <w:proofErr w:type="spellEnd"/>
          <w:r>
            <w:rPr>
              <w:lang w:val="en-US"/>
            </w:rPr>
            <w:t xml:space="preserve">, N.; </w:t>
          </w:r>
          <w:proofErr w:type="spellStart"/>
          <w:r>
            <w:rPr>
              <w:lang w:val="en-US"/>
            </w:rPr>
            <w:t>Bongards</w:t>
          </w:r>
          <w:proofErr w:type="spellEnd"/>
          <w:r>
            <w:rPr>
              <w:lang w:val="en-US"/>
            </w:rPr>
            <w:t xml:space="preserve">, M.; </w:t>
          </w:r>
          <w:proofErr w:type="spellStart"/>
          <w:r>
            <w:rPr>
              <w:lang w:val="en-US"/>
            </w:rPr>
            <w:t>Bäck</w:t>
          </w:r>
          <w:proofErr w:type="spellEnd"/>
          <w:r>
            <w:rPr>
              <w:lang w:val="en-US"/>
            </w:rPr>
            <w:t>, T.; Wolf, C. (2023): Robust state estimation of the anaerobic digestion process for municipal organic waste using an unscented Kalman filter.</w:t>
          </w:r>
          <w:bookmarkEnd w:id="1284"/>
          <w:r>
            <w:rPr>
              <w:lang w:val="en-US"/>
            </w:rPr>
            <w:t xml:space="preserve"> </w:t>
          </w:r>
          <w:r w:rsidRPr="00E04011">
            <w:rPr>
              <w:i/>
              <w:lang w:val="en-US"/>
            </w:rPr>
            <w:t xml:space="preserve">Journal of Process Control </w:t>
          </w:r>
          <w:r w:rsidRPr="00E04011">
            <w:rPr>
              <w:lang w:val="en-US"/>
            </w:rPr>
            <w:t>121 (1), 50–59.</w:t>
          </w:r>
        </w:p>
        <w:p w14:paraId="31D98550" w14:textId="77777777" w:rsidR="00E04011" w:rsidRDefault="00E04011" w:rsidP="00E04011">
          <w:pPr>
            <w:pStyle w:val="CitaviBibliographyEntry"/>
            <w:rPr>
              <w:lang w:val="en-US"/>
            </w:rPr>
          </w:pPr>
          <w:bookmarkStart w:id="1285" w:name="_CTVL001a90bcad64d4a4f9097d99eb568681a63"/>
          <w:r>
            <w:rPr>
              <w:lang w:val="en-US"/>
            </w:rPr>
            <w:lastRenderedPageBreak/>
            <w:t xml:space="preserve">Segura, T.; </w:t>
          </w:r>
          <w:proofErr w:type="spellStart"/>
          <w:r>
            <w:rPr>
              <w:lang w:val="en-US"/>
            </w:rPr>
            <w:t>Zanoni</w:t>
          </w:r>
          <w:proofErr w:type="spellEnd"/>
          <w:r>
            <w:rPr>
              <w:lang w:val="en-US"/>
            </w:rPr>
            <w:t xml:space="preserve">, P.; </w:t>
          </w:r>
          <w:proofErr w:type="spellStart"/>
          <w:r>
            <w:rPr>
              <w:lang w:val="en-US"/>
            </w:rPr>
            <w:t>Brémond</w:t>
          </w:r>
          <w:proofErr w:type="spellEnd"/>
          <w:r>
            <w:rPr>
              <w:lang w:val="en-US"/>
            </w:rPr>
            <w:t xml:space="preserve">, U.; </w:t>
          </w:r>
          <w:proofErr w:type="spellStart"/>
          <w:r>
            <w:rPr>
              <w:lang w:val="en-US"/>
            </w:rPr>
            <w:t>Lucet-Bérille</w:t>
          </w:r>
          <w:proofErr w:type="spellEnd"/>
          <w:r>
            <w:rPr>
              <w:lang w:val="en-US"/>
            </w:rPr>
            <w:t xml:space="preserve">, C.; </w:t>
          </w:r>
          <w:proofErr w:type="spellStart"/>
          <w:r>
            <w:rPr>
              <w:lang w:val="en-US"/>
            </w:rPr>
            <w:t>Pradel</w:t>
          </w:r>
          <w:proofErr w:type="spellEnd"/>
          <w:r>
            <w:rPr>
              <w:lang w:val="en-US"/>
            </w:rPr>
            <w:t xml:space="preserve">, A.; </w:t>
          </w:r>
          <w:proofErr w:type="spellStart"/>
          <w:r>
            <w:rPr>
              <w:lang w:val="en-US"/>
            </w:rPr>
            <w:t>Escudié</w:t>
          </w:r>
          <w:proofErr w:type="spellEnd"/>
          <w:r>
            <w:rPr>
              <w:lang w:val="en-US"/>
            </w:rPr>
            <w:t>, R.; Steyer, J.-P. (2025): Modelling anaerobic digestion of agricultural waste: From lab to full scale.</w:t>
          </w:r>
          <w:bookmarkEnd w:id="1285"/>
          <w:r>
            <w:rPr>
              <w:lang w:val="en-US"/>
            </w:rPr>
            <w:t xml:space="preserve"> </w:t>
          </w:r>
          <w:r w:rsidRPr="00E04011">
            <w:rPr>
              <w:i/>
              <w:lang w:val="en-US"/>
            </w:rPr>
            <w:t xml:space="preserve">Waste Management </w:t>
          </w:r>
          <w:r w:rsidRPr="00E04011">
            <w:rPr>
              <w:lang w:val="en-US"/>
            </w:rPr>
            <w:t>200, 114739.</w:t>
          </w:r>
        </w:p>
        <w:p w14:paraId="416AE947" w14:textId="77777777" w:rsidR="00E04011" w:rsidRDefault="00E04011" w:rsidP="00E04011">
          <w:pPr>
            <w:pStyle w:val="CitaviBibliographyEntry"/>
            <w:rPr>
              <w:lang w:val="en-US"/>
            </w:rPr>
          </w:pPr>
          <w:bookmarkStart w:id="1286" w:name="_CTVL0016898c431e65640d492a95a80bb1e400c"/>
          <w:proofErr w:type="spellStart"/>
          <w:r>
            <w:rPr>
              <w:lang w:val="en-US"/>
            </w:rPr>
            <w:t>Steindl</w:t>
          </w:r>
          <w:proofErr w:type="spellEnd"/>
          <w:r>
            <w:rPr>
              <w:lang w:val="en-US"/>
            </w:rPr>
            <w:t>, M.; Venus, T. J.; Koch, K. (2025): A new framework for the technical biogas potential: Concept design, method development, and analytical application in a case study from Germany.</w:t>
          </w:r>
          <w:bookmarkEnd w:id="1286"/>
          <w:r>
            <w:rPr>
              <w:lang w:val="en-US"/>
            </w:rPr>
            <w:t xml:space="preserve"> </w:t>
          </w:r>
          <w:r w:rsidRPr="00E04011">
            <w:rPr>
              <w:i/>
              <w:lang w:val="en-US"/>
            </w:rPr>
            <w:t xml:space="preserve">Renewable and Sustainable Energy Reviews </w:t>
          </w:r>
          <w:r w:rsidRPr="00E04011">
            <w:rPr>
              <w:lang w:val="en-US"/>
            </w:rPr>
            <w:t>216, 115645.</w:t>
          </w:r>
        </w:p>
        <w:p w14:paraId="227B7134" w14:textId="77777777" w:rsidR="00E04011" w:rsidRDefault="00E04011" w:rsidP="00E04011">
          <w:pPr>
            <w:pStyle w:val="CitaviBibliographyEntry"/>
            <w:rPr>
              <w:lang w:val="en-US"/>
            </w:rPr>
          </w:pPr>
          <w:bookmarkStart w:id="1287" w:name="_CTVL001ce24aa14885f4936b489a97cce8cd787"/>
          <w:r>
            <w:rPr>
              <w:lang w:val="en-US"/>
            </w:rPr>
            <w:t xml:space="preserve">Stur, M.; Pohl, M.; Krebs, C.; Mauky, E. (2022): </w:t>
          </w:r>
          <w:proofErr w:type="spellStart"/>
          <w:r>
            <w:rPr>
              <w:lang w:val="en-US"/>
            </w:rPr>
            <w:t>Characterisation</w:t>
          </w:r>
          <w:proofErr w:type="spellEnd"/>
          <w:r>
            <w:rPr>
              <w:lang w:val="en-US"/>
            </w:rPr>
            <w:t xml:space="preserve"> of biogas storages: influences and comparison of methods.</w:t>
          </w:r>
          <w:bookmarkEnd w:id="1287"/>
          <w:r>
            <w:rPr>
              <w:lang w:val="en-US"/>
            </w:rPr>
            <w:t xml:space="preserve"> </w:t>
          </w:r>
          <w:r w:rsidRPr="00E04011">
            <w:rPr>
              <w:i/>
              <w:lang w:val="en-US"/>
            </w:rPr>
            <w:t xml:space="preserve">Agricultural Engineering </w:t>
          </w:r>
          <w:r w:rsidRPr="00E04011">
            <w:rPr>
              <w:lang w:val="en-US"/>
            </w:rPr>
            <w:t>77 (1), 21–45.</w:t>
          </w:r>
        </w:p>
        <w:p w14:paraId="4478E3B8" w14:textId="77777777" w:rsidR="00E04011" w:rsidRDefault="00E04011" w:rsidP="00E04011">
          <w:pPr>
            <w:pStyle w:val="CitaviBibliographyEntry"/>
            <w:rPr>
              <w:lang w:val="en-US"/>
            </w:rPr>
          </w:pPr>
          <w:bookmarkStart w:id="1288" w:name="_CTVL00145abb379c65c4fa2be432c706bc9c886"/>
          <w:proofErr w:type="spellStart"/>
          <w:r>
            <w:rPr>
              <w:lang w:val="en-US"/>
            </w:rPr>
            <w:t>Theuerl</w:t>
          </w:r>
          <w:proofErr w:type="spellEnd"/>
          <w:r>
            <w:rPr>
              <w:lang w:val="en-US"/>
            </w:rPr>
            <w:t xml:space="preserve">, S.; Herrmann, C.; </w:t>
          </w:r>
          <w:proofErr w:type="spellStart"/>
          <w:r>
            <w:rPr>
              <w:lang w:val="en-US"/>
            </w:rPr>
            <w:t>Heiermann</w:t>
          </w:r>
          <w:proofErr w:type="spellEnd"/>
          <w:r>
            <w:rPr>
              <w:lang w:val="en-US"/>
            </w:rPr>
            <w:t xml:space="preserve">, M.; </w:t>
          </w:r>
          <w:proofErr w:type="spellStart"/>
          <w:r>
            <w:rPr>
              <w:lang w:val="en-US"/>
            </w:rPr>
            <w:t>Grundmann</w:t>
          </w:r>
          <w:proofErr w:type="spellEnd"/>
          <w:r>
            <w:rPr>
              <w:lang w:val="en-US"/>
            </w:rPr>
            <w:t xml:space="preserve">, P.; Landwehr, N.; </w:t>
          </w:r>
          <w:proofErr w:type="spellStart"/>
          <w:r>
            <w:rPr>
              <w:lang w:val="en-US"/>
            </w:rPr>
            <w:t>Kreidenweis</w:t>
          </w:r>
          <w:proofErr w:type="spellEnd"/>
          <w:r>
            <w:rPr>
              <w:lang w:val="en-US"/>
            </w:rPr>
            <w:t xml:space="preserve">, U.; </w:t>
          </w:r>
          <w:proofErr w:type="spellStart"/>
          <w:r>
            <w:rPr>
              <w:lang w:val="en-US"/>
            </w:rPr>
            <w:t>Prochnow</w:t>
          </w:r>
          <w:proofErr w:type="spellEnd"/>
          <w:r>
            <w:rPr>
              <w:lang w:val="en-US"/>
            </w:rPr>
            <w:t>, A. (2019): The Future Agricultural Biogas Plant in Germany.</w:t>
          </w:r>
          <w:bookmarkEnd w:id="1288"/>
          <w:r>
            <w:rPr>
              <w:lang w:val="en-US"/>
            </w:rPr>
            <w:t xml:space="preserve"> </w:t>
          </w:r>
          <w:r w:rsidRPr="00E04011">
            <w:rPr>
              <w:i/>
              <w:lang w:val="en-US"/>
            </w:rPr>
            <w:t xml:space="preserve">Energies </w:t>
          </w:r>
          <w:r w:rsidRPr="00E04011">
            <w:rPr>
              <w:lang w:val="en-US"/>
            </w:rPr>
            <w:t>12 (3), 396.</w:t>
          </w:r>
        </w:p>
        <w:p w14:paraId="5FB1DBEB" w14:textId="77777777" w:rsidR="00E04011" w:rsidRDefault="00E04011" w:rsidP="00E04011">
          <w:pPr>
            <w:pStyle w:val="CitaviBibliographyEntry"/>
            <w:rPr>
              <w:lang w:val="en-US"/>
            </w:rPr>
          </w:pPr>
          <w:bookmarkStart w:id="1289" w:name="_CTVL0010fd60b7558314efbb8aa4629189e2aff"/>
          <w:proofErr w:type="spellStart"/>
          <w:r>
            <w:rPr>
              <w:lang w:val="en-US"/>
            </w:rPr>
            <w:t>Tisocco</w:t>
          </w:r>
          <w:proofErr w:type="spellEnd"/>
          <w:r>
            <w:rPr>
              <w:lang w:val="en-US"/>
            </w:rPr>
            <w:t xml:space="preserve">, S.; Weinrich, S.; Lyons, G.; Wills, M.; Zhan, X.; </w:t>
          </w:r>
          <w:proofErr w:type="spellStart"/>
          <w:r>
            <w:rPr>
              <w:lang w:val="en-US"/>
            </w:rPr>
            <w:t>Crosson</w:t>
          </w:r>
          <w:proofErr w:type="spellEnd"/>
          <w:r>
            <w:rPr>
              <w:lang w:val="en-US"/>
            </w:rPr>
            <w:t>, P. (2024): Application of a simplified ADM1 for full-scale anaerobic co-digestion of cattle slurry and grass silage: assessment of input variability.</w:t>
          </w:r>
          <w:bookmarkEnd w:id="1289"/>
          <w:r>
            <w:rPr>
              <w:lang w:val="en-US"/>
            </w:rPr>
            <w:t xml:space="preserve"> </w:t>
          </w:r>
          <w:r w:rsidRPr="00E04011">
            <w:rPr>
              <w:i/>
              <w:lang w:val="en-US"/>
            </w:rPr>
            <w:t xml:space="preserve">Frontiers of Environmental Science &amp; Engineering </w:t>
          </w:r>
          <w:r w:rsidRPr="00E04011">
            <w:rPr>
              <w:lang w:val="en-US"/>
            </w:rPr>
            <w:t>18 (4).</w:t>
          </w:r>
        </w:p>
        <w:p w14:paraId="1851C59A" w14:textId="77777777" w:rsidR="00E04011" w:rsidRDefault="00E04011" w:rsidP="00E04011">
          <w:pPr>
            <w:pStyle w:val="CitaviBibliographyEntry"/>
            <w:rPr>
              <w:lang w:val="en-US"/>
            </w:rPr>
          </w:pPr>
          <w:bookmarkStart w:id="1290" w:name="_CTVL001a6c19f5ed0b04d3a96021ade56571554"/>
          <w:proofErr w:type="spellStart"/>
          <w:r>
            <w:rPr>
              <w:lang w:val="en-US"/>
            </w:rPr>
            <w:t>Wächter</w:t>
          </w:r>
          <w:proofErr w:type="spellEnd"/>
          <w:r>
            <w:rPr>
              <w:lang w:val="en-US"/>
            </w:rPr>
            <w:t xml:space="preserve">, A.; </w:t>
          </w:r>
          <w:proofErr w:type="spellStart"/>
          <w:r>
            <w:rPr>
              <w:lang w:val="en-US"/>
            </w:rPr>
            <w:t>Biegler</w:t>
          </w:r>
          <w:proofErr w:type="spellEnd"/>
          <w:r>
            <w:rPr>
              <w:lang w:val="en-US"/>
            </w:rPr>
            <w:t>, L. T. (2006): On the implementation of an interior-point filter line-search algorithm for large-scale nonlinear programming.</w:t>
          </w:r>
          <w:bookmarkEnd w:id="1290"/>
          <w:r>
            <w:rPr>
              <w:lang w:val="en-US"/>
            </w:rPr>
            <w:t xml:space="preserve"> </w:t>
          </w:r>
          <w:r w:rsidRPr="00E04011">
            <w:rPr>
              <w:i/>
              <w:lang w:val="en-US"/>
            </w:rPr>
            <w:t xml:space="preserve">Mathematical Programming </w:t>
          </w:r>
          <w:r w:rsidRPr="00E04011">
            <w:rPr>
              <w:lang w:val="en-US"/>
            </w:rPr>
            <w:t>106 (1), 25–57.</w:t>
          </w:r>
        </w:p>
        <w:p w14:paraId="67A5F2DE" w14:textId="77777777" w:rsidR="00E04011" w:rsidRDefault="00E04011" w:rsidP="00E04011">
          <w:pPr>
            <w:pStyle w:val="CitaviBibliographyEntry"/>
            <w:rPr>
              <w:lang w:val="en-US"/>
            </w:rPr>
          </w:pPr>
          <w:bookmarkStart w:id="1291" w:name="_CTVL0016df8aa821b7747acb1edb4d9183c161a"/>
          <w:r>
            <w:rPr>
              <w:lang w:val="en-US"/>
            </w:rPr>
            <w:t xml:space="preserve">Weinrich, S.; Mauky, E.; Schmidt, T.; Krebs, C.; </w:t>
          </w:r>
          <w:proofErr w:type="spellStart"/>
          <w:r>
            <w:rPr>
              <w:lang w:val="en-US"/>
            </w:rPr>
            <w:t>Liebetrau</w:t>
          </w:r>
          <w:proofErr w:type="spellEnd"/>
          <w:r>
            <w:rPr>
              <w:lang w:val="en-US"/>
            </w:rPr>
            <w:t>, J.; Nelles, M. (2021): Systematic simplification of the Anaerobic Digestion Model No. 1 (ADM1) - Laboratory experiments and model application.</w:t>
          </w:r>
          <w:bookmarkEnd w:id="1291"/>
          <w:r>
            <w:rPr>
              <w:lang w:val="en-US"/>
            </w:rPr>
            <w:t xml:space="preserve"> </w:t>
          </w:r>
          <w:r w:rsidRPr="00E04011">
            <w:rPr>
              <w:i/>
              <w:lang w:val="en-US"/>
            </w:rPr>
            <w:t xml:space="preserve">Bioresource Technology </w:t>
          </w:r>
          <w:r w:rsidRPr="00E04011">
            <w:rPr>
              <w:lang w:val="en-US"/>
            </w:rPr>
            <w:t>333, 125104.</w:t>
          </w:r>
        </w:p>
        <w:p w14:paraId="6B2BA168" w14:textId="77777777" w:rsidR="00E04011" w:rsidRDefault="00E04011" w:rsidP="00E04011">
          <w:pPr>
            <w:pStyle w:val="CitaviBibliographyEntry"/>
            <w:rPr>
              <w:lang w:val="en-US"/>
            </w:rPr>
          </w:pPr>
          <w:bookmarkStart w:id="1292" w:name="_CTVL0011ab1625a1f8746d89116961d23d09cb8"/>
          <w:r>
            <w:rPr>
              <w:lang w:val="en-US"/>
            </w:rPr>
            <w:t>Weinrich, S.; Nelles, M. (2021): Systematic simplification of the Anaerobic Digestion Model No. 1 (ADM1) - Model development and stoichiometric analysis.</w:t>
          </w:r>
          <w:bookmarkEnd w:id="1292"/>
          <w:r>
            <w:rPr>
              <w:lang w:val="en-US"/>
            </w:rPr>
            <w:t xml:space="preserve"> </w:t>
          </w:r>
          <w:r w:rsidRPr="00E04011">
            <w:rPr>
              <w:i/>
              <w:lang w:val="en-US"/>
            </w:rPr>
            <w:t xml:space="preserve">Bioresource Technology </w:t>
          </w:r>
          <w:r w:rsidRPr="00E04011">
            <w:rPr>
              <w:lang w:val="en-US"/>
            </w:rPr>
            <w:t>333, 125124.</w:t>
          </w:r>
        </w:p>
        <w:p w14:paraId="4A373463" w14:textId="77777777" w:rsidR="00E04011" w:rsidRDefault="00E04011" w:rsidP="00E04011">
          <w:pPr>
            <w:pStyle w:val="CitaviBibliographyEntry"/>
            <w:rPr>
              <w:lang w:val="en-US"/>
            </w:rPr>
          </w:pPr>
          <w:bookmarkStart w:id="1293"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000D9A15" w14:textId="77777777" w:rsidR="00E04011" w:rsidRDefault="00E04011" w:rsidP="00E04011">
          <w:pPr>
            <w:pStyle w:val="CitaviBibliographyEntry"/>
            <w:rPr>
              <w:lang w:val="en-US"/>
            </w:rPr>
          </w:pPr>
          <w:bookmarkStart w:id="1294" w:name="_CTVL001ff9e8b109e884cb2b5cdf110c00d3df1"/>
          <w:bookmarkEnd w:id="1293"/>
          <w:proofErr w:type="spellStart"/>
          <w:r>
            <w:rPr>
              <w:lang w:val="en-US"/>
            </w:rPr>
            <w:t>Weißbach</w:t>
          </w:r>
          <w:proofErr w:type="spellEnd"/>
          <w:r>
            <w:rPr>
              <w:lang w:val="en-US"/>
            </w:rPr>
            <w:t>, F. (2009): Gas production potential of forage and cereal crops in biogas production.</w:t>
          </w:r>
          <w:bookmarkEnd w:id="1294"/>
          <w:r>
            <w:rPr>
              <w:lang w:val="en-US"/>
            </w:rPr>
            <w:t xml:space="preserve"> </w:t>
          </w:r>
          <w:r w:rsidRPr="00E04011">
            <w:rPr>
              <w:i/>
              <w:lang w:val="en-US"/>
            </w:rPr>
            <w:t xml:space="preserve">Agricultural Engineering </w:t>
          </w:r>
          <w:r w:rsidRPr="00E04011">
            <w:rPr>
              <w:lang w:val="en-US"/>
            </w:rPr>
            <w:t>64 (5), 317–321.</w:t>
          </w:r>
        </w:p>
        <w:p w14:paraId="3AB75948" w14:textId="77777777" w:rsidR="00E04011" w:rsidRDefault="00E04011" w:rsidP="00E04011">
          <w:pPr>
            <w:pStyle w:val="CitaviBibliographyEntry"/>
            <w:rPr>
              <w:lang w:val="en-US"/>
            </w:rPr>
          </w:pPr>
          <w:bookmarkStart w:id="1295" w:name="_CTVL001d161db80b0484e89b63cc8a7402f653a"/>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(2008a): Correcting the Dry Matter Content of Grass Silages as a Substrate for Biogas Production.</w:t>
          </w:r>
          <w:bookmarkEnd w:id="1295"/>
          <w:r>
            <w:rPr>
              <w:lang w:val="en-US"/>
            </w:rPr>
            <w:t xml:space="preserve"> </w:t>
          </w:r>
          <w:r w:rsidRPr="00E04011">
            <w:rPr>
              <w:i/>
              <w:lang w:val="en-US"/>
            </w:rPr>
            <w:t xml:space="preserve">Agricultural Engineering </w:t>
          </w:r>
          <w:r w:rsidRPr="00E04011">
            <w:rPr>
              <w:lang w:val="en-US"/>
            </w:rPr>
            <w:t>63 (4), 210–211.</w:t>
          </w:r>
        </w:p>
        <w:p w14:paraId="0CB13B9B" w14:textId="77777777" w:rsidR="00E04011" w:rsidRDefault="00E04011" w:rsidP="00E04011">
          <w:pPr>
            <w:pStyle w:val="CitaviBibliographyEntry"/>
            <w:rPr>
              <w:lang w:val="en-US"/>
            </w:rPr>
          </w:pPr>
          <w:bookmarkStart w:id="1296" w:name="_CTVL001f9b5c747b038492e9f48c128844d030f"/>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(2008b): Correcting the Dry Matter Content of Maize Silages as a Substrate for Biogas Production.</w:t>
          </w:r>
          <w:bookmarkEnd w:id="1296"/>
          <w:r>
            <w:rPr>
              <w:lang w:val="en-US"/>
            </w:rPr>
            <w:t xml:space="preserve"> </w:t>
          </w:r>
          <w:r w:rsidRPr="00E04011">
            <w:rPr>
              <w:i/>
              <w:lang w:val="en-US"/>
            </w:rPr>
            <w:t xml:space="preserve">Agricultural Engineering </w:t>
          </w:r>
          <w:r w:rsidRPr="00E04011">
            <w:rPr>
              <w:lang w:val="en-US"/>
            </w:rPr>
            <w:t>63 (2), 82–83.</w:t>
          </w:r>
        </w:p>
        <w:p w14:paraId="6BE47823" w14:textId="77777777" w:rsidR="00E04011" w:rsidRDefault="00E04011" w:rsidP="00E04011">
          <w:pPr>
            <w:pStyle w:val="CitaviBibliographyEntry"/>
            <w:rPr>
              <w:lang w:val="en-US"/>
            </w:rPr>
          </w:pPr>
          <w:bookmarkStart w:id="1297" w:name="_CTVL0013b3a74e421b54e41aa1cd75eb414af95"/>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(2008c): Correcting the Dry Matter Content of Sugar Beet Silages as a Substrate for Biogas Production.</w:t>
          </w:r>
          <w:bookmarkEnd w:id="1297"/>
          <w:r>
            <w:rPr>
              <w:lang w:val="en-US"/>
            </w:rPr>
            <w:t xml:space="preserve"> </w:t>
          </w:r>
          <w:r w:rsidRPr="00E04011">
            <w:rPr>
              <w:i/>
              <w:lang w:val="en-US"/>
            </w:rPr>
            <w:t xml:space="preserve">Agricultural Engineering </w:t>
          </w:r>
          <w:r w:rsidRPr="00E04011">
            <w:rPr>
              <w:lang w:val="en-US"/>
            </w:rPr>
            <w:t>63 (6), 354–355.</w:t>
          </w:r>
        </w:p>
        <w:p w14:paraId="30D6842E" w14:textId="77777777" w:rsidR="00E04011" w:rsidRDefault="00E04011" w:rsidP="00E04011">
          <w:pPr>
            <w:pStyle w:val="CitaviBibliographyEntry"/>
            <w:rPr>
              <w:lang w:val="en-US"/>
            </w:rPr>
          </w:pPr>
          <w:bookmarkStart w:id="1298" w:name="_CTVL001814785b0950c494f9cfced3b0e9edcd3"/>
          <w:r>
            <w:rPr>
              <w:lang w:val="en-US"/>
            </w:rPr>
            <w:lastRenderedPageBreak/>
            <w:t xml:space="preserve">Wichern, M.; Gehring, T.; Fischer, K.; Andrade, D.; </w:t>
          </w:r>
          <w:proofErr w:type="spellStart"/>
          <w:r>
            <w:rPr>
              <w:lang w:val="en-US"/>
            </w:rPr>
            <w:t>Lübken</w:t>
          </w:r>
          <w:proofErr w:type="spellEnd"/>
          <w:r>
            <w:rPr>
              <w:lang w:val="en-US"/>
            </w:rPr>
            <w:t xml:space="preserve">, M.; Koch, K.; </w:t>
          </w:r>
          <w:proofErr w:type="spellStart"/>
          <w:r>
            <w:rPr>
              <w:lang w:val="en-US"/>
            </w:rPr>
            <w:t>Gronauer</w:t>
          </w:r>
          <w:proofErr w:type="spellEnd"/>
          <w:r>
            <w:rPr>
              <w:lang w:val="en-US"/>
            </w:rPr>
            <w:t xml:space="preserve">, A.; Horn, H. (2009): </w:t>
          </w:r>
          <w:proofErr w:type="spellStart"/>
          <w:r>
            <w:rPr>
              <w:lang w:val="en-US"/>
            </w:rPr>
            <w:t>Monofermentation</w:t>
          </w:r>
          <w:proofErr w:type="spellEnd"/>
          <w:r>
            <w:rPr>
              <w:lang w:val="en-US"/>
            </w:rPr>
            <w:t xml:space="preserve"> of grass silage under mesophilic conditions: measurements and mathematical modeling with ADM 1.</w:t>
          </w:r>
          <w:bookmarkEnd w:id="1298"/>
          <w:r>
            <w:rPr>
              <w:lang w:val="en-US"/>
            </w:rPr>
            <w:t xml:space="preserve"> </w:t>
          </w:r>
          <w:r w:rsidRPr="00E04011">
            <w:rPr>
              <w:i/>
              <w:lang w:val="en-US"/>
            </w:rPr>
            <w:t xml:space="preserve">Bioresource Technology </w:t>
          </w:r>
          <w:r w:rsidRPr="00E04011">
            <w:rPr>
              <w:lang w:val="en-US"/>
            </w:rPr>
            <w:t>100 (4), 1675–1681.</w:t>
          </w:r>
        </w:p>
        <w:p w14:paraId="4486B0BB" w14:textId="4214C19E" w:rsidR="006A6755" w:rsidRPr="00201A0D" w:rsidRDefault="00E04011" w:rsidP="00E04011">
          <w:pPr>
            <w:pStyle w:val="CitaviBibliographyEntry"/>
            <w:rPr>
              <w:lang w:val="en-US"/>
            </w:rPr>
          </w:pPr>
          <w:bookmarkStart w:id="1299" w:name="_CTVL0017b0287eef7f5496aa3d5f058393ca80b"/>
          <w:r>
            <w:rPr>
              <w:lang w:val="en-US"/>
            </w:rPr>
            <w:t>Wu, D.; Peng, X.; Li, L.; Yang, P.; Peng, Y.; Liu, H.; Wang, X. (2021): Commercial biogas plants: Review on operational parameters and guide for performance optimization.</w:t>
          </w:r>
          <w:bookmarkEnd w:id="1299"/>
          <w:r>
            <w:rPr>
              <w:lang w:val="en-US"/>
            </w:rPr>
            <w:t xml:space="preserve"> </w:t>
          </w:r>
          <w:r w:rsidRPr="00E04011">
            <w:rPr>
              <w:i/>
              <w:lang w:val="en-US"/>
            </w:rPr>
            <w:t xml:space="preserve">Fuel </w:t>
          </w:r>
          <w:r w:rsidRPr="00E04011">
            <w:rPr>
              <w:lang w:val="en-US"/>
            </w:rPr>
            <w:t>303, 121282.</w:t>
          </w:r>
          <w:r w:rsidR="00026F10" w:rsidRPr="00670698">
            <w:rPr>
              <w:lang w:val="en-US"/>
            </w:rPr>
            <w:fldChar w:fldCharType="end"/>
          </w:r>
        </w:p>
      </w:sdtContent>
    </w:sdt>
    <w:sectPr w:rsidR="006A6755" w:rsidRPr="00201A0D" w:rsidSect="00E56C4F">
      <w:headerReference w:type="default" r:id="rId164"/>
      <w:footerReference w:type="default" r:id="rId165"/>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9A95E9" w14:textId="77777777" w:rsidR="007B4C88" w:rsidRDefault="007B4C88" w:rsidP="006F58A8">
      <w:pPr>
        <w:spacing w:after="0" w:line="240" w:lineRule="auto"/>
      </w:pPr>
      <w:r>
        <w:separator/>
      </w:r>
    </w:p>
  </w:endnote>
  <w:endnote w:type="continuationSeparator" w:id="0">
    <w:p w14:paraId="1C457680" w14:textId="77777777" w:rsidR="007B4C88" w:rsidRDefault="007B4C88" w:rsidP="006F58A8">
      <w:pPr>
        <w:spacing w:after="0" w:line="240" w:lineRule="auto"/>
      </w:pPr>
      <w:r>
        <w:continuationSeparator/>
      </w:r>
    </w:p>
  </w:endnote>
  <w:endnote w:type="continuationNotice" w:id="1">
    <w:p w14:paraId="390506C4" w14:textId="77777777" w:rsidR="007B4C88" w:rsidRDefault="007B4C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E04011" w:rsidRDefault="00E04011">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E04011" w:rsidRDefault="00E0401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95C83" w14:textId="77777777" w:rsidR="007B4C88" w:rsidRDefault="007B4C88" w:rsidP="006F58A8">
      <w:pPr>
        <w:spacing w:after="0" w:line="240" w:lineRule="auto"/>
      </w:pPr>
      <w:r>
        <w:separator/>
      </w:r>
    </w:p>
  </w:footnote>
  <w:footnote w:type="continuationSeparator" w:id="0">
    <w:p w14:paraId="4702DF6E" w14:textId="77777777" w:rsidR="007B4C88" w:rsidRDefault="007B4C88" w:rsidP="006F58A8">
      <w:pPr>
        <w:spacing w:after="0" w:line="240" w:lineRule="auto"/>
      </w:pPr>
      <w:r>
        <w:continuationSeparator/>
      </w:r>
    </w:p>
  </w:footnote>
  <w:footnote w:type="continuationNotice" w:id="1">
    <w:p w14:paraId="1191B3EC" w14:textId="77777777" w:rsidR="007B4C88" w:rsidRDefault="007B4C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21E6C404" w:rsidR="00E04011" w:rsidRPr="00CF5B9B" w:rsidRDefault="00E04011"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30</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trackRevision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33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4CC"/>
    <w:rsid w:val="002F456A"/>
    <w:rsid w:val="002F4B5F"/>
    <w:rsid w:val="002F4C0B"/>
    <w:rsid w:val="002F55E0"/>
    <w:rsid w:val="002F5712"/>
    <w:rsid w:val="002F6394"/>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1746"/>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4E"/>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BB8"/>
    <w:rsid w:val="00B85F87"/>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_CTVL00125a47e44351c41d8814ac7303d06f6e1" TargetMode="External"/><Relationship Id="rId21" Type="http://schemas.openxmlformats.org/officeDocument/2006/relationships/hyperlink" Target="#_CTVL001cd89f87a82494c46bff9942b710f6027" TargetMode="External"/><Relationship Id="rId42" Type="http://schemas.openxmlformats.org/officeDocument/2006/relationships/hyperlink" Target="#_CTVL001716f4881f40d4fffbeec3badb186409e" TargetMode="External"/><Relationship Id="rId63" Type="http://schemas.openxmlformats.org/officeDocument/2006/relationships/hyperlink" Target="#_CTVL0015c34a15e3a6541d0899b329ba07ee9d2" TargetMode="External"/><Relationship Id="rId84" Type="http://schemas.openxmlformats.org/officeDocument/2006/relationships/hyperlink" Target="#_CTVL0016a321e2a7ea74dae80122740f454d057" TargetMode="External"/><Relationship Id="rId138" Type="http://schemas.openxmlformats.org/officeDocument/2006/relationships/hyperlink" Target="#_CTVL001e3c2c8d0f2cb456197d9e1e30abd288b" TargetMode="External"/><Relationship Id="rId159" Type="http://schemas.openxmlformats.org/officeDocument/2006/relationships/hyperlink" Target="#_CTVL001613817b73b44408b87fd77151cc11fc5" TargetMode="External"/><Relationship Id="rId170" Type="http://schemas.microsoft.com/office/2018/08/relationships/commentsExtensible" Target="commentsExtensible.xml"/><Relationship Id="rId107" Type="http://schemas.openxmlformats.org/officeDocument/2006/relationships/hyperlink" Target="#_CTVL0012bd31ee52dd149399037a277cf967998" TargetMode="External"/><Relationship Id="rId11" Type="http://schemas.openxmlformats.org/officeDocument/2006/relationships/hyperlink" Target="#_CTVL001e3c2c8d0f2cb456197d9e1e30abd288b" TargetMode="External"/><Relationship Id="rId32" Type="http://schemas.openxmlformats.org/officeDocument/2006/relationships/hyperlink" Target="#_CTVL00162194bb43f664366b430ad14f4eeee4e" TargetMode="External"/><Relationship Id="rId53" Type="http://schemas.openxmlformats.org/officeDocument/2006/relationships/hyperlink" Target="#_CTVL0013051c0cddf4f42568eae54078ad0bd70" TargetMode="External"/><Relationship Id="rId74" Type="http://schemas.openxmlformats.org/officeDocument/2006/relationships/hyperlink" Target="#_CTVL001ce24aa14885f4936b489a97cce8cd787" TargetMode="External"/><Relationship Id="rId128" Type="http://schemas.openxmlformats.org/officeDocument/2006/relationships/hyperlink" Target="#_CTVL001c56319509a044d07a266baf2807cc4d6" TargetMode="External"/><Relationship Id="rId149" Type="http://schemas.openxmlformats.org/officeDocument/2006/relationships/hyperlink" Target="#_CTVL00125a47e44351c41d8814ac7303d06f6e1" TargetMode="External"/><Relationship Id="rId5" Type="http://schemas.openxmlformats.org/officeDocument/2006/relationships/webSettings" Target="webSettings.xml"/><Relationship Id="rId95" Type="http://schemas.openxmlformats.org/officeDocument/2006/relationships/hyperlink" Target="#_CTVL0011ab1625a1f8746d89116961d23d09cb8" TargetMode="External"/><Relationship Id="rId160" Type="http://schemas.openxmlformats.org/officeDocument/2006/relationships/hyperlink" Target="#_CTVL001613817b73b44408b87fd77151cc11fc5" TargetMode="External"/><Relationship Id="rId22" Type="http://schemas.openxmlformats.org/officeDocument/2006/relationships/hyperlink" Target="#_CTVL001cd89f87a82494c46bff9942b710f6027" TargetMode="External"/><Relationship Id="rId43" Type="http://schemas.openxmlformats.org/officeDocument/2006/relationships/hyperlink" Target="#_CTVL0010fd60b7558314efbb8aa4629189e2aff" TargetMode="External"/><Relationship Id="rId64" Type="http://schemas.openxmlformats.org/officeDocument/2006/relationships/hyperlink" Target="#_CTVL0015c34a15e3a6541d0899b329ba07ee9d2" TargetMode="External"/><Relationship Id="rId118" Type="http://schemas.openxmlformats.org/officeDocument/2006/relationships/hyperlink" Target="#_CTVL00125a47e44351c41d8814ac7303d06f6e1" TargetMode="External"/><Relationship Id="rId139" Type="http://schemas.openxmlformats.org/officeDocument/2006/relationships/hyperlink" Target="#_CTVL0016bd1d4aea060468891b9514b055eff15" TargetMode="External"/><Relationship Id="rId85" Type="http://schemas.openxmlformats.org/officeDocument/2006/relationships/hyperlink" Target="#_CTVL0012bd31ee52dd149399037a277cf967998" TargetMode="External"/><Relationship Id="rId150" Type="http://schemas.openxmlformats.org/officeDocument/2006/relationships/hyperlink" Target="#_CTVL00183734d8d74ed4a239bcf1c4dc098da8f" TargetMode="External"/><Relationship Id="rId12" Type="http://schemas.openxmlformats.org/officeDocument/2006/relationships/hyperlink" Target="#_CTVL0016a321e2a7ea74dae80122740f454d057" TargetMode="External"/><Relationship Id="rId33" Type="http://schemas.openxmlformats.org/officeDocument/2006/relationships/hyperlink" Target="#_CTVL001aa10622fc825473c887011dc382fbeeb" TargetMode="External"/><Relationship Id="rId108" Type="http://schemas.openxmlformats.org/officeDocument/2006/relationships/hyperlink" Target="#_CTVL0012bd31ee52dd149399037a277cf967998" TargetMode="External"/><Relationship Id="rId129" Type="http://schemas.openxmlformats.org/officeDocument/2006/relationships/hyperlink" Target="#_CTVL001a90bcad64d4a4f9097d99eb568681a63" TargetMode="External"/><Relationship Id="rId54" Type="http://schemas.openxmlformats.org/officeDocument/2006/relationships/hyperlink" Target="#_CTVL001c709e85c77024936b9d07f9ccb35b455" TargetMode="External"/><Relationship Id="rId70" Type="http://schemas.openxmlformats.org/officeDocument/2006/relationships/hyperlink" Target="#_CTVL00125a47e44351c41d8814ac7303d06f6e1" TargetMode="External"/><Relationship Id="rId75" Type="http://schemas.openxmlformats.org/officeDocument/2006/relationships/hyperlink" Target="#_CTVL00125a47e44351c41d8814ac7303d06f6e1" TargetMode="External"/><Relationship Id="rId91" Type="http://schemas.openxmlformats.org/officeDocument/2006/relationships/hyperlink" Target="#_CTVL0013b3a74e421b54e41aa1cd75eb414af95" TargetMode="External"/><Relationship Id="rId96" Type="http://schemas.openxmlformats.org/officeDocument/2006/relationships/hyperlink" Target="#_CTVL00154f7876cf736462b9517e60db455cde9" TargetMode="External"/><Relationship Id="rId140" Type="http://schemas.openxmlformats.org/officeDocument/2006/relationships/hyperlink" Target="#_CTVL001ff6d8e1f22924ae3a8c00567caf17d62" TargetMode="External"/><Relationship Id="rId145" Type="http://schemas.openxmlformats.org/officeDocument/2006/relationships/hyperlink" Target="#_CTVL00125a47e44351c41d8814ac7303d06f6e1" TargetMode="External"/><Relationship Id="rId161" Type="http://schemas.openxmlformats.org/officeDocument/2006/relationships/hyperlink" Target="#_CTVL001b3c753199fa1416c82e8912240005fe1"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_CTVL00145041b9c08e74331817b3fb33f56ae73" TargetMode="External"/><Relationship Id="rId28" Type="http://schemas.openxmlformats.org/officeDocument/2006/relationships/hyperlink" Target="#_CTVL0011ab1625a1f8746d89116961d23d09cb8" TargetMode="External"/><Relationship Id="rId49" Type="http://schemas.openxmlformats.org/officeDocument/2006/relationships/hyperlink" Target="#_CTVL001ff6d8e1f22924ae3a8c00567caf17d62" TargetMode="External"/><Relationship Id="rId114" Type="http://schemas.openxmlformats.org/officeDocument/2006/relationships/hyperlink" Target="#_CTVL0015c34a15e3a6541d0899b329ba07ee9d2" TargetMode="External"/><Relationship Id="rId119" Type="http://schemas.openxmlformats.org/officeDocument/2006/relationships/hyperlink" Target="#_CTVL0018b4156a579284c11956711fbe076bad0" TargetMode="External"/><Relationship Id="rId44" Type="http://schemas.openxmlformats.org/officeDocument/2006/relationships/hyperlink" Target="#_CTVL00109d29270eb9947939a5023fd459758f8" TargetMode="External"/><Relationship Id="rId60" Type="http://schemas.openxmlformats.org/officeDocument/2006/relationships/hyperlink" Target="#_CTVL001b3c753199fa1416c82e8912240005fe1" TargetMode="External"/><Relationship Id="rId65" Type="http://schemas.openxmlformats.org/officeDocument/2006/relationships/hyperlink" Target="#_CTVL0018b4156a579284c11956711fbe076bad0" TargetMode="External"/><Relationship Id="rId81" Type="http://schemas.openxmlformats.org/officeDocument/2006/relationships/hyperlink" Target="#_CTVL0016df8aa821b7747acb1edb4d9183c161a" TargetMode="External"/><Relationship Id="rId86" Type="http://schemas.openxmlformats.org/officeDocument/2006/relationships/hyperlink" Target="#_CTVL0012b2e3149523a4957bf15cdab053b8326" TargetMode="External"/><Relationship Id="rId130" Type="http://schemas.openxmlformats.org/officeDocument/2006/relationships/hyperlink" Target="#_CTVL001d599b102b75942ca8a0deb086b2e9395" TargetMode="External"/><Relationship Id="rId135" Type="http://schemas.openxmlformats.org/officeDocument/2006/relationships/hyperlink" Target="#_CTVL0016519229e1dad4b89ad301d7d009cbc69" TargetMode="External"/><Relationship Id="rId151" Type="http://schemas.openxmlformats.org/officeDocument/2006/relationships/hyperlink" Target="#_CTVL00183734d8d74ed4a239bcf1c4dc098da8f" TargetMode="External"/><Relationship Id="rId156" Type="http://schemas.openxmlformats.org/officeDocument/2006/relationships/image" Target="media/image8.png"/><Relationship Id="rId13" Type="http://schemas.openxmlformats.org/officeDocument/2006/relationships/hyperlink" Target="#_CTVL00145abb379c65c4fa2be432c706bc9c886" TargetMode="External"/><Relationship Id="rId18" Type="http://schemas.openxmlformats.org/officeDocument/2006/relationships/hyperlink" Target="#_CTVL001a90bcad64d4a4f9097d99eb568681a63" TargetMode="External"/><Relationship Id="rId39" Type="http://schemas.openxmlformats.org/officeDocument/2006/relationships/hyperlink" Target="#_CTVL0019a3197eb6c494dff8d212b66c5111b25" TargetMode="External"/><Relationship Id="rId109" Type="http://schemas.openxmlformats.org/officeDocument/2006/relationships/hyperlink" Target="#_CTVL001613817b73b44408b87fd77151cc11fc5" TargetMode="External"/><Relationship Id="rId34" Type="http://schemas.openxmlformats.org/officeDocument/2006/relationships/hyperlink" Target="#_CTVL001c3b78bc64261460886accb7573639093" TargetMode="External"/><Relationship Id="rId50" Type="http://schemas.openxmlformats.org/officeDocument/2006/relationships/hyperlink" Target="#_CTVL0012be9b1399c9b4afcba313c9d8c854c25" TargetMode="External"/><Relationship Id="rId55" Type="http://schemas.openxmlformats.org/officeDocument/2006/relationships/hyperlink" Target="#_CTVL00183734d8d74ed4a239bcf1c4dc098da8f" TargetMode="External"/><Relationship Id="rId76" Type="http://schemas.openxmlformats.org/officeDocument/2006/relationships/hyperlink" Target="#_CTVL00125a47e44351c41d8814ac7303d06f6e1" TargetMode="External"/><Relationship Id="rId97" Type="http://schemas.openxmlformats.org/officeDocument/2006/relationships/hyperlink" Target="#_CTVL00154f7876cf736462b9517e60db455cde9" TargetMode="External"/><Relationship Id="rId104" Type="http://schemas.openxmlformats.org/officeDocument/2006/relationships/hyperlink" Target="#_CTVL001aa10622fc825473c887011dc382fbeeb" TargetMode="External"/><Relationship Id="rId120" Type="http://schemas.openxmlformats.org/officeDocument/2006/relationships/hyperlink" Target="#_CTVL0016a321e2a7ea74dae80122740f454d057" TargetMode="External"/><Relationship Id="rId125" Type="http://schemas.openxmlformats.org/officeDocument/2006/relationships/hyperlink" Target="#_CTVL0018b4156a579284c11956711fbe076bad0" TargetMode="External"/><Relationship Id="rId141" Type="http://schemas.openxmlformats.org/officeDocument/2006/relationships/hyperlink" Target="#_CTVL001ff6d8e1f22924ae3a8c00567caf17d62" TargetMode="External"/><Relationship Id="rId146" Type="http://schemas.openxmlformats.org/officeDocument/2006/relationships/hyperlink" Target="#_CTVL0011527233a22f74eba9d3072e8cd87597e" TargetMode="External"/><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_CTVL00125a47e44351c41d8814ac7303d06f6e1" TargetMode="External"/><Relationship Id="rId92" Type="http://schemas.openxmlformats.org/officeDocument/2006/relationships/hyperlink" Target="#_CTVL0019a3197eb6c494dff8d212b66c5111b25" TargetMode="External"/><Relationship Id="rId162" Type="http://schemas.openxmlformats.org/officeDocument/2006/relationships/hyperlink" Target="#_CTVL001b3c753199fa1416c82e8912240005fe1" TargetMode="External"/><Relationship Id="rId2" Type="http://schemas.openxmlformats.org/officeDocument/2006/relationships/numbering" Target="numbering.xml"/><Relationship Id="rId29" Type="http://schemas.openxmlformats.org/officeDocument/2006/relationships/hyperlink" Target="#_CTVL0010fd60b7558314efbb8aa4629189e2aff" TargetMode="External"/><Relationship Id="rId24" Type="http://schemas.openxmlformats.org/officeDocument/2006/relationships/hyperlink" Target="#_CTVL00135a7796cceac458e9e0ceb102a610b4c" TargetMode="External"/><Relationship Id="rId40" Type="http://schemas.openxmlformats.org/officeDocument/2006/relationships/hyperlink" Target="#_CTVL001aa10622fc825473c887011dc382fbeeb" TargetMode="External"/><Relationship Id="rId45" Type="http://schemas.openxmlformats.org/officeDocument/2006/relationships/hyperlink" Target="#_CTVL001a37ad25d8cc144a9b343f22d0b23a69b" TargetMode="External"/><Relationship Id="rId66" Type="http://schemas.openxmlformats.org/officeDocument/2006/relationships/hyperlink" Target="#_CTVL0018b4156a579284c11956711fbe076bad0" TargetMode="External"/><Relationship Id="rId87" Type="http://schemas.openxmlformats.org/officeDocument/2006/relationships/hyperlink" Target="#_CTVL0012b2e3149523a4957bf15cdab053b8326" TargetMode="External"/><Relationship Id="rId110" Type="http://schemas.openxmlformats.org/officeDocument/2006/relationships/hyperlink" Target="#_CTVL0015c34a15e3a6541d0899b329ba07ee9d2" TargetMode="External"/><Relationship Id="rId115" Type="http://schemas.openxmlformats.org/officeDocument/2006/relationships/image" Target="media/image4.png"/><Relationship Id="rId131" Type="http://schemas.openxmlformats.org/officeDocument/2006/relationships/hyperlink" Target="#_CTVL001d599b102b75942ca8a0deb086b2e9395" TargetMode="External"/><Relationship Id="rId136" Type="http://schemas.openxmlformats.org/officeDocument/2006/relationships/hyperlink" Target="#_CTVL0012bd31ee52dd149399037a277cf967998" TargetMode="External"/><Relationship Id="rId157" Type="http://schemas.openxmlformats.org/officeDocument/2006/relationships/image" Target="media/image9.png"/><Relationship Id="rId61" Type="http://schemas.openxmlformats.org/officeDocument/2006/relationships/hyperlink" Target="#_CTVL001b3c753199fa1416c82e8912240005fe1" TargetMode="External"/><Relationship Id="rId82" Type="http://schemas.openxmlformats.org/officeDocument/2006/relationships/hyperlink" Target="#_CTVL001b3c753199fa1416c82e8912240005fe1" TargetMode="External"/><Relationship Id="rId152" Type="http://schemas.openxmlformats.org/officeDocument/2006/relationships/hyperlink" Target="#_CTVL0017b0287eef7f5496aa3d5f058393ca80b" TargetMode="External"/><Relationship Id="rId19" Type="http://schemas.openxmlformats.org/officeDocument/2006/relationships/hyperlink" Target="#_CTVL001274bbd6750ec4c929a4e7a43fcbcfcf3" TargetMode="External"/><Relationship Id="rId14" Type="http://schemas.openxmlformats.org/officeDocument/2006/relationships/hyperlink" Target="#_CTVL0016898c431e65640d492a95a80bb1e400c" TargetMode="External"/><Relationship Id="rId30" Type="http://schemas.openxmlformats.org/officeDocument/2006/relationships/hyperlink" Target="#_CTVL0016df8aa821b7747acb1edb4d9183c161a" TargetMode="External"/><Relationship Id="rId35" Type="http://schemas.openxmlformats.org/officeDocument/2006/relationships/hyperlink" Target="#_CTVL001aa10622fc825473c887011dc382fbeeb" TargetMode="External"/><Relationship Id="rId56" Type="http://schemas.openxmlformats.org/officeDocument/2006/relationships/hyperlink" Target="#_CTVL00125a47e44351c41d8814ac7303d06f6e1" TargetMode="External"/><Relationship Id="rId77" Type="http://schemas.openxmlformats.org/officeDocument/2006/relationships/hyperlink" Target="#_CTVL0011527233a22f74eba9d3072e8cd87597e" TargetMode="External"/><Relationship Id="rId100" Type="http://schemas.openxmlformats.org/officeDocument/2006/relationships/hyperlink" Target="#_CTVL0012b2e3149523a4957bf15cdab053b8326" TargetMode="External"/><Relationship Id="rId105" Type="http://schemas.openxmlformats.org/officeDocument/2006/relationships/hyperlink" Target="#_CTVL001ff9e8b109e884cb2b5cdf110c00d3df1" TargetMode="External"/><Relationship Id="rId126" Type="http://schemas.openxmlformats.org/officeDocument/2006/relationships/hyperlink" Target="#_CTVL001a6c19f5ed0b04d3a96021ade56571554" TargetMode="External"/><Relationship Id="rId147" Type="http://schemas.openxmlformats.org/officeDocument/2006/relationships/hyperlink" Target="#_CTVL0011527233a22f74eba9d3072e8cd87597e" TargetMode="External"/><Relationship Id="rId168"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_CTVL0019836156639df4933b501911f3c806a05" TargetMode="External"/><Relationship Id="rId72" Type="http://schemas.openxmlformats.org/officeDocument/2006/relationships/hyperlink" Target="#_CTVL0011527233a22f74eba9d3072e8cd87597e" TargetMode="External"/><Relationship Id="rId93" Type="http://schemas.openxmlformats.org/officeDocument/2006/relationships/hyperlink" Target="#_CTVL0019a3197eb6c494dff8d212b66c5111b25" TargetMode="External"/><Relationship Id="rId98" Type="http://schemas.openxmlformats.org/officeDocument/2006/relationships/hyperlink" Target="#_CTVL001dda7a75174c24a08aa2c4f6bc7c02285" TargetMode="External"/><Relationship Id="rId121" Type="http://schemas.openxmlformats.org/officeDocument/2006/relationships/hyperlink" Target="#_CTVL001ce24aa14885f4936b489a97cce8cd787" TargetMode="External"/><Relationship Id="rId142" Type="http://schemas.openxmlformats.org/officeDocument/2006/relationships/hyperlink" Target="#_CTVL001ff6d8e1f22924ae3a8c00567caf17d62" TargetMode="External"/><Relationship Id="rId163" Type="http://schemas.openxmlformats.org/officeDocument/2006/relationships/hyperlink" Target="#_CTVL001ce84fcaa19714f3eaecf12eb0cce63cb" TargetMode="External"/><Relationship Id="rId3" Type="http://schemas.openxmlformats.org/officeDocument/2006/relationships/styles" Target="styles.xml"/><Relationship Id="rId25" Type="http://schemas.openxmlformats.org/officeDocument/2006/relationships/hyperlink" Target="#_CTVL001cd89f87a82494c46bff9942b710f6027" TargetMode="External"/><Relationship Id="rId46" Type="http://schemas.openxmlformats.org/officeDocument/2006/relationships/hyperlink" Target="#_CTVL001274bbd6750ec4c929a4e7a43fcbcfcf3" TargetMode="External"/><Relationship Id="rId67" Type="http://schemas.openxmlformats.org/officeDocument/2006/relationships/hyperlink" Target="#_CTVL001d3b480f1dea94134bfd53e992211490b" TargetMode="External"/><Relationship Id="rId116" Type="http://schemas.openxmlformats.org/officeDocument/2006/relationships/hyperlink" Target="#_CTVL00125a47e44351c41d8814ac7303d06f6e1" TargetMode="External"/><Relationship Id="rId137" Type="http://schemas.openxmlformats.org/officeDocument/2006/relationships/hyperlink" Target="#_CTVL001f946c55861c14065a6faac3de0573d70" TargetMode="External"/><Relationship Id="rId158" Type="http://schemas.openxmlformats.org/officeDocument/2006/relationships/image" Target="media/image10.png"/><Relationship Id="rId20" Type="http://schemas.openxmlformats.org/officeDocument/2006/relationships/hyperlink" Target="#_CTVL001274bbd6750ec4c929a4e7a43fcbcfcf3" TargetMode="External"/><Relationship Id="rId41" Type="http://schemas.openxmlformats.org/officeDocument/2006/relationships/hyperlink" Target="#_CTVL001f1aa20dc1733474cba6c9c9c69c24f87" TargetMode="External"/><Relationship Id="rId62" Type="http://schemas.openxmlformats.org/officeDocument/2006/relationships/hyperlink" Target="#_CTVL001b3c753199fa1416c82e8912240005fe1" TargetMode="External"/><Relationship Id="rId83" Type="http://schemas.openxmlformats.org/officeDocument/2006/relationships/hyperlink" Target="#_CTVL001d599b102b75942ca8a0deb086b2e9395" TargetMode="External"/><Relationship Id="rId88" Type="http://schemas.openxmlformats.org/officeDocument/2006/relationships/hyperlink" Target="#_CTVL001d161db80b0484e89b63cc8a7402f653a" TargetMode="External"/><Relationship Id="rId111" Type="http://schemas.openxmlformats.org/officeDocument/2006/relationships/hyperlink" Target="#_CTVL0017baf63e5af284abfbcbb4b1f236fe958" TargetMode="External"/><Relationship Id="rId132" Type="http://schemas.openxmlformats.org/officeDocument/2006/relationships/image" Target="media/image5.png"/><Relationship Id="rId153" Type="http://schemas.openxmlformats.org/officeDocument/2006/relationships/hyperlink" Target="#_CTVL00183734d8d74ed4a239bcf1c4dc098da8f" TargetMode="External"/><Relationship Id="rId15" Type="http://schemas.openxmlformats.org/officeDocument/2006/relationships/hyperlink" Target="#_CTVL00162194bb43f664366b430ad14f4eeee4e" TargetMode="External"/><Relationship Id="rId36" Type="http://schemas.openxmlformats.org/officeDocument/2006/relationships/hyperlink" Target="#_CTVL001abb9dfefffdb424ba289fe6241f04073" TargetMode="External"/><Relationship Id="rId57" Type="http://schemas.openxmlformats.org/officeDocument/2006/relationships/hyperlink" Target="#_CTVL00125a47e44351c41d8814ac7303d06f6e1" TargetMode="External"/><Relationship Id="rId106" Type="http://schemas.openxmlformats.org/officeDocument/2006/relationships/hyperlink" Target="#_CTVL001f846f4f7d3934acb9097be2341ee47a0" TargetMode="External"/><Relationship Id="rId127" Type="http://schemas.openxmlformats.org/officeDocument/2006/relationships/hyperlink" Target="#_CTVL001d599b102b75942ca8a0deb086b2e9395" TargetMode="External"/><Relationship Id="rId10" Type="http://schemas.openxmlformats.org/officeDocument/2006/relationships/hyperlink" Target="#_CTVL00125a47e44351c41d8814ac7303d06f6e1" TargetMode="External"/><Relationship Id="rId31" Type="http://schemas.openxmlformats.org/officeDocument/2006/relationships/hyperlink" Target="#_CTVL0016519229e1dad4b89ad301d7d009cbc69" TargetMode="External"/><Relationship Id="rId52" Type="http://schemas.openxmlformats.org/officeDocument/2006/relationships/hyperlink" Target="#_CTVL001613817b73b44408b87fd77151cc11fc5" TargetMode="External"/><Relationship Id="rId73" Type="http://schemas.openxmlformats.org/officeDocument/2006/relationships/hyperlink" Target="#_CTVL0011527233a22f74eba9d3072e8cd87597e" TargetMode="External"/><Relationship Id="rId78" Type="http://schemas.openxmlformats.org/officeDocument/2006/relationships/hyperlink" Target="#_CTVL0011527233a22f74eba9d3072e8cd87597e" TargetMode="External"/><Relationship Id="rId94" Type="http://schemas.openxmlformats.org/officeDocument/2006/relationships/hyperlink" Target="#_CTVL0011ab1625a1f8746d89116961d23d09cb8" TargetMode="External"/><Relationship Id="rId99" Type="http://schemas.openxmlformats.org/officeDocument/2006/relationships/hyperlink" Target="#_CTVL001dda7a75174c24a08aa2c4f6bc7c02285" TargetMode="External"/><Relationship Id="rId101" Type="http://schemas.openxmlformats.org/officeDocument/2006/relationships/hyperlink" Target="#_CTVL0012b2e3149523a4957bf15cdab053b8326" TargetMode="External"/><Relationship Id="rId122" Type="http://schemas.openxmlformats.org/officeDocument/2006/relationships/hyperlink" Target="#_CTVL0018b4156a579284c11956711fbe076bad0" TargetMode="External"/><Relationship Id="rId143" Type="http://schemas.openxmlformats.org/officeDocument/2006/relationships/image" Target="media/image6.png"/><Relationship Id="rId148" Type="http://schemas.openxmlformats.org/officeDocument/2006/relationships/hyperlink" Target="#_CTVL00125a47e44351c41d8814ac7303d06f6e1" TargetMode="External"/><Relationship Id="rId164" Type="http://schemas.openxmlformats.org/officeDocument/2006/relationships/header" Target="header1.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26" Type="http://schemas.openxmlformats.org/officeDocument/2006/relationships/hyperlink" Target="#_CTVL001cd89f87a82494c46bff9942b710f6027" TargetMode="External"/><Relationship Id="rId47" Type="http://schemas.openxmlformats.org/officeDocument/2006/relationships/hyperlink" Target="#_CTVL001a37ad25d8cc144a9b343f22d0b23a69b" TargetMode="External"/><Relationship Id="rId68" Type="http://schemas.openxmlformats.org/officeDocument/2006/relationships/hyperlink" Target="#_CTVL0011ab1625a1f8746d89116961d23d09cb8" TargetMode="External"/><Relationship Id="rId89" Type="http://schemas.openxmlformats.org/officeDocument/2006/relationships/hyperlink" Target="#_CTVL001d161db80b0484e89b63cc8a7402f653a" TargetMode="External"/><Relationship Id="rId112" Type="http://schemas.openxmlformats.org/officeDocument/2006/relationships/hyperlink" Target="#_CTVL0017baf63e5af284abfbcbb4b1f236fe958" TargetMode="External"/><Relationship Id="rId133" Type="http://schemas.openxmlformats.org/officeDocument/2006/relationships/hyperlink" Target="#_CTVL001c3b78bc64261460886accb7573639093" TargetMode="External"/><Relationship Id="rId154" Type="http://schemas.openxmlformats.org/officeDocument/2006/relationships/hyperlink" Target="#_CTVL00183734d8d74ed4a239bcf1c4dc098da8f" TargetMode="External"/><Relationship Id="rId16" Type="http://schemas.openxmlformats.org/officeDocument/2006/relationships/hyperlink" Target="#_CTVL001d3b480f1dea94134bfd53e992211490b" TargetMode="External"/><Relationship Id="rId37" Type="http://schemas.openxmlformats.org/officeDocument/2006/relationships/hyperlink" Target="#_CTVL00138d43eeeeb8144698dbf90b5a413db7f" TargetMode="External"/><Relationship Id="rId58" Type="http://schemas.openxmlformats.org/officeDocument/2006/relationships/hyperlink" Target="#_CTVL001613817b73b44408b87fd77151cc11fc5" TargetMode="External"/><Relationship Id="rId79" Type="http://schemas.openxmlformats.org/officeDocument/2006/relationships/hyperlink" Target="#_CTVL001c3b78bc64261460886accb7573639093" TargetMode="External"/><Relationship Id="rId102" Type="http://schemas.openxmlformats.org/officeDocument/2006/relationships/image" Target="media/image3.png"/><Relationship Id="rId123" Type="http://schemas.openxmlformats.org/officeDocument/2006/relationships/hyperlink" Target="#_CTVL001e48928d35d2345349c7085abe4257f69" TargetMode="External"/><Relationship Id="rId144" Type="http://schemas.openxmlformats.org/officeDocument/2006/relationships/hyperlink" Target="#_CTVL00125a47e44351c41d8814ac7303d06f6e1" TargetMode="External"/><Relationship Id="rId90" Type="http://schemas.openxmlformats.org/officeDocument/2006/relationships/hyperlink" Target="#_CTVL001f9b5c747b038492e9f48c128844d030f" TargetMode="External"/><Relationship Id="rId165" Type="http://schemas.openxmlformats.org/officeDocument/2006/relationships/footer" Target="footer1.xml"/><Relationship Id="rId27" Type="http://schemas.openxmlformats.org/officeDocument/2006/relationships/hyperlink" Target="#_CTVL0011ab1625a1f8746d89116961d23d09cb8" TargetMode="External"/><Relationship Id="rId48" Type="http://schemas.openxmlformats.org/officeDocument/2006/relationships/hyperlink" Target="#_CTVL001b3c753199fa1416c82e8912240005fe1" TargetMode="External"/><Relationship Id="rId69" Type="http://schemas.openxmlformats.org/officeDocument/2006/relationships/hyperlink" Target="#_CTVL0011ab1625a1f8746d89116961d23d09cb8" TargetMode="External"/><Relationship Id="rId113" Type="http://schemas.openxmlformats.org/officeDocument/2006/relationships/hyperlink" Target="#_CTVL0015c34a15e3a6541d0899b329ba07ee9d2" TargetMode="External"/><Relationship Id="rId134" Type="http://schemas.openxmlformats.org/officeDocument/2006/relationships/hyperlink" Target="#_CTVL0016519229e1dad4b89ad301d7d009cbc69" TargetMode="External"/><Relationship Id="rId80" Type="http://schemas.openxmlformats.org/officeDocument/2006/relationships/hyperlink" Target="#_CTVL00162194bb43f664366b430ad14f4eeee4e" TargetMode="External"/><Relationship Id="rId155" Type="http://schemas.openxmlformats.org/officeDocument/2006/relationships/image" Target="media/image7.png"/><Relationship Id="rId17" Type="http://schemas.openxmlformats.org/officeDocument/2006/relationships/hyperlink" Target="#_CTVL00109d29270eb9947939a5023fd459758f8" TargetMode="External"/><Relationship Id="rId38" Type="http://schemas.openxmlformats.org/officeDocument/2006/relationships/hyperlink" Target="#_CTVL001dda7a75174c24a08aa2c4f6bc7c02285" TargetMode="External"/><Relationship Id="rId59" Type="http://schemas.openxmlformats.org/officeDocument/2006/relationships/hyperlink" Target="#_CTVL0013051c0cddf4f42568eae54078ad0bd70" TargetMode="External"/><Relationship Id="rId103" Type="http://schemas.openxmlformats.org/officeDocument/2006/relationships/hyperlink" Target="#_CTVL001aa10622fc825473c887011dc382fbeeb" TargetMode="External"/><Relationship Id="rId124" Type="http://schemas.openxmlformats.org/officeDocument/2006/relationships/hyperlink" Target="#_CTVL0017cf08b89c4ed4dafbbf7bd199ca7af9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6A117CC79B3F468FBE3AB0F7CA7669CA"/>
        <w:category>
          <w:name w:val="Allgemein"/>
          <w:gallery w:val="placeholder"/>
        </w:category>
        <w:types>
          <w:type w:val="bbPlcHdr"/>
        </w:types>
        <w:behaviors>
          <w:behavior w:val="content"/>
        </w:behaviors>
        <w:guid w:val="{71BC8F3C-B577-4AD2-8237-3D15894D2532}"/>
      </w:docPartPr>
      <w:docPartBody>
        <w:p w:rsidR="00AE4CF6" w:rsidRDefault="00AE4CF6" w:rsidP="00AE4CF6">
          <w:pPr>
            <w:pStyle w:val="6A117CC79B3F468FBE3AB0F7CA7669CA"/>
          </w:pPr>
          <w:r w:rsidRPr="009A5574">
            <w:rPr>
              <w:rStyle w:val="Platzhaltertext"/>
            </w:rPr>
            <w:t>Klicken oder tippen Sie hier, um Text einzugeben.</w:t>
          </w:r>
        </w:p>
      </w:docPartBody>
    </w:docPart>
    <w:docPart>
      <w:docPartPr>
        <w:name w:val="88D8B69C35AF41F095A31EE499D14AF0"/>
        <w:category>
          <w:name w:val="Allgemein"/>
          <w:gallery w:val="placeholder"/>
        </w:category>
        <w:types>
          <w:type w:val="bbPlcHdr"/>
        </w:types>
        <w:behaviors>
          <w:behavior w:val="content"/>
        </w:behaviors>
        <w:guid w:val="{AD75F2F4-C7C4-40EA-A15A-5296280D72B3}"/>
      </w:docPartPr>
      <w:docPartBody>
        <w:p w:rsidR="00AE4CF6" w:rsidRDefault="00AE4CF6" w:rsidP="00AE4CF6">
          <w:pPr>
            <w:pStyle w:val="88D8B69C35AF41F095A31EE499D14AF0"/>
          </w:pPr>
          <w:r w:rsidRPr="00DC578D">
            <w:rPr>
              <w:rStyle w:val="Platzhaltertext"/>
            </w:rPr>
            <w:t>Klicken oder tippen Sie hier, um Text einzugeben.</w:t>
          </w:r>
        </w:p>
      </w:docPartBody>
    </w:docPart>
    <w:docPart>
      <w:docPartPr>
        <w:name w:val="106D673338684857860581887EC9AB38"/>
        <w:category>
          <w:name w:val="Allgemein"/>
          <w:gallery w:val="placeholder"/>
        </w:category>
        <w:types>
          <w:type w:val="bbPlcHdr"/>
        </w:types>
        <w:behaviors>
          <w:behavior w:val="content"/>
        </w:behaviors>
        <w:guid w:val="{80BF7737-3067-4280-B725-229754548489}"/>
      </w:docPartPr>
      <w:docPartBody>
        <w:p w:rsidR="00AE4CF6" w:rsidRDefault="00AE4CF6" w:rsidP="00AE4CF6">
          <w:pPr>
            <w:pStyle w:val="106D673338684857860581887EC9AB38"/>
          </w:pPr>
          <w:r w:rsidRPr="00DC578D">
            <w:rPr>
              <w:rStyle w:val="Platzhaltertext"/>
            </w:rPr>
            <w:t>Klicken oder tippen Sie hier, um Text einzugeben.</w:t>
          </w:r>
        </w:p>
      </w:docPartBody>
    </w:docPart>
    <w:docPart>
      <w:docPartPr>
        <w:name w:val="C1F79E672A564908AFB20B43370D05EA"/>
        <w:category>
          <w:name w:val="Allgemein"/>
          <w:gallery w:val="placeholder"/>
        </w:category>
        <w:types>
          <w:type w:val="bbPlcHdr"/>
        </w:types>
        <w:behaviors>
          <w:behavior w:val="content"/>
        </w:behaviors>
        <w:guid w:val="{360D9609-720E-4330-B1CE-1DAD311B76FA}"/>
      </w:docPartPr>
      <w:docPartBody>
        <w:p w:rsidR="00AE4CF6" w:rsidRDefault="00AE4CF6" w:rsidP="00AE4CF6">
          <w:pPr>
            <w:pStyle w:val="C1F79E672A564908AFB20B43370D05EA"/>
          </w:pPr>
          <w:r w:rsidRPr="00DC578D">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517C8566587D4543B7C6698C155F66A3"/>
        <w:category>
          <w:name w:val="Allgemein"/>
          <w:gallery w:val="placeholder"/>
        </w:category>
        <w:types>
          <w:type w:val="bbPlcHdr"/>
        </w:types>
        <w:behaviors>
          <w:behavior w:val="content"/>
        </w:behaviors>
        <w:guid w:val="{444279A7-3BCF-4B34-8D36-23584E1A4CFE}"/>
      </w:docPartPr>
      <w:docPartBody>
        <w:p w:rsidR="00635E7D" w:rsidRDefault="00AE4CF6" w:rsidP="00AE4CF6">
          <w:pPr>
            <w:pStyle w:val="517C8566587D4543B7C6698C155F66A3"/>
          </w:pPr>
          <w:r w:rsidRPr="00DC578D">
            <w:rPr>
              <w:rStyle w:val="Platzhaltertext"/>
            </w:rPr>
            <w:t>Klicken oder tippen Sie hier, um Text einzugeben.</w:t>
          </w:r>
        </w:p>
      </w:docPartBody>
    </w:docPart>
    <w:docPart>
      <w:docPartPr>
        <w:name w:val="FF00EFC8D55243BCBF00158752D4EDBE"/>
        <w:category>
          <w:name w:val="Allgemein"/>
          <w:gallery w:val="placeholder"/>
        </w:category>
        <w:types>
          <w:type w:val="bbPlcHdr"/>
        </w:types>
        <w:behaviors>
          <w:behavior w:val="content"/>
        </w:behaviors>
        <w:guid w:val="{09EA1C44-55B2-40D9-8824-443BEBD68D7C}"/>
      </w:docPartPr>
      <w:docPartBody>
        <w:p w:rsidR="00635E7D" w:rsidRDefault="00AE4CF6" w:rsidP="00AE4CF6">
          <w:pPr>
            <w:pStyle w:val="FF00EFC8D55243BCBF00158752D4EDBE"/>
          </w:pPr>
          <w:r w:rsidRPr="009A5574">
            <w:rPr>
              <w:rStyle w:val="Platzhaltertext"/>
            </w:rPr>
            <w:t>Klicken oder tippen Sie hier, um Text einzugeben.</w:t>
          </w:r>
        </w:p>
      </w:docPartBody>
    </w:docPart>
    <w:docPart>
      <w:docPartPr>
        <w:name w:val="161E3B65BD7C47BD86FC254272475860"/>
        <w:category>
          <w:name w:val="Allgemein"/>
          <w:gallery w:val="placeholder"/>
        </w:category>
        <w:types>
          <w:type w:val="bbPlcHdr"/>
        </w:types>
        <w:behaviors>
          <w:behavior w:val="content"/>
        </w:behaviors>
        <w:guid w:val="{5B79223B-4D87-4AB1-AA28-B0ABDF11362D}"/>
      </w:docPartPr>
      <w:docPartBody>
        <w:p w:rsidR="00740F2F" w:rsidRDefault="00BB180F" w:rsidP="00BB180F">
          <w:pPr>
            <w:pStyle w:val="161E3B65BD7C47BD86FC254272475860"/>
          </w:pPr>
          <w:r w:rsidRPr="009A5574">
            <w:rPr>
              <w:rStyle w:val="Platzhaltertext"/>
            </w:rPr>
            <w:t>Klicken oder tippen Sie hier, um Text einzugeben.</w:t>
          </w:r>
        </w:p>
      </w:docPartBody>
    </w:docPart>
    <w:docPart>
      <w:docPartPr>
        <w:name w:val="9F99E1518FC9442A8E0C9E4E99D90380"/>
        <w:category>
          <w:name w:val="Allgemein"/>
          <w:gallery w:val="placeholder"/>
        </w:category>
        <w:types>
          <w:type w:val="bbPlcHdr"/>
        </w:types>
        <w:behaviors>
          <w:behavior w:val="content"/>
        </w:behaviors>
        <w:guid w:val="{EDECA322-0AA1-4227-8F79-A396819F5D96}"/>
      </w:docPartPr>
      <w:docPartBody>
        <w:p w:rsidR="00740F2F" w:rsidRDefault="00BB180F" w:rsidP="00BB180F">
          <w:pPr>
            <w:pStyle w:val="9F99E1518FC9442A8E0C9E4E99D90380"/>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8C2F77594C7340998B14B8E9DEF4FDD1"/>
        <w:category>
          <w:name w:val="Allgemein"/>
          <w:gallery w:val="placeholder"/>
        </w:category>
        <w:types>
          <w:type w:val="bbPlcHdr"/>
        </w:types>
        <w:behaviors>
          <w:behavior w:val="content"/>
        </w:behaviors>
        <w:guid w:val="{C9D535F3-4129-4FFB-8160-C2C48B1CCDD7}"/>
      </w:docPartPr>
      <w:docPartBody>
        <w:p w:rsidR="00CD5921" w:rsidRDefault="00E459EE" w:rsidP="00E459EE">
          <w:pPr>
            <w:pStyle w:val="8C2F77594C7340998B14B8E9DEF4FDD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BD930662D4724BE98720740E5A0C5C91"/>
        <w:category>
          <w:name w:val="Allgemein"/>
          <w:gallery w:val="placeholder"/>
        </w:category>
        <w:types>
          <w:type w:val="bbPlcHdr"/>
        </w:types>
        <w:behaviors>
          <w:behavior w:val="content"/>
        </w:behaviors>
        <w:guid w:val="{05A04FC3-572B-4DDF-883F-329F5BFFCD4A}"/>
      </w:docPartPr>
      <w:docPartBody>
        <w:p w:rsidR="00F71098" w:rsidRDefault="00F71098" w:rsidP="00F71098">
          <w:pPr>
            <w:pStyle w:val="BD930662D4724BE98720740E5A0C5C91"/>
          </w:pPr>
          <w:r w:rsidRPr="009A5574">
            <w:rPr>
              <w:rStyle w:val="Platzhaltertext"/>
            </w:rPr>
            <w:t>Klicken oder tippen Sie hier, um Text einzugeben.</w:t>
          </w:r>
        </w:p>
      </w:docPartBody>
    </w:docPart>
    <w:docPart>
      <w:docPartPr>
        <w:name w:val="B3D9A4679DF2425DACCA8884D2790F49"/>
        <w:category>
          <w:name w:val="Allgemein"/>
          <w:gallery w:val="placeholder"/>
        </w:category>
        <w:types>
          <w:type w:val="bbPlcHdr"/>
        </w:types>
        <w:behaviors>
          <w:behavior w:val="content"/>
        </w:behaviors>
        <w:guid w:val="{980A754F-61DB-4BF7-A731-404BA754595D}"/>
      </w:docPartPr>
      <w:docPartBody>
        <w:p w:rsidR="00F71098" w:rsidRDefault="00F71098" w:rsidP="00F71098">
          <w:pPr>
            <w:pStyle w:val="B3D9A4679DF2425DACCA8884D2790F49"/>
          </w:pPr>
          <w:r w:rsidRPr="009A5574">
            <w:rPr>
              <w:rStyle w:val="Platzhaltertext"/>
            </w:rPr>
            <w:t>Klicken oder tippen Sie hier, um Text einzugeben.</w:t>
          </w:r>
        </w:p>
      </w:docPartBody>
    </w:docPart>
    <w:docPart>
      <w:docPartPr>
        <w:name w:val="401E3D4CC98446B5A715AA11826E5D02"/>
        <w:category>
          <w:name w:val="Allgemein"/>
          <w:gallery w:val="placeholder"/>
        </w:category>
        <w:types>
          <w:type w:val="bbPlcHdr"/>
        </w:types>
        <w:behaviors>
          <w:behavior w:val="content"/>
        </w:behaviors>
        <w:guid w:val="{90F4C008-55E4-41DC-B9F7-7141A0BE2539}"/>
      </w:docPartPr>
      <w:docPartBody>
        <w:p w:rsidR="00F71098" w:rsidRDefault="00F71098" w:rsidP="00F71098">
          <w:pPr>
            <w:pStyle w:val="401E3D4CC98446B5A715AA11826E5D02"/>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303B3"/>
    <w:rsid w:val="0073676F"/>
    <w:rsid w:val="00740F2F"/>
    <w:rsid w:val="00795B42"/>
    <w:rsid w:val="007A0D9B"/>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711F3"/>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E00CE9"/>
    <w:rsid w:val="00E15A73"/>
    <w:rsid w:val="00E459EE"/>
    <w:rsid w:val="00E5324B"/>
    <w:rsid w:val="00E61273"/>
    <w:rsid w:val="00E6434A"/>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F71098"/>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51047-8463-4F29-A6F6-9DDE0D97A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274080</Words>
  <Characters>1726710</Characters>
  <Application>Microsoft Office Word</Application>
  <DocSecurity>0</DocSecurity>
  <Lines>14389</Lines>
  <Paragraphs>3993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1996797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100</cp:revision>
  <cp:lastPrinted>2025-06-24T15:08:00Z</cp:lastPrinted>
  <dcterms:created xsi:type="dcterms:W3CDTF">2025-07-21T09:01:00Z</dcterms:created>
  <dcterms:modified xsi:type="dcterms:W3CDTF">2025-08-30T16:04:00Z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