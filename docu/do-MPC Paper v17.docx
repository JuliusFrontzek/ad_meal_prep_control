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11577E">
      <w:pPr>
        <w:pStyle w:val="berschrift1"/>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7AF0A8C9"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ins w:id="2" w:author="Hellmann, Simon" w:date="2025-08-31T12:01:00Z">
        <w:r w:rsidR="00BB59BF">
          <w:rPr>
            <w:lang w:val="en-US"/>
          </w:rPr>
          <w:softHyphen/>
        </w:r>
      </w:ins>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ins w:id="3" w:author="Hellmann, Simon" w:date="2025-08-31T12:01:00Z">
        <w:r w:rsidR="00BB59BF">
          <w:rPr>
            <w:lang w:val="en-US"/>
          </w:rPr>
          <w:softHyphen/>
        </w:r>
      </w:ins>
      <w:r w:rsidR="00CE744A">
        <w:rPr>
          <w:lang w:val="en-US"/>
        </w:rPr>
        <w:t>dual applications are required to guarantee optimal process conditions.</w:t>
      </w:r>
      <w:r w:rsidR="00F51CBB">
        <w:rPr>
          <w:lang w:val="en-US"/>
        </w:rPr>
        <w:t xml:space="preserve"> Moreover, substrate cha</w:t>
      </w:r>
      <w:ins w:id="4" w:author="Hellmann, Simon" w:date="2025-08-31T12:01:00Z">
        <w:r w:rsidR="00BB59BF">
          <w:rPr>
            <w:lang w:val="en-US"/>
          </w:rPr>
          <w:softHyphen/>
        </w:r>
      </w:ins>
      <w:r w:rsidR="00F51CBB">
        <w:rPr>
          <w:lang w:val="en-US"/>
        </w:rPr>
        <w:t>rac</w:t>
      </w:r>
      <w:ins w:id="5" w:author="Hellmann, Simon" w:date="2025-08-31T12:01:00Z">
        <w:r w:rsidR="00BB59BF">
          <w:rPr>
            <w:lang w:val="en-US"/>
          </w:rPr>
          <w:softHyphen/>
        </w:r>
      </w:ins>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ins w:id="6" w:author="Hellmann, Simon" w:date="2025-08-28T13:02:00Z">
        <w:r w:rsidR="008E4152" w:rsidRPr="008E4152">
          <w:rPr>
            <w:lang w:val="en-US"/>
          </w:rPr>
          <w:t>This study demonstrates that model-based control strategies like multi-stage NMPC can enhance the potential of anaerobic digestion plants by enabling demand-</w:t>
        </w:r>
        <w:r w:rsidR="008E4152" w:rsidRPr="008E4152">
          <w:rPr>
            <w:lang w:val="en-US"/>
          </w:rPr>
          <w:lastRenderedPageBreak/>
          <w:t>oriented operation despite substrate uncertainties and without fundamentally chan</w:t>
        </w:r>
      </w:ins>
      <w:ins w:id="7" w:author="Hellmann, Simon" w:date="2025-08-31T12:00:00Z">
        <w:r w:rsidR="00BB59BF">
          <w:rPr>
            <w:lang w:val="en-US"/>
          </w:rPr>
          <w:softHyphen/>
        </w:r>
      </w:ins>
      <w:ins w:id="8" w:author="Hellmann, Simon" w:date="2025-08-28T13:02:00Z">
        <w:r w:rsidR="008E4152" w:rsidRPr="008E4152">
          <w:rPr>
            <w:lang w:val="en-US"/>
          </w:rPr>
          <w:t>ging the existing hardware, which showcases more sustainable and profitable biogas pro</w:t>
        </w:r>
      </w:ins>
      <w:ins w:id="9" w:author="Hellmann, Simon" w:date="2025-08-31T12:00:00Z">
        <w:r w:rsidR="00BB59BF">
          <w:rPr>
            <w:lang w:val="en-US"/>
          </w:rPr>
          <w:softHyphen/>
        </w:r>
      </w:ins>
      <w:ins w:id="10" w:author="Hellmann, Simon" w:date="2025-08-28T13:02:00Z">
        <w:r w:rsidR="008E4152" w:rsidRPr="008E4152">
          <w:rPr>
            <w:lang w:val="en-US"/>
          </w:rPr>
          <w:t>duc</w:t>
        </w:r>
      </w:ins>
      <w:ins w:id="11" w:author="Hellmann, Simon" w:date="2025-08-31T12:00:00Z">
        <w:r w:rsidR="00BB59BF">
          <w:rPr>
            <w:lang w:val="en-US"/>
          </w:rPr>
          <w:softHyphen/>
        </w:r>
      </w:ins>
      <w:ins w:id="12" w:author="Hellmann, Simon" w:date="2025-08-28T13:02:00Z">
        <w:r w:rsidR="008E4152" w:rsidRPr="008E4152">
          <w:rPr>
            <w:lang w:val="en-US"/>
          </w:rPr>
          <w:t>tion.</w:t>
        </w:r>
      </w:ins>
      <w:del w:id="13" w:author="Hellmann, Simon" w:date="2025-08-28T13:02:00Z">
        <w:r w:rsidR="42E16D65" w:rsidRPr="42E16D65" w:rsidDel="008E4152">
          <w:rPr>
            <w:lang w:val="en-US"/>
          </w:rPr>
          <w:delText>By exemplifying demand-</w:delText>
        </w:r>
        <w:r w:rsidR="00C8026B" w:rsidDel="008E4152">
          <w:rPr>
            <w:lang w:val="en-US"/>
          </w:rPr>
          <w:delText>oriented</w:delText>
        </w:r>
        <w:r w:rsidR="42E16D65" w:rsidRPr="42E16D65" w:rsidDel="008E4152">
          <w:rPr>
            <w:lang w:val="en-US"/>
          </w:rPr>
          <w:delText xml:space="preserve"> operation of AD plants despite uncertain substrate characterization, </w:delText>
        </w:r>
        <w:r w:rsidR="00034535" w:rsidDel="008E4152">
          <w:rPr>
            <w:lang w:val="en-US"/>
          </w:rPr>
          <w:delText>this</w:delText>
        </w:r>
        <w:r w:rsidR="42E16D65" w:rsidRPr="42E16D65" w:rsidDel="008E4152">
          <w:rPr>
            <w:lang w:val="en-US"/>
          </w:rPr>
          <w:delText xml:space="preserve"> study </w:delText>
        </w:r>
        <w:r w:rsidR="00412406" w:rsidDel="008E4152">
          <w:rPr>
            <w:lang w:val="en-US"/>
          </w:rPr>
          <w:delText>showcases</w:delText>
        </w:r>
        <w:r w:rsidR="42E16D65" w:rsidRPr="42E16D65" w:rsidDel="008E4152">
          <w:rPr>
            <w:lang w:val="en-US"/>
          </w:rPr>
          <w:delText xml:space="preserve"> ecologically and economically sustainable </w:delText>
        </w:r>
        <w:r w:rsidR="00E63174" w:rsidDel="008E4152">
          <w:rPr>
            <w:lang w:val="en-US"/>
          </w:rPr>
          <w:delText>strategies</w:delText>
        </w:r>
        <w:r w:rsidR="00E63174" w:rsidRPr="42E16D65" w:rsidDel="008E4152">
          <w:rPr>
            <w:lang w:val="en-US"/>
          </w:rPr>
          <w:delText xml:space="preserve"> </w:delText>
        </w:r>
        <w:r w:rsidR="00E63174" w:rsidDel="008E4152">
          <w:rPr>
            <w:lang w:val="en-US"/>
          </w:rPr>
          <w:delText xml:space="preserve">for </w:delText>
        </w:r>
        <w:r w:rsidR="42E16D65" w:rsidRPr="42E16D65" w:rsidDel="008E4152">
          <w:rPr>
            <w:lang w:val="en-US"/>
          </w:rPr>
          <w:delText>AD plant operation</w:delText>
        </w:r>
        <w:r w:rsidR="002F1EA5" w:rsidDel="008E4152">
          <w:rPr>
            <w:lang w:val="en-US"/>
          </w:rPr>
          <w:delText>.</w:delText>
        </w:r>
        <w:r w:rsidR="42E16D65" w:rsidRPr="42E16D65" w:rsidDel="008E4152">
          <w:rPr>
            <w:lang w:val="en-US"/>
          </w:rPr>
          <w:delText xml:space="preserve"> </w:delText>
        </w:r>
      </w:del>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14" w:name="_3znysh7"/>
      <w:bookmarkEnd w:id="14"/>
      <w:r w:rsidRPr="6293A840">
        <w:rPr>
          <w:lang w:val="en-US"/>
        </w:rPr>
        <w:t>Introduction</w:t>
      </w:r>
    </w:p>
    <w:p w14:paraId="33687863" w14:textId="6A6B15F2" w:rsidR="227D4B47" w:rsidRDefault="008864EF" w:rsidP="227D4B47">
      <w:pPr>
        <w:rPr>
          <w:lang w:val="en-US"/>
        </w:rPr>
      </w:pPr>
      <w:r>
        <w:rPr>
          <w:lang w:val="en-US"/>
        </w:rPr>
        <w:t xml:space="preserve">To </w:t>
      </w:r>
      <w:del w:id="15" w:author="Hellmann, Simon" w:date="2025-08-28T17:05:00Z">
        <w:r w:rsidRPr="005D3388" w:rsidDel="00B35948">
          <w:rPr>
            <w:strike/>
            <w:lang w:val="en-US"/>
            <w:rPrChange w:id="16" w:author="Hellmann, Simon" w:date="2025-08-27T17:56:00Z">
              <w:rPr>
                <w:lang w:val="en-US"/>
              </w:rPr>
            </w:rPrChange>
          </w:rPr>
          <w:delText xml:space="preserve">achieve </w:delText>
        </w:r>
        <w:r w:rsidR="006B01B7" w:rsidRPr="005D3388" w:rsidDel="00B35948">
          <w:rPr>
            <w:strike/>
            <w:lang w:val="en-US"/>
            <w:rPrChange w:id="17" w:author="Hellmann, Simon" w:date="2025-08-27T17:56:00Z">
              <w:rPr>
                <w:lang w:val="en-US"/>
              </w:rPr>
            </w:rPrChange>
          </w:rPr>
          <w:delText xml:space="preserve">the United Nations’ </w:delText>
        </w:r>
        <w:r w:rsidR="227D4B47" w:rsidRPr="005D3388" w:rsidDel="00B35948">
          <w:rPr>
            <w:strike/>
            <w:lang w:val="en-US"/>
            <w:rPrChange w:id="18" w:author="Hellmann, Simon" w:date="2025-08-27T17:56:00Z">
              <w:rPr>
                <w:lang w:val="en-US"/>
              </w:rPr>
            </w:rPrChange>
          </w:rPr>
          <w:delText xml:space="preserve">ambitious goals </w:delText>
        </w:r>
        <w:r w:rsidR="006B01B7" w:rsidRPr="005D3388" w:rsidDel="00B35948">
          <w:rPr>
            <w:strike/>
            <w:lang w:val="en-US"/>
            <w:rPrChange w:id="19" w:author="Hellmann, Simon" w:date="2025-08-27T17:56:00Z">
              <w:rPr>
                <w:lang w:val="en-US"/>
              </w:rPr>
            </w:rPrChange>
          </w:rPr>
          <w:delText xml:space="preserve">of the Paris agreement </w:delText>
        </w:r>
        <w:r w:rsidR="00820147" w:rsidRPr="005D3388" w:rsidDel="00B35948">
          <w:rPr>
            <w:strike/>
            <w:lang w:val="en-US"/>
            <w:rPrChange w:id="20" w:author="Hellmann, Simon" w:date="2025-08-27T17:56:00Z">
              <w:rPr>
                <w:lang w:val="en-US"/>
              </w:rPr>
            </w:rPrChange>
          </w:rPr>
          <w:delText>and</w:delText>
        </w:r>
        <w:r w:rsidR="00820147" w:rsidRPr="227D4B47" w:rsidDel="00B35948">
          <w:rPr>
            <w:lang w:val="en-US"/>
          </w:rPr>
          <w:delText xml:space="preserve"> </w:delText>
        </w:r>
      </w:del>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del w:id="21" w:author="Hellmann, Simon" w:date="2025-08-28T16:19:00Z">
        <w:r w:rsidR="00DB5BE7" w:rsidDel="00E301B1">
          <w:rPr>
            <w:lang w:val="en-US"/>
          </w:rPr>
          <w:fldChar w:fldCharType="begin"/>
        </w:r>
        <w:r w:rsidR="004324EF" w:rsidDel="00E301B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delInstrText>
        </w:r>
        <w:r w:rsidR="00DB5BE7" w:rsidDel="00E301B1">
          <w:rPr>
            <w:lang w:val="en-US"/>
          </w:rPr>
          <w:fldChar w:fldCharType="separate"/>
        </w:r>
        <w:r w:rsidR="00A85550" w:rsidDel="00E301B1">
          <w:rPr>
            <w:lang w:val="en-US"/>
          </w:rPr>
          <w:delText>(Purkus et al., 2018)</w:delText>
        </w:r>
        <w:r w:rsidR="00DB5BE7" w:rsidDel="00E301B1">
          <w:rPr>
            <w:lang w:val="en-US"/>
          </w:rPr>
          <w:fldChar w:fldCharType="end"/>
        </w:r>
      </w:del>
      <w:del w:id="22" w:author="Hellmann, Simon" w:date="2025-08-28T16:14:00Z">
        <w:r w:rsidR="227D4B47" w:rsidRPr="227D4B47" w:rsidDel="00671746">
          <w:rPr>
            <w:lang w:val="en-US"/>
          </w:rPr>
          <w:delText xml:space="preserve">. Unlike wind and solar energy, power generated from </w:delText>
        </w:r>
        <w:r w:rsidR="00B34DFC" w:rsidDel="00671746">
          <w:rPr>
            <w:lang w:val="en-US"/>
          </w:rPr>
          <w:delText>biogas</w:delText>
        </w:r>
        <w:r w:rsidR="00B34DFC" w:rsidRPr="227D4B47" w:rsidDel="00671746">
          <w:rPr>
            <w:lang w:val="en-US"/>
          </w:rPr>
          <w:delText xml:space="preserve"> </w:delText>
        </w:r>
        <w:r w:rsidR="227D4B47" w:rsidRPr="227D4B47" w:rsidDel="00671746">
          <w:rPr>
            <w:lang w:val="en-US"/>
          </w:rPr>
          <w:delText>through AD is not dependent on fluctuating weather conditions. Instead</w:delText>
        </w:r>
      </w:del>
      <w:r w:rsidR="227D4B47" w:rsidRPr="227D4B47">
        <w:rPr>
          <w:lang w:val="en-US"/>
        </w:rPr>
        <w:t xml:space="preserve">, </w:t>
      </w:r>
      <w:ins w:id="23" w:author="Hellmann, Simon" w:date="2025-08-28T16:19:00Z">
        <w:r w:rsidR="00E301B1">
          <w:rPr>
            <w:lang w:val="en-US"/>
          </w:rPr>
          <w:t xml:space="preserve">since </w:t>
        </w:r>
      </w:ins>
      <w:del w:id="24" w:author="Hellmann, Simon" w:date="2025-08-28T16:14:00Z">
        <w:r w:rsidDel="00E301B1">
          <w:rPr>
            <w:lang w:val="en-US"/>
          </w:rPr>
          <w:delText>t</w:delText>
        </w:r>
      </w:del>
      <w:del w:id="25" w:author="Hellmann, Simon" w:date="2025-08-28T16:19:00Z">
        <w:r w:rsidDel="00E301B1">
          <w:rPr>
            <w:lang w:val="en-US"/>
          </w:rPr>
          <w:delText xml:space="preserve">he </w:delText>
        </w:r>
      </w:del>
      <w:r>
        <w:rPr>
          <w:lang w:val="en-US"/>
        </w:rPr>
        <w:t xml:space="preserve">AD </w:t>
      </w:r>
      <w:del w:id="26" w:author="Hellmann, Simon" w:date="2025-08-28T16:19:00Z">
        <w:r w:rsidDel="00E301B1">
          <w:rPr>
            <w:lang w:val="en-US"/>
          </w:rPr>
          <w:delText>process</w:delText>
        </w:r>
        <w:r w:rsidRPr="227D4B47" w:rsidDel="00E301B1">
          <w:rPr>
            <w:lang w:val="en-US"/>
          </w:rPr>
          <w:delText xml:space="preserve"> </w:delText>
        </w:r>
      </w:del>
      <w:ins w:id="27" w:author="Hellmann, Simon" w:date="2025-08-28T16:19:00Z">
        <w:r w:rsidR="00E301B1">
          <w:rPr>
            <w:lang w:val="en-US"/>
          </w:rPr>
          <w:t xml:space="preserve">plants </w:t>
        </w:r>
      </w:ins>
      <w:r w:rsidR="00820147">
        <w:rPr>
          <w:lang w:val="en-US"/>
        </w:rPr>
        <w:t xml:space="preserve">can </w:t>
      </w:r>
      <w:r w:rsidR="227D4B47" w:rsidRPr="227D4B47">
        <w:rPr>
          <w:lang w:val="en-US"/>
        </w:rPr>
        <w:t xml:space="preserve">produce and </w:t>
      </w:r>
      <w:del w:id="28" w:author="Hellmann, Simon" w:date="2025-08-28T16:19:00Z">
        <w:r w:rsidR="227D4B47" w:rsidRPr="227D4B47" w:rsidDel="00E301B1">
          <w:rPr>
            <w:lang w:val="en-US"/>
          </w:rPr>
          <w:delText xml:space="preserve">buffer </w:delText>
        </w:r>
      </w:del>
      <w:ins w:id="29" w:author="Hellmann, Simon" w:date="2025-08-28T16:19:00Z">
        <w:r w:rsidR="00E301B1">
          <w:rPr>
            <w:lang w:val="en-US"/>
          </w:rPr>
          <w:t>store</w:t>
        </w:r>
        <w:r w:rsidR="00E301B1" w:rsidRPr="227D4B47">
          <w:rPr>
            <w:lang w:val="en-US"/>
          </w:rPr>
          <w:t xml:space="preserve"> </w:t>
        </w:r>
      </w:ins>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431DCA12" w:rsidR="008E15D6" w:rsidRPr="00E04011" w:rsidRDefault="227D4B47" w:rsidP="008E15D6">
      <w:pPr>
        <w:rPr>
          <w:lang w:val="en-US"/>
          <w:rPrChange w:id="30" w:author="Hellmann, Simon" w:date="2025-08-30T18:03:00Z">
            <w:rPr>
              <w:lang w:val="de-DE"/>
            </w:rPr>
          </w:rPrChang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xml:space="preserve">, AD plants must adopt innovative strategies to increase </w:t>
      </w:r>
      <w:del w:id="31" w:author="Hellmann, Simon" w:date="2025-08-28T16:15:00Z">
        <w:r w:rsidRPr="227D4B47" w:rsidDel="00E301B1">
          <w:rPr>
            <w:lang w:val="en-US"/>
          </w:rPr>
          <w:delText>revenue</w:delText>
        </w:r>
        <w:r w:rsidR="008864EF" w:rsidDel="00E301B1">
          <w:rPr>
            <w:lang w:val="en-US"/>
          </w:rPr>
          <w:delText>s</w:delText>
        </w:r>
        <w:r w:rsidRPr="227D4B47" w:rsidDel="00E301B1">
          <w:rPr>
            <w:lang w:val="en-US"/>
          </w:rPr>
          <w:delText xml:space="preserve"> and </w:delText>
        </w:r>
        <w:r w:rsidR="00E843BA" w:rsidDel="00E301B1">
          <w:rPr>
            <w:lang w:val="en-US"/>
          </w:rPr>
          <w:delText>lower</w:delText>
        </w:r>
        <w:r w:rsidRPr="227D4B47" w:rsidDel="00E301B1">
          <w:rPr>
            <w:lang w:val="en-US"/>
          </w:rPr>
          <w:delText xml:space="preserve"> operational costs</w:delText>
        </w:r>
      </w:del>
      <w:ins w:id="32" w:author="Hellmann, Simon" w:date="2025-08-28T16:15:00Z">
        <w:r w:rsidR="00E301B1">
          <w:rPr>
            <w:lang w:val="en-US"/>
          </w:rPr>
          <w:t xml:space="preserve"> profitability</w:t>
        </w:r>
      </w:ins>
      <w:del w:id="33" w:author="Hellmann, Simon" w:date="2025-08-28T16:15:00Z">
        <w:r w:rsidR="00426BC2" w:rsidDel="00E301B1">
          <w:rPr>
            <w:lang w:val="en-US"/>
          </w:rPr>
          <w:delText xml:space="preserve">, especially as state </w:delText>
        </w:r>
        <w:r w:rsidR="00FA3D1C" w:rsidRPr="227D4B47" w:rsidDel="00E301B1">
          <w:rPr>
            <w:lang w:val="en-US"/>
          </w:rPr>
          <w:delText>subsidies are fading out</w:delText>
        </w:r>
      </w:del>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del w:id="34" w:author="Hellmann, Simon" w:date="2025-08-28T16:15:00Z">
        <w:r w:rsidR="00E843BA" w:rsidDel="00E301B1">
          <w:rPr>
            <w:lang w:val="en-US"/>
          </w:rPr>
          <w:delText>To</w:delText>
        </w:r>
        <w:r w:rsidR="00426BC2" w:rsidDel="00E301B1">
          <w:rPr>
            <w:lang w:val="en-US"/>
          </w:rPr>
          <w:delText xml:space="preserve"> this </w:delText>
        </w:r>
        <w:r w:rsidR="00E843BA" w:rsidDel="00E301B1">
          <w:rPr>
            <w:lang w:val="en-US"/>
          </w:rPr>
          <w:delText>end</w:delText>
        </w:r>
        <w:r w:rsidR="00426BC2" w:rsidDel="00E301B1">
          <w:rPr>
            <w:lang w:val="en-US"/>
          </w:rPr>
          <w:delText>, t</w:delText>
        </w:r>
      </w:del>
      <w:ins w:id="35" w:author="Hellmann, Simon" w:date="2025-08-28T16:15:00Z">
        <w:r w:rsidR="00E301B1">
          <w:rPr>
            <w:lang w:val="en-US"/>
          </w:rPr>
          <w:t>T</w:t>
        </w:r>
      </w:ins>
      <w:r w:rsidRPr="227D4B47">
        <w:rPr>
          <w:lang w:val="en-US"/>
        </w:rPr>
        <w:t xml:space="preserve">hree promising strategies are (i)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ins w:id="36" w:author="Hellmann, Simon" w:date="2025-08-28T16:16:00Z">
        <w:r w:rsidR="00E301B1">
          <w:rPr>
            <w:lang w:val="en-US"/>
          </w:rPr>
          <w:t xml:space="preserve">substrate </w:t>
        </w:r>
      </w:ins>
      <w:r w:rsidRPr="227D4B47">
        <w:rPr>
          <w:lang w:val="en-US"/>
        </w:rPr>
        <w:t>flexibility</w:t>
      </w:r>
      <w:r w:rsidR="008B1A5F">
        <w:rPr>
          <w:lang w:val="en-US"/>
        </w:rPr>
        <w:t xml:space="preserve"> </w:t>
      </w:r>
      <w:del w:id="37" w:author="Hellmann, Simon" w:date="2025-08-28T16:16:00Z">
        <w:r w:rsidR="008B1A5F" w:rsidDel="00E301B1">
          <w:rPr>
            <w:lang w:val="en-US"/>
          </w:rPr>
          <w:delText xml:space="preserve">to </w:delText>
        </w:r>
        <w:r w:rsidR="00DF5E88" w:rsidDel="00E301B1">
          <w:rPr>
            <w:lang w:val="en-US"/>
          </w:rPr>
          <w:delText xml:space="preserve">utilize </w:delText>
        </w:r>
        <w:r w:rsidR="008B1A5F" w:rsidDel="00E301B1">
          <w:rPr>
            <w:lang w:val="en-US"/>
          </w:rPr>
          <w:delText>alternative substrates</w:delText>
        </w:r>
        <w:r w:rsidR="00462857" w:rsidRPr="00462857" w:rsidDel="00E301B1">
          <w:rPr>
            <w:lang w:val="en-US"/>
          </w:rPr>
          <w:delText xml:space="preserve"> </w:delText>
        </w:r>
      </w:del>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FQxNTowMTow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ND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U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w:instrText>
          </w:r>
          <w:r w:rsidR="00A551DA" w:rsidRPr="006500ED">
            <w:rPr>
              <w:lang w:val="de-DE"/>
            </w:rPr>
            <w:instrText>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w:instrText>
          </w:r>
          <w:r w:rsidR="00A551DA" w:rsidRPr="008D39E8">
            <w:rPr>
              <w:lang w:val="en-US"/>
              <w:rPrChange w:id="38" w:author="Hellmann, Simon" w:date="2025-08-31T11:49:00Z">
                <w:rPr>
                  <w:lang w:val="de-DE"/>
                </w:rPr>
              </w:rPrChange>
            </w:rPr>
            <w:instrText>ZEJ</w:instrText>
          </w:r>
          <w:r w:rsidR="00A551DA" w:rsidRPr="00E04011">
            <w:rPr>
              <w:lang w:val="en-US"/>
              <w:rPrChange w:id="39" w:author="Hellmann, Simon" w:date="2025-08-30T18:03:00Z">
                <w:rPr>
                  <w:lang w:val="de-DE"/>
                </w:rPr>
              </w:rPrChange>
            </w:rPr>
            <w:instrText>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}</w:instrText>
          </w:r>
          <w:r w:rsidR="00462857">
            <w:rPr>
              <w:lang w:val="de-DE"/>
            </w:rPr>
            <w:fldChar w:fldCharType="separate"/>
          </w:r>
          <w:r w:rsidR="00E04011">
            <w:rPr>
              <w:lang w:val="de-DE"/>
            </w:rPr>
            <w:fldChar w:fldCharType="begin"/>
          </w:r>
          <w:r w:rsidR="00E04011" w:rsidRPr="00E04011">
            <w:rPr>
              <w:lang w:val="en-US"/>
              <w:rPrChange w:id="40" w:author="Hellmann, Simon" w:date="2025-08-30T18:03:00Z">
                <w:rPr>
                  <w:lang w:val="de-DE"/>
                </w:rPr>
              </w:rPrChange>
            </w:rPr>
            <w:instrText>HYPERLINK "#_CTVL00125a47e44351c41d8814ac7303d06f6e1" \o "Mauky, E.; Weinrich, S.; Nägele, H.-J.; Jacobi, H. F.; Liebetrau, J.; Nelles, M. (2016): Model Predictive Control for Demand-Driven Biogas Production …"</w:instrText>
          </w:r>
          <w:ins w:id="41" w:author="Hellmann, Simon" w:date="2025-08-31T12:14:00Z">
            <w:r w:rsidR="00C64143">
              <w:rPr>
                <w:lang w:val="de-DE"/>
              </w:rPr>
            </w:r>
          </w:ins>
          <w:r w:rsidR="00E04011">
            <w:rPr>
              <w:lang w:val="de-DE"/>
            </w:rPr>
            <w:fldChar w:fldCharType="separate"/>
          </w:r>
          <w:r w:rsidR="00E04011" w:rsidRPr="00E04011">
            <w:rPr>
              <w:lang w:val="en-US"/>
              <w:rPrChange w:id="42" w:author="Hellmann, Simon" w:date="2025-08-30T18:03:00Z">
                <w:rPr>
                  <w:lang w:val="de-DE"/>
                </w:rPr>
              </w:rPrChange>
            </w:rPr>
            <w:t>(Mauky et al., 2016</w:t>
          </w:r>
          <w:r w:rsidR="00E04011">
            <w:rPr>
              <w:lang w:val="de-DE"/>
            </w:rPr>
            <w:fldChar w:fldCharType="end"/>
          </w:r>
          <w:r w:rsidR="00E04011">
            <w:rPr>
              <w:lang w:val="de-DE"/>
            </w:rPr>
            <w:fldChar w:fldCharType="begin"/>
          </w:r>
          <w:r w:rsidR="00E04011" w:rsidRPr="00E04011">
            <w:rPr>
              <w:lang w:val="en-US"/>
              <w:rPrChange w:id="43" w:author="Hellmann, Simon" w:date="2025-08-30T18:03:00Z">
                <w:rPr>
                  <w:lang w:val="de-DE"/>
                </w:rPr>
              </w:rPrChange>
            </w:rPr>
            <w:instrText>HYPERLINK "#_CTVL0016a321e2a7ea74dae80122740f454d057" \o "Daniel‐Gromke, J.; Rensberg, N.; Denysenko, V.; Stinner, W.; Schmalfuß, T.; Scheftelowitz, M.; Nelles, M.; Liebetrau, J. (2018): Current Developments …"</w:instrText>
          </w:r>
          <w:ins w:id="44" w:author="Hellmann, Simon" w:date="2025-08-31T12:14:00Z">
            <w:r w:rsidR="00C64143">
              <w:rPr>
                <w:lang w:val="de-DE"/>
              </w:rPr>
            </w:r>
          </w:ins>
          <w:r w:rsidR="00E04011">
            <w:rPr>
              <w:lang w:val="de-DE"/>
            </w:rPr>
            <w:fldChar w:fldCharType="separate"/>
          </w:r>
          <w:r w:rsidR="00E04011" w:rsidRPr="00E04011">
            <w:rPr>
              <w:lang w:val="en-US"/>
              <w:rPrChange w:id="45" w:author="Hellmann, Simon" w:date="2025-08-30T18:03:00Z">
                <w:rPr>
                  <w:lang w:val="de-DE"/>
                </w:rPr>
              </w:rPrChange>
            </w:rPr>
            <w:t>; Daniel</w:t>
          </w:r>
          <w:r w:rsidR="00E04011" w:rsidRPr="00E04011">
            <w:rPr>
              <w:rFonts w:ascii="Times New Roman" w:hAnsi="Times New Roman" w:cs="Times New Roman"/>
              <w:lang w:val="en-US"/>
              <w:rPrChange w:id="46" w:author="Hellmann, Simon" w:date="2025-08-30T18:03:00Z">
                <w:rPr>
                  <w:rFonts w:ascii="Times New Roman" w:hAnsi="Times New Roman" w:cs="Times New Roman"/>
                  <w:lang w:val="de-DE"/>
                </w:rPr>
              </w:rPrChange>
            </w:rPr>
            <w:t>‐</w:t>
          </w:r>
          <w:r w:rsidR="00E04011" w:rsidRPr="00E04011">
            <w:rPr>
              <w:lang w:val="en-US"/>
              <w:rPrChange w:id="47" w:author="Hellmann, Simon" w:date="2025-08-30T18:03:00Z">
                <w:rPr>
                  <w:lang w:val="de-DE"/>
                </w:rPr>
              </w:rPrChange>
            </w:rPr>
            <w:t>Gromke et al., 2018</w:t>
          </w:r>
          <w:r w:rsidR="00E04011">
            <w:rPr>
              <w:lang w:val="de-DE"/>
            </w:rPr>
            <w:fldChar w:fldCharType="end"/>
          </w:r>
          <w:r w:rsidR="00E04011">
            <w:rPr>
              <w:lang w:val="de-DE"/>
            </w:rPr>
            <w:fldChar w:fldCharType="begin"/>
          </w:r>
          <w:r w:rsidR="00E04011" w:rsidRPr="00E04011">
            <w:rPr>
              <w:lang w:val="en-US"/>
              <w:rPrChange w:id="48" w:author="Hellmann, Simon" w:date="2025-08-30T18:03:00Z">
                <w:rPr>
                  <w:lang w:val="de-DE"/>
                </w:rPr>
              </w:rPrChange>
            </w:rPr>
            <w:instrText>HYPERLINK "#_CTVL00145abb379c65c4fa2be432c706bc9c886" \o "Theuerl, S.; Herrmann, C.; Heiermann, M.; Grundmann, P.; Landwehr, N.; Kreidenweis, U.; Prochnow, A. (2019): The Future Agricultural Biogas Plant in G…"</w:instrText>
          </w:r>
          <w:ins w:id="49" w:author="Hellmann, Simon" w:date="2025-08-31T12:14:00Z">
            <w:r w:rsidR="00C64143">
              <w:rPr>
                <w:lang w:val="de-DE"/>
              </w:rPr>
            </w:r>
          </w:ins>
          <w:r w:rsidR="00E04011">
            <w:rPr>
              <w:lang w:val="de-DE"/>
            </w:rPr>
            <w:fldChar w:fldCharType="separate"/>
          </w:r>
          <w:r w:rsidR="00E04011" w:rsidRPr="00E04011">
            <w:rPr>
              <w:lang w:val="en-US"/>
              <w:rPrChange w:id="50" w:author="Hellmann, Simon" w:date="2025-08-30T18:03:00Z">
                <w:rPr>
                  <w:lang w:val="de-DE"/>
                </w:rPr>
              </w:rPrChange>
            </w:rPr>
            <w:t>; Theuerl et al., 2019)</w:t>
          </w:r>
          <w:r w:rsidR="00E04011">
            <w:rPr>
              <w:lang w:val="de-DE"/>
            </w:rPr>
            <w:fldChar w:fldCharType="end"/>
          </w:r>
          <w:r w:rsidR="00462857">
            <w:rPr>
              <w:lang w:val="de-DE"/>
            </w:rPr>
            <w:fldChar w:fldCharType="end"/>
          </w:r>
          <w:r w:rsidR="00462857" w:rsidRPr="00E04011">
            <w:rPr>
              <w:lang w:val="en-US"/>
              <w:rPrChange w:id="51" w:author="Hellmann, Simon" w:date="2025-08-30T18:03:00Z">
                <w:rPr>
                  <w:lang w:val="de-DE"/>
                </w:rPr>
              </w:rPrChange>
            </w:rPr>
            <w:t>.</w:t>
          </w:r>
        </w:sdtContent>
      </w:sdt>
    </w:p>
    <w:p w14:paraId="3671B507" w14:textId="4CA143A8"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del w:id="52" w:author="Hellmann, Simon" w:date="2025-08-28T16:17:00Z">
        <w:r w:rsidR="42E16D65" w:rsidRPr="42E16D65" w:rsidDel="00E301B1">
          <w:rPr>
            <w:lang w:val="en-US"/>
          </w:rPr>
          <w:delText xml:space="preserve">, </w:delText>
        </w:r>
        <w:r w:rsidDel="00E301B1">
          <w:rPr>
            <w:lang w:val="en-US"/>
          </w:rPr>
          <w:delText xml:space="preserve">offering </w:delText>
        </w:r>
        <w:r w:rsidR="42E16D65" w:rsidRPr="42E16D65" w:rsidDel="00E301B1">
          <w:rPr>
            <w:lang w:val="en-US"/>
          </w:rPr>
          <w:delText xml:space="preserve">higher </w:delText>
        </w:r>
        <w:r w:rsidR="006C739D" w:rsidDel="00E301B1">
          <w:rPr>
            <w:lang w:val="en-US"/>
          </w:rPr>
          <w:delText>selling</w:delText>
        </w:r>
        <w:r w:rsidR="006C739D" w:rsidRPr="42E16D65" w:rsidDel="00E301B1">
          <w:rPr>
            <w:lang w:val="en-US"/>
          </w:rPr>
          <w:delText xml:space="preserve"> </w:delText>
        </w:r>
        <w:r w:rsidR="42E16D65" w:rsidRPr="42E16D65" w:rsidDel="00E301B1">
          <w:rPr>
            <w:lang w:val="en-US"/>
          </w:rPr>
          <w:delText xml:space="preserve">prices </w:delText>
        </w:r>
        <w:r w:rsidR="227D4B47" w:rsidRPr="227D4B47" w:rsidDel="00E301B1">
          <w:rPr>
            <w:lang w:val="en-US"/>
          </w:rPr>
          <w:delText xml:space="preserve">but </w:delText>
        </w:r>
        <w:r w:rsidR="0080223C" w:rsidDel="00E301B1">
          <w:rPr>
            <w:lang w:val="en-US"/>
          </w:rPr>
          <w:delText xml:space="preserve">also </w:delText>
        </w:r>
        <w:r w:rsidR="227D4B47" w:rsidRPr="227D4B47" w:rsidDel="00E301B1">
          <w:rPr>
            <w:lang w:val="en-US"/>
          </w:rPr>
          <w:delText>entail</w:delText>
        </w:r>
        <w:r w:rsidDel="00E301B1">
          <w:rPr>
            <w:lang w:val="en-US"/>
          </w:rPr>
          <w:delText xml:space="preserve">ing </w:delText>
        </w:r>
        <w:r w:rsidR="227D4B47" w:rsidRPr="227D4B47" w:rsidDel="00E301B1">
          <w:rPr>
            <w:lang w:val="en-US"/>
          </w:rPr>
          <w:delText>high investment costs</w:delText>
        </w:r>
      </w:del>
      <w:del w:id="53" w:author="Hellmann, Simon" w:date="2025-08-28T16:20:00Z">
        <w:r w:rsidR="00576E3F" w:rsidDel="00E301B1">
          <w:rPr>
            <w:lang w:val="en-US"/>
          </w:rPr>
          <w:delText xml:space="preserve"> </w:delText>
        </w:r>
      </w:del>
      <w:customXmlDelRangeStart w:id="54" w:author="Hellmann, Simon" w:date="2025-08-28T16:20:00Z"/>
      <w:sdt>
        <w:sdtPr>
          <w:rPr>
            <w:lang w:val="en-US"/>
          </w:rPr>
          <w:alias w:val="To edit, see citavi.com/edit"/>
          <w:tag w:val="CitaviPlaceholder#c6e3b54e-2f22-4aa7-9f27-46e9b59e5738"/>
          <w:id w:val="-2129915693"/>
          <w:placeholder>
            <w:docPart w:val="0FC6267662215D48902434A16B8CACD1"/>
          </w:placeholder>
        </w:sdtPr>
        <w:sdtContent>
          <w:customXmlDelRangeEnd w:id="54"/>
          <w:del w:id="55" w:author="Hellmann, Simon" w:date="2025-08-28T16:20:00Z">
            <w:r w:rsidR="00576E3F" w:rsidDel="00E301B1">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4LTI4VDE2OjI2OjI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del w:id="56" w:author="Hellmann, Simon" w:date="2025-08-28T16:20:00Z">
            <w:r w:rsidR="00576E3F" w:rsidDel="00E301B1">
              <w:rPr>
                <w:lang w:val="en-US"/>
              </w:rPr>
              <w:fldChar w:fldCharType="separate"/>
            </w:r>
          </w:del>
          <w:r w:rsidR="009A22A3">
            <w:rPr>
              <w:lang w:val="en-US"/>
            </w:rPr>
            <w:t>(Purkus et al., 2018)</w:t>
          </w:r>
          <w:del w:id="57" w:author="Hellmann, Simon" w:date="2025-08-28T16:20:00Z">
            <w:r w:rsidR="00576E3F" w:rsidDel="00E301B1">
              <w:rPr>
                <w:lang w:val="en-US"/>
              </w:rPr>
              <w:fldChar w:fldCharType="end"/>
            </w:r>
          </w:del>
          <w:customXmlDelRangeStart w:id="58" w:author="Hellmann, Simon" w:date="2025-08-28T16:20:00Z"/>
        </w:sdtContent>
      </w:sdt>
      <w:customXmlDelRangeEnd w:id="58"/>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feed</w:t>
      </w:r>
      <w:ins w:id="59" w:author="Hellmann, Simon" w:date="2025-08-28T16:21:00Z">
        <w:r w:rsidR="000E5D8C">
          <w:rPr>
            <w:lang w:val="en-US"/>
          </w:rPr>
          <w:t>ing</w:t>
        </w:r>
      </w:ins>
      <w:r w:rsidR="004C4D0C" w:rsidRPr="42E16D65">
        <w:rPr>
          <w:lang w:val="en-US"/>
        </w:rPr>
        <w:t xml:space="preserve"> </w:t>
      </w:r>
      <w:del w:id="60" w:author="Hellmann, Simon" w:date="2025-08-28T16:21:00Z">
        <w:r w:rsidR="004C4D0C" w:rsidRPr="42E16D65" w:rsidDel="000E5D8C">
          <w:rPr>
            <w:lang w:val="en-US"/>
          </w:rPr>
          <w:delText xml:space="preserve">optimization </w:delText>
        </w:r>
        <w:r w:rsidR="004C4D0C" w:rsidDel="000E5D8C">
          <w:rPr>
            <w:lang w:val="en-US"/>
          </w:rPr>
          <w:delText xml:space="preserve">optimally </w:delText>
        </w:r>
      </w:del>
      <w:ins w:id="61" w:author="Hellmann, Simon" w:date="2025-08-28T16:21:00Z">
        <w:r w:rsidR="000E5D8C">
          <w:rPr>
            <w:lang w:val="en-US"/>
          </w:rPr>
          <w:t xml:space="preserve">optimizes </w:t>
        </w:r>
      </w:ins>
      <w:del w:id="62" w:author="Hellmann, Simon" w:date="2025-08-28T16:21:00Z">
        <w:r w:rsidR="004C4D0C" w:rsidDel="000E5D8C">
          <w:rPr>
            <w:lang w:val="en-US"/>
          </w:rPr>
          <w:delText xml:space="preserve">controls </w:delText>
        </w:r>
      </w:del>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del w:id="63" w:author="Hellmann, Simon" w:date="2025-08-28T16:21:00Z">
        <w:r w:rsidR="42E16D65" w:rsidRPr="42E16D65" w:rsidDel="000E5D8C">
          <w:rPr>
            <w:lang w:val="en-US"/>
          </w:rPr>
          <w:delText>additional</w:delText>
        </w:r>
        <w:r w:rsidR="006020C5" w:rsidDel="000E5D8C">
          <w:rPr>
            <w:lang w:val="en-US"/>
          </w:rPr>
          <w:delText xml:space="preserve"> </w:delText>
        </w:r>
      </w:del>
      <w:ins w:id="64" w:author="Hellmann, Simon" w:date="2025-08-28T16:21:00Z">
        <w:r w:rsidR="000E5D8C">
          <w:rPr>
            <w:lang w:val="en-US"/>
          </w:rPr>
          <w:t xml:space="preserve">larger </w:t>
        </w:r>
      </w:ins>
      <w:r w:rsidR="005C4C9C">
        <w:rPr>
          <w:lang w:val="en-US"/>
        </w:rPr>
        <w:t>GS</w:t>
      </w:r>
      <w:r w:rsidR="42E16D65" w:rsidRPr="42E16D65">
        <w:rPr>
          <w:lang w:val="en-US"/>
        </w:rPr>
        <w:t xml:space="preserve"> </w:t>
      </w:r>
      <w:del w:id="65" w:author="Hellmann, Simon" w:date="2025-08-28T16:21:00Z">
        <w:r w:rsidR="005A5B0C" w:rsidDel="000E5D8C">
          <w:rPr>
            <w:lang w:val="en-US"/>
          </w:rPr>
          <w:delText xml:space="preserve">capacities </w:delText>
        </w:r>
      </w:del>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}</w:instrText>
          </w:r>
          <w:r w:rsidR="00C66A81">
            <w:rPr>
              <w:lang w:val="en-US"/>
            </w:rPr>
            <w:fldChar w:fldCharType="separate"/>
          </w:r>
          <w:r w:rsidR="008D39E8">
            <w:fldChar w:fldCharType="begin"/>
          </w:r>
          <w:r w:rsidR="008D39E8" w:rsidRPr="008D39E8">
            <w:rPr>
              <w:lang w:val="en-US"/>
              <w:rPrChange w:id="66" w:author="Hellmann, Simon" w:date="2025-08-31T11:49:00Z">
                <w:rPr/>
              </w:rPrChange>
            </w:rPr>
            <w:instrText xml:space="preserve"> HYPERLINK \l "_CTVL00125a47e44351c41d8814ac7303d06f6e1" \o "Mauky, E.; Weinrich, S.; Nägele, H.-J.; Jacobi, H. F.; Liebetrau, J.; Nelles, M. (2016): Model Predictive Control for Demand-Driven Biogas Production …" </w:instrText>
          </w:r>
          <w:ins w:id="67" w:author="Hellmann, Simon" w:date="2025-08-31T12:14:00Z"/>
          <w:r w:rsidR="008D39E8">
            <w:fldChar w:fldCharType="separate"/>
          </w:r>
          <w:r w:rsidR="00E04011">
            <w:rPr>
              <w:lang w:val="en-US"/>
            </w:rPr>
            <w:t>(Mauky et al., 2016)</w:t>
          </w:r>
          <w:r w:rsidR="008D39E8">
            <w:rPr>
              <w:lang w:val="en-US"/>
            </w:rPr>
            <w:fldChar w:fldCharType="end"/>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del w:id="68" w:author="Hellmann, Simon" w:date="2025-08-28T16:22:00Z">
        <w:r w:rsidR="006C739D" w:rsidRPr="00210A81" w:rsidDel="000E5D8C">
          <w:rPr>
            <w:lang w:val="en-US"/>
          </w:rPr>
          <w:delText>biogas production</w:delText>
        </w:r>
        <w:r w:rsidR="00CA7E83" w:rsidDel="000E5D8C">
          <w:rPr>
            <w:lang w:val="en-US"/>
          </w:rPr>
          <w:delText xml:space="preserve"> and </w:delText>
        </w:r>
      </w:del>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5A0A152F"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del w:id="69" w:author="Hellmann, Simon" w:date="2025-08-28T16:22:00Z">
        <w:r w:rsidDel="000E5D8C">
          <w:rPr>
            <w:lang w:val="en-US"/>
          </w:rPr>
          <w:delText xml:space="preserve">, which is </w:delText>
        </w:r>
        <w:r w:rsidR="42E16D65" w:rsidRPr="42E16D65" w:rsidDel="000E5D8C">
          <w:rPr>
            <w:lang w:val="en-US"/>
          </w:rPr>
          <w:delText xml:space="preserve">increasingly pursued </w:delText>
        </w:r>
        <w:r w:rsidR="00E210D2" w:rsidDel="000E5D8C">
          <w:rPr>
            <w:lang w:val="en-US"/>
          </w:rPr>
          <w:delText>internationally</w:delText>
        </w:r>
      </w:del>
      <w:r w:rsidR="00E210D2">
        <w:rPr>
          <w:lang w:val="en-US"/>
        </w:rPr>
        <w:t xml:space="preserve"> </w:t>
      </w:r>
      <w:sdt>
        <w:sdtPr>
          <w:rPr>
            <w:lang w:val="en-US"/>
          </w:rPr>
          <w:alias w:val="To edit, see citavi.com/edit"/>
          <w:tag w:val="CitaviPlaceholder#0b9bc1eb-d200-4937-9289-452b6b514b20"/>
          <w:id w:val="-415937615"/>
          <w:placeholder>
            <w:docPart w:val="6BEA17657418DA4CAED7CE8A1D530C16"/>
          </w:placeholder>
        </w:sdtPr>
        <w:sdtContent>
          <w:del w:id="70" w:author="Hellmann, Simon" w:date="2025-08-28T16:22:00Z">
            <w:r w:rsidR="00E210D2" w:rsidDel="000E5D8C">
              <w:rPr>
                <w:lang w:val="en-US"/>
              </w:rPr>
              <w:fldChar w:fldCharType="begin"/>
            </w:r>
          </w:del>
          <w:r w:rsidR="009A22A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del w:id="71" w:author="Hellmann, Simon" w:date="2025-08-28T16:22:00Z">
            <w:r w:rsidR="00E210D2" w:rsidDel="000E5D8C">
              <w:rPr>
                <w:lang w:val="en-US"/>
              </w:rPr>
              <w:fldChar w:fldCharType="separate"/>
            </w:r>
          </w:del>
          <w:r w:rsidR="009A22A3">
            <w:rPr>
              <w:lang w:val="en-US"/>
            </w:rPr>
            <w:t>(Schmid et al., 2019)</w:t>
          </w:r>
          <w:del w:id="72" w:author="Hellmann, Simon" w:date="2025-08-28T16:22:00Z">
            <w:r w:rsidR="00E210D2" w:rsidDel="000E5D8C">
              <w:rPr>
                <w:lang w:val="en-US"/>
              </w:rPr>
              <w:fldChar w:fldCharType="end"/>
            </w:r>
          </w:del>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8D39E8">
            <w:fldChar w:fldCharType="begin"/>
          </w:r>
          <w:r w:rsidR="008D39E8" w:rsidRPr="008D39E8">
            <w:rPr>
              <w:lang w:val="en-US"/>
              <w:rPrChange w:id="73" w:author="Hellmann, Simon" w:date="2025-08-31T11:49:00Z">
                <w:rPr/>
              </w:rPrChange>
            </w:rPr>
            <w:instrText xml:space="preserve"> HYPERLINK \l "_CTVL001e3c2c8d0f2cb456197d9e1e30abd288b" \o "Jønson, B.; Mortensen, L.; Schmidt, J.; Jeppesen, M.; Bastidas-Oyanedel, J.-R. (2022): Flexibility as the Key to Stability: Optimization of Temperatur…" </w:instrText>
          </w:r>
          <w:ins w:id="74" w:author="Hellmann, Simon" w:date="2025-08-31T12:14:00Z"/>
          <w:r w:rsidR="008D39E8">
            <w:fldChar w:fldCharType="separate"/>
          </w:r>
          <w:r w:rsidR="00E04011">
            <w:rPr>
              <w:lang w:val="en-US"/>
            </w:rPr>
            <w:t>(Jønson et al., 2022)</w:t>
          </w:r>
          <w:r w:rsidR="008D39E8">
            <w:rPr>
              <w:lang w:val="en-US"/>
            </w:rPr>
            <w:fldChar w:fldCharType="end"/>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3EB35DF7" w:rsidR="008E55E9" w:rsidRDefault="00433661" w:rsidP="0EF766E9">
      <w:pPr>
        <w:rPr>
          <w:lang w:val="en-US"/>
        </w:rPr>
      </w:pPr>
      <w:r>
        <w:rPr>
          <w:lang w:val="en-US"/>
        </w:rPr>
        <w:t xml:space="preserve">The third strategy </w:t>
      </w:r>
      <w:del w:id="75" w:author="Hellmann, Simon" w:date="2025-08-28T16:23:00Z">
        <w:r w:rsidDel="000E5D8C">
          <w:rPr>
            <w:lang w:val="en-US"/>
          </w:rPr>
          <w:delText xml:space="preserve">lies in </w:delText>
        </w:r>
        <w:r w:rsidR="42E16D65" w:rsidRPr="42E16D65" w:rsidDel="000E5D8C">
          <w:rPr>
            <w:lang w:val="en-US"/>
          </w:rPr>
          <w:delText>reduc</w:delText>
        </w:r>
        <w:r w:rsidDel="000E5D8C">
          <w:rPr>
            <w:lang w:val="en-US"/>
          </w:rPr>
          <w:delText xml:space="preserve">ing </w:delText>
        </w:r>
        <w:r w:rsidR="42E16D65" w:rsidRPr="42E16D65" w:rsidDel="000E5D8C">
          <w:rPr>
            <w:lang w:val="en-US"/>
          </w:rPr>
          <w:delText xml:space="preserve">substrate costs </w:delText>
        </w:r>
        <w:r w:rsidDel="000E5D8C">
          <w:rPr>
            <w:lang w:val="en-US"/>
          </w:rPr>
          <w:delText xml:space="preserve">and </w:delText>
        </w:r>
        <w:r w:rsidR="42E16D65" w:rsidRPr="42E16D65" w:rsidDel="000E5D8C">
          <w:rPr>
            <w:lang w:val="en-US"/>
          </w:rPr>
          <w:delText>utilizing</w:delText>
        </w:r>
      </w:del>
      <w:ins w:id="76" w:author="Hellmann, Simon" w:date="2025-08-28T16:23:00Z">
        <w:r w:rsidR="000E5D8C">
          <w:rPr>
            <w:lang w:val="en-US"/>
          </w:rPr>
          <w:t>is using</w:t>
        </w:r>
      </w:ins>
      <w:r w:rsidR="42E16D65" w:rsidRPr="42E16D65">
        <w:rPr>
          <w:lang w:val="en-US"/>
        </w:rPr>
        <w:t xml:space="preserve">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BUMTU6MDE6MDgiLCJQcm9qZWN0Ijp7IiRyZWYiOiI4In19LCJVc2VOdW1iZXJpbmdUeXBlT2ZQYXJlbnREb2N1bWVudCI6ZmFsc2V9LHsiJGlkIjoiMjEiLCIkdHlwZSI6IlN3aXNzQWNhZGVtaWMuQ2l0YXZpLkNpdGF0aW9ucy5Xb3JkUGxhY2Vob2xkZXJFbnRyeSwgU3dpc3NBY2FkZW1pYy5DaXRhdmkiLCJJZCI6IjU1Y2U3OTRhLWEyMWEtNDlmMi1hMTdhLWI2N2NhNGIyZDZkZCIsIlJhbmdlU3RhcnQiOjI3LCJSYW5nZUxlbmd0aCI6MjMsIlJlZmVyZW5jZUlkIjoiNDVhYmIzNzktYzY1Yy00ZmEyLWJlNDMtMmM3MDZiYzljODg2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Mjc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yOC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I5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Mw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Mx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zM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FQxNTowMTow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8D39E8">
            <w:fldChar w:fldCharType="begin"/>
          </w:r>
          <w:r w:rsidR="008D39E8" w:rsidRPr="008D39E8">
            <w:rPr>
              <w:lang w:val="en-US"/>
              <w:rPrChange w:id="77" w:author="Hellmann, Simon" w:date="2025-08-31T11:49:00Z">
                <w:rPr/>
              </w:rPrChange>
            </w:rPr>
            <w:instrText xml:space="preserve"> HYPERLINK \l "_CTVL0016a321e2a7ea74dae80122740f454d057" \o "Daniel‐Gromke, J.; Rensberg, N.; Denysenko, V.; Stinner, W.; Schmalfuß, T.; Scheftelowitz, M.; Nelles, M.; Liebetrau, J. (2018): Current Developments …" </w:instrText>
          </w:r>
          <w:ins w:id="78" w:author="Hellmann, Simon" w:date="2025-08-31T12:14:00Z"/>
          <w:r w:rsidR="008D39E8">
            <w:fldChar w:fldCharType="separate"/>
          </w:r>
          <w:r w:rsidR="00E04011">
            <w:rPr>
              <w:lang w:val="en-US"/>
            </w:rPr>
            <w:t>(Daniel</w:t>
          </w:r>
          <w:r w:rsidR="00E04011">
            <w:rPr>
              <w:rFonts w:ascii="Times New Roman" w:hAnsi="Times New Roman" w:cs="Times New Roman"/>
              <w:lang w:val="en-US"/>
            </w:rPr>
            <w:t>‐</w:t>
          </w:r>
          <w:r w:rsidR="00E04011">
            <w:rPr>
              <w:lang w:val="en-US"/>
            </w:rPr>
            <w:t>Gromke et al., 2018</w:t>
          </w:r>
          <w:r w:rsidR="008D39E8">
            <w:rPr>
              <w:lang w:val="en-US"/>
            </w:rPr>
            <w:fldChar w:fldCharType="end"/>
          </w:r>
          <w:r w:rsidR="008D39E8">
            <w:fldChar w:fldCharType="begin"/>
          </w:r>
          <w:r w:rsidR="008D39E8" w:rsidRPr="008D39E8">
            <w:rPr>
              <w:lang w:val="en-US"/>
              <w:rPrChange w:id="79" w:author="Hellmann, Simon" w:date="2025-08-31T11:49:00Z">
                <w:rPr/>
              </w:rPrChange>
            </w:rPr>
            <w:instrText xml:space="preserve"> HYPERLINK \l "_CTVL00145abb379c65c4fa2be432c706bc9c886" \o "Theuerl, S.; Herrmann, C.; Heiermann, M.; Grundmann, P.; Landwehr, N.; Kreidenweis, U.; Prochnow, A. (2019): The Future Agricultural Biogas Plant in G…" </w:instrText>
          </w:r>
          <w:ins w:id="80" w:author="Hellmann, Simon" w:date="2025-08-31T12:14:00Z"/>
          <w:r w:rsidR="008D39E8">
            <w:fldChar w:fldCharType="separate"/>
          </w:r>
          <w:r w:rsidR="00E04011">
            <w:rPr>
              <w:lang w:val="en-US"/>
            </w:rPr>
            <w:t>; Theuerl et al., 2019)</w:t>
          </w:r>
          <w:r w:rsidR="008D39E8">
            <w:rPr>
              <w:lang w:val="en-US"/>
            </w:rPr>
            <w:fldChar w:fldCharType="end"/>
          </w:r>
          <w:r w:rsidR="007F6305">
            <w:rPr>
              <w:lang w:val="en-US"/>
            </w:rPr>
            <w:fldChar w:fldCharType="end"/>
          </w:r>
        </w:sdtContent>
      </w:sdt>
      <w:r w:rsidR="007F6305">
        <w:rPr>
          <w:lang w:val="en-US"/>
        </w:rPr>
        <w:t>. While f</w:t>
      </w:r>
      <w:r w:rsidR="00577F63">
        <w:rPr>
          <w:lang w:val="en-US"/>
        </w:rPr>
        <w:t>or</w:t>
      </w:r>
      <w:r w:rsidR="007B2FC3">
        <w:rPr>
          <w:lang w:val="en-US"/>
        </w:rPr>
        <w:t xml:space="preserve"> </w:t>
      </w:r>
      <w:del w:id="81" w:author="Hellmann, Simon" w:date="2025-08-28T16:24:00Z">
        <w:r w:rsidR="007B2FC3" w:rsidDel="004A4DBD">
          <w:rPr>
            <w:lang w:val="en-US"/>
          </w:rPr>
          <w:delText xml:space="preserve">the majority of </w:delText>
        </w:r>
      </w:del>
      <w:ins w:id="82" w:author="Hellmann, Simon" w:date="2025-08-28T16:24:00Z">
        <w:r w:rsidR="004A4DBD">
          <w:rPr>
            <w:lang w:val="en-US"/>
          </w:rPr>
          <w:t xml:space="preserve">most </w:t>
        </w:r>
      </w:ins>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w:t>
      </w:r>
      <w:del w:id="83" w:author="Hellmann, Simon" w:date="2025-08-28T16:24:00Z">
        <w:r w:rsidR="00046EEC" w:rsidDel="004A4DBD">
          <w:rPr>
            <w:lang w:val="en-US"/>
          </w:rPr>
          <w:delText xml:space="preserve">still </w:delText>
        </w:r>
      </w:del>
      <w:r w:rsidR="00046EEC">
        <w:rPr>
          <w:lang w:val="en-US"/>
        </w:rPr>
        <w:t xml:space="preserve">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gtMzBUMTU6MDE6MDg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Pr>
              <w:lang w:val="en-US"/>
            </w:rPr>
            <w:fldChar w:fldCharType="separate"/>
          </w:r>
          <w:r w:rsidR="008D39E8">
            <w:fldChar w:fldCharType="begin"/>
          </w:r>
          <w:r w:rsidR="008D39E8" w:rsidRPr="008D39E8">
            <w:rPr>
              <w:lang w:val="en-US"/>
              <w:rPrChange w:id="84" w:author="Hellmann, Simon" w:date="2025-08-31T11:49:00Z">
                <w:rPr/>
              </w:rPrChange>
            </w:rPr>
            <w:instrText xml:space="preserve"> HYPERLINK \l "_CTVL0016898c431e65640d492a95a80bb1e400c" \o "Steindl, M.; Venus, T. J.; Koch, K. (2025): A new framework for the technical biogas potential: Concept design, method development, and analytical app…" </w:instrText>
          </w:r>
          <w:ins w:id="85" w:author="Hellmann, Simon" w:date="2025-08-31T12:14:00Z"/>
          <w:r w:rsidR="008D39E8">
            <w:fldChar w:fldCharType="separate"/>
          </w:r>
          <w:r w:rsidR="00E04011">
            <w:rPr>
              <w:lang w:val="en-US"/>
            </w:rPr>
            <w:t>(Steindl et al., 2025)</w:t>
          </w:r>
          <w:r w:rsidR="008D39E8">
            <w:rPr>
              <w:lang w:val="en-US"/>
            </w:rPr>
            <w:fldChar w:fldCharType="end"/>
          </w:r>
          <w:r w:rsidR="00C84BAD">
            <w:rPr>
              <w:lang w:val="en-US"/>
            </w:rPr>
            <w:fldChar w:fldCharType="end"/>
          </w:r>
        </w:sdtContent>
      </w:sdt>
      <w:r w:rsidR="007B2FC3">
        <w:rPr>
          <w:lang w:val="en-US"/>
        </w:rPr>
        <w:t>.</w:t>
      </w:r>
      <w:r w:rsidR="42E16D65" w:rsidRPr="42E16D65">
        <w:rPr>
          <w:lang w:val="en-US"/>
        </w:rPr>
        <w:t xml:space="preserve"> </w:t>
      </w:r>
    </w:p>
    <w:p w14:paraId="297131D7" w14:textId="71F3FC3E"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del w:id="86" w:author="Hellmann, Simon" w:date="2025-08-28T16:25:00Z">
        <w:r w:rsidDel="004A4DBD">
          <w:rPr>
            <w:lang w:val="en-US"/>
          </w:rPr>
          <w:delText xml:space="preserve">optimal </w:delText>
        </w:r>
        <w:r w:rsidR="00F452C5" w:rsidDel="004A4DBD">
          <w:rPr>
            <w:lang w:val="en-US"/>
          </w:rPr>
          <w:delText xml:space="preserve">process performance </w:delText>
        </w:r>
        <w:r w:rsidR="00C1157C" w:rsidDel="004A4DBD">
          <w:rPr>
            <w:lang w:val="en-US"/>
          </w:rPr>
          <w:delText xml:space="preserve">and </w:delText>
        </w:r>
      </w:del>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del w:id="87" w:author="Hellmann, Simon" w:date="2025-08-28T16:25:00Z">
        <w:r w:rsidR="00195B44" w:rsidDel="004A4DBD">
          <w:rPr>
            <w:lang w:val="en-US"/>
          </w:rPr>
          <w:delText xml:space="preserve">necessitates </w:delText>
        </w:r>
      </w:del>
      <w:ins w:id="88" w:author="Hellmann, Simon" w:date="2025-08-28T16:25:00Z">
        <w:r w:rsidR="004A4DBD">
          <w:rPr>
            <w:lang w:val="en-US"/>
          </w:rPr>
          <w:t xml:space="preserve">needs </w:t>
        </w:r>
      </w:ins>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ins w:id="89" w:author="Hellmann, Simon" w:date="2025-08-29T12:54:00Z">
        <w:r w:rsidR="0088128B" w:rsidRPr="0088128B">
          <w:rPr>
            <w:color w:val="F79646" w:themeColor="accent6"/>
            <w:lang w:val="en-US"/>
            <w:rPrChange w:id="90" w:author="Hellmann, Simon" w:date="2025-08-29T12:54:00Z">
              <w:rPr>
                <w:lang w:val="en-US"/>
              </w:rPr>
            </w:rPrChange>
          </w:rPr>
          <w:t>mechanistic</w:t>
        </w:r>
        <w:r w:rsidR="0088128B">
          <w:rPr>
            <w:lang w:val="en-US"/>
          </w:rPr>
          <w:t xml:space="preserve"> </w:t>
        </w:r>
      </w:ins>
      <w:r w:rsidR="3775BB1F" w:rsidRPr="3775BB1F">
        <w:rPr>
          <w:lang w:val="en-US"/>
        </w:rPr>
        <w:t>AD models</w:t>
      </w:r>
      <w:ins w:id="91" w:author="Hellmann, Simon" w:date="2025-08-29T12:36:00Z">
        <w:r w:rsidR="006F304E">
          <w:rPr>
            <w:lang w:val="en-US"/>
          </w:rPr>
          <w:t xml:space="preserve"> </w:t>
        </w:r>
      </w:ins>
      <w:customXmlInsRangeStart w:id="92" w:author="Hellmann, Simon" w:date="2025-08-29T12:44:00Z"/>
      <w:sdt>
        <w:sdtPr>
          <w:rPr>
            <w:color w:val="F79646" w:themeColor="accent6"/>
            <w:lang w:val="en-US"/>
          </w:rPr>
          <w:alias w:val="To edit, see citavi.com/edit"/>
          <w:tag w:val="CitaviPlaceholder#a1a0f59d-6572-4139-8508-46fbd8cebe3b"/>
          <w:id w:val="687414051"/>
          <w:placeholder>
            <w:docPart w:val="DefaultPlaceholder_-1854013440"/>
          </w:placeholder>
        </w:sdtPr>
        <w:sdtContent>
          <w:customXmlInsRangeEnd w:id="92"/>
          <w:ins w:id="93" w:author="Hellmann, Simon" w:date="2025-08-29T12:44:00Z">
            <w:r w:rsidR="0088128B" w:rsidRPr="0088128B">
              <w:rPr>
                <w:color w:val="F79646" w:themeColor="accent6"/>
                <w:lang w:val="en-US"/>
                <w:rPrChange w:id="94" w:author="Hellmann, Simon" w:date="2025-08-29T12:44: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4LTMwVDE1OjAxOjA4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YTFhMGY1OWQtNjU3Mi00MTM5LTg1MDgtNDZmYmQ4Y2ViZTNiIiwiVGV4dCI6IihKaW1lbmV6IGV0IGFsLiwgMjAxNSkiLCJXQUlWZXJzaW9uIjoiNi4xOS4yLjEifQ==}</w:instrText>
          </w:r>
          <w:r w:rsidR="0088128B" w:rsidRPr="0088128B">
            <w:rPr>
              <w:color w:val="F79646" w:themeColor="accent6"/>
              <w:lang w:val="en-US"/>
              <w:rPrChange w:id="95" w:author="Hellmann, Simon" w:date="2025-08-29T12:44:00Z">
                <w:rPr>
                  <w:lang w:val="en-US"/>
                </w:rPr>
              </w:rPrChange>
            </w:rPr>
            <w:fldChar w:fldCharType="separate"/>
          </w:r>
          <w:r w:rsidR="008D39E8">
            <w:fldChar w:fldCharType="begin"/>
          </w:r>
          <w:r w:rsidR="008D39E8">
            <w:instrText xml:space="preserve"> HYPERLINK \l "_CTVL00162194bb43f664366b430ad14f4eeee4e" \o "Jimenez, J.; Latrille, E.; Harmand, J.; Robles, A.; Ferrer, J.; Steyer, J.-P. (2015): Instrumentation and control of anaerobic digestion processes. Re…" </w:instrText>
          </w:r>
          <w:ins w:id="96" w:author="Hellmann, Simon" w:date="2025-08-31T12:14:00Z"/>
          <w:r w:rsidR="008D39E8">
            <w:fldChar w:fldCharType="separate"/>
          </w:r>
          <w:r w:rsidR="00E04011">
            <w:rPr>
              <w:color w:val="F79646" w:themeColor="accent6"/>
              <w:lang w:val="en-US"/>
            </w:rPr>
            <w:t>(Jimenez et al., 2015)</w:t>
          </w:r>
          <w:r w:rsidR="008D39E8">
            <w:rPr>
              <w:color w:val="F79646" w:themeColor="accent6"/>
              <w:lang w:val="en-US"/>
            </w:rPr>
            <w:fldChar w:fldCharType="end"/>
          </w:r>
          <w:ins w:id="97" w:author="Hellmann, Simon" w:date="2025-08-29T12:44:00Z">
            <w:r w:rsidR="0088128B" w:rsidRPr="0088128B">
              <w:rPr>
                <w:color w:val="F79646" w:themeColor="accent6"/>
                <w:lang w:val="en-US"/>
                <w:rPrChange w:id="98" w:author="Hellmann, Simon" w:date="2025-08-29T12:44:00Z">
                  <w:rPr>
                    <w:lang w:val="en-US"/>
                  </w:rPr>
                </w:rPrChange>
              </w:rPr>
              <w:fldChar w:fldCharType="end"/>
            </w:r>
          </w:ins>
          <w:customXmlInsRangeStart w:id="99" w:author="Hellmann, Simon" w:date="2025-08-29T12:44:00Z"/>
        </w:sdtContent>
      </w:sdt>
      <w:customXmlInsRangeEnd w:id="99"/>
      <w:r w:rsidR="00FC7A69">
        <w:rPr>
          <w:lang w:val="en-US"/>
        </w:rPr>
        <w:t>,</w:t>
      </w:r>
      <w:r w:rsidR="3775BB1F" w:rsidRPr="3775BB1F">
        <w:rPr>
          <w:lang w:val="en-US"/>
        </w:rPr>
        <w:t xml:space="preserve"> such as the </w:t>
      </w:r>
      <w:del w:id="100" w:author="Hellmann, Simon" w:date="2025-08-28T16:25:00Z">
        <w:r w:rsidR="3775BB1F" w:rsidRPr="3775BB1F" w:rsidDel="004A4DBD">
          <w:rPr>
            <w:lang w:val="en-US"/>
          </w:rPr>
          <w:delText xml:space="preserve">well-established </w:delText>
        </w:r>
      </w:del>
      <w:r w:rsidR="3775BB1F" w:rsidRPr="3775BB1F">
        <w:rPr>
          <w:lang w:val="en-US"/>
        </w:rPr>
        <w:t xml:space="preserve">Anaerobic Digestion Model No. 1 (ADM1) </w:t>
      </w:r>
      <w:customXmlInsRangeStart w:id="101" w:author="Hellmann, Simon" w:date="2025-08-28T16:26:00Z"/>
      <w:sdt>
        <w:sdtPr>
          <w:rPr>
            <w:lang w:val="en-US"/>
          </w:rPr>
          <w:alias w:val="To edit, see citavi.com/edit"/>
          <w:tag w:val="CitaviPlaceholder#6e37d337-e2a6-4a05-a1fa-a6f6bf57e530"/>
          <w:id w:val="-1382633736"/>
          <w:placeholder>
            <w:docPart w:val="DefaultPlaceholder_-1854013440"/>
          </w:placeholder>
        </w:sdtPr>
        <w:sdtContent>
          <w:customXmlInsRangeEnd w:id="101"/>
          <w:ins w:id="102" w:author="Hellmann, Simon" w:date="2025-08-28T16:26:00Z">
            <w:r w:rsidR="00690285">
              <w:rPr>
                <w:lang w:val="en-US"/>
              </w:rPr>
              <w:fldChar w:fldCharType="begin"/>
            </w:r>
          </w:ins>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r w:rsidR="008D39E8">
            <w:fldChar w:fldCharType="begin"/>
          </w:r>
          <w:r w:rsidR="008D39E8">
            <w:instrText xml:space="preserve"> HYPERLINK \l "_CTVL001d3b480f1dea94134bfd53e992211490b" \o "Batstone, D. J.; Keller, J.; Angelidaki, I.; Kalyuzhnyi, S. V.; Pavlostathis, S. G.; Rozzi, A.; Sanders, W.; Siegrist, H.; Vavilin, V. A. (2002): The …" </w:instrText>
          </w:r>
          <w:ins w:id="103" w:author="Hellmann, Simon" w:date="2025-08-31T12:14:00Z"/>
          <w:r w:rsidR="008D39E8">
            <w:fldChar w:fldCharType="separate"/>
          </w:r>
          <w:r w:rsidR="00E04011">
            <w:rPr>
              <w:lang w:val="en-US"/>
            </w:rPr>
            <w:t>(Batstone et al., 2002)</w:t>
          </w:r>
          <w:r w:rsidR="008D39E8">
            <w:rPr>
              <w:lang w:val="en-US"/>
            </w:rPr>
            <w:fldChar w:fldCharType="end"/>
          </w:r>
          <w:ins w:id="104" w:author="Hellmann, Simon" w:date="2025-08-28T16:26:00Z">
            <w:r w:rsidR="00690285">
              <w:rPr>
                <w:lang w:val="en-US"/>
              </w:rPr>
              <w:fldChar w:fldCharType="end"/>
            </w:r>
          </w:ins>
          <w:customXmlInsRangeStart w:id="105" w:author="Hellmann, Simon" w:date="2025-08-28T16:26:00Z"/>
        </w:sdtContent>
      </w:sdt>
      <w:customXmlInsRangeEnd w:id="105"/>
      <w:ins w:id="106" w:author="Hellmann, Simon" w:date="2025-08-29T12:23:00Z">
        <w:r w:rsidR="00B25864">
          <w:rPr>
            <w:lang w:val="en-US"/>
          </w:rPr>
          <w:t xml:space="preserve"> </w:t>
        </w:r>
      </w:ins>
      <w:del w:id="107" w:author="Hellmann, Simon" w:date="2025-08-28T16:25:00Z">
        <w:r w:rsidR="3775BB1F" w:rsidRPr="3775BB1F" w:rsidDel="004A4DBD">
          <w:rPr>
            <w:lang w:val="en-US"/>
          </w:rPr>
          <w:delText xml:space="preserve">proposed by </w:delText>
        </w:r>
      </w:del>
      <w:customXmlDelRangeStart w:id="108" w:author="Hellmann, Simon" w:date="2025-08-28T16:25:00Z"/>
      <w:sdt>
        <w:sdtPr>
          <w:rPr>
            <w:lang w:val="en-US"/>
          </w:rPr>
          <w:alias w:val="To edit, see citavi.com/edit"/>
          <w:tag w:val="CitaviPlaceholder#9d95ffef-e1b3-48db-abc4-00a0ce6c1395"/>
          <w:id w:val="1456603457"/>
          <w:placeholder>
            <w:docPart w:val="E0957F41750609419090BEC73F3B8248"/>
          </w:placeholder>
        </w:sdtPr>
        <w:sdtContent>
          <w:customXmlDelRangeEnd w:id="108"/>
          <w:del w:id="109"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OC0yOFQxNjoyNjoy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del w:id="110" w:author="Hellmann, Simon" w:date="2025-08-28T16:25:00Z">
            <w:r w:rsidR="0028244E" w:rsidDel="004A4DBD">
              <w:rPr>
                <w:lang w:val="en-US"/>
              </w:rPr>
              <w:fldChar w:fldCharType="separate"/>
            </w:r>
          </w:del>
          <w:r w:rsidR="009A22A3">
            <w:rPr>
              <w:lang w:val="en-US"/>
            </w:rPr>
            <w:t>Batstone et al.</w:t>
          </w:r>
          <w:del w:id="111" w:author="Hellmann, Simon" w:date="2025-08-28T16:25:00Z">
            <w:r w:rsidR="0028244E" w:rsidDel="004A4DBD">
              <w:rPr>
                <w:lang w:val="en-US"/>
              </w:rPr>
              <w:fldChar w:fldCharType="end"/>
            </w:r>
          </w:del>
          <w:customXmlDelRangeStart w:id="112" w:author="Hellmann, Simon" w:date="2025-08-28T16:25:00Z"/>
        </w:sdtContent>
      </w:sdt>
      <w:customXmlDelRangeEnd w:id="112"/>
      <w:del w:id="113" w:author="Hellmann, Simon" w:date="2025-08-28T16:25:00Z">
        <w:r w:rsidR="0028244E" w:rsidDel="004A4DBD">
          <w:rPr>
            <w:lang w:val="en-US"/>
          </w:rPr>
          <w:delText xml:space="preserve"> </w:delText>
        </w:r>
      </w:del>
      <w:customXmlDelRangeStart w:id="114" w:author="Hellmann, Simon" w:date="2025-08-28T16:25:00Z"/>
      <w:sdt>
        <w:sdtPr>
          <w:rPr>
            <w:lang w:val="en-US"/>
          </w:rPr>
          <w:alias w:val="To edit, see citavi.com/edit"/>
          <w:tag w:val="CitaviPlaceholder#a6ef04ea-b05d-4f91-81e5-f9da73c8e869"/>
          <w:id w:val="-2112499842"/>
          <w:placeholder>
            <w:docPart w:val="E0957F41750609419090BEC73F3B8248"/>
          </w:placeholder>
        </w:sdtPr>
        <w:sdtContent>
          <w:customXmlDelRangeEnd w:id="114"/>
          <w:del w:id="115" w:author="Hellmann, Simon" w:date="2025-08-28T16:25:00Z">
            <w:r w:rsidR="0028244E" w:rsidDel="004A4DBD">
              <w:rPr>
                <w:lang w:val="en-US"/>
              </w:rPr>
              <w:fldChar w:fldCharType="begin"/>
            </w:r>
          </w:del>
          <w:r w:rsidR="009A22A3">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gtMjhUMTY6MjY6Mj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del w:id="116" w:author="Hellmann, Simon" w:date="2025-08-28T16:25:00Z">
            <w:r w:rsidR="0028244E" w:rsidDel="004A4DBD">
              <w:rPr>
                <w:lang w:val="en-US"/>
              </w:rPr>
              <w:fldChar w:fldCharType="separate"/>
            </w:r>
          </w:del>
          <w:r w:rsidR="009A22A3">
            <w:rPr>
              <w:lang w:val="en-US"/>
            </w:rPr>
            <w:t>(2002)</w:t>
          </w:r>
          <w:del w:id="117" w:author="Hellmann, Simon" w:date="2025-08-28T16:25:00Z">
            <w:r w:rsidR="0028244E" w:rsidDel="004A4DBD">
              <w:rPr>
                <w:lang w:val="en-US"/>
              </w:rPr>
              <w:fldChar w:fldCharType="end"/>
            </w:r>
          </w:del>
          <w:customXmlDelRangeStart w:id="118" w:author="Hellmann, Simon" w:date="2025-08-28T16:25:00Z"/>
        </w:sdtContent>
      </w:sdt>
      <w:customXmlDelRangeEnd w:id="118"/>
      <w:del w:id="119" w:author="Hellmann, Simon" w:date="2025-08-28T16:25:00Z">
        <w:r w:rsidR="00EE2B38" w:rsidDel="004A4DBD">
          <w:rPr>
            <w:lang w:val="en-US"/>
          </w:rPr>
          <w:delText xml:space="preserve"> </w:delText>
        </w:r>
      </w:del>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Pr>
              <w:lang w:val="en-US"/>
            </w:rPr>
            <w:fldChar w:fldCharType="separate"/>
          </w:r>
          <w:r w:rsidR="008D39E8">
            <w:fldChar w:fldCharType="begin"/>
          </w:r>
          <w:r w:rsidR="008D39E8" w:rsidRPr="008D39E8">
            <w:rPr>
              <w:lang w:val="en-US"/>
              <w:rPrChange w:id="120" w:author="Hellmann, Simon" w:date="2025-08-31T11:49:00Z">
                <w:rPr/>
              </w:rPrChange>
            </w:rPr>
            <w:instrText xml:space="preserve"> HYPERLINK \l "_CTVL00109d29270eb9947939a5023fd459758f8" \o "Kegl, T.; Torres Jiménez, E.; Kegl, B.; Kovač Kralj, A.; Kegl, M. (2025): Modeling and optimization of anaerobic digestion technology: Current status …" </w:instrText>
          </w:r>
          <w:ins w:id="121" w:author="Hellmann, Simon" w:date="2025-08-31T12:14:00Z"/>
          <w:r w:rsidR="008D39E8">
            <w:fldChar w:fldCharType="separate"/>
          </w:r>
          <w:r w:rsidR="00E04011">
            <w:rPr>
              <w:lang w:val="en-US"/>
            </w:rPr>
            <w:t>(Kegl et al., 2025)</w:t>
          </w:r>
          <w:r w:rsidR="008D39E8">
            <w:rPr>
              <w:lang w:val="en-US"/>
            </w:rPr>
            <w:fldChar w:fldCharType="end"/>
          </w:r>
          <w:r w:rsidR="0028244E">
            <w:rPr>
              <w:lang w:val="en-US"/>
            </w:rPr>
            <w:fldChar w:fldCharType="end"/>
          </w:r>
        </w:sdtContent>
      </w:sdt>
      <w:r w:rsidR="3775BB1F" w:rsidRPr="3775BB1F">
        <w:rPr>
          <w:lang w:val="en-US"/>
        </w:rPr>
        <w:t xml:space="preserve">, </w:t>
      </w:r>
      <w:del w:id="122" w:author="Hellmann, Simon" w:date="2025-08-28T16:28:00Z">
        <w:r w:rsidR="3775BB1F" w:rsidRPr="3775BB1F" w:rsidDel="00690285">
          <w:rPr>
            <w:lang w:val="en-US"/>
          </w:rPr>
          <w:delText xml:space="preserve">their application to </w:delText>
        </w:r>
      </w:del>
      <w:ins w:id="123" w:author="Hellmann, Simon" w:date="2025-08-28T16:28:00Z">
        <w:r w:rsidR="00690285">
          <w:rPr>
            <w:lang w:val="en-US"/>
          </w:rPr>
          <w:t xml:space="preserve">they are rarely applied in </w:t>
        </w:r>
      </w:ins>
      <w:r w:rsidR="3775BB1F" w:rsidRPr="3775BB1F">
        <w:rPr>
          <w:lang w:val="en-US"/>
        </w:rPr>
        <w:t xml:space="preserve">control studies </w:t>
      </w:r>
      <w:del w:id="124" w:author="Hellmann, Simon" w:date="2025-08-28T16:28:00Z">
        <w:r w:rsidR="3775BB1F" w:rsidRPr="3775BB1F" w:rsidDel="00690285">
          <w:rPr>
            <w:lang w:val="en-US"/>
          </w:rPr>
          <w:delText xml:space="preserve">is limited </w:delText>
        </w:r>
      </w:del>
      <w:r w:rsidR="3775BB1F" w:rsidRPr="3775BB1F">
        <w:rPr>
          <w:lang w:val="en-US"/>
        </w:rPr>
        <w:t>due to the</w:t>
      </w:r>
      <w:ins w:id="125" w:author="Hellmann, Simon" w:date="2025-08-28T16:29:00Z">
        <w:r w:rsidR="00690285">
          <w:rPr>
            <w:lang w:val="en-US"/>
          </w:rPr>
          <w:t>ir</w:t>
        </w:r>
      </w:ins>
      <w:r w:rsidR="3775BB1F" w:rsidRPr="3775BB1F">
        <w:rPr>
          <w:lang w:val="en-US"/>
        </w:rPr>
        <w:t xml:space="preserve"> </w:t>
      </w:r>
      <w:r w:rsidR="00577F63">
        <w:rPr>
          <w:lang w:val="en-US"/>
        </w:rPr>
        <w:t>numerous</w:t>
      </w:r>
      <w:r w:rsidR="3775BB1F" w:rsidRPr="3775BB1F">
        <w:rPr>
          <w:lang w:val="en-US"/>
        </w:rPr>
        <w:t xml:space="preserve"> </w:t>
      </w:r>
      <w:ins w:id="126" w:author="Hellmann, Simon" w:date="2025-08-28T16:29:00Z">
        <w:r w:rsidR="00690285">
          <w:rPr>
            <w:lang w:val="en-US"/>
          </w:rPr>
          <w:t>un</w:t>
        </w:r>
      </w:ins>
      <w:ins w:id="127" w:author="Hellmann, Simon" w:date="2025-08-28T16:30:00Z">
        <w:r w:rsidR="00690285">
          <w:rPr>
            <w:lang w:val="en-US"/>
          </w:rPr>
          <w:t>certain</w:t>
        </w:r>
      </w:ins>
      <w:ins w:id="128" w:author="Hellmann, Simon" w:date="2025-08-28T16:29:00Z">
        <w:r w:rsidR="00690285">
          <w:rPr>
            <w:lang w:val="en-US"/>
          </w:rPr>
          <w:t xml:space="preserve"> </w:t>
        </w:r>
      </w:ins>
      <w:r w:rsidR="3775BB1F" w:rsidRPr="3775BB1F">
        <w:rPr>
          <w:lang w:val="en-US"/>
        </w:rPr>
        <w:t>model parameters</w:t>
      </w:r>
      <w:del w:id="129" w:author="Hellmann, Simon" w:date="2025-08-28T16:29:00Z">
        <w:r w:rsidR="3775BB1F" w:rsidRPr="3775BB1F" w:rsidDel="00690285">
          <w:rPr>
            <w:lang w:val="en-US"/>
          </w:rPr>
          <w:delText xml:space="preserve"> </w:delText>
        </w:r>
        <w:r w:rsidR="00E145CE" w:rsidDel="00690285">
          <w:rPr>
            <w:lang w:val="en-US"/>
          </w:rPr>
          <w:delText>that</w:delText>
        </w:r>
        <w:r w:rsidR="00E145CE" w:rsidRPr="3775BB1F" w:rsidDel="00690285">
          <w:rPr>
            <w:lang w:val="en-US"/>
          </w:rPr>
          <w:delText xml:space="preserve"> </w:delText>
        </w:r>
        <w:r w:rsidR="3775BB1F" w:rsidRPr="3775BB1F" w:rsidDel="00690285">
          <w:rPr>
            <w:lang w:val="en-US"/>
          </w:rPr>
          <w:delText>need to be calibrated</w:delText>
        </w:r>
      </w:del>
      <w:r w:rsidR="00F33BB4">
        <w:rPr>
          <w:lang w:val="en-US"/>
        </w:rPr>
        <w:t>,</w:t>
      </w:r>
      <w:r w:rsidR="3775BB1F" w:rsidRPr="3775BB1F">
        <w:rPr>
          <w:lang w:val="en-US"/>
        </w:rPr>
        <w:t xml:space="preserve"> </w:t>
      </w:r>
      <w:del w:id="130" w:author="Hellmann, Simon" w:date="2025-08-29T12:24:00Z">
        <w:r w:rsidR="3775BB1F" w:rsidRPr="3775BB1F" w:rsidDel="006C71FD">
          <w:rPr>
            <w:lang w:val="en-US"/>
          </w:rPr>
          <w:delText xml:space="preserve">and </w:delText>
        </w:r>
      </w:del>
      <w:ins w:id="131" w:author="Hellmann, Simon" w:date="2025-08-29T12:24:00Z">
        <w:r w:rsidR="006C71FD">
          <w:rPr>
            <w:lang w:val="en-US"/>
          </w:rPr>
          <w:t xml:space="preserve">which contrast with </w:t>
        </w:r>
      </w:ins>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del w:id="132" w:author="Hellmann, Simon" w:date="2025-08-28T16:27:00Z">
        <w:r w:rsidR="009C04C9" w:rsidDel="00690285">
          <w:rPr>
            <w:lang w:val="en-US"/>
          </w:rPr>
          <w:delText xml:space="preserve">to do so </w:delText>
        </w:r>
      </w:del>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BUMTU6MDE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8D39E8">
            <w:fldChar w:fldCharType="begin"/>
          </w:r>
          <w:r w:rsidR="008D39E8">
            <w:instrText xml:space="preserve"> HYPERLINK \l "_CTVL001a90bcad64d4a4f9097d99eb568681a63" \o "Segura, T.; Zanoni, P.; Brémond, U.; Lucet-Bérille, C.; Pradel, A.; Escudié, R.; Steyer, J.-P. (2025): Modelling anaerobic digestion of agricultural w…" </w:instrText>
          </w:r>
          <w:ins w:id="133" w:author="Hellmann, Simon" w:date="2025-08-31T12:14:00Z"/>
          <w:r w:rsidR="008D39E8">
            <w:fldChar w:fldCharType="separate"/>
          </w:r>
          <w:r w:rsidR="00E04011">
            <w:rPr>
              <w:lang w:val="en-US"/>
            </w:rPr>
            <w:t>(Segura et al., 2025)</w:t>
          </w:r>
          <w:r w:rsidR="008D39E8">
            <w:rPr>
              <w:lang w:val="en-US"/>
            </w:rPr>
            <w:fldChar w:fldCharType="end"/>
          </w:r>
          <w:r w:rsidR="00F33BB4">
            <w:rPr>
              <w:lang w:val="en-US"/>
            </w:rPr>
            <w:fldChar w:fldCharType="end"/>
          </w:r>
        </w:sdtContent>
      </w:sdt>
      <w:r w:rsidR="3775BB1F" w:rsidRPr="3775BB1F">
        <w:rPr>
          <w:lang w:val="en-US"/>
        </w:rPr>
        <w:t xml:space="preserve">. </w:t>
      </w:r>
      <w:del w:id="134" w:author="Hellmann, Simon" w:date="2025-08-29T12:57:00Z">
        <w:r w:rsidR="3775BB1F" w:rsidRPr="00F827A0" w:rsidDel="00F827A0">
          <w:rPr>
            <w:color w:val="F79646" w:themeColor="accent6"/>
            <w:lang w:val="en-US"/>
            <w:rPrChange w:id="135" w:author="Hellmann, Simon" w:date="2025-08-29T12:58:00Z">
              <w:rPr>
                <w:lang w:val="en-US"/>
              </w:rPr>
            </w:rPrChange>
          </w:rPr>
          <w:delText>Instead</w:delText>
        </w:r>
      </w:del>
      <w:ins w:id="136" w:author="Hellmann, Simon" w:date="2025-08-29T12:57:00Z">
        <w:r w:rsidR="00F827A0" w:rsidRPr="00F827A0">
          <w:rPr>
            <w:color w:val="F79646" w:themeColor="accent6"/>
            <w:lang w:val="en-US"/>
            <w:rPrChange w:id="137" w:author="Hellmann, Simon" w:date="2025-08-29T12:58:00Z">
              <w:rPr>
                <w:lang w:val="en-US"/>
              </w:rPr>
            </w:rPrChange>
          </w:rPr>
          <w:t xml:space="preserve">Aside from data-driven models such as in </w:t>
        </w:r>
      </w:ins>
      <w:customXmlInsRangeStart w:id="138" w:author="Hellmann, Simon" w:date="2025-08-29T12:57:00Z"/>
      <w:sdt>
        <w:sdtPr>
          <w:rPr>
            <w:color w:val="F79646" w:themeColor="accent6"/>
            <w:lang w:val="en-US"/>
          </w:rPr>
          <w:alias w:val="To edit, see citavi.com/edit"/>
          <w:tag w:val="CitaviPlaceholder#4382573d-683e-44b6-be58-ffe6bb1b2dc9"/>
          <w:id w:val="-543743813"/>
          <w:placeholder>
            <w:docPart w:val="DefaultPlaceholder_-1854013440"/>
          </w:placeholder>
        </w:sdtPr>
        <w:sdtContent>
          <w:customXmlInsRangeEnd w:id="138"/>
          <w:ins w:id="139" w:author="Hellmann, Simon" w:date="2025-08-29T12:57:00Z">
            <w:r w:rsidR="00F827A0" w:rsidRPr="00F827A0">
              <w:rPr>
                <w:color w:val="F79646" w:themeColor="accent6"/>
                <w:lang w:val="en-US"/>
                <w:rPrChange w:id="140"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TWVuZGlvbGEtUm9kcmlndWV6IGFuZCBSaWNhcmRlei1TYW5kb3ZhbCJ9XX0sIlRhZyI6IkNpdGF2aVBsYWNlaG9sZGVyIzQzODI1NzNkLTY4M2UtNDRiNi1iZTU4LWZmZTZiYjFiMmRjOSIsIlRleHQiOiJNZW5kaW9sYS1Sb2RyaWd1ZXogYW5kIFJpY2FyZGV6LVNhbmRvdmFsIiwiV0FJVmVyc2lvbiI6IjYuMTkuMi4xIn0=}</w:instrText>
          </w:r>
          <w:r w:rsidR="00F827A0" w:rsidRPr="00F827A0">
            <w:rPr>
              <w:color w:val="F79646" w:themeColor="accent6"/>
              <w:lang w:val="en-US"/>
              <w:rPrChange w:id="141" w:author="Hellmann, Simon" w:date="2025-08-29T12:58:00Z">
                <w:rPr>
                  <w:lang w:val="en-US"/>
                </w:rPr>
              </w:rPrChange>
            </w:rPr>
            <w:fldChar w:fldCharType="separate"/>
          </w:r>
          <w:r w:rsidR="008D39E8">
            <w:fldChar w:fldCharType="begin"/>
          </w:r>
          <w:r w:rsidR="008D39E8">
            <w:instrText xml:space="preserve"> HYPERLINK \l "_CTVL001274bbd6750ec4c929a4e7a43fcbcfcf3" \o "Mendiola-Rodriguez, T. A.; Ricardez-Sandoval, L. A. (2022): Robust control for anaerobic digestion systems of Tequila vinasses under uncertainty: A De…" </w:instrText>
          </w:r>
          <w:ins w:id="142" w:author="Hellmann, Simon" w:date="2025-08-31T12:14:00Z"/>
          <w:r w:rsidR="008D39E8">
            <w:fldChar w:fldCharType="separate"/>
          </w:r>
          <w:r w:rsidR="00E04011">
            <w:rPr>
              <w:color w:val="F79646" w:themeColor="accent6"/>
              <w:lang w:val="en-US"/>
            </w:rPr>
            <w:t>Mendiola-Rodriguez and Ricardez-Sandoval</w:t>
          </w:r>
          <w:r w:rsidR="008D39E8">
            <w:rPr>
              <w:color w:val="F79646" w:themeColor="accent6"/>
              <w:lang w:val="en-US"/>
            </w:rPr>
            <w:fldChar w:fldCharType="end"/>
          </w:r>
          <w:ins w:id="143" w:author="Hellmann, Simon" w:date="2025-08-29T12:57:00Z">
            <w:r w:rsidR="00F827A0" w:rsidRPr="00F827A0">
              <w:rPr>
                <w:color w:val="F79646" w:themeColor="accent6"/>
                <w:lang w:val="en-US"/>
                <w:rPrChange w:id="144" w:author="Hellmann, Simon" w:date="2025-08-29T12:58:00Z">
                  <w:rPr>
                    <w:lang w:val="en-US"/>
                  </w:rPr>
                </w:rPrChange>
              </w:rPr>
              <w:fldChar w:fldCharType="end"/>
            </w:r>
          </w:ins>
          <w:customXmlInsRangeStart w:id="145" w:author="Hellmann, Simon" w:date="2025-08-29T12:57:00Z"/>
        </w:sdtContent>
      </w:sdt>
      <w:customXmlInsRangeEnd w:id="145"/>
      <w:ins w:id="146" w:author="Hellmann, Simon" w:date="2025-08-29T12:57:00Z">
        <w:r w:rsidR="00F827A0" w:rsidRPr="00F827A0">
          <w:rPr>
            <w:color w:val="F79646" w:themeColor="accent6"/>
            <w:lang w:val="en-US"/>
            <w:rPrChange w:id="147" w:author="Hellmann, Simon" w:date="2025-08-29T12:58:00Z">
              <w:rPr>
                <w:lang w:val="en-US"/>
              </w:rPr>
            </w:rPrChange>
          </w:rPr>
          <w:t xml:space="preserve"> </w:t>
        </w:r>
      </w:ins>
      <w:customXmlInsRangeStart w:id="148" w:author="Hellmann, Simon" w:date="2025-08-29T12:57:00Z"/>
      <w:sdt>
        <w:sdtPr>
          <w:rPr>
            <w:color w:val="F79646" w:themeColor="accent6"/>
            <w:lang w:val="en-US"/>
          </w:rPr>
          <w:alias w:val="To edit, see citavi.com/edit"/>
          <w:tag w:val="CitaviPlaceholder#0c176bb7-8858-4243-b392-4f90e047254a"/>
          <w:id w:val="867571513"/>
          <w:placeholder>
            <w:docPart w:val="DefaultPlaceholder_-1854013440"/>
          </w:placeholder>
        </w:sdtPr>
        <w:sdtContent>
          <w:customXmlInsRangeEnd w:id="148"/>
          <w:ins w:id="149" w:author="Hellmann, Simon" w:date="2025-08-29T12:57:00Z">
            <w:r w:rsidR="00F827A0" w:rsidRPr="00F827A0">
              <w:rPr>
                <w:color w:val="F79646" w:themeColor="accent6"/>
                <w:lang w:val="en-US"/>
                <w:rPrChange w:id="150"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ikifV19LCJUYWciOiJDaXRhdmlQbGFjZWhvbGRlciMwYzE3NmJiNy04ODU4LTQyNDMtYjM5Mi00ZjkwZTA0NzI1NGEiLCJUZXh0IjoiKDIwMjIpIiwiV0FJVmVyc2lvbiI6IjYuMTkuMi4xIn0=}</w:instrText>
          </w:r>
          <w:r w:rsidR="00F827A0" w:rsidRPr="00F827A0">
            <w:rPr>
              <w:color w:val="F79646" w:themeColor="accent6"/>
              <w:lang w:val="en-US"/>
              <w:rPrChange w:id="151" w:author="Hellmann, Simon" w:date="2025-08-29T12:58:00Z">
                <w:rPr>
                  <w:lang w:val="en-US"/>
                </w:rPr>
              </w:rPrChange>
            </w:rPr>
            <w:fldChar w:fldCharType="separate"/>
          </w:r>
          <w:r w:rsidR="008D39E8">
            <w:fldChar w:fldCharType="begin"/>
          </w:r>
          <w:r w:rsidR="008D39E8">
            <w:instrText xml:space="preserve"> HYPERLINK \l "_CTVL001274bbd6750ec4c929a4e7a43fcbcfcf3" \o "Mendiola-Rodriguez, T. A.; Ricardez-Sandoval, L. A. (2022): Robust control for anaerobic digestion systems of Tequila vinasses under uncertainty: A De…" </w:instrText>
          </w:r>
          <w:ins w:id="152" w:author="Hellmann, Simon" w:date="2025-08-31T12:14:00Z"/>
          <w:r w:rsidR="008D39E8">
            <w:fldChar w:fldCharType="separate"/>
          </w:r>
          <w:r w:rsidR="00E04011">
            <w:rPr>
              <w:color w:val="F79646" w:themeColor="accent6"/>
              <w:lang w:val="en-US"/>
            </w:rPr>
            <w:t>(2022)</w:t>
          </w:r>
          <w:r w:rsidR="008D39E8">
            <w:rPr>
              <w:color w:val="F79646" w:themeColor="accent6"/>
              <w:lang w:val="en-US"/>
            </w:rPr>
            <w:fldChar w:fldCharType="end"/>
          </w:r>
          <w:ins w:id="153" w:author="Hellmann, Simon" w:date="2025-08-29T12:57:00Z">
            <w:r w:rsidR="00F827A0" w:rsidRPr="00F827A0">
              <w:rPr>
                <w:color w:val="F79646" w:themeColor="accent6"/>
                <w:lang w:val="en-US"/>
                <w:rPrChange w:id="154" w:author="Hellmann, Simon" w:date="2025-08-29T12:58:00Z">
                  <w:rPr>
                    <w:lang w:val="en-US"/>
                  </w:rPr>
                </w:rPrChange>
              </w:rPr>
              <w:fldChar w:fldCharType="end"/>
            </w:r>
          </w:ins>
          <w:customXmlInsRangeStart w:id="155" w:author="Hellmann, Simon" w:date="2025-08-29T12:57:00Z"/>
        </w:sdtContent>
      </w:sdt>
      <w:customXmlInsRangeEnd w:id="155"/>
      <w:r w:rsidR="3775BB1F" w:rsidRPr="3775BB1F">
        <w:rPr>
          <w:lang w:val="en-US"/>
        </w:rPr>
        <w:t>,</w:t>
      </w:r>
      <w:ins w:id="156" w:author="Hellmann, Simon" w:date="2025-08-29T12:48:00Z">
        <w:r w:rsidR="0088128B">
          <w:rPr>
            <w:lang w:val="en-US"/>
          </w:rPr>
          <w:t xml:space="preserve"> </w:t>
        </w:r>
        <w:r w:rsidR="0088128B" w:rsidRPr="00F827A0">
          <w:rPr>
            <w:color w:val="F79646" w:themeColor="accent6"/>
            <w:lang w:val="en-US"/>
            <w:rPrChange w:id="157" w:author="Hellmann, Simon" w:date="2025-08-29T12:58:00Z">
              <w:rPr>
                <w:lang w:val="en-US"/>
              </w:rPr>
            </w:rPrChange>
          </w:rPr>
          <w:t xml:space="preserve">simpler </w:t>
        </w:r>
      </w:ins>
      <w:ins w:id="158" w:author="Hellmann, Simon" w:date="2025-08-29T12:57:00Z">
        <w:r w:rsidR="00F827A0" w:rsidRPr="00F827A0">
          <w:rPr>
            <w:color w:val="F79646" w:themeColor="accent6"/>
            <w:lang w:val="en-US"/>
            <w:rPrChange w:id="159" w:author="Hellmann, Simon" w:date="2025-08-29T12:58:00Z">
              <w:rPr>
                <w:lang w:val="en-US"/>
              </w:rPr>
            </w:rPrChange>
          </w:rPr>
          <w:t xml:space="preserve">mechanistic </w:t>
        </w:r>
      </w:ins>
      <w:ins w:id="160" w:author="Hellmann, Simon" w:date="2025-08-29T12:48:00Z">
        <w:r w:rsidR="0088128B" w:rsidRPr="00F827A0">
          <w:rPr>
            <w:color w:val="F79646" w:themeColor="accent6"/>
            <w:lang w:val="en-US"/>
            <w:rPrChange w:id="161" w:author="Hellmann, Simon" w:date="2025-08-29T12:58:00Z">
              <w:rPr>
                <w:lang w:val="en-US"/>
              </w:rPr>
            </w:rPrChange>
          </w:rPr>
          <w:t xml:space="preserve">models were proposed </w:t>
        </w:r>
      </w:ins>
      <w:del w:id="162" w:author="Hellmann, Simon" w:date="2025-08-29T12:48:00Z">
        <w:r w:rsidR="3775BB1F" w:rsidRPr="00F827A0" w:rsidDel="0088128B">
          <w:rPr>
            <w:color w:val="F79646" w:themeColor="accent6"/>
            <w:lang w:val="en-US"/>
            <w:rPrChange w:id="163" w:author="Hellmann, Simon" w:date="2025-08-29T12:58:00Z">
              <w:rPr>
                <w:lang w:val="en-US"/>
              </w:rPr>
            </w:rPrChange>
          </w:rPr>
          <w:delText xml:space="preserve"> </w:delText>
        </w:r>
      </w:del>
      <w:customXmlDelRangeStart w:id="164" w:author="Hellmann, Simon" w:date="2025-08-29T12:48:00Z"/>
      <w:sdt>
        <w:sdtPr>
          <w:rPr>
            <w:color w:val="F79646" w:themeColor="accent6"/>
            <w:lang w:val="en-US"/>
          </w:rPr>
          <w:alias w:val="To edit, see citavi.com/edit"/>
          <w:tag w:val="CitaviPlaceholder#3f8516a0-b210-40be-b4f7-39c38d664231"/>
          <w:id w:val="-337780626"/>
          <w:placeholder>
            <w:docPart w:val="E0957F41750609419090BEC73F3B8248"/>
          </w:placeholder>
        </w:sdtPr>
        <w:sdtContent>
          <w:customXmlDelRangeEnd w:id="164"/>
          <w:del w:id="165" w:author="Hellmann, Simon" w:date="2025-08-29T12:48:00Z">
            <w:r w:rsidR="0028244E" w:rsidRPr="00F827A0" w:rsidDel="0088128B">
              <w:rPr>
                <w:color w:val="F79646" w:themeColor="accent6"/>
                <w:lang w:val="en-US"/>
                <w:rPrChange w:id="166" w:author="Hellmann, Simon" w:date="2025-08-29T12:58:00Z">
                  <w:rPr>
                    <w:lang w:val="en-US"/>
                  </w:rPr>
                </w:rPrChange>
              </w:rPr>
              <w:fldChar w:fldCharType="begin"/>
            </w:r>
          </w:del>
          <w:r w:rsidR="0088128B" w:rsidRPr="00F827A0">
            <w:rPr>
              <w:color w:val="F79646" w:themeColor="accent6"/>
              <w:lang w:val="en-US"/>
              <w:rPrChange w:id="167"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I5VDEyOjM3OjM3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del w:id="168" w:author="Hellmann, Simon" w:date="2025-08-29T12:48:00Z">
            <w:r w:rsidR="0028244E" w:rsidRPr="00F827A0" w:rsidDel="0088128B">
              <w:rPr>
                <w:color w:val="F79646" w:themeColor="accent6"/>
                <w:lang w:val="en-US"/>
                <w:rPrChange w:id="169" w:author="Hellmann, Simon" w:date="2025-08-29T12:58:00Z">
                  <w:rPr>
                    <w:lang w:val="en-US"/>
                  </w:rPr>
                </w:rPrChange>
              </w:rPr>
              <w:fldChar w:fldCharType="separate"/>
            </w:r>
          </w:del>
          <w:r w:rsidR="0088128B" w:rsidRPr="00F827A0">
            <w:rPr>
              <w:color w:val="F79646" w:themeColor="accent6"/>
              <w:lang w:val="en-US"/>
              <w:rPrChange w:id="170" w:author="Hellmann, Simon" w:date="2025-08-29T12:58:00Z">
                <w:rPr>
                  <w:lang w:val="en-US"/>
                </w:rPr>
              </w:rPrChange>
            </w:rPr>
            <w:t>Bernard et al.</w:t>
          </w:r>
          <w:del w:id="171" w:author="Hellmann, Simon" w:date="2025-08-29T12:48:00Z">
            <w:r w:rsidR="0028244E" w:rsidRPr="00F827A0" w:rsidDel="0088128B">
              <w:rPr>
                <w:color w:val="F79646" w:themeColor="accent6"/>
                <w:lang w:val="en-US"/>
                <w:rPrChange w:id="172" w:author="Hellmann, Simon" w:date="2025-08-29T12:58:00Z">
                  <w:rPr>
                    <w:lang w:val="en-US"/>
                  </w:rPr>
                </w:rPrChange>
              </w:rPr>
              <w:fldChar w:fldCharType="end"/>
            </w:r>
          </w:del>
          <w:customXmlDelRangeStart w:id="173" w:author="Hellmann, Simon" w:date="2025-08-29T12:48:00Z"/>
        </w:sdtContent>
      </w:sdt>
      <w:customXmlDelRangeEnd w:id="173"/>
      <w:del w:id="174" w:author="Hellmann, Simon" w:date="2025-08-29T12:48:00Z">
        <w:r w:rsidR="0028244E" w:rsidRPr="00F827A0" w:rsidDel="0088128B">
          <w:rPr>
            <w:color w:val="F79646" w:themeColor="accent6"/>
            <w:lang w:val="en-US"/>
            <w:rPrChange w:id="175" w:author="Hellmann, Simon" w:date="2025-08-29T12:58:00Z">
              <w:rPr>
                <w:lang w:val="en-US"/>
              </w:rPr>
            </w:rPrChange>
          </w:rPr>
          <w:delText xml:space="preserve"> </w:delText>
        </w:r>
      </w:del>
      <w:customXmlDelRangeStart w:id="176" w:author="Hellmann, Simon" w:date="2025-08-29T12:48:00Z"/>
      <w:sdt>
        <w:sdtPr>
          <w:rPr>
            <w:color w:val="F79646" w:themeColor="accent6"/>
            <w:lang w:val="en-US"/>
          </w:rPr>
          <w:alias w:val="To edit, see citavi.com/edit"/>
          <w:tag w:val="CitaviPlaceholder#f2d5a95f-2829-490c-882b-2862ce2c351c"/>
          <w:id w:val="1441876243"/>
          <w:placeholder>
            <w:docPart w:val="E0957F41750609419090BEC73F3B8248"/>
          </w:placeholder>
        </w:sdtPr>
        <w:sdtContent>
          <w:customXmlDelRangeEnd w:id="176"/>
          <w:del w:id="177" w:author="Hellmann, Simon" w:date="2025-08-29T12:48:00Z">
            <w:r w:rsidR="0028244E" w:rsidRPr="00F827A0" w:rsidDel="0088128B">
              <w:rPr>
                <w:color w:val="F79646" w:themeColor="accent6"/>
                <w:lang w:val="en-US"/>
                <w:rPrChange w:id="178" w:author="Hellmann, Simon" w:date="2025-08-29T12:58:00Z">
                  <w:rPr>
                    <w:lang w:val="en-US"/>
                  </w:rPr>
                </w:rPrChange>
              </w:rPr>
              <w:fldChar w:fldCharType="begin"/>
            </w:r>
          </w:del>
          <w:r w:rsidR="0088128B" w:rsidRPr="00F827A0">
            <w:rPr>
              <w:color w:val="F79646" w:themeColor="accent6"/>
              <w:lang w:val="en-US"/>
              <w:rPrChange w:id="179" w:author="Hellmann, Simon" w:date="2025-08-29T12:58:00Z">
                <w:rPr>
                  <w:lang w:val="en-US"/>
                </w:rPr>
              </w:rPrChange>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yOVQxMjozNzozNy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del w:id="180" w:author="Hellmann, Simon" w:date="2025-08-29T12:48:00Z">
            <w:r w:rsidR="0028244E" w:rsidRPr="00F827A0" w:rsidDel="0088128B">
              <w:rPr>
                <w:color w:val="F79646" w:themeColor="accent6"/>
                <w:lang w:val="en-US"/>
                <w:rPrChange w:id="181" w:author="Hellmann, Simon" w:date="2025-08-29T12:58:00Z">
                  <w:rPr>
                    <w:lang w:val="en-US"/>
                  </w:rPr>
                </w:rPrChange>
              </w:rPr>
              <w:fldChar w:fldCharType="separate"/>
            </w:r>
          </w:del>
          <w:r w:rsidR="0088128B" w:rsidRPr="00F827A0">
            <w:rPr>
              <w:color w:val="F79646" w:themeColor="accent6"/>
              <w:lang w:val="en-US"/>
              <w:rPrChange w:id="182" w:author="Hellmann, Simon" w:date="2025-08-29T12:58:00Z">
                <w:rPr>
                  <w:lang w:val="en-US"/>
                </w:rPr>
              </w:rPrChange>
            </w:rPr>
            <w:t>(2001)</w:t>
          </w:r>
          <w:del w:id="183" w:author="Hellmann, Simon" w:date="2025-08-29T12:48:00Z">
            <w:r w:rsidR="0028244E" w:rsidRPr="00F827A0" w:rsidDel="0088128B">
              <w:rPr>
                <w:color w:val="F79646" w:themeColor="accent6"/>
                <w:lang w:val="en-US"/>
                <w:rPrChange w:id="184" w:author="Hellmann, Simon" w:date="2025-08-29T12:58:00Z">
                  <w:rPr>
                    <w:lang w:val="en-US"/>
                  </w:rPr>
                </w:rPrChange>
              </w:rPr>
              <w:fldChar w:fldCharType="end"/>
            </w:r>
          </w:del>
          <w:customXmlDelRangeStart w:id="185" w:author="Hellmann, Simon" w:date="2025-08-29T12:48:00Z"/>
        </w:sdtContent>
      </w:sdt>
      <w:customXmlDelRangeEnd w:id="185"/>
      <w:del w:id="186" w:author="Hellmann, Simon" w:date="2025-08-29T12:48:00Z">
        <w:r w:rsidR="0028244E" w:rsidRPr="00F827A0" w:rsidDel="0088128B">
          <w:rPr>
            <w:color w:val="F79646" w:themeColor="accent6"/>
            <w:lang w:val="en-US"/>
            <w:rPrChange w:id="187" w:author="Hellmann, Simon" w:date="2025-08-29T12:58:00Z">
              <w:rPr>
                <w:lang w:val="en-US"/>
              </w:rPr>
            </w:rPrChange>
          </w:rPr>
          <w:delText xml:space="preserve"> </w:delText>
        </w:r>
        <w:r w:rsidR="3775BB1F" w:rsidRPr="00F827A0" w:rsidDel="0088128B">
          <w:rPr>
            <w:color w:val="F79646" w:themeColor="accent6"/>
            <w:lang w:val="en-US"/>
            <w:rPrChange w:id="188" w:author="Hellmann, Simon" w:date="2025-08-29T12:58:00Z">
              <w:rPr>
                <w:lang w:val="en-US"/>
              </w:rPr>
            </w:rPrChange>
          </w:rPr>
          <w:delText xml:space="preserve">proposed a model </w:delText>
        </w:r>
      </w:del>
      <w:del w:id="189" w:author="Hellmann, Simon" w:date="2025-08-28T16:30:00Z">
        <w:r w:rsidR="3775BB1F" w:rsidRPr="00F827A0" w:rsidDel="00690285">
          <w:rPr>
            <w:color w:val="F79646" w:themeColor="accent6"/>
            <w:lang w:val="en-US"/>
            <w:rPrChange w:id="190" w:author="Hellmann, Simon" w:date="2025-08-29T12:58:00Z">
              <w:rPr>
                <w:lang w:val="en-US"/>
              </w:rPr>
            </w:rPrChange>
          </w:rPr>
          <w:delText>explicitly designed</w:delText>
        </w:r>
      </w:del>
      <w:ins w:id="191" w:author="Hellmann, Simon" w:date="2025-08-28T16:30:00Z">
        <w:r w:rsidR="00690285" w:rsidRPr="00F827A0">
          <w:rPr>
            <w:color w:val="F79646" w:themeColor="accent6"/>
            <w:lang w:val="en-US"/>
            <w:rPrChange w:id="192" w:author="Hellmann, Simon" w:date="2025-08-29T12:58:00Z">
              <w:rPr>
                <w:lang w:val="en-US"/>
              </w:rPr>
            </w:rPrChange>
          </w:rPr>
          <w:t>specifically</w:t>
        </w:r>
      </w:ins>
      <w:r w:rsidR="3775BB1F" w:rsidRPr="00F827A0">
        <w:rPr>
          <w:color w:val="F79646" w:themeColor="accent6"/>
          <w:lang w:val="en-US"/>
          <w:rPrChange w:id="193" w:author="Hellmann, Simon" w:date="2025-08-29T12:58:00Z">
            <w:rPr>
              <w:lang w:val="en-US"/>
            </w:rPr>
          </w:rPrChange>
        </w:rPr>
        <w:t xml:space="preserve"> for monitoring and control</w:t>
      </w:r>
      <w:ins w:id="194" w:author="Hellmann, Simon" w:date="2025-08-29T12:48:00Z">
        <w:r w:rsidR="0088128B" w:rsidRPr="00F827A0">
          <w:rPr>
            <w:color w:val="F79646" w:themeColor="accent6"/>
            <w:lang w:val="en-US"/>
            <w:rPrChange w:id="195" w:author="Hellmann, Simon" w:date="2025-08-29T12:58:00Z">
              <w:rPr>
                <w:lang w:val="en-US"/>
              </w:rPr>
            </w:rPrChange>
          </w:rPr>
          <w:t xml:space="preserve">, </w:t>
        </w:r>
      </w:ins>
      <w:ins w:id="196" w:author="Hellmann, Simon" w:date="2025-08-29T17:52:00Z">
        <w:r w:rsidR="00FC6CF8">
          <w:rPr>
            <w:color w:val="F79646" w:themeColor="accent6"/>
            <w:lang w:val="en-US"/>
          </w:rPr>
          <w:t>e.g. by</w:t>
        </w:r>
      </w:ins>
      <w:ins w:id="197" w:author="Hellmann, Simon" w:date="2025-08-29T12:48:00Z">
        <w:r w:rsidR="0088128B" w:rsidRPr="00F827A0">
          <w:rPr>
            <w:color w:val="F79646" w:themeColor="accent6"/>
            <w:lang w:val="en-US"/>
            <w:rPrChange w:id="198" w:author="Hellmann, Simon" w:date="2025-08-29T12:58:00Z">
              <w:rPr>
                <w:lang w:val="en-US"/>
              </w:rPr>
            </w:rPrChange>
          </w:rPr>
          <w:t xml:space="preserve"> </w:t>
        </w:r>
      </w:ins>
      <w:customXmlInsRangeStart w:id="199" w:author="Hellmann, Simon" w:date="2025-08-29T12:48:00Z"/>
      <w:sdt>
        <w:sdtPr>
          <w:rPr>
            <w:color w:val="F79646" w:themeColor="accent6"/>
            <w:lang w:val="en-US"/>
          </w:rPr>
          <w:alias w:val="To edit, see citavi.com/edit"/>
          <w:tag w:val="CitaviPlaceholder#8d9c7768-8868-42aa-b355-46f53cf6668b"/>
          <w:id w:val="1955599451"/>
          <w:placeholder>
            <w:docPart w:val="4FDC302AEB224E9793008B63F1F8F07B"/>
          </w:placeholder>
        </w:sdtPr>
        <w:sdtContent>
          <w:customXmlInsRangeEnd w:id="199"/>
          <w:ins w:id="200" w:author="Hellmann, Simon" w:date="2025-08-29T12:48:00Z">
            <w:r w:rsidR="0088128B" w:rsidRPr="00F827A0">
              <w:rPr>
                <w:color w:val="F79646" w:themeColor="accent6"/>
                <w:lang w:val="en-US"/>
                <w:rPrChange w:id="201"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ins w:id="202" w:author="Hellmann, Simon" w:date="2025-08-29T12:48:00Z">
            <w:r w:rsidR="0088128B" w:rsidRPr="00F827A0">
              <w:rPr>
                <w:color w:val="F79646" w:themeColor="accent6"/>
                <w:lang w:val="en-US"/>
                <w:rPrChange w:id="203" w:author="Hellmann, Simon" w:date="2025-08-29T12:58:00Z">
                  <w:rPr>
                    <w:lang w:val="en-US"/>
                  </w:rPr>
                </w:rPrChange>
              </w:rPr>
              <w:fldChar w:fldCharType="separate"/>
            </w:r>
          </w:ins>
          <w:r w:rsidR="008D39E8">
            <w:fldChar w:fldCharType="begin"/>
          </w:r>
          <w:r w:rsidR="008D39E8">
            <w:instrText xml:space="preserve"> HYPERLINK \l "_CTVL001cd89f87a82494c46bff9942b710f6027" \o "Bernard, O.; Hadj-Sadok, Z.; Dochain, D.; Genovesi, A.; Steyer, J. P. (2001): Dynamical model development and parameter identification for an anaerobi…" </w:instrText>
          </w:r>
          <w:ins w:id="204" w:author="Hellmann, Simon" w:date="2025-08-31T12:14:00Z"/>
          <w:r w:rsidR="008D39E8">
            <w:fldChar w:fldCharType="separate"/>
          </w:r>
          <w:r w:rsidR="00E04011">
            <w:rPr>
              <w:color w:val="F79646" w:themeColor="accent6"/>
              <w:lang w:val="en-US"/>
            </w:rPr>
            <w:t>Bernard et al.</w:t>
          </w:r>
          <w:r w:rsidR="008D39E8">
            <w:rPr>
              <w:color w:val="F79646" w:themeColor="accent6"/>
              <w:lang w:val="en-US"/>
            </w:rPr>
            <w:fldChar w:fldCharType="end"/>
          </w:r>
          <w:ins w:id="205" w:author="Hellmann, Simon" w:date="2025-08-29T12:48:00Z">
            <w:r w:rsidR="0088128B" w:rsidRPr="00F827A0">
              <w:rPr>
                <w:color w:val="F79646" w:themeColor="accent6"/>
                <w:lang w:val="en-US"/>
                <w:rPrChange w:id="206" w:author="Hellmann, Simon" w:date="2025-08-29T12:58:00Z">
                  <w:rPr>
                    <w:lang w:val="en-US"/>
                  </w:rPr>
                </w:rPrChange>
              </w:rPr>
              <w:fldChar w:fldCharType="end"/>
            </w:r>
          </w:ins>
          <w:customXmlInsRangeStart w:id="207" w:author="Hellmann, Simon" w:date="2025-08-29T12:48:00Z"/>
        </w:sdtContent>
      </w:sdt>
      <w:customXmlInsRangeEnd w:id="207"/>
      <w:ins w:id="208" w:author="Hellmann, Simon" w:date="2025-08-29T12:48:00Z">
        <w:r w:rsidR="0088128B" w:rsidRPr="00F827A0">
          <w:rPr>
            <w:color w:val="F79646" w:themeColor="accent6"/>
            <w:lang w:val="en-US"/>
            <w:rPrChange w:id="209" w:author="Hellmann, Simon" w:date="2025-08-29T12:58:00Z">
              <w:rPr>
                <w:lang w:val="en-US"/>
              </w:rPr>
            </w:rPrChange>
          </w:rPr>
          <w:t xml:space="preserve"> </w:t>
        </w:r>
      </w:ins>
      <w:customXmlInsRangeStart w:id="210" w:author="Hellmann, Simon" w:date="2025-08-29T12:48:00Z"/>
      <w:sdt>
        <w:sdtPr>
          <w:rPr>
            <w:color w:val="F79646" w:themeColor="accent6"/>
            <w:lang w:val="en-US"/>
          </w:rPr>
          <w:alias w:val="To edit, see citavi.com/edit"/>
          <w:tag w:val="CitaviPlaceholder#0a991f52-2730-485b-9bb7-17253d4dfd59"/>
          <w:id w:val="989212848"/>
          <w:placeholder>
            <w:docPart w:val="4FDC302AEB224E9793008B63F1F8F07B"/>
          </w:placeholder>
        </w:sdtPr>
        <w:sdtContent>
          <w:customXmlInsRangeEnd w:id="210"/>
          <w:ins w:id="211" w:author="Hellmann, Simon" w:date="2025-08-29T12:48:00Z">
            <w:r w:rsidR="0088128B" w:rsidRPr="00F827A0">
              <w:rPr>
                <w:color w:val="F79646" w:themeColor="accent6"/>
                <w:lang w:val="en-US"/>
                <w:rPrChange w:id="212" w:author="Hellmann, Simon" w:date="2025-08-29T12:58:00Z">
                  <w:rPr>
                    <w:lang w:val="en-US"/>
                  </w:rPr>
                </w:rPrChange>
              </w:rPr>
              <w:fldChar w:fldCharType="begin"/>
            </w:r>
          </w:ins>
          <w:r w:rsidR="00A551DA">
            <w:rPr>
              <w:color w:val="F79646" w:themeColor="accent6"/>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FQxNTowMT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ins w:id="213" w:author="Hellmann, Simon" w:date="2025-08-29T12:48:00Z">
            <w:r w:rsidR="0088128B" w:rsidRPr="00F827A0">
              <w:rPr>
                <w:color w:val="F79646" w:themeColor="accent6"/>
                <w:lang w:val="en-US"/>
                <w:rPrChange w:id="214" w:author="Hellmann, Simon" w:date="2025-08-29T12:58:00Z">
                  <w:rPr>
                    <w:lang w:val="en-US"/>
                  </w:rPr>
                </w:rPrChange>
              </w:rPr>
              <w:fldChar w:fldCharType="separate"/>
            </w:r>
          </w:ins>
          <w:r w:rsidR="008D39E8">
            <w:fldChar w:fldCharType="begin"/>
          </w:r>
          <w:r w:rsidR="008D39E8" w:rsidRPr="008D39E8">
            <w:rPr>
              <w:lang w:val="en-US"/>
              <w:rPrChange w:id="215" w:author="Hellmann, Simon" w:date="2025-08-31T11:49:00Z">
                <w:rPr/>
              </w:rPrChange>
            </w:rPr>
            <w:instrText xml:space="preserve"> HYPERLINK \l "_CTVL001cd89f87a82494c46bff9942b710f6027" \o "Bernard, O.; Hadj-Sadok, Z.; Dochain, D.; Genovesi, A.; Steyer, J. P. (2001): Dynamical model development and parameter identification for an anaerobi…" </w:instrText>
          </w:r>
          <w:ins w:id="216" w:author="Hellmann, Simon" w:date="2025-08-31T12:14:00Z"/>
          <w:r w:rsidR="008D39E8">
            <w:fldChar w:fldCharType="separate"/>
          </w:r>
          <w:r w:rsidR="00E04011">
            <w:rPr>
              <w:color w:val="F79646" w:themeColor="accent6"/>
              <w:lang w:val="en-US"/>
            </w:rPr>
            <w:t>(2001)</w:t>
          </w:r>
          <w:r w:rsidR="008D39E8">
            <w:rPr>
              <w:color w:val="F79646" w:themeColor="accent6"/>
              <w:lang w:val="en-US"/>
            </w:rPr>
            <w:fldChar w:fldCharType="end"/>
          </w:r>
          <w:ins w:id="217" w:author="Hellmann, Simon" w:date="2025-08-29T12:48:00Z">
            <w:r w:rsidR="0088128B" w:rsidRPr="00F827A0">
              <w:rPr>
                <w:color w:val="F79646" w:themeColor="accent6"/>
                <w:lang w:val="en-US"/>
                <w:rPrChange w:id="218" w:author="Hellmann, Simon" w:date="2025-08-29T12:58:00Z">
                  <w:rPr>
                    <w:lang w:val="en-US"/>
                  </w:rPr>
                </w:rPrChange>
              </w:rPr>
              <w:fldChar w:fldCharType="end"/>
            </w:r>
          </w:ins>
          <w:customXmlInsRangeStart w:id="219" w:author="Hellmann, Simon" w:date="2025-08-29T12:48:00Z"/>
        </w:sdtContent>
      </w:sdt>
      <w:customXmlInsRangeEnd w:id="219"/>
      <w:r w:rsidR="006C2AA2" w:rsidRPr="00F827A0">
        <w:rPr>
          <w:color w:val="F79646" w:themeColor="accent6"/>
          <w:lang w:val="en-US"/>
          <w:rPrChange w:id="220" w:author="Hellmann, Simon" w:date="2025-08-29T12:58:00Z">
            <w:rPr>
              <w:lang w:val="en-US"/>
            </w:rPr>
          </w:rPrChange>
        </w:rPr>
        <w:t>.</w:t>
      </w:r>
      <w:r w:rsidR="006C2AA2">
        <w:rPr>
          <w:lang w:val="en-US"/>
        </w:rPr>
        <w:t xml:space="preserve"> </w:t>
      </w:r>
      <w:del w:id="221" w:author="Hellmann, Simon" w:date="2025-08-28T16:31:00Z">
        <w:r w:rsidR="00FC7A69" w:rsidDel="00690285">
          <w:rPr>
            <w:lang w:val="en-US"/>
          </w:rPr>
          <w:delText xml:space="preserve">Due </w:delText>
        </w:r>
      </w:del>
      <w:ins w:id="222" w:author="Hellmann, Simon" w:date="2025-08-28T16:31:00Z">
        <w:r w:rsidR="00690285">
          <w:rPr>
            <w:lang w:val="en-US"/>
          </w:rPr>
          <w:t xml:space="preserve">Thanks </w:t>
        </w:r>
      </w:ins>
      <w:r w:rsidR="006C2AA2">
        <w:rPr>
          <w:lang w:val="en-US"/>
        </w:rPr>
        <w:t xml:space="preserve">to </w:t>
      </w:r>
      <w:ins w:id="223" w:author="Hellmann, Simon" w:date="2025-08-29T12:55:00Z">
        <w:r w:rsidR="00F827A0">
          <w:rPr>
            <w:lang w:val="en-US"/>
          </w:rPr>
          <w:t>its</w:t>
        </w:r>
      </w:ins>
      <w:ins w:id="224" w:author="Hellmann, Simon" w:date="2025-08-28T16:31:00Z">
        <w:r w:rsidR="00690285">
          <w:rPr>
            <w:lang w:val="en-US"/>
          </w:rPr>
          <w:t xml:space="preserve"> </w:t>
        </w:r>
      </w:ins>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del w:id="225" w:author="Hellmann, Simon" w:date="2025-08-28T16:32:00Z">
        <w:r w:rsidR="227D4B47" w:rsidRPr="227D4B47" w:rsidDel="00690285">
          <w:rPr>
            <w:lang w:val="en-US"/>
          </w:rPr>
          <w:delText>processes</w:delText>
        </w:r>
        <w:r w:rsidR="3775BB1F" w:rsidRPr="3775BB1F" w:rsidDel="00690285">
          <w:rPr>
            <w:lang w:val="en-US"/>
          </w:rPr>
          <w:delText xml:space="preserve"> </w:delText>
        </w:r>
      </w:del>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gtMzBUMTU6MDE6MDg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TaGVsbG1hbm4iLCJJZCI6IjM1YTc3OTZjLWNlYWMtNDU4ZS05ZTBjLWViMTAyYTYxMGI0YyIsIk1vZGlmaWVkT24iOiIyMDI1LTA4LTMwVDE1OjAxOjA4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8D39E8">
            <w:fldChar w:fldCharType="begin"/>
          </w:r>
          <w:r w:rsidR="008D39E8" w:rsidRPr="008D39E8">
            <w:rPr>
              <w:lang w:val="en-US"/>
              <w:rPrChange w:id="226" w:author="Hellmann, Simon" w:date="2025-08-31T11:49:00Z">
                <w:rPr/>
              </w:rPrChange>
            </w:rPr>
            <w:instrText xml:space="preserve"> HYPERLINK \l "_CTVL00145041b9c08e74331817b3fb33f56ae73" \o "García-Sandoval, J. P.; Méndez-Acosta, H. O.; González-Alvarez, V.; Schaum, A.; Alvarez, J. (2016): VFA robust control of an anaerobic digestion pilot…" </w:instrText>
          </w:r>
          <w:ins w:id="227" w:author="Hellmann, Simon" w:date="2025-08-31T12:14:00Z"/>
          <w:r w:rsidR="008D39E8">
            <w:fldChar w:fldCharType="separate"/>
          </w:r>
          <w:r w:rsidR="00E04011">
            <w:rPr>
              <w:lang w:val="en-US"/>
            </w:rPr>
            <w:t>(García-Sandoval et al., 2016</w:t>
          </w:r>
          <w:r w:rsidR="008D39E8">
            <w:rPr>
              <w:lang w:val="en-US"/>
            </w:rPr>
            <w:fldChar w:fldCharType="end"/>
          </w:r>
          <w:r w:rsidR="008D39E8">
            <w:fldChar w:fldCharType="begin"/>
          </w:r>
          <w:r w:rsidR="008D39E8" w:rsidRPr="008D39E8">
            <w:rPr>
              <w:lang w:val="en-US"/>
              <w:rPrChange w:id="228" w:author="Hellmann, Simon" w:date="2025-08-31T11:49:00Z">
                <w:rPr/>
              </w:rPrChange>
            </w:rPr>
            <w:instrText xml:space="preserve"> HYPERLINK \l "_CTVL00135a7796cceac458e9e0ceb102a610b4c" \o "Raeyatdoost, N.; Bongards, M.; Bäck, T.; Wolf, C. (2023): Robust state estimation of the anaerobic digestion process for municipal organic waste using…" </w:instrText>
          </w:r>
          <w:ins w:id="229" w:author="Hellmann, Simon" w:date="2025-08-31T12:14:00Z"/>
          <w:r w:rsidR="008D39E8">
            <w:fldChar w:fldCharType="separate"/>
          </w:r>
          <w:r w:rsidR="00E04011">
            <w:rPr>
              <w:lang w:val="en-US"/>
            </w:rPr>
            <w:t>; Raeyatdoost et al., 2023)</w:t>
          </w:r>
          <w:r w:rsidR="008D39E8">
            <w:rPr>
              <w:lang w:val="en-US"/>
            </w:rPr>
            <w:fldChar w:fldCharType="end"/>
          </w:r>
          <w:r w:rsidR="00F33BB4">
            <w:rPr>
              <w:lang w:val="en-US"/>
            </w:rPr>
            <w:fldChar w:fldCharType="end"/>
          </w:r>
        </w:sdtContent>
      </w:sdt>
      <w:r w:rsidR="3775BB1F" w:rsidRPr="3775BB1F">
        <w:rPr>
          <w:lang w:val="en-US"/>
        </w:rPr>
        <w:t xml:space="preserve">. However, </w:t>
      </w:r>
      <w:ins w:id="230" w:author="Hellmann, Simon" w:date="2025-08-28T16:33:00Z">
        <w:r w:rsidR="00690285" w:rsidRPr="3775BB1F">
          <w:rPr>
            <w:lang w:val="en-US"/>
          </w:rPr>
          <w:t>compared to the ADM1</w:t>
        </w:r>
        <w:r w:rsidR="00690285">
          <w:rPr>
            <w:lang w:val="en-US"/>
          </w:rPr>
          <w:t xml:space="preserve">, </w:t>
        </w:r>
      </w:ins>
      <w:r w:rsidR="3775BB1F" w:rsidRPr="3775BB1F">
        <w:rPr>
          <w:lang w:val="en-US"/>
        </w:rPr>
        <w:t xml:space="preserve">the semi-empirical model </w:t>
      </w:r>
      <w:del w:id="231" w:author="Hellmann, Simon" w:date="2025-08-28T16:32:00Z">
        <w:r w:rsidR="00E145CE" w:rsidDel="00690285">
          <w:rPr>
            <w:lang w:val="en-US"/>
          </w:rPr>
          <w:delText xml:space="preserve">proposed by </w:delText>
        </w:r>
      </w:del>
      <w:ins w:id="232" w:author="Hellmann, Simon" w:date="2025-08-28T16:32:00Z">
        <w:r w:rsidR="00690285">
          <w:rPr>
            <w:lang w:val="en-US"/>
          </w:rPr>
          <w:t xml:space="preserve">of </w:t>
        </w:r>
      </w:ins>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8D39E8">
            <w:fldChar w:fldCharType="begin"/>
          </w:r>
          <w:r w:rsidR="008D39E8">
            <w:instrText xml:space="preserve"> HYPERLINK \l "_CTVL001cd89f87a82494c46bff9942b710f6027" \o "Bernard, O.; Hadj-Sadok, Z.; Dochain, D.; Genovesi, A.; Steyer, J. P. (2001): Dynamical model development and parameter identification for an anaerobi…" </w:instrText>
          </w:r>
          <w:ins w:id="233" w:author="Hellmann, Simon" w:date="2025-08-31T12:14:00Z"/>
          <w:r w:rsidR="008D39E8">
            <w:fldChar w:fldCharType="separate"/>
          </w:r>
          <w:r w:rsidR="00E04011">
            <w:rPr>
              <w:lang w:val="en-US"/>
            </w:rPr>
            <w:t>Bernard et al.</w:t>
          </w:r>
          <w:r w:rsidR="008D39E8">
            <w:rPr>
              <w:lang w:val="en-US"/>
            </w:rPr>
            <w:fldChar w:fldCharType="end"/>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FQxNTowMTow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8D39E8">
            <w:fldChar w:fldCharType="begin"/>
          </w:r>
          <w:r w:rsidR="008D39E8" w:rsidRPr="008D39E8">
            <w:rPr>
              <w:lang w:val="en-US"/>
              <w:rPrChange w:id="234" w:author="Hellmann, Simon" w:date="2025-08-31T11:49:00Z">
                <w:rPr/>
              </w:rPrChange>
            </w:rPr>
            <w:instrText xml:space="preserve"> HYPERLINK \l "_CTVL001cd89f87a82494c46bff9942b710f6027" \o "Bernard, O.; Hadj-Sadok, Z.; Dochain, D.; Genovesi, A.; Steyer, J. P. (2001): Dynamical model development and parameter identification for an anaerobi…" </w:instrText>
          </w:r>
          <w:ins w:id="235" w:author="Hellmann, Simon" w:date="2025-08-31T12:14:00Z"/>
          <w:r w:rsidR="008D39E8">
            <w:fldChar w:fldCharType="separate"/>
          </w:r>
          <w:r w:rsidR="00E04011">
            <w:rPr>
              <w:lang w:val="en-US"/>
            </w:rPr>
            <w:t>(2001)</w:t>
          </w:r>
          <w:r w:rsidR="008D39E8">
            <w:rPr>
              <w:lang w:val="en-US"/>
            </w:rPr>
            <w:fldChar w:fldCharType="end"/>
          </w:r>
          <w:r w:rsidR="009C04C9">
            <w:rPr>
              <w:lang w:val="en-US"/>
            </w:rPr>
            <w:fldChar w:fldCharType="end"/>
          </w:r>
        </w:sdtContent>
      </w:sdt>
      <w:r w:rsidR="009C04C9">
        <w:rPr>
          <w:lang w:val="en-US"/>
        </w:rPr>
        <w:t xml:space="preserve"> </w:t>
      </w:r>
      <w:r w:rsidR="3775BB1F" w:rsidRPr="3775BB1F">
        <w:rPr>
          <w:lang w:val="en-US"/>
        </w:rPr>
        <w:t xml:space="preserve">lacks a clear stoichiometry foundation </w:t>
      </w:r>
      <w:del w:id="236" w:author="Hellmann, Simon" w:date="2025-08-29T12:24:00Z">
        <w:r w:rsidR="3775BB1F" w:rsidRPr="3775BB1F" w:rsidDel="006C71FD">
          <w:rPr>
            <w:lang w:val="en-US"/>
          </w:rPr>
          <w:delText>(</w:delText>
        </w:r>
      </w:del>
      <w:del w:id="237" w:author="Hellmann, Simon" w:date="2025-08-28T16:33:00Z">
        <w:r w:rsidR="3775BB1F" w:rsidRPr="3775BB1F" w:rsidDel="00690285">
          <w:rPr>
            <w:lang w:val="en-US"/>
          </w:rPr>
          <w:delText>compared to the ADM1</w:delText>
        </w:r>
      </w:del>
      <w:del w:id="238" w:author="Hellmann, Simon" w:date="2025-08-29T12:24:00Z">
        <w:r w:rsidR="3775BB1F" w:rsidRPr="3775BB1F" w:rsidDel="006C71FD">
          <w:rPr>
            <w:lang w:val="en-US"/>
          </w:rPr>
          <w:delText xml:space="preserve">) </w:delText>
        </w:r>
      </w:del>
      <w:r w:rsidR="3775BB1F" w:rsidRPr="3775BB1F">
        <w:rPr>
          <w:lang w:val="en-US"/>
        </w:rPr>
        <w:t>and is based</w:t>
      </w:r>
      <w:r w:rsidR="227D4B47" w:rsidRPr="227D4B47">
        <w:rPr>
          <w:lang w:val="en-US"/>
        </w:rPr>
        <w:t xml:space="preserve"> on chemical oxygen demand (COD)</w:t>
      </w:r>
      <w:r w:rsidR="00E2736E">
        <w:rPr>
          <w:lang w:val="en-US"/>
        </w:rPr>
        <w:t xml:space="preserve">, </w:t>
      </w:r>
      <w:del w:id="239" w:author="Hellmann, Simon" w:date="2025-08-28T16:34:00Z">
        <w:r w:rsidR="00E2736E" w:rsidDel="00464718">
          <w:rPr>
            <w:lang w:val="en-US"/>
          </w:rPr>
          <w:delText>typically applied</w:delText>
        </w:r>
      </w:del>
      <w:ins w:id="240" w:author="Hellmann, Simon" w:date="2025-08-28T16:34:00Z">
        <w:r w:rsidR="00464718">
          <w:rPr>
            <w:lang w:val="en-US"/>
          </w:rPr>
          <w:t xml:space="preserve"> a common</w:t>
        </w:r>
      </w:ins>
      <w:r w:rsidR="00E2736E">
        <w:rPr>
          <w:lang w:val="en-US"/>
        </w:rPr>
        <w:t xml:space="preserve"> </w:t>
      </w:r>
      <w:ins w:id="241" w:author="Hellmann, Simon" w:date="2025-08-28T16:34:00Z">
        <w:r w:rsidR="00464718">
          <w:rPr>
            <w:lang w:val="en-US"/>
          </w:rPr>
          <w:t xml:space="preserve">unit </w:t>
        </w:r>
      </w:ins>
      <w:del w:id="242" w:author="Hellmann, Simon" w:date="2025-08-28T16:33:00Z">
        <w:r w:rsidR="00A33CD3" w:rsidDel="00690285">
          <w:rPr>
            <w:lang w:val="en-US"/>
          </w:rPr>
          <w:delText xml:space="preserve">for process characterization </w:delText>
        </w:r>
      </w:del>
      <w:r w:rsidR="00A33CD3">
        <w:rPr>
          <w:lang w:val="en-US"/>
        </w:rPr>
        <w:t>in wastewater engineering</w:t>
      </w:r>
      <w:r w:rsidR="227D4B47" w:rsidRPr="227D4B47">
        <w:rPr>
          <w:lang w:val="en-US"/>
        </w:rPr>
        <w:t xml:space="preserve">. </w:t>
      </w:r>
      <w:del w:id="243" w:author="Hellmann, Simon" w:date="2025-08-28T16:34:00Z">
        <w:r w:rsidR="3775BB1F" w:rsidRPr="3775BB1F" w:rsidDel="00464718">
          <w:rPr>
            <w:lang w:val="en-US"/>
          </w:rPr>
          <w:delText>Therefore</w:delText>
        </w:r>
      </w:del>
      <w:ins w:id="244" w:author="Hellmann, Simon" w:date="2025-08-28T16:34:00Z">
        <w:r w:rsidR="00464718">
          <w:rPr>
            <w:lang w:val="en-US"/>
          </w:rPr>
          <w:t>Thus</w:t>
        </w:r>
      </w:ins>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FQxNTowMT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8D39E8">
            <w:fldChar w:fldCharType="begin"/>
          </w:r>
          <w:r w:rsidR="008D39E8">
            <w:instrText xml:space="preserve"> HYPERLINK \l "_CTVL0011ab1625a1f8746d89116961d23d09cb8" \o "Weinrich, S.; Nelles, M. (2021): Systematic simplification of the Anaerobic Digestion Model No. 1 (ADM1) - Model development and stoichiometric analys…" </w:instrText>
          </w:r>
          <w:ins w:id="245" w:author="Hellmann, Simon" w:date="2025-08-31T12:14:00Z"/>
          <w:r w:rsidR="008D39E8">
            <w:fldChar w:fldCharType="separate"/>
          </w:r>
          <w:r w:rsidR="00E04011">
            <w:rPr>
              <w:lang w:val="en-US"/>
            </w:rPr>
            <w:t>Weinrich and Nelles</w:t>
          </w:r>
          <w:r w:rsidR="008D39E8">
            <w:rPr>
              <w:lang w:val="en-US"/>
            </w:rPr>
            <w:fldChar w:fldCharType="end"/>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BUMTU6MDE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8D39E8">
            <w:fldChar w:fldCharType="begin"/>
          </w:r>
          <w:r w:rsidR="008D39E8" w:rsidRPr="008D39E8">
            <w:rPr>
              <w:lang w:val="en-US"/>
              <w:rPrChange w:id="246" w:author="Hellmann, Simon" w:date="2025-08-31T11:49:00Z">
                <w:rPr/>
              </w:rPrChange>
            </w:rPr>
            <w:instrText xml:space="preserve"> HYPERLINK \l "_CTVL0011ab1625a1f8746d89116961d23d09cb8" \o "Weinrich, S.; Nelles, M. (2021): Systematic simplification of the Anaerobic Digestion Model No. 1 (ADM1) - Model development and stoichiometric analys…" </w:instrText>
          </w:r>
          <w:ins w:id="247" w:author="Hellmann, Simon" w:date="2025-08-31T12:14:00Z"/>
          <w:r w:rsidR="008D39E8">
            <w:fldChar w:fldCharType="separate"/>
          </w:r>
          <w:r w:rsidR="00E04011">
            <w:rPr>
              <w:lang w:val="en-US"/>
            </w:rPr>
            <w:t>(2021)</w:t>
          </w:r>
          <w:r w:rsidR="008D39E8">
            <w:rPr>
              <w:lang w:val="en-US"/>
            </w:rPr>
            <w:fldChar w:fldCharType="end"/>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6C71FD">
        <w:rPr>
          <w:color w:val="F79646" w:themeColor="accent6"/>
          <w:lang w:val="en-US"/>
          <w:rPrChange w:id="248" w:author="Hellmann, Simon" w:date="2025-08-29T12:28:00Z">
            <w:rPr>
              <w:lang w:val="en-US"/>
            </w:rPr>
          </w:rPrChange>
        </w:rPr>
        <w:t>Th</w:t>
      </w:r>
      <w:ins w:id="249" w:author="Hellmann, Simon" w:date="2025-08-29T12:25:00Z">
        <w:r w:rsidR="006C71FD" w:rsidRPr="006C71FD">
          <w:rPr>
            <w:color w:val="F79646" w:themeColor="accent6"/>
            <w:lang w:val="en-US"/>
            <w:rPrChange w:id="250" w:author="Hellmann, Simon" w:date="2025-08-29T12:28:00Z">
              <w:rPr>
                <w:lang w:val="en-US"/>
              </w:rPr>
            </w:rPrChange>
          </w:rPr>
          <w:t>ese</w:t>
        </w:r>
      </w:ins>
      <w:del w:id="251" w:author="Hellmann, Simon" w:date="2025-08-29T12:25:00Z">
        <w:r w:rsidR="3775BB1F" w:rsidRPr="006C71FD" w:rsidDel="006C71FD">
          <w:rPr>
            <w:color w:val="F79646" w:themeColor="accent6"/>
            <w:lang w:val="en-US"/>
            <w:rPrChange w:id="252" w:author="Hellmann, Simon" w:date="2025-08-29T12:28:00Z">
              <w:rPr>
                <w:lang w:val="en-US"/>
              </w:rPr>
            </w:rPrChange>
          </w:rPr>
          <w:delText>is</w:delText>
        </w:r>
      </w:del>
      <w:r w:rsidR="3775BB1F" w:rsidRPr="006C71FD">
        <w:rPr>
          <w:color w:val="F79646" w:themeColor="accent6"/>
          <w:lang w:val="en-US"/>
          <w:rPrChange w:id="253" w:author="Hellmann, Simon" w:date="2025-08-29T12:28:00Z">
            <w:rPr>
              <w:lang w:val="en-US"/>
            </w:rPr>
          </w:rPrChange>
        </w:rPr>
        <w:t xml:space="preserve"> simplification</w:t>
      </w:r>
      <w:ins w:id="254" w:author="Hellmann, Simon" w:date="2025-08-29T12:25:00Z">
        <w:r w:rsidR="006C71FD" w:rsidRPr="006C71FD">
          <w:rPr>
            <w:color w:val="F79646" w:themeColor="accent6"/>
            <w:lang w:val="en-US"/>
            <w:rPrChange w:id="255" w:author="Hellmann, Simon" w:date="2025-08-29T12:28:00Z">
              <w:rPr>
                <w:lang w:val="en-US"/>
              </w:rPr>
            </w:rPrChange>
          </w:rPr>
          <w:t>s</w:t>
        </w:r>
      </w:ins>
      <w:r w:rsidR="3775BB1F" w:rsidRPr="006C71FD">
        <w:rPr>
          <w:color w:val="F79646" w:themeColor="accent6"/>
          <w:lang w:val="en-US"/>
          <w:rPrChange w:id="256" w:author="Hellmann, Simon" w:date="2025-08-29T12:28:00Z">
            <w:rPr>
              <w:lang w:val="en-US"/>
            </w:rPr>
          </w:rPrChange>
        </w:rPr>
        <w:t xml:space="preserve"> </w:t>
      </w:r>
      <w:ins w:id="257" w:author="Hellmann, Simon" w:date="2025-08-29T12:27:00Z">
        <w:r w:rsidR="006C71FD" w:rsidRPr="006C71FD">
          <w:rPr>
            <w:color w:val="F79646" w:themeColor="accent6"/>
            <w:lang w:val="en-US"/>
            <w:rPrChange w:id="258" w:author="Hellmann, Simon" w:date="2025-08-29T12:28:00Z">
              <w:rPr>
                <w:lang w:val="en-US"/>
              </w:rPr>
            </w:rPrChange>
          </w:rPr>
          <w:t>allowed</w:t>
        </w:r>
      </w:ins>
      <w:ins w:id="259" w:author="Hellmann, Simon" w:date="2025-08-29T12:26:00Z">
        <w:r w:rsidR="006C71FD" w:rsidRPr="006C71FD">
          <w:rPr>
            <w:color w:val="F79646" w:themeColor="accent6"/>
            <w:lang w:val="en-US"/>
            <w:rPrChange w:id="260" w:author="Hellmann, Simon" w:date="2025-08-29T12:28:00Z">
              <w:rPr>
                <w:lang w:val="en-US"/>
              </w:rPr>
            </w:rPrChange>
          </w:rPr>
          <w:t xml:space="preserve"> </w:t>
        </w:r>
      </w:ins>
      <w:ins w:id="261" w:author="Hellmann, Simon" w:date="2025-08-29T12:27:00Z">
        <w:r w:rsidR="006C71FD" w:rsidRPr="006C71FD">
          <w:rPr>
            <w:color w:val="F79646" w:themeColor="accent6"/>
            <w:lang w:val="en-US"/>
            <w:rPrChange w:id="262" w:author="Hellmann, Simon" w:date="2025-08-29T12:28:00Z">
              <w:rPr>
                <w:lang w:val="en-US"/>
              </w:rPr>
            </w:rPrChange>
          </w:rPr>
          <w:t>to</w:t>
        </w:r>
      </w:ins>
      <w:ins w:id="263" w:author="Hellmann, Simon" w:date="2025-08-29T12:25:00Z">
        <w:r w:rsidR="006C71FD" w:rsidRPr="006C71FD">
          <w:rPr>
            <w:color w:val="F79646" w:themeColor="accent6"/>
            <w:lang w:val="en-US"/>
            <w:rPrChange w:id="264" w:author="Hellmann, Simon" w:date="2025-08-29T12:28:00Z">
              <w:rPr>
                <w:lang w:val="en-US"/>
              </w:rPr>
            </w:rPrChange>
          </w:rPr>
          <w:t xml:space="preserve"> successful</w:t>
        </w:r>
      </w:ins>
      <w:ins w:id="265" w:author="Hellmann, Simon" w:date="2025-08-29T12:27:00Z">
        <w:r w:rsidR="006C71FD" w:rsidRPr="006C71FD">
          <w:rPr>
            <w:color w:val="F79646" w:themeColor="accent6"/>
            <w:lang w:val="en-US"/>
            <w:rPrChange w:id="266" w:author="Hellmann, Simon" w:date="2025-08-29T12:28:00Z">
              <w:rPr>
                <w:lang w:val="en-US"/>
              </w:rPr>
            </w:rPrChange>
          </w:rPr>
          <w:t>ly</w:t>
        </w:r>
      </w:ins>
      <w:ins w:id="267" w:author="Hellmann, Simon" w:date="2025-08-29T12:25:00Z">
        <w:r w:rsidR="006C71FD" w:rsidRPr="006C71FD">
          <w:rPr>
            <w:color w:val="F79646" w:themeColor="accent6"/>
            <w:lang w:val="en-US"/>
            <w:rPrChange w:id="268" w:author="Hellmann, Simon" w:date="2025-08-29T12:28:00Z">
              <w:rPr>
                <w:lang w:val="en-US"/>
              </w:rPr>
            </w:rPrChange>
          </w:rPr>
          <w:t xml:space="preserve"> </w:t>
        </w:r>
      </w:ins>
      <w:ins w:id="269" w:author="Hellmann, Simon" w:date="2025-08-29T12:27:00Z">
        <w:r w:rsidR="006C71FD" w:rsidRPr="006C71FD">
          <w:rPr>
            <w:color w:val="F79646" w:themeColor="accent6"/>
            <w:lang w:val="en-US"/>
            <w:rPrChange w:id="270" w:author="Hellmann, Simon" w:date="2025-08-29T12:28:00Z">
              <w:rPr>
                <w:lang w:val="en-US"/>
              </w:rPr>
            </w:rPrChange>
          </w:rPr>
          <w:t xml:space="preserve">identify </w:t>
        </w:r>
      </w:ins>
      <w:ins w:id="271" w:author="Hellmann, Simon" w:date="2025-08-29T12:25:00Z">
        <w:r w:rsidR="006C71FD" w:rsidRPr="006C71FD">
          <w:rPr>
            <w:color w:val="F79646" w:themeColor="accent6"/>
            <w:lang w:val="en-US"/>
            <w:rPrChange w:id="272" w:author="Hellmann, Simon" w:date="2025-08-29T12:28:00Z">
              <w:rPr>
                <w:lang w:val="en-US"/>
              </w:rPr>
            </w:rPrChange>
          </w:rPr>
          <w:t>model parameters</w:t>
        </w:r>
      </w:ins>
      <w:ins w:id="273" w:author="Hellmann, Simon" w:date="2025-08-29T12:26:00Z">
        <w:r w:rsidR="006C71FD" w:rsidRPr="006C71FD">
          <w:rPr>
            <w:color w:val="F79646" w:themeColor="accent6"/>
            <w:lang w:val="en-US"/>
            <w:rPrChange w:id="274" w:author="Hellmann, Simon" w:date="2025-08-29T12:28:00Z">
              <w:rPr>
                <w:lang w:val="en-US"/>
              </w:rPr>
            </w:rPrChange>
          </w:rPr>
          <w:t xml:space="preserve"> </w:t>
        </w:r>
      </w:ins>
      <w:del w:id="275" w:author="Hellmann, Simon" w:date="2025-08-29T12:27:00Z">
        <w:r w:rsidR="3775BB1F" w:rsidRPr="006C71FD" w:rsidDel="006C71FD">
          <w:rPr>
            <w:color w:val="F79646" w:themeColor="accent6"/>
            <w:lang w:val="en-US"/>
            <w:rPrChange w:id="276" w:author="Hellmann, Simon" w:date="2025-08-29T12:28:00Z">
              <w:rPr>
                <w:lang w:val="en-US"/>
              </w:rPr>
            </w:rPrChange>
          </w:rPr>
          <w:delText xml:space="preserve">eased deployment </w:delText>
        </w:r>
      </w:del>
      <w:ins w:id="277" w:author="Hellmann, Simon" w:date="2025-08-29T12:27:00Z">
        <w:r w:rsidR="006C71FD" w:rsidRPr="006C71FD">
          <w:rPr>
            <w:color w:val="F79646" w:themeColor="accent6"/>
            <w:lang w:val="en-US"/>
            <w:rPrChange w:id="278" w:author="Hellmann, Simon" w:date="2025-08-29T12:28:00Z">
              <w:rPr>
                <w:lang w:val="en-US"/>
              </w:rPr>
            </w:rPrChange>
          </w:rPr>
          <w:t xml:space="preserve">even </w:t>
        </w:r>
      </w:ins>
      <w:r w:rsidR="3775BB1F" w:rsidRPr="006C71FD">
        <w:rPr>
          <w:color w:val="F79646" w:themeColor="accent6"/>
          <w:lang w:val="en-US"/>
          <w:rPrChange w:id="279" w:author="Hellmann, Simon" w:date="2025-08-29T12:28:00Z">
            <w:rPr>
              <w:lang w:val="en-US"/>
            </w:rPr>
          </w:rPrChange>
        </w:rPr>
        <w:t>in agricultural settings</w:t>
      </w:r>
      <w:ins w:id="280" w:author="Hellmann, Simon" w:date="2025-08-29T12:27:00Z">
        <w:r w:rsidR="006C71FD" w:rsidRPr="006C71FD">
          <w:rPr>
            <w:color w:val="F79646" w:themeColor="accent6"/>
            <w:lang w:val="en-US"/>
            <w:rPrChange w:id="281" w:author="Hellmann, Simon" w:date="2025-08-29T12:28:00Z">
              <w:rPr>
                <w:lang w:val="en-US"/>
              </w:rPr>
            </w:rPrChange>
          </w:rPr>
          <w:t xml:space="preserve">, </w:t>
        </w:r>
      </w:ins>
      <w:del w:id="282" w:author="Hellmann, Simon" w:date="2025-08-29T12:27:00Z">
        <w:r w:rsidR="00210A81" w:rsidRPr="006C71FD" w:rsidDel="006C71FD">
          <w:rPr>
            <w:color w:val="F79646" w:themeColor="accent6"/>
            <w:lang w:val="en-US"/>
            <w:rPrChange w:id="283" w:author="Hellmann, Simon" w:date="2025-08-29T12:28:00Z">
              <w:rPr>
                <w:lang w:val="en-US"/>
              </w:rPr>
            </w:rPrChange>
          </w:rPr>
          <w:delText xml:space="preserve"> </w:delText>
        </w:r>
      </w:del>
      <w:r w:rsidR="00210A81" w:rsidRPr="006C71FD">
        <w:rPr>
          <w:color w:val="F79646" w:themeColor="accent6"/>
          <w:lang w:val="en-US"/>
          <w:rPrChange w:id="284" w:author="Hellmann, Simon" w:date="2025-08-29T12:28:00Z">
            <w:rPr>
              <w:lang w:val="en-US"/>
            </w:rPr>
          </w:rPrChange>
        </w:rPr>
        <w:t>and</w:t>
      </w:r>
      <w:r w:rsidR="3775BB1F" w:rsidRPr="006C71FD">
        <w:rPr>
          <w:color w:val="F79646" w:themeColor="accent6"/>
          <w:lang w:val="en-US"/>
          <w:rPrChange w:id="285" w:author="Hellmann, Simon" w:date="2025-08-29T12:28:00Z">
            <w:rPr>
              <w:lang w:val="en-US"/>
            </w:rPr>
          </w:rPrChange>
        </w:rPr>
        <w:t xml:space="preserve"> </w:t>
      </w:r>
      <w:del w:id="286" w:author="Hellmann, Simon" w:date="2025-08-29T12:28:00Z">
        <w:r w:rsidR="3775BB1F" w:rsidRPr="006C71FD" w:rsidDel="006C71FD">
          <w:rPr>
            <w:color w:val="F79646" w:themeColor="accent6"/>
            <w:lang w:val="en-US"/>
            <w:rPrChange w:id="287" w:author="Hellmann, Simon" w:date="2025-08-29T12:28:00Z">
              <w:rPr>
                <w:lang w:val="en-US"/>
              </w:rPr>
            </w:rPrChange>
          </w:rPr>
          <w:delText xml:space="preserve">has </w:delText>
        </w:r>
      </w:del>
      <w:ins w:id="288" w:author="Hellmann, Simon" w:date="2025-08-29T12:28:00Z">
        <w:r w:rsidR="006C71FD">
          <w:rPr>
            <w:color w:val="F79646" w:themeColor="accent6"/>
            <w:lang w:val="en-US"/>
          </w:rPr>
          <w:t>have</w:t>
        </w:r>
        <w:r w:rsidR="006C71FD" w:rsidRPr="006C71FD">
          <w:rPr>
            <w:color w:val="F79646" w:themeColor="accent6"/>
            <w:lang w:val="en-US"/>
            <w:rPrChange w:id="289" w:author="Hellmann, Simon" w:date="2025-08-29T12:28:00Z">
              <w:rPr>
                <w:lang w:val="en-US"/>
              </w:rPr>
            </w:rPrChange>
          </w:rPr>
          <w:t xml:space="preserve"> </w:t>
        </w:r>
      </w:ins>
      <w:r w:rsidR="3775BB1F" w:rsidRPr="006C71FD">
        <w:rPr>
          <w:color w:val="F79646" w:themeColor="accent6"/>
          <w:lang w:val="en-US"/>
          <w:rPrChange w:id="290" w:author="Hellmann, Simon" w:date="2025-08-29T12:28:00Z">
            <w:rPr>
              <w:lang w:val="en-US"/>
            </w:rPr>
          </w:rPrChange>
        </w:rPr>
        <w:t xml:space="preserve">been validated in </w:t>
      </w:r>
      <w:del w:id="291" w:author="Hellmann, Simon" w:date="2025-08-28T16:35:00Z">
        <w:r w:rsidR="3775BB1F" w:rsidRPr="006C71FD" w:rsidDel="00464718">
          <w:rPr>
            <w:color w:val="F79646" w:themeColor="accent6"/>
            <w:lang w:val="en-US"/>
            <w:rPrChange w:id="292" w:author="Hellmann, Simon" w:date="2025-08-29T12:28:00Z">
              <w:rPr>
                <w:lang w:val="en-US"/>
              </w:rPr>
            </w:rPrChange>
          </w:rPr>
          <w:delText xml:space="preserve">different </w:delText>
        </w:r>
      </w:del>
      <w:r w:rsidR="00A33CD3" w:rsidRPr="006C71FD">
        <w:rPr>
          <w:color w:val="F79646" w:themeColor="accent6"/>
          <w:lang w:val="en-US"/>
          <w:rPrChange w:id="293" w:author="Hellmann, Simon" w:date="2025-08-29T12:28:00Z">
            <w:rPr>
              <w:lang w:val="en-US"/>
            </w:rPr>
          </w:rPrChange>
        </w:rPr>
        <w:t>lab and full</w:t>
      </w:r>
      <w:r w:rsidR="00663103" w:rsidRPr="006C71FD">
        <w:rPr>
          <w:color w:val="F79646" w:themeColor="accent6"/>
          <w:lang w:val="en-US"/>
          <w:rPrChange w:id="294" w:author="Hellmann, Simon" w:date="2025-08-29T12:28:00Z">
            <w:rPr>
              <w:lang w:val="en-US"/>
            </w:rPr>
          </w:rPrChange>
        </w:rPr>
        <w:t xml:space="preserve"> </w:t>
      </w:r>
      <w:r w:rsidR="00A33CD3" w:rsidRPr="006C71FD">
        <w:rPr>
          <w:color w:val="F79646" w:themeColor="accent6"/>
          <w:lang w:val="en-US"/>
          <w:rPrChange w:id="295" w:author="Hellmann, Simon" w:date="2025-08-29T12:28:00Z">
            <w:rPr>
              <w:lang w:val="en-US"/>
            </w:rPr>
          </w:rPrChange>
        </w:rPr>
        <w:t xml:space="preserve">scale </w:t>
      </w:r>
      <w:del w:id="296" w:author="Hellmann, Simon" w:date="2025-08-28T16:35:00Z">
        <w:r w:rsidR="00FB1691" w:rsidRPr="006C71FD" w:rsidDel="00464718">
          <w:rPr>
            <w:color w:val="F79646" w:themeColor="accent6"/>
            <w:lang w:val="en-US"/>
            <w:rPrChange w:id="297" w:author="Hellmann, Simon" w:date="2025-08-29T12:28:00Z">
              <w:rPr>
                <w:lang w:val="en-US"/>
              </w:rPr>
            </w:rPrChange>
          </w:rPr>
          <w:delText>settings</w:delText>
        </w:r>
        <w:r w:rsidR="00E52B52" w:rsidDel="00464718">
          <w:rPr>
            <w:lang w:val="en-US"/>
          </w:rPr>
          <w:delText xml:space="preserve"> </w:delText>
        </w:r>
      </w:del>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4LTMwVDE1OjAxOjA4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8D39E8">
            <w:fldChar w:fldCharType="begin"/>
          </w:r>
          <w:r w:rsidR="008D39E8" w:rsidRPr="008D39E8">
            <w:rPr>
              <w:lang w:val="en-US"/>
              <w:rPrChange w:id="298" w:author="Hellmann, Simon" w:date="2025-08-31T11:49:00Z">
                <w:rPr/>
              </w:rPrChange>
            </w:rPr>
            <w:instrText xml:space="preserve"> HYPERLINK \l "_CTVL0010fd60b7558314efbb8aa4629189e2aff" \o "Tisocco, S.; Weinrich, S.; Lyons, G.; Wills, M.; Zhan, X.; Crosson, P. (2024): Application of a simplified ADM1 for full-scale anaerobic co-digestion …" </w:instrText>
          </w:r>
          <w:ins w:id="299" w:author="Hellmann, Simon" w:date="2025-08-31T12:14:00Z"/>
          <w:r w:rsidR="008D39E8">
            <w:fldChar w:fldCharType="separate"/>
          </w:r>
          <w:r w:rsidR="00E04011">
            <w:rPr>
              <w:lang w:val="en-US"/>
            </w:rPr>
            <w:t>(Tisocco et al., 2024</w:t>
          </w:r>
          <w:r w:rsidR="008D39E8">
            <w:rPr>
              <w:lang w:val="en-US"/>
            </w:rPr>
            <w:fldChar w:fldCharType="end"/>
          </w:r>
          <w:r w:rsidR="008D39E8">
            <w:fldChar w:fldCharType="begin"/>
          </w:r>
          <w:r w:rsidR="008D39E8" w:rsidRPr="008D39E8">
            <w:rPr>
              <w:lang w:val="en-US"/>
              <w:rPrChange w:id="300" w:author="Hellmann, Simon" w:date="2025-08-31T11:49:00Z">
                <w:rPr/>
              </w:rPrChange>
            </w:rPr>
            <w:instrText xml:space="preserve"> HYPERLINK \l "_CTVL0016df8aa821b7747acb1edb4d9183c161a" \o "Weinrich, S.; Mauky, E.; Schmidt, T.; Krebs, C.; Liebetrau, J.; Nelles, M. (2021): Systematic simplification of the Anaerobic Digestion Model No. 1 (A…" </w:instrText>
          </w:r>
          <w:ins w:id="301" w:author="Hellmann, Simon" w:date="2025-08-31T12:14:00Z"/>
          <w:r w:rsidR="008D39E8">
            <w:fldChar w:fldCharType="separate"/>
          </w:r>
          <w:r w:rsidR="00E04011">
            <w:rPr>
              <w:lang w:val="en-US"/>
            </w:rPr>
            <w:t>; Weinrich et al., 2021)</w:t>
          </w:r>
          <w:r w:rsidR="008D39E8">
            <w:rPr>
              <w:lang w:val="en-US"/>
            </w:rPr>
            <w:fldChar w:fldCharType="end"/>
          </w:r>
          <w:r w:rsidR="00E52B52">
            <w:rPr>
              <w:lang w:val="en-US"/>
            </w:rPr>
            <w:fldChar w:fldCharType="end"/>
          </w:r>
        </w:sdtContent>
      </w:sdt>
      <w:r w:rsidR="227D4B47" w:rsidRPr="227D4B47">
        <w:rPr>
          <w:lang w:val="en-US"/>
        </w:rPr>
        <w:t>.</w:t>
      </w:r>
    </w:p>
    <w:p w14:paraId="6748BA4F" w14:textId="480E6935"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4i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RG9ub3NvLUJyYXZvIGV0IGFsLiwgMjAyNSkifV19LCJUYWciOiJDaXRhdmlQbGFjZWhvbGRlciM3MDk0NTk5OC0xMzUwLTQzNmUtOWVkMy05ZjdhMWMwYjA3NTIiLCJUZXh0IjoiKERvbm9zby1CcmF2byBldCBhbC4sIDIwMjUpIiwiV0FJVmVyc2lvbiI6IjYuMTkuMi4xIn0=}</w:instrText>
          </w:r>
          <w:r w:rsidR="005E2A74">
            <w:rPr>
              <w:lang w:val="en-US"/>
            </w:rPr>
            <w:fldChar w:fldCharType="separate"/>
          </w:r>
          <w:r w:rsidR="008D39E8">
            <w:fldChar w:fldCharType="begin"/>
          </w:r>
          <w:r w:rsidR="008D39E8">
            <w:instrText xml:space="preserve"> HYPERLINK \l "_CTVL0016519229e1dad4b89ad301d7d009cbc69" \o "Donoso-Bravo, A.; Sadino-Riquelme, M. C.; Zorrilla, F.; Hansen, F. (2025): Making waves: Extracting more insights from anaerobic batch tests - a model…" </w:instrText>
          </w:r>
          <w:ins w:id="302" w:author="Hellmann, Simon" w:date="2025-08-31T12:14:00Z"/>
          <w:r w:rsidR="008D39E8">
            <w:fldChar w:fldCharType="separate"/>
          </w:r>
          <w:r w:rsidR="00E04011">
            <w:rPr>
              <w:lang w:val="en-US"/>
            </w:rPr>
            <w:t>(Donoso-Bravo et al., 2025)</w:t>
          </w:r>
          <w:r w:rsidR="008D39E8">
            <w:rPr>
              <w:lang w:val="en-US"/>
            </w:rPr>
            <w:fldChar w:fldCharType="end"/>
          </w:r>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4LTMwVDE1OjAxOjA4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Pr>
              <w:lang w:val="en-US"/>
            </w:rPr>
            <w:fldChar w:fldCharType="separate"/>
          </w:r>
          <w:r w:rsidR="008D39E8">
            <w:fldChar w:fldCharType="begin"/>
          </w:r>
          <w:r w:rsidR="008D39E8">
            <w:instrText xml:space="preserve"> HYPERLINK \l "_CTVL00162194bb43f664366b430ad14f4eeee4e" \o "Jimenez, J.; Latrille, E.; Harmand, J.; Robles, A.; Ferrer, J.; Steyer, J.-P. (2015): Instrumentation and control of anaerobic digestion processes. Re…" </w:instrText>
          </w:r>
          <w:ins w:id="303" w:author="Hellmann, Simon" w:date="2025-08-31T12:14:00Z"/>
          <w:r w:rsidR="008D39E8">
            <w:fldChar w:fldCharType="separate"/>
          </w:r>
          <w:r w:rsidR="00E04011">
            <w:rPr>
              <w:lang w:val="en-US"/>
            </w:rPr>
            <w:t>(Jimenez et al., 2015</w:t>
          </w:r>
          <w:r w:rsidR="008D39E8">
            <w:rPr>
              <w:lang w:val="en-US"/>
            </w:rPr>
            <w:fldChar w:fldCharType="end"/>
          </w:r>
          <w:r w:rsidR="008D39E8">
            <w:fldChar w:fldCharType="begin"/>
          </w:r>
          <w:r w:rsidR="008D39E8">
            <w:instrText xml:space="preserve"> HYPERLINK \l "_CTVL001aa10622fc825473c887011dc382fbeeb" \o "Lübken, M.; Kosse, P.; Koch, K.; Gehring, T.; Wichern, M. (2015): Influent Fractionation for Modeling Continuous Anaerobic Digestion Processes. In Güb…" </w:instrText>
          </w:r>
          <w:ins w:id="304" w:author="Hellmann, Simon" w:date="2025-08-31T12:14:00Z"/>
          <w:r w:rsidR="008D39E8">
            <w:fldChar w:fldCharType="separate"/>
          </w:r>
          <w:r w:rsidR="00E04011">
            <w:rPr>
              <w:lang w:val="en-US"/>
            </w:rPr>
            <w:t>; Lübken et al., 2015)</w:t>
          </w:r>
          <w:r w:rsidR="008D39E8">
            <w:rPr>
              <w:lang w:val="en-US"/>
            </w:rPr>
            <w:fldChar w:fldCharType="end"/>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Pr>
              <w:lang w:val="en-US"/>
            </w:rPr>
            <w:fldChar w:fldCharType="separate"/>
          </w:r>
          <w:r w:rsidR="008D39E8">
            <w:fldChar w:fldCharType="begin"/>
          </w:r>
          <w:r w:rsidR="008D39E8" w:rsidRPr="008D39E8">
            <w:rPr>
              <w:lang w:val="en-US"/>
              <w:rPrChange w:id="305" w:author="Hellmann, Simon" w:date="2025-08-31T11:49:00Z">
                <w:rPr/>
              </w:rPrChange>
            </w:rPr>
            <w:instrText xml:space="preserve"> HYPERLINK \l "_CTVL001c3b78bc64261460886accb7573639093" \o "Liebetrau, J.; Pfeiffer, D. (Eds.) (2020): Collection of Methods for Biogas. Methods to determine parameters for analysis purposes and parameters that…" </w:instrText>
          </w:r>
          <w:ins w:id="306" w:author="Hellmann, Simon" w:date="2025-08-31T12:14:00Z"/>
          <w:r w:rsidR="008D39E8">
            <w:fldChar w:fldCharType="separate"/>
          </w:r>
          <w:r w:rsidR="00E04011">
            <w:rPr>
              <w:lang w:val="en-US"/>
            </w:rPr>
            <w:t>(Liebetrau and Pfeiffer, 2020)</w:t>
          </w:r>
          <w:r w:rsidR="008D39E8">
            <w:rPr>
              <w:lang w:val="en-US"/>
            </w:rPr>
            <w:fldChar w:fldCharType="end"/>
          </w:r>
          <w:r>
            <w:rPr>
              <w:lang w:val="en-US"/>
            </w:rPr>
            <w:fldChar w:fldCharType="end"/>
          </w:r>
        </w:sdtContent>
      </w:sdt>
      <w:r w:rsidRPr="00EB4FE6">
        <w:rPr>
          <w:lang w:val="en-US"/>
        </w:rPr>
        <w:t>.</w:t>
      </w:r>
      <w:r w:rsidR="00A87DFC" w:rsidRPr="00A87DFC">
        <w:rPr>
          <w:lang w:val="en-US"/>
        </w:rPr>
        <w:t xml:space="preserve"> </w:t>
      </w:r>
      <w:r w:rsidR="00A87DFC">
        <w:rPr>
          <w:lang w:val="en-US"/>
        </w:rPr>
        <w:t>Further</w:t>
      </w:r>
      <w:del w:id="307" w:author="Hellmann, Simon" w:date="2025-08-28T16:36:00Z">
        <w:r w:rsidR="00A87DFC" w:rsidDel="00DD73B1">
          <w:rPr>
            <w:lang w:val="en-US"/>
          </w:rPr>
          <w:delText>more</w:delText>
        </w:r>
      </w:del>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del w:id="308" w:author="Hellmann, Simon" w:date="2025-08-28T16:36:00Z">
        <w:r w:rsidR="00F41675" w:rsidDel="00DD73B1">
          <w:rPr>
            <w:lang w:val="en-US"/>
          </w:rPr>
          <w:delText xml:space="preserve">because </w:delText>
        </w:r>
      </w:del>
      <w:ins w:id="309" w:author="Hellmann, Simon" w:date="2025-08-28T16:36:00Z">
        <w:r w:rsidR="00DD73B1">
          <w:rPr>
            <w:lang w:val="en-US"/>
          </w:rPr>
          <w:t xml:space="preserve">as </w:t>
        </w:r>
      </w:ins>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8D39E8">
            <w:fldChar w:fldCharType="begin"/>
          </w:r>
          <w:r w:rsidR="008D39E8" w:rsidRPr="008D39E8">
            <w:rPr>
              <w:lang w:val="en-US"/>
              <w:rPrChange w:id="310" w:author="Hellmann, Simon" w:date="2025-08-31T11:49:00Z">
                <w:rPr/>
              </w:rPrChange>
            </w:rPr>
            <w:instrText xml:space="preserve"> HYPERLINK \l "_CTVL001aa10622fc825473c887011dc382fbeeb" \o "Lübken, M.; Kosse, P.; Koch, K.; Gehring, T.; Wichern, M. (2015): Influent Fractionation for Modeling Continuous Anaerobic Digestion Processes. In Güb…" </w:instrText>
          </w:r>
          <w:ins w:id="311" w:author="Hellmann, Simon" w:date="2025-08-31T12:14:00Z"/>
          <w:r w:rsidR="008D39E8">
            <w:fldChar w:fldCharType="separate"/>
          </w:r>
          <w:r w:rsidR="00E04011">
            <w:rPr>
              <w:lang w:val="en-US"/>
            </w:rPr>
            <w:t>(Lübken et al., 2015)</w:t>
          </w:r>
          <w:r w:rsidR="008D39E8">
            <w:rPr>
              <w:lang w:val="en-US"/>
            </w:rPr>
            <w:fldChar w:fldCharType="end"/>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del w:id="312" w:author="Hellmann, Simon" w:date="2025-08-28T16:36:00Z">
        <w:r w:rsidRPr="00EB4FE6" w:rsidDel="00DD73B1">
          <w:rPr>
            <w:lang w:val="en-US"/>
          </w:rPr>
          <w:delText xml:space="preserve">by assessing </w:delText>
        </w:r>
      </w:del>
      <w:ins w:id="313" w:author="Hellmann, Simon" w:date="2025-08-28T16:36:00Z">
        <w:r w:rsidR="00DD73B1">
          <w:rPr>
            <w:lang w:val="en-US"/>
          </w:rPr>
          <w:t xml:space="preserve">to assess </w:t>
        </w:r>
      </w:ins>
      <w:r w:rsidRPr="00EB4FE6">
        <w:rPr>
          <w:lang w:val="en-US"/>
        </w:rPr>
        <w:t xml:space="preserve">the substrate's biochemical methane potential (BMP) </w:t>
      </w:r>
      <w:del w:id="314" w:author="Hellmann, Simon" w:date="2025-08-28T16:36:00Z">
        <w:r w:rsidRPr="00EB4FE6" w:rsidDel="00DD73B1">
          <w:rPr>
            <w:lang w:val="en-US"/>
          </w:rPr>
          <w:delText xml:space="preserve">through </w:delText>
        </w:r>
      </w:del>
      <w:ins w:id="315" w:author="Hellmann, Simon" w:date="2025-08-28T16:36:00Z">
        <w:r w:rsidR="00DD73B1">
          <w:rPr>
            <w:lang w:val="en-US"/>
          </w:rPr>
          <w:t xml:space="preserve">in </w:t>
        </w:r>
      </w:ins>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gtMzBUMTU6MDE6MDg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U2hlbGxtYW5uIiwiSWQiOiIzOGQ0M2VlZS1lYjgxLTQ0NjktOGRiZi05MGI1YTQxM2RiN2YiLCJNb2RpZmllZE9uIjoiMjAyNS0wOC0zMFQxNTowMTowOC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Pr>
              <w:lang w:val="en-US"/>
            </w:rPr>
            <w:fldChar w:fldCharType="separate"/>
          </w:r>
          <w:r w:rsidR="008D39E8">
            <w:fldChar w:fldCharType="begin"/>
          </w:r>
          <w:r w:rsidR="008D39E8" w:rsidRPr="008D39E8">
            <w:rPr>
              <w:lang w:val="en-US"/>
              <w:rPrChange w:id="316" w:author="Hellmann, Simon" w:date="2025-08-31T11:49:00Z">
                <w:rPr/>
              </w:rPrChange>
            </w:rPr>
            <w:instrText xml:space="preserve"> HYPERLINK \l "_CTVL001abb9dfefffdb424ba289fe6241f04073" \o "Dandikas, V.; Heuwinkel, H.; Lichti, F.; Eckl, T.; Drewes, J. E.; Koch, K. (2018): Correlation between hydrolysis rate constant and chemical compositi…" </w:instrText>
          </w:r>
          <w:ins w:id="317" w:author="Hellmann, Simon" w:date="2025-08-31T12:14:00Z"/>
          <w:r w:rsidR="008D39E8">
            <w:fldChar w:fldCharType="separate"/>
          </w:r>
          <w:r w:rsidR="00E04011">
            <w:rPr>
              <w:lang w:val="en-US"/>
            </w:rPr>
            <w:t>(Dandikas et al., 2018</w:t>
          </w:r>
          <w:r w:rsidR="008D39E8">
            <w:rPr>
              <w:lang w:val="en-US"/>
            </w:rPr>
            <w:fldChar w:fldCharType="end"/>
          </w:r>
          <w:r w:rsidR="008D39E8">
            <w:fldChar w:fldCharType="begin"/>
          </w:r>
          <w:r w:rsidR="008D39E8" w:rsidRPr="008D39E8">
            <w:rPr>
              <w:lang w:val="en-US"/>
              <w:rPrChange w:id="318" w:author="Hellmann, Simon" w:date="2025-08-31T11:49:00Z">
                <w:rPr/>
              </w:rPrChange>
            </w:rPr>
            <w:instrText xml:space="preserve"> HYPERLINK \l "_CTVL00138d43eeeeb8144698dbf90b5a413db7f" \o "Koch, K.; Hafner, S. D.; Weinrich, S.; Astals, S.; Holliger, C. (2020): Power and Limitations of Biochemical Methane Potential (BMP) Tests. Frontiers …" </w:instrText>
          </w:r>
          <w:ins w:id="319" w:author="Hellmann, Simon" w:date="2025-08-31T12:14:00Z"/>
          <w:r w:rsidR="008D39E8">
            <w:fldChar w:fldCharType="separate"/>
          </w:r>
          <w:r w:rsidR="00E04011">
            <w:rPr>
              <w:lang w:val="en-US"/>
            </w:rPr>
            <w:t>; Koch et al., 2020)</w:t>
          </w:r>
          <w:r w:rsidR="008D39E8">
            <w:rPr>
              <w:lang w:val="en-US"/>
            </w:rPr>
            <w:fldChar w:fldCharType="end"/>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FQxNTowMTowOC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Pr>
              <w:lang w:val="en-US"/>
            </w:rPr>
            <w:fldChar w:fldCharType="separate"/>
          </w:r>
          <w:r w:rsidR="008D39E8">
            <w:fldChar w:fldCharType="begin"/>
          </w:r>
          <w:r w:rsidR="008D39E8" w:rsidRPr="008D39E8">
            <w:rPr>
              <w:lang w:val="en-US"/>
              <w:rPrChange w:id="320" w:author="Hellmann, Simon" w:date="2025-08-31T11:49:00Z">
                <w:rPr/>
              </w:rPrChange>
            </w:rPr>
            <w:instrText xml:space="preserve"> HYPERLINK \l "_CTVL001dda7a75174c24a08aa2c4f6bc7c02285" \o "Hafner, S. D.; Fruteau de Laclos, H.; Koch, K.; Holliger, C. (2020): Improving Inter-Laboratory Reproducibility in Measurement of Biochemical Methane …" </w:instrText>
          </w:r>
          <w:ins w:id="321" w:author="Hellmann, Simon" w:date="2025-08-31T12:14:00Z"/>
          <w:r w:rsidR="008D39E8">
            <w:fldChar w:fldCharType="separate"/>
          </w:r>
          <w:r w:rsidR="00E04011">
            <w:rPr>
              <w:lang w:val="en-US"/>
            </w:rPr>
            <w:t>(Hafner et al., 2020)</w:t>
          </w:r>
          <w:r w:rsidR="008D39E8">
            <w:rPr>
              <w:lang w:val="en-US"/>
            </w:rPr>
            <w:fldChar w:fldCharType="end"/>
          </w:r>
          <w:r>
            <w:rPr>
              <w:lang w:val="en-US"/>
            </w:rPr>
            <w:fldChar w:fldCharType="end"/>
          </w:r>
        </w:sdtContent>
      </w:sdt>
      <w:r w:rsidRPr="00EB4FE6">
        <w:rPr>
          <w:lang w:val="en-US"/>
        </w:rPr>
        <w:t>. Moreover, in full</w:t>
      </w:r>
      <w:r w:rsidR="00663103">
        <w:rPr>
          <w:lang w:val="en-US"/>
        </w:rPr>
        <w:t xml:space="preserve"> </w:t>
      </w:r>
      <w:r w:rsidRPr="00EB4FE6">
        <w:rPr>
          <w:lang w:val="en-US"/>
        </w:rPr>
        <w:t>scale</w:t>
      </w:r>
      <w:del w:id="322" w:author="Hellmann, Simon" w:date="2025-08-28T16:37:00Z">
        <w:r w:rsidRPr="00EB4FE6" w:rsidDel="00DD73B1">
          <w:rPr>
            <w:lang w:val="en-US"/>
          </w:rPr>
          <w:delText xml:space="preserve"> </w:delText>
        </w:r>
        <w:r w:rsidR="00DE6DC8" w:rsidDel="00DD73B1">
          <w:rPr>
            <w:lang w:val="en-US"/>
          </w:rPr>
          <w:delText xml:space="preserve">AD </w:delText>
        </w:r>
        <w:r w:rsidRPr="00EB4FE6" w:rsidDel="00DD73B1">
          <w:rPr>
            <w:lang w:val="en-US"/>
          </w:rPr>
          <w:delText>operation</w:delText>
        </w:r>
      </w:del>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ins w:id="323" w:author="Hellmann, Simon" w:date="2025-08-30T16:39:00Z">
        <w:r w:rsidR="00041583">
          <w:rPr>
            <w:lang w:val="en-US"/>
          </w:rPr>
          <w:t xml:space="preserve">, </w:t>
        </w:r>
      </w:ins>
      <w:del w:id="324" w:author="Hellmann, Simon" w:date="2025-08-30T16:39:00Z">
        <w:r w:rsidRPr="00EB4FE6" w:rsidDel="00041583">
          <w:rPr>
            <w:lang w:val="en-US"/>
          </w:rPr>
          <w:delText xml:space="preserve"> (</w:delText>
        </w:r>
      </w:del>
      <w:r w:rsidRPr="00EB4FE6">
        <w:rPr>
          <w:lang w:val="en-US"/>
        </w:rPr>
        <w:t xml:space="preserve">especially for </w:t>
      </w:r>
      <w:r w:rsidR="00F41675">
        <w:rPr>
          <w:lang w:val="en-US"/>
        </w:rPr>
        <w:t xml:space="preserve">energy crop </w:t>
      </w:r>
      <w:r w:rsidRPr="00EB4FE6">
        <w:rPr>
          <w:lang w:val="en-US"/>
        </w:rPr>
        <w:t>silages and manure</w:t>
      </w:r>
      <w:del w:id="325" w:author="Hellmann, Simon" w:date="2025-08-30T16:39:00Z">
        <w:r w:rsidRPr="00EB4FE6" w:rsidDel="00041583">
          <w:rPr>
            <w:lang w:val="en-US"/>
          </w:rPr>
          <w:delText>)</w:delText>
        </w:r>
      </w:del>
      <w:r w:rsidRPr="00EB4FE6">
        <w:rPr>
          <w:lang w:val="en-US"/>
        </w:rPr>
        <w:t xml:space="preserv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8D39E8">
            <w:fldChar w:fldCharType="begin"/>
          </w:r>
          <w:r w:rsidR="008D39E8" w:rsidRPr="008D39E8">
            <w:rPr>
              <w:lang w:val="en-US"/>
              <w:rPrChange w:id="326" w:author="Hellmann, Simon" w:date="2025-08-31T11:49:00Z">
                <w:rPr/>
              </w:rPrChange>
            </w:rPr>
            <w:instrText xml:space="preserve"> HYPERLINK \l "_CTVL0019a3197eb6c494dff8d212b66c5111b25" \o "Fisgativa, H.; Zennaro, B.; Charnier, C.; Richard, C.; Accarion, G.; Béline, F. (2020): Comprehensive determination of input state variables dataset r…" </w:instrText>
          </w:r>
          <w:ins w:id="327" w:author="Hellmann, Simon" w:date="2025-08-31T12:14:00Z"/>
          <w:r w:rsidR="008D39E8">
            <w:fldChar w:fldCharType="separate"/>
          </w:r>
          <w:r w:rsidR="00E04011">
            <w:rPr>
              <w:lang w:val="en-US"/>
            </w:rPr>
            <w:t>(Fisgativa et al., 2020</w:t>
          </w:r>
          <w:r w:rsidR="008D39E8">
            <w:rPr>
              <w:lang w:val="en-US"/>
            </w:rPr>
            <w:fldChar w:fldCharType="end"/>
          </w:r>
          <w:r w:rsidR="008D39E8">
            <w:fldChar w:fldCharType="begin"/>
          </w:r>
          <w:r w:rsidR="008D39E8" w:rsidRPr="008D39E8">
            <w:rPr>
              <w:lang w:val="en-US"/>
              <w:rPrChange w:id="328" w:author="Hellmann, Simon" w:date="2025-08-31T11:49:00Z">
                <w:rPr/>
              </w:rPrChange>
            </w:rPr>
            <w:instrText xml:space="preserve"> HYPERLINK \l "_CTVL001aa10622fc825473c887011dc382fbeeb" \o "Lübken, M.; Kosse, P.; Koch, K.; Gehring, T.; Wichern, M. (2015): Influent Fractionation for Modeling Continuous Anaerobic Digestion Processes. In Güb…" </w:instrText>
          </w:r>
          <w:ins w:id="329" w:author="Hellmann, Simon" w:date="2025-08-31T12:14:00Z"/>
          <w:r w:rsidR="008D39E8">
            <w:fldChar w:fldCharType="separate"/>
          </w:r>
          <w:r w:rsidR="00E04011">
            <w:rPr>
              <w:lang w:val="en-US"/>
            </w:rPr>
            <w:t>; Lübken et al., 2015)</w:t>
          </w:r>
          <w:r w:rsidR="008D39E8">
            <w:rPr>
              <w:lang w:val="en-US"/>
            </w:rPr>
            <w:fldChar w:fldCharType="end"/>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m90ZXMiOiJXZWlucmljaCwgU8O2cmVuIChWZXJmYXNzZXJJbilcclxuU2Now6RmZXIsIEZyYW56aXNrYSAoVmVyZmFzc2VySW4pXHJcbkxpZWJldHJhdSwgSmFuIChWZXJmYXNzZXJJbilcclxuQm9jaG1hbm4sIEfDvG50aGVyIChWZXJmYXNzZXJJbilcclxuQmFpZXIsIFVycyAoTWl0d2lya2VuZGVSKVxyXG5NdXJwaHksIEplcnJ5IEQuIChNaXR3aXJrZW5kZVIpIi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8D39E8">
            <w:fldChar w:fldCharType="begin"/>
          </w:r>
          <w:r w:rsidR="008D39E8" w:rsidRPr="008D39E8">
            <w:rPr>
              <w:lang w:val="en-US"/>
              <w:rPrChange w:id="330" w:author="Hellmann, Simon" w:date="2025-08-31T11:49:00Z">
                <w:rPr/>
              </w:rPrChange>
            </w:rPr>
            <w:instrText xml:space="preserve"> HYPERLINK \l "_CTVL001f1aa20dc1733474cba6c9c9c69c24f87" \o "Weinrich, S.; Schäfer, F. et al. (Eds.) (2018): Value of batch tests for biogas potential analysis. Method comparison and challenges of substrate and …" </w:instrText>
          </w:r>
          <w:ins w:id="331" w:author="Hellmann, Simon" w:date="2025-08-31T12:14:00Z"/>
          <w:r w:rsidR="008D39E8">
            <w:fldChar w:fldCharType="separate"/>
          </w:r>
          <w:r w:rsidR="00E04011">
            <w:rPr>
              <w:lang w:val="en-US"/>
            </w:rPr>
            <w:t>(Weinrich et al., 2018)</w:t>
          </w:r>
          <w:r w:rsidR="008D39E8">
            <w:rPr>
              <w:lang w:val="en-US"/>
            </w:rPr>
            <w:fldChar w:fldCharType="end"/>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ins w:id="332" w:author="Hellmann, Simon" w:date="2025-08-28T16:38:00Z">
        <w:r w:rsidR="00DD73B1">
          <w:rPr>
            <w:lang w:val="en-US"/>
          </w:rPr>
          <w:t>ties of</w:t>
        </w:r>
      </w:ins>
      <w:r w:rsidR="00E92616">
        <w:rPr>
          <w:lang w:val="en-US"/>
        </w:rPr>
        <w:t xml:space="preserve"> influent concentrations are </w:t>
      </w:r>
      <w:r w:rsidR="00772987">
        <w:rPr>
          <w:lang w:val="en-US"/>
        </w:rPr>
        <w:t xml:space="preserve">thus </w:t>
      </w:r>
      <w:del w:id="333" w:author="Hellmann, Simon" w:date="2025-08-28T16:38:00Z">
        <w:r w:rsidR="00E92616" w:rsidDel="00DD73B1">
          <w:rPr>
            <w:lang w:val="en-US"/>
          </w:rPr>
          <w:delText xml:space="preserve">modeled as a </w:delText>
        </w:r>
        <w:r w:rsidR="00772987" w:rsidDel="00DD73B1">
          <w:rPr>
            <w:lang w:val="en-US"/>
          </w:rPr>
          <w:delText>consequence</w:delText>
        </w:r>
      </w:del>
      <w:ins w:id="334" w:author="Hellmann, Simon" w:date="2025-08-28T16:38:00Z">
        <w:r w:rsidR="00DD73B1">
          <w:rPr>
            <w:lang w:val="en-US"/>
          </w:rPr>
          <w:t>estimated based on</w:t>
        </w:r>
      </w:ins>
      <w:del w:id="335" w:author="Hellmann, Simon" w:date="2025-08-28T16:38:00Z">
        <w:r w:rsidR="00772987" w:rsidDel="00DD73B1">
          <w:rPr>
            <w:lang w:val="en-US"/>
          </w:rPr>
          <w:delText xml:space="preserve"> </w:delText>
        </w:r>
        <w:r w:rsidR="00E92616" w:rsidDel="00DD73B1">
          <w:rPr>
            <w:lang w:val="en-US"/>
          </w:rPr>
          <w:delText>of</w:delText>
        </w:r>
      </w:del>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del w:id="336" w:author="Hellmann, Simon" w:date="2025-08-28T16:39:00Z">
        <w:r w:rsidR="00731F6D" w:rsidDel="00DD73B1">
          <w:rPr>
            <w:lang w:val="en-US"/>
          </w:rPr>
          <w:delText>diminish</w:delText>
        </w:r>
        <w:r w:rsidR="00772987" w:rsidRPr="42E16D65" w:rsidDel="00DD73B1">
          <w:rPr>
            <w:lang w:val="en-US"/>
          </w:rPr>
          <w:delText xml:space="preserve"> </w:delText>
        </w:r>
        <w:r w:rsidR="42E16D65" w:rsidRPr="42E16D65" w:rsidDel="00DD73B1">
          <w:rPr>
            <w:lang w:val="en-US"/>
          </w:rPr>
          <w:delText xml:space="preserve">the confidence in resulting model inputs </w:delText>
        </w:r>
        <w:r w:rsidR="003F69AA" w:rsidDel="00DD73B1">
          <w:rPr>
            <w:lang w:val="en-US"/>
          </w:rPr>
          <w:delText xml:space="preserve">and </w:delText>
        </w:r>
      </w:del>
      <w:r w:rsidR="003F69AA">
        <w:rPr>
          <w:lang w:val="en-US"/>
        </w:rPr>
        <w:t xml:space="preserve">lead </w:t>
      </w:r>
      <w:r w:rsidR="42E16D65" w:rsidRPr="42E16D65">
        <w:rPr>
          <w:lang w:val="en-US"/>
        </w:rPr>
        <w:t xml:space="preserve">to unreliable </w:t>
      </w:r>
      <w:r w:rsidR="4B904F59" w:rsidRPr="4B904F59">
        <w:rPr>
          <w:lang w:val="en-US"/>
        </w:rPr>
        <w:t xml:space="preserve">simulation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TaGVsbG1hbm4iLCJJZCI6IjcxNmY0ODgxLWY0MGQtNGZmZi1iZWVjLTNiYWRiMTg2NDA5ZSIsIk1vZGlmaWVkT24iOiIyMDI1LTA4LTMwVDE1OjAxOjA4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BUMTU6MDE6MDg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Pr>
              <w:lang w:val="en-US"/>
            </w:rPr>
            <w:fldChar w:fldCharType="separate"/>
          </w:r>
          <w:r w:rsidR="008D39E8">
            <w:fldChar w:fldCharType="begin"/>
          </w:r>
          <w:r w:rsidR="008D39E8" w:rsidRPr="008D39E8">
            <w:rPr>
              <w:lang w:val="en-US"/>
              <w:rPrChange w:id="337" w:author="Hellmann, Simon" w:date="2025-08-31T11:49:00Z">
                <w:rPr/>
              </w:rPrChange>
            </w:rPr>
            <w:instrText xml:space="preserve"> HYPERLINK \l "_CTVL001716f4881f40d4fffbeec3badb186409e" \o "Gehring, T.; Lübken, M.; Koch, K.; Wichern, M. (2013): ADM1 simulation of the thermophilic mono-fermentation of maize silage – Use of an uncertainty a…" </w:instrText>
          </w:r>
          <w:ins w:id="338" w:author="Hellmann, Simon" w:date="2025-08-31T12:14:00Z"/>
          <w:r w:rsidR="008D39E8">
            <w:fldChar w:fldCharType="separate"/>
          </w:r>
          <w:r w:rsidR="00E04011">
            <w:rPr>
              <w:lang w:val="en-US"/>
            </w:rPr>
            <w:t>(Gehring et al., 2013</w:t>
          </w:r>
          <w:r w:rsidR="008D39E8">
            <w:rPr>
              <w:lang w:val="en-US"/>
            </w:rPr>
            <w:fldChar w:fldCharType="end"/>
          </w:r>
          <w:r w:rsidR="008D39E8">
            <w:fldChar w:fldCharType="begin"/>
          </w:r>
          <w:r w:rsidR="008D39E8" w:rsidRPr="008D39E8">
            <w:rPr>
              <w:lang w:val="en-US"/>
              <w:rPrChange w:id="339" w:author="Hellmann, Simon" w:date="2025-08-31T11:49:00Z">
                <w:rPr/>
              </w:rPrChange>
            </w:rPr>
            <w:instrText xml:space="preserve"> HYPERLINK \l "_CTVL0010fd60b7558314efbb8aa4629189e2aff" \o "Tisocco, S.; Weinrich, S.; Lyons, G.; Wills, M.; Zhan, X.; Crosson, P. (2024): Application of a simplified ADM1 for full-scale anaerobic co-digestion …" </w:instrText>
          </w:r>
          <w:ins w:id="340" w:author="Hellmann, Simon" w:date="2025-08-31T12:14:00Z"/>
          <w:r w:rsidR="008D39E8">
            <w:fldChar w:fldCharType="separate"/>
          </w:r>
          <w:r w:rsidR="00E04011">
            <w:rPr>
              <w:lang w:val="en-US"/>
            </w:rPr>
            <w:t>; Tisocco et al., 2024)</w:t>
          </w:r>
          <w:r w:rsidR="008D39E8">
            <w:rPr>
              <w:lang w:val="en-US"/>
            </w:rPr>
            <w:fldChar w:fldCharType="end"/>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Pr>
              <w:lang w:val="en-US"/>
            </w:rPr>
            <w:fldChar w:fldCharType="separate"/>
          </w:r>
          <w:r w:rsidR="008D39E8">
            <w:fldChar w:fldCharType="begin"/>
          </w:r>
          <w:r w:rsidR="008D39E8" w:rsidRPr="008D39E8">
            <w:rPr>
              <w:lang w:val="en-US"/>
              <w:rPrChange w:id="341" w:author="Hellmann, Simon" w:date="2025-08-31T11:49:00Z">
                <w:rPr/>
              </w:rPrChange>
            </w:rPr>
            <w:instrText xml:space="preserve"> HYPERLINK \l "_CTVL00109d29270eb9947939a5023fd459758f8" \o "Kegl, T.; Torres Jiménez, E.; Kegl, B.; Kovač Kralj, A.; Kegl, M. (2025): Modeling and optimization of anaerobic digestion technology: Current status …" </w:instrText>
          </w:r>
          <w:ins w:id="342" w:author="Hellmann, Simon" w:date="2025-08-31T12:14:00Z"/>
          <w:r w:rsidR="008D39E8">
            <w:fldChar w:fldCharType="separate"/>
          </w:r>
          <w:r w:rsidR="00E04011">
            <w:rPr>
              <w:lang w:val="en-US"/>
            </w:rPr>
            <w:t>(Kegl et al., 2025)</w:t>
          </w:r>
          <w:r w:rsidR="008D39E8">
            <w:rPr>
              <w:lang w:val="en-US"/>
            </w:rPr>
            <w:fldChar w:fldCharType="end"/>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775B72C"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ins w:id="343" w:author="Hellmann, Simon" w:date="2025-08-28T17:13:00Z">
        <w:r w:rsidR="001B4E5E">
          <w:rPr>
            <w:lang w:val="en-US"/>
          </w:rPr>
          <w:t xml:space="preserve"> </w:t>
        </w:r>
      </w:ins>
      <w:customXmlInsRangeStart w:id="344" w:author="Hellmann, Simon" w:date="2025-08-28T17:13:00Z"/>
      <w:sdt>
        <w:sdtPr>
          <w:rPr>
            <w:lang w:val="en-US"/>
          </w:rPr>
          <w:alias w:val="To edit, see citavi.com/edit"/>
          <w:tag w:val="CitaviPlaceholder#b17b42d6-0b75-4970-813d-3ed37fcf19df"/>
          <w:id w:val="-1334457887"/>
          <w:placeholder>
            <w:docPart w:val="DefaultPlaceholder_-1854013440"/>
          </w:placeholder>
        </w:sdtPr>
        <w:sdtContent>
          <w:customXmlInsRangeEnd w:id="344"/>
          <w:ins w:id="345" w:author="Hellmann, Simon" w:date="2025-08-28T17:13:00Z">
            <w:r w:rsidR="001B4E5E">
              <w:rPr>
                <w:lang w:val="en-US"/>
              </w:rPr>
              <w:fldChar w:fldCharType="begin"/>
            </w:r>
          </w:ins>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FQxNTowMTow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zM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}</w:instrText>
          </w:r>
          <w:r w:rsidR="001B4E5E">
            <w:rPr>
              <w:lang w:val="en-US"/>
            </w:rPr>
            <w:fldChar w:fldCharType="separate"/>
          </w:r>
          <w:r w:rsidR="008D39E8">
            <w:fldChar w:fldCharType="begin"/>
          </w:r>
          <w:r w:rsidR="008D39E8">
            <w:instrText xml:space="preserve"> HYPERLINK \l "_CTVL001a37ad25d8cc144a9b343f22d0b23a69b" \o "Gaida, D.; Wolf, C.; Bongards, M. (2017): Feed control of anaerobic digestion processes for renewable energy production. Renewable and Sustainable Ene…" </w:instrText>
          </w:r>
          <w:ins w:id="346" w:author="Hellmann, Simon" w:date="2025-08-31T12:14:00Z"/>
          <w:r w:rsidR="008D39E8">
            <w:fldChar w:fldCharType="separate"/>
          </w:r>
          <w:r w:rsidR="00E04011">
            <w:rPr>
              <w:lang w:val="en-US"/>
            </w:rPr>
            <w:t>(Gaida et al., 2017</w:t>
          </w:r>
          <w:r w:rsidR="008D39E8">
            <w:rPr>
              <w:lang w:val="en-US"/>
            </w:rPr>
            <w:fldChar w:fldCharType="end"/>
          </w:r>
          <w:r w:rsidR="008D39E8">
            <w:fldChar w:fldCharType="begin"/>
          </w:r>
          <w:r w:rsidR="008D39E8">
            <w:instrText xml:space="preserve"> HYPERLINK \l "_CTVL001274bbd6750ec4c929a4e7a43fcbcfcf3" \o "Mendiola-Rodriguez, T. A.; Ricardez-Sandoval, L. A. (2022): Robust control for anaerobic digestion systems of Tequila vinasses under uncertainty: A De…" </w:instrText>
          </w:r>
          <w:ins w:id="347" w:author="Hellmann, Simon" w:date="2025-08-31T12:14:00Z"/>
          <w:r w:rsidR="008D39E8">
            <w:fldChar w:fldCharType="separate"/>
          </w:r>
          <w:r w:rsidR="00E04011">
            <w:rPr>
              <w:lang w:val="en-US"/>
            </w:rPr>
            <w:t>; Mendiola-Rodriguez and Ricardez-Sandoval, 2022)</w:t>
          </w:r>
          <w:r w:rsidR="008D39E8">
            <w:rPr>
              <w:lang w:val="en-US"/>
            </w:rPr>
            <w:fldChar w:fldCharType="end"/>
          </w:r>
          <w:ins w:id="348" w:author="Hellmann, Simon" w:date="2025-08-28T17:13:00Z">
            <w:r w:rsidR="001B4E5E">
              <w:rPr>
                <w:lang w:val="en-US"/>
              </w:rPr>
              <w:fldChar w:fldCharType="end"/>
            </w:r>
          </w:ins>
          <w:customXmlInsRangeStart w:id="349" w:author="Hellmann, Simon" w:date="2025-08-28T17:13:00Z"/>
        </w:sdtContent>
      </w:sdt>
      <w:customXmlInsRangeEnd w:id="349"/>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8D39E8">
            <w:fldChar w:fldCharType="begin"/>
          </w:r>
          <w:r w:rsidR="008D39E8" w:rsidRPr="008D39E8">
            <w:rPr>
              <w:lang w:val="en-US"/>
              <w:rPrChange w:id="350" w:author="Hellmann, Simon" w:date="2025-08-31T11:49:00Z">
                <w:rPr/>
              </w:rPrChange>
            </w:rPr>
            <w:instrText xml:space="preserve"> HYPERLINK \l "_CTVL001a37ad25d8cc144a9b343f22d0b23a69b" \o "Gaida, D.; Wolf, C.; Bongards, M. (2017): Feed control of anaerobic digestion processes for renewable energy production. Renewable and Sustainable Ene…" </w:instrText>
          </w:r>
          <w:ins w:id="351" w:author="Hellmann, Simon" w:date="2025-08-31T12:14:00Z"/>
          <w:r w:rsidR="008D39E8">
            <w:fldChar w:fldCharType="separate"/>
          </w:r>
          <w:r w:rsidR="00E04011">
            <w:rPr>
              <w:lang w:val="en-US"/>
            </w:rPr>
            <w:t>(Gaida et al., 2017)</w:t>
          </w:r>
          <w:r w:rsidR="008D39E8">
            <w:rPr>
              <w:lang w:val="en-US"/>
            </w:rPr>
            <w:fldChar w:fldCharType="end"/>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ins w:id="352" w:author="Hellmann, Simon" w:date="2025-08-30T15:50:00Z">
        <w:r w:rsidR="001718DF">
          <w:rPr>
            <w:lang w:val="en-US"/>
          </w:rPr>
          <w:t xml:space="preserve"> </w:t>
        </w:r>
      </w:ins>
      <w:customXmlInsRangeStart w:id="353" w:author="Hellmann, Simon" w:date="2025-08-30T16:24:00Z"/>
      <w:sdt>
        <w:sdtPr>
          <w:rPr>
            <w:lang w:val="en-US"/>
          </w:rPr>
          <w:alias w:val="To edit, see citavi.com/edit"/>
          <w:tag w:val="CitaviPlaceholder#9a94ab48-2022-49ee-915c-39c94f16e381"/>
          <w:id w:val="-1052383767"/>
          <w:placeholder>
            <w:docPart w:val="DefaultPlaceholder_-1854013440"/>
          </w:placeholder>
        </w:sdtPr>
        <w:sdtContent>
          <w:customXmlInsRangeEnd w:id="353"/>
          <w:ins w:id="354" w:author="Hellmann, Simon" w:date="2025-08-30T16:24:00Z">
            <w:r w:rsidR="00AA6AD1">
              <w:rPr>
                <w:lang w:val="en-US"/>
              </w:rPr>
              <w:fldChar w:fldCharType="begin"/>
            </w:r>
          </w:ins>
          <w:r w:rsidR="00AA6AD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BUMTU6MDE6MDgiLCJQcm9qZWN0Ijp7IiRyZWYiOiI4In19LCJVc2VOdW1iZXJpbmdUeXBlT2ZQYXJlbnREb2N1bWVudCI6ZmFsc2V9LHsiJGlkIjoiMTgiLCIkdHlwZSI6IlN3aXNzQWNhZGVtaWMuQ2l0YXZpLkNpdGF0aW9ucy5Xb3JkUGxhY2Vob2xkZXJFbnRyeSwgU3dpc3NBY2FkZW1pYy5DaXRhdmkiLCJJZCI6IjBiMzgyOWZhLTFjYjItNDRlYy04MmM2LTkyNTNkYmVkYTAyMC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gtMzBUMTU6MDE6MDg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zlhOTRhYjQ4LTIwMjItNDllZS05MTVjLTM5Yzk0ZjE2ZTM4MSIsIlRleHQiOiIoUGljZW5vLUTDrWF6IGV0IGFsLiwgMjAyMDsgS2lsIGV0IGFsLiwgMjAxNykiLCJXQUlWZXJzaW9uIjoiNi4xOS4yLjEifQ==}</w:instrText>
          </w:r>
          <w:r w:rsidR="00AA6AD1">
            <w:rPr>
              <w:lang w:val="en-US"/>
            </w:rPr>
            <w:fldChar w:fldCharType="separate"/>
          </w:r>
          <w:r w:rsidR="008D39E8">
            <w:fldChar w:fldCharType="begin"/>
          </w:r>
          <w:r w:rsidR="008D39E8">
            <w:instrText xml:space="preserve"> HYPERLINK \l "_CTVL001b3c753199fa1416c82e8912240005fe1" \o "Piceno-Díaz, E. R.; Ricardez-Sandoval, L. A.; Gutierrez-Limon, M. A.; Méndez-Acosta, H. O.; Puebla, H. (2020): Robust Nonlinear Model Predictive Contr…" </w:instrText>
          </w:r>
          <w:ins w:id="355" w:author="Hellmann, Simon" w:date="2025-08-31T12:14:00Z"/>
          <w:r w:rsidR="008D39E8">
            <w:fldChar w:fldCharType="separate"/>
          </w:r>
          <w:r w:rsidR="00E04011">
            <w:rPr>
              <w:lang w:val="en-US"/>
            </w:rPr>
            <w:t>(Piceno-Díaz et al., 2020</w:t>
          </w:r>
          <w:r w:rsidR="008D39E8">
            <w:rPr>
              <w:lang w:val="en-US"/>
            </w:rPr>
            <w:fldChar w:fldCharType="end"/>
          </w:r>
          <w:r w:rsidR="008D39E8">
            <w:fldChar w:fldCharType="begin"/>
          </w:r>
          <w:r w:rsidR="008D39E8">
            <w:instrText xml:space="preserve"> HYPERLINK \l "_CTVL001ff6d8e1f22924ae3a8c00567caf17d62" \o "Kil, H.; Li, D.; Xi, Y.; Li, J. (2017): Model predictive control with on-line model identification for anaerobic digestion processes. Biochemical Engi…" </w:instrText>
          </w:r>
          <w:ins w:id="356" w:author="Hellmann, Simon" w:date="2025-08-31T12:14:00Z"/>
          <w:r w:rsidR="008D39E8">
            <w:fldChar w:fldCharType="separate"/>
          </w:r>
          <w:r w:rsidR="00E04011">
            <w:rPr>
              <w:lang w:val="en-US"/>
            </w:rPr>
            <w:t>; Kil et al., 2017)</w:t>
          </w:r>
          <w:r w:rsidR="008D39E8">
            <w:rPr>
              <w:lang w:val="en-US"/>
            </w:rPr>
            <w:fldChar w:fldCharType="end"/>
          </w:r>
          <w:ins w:id="357" w:author="Hellmann, Simon" w:date="2025-08-30T16:24:00Z">
            <w:r w:rsidR="00AA6AD1">
              <w:rPr>
                <w:lang w:val="en-US"/>
              </w:rPr>
              <w:fldChar w:fldCharType="end"/>
            </w:r>
          </w:ins>
          <w:customXmlInsRangeStart w:id="358" w:author="Hellmann, Simon" w:date="2025-08-30T16:24:00Z"/>
        </w:sdtContent>
      </w:sdt>
      <w:customXmlInsRangeEnd w:id="358"/>
      <w:del w:id="359" w:author="Hellmann, Simon" w:date="2025-08-30T15:50:00Z">
        <w:r w:rsidDel="001718DF">
          <w:rPr>
            <w:lang w:val="en-US"/>
          </w:rPr>
          <w:delText xml:space="preserve"> </w:delText>
        </w:r>
      </w:del>
      <w:customXmlDelRangeStart w:id="360" w:author="Hellmann, Simon" w:date="2025-08-30T15:50:00Z"/>
      <w:sdt>
        <w:sdtPr>
          <w:rPr>
            <w:lang w:val="en-US"/>
          </w:rPr>
          <w:alias w:val="To edit, see citavi.com/edit"/>
          <w:tag w:val="CitaviPlaceholder#d7ecc183-ec89-43bd-989a-26d8efa14116"/>
          <w:id w:val="1329332962"/>
          <w:placeholder>
            <w:docPart w:val="3EA5A4CD95724148AE913F9148AD2712"/>
          </w:placeholder>
        </w:sdtPr>
        <w:sdtContent>
          <w:customXmlDelRangeEnd w:id="360"/>
          <w:del w:id="361" w:author="Hellmann, Simon" w:date="2025-08-30T15:50:00Z">
            <w:r w:rsidR="00E23229" w:rsidDel="001718DF">
              <w:rPr>
                <w:lang w:val="en-US"/>
              </w:rPr>
              <w:fldChar w:fldCharType="begin"/>
            </w:r>
            <w:r w:rsidR="00A551DA" w:rsidDel="001718D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HI5MDcxMTUz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zM5MC9wcjkwNzExNTMiLCJVcmlTdHJpbmciOiJodHRwczovL2RvaS5vcmcvMTAuMzM5MC9wcjkwNzExN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GVwYXJ0YW1lbnRvIGRlIEluZ2VuaWVyw61hIFF1w61taWNhLCBDVUNFSeKIklVuaXZlcnNpZGFkIGRlIEd1YWRhbGFqYXJhLCBCbHZkLiBNLiBHYXJjw61hIEJhcnJhZ8OhbiAxNDUxLCBDLlAuIDQ0NDMwIEd1YWRhbGFqYXJhLCBKYWwsIE3DqXhpY28sIGFuZCBJTlJBLCBVUjA1MCwgTGFib3JhdG9pcmUgZGUgQmlvdGVjaG5vbG9naWUgZGUgbOKAmUVudmlyb25uZW1lbnQsIEF2ZW51ZSBkZXMgRXRhbmdzLCBOYXJib25uZSwgRi0xMTEwMCwgRnJhbmNlIi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delInstrText>
            </w:r>
            <w:r w:rsidR="00E23229" w:rsidDel="001718DF">
              <w:rPr>
                <w:lang w:val="en-US"/>
              </w:rPr>
              <w:fldChar w:fldCharType="separate"/>
            </w:r>
          </w:del>
          <w:r w:rsidR="00E04011">
            <w:rPr>
              <w:lang w:val="en-US"/>
            </w:rPr>
            <w:t>(Alcaraz-González et al., 2021; Méndez-Acosta et al., 2008)</w:t>
          </w:r>
          <w:r w:rsidR="008D39E8">
            <w:fldChar w:fldCharType="begin"/>
          </w:r>
          <w:r w:rsidR="008D39E8" w:rsidRPr="008D39E8">
            <w:rPr>
              <w:lang w:val="en-US"/>
              <w:rPrChange w:id="362" w:author="Hellmann, Simon" w:date="2025-08-31T11:49:00Z">
                <w:rPr/>
              </w:rPrChange>
            </w:rPr>
            <w:instrText xml:space="preserve"> HYPERLINK \l "_CTVL0012be9b1399c9b4afcba313c9d8c854c25" \o "Alcaraz-González, V.; Fregoso-Sánchez, F. A.; González-Alvarez, V.; Steyer, J.-P. (2021): Multivariable Robust Regulation of Alkalinities in Continuou…" </w:instrText>
          </w:r>
          <w:r w:rsidR="008D39E8">
            <w:fldChar w:fldCharType="separate"/>
          </w:r>
          <w:r w:rsidR="00E04011">
            <w:rPr>
              <w:lang w:val="en-US"/>
            </w:rPr>
            <w:t>(Alcaraz-González et al., 2021</w:t>
          </w:r>
          <w:r w:rsidR="008D39E8">
            <w:rPr>
              <w:lang w:val="en-US"/>
            </w:rPr>
            <w:fldChar w:fldCharType="end"/>
          </w:r>
          <w:r w:rsidR="008D39E8">
            <w:fldChar w:fldCharType="begin"/>
          </w:r>
          <w:r w:rsidR="008D39E8" w:rsidRPr="008D39E8">
            <w:rPr>
              <w:lang w:val="en-US"/>
              <w:rPrChange w:id="363" w:author="Hellmann, Simon" w:date="2025-08-31T11:49:00Z">
                <w:rPr/>
              </w:rPrChange>
            </w:rPr>
            <w:instrText xml:space="preserve"> HYPERLINK \l "_CTVL0019836156639df4933b501911f3c806a05" \o "Méndez-Acosta, H. O.; Palacios-Ruiz, B.; Alcaraz-González, V.; Steyer, J.-P.; González-Álvarez, V.; Latrille, E. (2008): Robust Control of Volatile Fa…" </w:instrText>
          </w:r>
          <w:r w:rsidR="008D39E8">
            <w:fldChar w:fldCharType="separate"/>
          </w:r>
          <w:r w:rsidR="00E04011">
            <w:rPr>
              <w:lang w:val="en-US"/>
            </w:rPr>
            <w:t>; Méndez-Acosta et al., 2008)</w:t>
          </w:r>
          <w:r w:rsidR="008D39E8">
            <w:rPr>
              <w:lang w:val="en-US"/>
            </w:rPr>
            <w:fldChar w:fldCharType="end"/>
          </w:r>
          <w:del w:id="364" w:author="Hellmann, Simon" w:date="2025-08-30T15:50:00Z">
            <w:r w:rsidR="00E23229" w:rsidDel="001718DF">
              <w:rPr>
                <w:lang w:val="en-US"/>
              </w:rPr>
              <w:fldChar w:fldCharType="end"/>
            </w:r>
          </w:del>
          <w:customXmlDelRangeStart w:id="365" w:author="Hellmann, Simon" w:date="2025-08-30T15:50:00Z"/>
        </w:sdtContent>
      </w:sdt>
      <w:customXmlDelRangeEnd w:id="365"/>
      <w:r>
        <w:rPr>
          <w:lang w:val="en-US"/>
        </w:rPr>
        <w:t xml:space="preserve">. </w:t>
      </w:r>
      <w:r w:rsidR="00E23229">
        <w:rPr>
          <w:lang w:val="en-US"/>
        </w:rPr>
        <w:t xml:space="preserve">In </w:t>
      </w:r>
      <w:del w:id="366" w:author="Hellmann, Simon" w:date="2025-08-28T16:41:00Z">
        <w:r w:rsidR="00E23229" w:rsidDel="0080283A">
          <w:rPr>
            <w:lang w:val="en-US"/>
          </w:rPr>
          <w:delText xml:space="preserve">the context of </w:delText>
        </w:r>
      </w:del>
      <w:r w:rsidR="00E23229">
        <w:rPr>
          <w:lang w:val="en-US"/>
        </w:rPr>
        <w:t>agricultural AD</w:t>
      </w:r>
      <w:del w:id="367" w:author="Hellmann, Simon" w:date="2025-08-28T16:41:00Z">
        <w:r w:rsidR="00F41675" w:rsidDel="0080283A">
          <w:rPr>
            <w:lang w:val="en-US"/>
          </w:rPr>
          <w:delText xml:space="preserve"> plants</w:delText>
        </w:r>
      </w:del>
      <w:r w:rsidR="00E23229">
        <w:rPr>
          <w:lang w:val="en-US"/>
        </w:rPr>
        <w:t xml:space="preserve">, one powerful </w:t>
      </w:r>
      <w:ins w:id="368" w:author="Hellmann, Simon" w:date="2025-08-28T16:42:00Z">
        <w:r w:rsidR="0080283A">
          <w:rPr>
            <w:lang w:val="en-US"/>
          </w:rPr>
          <w:t xml:space="preserve">control </w:t>
        </w:r>
      </w:ins>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Pr>
              <w:lang w:val="en-US"/>
            </w:rPr>
            <w:fldChar w:fldCharType="separate"/>
          </w:r>
          <w:r w:rsidR="008D39E8">
            <w:fldChar w:fldCharType="begin"/>
          </w:r>
          <w:r w:rsidR="008D39E8" w:rsidRPr="008D39E8">
            <w:rPr>
              <w:lang w:val="en-US"/>
              <w:rPrChange w:id="369"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ins w:id="370" w:author="Hellmann, Simon" w:date="2025-08-31T12:14:00Z"/>
          <w:r w:rsidR="008D39E8">
            <w:fldChar w:fldCharType="separate"/>
          </w:r>
          <w:r w:rsidR="00E04011">
            <w:rPr>
              <w:lang w:val="en-US"/>
            </w:rPr>
            <w:t>(Qin and Badgwell, 2003)</w:t>
          </w:r>
          <w:r w:rsidR="008D39E8">
            <w:rPr>
              <w:lang w:val="en-US"/>
            </w:rPr>
            <w:fldChar w:fldCharType="end"/>
          </w:r>
          <w:r w:rsidR="007F773F">
            <w:rPr>
              <w:lang w:val="en-US"/>
            </w:rPr>
            <w:fldChar w:fldCharType="end"/>
          </w:r>
        </w:sdtContent>
      </w:sdt>
      <w:r w:rsidR="0022651B" w:rsidRPr="42E16D65">
        <w:rPr>
          <w:lang w:val="en-US"/>
        </w:rPr>
        <w:t xml:space="preserve">. </w:t>
      </w:r>
      <w:del w:id="371" w:author="Hellmann, Simon" w:date="2025-08-28T16:42:00Z">
        <w:r w:rsidR="007A0A51" w:rsidDel="0080283A">
          <w:rPr>
            <w:lang w:val="en-US"/>
          </w:rPr>
          <w:delText>Hence</w:delText>
        </w:r>
        <w:r w:rsidR="00E23229" w:rsidDel="0080283A">
          <w:rPr>
            <w:lang w:val="en-US"/>
          </w:rPr>
          <w:delText xml:space="preserve">, </w:delText>
        </w:r>
        <w:r w:rsidR="0022651B" w:rsidRPr="42E16D65" w:rsidDel="0080283A">
          <w:rPr>
            <w:lang w:val="en-US"/>
          </w:rPr>
          <w:delText>i</w:delText>
        </w:r>
      </w:del>
      <w:ins w:id="372" w:author="Hellmann, Simon" w:date="2025-08-28T16:42:00Z">
        <w:r w:rsidR="0080283A">
          <w:rPr>
            <w:lang w:val="en-US"/>
          </w:rPr>
          <w:t>I</w:t>
        </w:r>
      </w:ins>
      <w:r w:rsidR="0022651B" w:rsidRPr="42E16D65">
        <w:rPr>
          <w:lang w:val="en-US"/>
        </w:rPr>
        <w:t xml:space="preserve">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Pr>
              <w:lang w:val="en-US"/>
            </w:rPr>
            <w:fldChar w:fldCharType="separate"/>
          </w:r>
          <w:r w:rsidR="008D39E8">
            <w:fldChar w:fldCharType="begin"/>
          </w:r>
          <w:r w:rsidR="008D39E8">
            <w:instrText xml:space="preserve"> HYPERLINK \l "_CTVL0013051c0cddf4f42568eae54078ad0bd70" \o "Mayne, D. Q. (2014): Model predictive control: Recent developments and future promise. Automatica 50 (12), 2967–2986." </w:instrText>
          </w:r>
          <w:ins w:id="373" w:author="Hellmann, Simon" w:date="2025-08-31T12:14:00Z"/>
          <w:r w:rsidR="008D39E8">
            <w:fldChar w:fldCharType="separate"/>
          </w:r>
          <w:r w:rsidR="00E04011">
            <w:rPr>
              <w:lang w:val="en-US"/>
            </w:rPr>
            <w:t>(Mayne, 2014)</w:t>
          </w:r>
          <w:r w:rsidR="008D39E8">
            <w:rPr>
              <w:lang w:val="en-US"/>
            </w:rPr>
            <w:fldChar w:fldCharType="end"/>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r w:rsidR="008D39E8">
            <w:fldChar w:fldCharType="begin"/>
          </w:r>
          <w:r w:rsidR="008D39E8">
            <w:instrText xml:space="preserve"> HYPERLINK \l "_CTVL001c709e85c77024936b9d07f9ccb35b455" \o "Kim, J. W.; Krausch, N.; Aizpuru, J.; Barz, T.; Lucia, S.; Neubauer, P.; Cruz Bournazou, M. N. (2023): Model predictive control and moving horizon est…" </w:instrText>
          </w:r>
          <w:ins w:id="374" w:author="Hellmann, Simon" w:date="2025-08-31T12:14:00Z"/>
          <w:r w:rsidR="008D39E8">
            <w:fldChar w:fldCharType="separate"/>
          </w:r>
          <w:r w:rsidR="00E04011">
            <w:rPr>
              <w:lang w:val="en-US"/>
            </w:rPr>
            <w:t>(Kim et al., 2023)</w:t>
          </w:r>
          <w:r w:rsidR="008D39E8">
            <w:rPr>
              <w:lang w:val="en-US"/>
            </w:rPr>
            <w:fldChar w:fldCharType="end"/>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r w:rsidR="008D39E8">
            <w:fldChar w:fldCharType="begin"/>
          </w:r>
          <w:r w:rsidR="008D39E8">
            <w:instrText xml:space="preserve"> HYPERLINK \l "_CTVL00183734d8d74ed4a239bcf1c4dc098da8f" \o "Körber, M.; Weinrich, S.; Span, R.; Gerber, M. (2022): Demand-oriented biogas production to cover residual load of an electricity self-sufficient comm…" </w:instrText>
          </w:r>
          <w:ins w:id="375" w:author="Hellmann, Simon" w:date="2025-08-31T12:14:00Z"/>
          <w:r w:rsidR="008D39E8">
            <w:fldChar w:fldCharType="separate"/>
          </w:r>
          <w:r w:rsidR="00E04011">
            <w:rPr>
              <w:lang w:val="en-US"/>
            </w:rPr>
            <w:t>(Körber et al., 2022)</w:t>
          </w:r>
          <w:r w:rsidR="008D39E8">
            <w:rPr>
              <w:lang w:val="en-US"/>
            </w:rPr>
            <w:fldChar w:fldCharType="end"/>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mYyYzQ1NTItYWM2MC00MjkxLWFkNDgtNDI1ODBhYzA1YzBkIiwiVGV4dCI6Ik1hdWt5IGV0IGFsLiIsIldBSVZlcnNpb24iOiI2LjE5LjIuMSJ9}</w:instrText>
          </w:r>
          <w:r w:rsidR="007A0A51">
            <w:rPr>
              <w:lang w:val="en-US"/>
            </w:rPr>
            <w:fldChar w:fldCharType="separate"/>
          </w:r>
          <w:r w:rsidR="008D39E8">
            <w:fldChar w:fldCharType="begin"/>
          </w:r>
          <w:r w:rsidR="008D39E8">
            <w:instrText xml:space="preserve"> HYPERLINK \l "_CTVL00125a47e44351c41d8814ac7303d06f6e1" \o "Mauky, E.; Weinrich, S.; Nägele, H.-J.; Jacobi, H. F.; Liebetrau, J.; Nelles, M. (2016): Model Predictive Control for Demand-Driven Biogas Production …" </w:instrText>
          </w:r>
          <w:ins w:id="376" w:author="Hellmann, Simon" w:date="2025-08-31T12:14:00Z"/>
          <w:r w:rsidR="008D39E8">
            <w:fldChar w:fldCharType="separate"/>
          </w:r>
          <w:r w:rsidR="00E04011">
            <w:rPr>
              <w:lang w:val="en-US"/>
            </w:rPr>
            <w:t>Mauky et al.</w:t>
          </w:r>
          <w:r w:rsidR="008D39E8">
            <w:rPr>
              <w:lang w:val="en-US"/>
            </w:rPr>
            <w:fldChar w:fldCharType="end"/>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wOTM1NmNjZi1jMDY4LTQ3NDQtYWFlZS1lZmFjNTM3YWUxZjMiLCJUZXh0IjoiKDIwMTYpIiwiV0FJVmVyc2lvbiI6IjYuMTkuMi4xIn0=}</w:instrText>
          </w:r>
          <w:r w:rsidR="007A0A51">
            <w:rPr>
              <w:lang w:val="en-US"/>
            </w:rPr>
            <w:fldChar w:fldCharType="separate"/>
          </w:r>
          <w:r w:rsidR="008D39E8">
            <w:fldChar w:fldCharType="begin"/>
          </w:r>
          <w:r w:rsidR="008D39E8" w:rsidRPr="008D39E8">
            <w:rPr>
              <w:lang w:val="en-US"/>
              <w:rPrChange w:id="377" w:author="Hellmann, Simon" w:date="2025-08-31T11:49:00Z">
                <w:rPr/>
              </w:rPrChange>
            </w:rPr>
            <w:instrText xml:space="preserve"> HYPERLINK \l "_CTVL00125a47e44351c41d8814ac7303d06f6e1" \o "Mauky, E.; Weinrich, S.; Nägele, H.-J.; Jacobi, H. F.; Liebetrau, J.; Nelles, M. (2016): Model Predictive Control for Demand-Driven Biogas Production …" </w:instrText>
          </w:r>
          <w:ins w:id="378" w:author="Hellmann, Simon" w:date="2025-08-31T12:14:00Z"/>
          <w:r w:rsidR="008D39E8">
            <w:fldChar w:fldCharType="separate"/>
          </w:r>
          <w:r w:rsidR="00E04011">
            <w:rPr>
              <w:lang w:val="en-US"/>
            </w:rPr>
            <w:t>(2016)</w:t>
          </w:r>
          <w:r w:rsidR="008D39E8">
            <w:rPr>
              <w:lang w:val="en-US"/>
            </w:rPr>
            <w:fldChar w:fldCharType="end"/>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w:t>
      </w:r>
      <w:del w:id="379" w:author="Hellmann, Simon" w:date="2025-08-28T16:43:00Z">
        <w:r w:rsidR="007A0A51" w:rsidRPr="42E16D65" w:rsidDel="0080283A">
          <w:rPr>
            <w:lang w:val="en-US"/>
          </w:rPr>
          <w:delText xml:space="preserve">CHP </w:delText>
        </w:r>
      </w:del>
      <w:r w:rsidR="007A0A51" w:rsidRPr="42E16D65">
        <w:rPr>
          <w:lang w:val="en-US"/>
        </w:rPr>
        <w:t>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89948F9" w:rsidR="00FB6B98" w:rsidRPr="00220152" w:rsidRDefault="00505847">
      <w:pPr>
        <w:rPr>
          <w:lang w:val="en-US"/>
        </w:rPr>
      </w:pPr>
      <w:r w:rsidRPr="42E16D65">
        <w:rPr>
          <w:lang w:val="en-US"/>
        </w:rPr>
        <w:t xml:space="preserve">At the core of MPC lies </w:t>
      </w:r>
      <w:del w:id="380" w:author="Hellmann, Simon" w:date="2025-08-28T16:43:00Z">
        <w:r w:rsidRPr="42E16D65" w:rsidDel="00DF5395">
          <w:rPr>
            <w:lang w:val="en-US"/>
          </w:rPr>
          <w:delText xml:space="preserve">the </w:delText>
        </w:r>
      </w:del>
      <w:ins w:id="381" w:author="Hellmann, Simon" w:date="2025-08-28T16:43:00Z">
        <w:r w:rsidR="00DF5395">
          <w:rPr>
            <w:lang w:val="en-US"/>
          </w:rPr>
          <w:t xml:space="preserve">a </w:t>
        </w:r>
      </w:ins>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del w:id="382" w:author="Hellmann, Simon" w:date="2025-08-28T16:44:00Z">
        <w:r w:rsidR="007A0A51" w:rsidDel="009A22A3">
          <w:rPr>
            <w:lang w:val="en-US"/>
          </w:rPr>
          <w:delText>s</w:delText>
        </w:r>
        <w:r w:rsidR="0022651B" w:rsidRPr="42E16D65" w:rsidDel="009A22A3">
          <w:rPr>
            <w:lang w:val="en-US"/>
          </w:rPr>
          <w:delText>ince each model is only an approximation of reality,</w:delText>
        </w:r>
      </w:del>
      <w:r w:rsidR="0022651B" w:rsidRPr="42E16D65">
        <w:rPr>
          <w:lang w:val="en-US"/>
        </w:rPr>
        <w:t xml:space="preserve"> real-world applications </w:t>
      </w:r>
      <w:r w:rsidR="004B0D9B">
        <w:rPr>
          <w:lang w:val="en-US"/>
        </w:rPr>
        <w:t>usually</w:t>
      </w:r>
      <w:r w:rsidR="0022651B" w:rsidRPr="42E16D65">
        <w:rPr>
          <w:lang w:val="en-US"/>
        </w:rPr>
        <w:t xml:space="preserve"> face a plant-model mismatch</w:t>
      </w:r>
      <w:ins w:id="383" w:author="Hellmann, Simon" w:date="2025-08-28T16:56:00Z">
        <w:r w:rsidR="00B1784E">
          <w:rPr>
            <w:lang w:val="en-US"/>
          </w:rPr>
          <w:t xml:space="preserve"> (PMM)</w:t>
        </w:r>
      </w:ins>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Pr>
              <w:lang w:val="en-US"/>
            </w:rPr>
            <w:fldChar w:fldCharType="separate"/>
          </w:r>
          <w:r w:rsidR="008D39E8">
            <w:fldChar w:fldCharType="begin"/>
          </w:r>
          <w:r w:rsidR="008D39E8" w:rsidRPr="008D39E8">
            <w:rPr>
              <w:lang w:val="en-US"/>
              <w:rPrChange w:id="384"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ins w:id="385" w:author="Hellmann, Simon" w:date="2025-08-31T12:14:00Z"/>
          <w:r w:rsidR="008D39E8">
            <w:fldChar w:fldCharType="separate"/>
          </w:r>
          <w:r w:rsidR="00E04011">
            <w:rPr>
              <w:lang w:val="en-US"/>
            </w:rPr>
            <w:t>(Qin and Badgwell, 2003)</w:t>
          </w:r>
          <w:r w:rsidR="008D39E8">
            <w:rPr>
              <w:lang w:val="en-US"/>
            </w:rPr>
            <w:fldChar w:fldCharType="end"/>
          </w:r>
          <w:r w:rsidR="002D43B3">
            <w:rPr>
              <w:lang w:val="en-US"/>
            </w:rPr>
            <w:fldChar w:fldCharType="end"/>
          </w:r>
        </w:sdtContent>
      </w:sdt>
      <w:ins w:id="386" w:author="Hellmann, Simon" w:date="2025-08-28T16:44:00Z">
        <w:r w:rsidR="009A22A3">
          <w:rPr>
            <w:lang w:val="en-US"/>
          </w:rPr>
          <w:t>, as a</w:t>
        </w:r>
      </w:ins>
      <w:ins w:id="387" w:author="Hellmann, Simon" w:date="2025-08-28T16:45:00Z">
        <w:r w:rsidR="009A22A3">
          <w:rPr>
            <w:lang w:val="en-US"/>
          </w:rPr>
          <w:t xml:space="preserve">ny </w:t>
        </w:r>
      </w:ins>
      <w:ins w:id="388" w:author="Hellmann, Simon" w:date="2025-08-28T16:44:00Z">
        <w:r w:rsidR="009A22A3" w:rsidRPr="42E16D65">
          <w:rPr>
            <w:lang w:val="en-US"/>
          </w:rPr>
          <w:t>model is only an approximation of reality</w:t>
        </w:r>
      </w:ins>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del w:id="389" w:author="Hellmann, Simon" w:date="2025-08-28T16:50:00Z">
        <w:r w:rsidR="0022651B" w:rsidRPr="42E16D65" w:rsidDel="009A22A3">
          <w:rPr>
            <w:lang w:val="en-US"/>
          </w:rPr>
          <w:delText xml:space="preserve">advanced </w:delText>
        </w:r>
      </w:del>
      <w:ins w:id="390" w:author="Hellmann, Simon" w:date="2025-08-28T16:50:00Z">
        <w:r w:rsidR="009A22A3">
          <w:rPr>
            <w:lang w:val="en-US"/>
          </w:rPr>
          <w:t>robust</w:t>
        </w:r>
        <w:r w:rsidR="009A22A3" w:rsidRPr="42E16D65">
          <w:rPr>
            <w:lang w:val="en-US"/>
          </w:rPr>
          <w:t xml:space="preserve"> </w:t>
        </w:r>
      </w:ins>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del w:id="391" w:author="Hellmann, Simon" w:date="2025-08-28T16:48:00Z">
        <w:r w:rsidR="00F8151A" w:rsidDel="009A22A3">
          <w:rPr>
            <w:lang w:val="en-US"/>
          </w:rPr>
          <w:delText xml:space="preserve">robust or </w:delText>
        </w:r>
        <w:r w:rsidR="0022651B" w:rsidRPr="42E16D65" w:rsidDel="009A22A3">
          <w:rPr>
            <w:lang w:val="en-US"/>
          </w:rPr>
          <w:delText>min-max MPC</w:delText>
        </w:r>
      </w:del>
      <w:del w:id="392" w:author="Hellmann, Simon" w:date="2025-08-28T16:45:00Z">
        <w:r w:rsidR="00F8151A" w:rsidDel="009A22A3">
          <w:rPr>
            <w:lang w:val="en-US"/>
          </w:rPr>
          <w:delText xml:space="preserve"> </w:delText>
        </w:r>
      </w:del>
      <w:customXmlDelRangeStart w:id="393" w:author="Hellmann, Simon" w:date="2025-08-28T16:45:00Z"/>
      <w:sdt>
        <w:sdtPr>
          <w:rPr>
            <w:lang w:val="en-US"/>
          </w:rPr>
          <w:alias w:val="To edit, see citavi.com/edit"/>
          <w:tag w:val="CitaviPlaceholder#d37591b6-8eed-4199-8028-cb66a536ce44"/>
          <w:id w:val="-148134202"/>
          <w:placeholder>
            <w:docPart w:val="CE957AAECB594F52A2AD8CCF3D1FD6DD"/>
          </w:placeholder>
        </w:sdtPr>
        <w:sdtContent>
          <w:customXmlDelRangeEnd w:id="393"/>
          <w:del w:id="394" w:author="Hellmann, Simon" w:date="2025-08-28T16:45:00Z">
            <w:r w:rsidR="00F8151A" w:rsidDel="009A22A3">
              <w:rPr>
                <w:lang w:val="en-US"/>
              </w:rPr>
              <w:fldChar w:fldCharType="begin"/>
            </w:r>
          </w:del>
          <w:del w:id="395" w:author="Hellmann, Simon" w:date="2025-08-28T16:46:00Z">
            <w:r w:rsidR="009A22A3"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yOFQxNjoyNjoy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delInstrText>
            </w:r>
          </w:del>
          <w:del w:id="396" w:author="Hellmann, Simon" w:date="2025-08-28T16:45:00Z">
            <w:r w:rsidR="00F8151A" w:rsidDel="009A22A3">
              <w:rPr>
                <w:lang w:val="en-US"/>
              </w:rPr>
              <w:fldChar w:fldCharType="separate"/>
            </w:r>
          </w:del>
          <w:del w:id="397" w:author="Hellmann, Simon" w:date="2025-08-28T16:46:00Z">
            <w:r w:rsidR="009A22A3" w:rsidDel="009A22A3">
              <w:rPr>
                <w:lang w:val="en-US"/>
              </w:rPr>
              <w:delText>(Piceno-Díaz et al., 2020)</w:delText>
            </w:r>
          </w:del>
          <w:del w:id="398" w:author="Hellmann, Simon" w:date="2025-08-28T16:45:00Z">
            <w:r w:rsidR="00F8151A" w:rsidDel="009A22A3">
              <w:rPr>
                <w:lang w:val="en-US"/>
              </w:rPr>
              <w:fldChar w:fldCharType="end"/>
            </w:r>
          </w:del>
          <w:customXmlDelRangeStart w:id="399" w:author="Hellmann, Simon" w:date="2025-08-28T16:45:00Z"/>
        </w:sdtContent>
      </w:sdt>
      <w:customXmlDelRangeEnd w:id="399"/>
      <w:del w:id="400" w:author="Hellmann, Simon" w:date="2025-08-28T16:48:00Z">
        <w:r w:rsidR="0022651B" w:rsidRPr="42E16D65" w:rsidDel="009A22A3">
          <w:rPr>
            <w:lang w:val="en-US"/>
          </w:rPr>
          <w:delText xml:space="preserve">, </w:delText>
        </w:r>
      </w:del>
      <w:r w:rsidR="0022651B" w:rsidRPr="42E16D65">
        <w:rPr>
          <w:lang w:val="en-US"/>
        </w:rPr>
        <w:t>stochastic MPC</w:t>
      </w:r>
      <w:ins w:id="401" w:author="Hellmann, Simon" w:date="2025-08-28T16:50:00Z">
        <w:r w:rsidR="009A22A3">
          <w:rPr>
            <w:lang w:val="en-US"/>
          </w:rPr>
          <w:t xml:space="preserve">, </w:t>
        </w:r>
        <w:r w:rsidR="009A22A3" w:rsidRPr="42E16D65">
          <w:rPr>
            <w:lang w:val="en-US"/>
          </w:rPr>
          <w:t>min-max MPC</w:t>
        </w:r>
      </w:ins>
      <w:r w:rsidR="0022651B" w:rsidRPr="42E16D65">
        <w:rPr>
          <w:lang w:val="en-US"/>
        </w:rPr>
        <w:t xml:space="preserve"> </w:t>
      </w:r>
      <w:customXmlInsRangeStart w:id="402" w:author="Hellmann, Simon" w:date="2025-08-28T16:48:00Z"/>
      <w:sdt>
        <w:sdtPr>
          <w:rPr>
            <w:lang w:val="en-US"/>
          </w:rPr>
          <w:alias w:val="To edit, see citavi.com/edit"/>
          <w:tag w:val="CitaviPlaceholder#a0baec59-e734-4b7e-b2b4-02f8743ede32"/>
          <w:id w:val="-1883786237"/>
          <w:placeholder>
            <w:docPart w:val="DefaultPlaceholder_-1854013440"/>
          </w:placeholder>
        </w:sdtPr>
        <w:sdtContent>
          <w:customXmlInsRangeEnd w:id="402"/>
          <w:ins w:id="403" w:author="Hellmann, Simon" w:date="2025-08-28T16:48:00Z">
            <w:r w:rsidR="009A22A3">
              <w:rPr>
                <w:lang w:val="en-US"/>
              </w:rPr>
              <w:fldChar w:fldCharType="begin"/>
            </w:r>
          </w:ins>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2EwYmFlYzU5LWU3MzQtNGI3ZS1iMmI0LTAyZjg3NDNlZGUzMiIsIlRleHQiOiIoTWF5bmUsIDIwMTQpIiwiV0FJVmVyc2lvbiI6IjYuMTkuMi4xIn0=}</w:instrText>
          </w:r>
          <w:r w:rsidR="009A22A3">
            <w:rPr>
              <w:lang w:val="en-US"/>
            </w:rPr>
            <w:fldChar w:fldCharType="separate"/>
          </w:r>
          <w:r w:rsidR="008D39E8">
            <w:fldChar w:fldCharType="begin"/>
          </w:r>
          <w:r w:rsidR="008D39E8">
            <w:instrText xml:space="preserve"> HYPERLINK \l "_CTVL0013051c0cddf4f42568eae54078ad0bd70" \o "Mayne, D. Q. (2014): Model predictive control: Recent developments and future promise. Automatica 50 (12), 2967–2986." </w:instrText>
          </w:r>
          <w:ins w:id="404" w:author="Hellmann, Simon" w:date="2025-08-31T12:14:00Z"/>
          <w:r w:rsidR="008D39E8">
            <w:fldChar w:fldCharType="separate"/>
          </w:r>
          <w:r w:rsidR="00E04011">
            <w:rPr>
              <w:lang w:val="en-US"/>
            </w:rPr>
            <w:t>(Mayne, 2014)</w:t>
          </w:r>
          <w:r w:rsidR="008D39E8">
            <w:rPr>
              <w:lang w:val="en-US"/>
            </w:rPr>
            <w:fldChar w:fldCharType="end"/>
          </w:r>
          <w:ins w:id="405" w:author="Hellmann, Simon" w:date="2025-08-28T16:48:00Z">
            <w:r w:rsidR="009A22A3">
              <w:rPr>
                <w:lang w:val="en-US"/>
              </w:rPr>
              <w:fldChar w:fldCharType="end"/>
            </w:r>
            <w:r w:rsidR="009A22A3">
              <w:rPr>
                <w:lang w:val="en-US"/>
              </w:rPr>
              <w:t xml:space="preserve">, </w:t>
            </w:r>
          </w:ins>
          <w:customXmlInsRangeStart w:id="406" w:author="Hellmann, Simon" w:date="2025-08-28T16:48:00Z"/>
        </w:sdtContent>
      </w:sdt>
      <w:customXmlInsRangeEnd w:id="406"/>
      <w:sdt>
        <w:sdtPr>
          <w:rPr>
            <w:lang w:val="en-US"/>
          </w:rPr>
          <w:alias w:val="To edit, see citavi.com/edit"/>
          <w:tag w:val="CitaviPlaceholder#dc21ab26-6d3d-4651-bfc3-b00c672b3e14"/>
          <w:id w:val="-278412833"/>
          <w:placeholder>
            <w:docPart w:val="DefaultPlaceholder_-1854013440"/>
          </w:placeholder>
        </w:sdtPr>
        <w:sdtContent>
          <w:del w:id="407"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delInstrText>
            </w:r>
            <w:r w:rsidR="00F8151A" w:rsidDel="009A22A3">
              <w:rPr>
                <w:lang w:val="en-US"/>
              </w:rPr>
              <w:fldChar w:fldCharType="separate"/>
            </w:r>
          </w:del>
          <w:del w:id="408" w:author="Hellmann, Simon" w:date="2025-08-28T16:46:00Z">
            <w:r w:rsidR="009A22A3" w:rsidDel="009A22A3">
              <w:rPr>
                <w:lang w:val="en-US"/>
              </w:rPr>
              <w:delText>(Mesbah et al., 2014</w:delText>
            </w:r>
          </w:del>
          <w:r w:rsidR="009A22A3">
            <w:rPr>
              <w:lang w:val="en-US"/>
            </w:rPr>
            <w:t>)</w:t>
          </w:r>
          <w:del w:id="409" w:author="Hellmann, Simon" w:date="2025-08-28T16:45:00Z">
            <w:r w:rsidR="00F8151A" w:rsidDel="009A22A3">
              <w:rPr>
                <w:lang w:val="en-US"/>
              </w:rPr>
              <w:fldChar w:fldCharType="end"/>
            </w:r>
          </w:del>
        </w:sdtContent>
      </w:sdt>
      <w:ins w:id="410" w:author="Hellmann, Simon" w:date="2025-08-28T16:48:00Z">
        <w:r w:rsidR="009A22A3" w:rsidRPr="42E16D65">
          <w:rPr>
            <w:lang w:val="en-US"/>
          </w:rPr>
          <w:t>,</w:t>
        </w:r>
      </w:ins>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customXmlInsRangeStart w:id="411" w:author="Hellmann, Simon" w:date="2025-08-28T16:45:00Z"/>
          <w:sdt>
            <w:sdtPr>
              <w:rPr>
                <w:lang w:val="en-US"/>
              </w:rPr>
              <w:alias w:val="To edit, see citavi.com/edit"/>
              <w:tag w:val="CitaviPlaceholder#6d4907aa-a917-4daa-8759-8b7fdb66c089"/>
              <w:id w:val="-1668943466"/>
              <w:placeholder>
                <w:docPart w:val="F2A884615A924492A1E54C3AF0080C86"/>
              </w:placeholder>
            </w:sdtPr>
            <w:sdtContent>
              <w:customXmlInsRangeEnd w:id="411"/>
              <w:ins w:id="412" w:author="Hellmann, Simon" w:date="2025-08-28T16:45:00Z">
                <w:r w:rsidR="009A22A3">
                  <w:rPr>
                    <w:lang w:val="en-US"/>
                  </w:rPr>
                  <w:fldChar w:fldCharType="begin"/>
                </w:r>
              </w:ins>
              <w:r w:rsidR="00E0401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BUMTU6MDE6MDg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ZkNDkwN2FhLWE5MTctNGRhYS04NzU5LThiN2ZkYjY2YzA4OSIsIlRleHQiOiIoUGljZW5vLUTDrWF6IGV0IGFsLiwgMjAyMCkiLCJXQUlWZXJzaW9uIjoiNi4xOS4yLjEifQ==}</w:instrText>
              </w:r>
              <w:ins w:id="413" w:author="Hellmann, Simon" w:date="2025-08-28T16:45:00Z">
                <w:r w:rsidR="009A22A3">
                  <w:rPr>
                    <w:lang w:val="en-US"/>
                  </w:rPr>
                  <w:fldChar w:fldCharType="separate"/>
                </w:r>
              </w:ins>
              <w:r w:rsidR="008D39E8">
                <w:fldChar w:fldCharType="begin"/>
              </w:r>
              <w:r w:rsidR="008D39E8">
                <w:instrText xml:space="preserve"> HYPERLINK \l "_CTVL001b3c753199fa1416c82e8912240005fe1" \o "Piceno-Díaz, E. R.; Ricardez-Sandoval, L. A.; Gutierrez-Limon, M. A.; Méndez-Acosta, H. O.; Puebla, H. (2020): Robust Nonlinear Model Predictive Contr…" </w:instrText>
              </w:r>
              <w:ins w:id="414" w:author="Hellmann, Simon" w:date="2025-08-31T12:14:00Z"/>
              <w:r w:rsidR="008D39E8">
                <w:fldChar w:fldCharType="separate"/>
              </w:r>
              <w:r w:rsidR="00E04011">
                <w:rPr>
                  <w:lang w:val="en-US"/>
                </w:rPr>
                <w:t>(Piceno-Díaz et al., 2020)</w:t>
              </w:r>
              <w:r w:rsidR="008D39E8">
                <w:rPr>
                  <w:lang w:val="en-US"/>
                </w:rPr>
                <w:fldChar w:fldCharType="end"/>
              </w:r>
              <w:r w:rsidR="008D39E8">
                <w:fldChar w:fldCharType="begin"/>
              </w:r>
              <w:r w:rsidR="008D39E8">
                <w:instrText xml:space="preserve"> HYPERLINK \l "_CTVL001b3c753199fa1416c82e8912240005fe1" \o "Piceno-Díaz, E. R.; Ricardez-Sandoval, L. A.; Gutierrez-Limon, M. A.; Méndez-Acosta, H. O.; Puebla, H. (2020): Robust Nonlinear Model Predictive Contr…" </w:instrText>
              </w:r>
              <w:ins w:id="415" w:author="Hellmann, Simon" w:date="2025-08-31T12:14:00Z"/>
              <w:r w:rsidR="008D39E8">
                <w:fldChar w:fldCharType="separate"/>
              </w:r>
              <w:r w:rsidR="008D39E8">
                <w:fldChar w:fldCharType="begin"/>
              </w:r>
              <w:r w:rsidR="008D39E8">
                <w:instrText xml:space="preserve"> HYPERLINK \l "_CTVL001b3c753199fa1416c82e8912240005fe1" \o "Piceno-Díaz, E. R.; Ricardez-Sandoval, L. A.; Gutierrez-Limon, M. A.; Méndez-Acosta, H. O.; Puebla, H. (2020): Robust Nonlinear Model Predictive Contr…" </w:instrText>
              </w:r>
              <w:ins w:id="416" w:author="Hellmann, Simon" w:date="2025-08-31T12:14:00Z"/>
              <w:r w:rsidR="008D39E8">
                <w:fldChar w:fldCharType="separate"/>
              </w:r>
              <w:r w:rsidR="00E04011">
                <w:rPr>
                  <w:lang w:val="en-US"/>
                </w:rPr>
                <w:t>(Piceno-Díaz et al., 2020)</w:t>
              </w:r>
              <w:r w:rsidR="008D39E8">
                <w:rPr>
                  <w:lang w:val="en-US"/>
                </w:rPr>
                <w:fldChar w:fldCharType="end"/>
              </w:r>
              <w:r w:rsidR="008D39E8">
                <w:rPr>
                  <w:lang w:val="en-US"/>
                </w:rPr>
                <w:fldChar w:fldCharType="end"/>
              </w:r>
              <w:ins w:id="417" w:author="Hellmann, Simon" w:date="2025-08-28T16:45:00Z">
                <w:r w:rsidR="009A22A3">
                  <w:rPr>
                    <w:lang w:val="en-US"/>
                  </w:rPr>
                  <w:fldChar w:fldCharType="end"/>
                </w:r>
              </w:ins>
              <w:customXmlInsRangeStart w:id="418" w:author="Hellmann, Simon" w:date="2025-08-28T16:45:00Z"/>
            </w:sdtContent>
          </w:sdt>
          <w:customXmlInsRangeEnd w:id="418"/>
          <w:del w:id="419" w:author="Hellmann, Simon" w:date="2025-08-28T16:45:00Z">
            <w:r w:rsidR="00F8151A" w:rsidDel="009A22A3">
              <w:rPr>
                <w:lang w:val="en-US"/>
              </w:rPr>
              <w:fldChar w:fldCharType="begin"/>
            </w:r>
            <w:r w:rsidR="00462857" w:rsidDel="009A22A3">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delInstrText>
            </w:r>
            <w:r w:rsidR="00F8151A" w:rsidDel="009A22A3">
              <w:rPr>
                <w:lang w:val="en-US"/>
              </w:rPr>
              <w:fldChar w:fldCharType="separate"/>
            </w:r>
            <w:r w:rsidR="00B82ED6" w:rsidDel="009A22A3">
              <w:rPr>
                <w:lang w:val="en-US"/>
              </w:rPr>
              <w:delText>(Guo et al., 2024)</w:delText>
            </w:r>
            <w:r w:rsidR="00F8151A" w:rsidDel="009A22A3">
              <w:rPr>
                <w:lang w:val="en-US"/>
              </w:rPr>
              <w:fldChar w:fldCharType="end"/>
            </w:r>
          </w:del>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del w:id="420" w:author="Hellmann, Simon" w:date="2025-08-28T16:57:00Z">
        <w:r w:rsidR="0022651B" w:rsidRPr="42E16D65" w:rsidDel="00B1784E">
          <w:rPr>
            <w:lang w:val="en-US"/>
          </w:rPr>
          <w:delText>plant-model mismatch</w:delText>
        </w:r>
      </w:del>
      <w:ins w:id="421" w:author="Hellmann, Simon" w:date="2025-08-28T16:57:00Z">
        <w:r w:rsidR="00B1784E">
          <w:rPr>
            <w:lang w:val="en-US"/>
          </w:rPr>
          <w:t>PMM</w:t>
        </w:r>
      </w:ins>
      <w:r w:rsidR="0022651B" w:rsidRPr="42E16D65">
        <w:rPr>
          <w:lang w:val="en-US"/>
        </w:rPr>
        <w:t xml:space="preserve"> (i.e.</w:t>
      </w:r>
      <w:r w:rsidR="00BF7C83">
        <w:rPr>
          <w:lang w:val="en-US"/>
        </w:rPr>
        <w:t>,</w:t>
      </w:r>
      <w:r w:rsidR="0022651B" w:rsidRPr="42E16D65">
        <w:rPr>
          <w:lang w:val="en-US"/>
        </w:rPr>
        <w:t xml:space="preserve"> assuming a structurally </w:t>
      </w:r>
      <w:del w:id="422" w:author="Hellmann, Simon" w:date="2025-08-28T16:57:00Z">
        <w:r w:rsidR="0022651B" w:rsidRPr="42E16D65" w:rsidDel="00446D8A">
          <w:rPr>
            <w:lang w:val="en-US"/>
          </w:rPr>
          <w:delText xml:space="preserve">suitable </w:delText>
        </w:r>
      </w:del>
      <w:ins w:id="423" w:author="Hellmann, Simon" w:date="2025-08-28T16:57:00Z">
        <w:r w:rsidR="00446D8A">
          <w:rPr>
            <w:lang w:val="en-US"/>
          </w:rPr>
          <w:t>correct</w:t>
        </w:r>
        <w:r w:rsidR="00446D8A" w:rsidRPr="42E16D65">
          <w:rPr>
            <w:lang w:val="en-US"/>
          </w:rPr>
          <w:t xml:space="preserve"> </w:t>
        </w:r>
      </w:ins>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FQxNTowMTowOC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Pr>
              <w:lang w:val="en-US"/>
            </w:rPr>
            <w:fldChar w:fldCharType="separate"/>
          </w:r>
          <w:r w:rsidR="008D39E8">
            <w:fldChar w:fldCharType="begin"/>
          </w:r>
          <w:r w:rsidR="008D39E8">
            <w:instrText xml:space="preserve"> HYPERLINK \l "_CTVL0015c34a15e3a6541d0899b329ba07ee9d2" \o "Lucia, S.; Finkler, T.; Engell, S. (2013): Multi-stage nonlinear model predictive control applied to a semi-batch polymerization reactor under uncerta…" </w:instrText>
          </w:r>
          <w:ins w:id="424" w:author="Hellmann, Simon" w:date="2025-08-31T12:14:00Z"/>
          <w:r w:rsidR="008D39E8">
            <w:fldChar w:fldCharType="separate"/>
          </w:r>
          <w:r w:rsidR="00E04011">
            <w:rPr>
              <w:lang w:val="en-US"/>
            </w:rPr>
            <w:t>Lucia et al.</w:t>
          </w:r>
          <w:r w:rsidR="008D39E8">
            <w:rPr>
              <w:lang w:val="en-US"/>
            </w:rPr>
            <w:fldChar w:fldCharType="end"/>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BUMTU6MDE6MDg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Pr>
              <w:lang w:val="en-US"/>
            </w:rPr>
            <w:fldChar w:fldCharType="separate"/>
          </w:r>
          <w:r w:rsidR="008D39E8">
            <w:fldChar w:fldCharType="begin"/>
          </w:r>
          <w:r w:rsidR="008D39E8" w:rsidRPr="008D39E8">
            <w:rPr>
              <w:lang w:val="en-US"/>
              <w:rPrChange w:id="425" w:author="Hellmann, Simon" w:date="2025-08-31T11:49:00Z">
                <w:rPr/>
              </w:rPrChange>
            </w:rPr>
            <w:instrText xml:space="preserve"> HYPERLINK \l "_CTVL0015c34a15e3a6541d0899b329ba07ee9d2" \o "Lucia, S.; Finkler, T.; Engell, S. (2013): Multi-stage nonlinear model predictive control applied to a semi-batch polymerization reactor under uncerta…" </w:instrText>
          </w:r>
          <w:ins w:id="426" w:author="Hellmann, Simon" w:date="2025-08-31T12:14:00Z"/>
          <w:r w:rsidR="008D39E8">
            <w:fldChar w:fldCharType="separate"/>
          </w:r>
          <w:r w:rsidR="00E04011">
            <w:rPr>
              <w:lang w:val="en-US"/>
            </w:rPr>
            <w:t>(2013)</w:t>
          </w:r>
          <w:r w:rsidR="008D39E8">
            <w:rPr>
              <w:lang w:val="en-US"/>
            </w:rPr>
            <w:fldChar w:fldCharType="end"/>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del w:id="427" w:author="Hellmann, Simon" w:date="2025-08-28T16:58:00Z">
        <w:r w:rsidR="0022651B" w:rsidRPr="42E16D65" w:rsidDel="00446D8A">
          <w:rPr>
            <w:lang w:val="en-US"/>
          </w:rPr>
          <w:delText xml:space="preserve">accessible </w:delText>
        </w:r>
      </w:del>
      <w:ins w:id="428" w:author="Hellmann, Simon" w:date="2025-08-28T16:58:00Z">
        <w:r w:rsidR="00446D8A">
          <w:rPr>
            <w:lang w:val="en-US"/>
          </w:rPr>
          <w:t>available</w:t>
        </w:r>
        <w:r w:rsidR="00446D8A" w:rsidRPr="42E16D65">
          <w:rPr>
            <w:lang w:val="en-US"/>
          </w:rPr>
          <w:t xml:space="preserve"> </w:t>
        </w:r>
      </w:ins>
      <w:r w:rsidR="0022651B" w:rsidRPr="42E16D65">
        <w:rPr>
          <w:lang w:val="en-US"/>
        </w:rPr>
        <w:t xml:space="preserve">as the open-source Python library </w:t>
      </w:r>
      <w:r w:rsidR="0022651B" w:rsidRPr="00220152">
        <w:rPr>
          <w:i/>
          <w:lang w:val="en-US"/>
        </w:rPr>
        <w:t>do-mpc</w:t>
      </w:r>
      <w:r w:rsidR="0022651B" w:rsidRPr="42E16D65">
        <w:rPr>
          <w:lang w:val="en-US"/>
        </w:rPr>
        <w:t xml:space="preserve"> </w:t>
      </w:r>
      <w:del w:id="429" w:author="Hellmann, Simon" w:date="2025-08-28T16:58:00Z">
        <w:r w:rsidR="0022651B" w:rsidRPr="42E16D65" w:rsidDel="00446D8A">
          <w:rPr>
            <w:lang w:val="en-US"/>
          </w:rPr>
          <w:delText>provided by</w:delText>
        </w:r>
        <w:r w:rsidR="004B0D9B" w:rsidDel="00446D8A">
          <w:rPr>
            <w:lang w:val="en-US"/>
          </w:rPr>
          <w:delText xml:space="preserve"> </w:delText>
        </w:r>
      </w:del>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Pr>
              <w:lang w:val="en-US"/>
            </w:rPr>
            <w:fldChar w:fldCharType="separate"/>
          </w:r>
          <w:r w:rsidR="008D39E8">
            <w:fldChar w:fldCharType="begin"/>
          </w:r>
          <w:r w:rsidR="008D39E8">
            <w:instrText xml:space="preserve"> HYPERLINK \l "_CTVL0018b4156a579284c11956711fbe076bad0" \o "Fiedler, F.; Karg, B.; Lüken, L.; Brandner, D.; Heinlein, M.; Brabender, F.; Lucia, S. (2023): do-mpc: Towards FAIR nonlinear and robust model predict…" </w:instrText>
          </w:r>
          <w:ins w:id="430" w:author="Hellmann, Simon" w:date="2025-08-31T12:14:00Z"/>
          <w:r w:rsidR="008D39E8">
            <w:fldChar w:fldCharType="separate"/>
          </w:r>
          <w:r w:rsidR="00E04011">
            <w:rPr>
              <w:lang w:val="en-US"/>
            </w:rPr>
            <w:t>Fiedler et al.</w:t>
          </w:r>
          <w:r w:rsidR="008D39E8">
            <w:rPr>
              <w:lang w:val="en-US"/>
            </w:rPr>
            <w:fldChar w:fldCharType="end"/>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FQxNTowMTow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Pr>
              <w:lang w:val="en-US"/>
            </w:rPr>
            <w:fldChar w:fldCharType="separate"/>
          </w:r>
          <w:r w:rsidR="008D39E8">
            <w:fldChar w:fldCharType="begin"/>
          </w:r>
          <w:r w:rsidR="008D39E8" w:rsidRPr="008D39E8">
            <w:rPr>
              <w:lang w:val="en-US"/>
              <w:rPrChange w:id="431" w:author="Hellmann, Simon" w:date="2025-08-31T11:49:00Z">
                <w:rPr/>
              </w:rPrChange>
            </w:rPr>
            <w:instrText xml:space="preserve"> HYPERLINK \l "_CTVL0018b4156a579284c11956711fbe076bad0" \o "Fiedler, F.; Karg, B.; Lüken, L.; Brandner, D.; Heinlein, M.; Brabender, F.; Lucia, S. (2023): do-mpc: Towards FAIR nonlinear and robust model predict…" </w:instrText>
          </w:r>
          <w:ins w:id="432" w:author="Hellmann, Simon" w:date="2025-08-31T12:14:00Z"/>
          <w:r w:rsidR="008D39E8">
            <w:fldChar w:fldCharType="separate"/>
          </w:r>
          <w:r w:rsidR="00E04011">
            <w:rPr>
              <w:lang w:val="en-US"/>
            </w:rPr>
            <w:t>(2023)</w:t>
          </w:r>
          <w:r w:rsidR="008D39E8">
            <w:rPr>
              <w:lang w:val="en-US"/>
            </w:rPr>
            <w:fldChar w:fldCharType="end"/>
          </w:r>
          <w:r w:rsidR="009756A0">
            <w:rPr>
              <w:lang w:val="en-US"/>
            </w:rPr>
            <w:fldChar w:fldCharType="end"/>
          </w:r>
        </w:sdtContent>
      </w:sdt>
      <w:r w:rsidR="0022651B" w:rsidRPr="42E16D65">
        <w:rPr>
          <w:lang w:val="en-US"/>
        </w:rPr>
        <w:t xml:space="preserve">. </w:t>
      </w:r>
    </w:p>
    <w:p w14:paraId="6D1A4BBA" w14:textId="01E4F070"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del w:id="433" w:author="Hellmann, Simon" w:date="2025-08-28T16:58:00Z">
        <w:r w:rsidR="009013E2" w:rsidDel="00446D8A">
          <w:rPr>
            <w:lang w:val="en-US"/>
          </w:rPr>
          <w:delText>the presence</w:delText>
        </w:r>
      </w:del>
      <w:ins w:id="434" w:author="Hellmann, Simon" w:date="2025-08-28T16:58:00Z">
        <w:r w:rsidR="00446D8A">
          <w:rPr>
            <w:lang w:val="en-US"/>
          </w:rPr>
          <w:t>li</w:t>
        </w:r>
      </w:ins>
      <w:ins w:id="435" w:author="Hellmann, Simon" w:date="2025-08-28T16:59:00Z">
        <w:r w:rsidR="00446D8A">
          <w:rPr>
            <w:lang w:val="en-US"/>
          </w:rPr>
          <w:t>ght</w:t>
        </w:r>
      </w:ins>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436" w:name="_dfhmt4ji2fxx"/>
      <w:bookmarkEnd w:id="436"/>
      <w:r w:rsidRPr="6A0623E8">
        <w:rPr>
          <w:lang w:val="en-US"/>
        </w:rPr>
        <w:t>Materials and methods</w:t>
      </w:r>
    </w:p>
    <w:p w14:paraId="78BD8CC1" w14:textId="7FC9620E"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del w:id="437" w:author="Hellmann, Simon" w:date="2025-08-27T18:48:00Z">
        <w:r w:rsidR="32AF646F" w:rsidRPr="001F4FEB" w:rsidDel="001624E7">
          <w:rPr>
            <w:lang w:val="en-US"/>
          </w:rPr>
          <w:delText xml:space="preserve">AD </w:delText>
        </w:r>
      </w:del>
      <w:ins w:id="438" w:author="Hellmann, Simon" w:date="2025-08-27T18:48:00Z">
        <w:r w:rsidR="001624E7">
          <w:rPr>
            <w:lang w:val="en-US"/>
          </w:rPr>
          <w:t>anaerobic digestion</w:t>
        </w:r>
        <w:r w:rsidR="001624E7" w:rsidRPr="001F4FEB">
          <w:rPr>
            <w:lang w:val="en-US"/>
          </w:rPr>
          <w:t xml:space="preserve"> </w:t>
        </w:r>
      </w:ins>
      <w:r w:rsidR="32AF646F" w:rsidRPr="001F4FEB">
        <w:rPr>
          <w:lang w:val="en-US"/>
        </w:rPr>
        <w:t>model</w:t>
      </w:r>
      <w:del w:id="439" w:author="Hellmann, Simon" w:date="2025-08-27T18:48:00Z">
        <w:r w:rsidR="32AF646F" w:rsidRPr="001F4FEB" w:rsidDel="00893EBE">
          <w:rPr>
            <w:lang w:val="en-US"/>
          </w:rPr>
          <w:delText>: ADM1-R3</w:delText>
        </w:r>
      </w:del>
    </w:p>
    <w:p w14:paraId="7C542BA9" w14:textId="5706ED30"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8D39E8">
            <w:fldChar w:fldCharType="begin"/>
          </w:r>
          <w:r w:rsidR="008D39E8" w:rsidRPr="008D39E8">
            <w:rPr>
              <w:lang w:val="en-US"/>
              <w:rPrChange w:id="440" w:author="Hellmann, Simon" w:date="2025-08-31T11:49:00Z">
                <w:rPr/>
              </w:rPrChange>
            </w:rPr>
            <w:instrText xml:space="preserve"> HYPERLINK \l "_CTVL001d3b480f1dea94134bfd53e992211490b" \o "Batstone, D. J.; Keller, J.; Angelidaki, I.; Kalyuzhnyi, S. V.; Pavlostathis, S. G.; Rozzi, A.; Sanders, W.; Siegrist, H.; Vavilin, V. A. (2002): The …" </w:instrText>
          </w:r>
          <w:ins w:id="441" w:author="Hellmann, Simon" w:date="2025-08-31T12:14:00Z"/>
          <w:r w:rsidR="008D39E8">
            <w:fldChar w:fldCharType="separate"/>
          </w:r>
          <w:r w:rsidR="00E04011">
            <w:rPr>
              <w:lang w:val="en-US"/>
            </w:rPr>
            <w:t>(Batstone et al., 2002)</w:t>
          </w:r>
          <w:r w:rsidR="008D39E8">
            <w:rPr>
              <w:lang w:val="en-US"/>
            </w:rPr>
            <w:fldChar w:fldCharType="end"/>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FQxNTowMT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8D39E8">
            <w:fldChar w:fldCharType="begin"/>
          </w:r>
          <w:r w:rsidR="008D39E8">
            <w:instrText xml:space="preserve"> HYPERLINK \l "_CTVL0011ab1625a1f8746d89116961d23d09cb8" \o "Weinrich, S.; Nelles, M. (2021): Systematic simplification of the Anaerobic Digestion Model No. 1 (ADM1) - Model development and stoichiometric analys…" </w:instrText>
          </w:r>
          <w:ins w:id="442" w:author="Hellmann, Simon" w:date="2025-08-31T12:14:00Z"/>
          <w:r w:rsidR="008D39E8">
            <w:fldChar w:fldCharType="separate"/>
          </w:r>
          <w:r w:rsidR="00E04011">
            <w:rPr>
              <w:lang w:val="en-US"/>
            </w:rPr>
            <w:t>Weinrich and Nelles</w:t>
          </w:r>
          <w:r w:rsidR="008D39E8">
            <w:rPr>
              <w:lang w:val="en-US"/>
            </w:rPr>
            <w:fldChar w:fldCharType="end"/>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BUMTU6MDE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8D39E8">
            <w:fldChar w:fldCharType="begin"/>
          </w:r>
          <w:r w:rsidR="008D39E8" w:rsidRPr="008D39E8">
            <w:rPr>
              <w:lang w:val="en-US"/>
              <w:rPrChange w:id="443" w:author="Hellmann, Simon" w:date="2025-08-31T11:49:00Z">
                <w:rPr/>
              </w:rPrChange>
            </w:rPr>
            <w:instrText xml:space="preserve"> HYPERLINK \l "_CTVL0011ab1625a1f8746d89116961d23d09cb8" \o "Weinrich, S.; Nelles, M. (2021): Systematic simplification of the Anaerobic Digestion Model No. 1 (ADM1) - Model development and stoichiometric analys…" </w:instrText>
          </w:r>
          <w:ins w:id="444" w:author="Hellmann, Simon" w:date="2025-08-31T12:14:00Z"/>
          <w:r w:rsidR="008D39E8">
            <w:fldChar w:fldCharType="separate"/>
          </w:r>
          <w:r w:rsidR="00E04011">
            <w:rPr>
              <w:lang w:val="en-US"/>
            </w:rPr>
            <w:t>(2021)</w:t>
          </w:r>
          <w:r w:rsidR="008D39E8">
            <w:rPr>
              <w:lang w:val="en-US"/>
            </w:rPr>
            <w:fldChar w:fldCharType="end"/>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(i)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5D3388">
        <w:rPr>
          <w:highlight w:val="yellow"/>
          <w:lang w:val="en-US"/>
          <w:rPrChange w:id="445" w:author="Hellmann, Simon" w:date="2025-08-27T18:03:00Z">
            <w:rPr>
              <w:lang w:val="en-US"/>
            </w:rPr>
          </w:rPrChange>
        </w:rPr>
        <w:t xml:space="preserve">supplementary </w:t>
      </w:r>
      <w:del w:id="446" w:author="Hellmann, Simon" w:date="2025-08-27T18:01:00Z">
        <w:r w:rsidR="007338B8" w:rsidRPr="005D3388" w:rsidDel="005D3388">
          <w:rPr>
            <w:highlight w:val="yellow"/>
            <w:lang w:val="en-US"/>
            <w:rPrChange w:id="447" w:author="Hellmann, Simon" w:date="2025-08-27T18:03:00Z">
              <w:rPr>
                <w:lang w:val="en-US"/>
              </w:rPr>
            </w:rPrChange>
          </w:rPr>
          <w:delText xml:space="preserve">information </w:delText>
        </w:r>
      </w:del>
      <w:ins w:id="448" w:author="Hellmann, Simon" w:date="2025-08-27T18:01:00Z">
        <w:r w:rsidR="005D3388" w:rsidRPr="005D3388">
          <w:rPr>
            <w:highlight w:val="yellow"/>
            <w:lang w:val="en-US"/>
            <w:rPrChange w:id="449" w:author="Hellmann, Simon" w:date="2025-08-27T18:03:00Z">
              <w:rPr>
                <w:lang w:val="en-US"/>
              </w:rPr>
            </w:rPrChange>
          </w:rPr>
          <w:t xml:space="preserve">material </w:t>
        </w:r>
      </w:ins>
      <w:r w:rsidR="007338B8" w:rsidRPr="005D3388">
        <w:rPr>
          <w:highlight w:val="yellow"/>
          <w:lang w:val="en-US"/>
          <w:rPrChange w:id="450" w:author="Hellmann, Simon" w:date="2025-08-27T18:03:00Z">
            <w:rPr>
              <w:lang w:val="en-US"/>
            </w:rPr>
          </w:rPrChange>
        </w:rPr>
        <w:t>(S</w:t>
      </w:r>
      <w:ins w:id="451" w:author="Hellmann, Simon" w:date="2025-08-27T18:02:00Z">
        <w:r w:rsidR="005D3388" w:rsidRPr="005D3388">
          <w:rPr>
            <w:highlight w:val="yellow"/>
            <w:lang w:val="en-US"/>
            <w:rPrChange w:id="452" w:author="Hellmann, Simon" w:date="2025-08-27T18:03:00Z">
              <w:rPr>
                <w:lang w:val="en-US"/>
              </w:rPr>
            </w:rPrChange>
          </w:rPr>
          <w:t>M</w:t>
        </w:r>
      </w:ins>
      <w:del w:id="453" w:author="Hellmann, Simon" w:date="2025-08-27T18:01:00Z">
        <w:r w:rsidR="007338B8" w:rsidRPr="005D3388" w:rsidDel="005D3388">
          <w:rPr>
            <w:highlight w:val="yellow"/>
            <w:lang w:val="en-US"/>
            <w:rPrChange w:id="454" w:author="Hellmann, Simon" w:date="2025-08-27T18:03:00Z">
              <w:rPr>
                <w:lang w:val="en-US"/>
              </w:rPr>
            </w:rPrChange>
          </w:rPr>
          <w:delText>I</w:delText>
        </w:r>
      </w:del>
      <w:r w:rsidR="007338B8" w:rsidRPr="005D3388">
        <w:rPr>
          <w:highlight w:val="yellow"/>
          <w:lang w:val="en-US"/>
          <w:rPrChange w:id="455" w:author="Hellmann, Simon" w:date="2025-08-27T18:03:00Z">
            <w:rPr>
              <w:lang w:val="en-US"/>
            </w:rPr>
          </w:rPrChange>
        </w:rPr>
        <w:t>)</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7B6832D3"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MmE1MzlkZjQtMGI1My00OWYzLWJiMGQtMGU2OTYxZTk1MzY3IiwiVGV4dCI6Ik1hdWt5IGV0IGFsLiIsIldBSVZlcnNpb24iOiI2LjE5LjIuMSJ9}</w:instrText>
          </w:r>
          <w:r>
            <w:rPr>
              <w:lang w:val="en-US"/>
            </w:rPr>
            <w:fldChar w:fldCharType="separate"/>
          </w:r>
          <w:r w:rsidR="008D39E8">
            <w:fldChar w:fldCharType="begin"/>
          </w:r>
          <w:r w:rsidR="008D39E8">
            <w:instrText xml:space="preserve"> HYPERLINK \l "_CTVL00125a47e44351c41d8814ac7303d06f6e1" \o "Mauky, E.; Weinrich, S.; Nägele, H.-J.; Jacobi, H. F.; Liebetrau, J.; Nelles, M. (2016): Model Predictive Control for Demand-Driven Biogas Production …" </w:instrText>
          </w:r>
          <w:ins w:id="456" w:author="Hellmann, Simon" w:date="2025-08-31T12:14:00Z"/>
          <w:r w:rsidR="008D39E8">
            <w:fldChar w:fldCharType="separate"/>
          </w:r>
          <w:r w:rsidR="00E04011">
            <w:rPr>
              <w:lang w:val="en-US"/>
            </w:rPr>
            <w:t>Mauky et al.</w:t>
          </w:r>
          <w:r w:rsidR="008D39E8">
            <w:rPr>
              <w:lang w:val="en-US"/>
            </w:rPr>
            <w:fldChar w:fldCharType="end"/>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lNzJiNzY4OC1kYTU3LTRkZDItODMyMC1jMWEwOTJjYjRmY2UiLCJUZXh0IjoiKDIwMTYpIiwiV0FJVmVyc2lvbiI6IjYuMTkuMi4xIn0=}</w:instrText>
          </w:r>
          <w:r>
            <w:rPr>
              <w:lang w:val="en-US"/>
            </w:rPr>
            <w:fldChar w:fldCharType="separate"/>
          </w:r>
          <w:r w:rsidR="008D39E8">
            <w:fldChar w:fldCharType="begin"/>
          </w:r>
          <w:r w:rsidR="008D39E8">
            <w:instrText xml:space="preserve"> HYPERLINK \l "_CTVL00125a47e44351c41d8814ac7303d06f6e1" \o "Mauky, E.; Weinrich, S.; Nägele, H.-J.; Jacobi, H. F.; Liebetrau, J.; Nelles, M. (2016): Model Predictive Control for Demand-Driven Biogas Production …" </w:instrText>
          </w:r>
          <w:ins w:id="457" w:author="Hellmann, Simon" w:date="2025-08-31T12:14:00Z"/>
          <w:r w:rsidR="008D39E8">
            <w:fldChar w:fldCharType="separate"/>
          </w:r>
          <w:r w:rsidR="00E04011">
            <w:rPr>
              <w:lang w:val="en-US"/>
            </w:rPr>
            <w:t>(2016)</w:t>
          </w:r>
          <w:r w:rsidR="008D39E8">
            <w:rPr>
              <w:lang w:val="en-US"/>
            </w:rPr>
            <w:fldChar w:fldCharType="end"/>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Pr>
              <w:lang w:val="en-US"/>
            </w:rPr>
            <w:fldChar w:fldCharType="separate"/>
          </w:r>
          <w:r w:rsidR="008D39E8">
            <w:fldChar w:fldCharType="begin"/>
          </w:r>
          <w:r w:rsidR="008D39E8">
            <w:instrText xml:space="preserve"> HYPERLINK \l "_CTVL0011527233a22f74eba9d3072e8cd87597e" \o "Dittmer, C.; Ohnmacht, B.; Krümpel, J.; Lemmer, A. (2022): Model Predictive Control: Demand-Orientated, Load-Flexible, Full-Scale Biogas Production. M…" </w:instrText>
          </w:r>
          <w:ins w:id="458" w:author="Hellmann, Simon" w:date="2025-08-31T12:14:00Z"/>
          <w:r w:rsidR="008D39E8">
            <w:fldChar w:fldCharType="separate"/>
          </w:r>
          <w:r w:rsidR="00E04011">
            <w:rPr>
              <w:lang w:val="en-US"/>
            </w:rPr>
            <w:t>Dittmer et al.</w:t>
          </w:r>
          <w:r w:rsidR="008D39E8">
            <w:rPr>
              <w:lang w:val="en-US"/>
            </w:rPr>
            <w:fldChar w:fldCharType="end"/>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Pr>
              <w:lang w:val="en-US"/>
            </w:rPr>
            <w:fldChar w:fldCharType="separate"/>
          </w:r>
          <w:r w:rsidR="008D39E8">
            <w:fldChar w:fldCharType="begin"/>
          </w:r>
          <w:r w:rsidR="008D39E8" w:rsidRPr="008D39E8">
            <w:rPr>
              <w:lang w:val="en-US"/>
              <w:rPrChange w:id="459" w:author="Hellmann, Simon" w:date="2025-08-31T11:49:00Z">
                <w:rPr/>
              </w:rPrChange>
            </w:rPr>
            <w:instrText xml:space="preserve"> HYPERLINK \l "_CTVL0011527233a22f74eba9d3072e8cd87597e" \o "Dittmer, C.; Ohnmacht, B.; Krümpel, J.; Lemmer, A. (2022): Model Predictive Control: Demand-Orientated, Load-Flexible, Full-Scale Biogas Production. M…" </w:instrText>
          </w:r>
          <w:ins w:id="460" w:author="Hellmann, Simon" w:date="2025-08-31T12:14:00Z"/>
          <w:r w:rsidR="008D39E8">
            <w:fldChar w:fldCharType="separate"/>
          </w:r>
          <w:r w:rsidR="00E04011">
            <w:rPr>
              <w:lang w:val="en-US"/>
            </w:rPr>
            <w:t>(2022)</w:t>
          </w:r>
          <w:r w:rsidR="008D39E8">
            <w:rPr>
              <w:lang w:val="en-US"/>
            </w:rPr>
            <w:fldChar w:fldCharType="end"/>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Pr>
              <w:lang w:val="en-US"/>
            </w:rPr>
            <w:fldChar w:fldCharType="separate"/>
          </w:r>
          <w:r w:rsidR="008D39E8">
            <w:fldChar w:fldCharType="begin"/>
          </w:r>
          <w:r w:rsidR="008D39E8" w:rsidRPr="008D39E8">
            <w:rPr>
              <w:lang w:val="en-US"/>
              <w:rPrChange w:id="461" w:author="Hellmann, Simon" w:date="2025-08-31T11:49:00Z">
                <w:rPr/>
              </w:rPrChange>
            </w:rPr>
            <w:instrText xml:space="preserve"> HYPERLINK \l "_CTVL001ce24aa14885f4936b489a97cce8cd787" \o "Stur, M.; Pohl, M.; Krebs, C.; Mauky, E. (2022): Characterisation of biogas storages: influences and comparison of methods. Agricultural Engineering 7…" </w:instrText>
          </w:r>
          <w:ins w:id="462" w:author="Hellmann, Simon" w:date="2025-08-31T12:14:00Z"/>
          <w:r w:rsidR="008D39E8">
            <w:fldChar w:fldCharType="separate"/>
          </w:r>
          <w:r w:rsidR="00E04011">
            <w:rPr>
              <w:lang w:val="en-US"/>
            </w:rPr>
            <w:t>(Stur et al., 2022)</w:t>
          </w:r>
          <w:r w:rsidR="008D39E8">
            <w:rPr>
              <w:lang w:val="en-US"/>
            </w:rPr>
            <w:fldChar w:fldCharType="end"/>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2725C001" w14:textId="011DF8AD" w:rsidR="008D39E8" w:rsidRPr="00D75CBB" w:rsidRDefault="008D39E8" w:rsidP="008D39E8">
      <w:pPr>
        <w:rPr>
          <w:lang w:val="en-US"/>
        </w:rPr>
      </w:pPr>
      <w:r>
        <w:rPr>
          <w:lang w:val="en-US"/>
        </w:rPr>
        <w:lastRenderedPageBreak/>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14:paraId="750770C7" w14:textId="77777777" w:rsidTr="008D39E8">
        <w:tc>
          <w:tcPr>
            <w:tcW w:w="354" w:type="pct"/>
            <w:vAlign w:val="center"/>
          </w:tcPr>
          <w:p w14:paraId="6E43A42D" w14:textId="77777777" w:rsidR="008D39E8" w:rsidRDefault="008D39E8" w:rsidP="008D39E8">
            <w:pPr>
              <w:ind w:firstLine="0"/>
              <w:jc w:val="right"/>
              <w:rPr>
                <w:lang w:val="en-US"/>
              </w:rPr>
            </w:pPr>
          </w:p>
        </w:tc>
        <w:tc>
          <w:tcPr>
            <w:tcW w:w="4343" w:type="pct"/>
            <w:vAlign w:val="center"/>
          </w:tcPr>
          <w:p w14:paraId="33FE4CEE" w14:textId="77777777" w:rsidR="008D39E8" w:rsidRPr="001F4FEB" w:rsidRDefault="008D39E8" w:rsidP="008D39E8">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DDA2698" w14:textId="3A0D513A" w:rsidR="008D39E8" w:rsidRDefault="008D39E8" w:rsidP="008D39E8">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w:t>
            </w:r>
            <w:r>
              <w:fldChar w:fldCharType="end"/>
            </w:r>
            <w:r>
              <w:t>)</w:t>
            </w:r>
            <w:r w:rsidDel="00665080">
              <w:t xml:space="preserve"> </w:t>
            </w:r>
          </w:p>
        </w:tc>
      </w:tr>
    </w:tbl>
    <w:p w14:paraId="397E8126" w14:textId="77777777" w:rsidR="008D39E8" w:rsidRPr="002E7629" w:rsidRDefault="008D39E8" w:rsidP="008D39E8">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7A7B1D04" w14:textId="77777777" w:rsidTr="008D39E8">
        <w:tc>
          <w:tcPr>
            <w:tcW w:w="293" w:type="pct"/>
            <w:vAlign w:val="center"/>
          </w:tcPr>
          <w:p w14:paraId="452D5636" w14:textId="77777777" w:rsidR="008D39E8" w:rsidRDefault="008D39E8" w:rsidP="008D39E8">
            <w:pPr>
              <w:ind w:firstLine="0"/>
              <w:jc w:val="right"/>
              <w:rPr>
                <w:lang w:val="en-US"/>
              </w:rPr>
            </w:pPr>
          </w:p>
        </w:tc>
        <w:tc>
          <w:tcPr>
            <w:tcW w:w="4283" w:type="pct"/>
            <w:vAlign w:val="center"/>
          </w:tcPr>
          <w:p w14:paraId="7751336D" w14:textId="77777777" w:rsidR="008D39E8" w:rsidRPr="001F4FEB" w:rsidRDefault="008D39E8" w:rsidP="008D39E8">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012EC653" w14:textId="2451BA24" w:rsidR="008D39E8" w:rsidRDefault="008D39E8" w:rsidP="008D39E8">
            <w:pPr>
              <w:pStyle w:val="Beschriftung"/>
              <w:jc w:val="right"/>
              <w:rPr>
                <w:lang w:val="en-US"/>
              </w:rPr>
            </w:pPr>
            <w:bookmarkStart w:id="463" w:name="_Ref187941920"/>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2</w:t>
            </w:r>
            <w:r>
              <w:fldChar w:fldCharType="end"/>
            </w:r>
            <w:r>
              <w:t>)</w:t>
            </w:r>
            <w:bookmarkEnd w:id="463"/>
          </w:p>
        </w:tc>
      </w:tr>
    </w:tbl>
    <w:p w14:paraId="60150B81" w14:textId="77777777" w:rsidR="008D39E8" w:rsidRDefault="008D39E8" w:rsidP="008D39E8">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774B7C22" w14:textId="77777777" w:rsidTr="008D39E8">
        <w:tc>
          <w:tcPr>
            <w:tcW w:w="209" w:type="pct"/>
            <w:vAlign w:val="center"/>
          </w:tcPr>
          <w:p w14:paraId="22672C35" w14:textId="77777777" w:rsidR="008D39E8" w:rsidRDefault="008D39E8" w:rsidP="008D39E8">
            <w:pPr>
              <w:ind w:firstLine="0"/>
              <w:jc w:val="right"/>
              <w:rPr>
                <w:lang w:val="en-US"/>
              </w:rPr>
            </w:pPr>
          </w:p>
        </w:tc>
        <w:tc>
          <w:tcPr>
            <w:tcW w:w="4200" w:type="pct"/>
            <w:vAlign w:val="center"/>
          </w:tcPr>
          <w:p w14:paraId="6B17A6A6" w14:textId="77777777" w:rsidR="008D39E8" w:rsidRPr="004574DA" w:rsidRDefault="008D39E8"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Pr="004574DA">
              <w:rPr>
                <w:rFonts w:eastAsia="Garamond" w:cs="Garamond"/>
                <w:sz w:val="22"/>
                <w:lang w:val="en-US"/>
              </w:rPr>
              <w:t>,</w:t>
            </w:r>
          </w:p>
        </w:tc>
        <w:tc>
          <w:tcPr>
            <w:tcW w:w="591" w:type="pct"/>
            <w:vAlign w:val="center"/>
          </w:tcPr>
          <w:p w14:paraId="05610D65" w14:textId="1321656A" w:rsidR="008D39E8" w:rsidRDefault="008D39E8" w:rsidP="008D39E8">
            <w:pPr>
              <w:pStyle w:val="Beschriftung"/>
              <w:jc w:val="right"/>
              <w:rPr>
                <w:lang w:val="en-US"/>
              </w:rPr>
            </w:pPr>
            <w:bookmarkStart w:id="464" w:name="_Ref187941867"/>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3</w:t>
            </w:r>
            <w:r>
              <w:fldChar w:fldCharType="end"/>
            </w:r>
            <w:r>
              <w:t>)</w:t>
            </w:r>
            <w:bookmarkEnd w:id="464"/>
          </w:p>
        </w:tc>
      </w:tr>
      <w:tr w:rsidR="008D39E8" w14:paraId="5AE8CE14" w14:textId="77777777" w:rsidTr="008D39E8">
        <w:tc>
          <w:tcPr>
            <w:tcW w:w="208" w:type="pct"/>
          </w:tcPr>
          <w:p w14:paraId="25E61725" w14:textId="77777777" w:rsidR="008D39E8" w:rsidRDefault="008D39E8" w:rsidP="008D39E8">
            <w:pPr>
              <w:ind w:firstLine="0"/>
              <w:jc w:val="right"/>
              <w:rPr>
                <w:lang w:val="en-US"/>
              </w:rPr>
            </w:pPr>
          </w:p>
        </w:tc>
        <w:tc>
          <w:tcPr>
            <w:tcW w:w="4195" w:type="pct"/>
            <w:vAlign w:val="center"/>
          </w:tcPr>
          <w:p w14:paraId="0712A469" w14:textId="77777777" w:rsidR="008D39E8" w:rsidRPr="004574DA" w:rsidRDefault="008D39E8" w:rsidP="008D39E8">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Pr="004574DA">
              <w:rPr>
                <w:rFonts w:eastAsia="Garamond" w:cs="Garamond"/>
                <w:sz w:val="22"/>
                <w:lang w:val="en-US"/>
              </w:rPr>
              <w:t>,</w:t>
            </w:r>
          </w:p>
        </w:tc>
        <w:tc>
          <w:tcPr>
            <w:tcW w:w="591" w:type="pct"/>
          </w:tcPr>
          <w:p w14:paraId="713A0BEF" w14:textId="664A910D" w:rsidR="008D39E8" w:rsidRDefault="008D39E8" w:rsidP="008D39E8">
            <w:pPr>
              <w:pStyle w:val="Beschriftung"/>
              <w:jc w:val="right"/>
              <w:rPr>
                <w:lang w:val="en-US"/>
              </w:rPr>
            </w:pPr>
            <w:bookmarkStart w:id="465" w:name="_Ref18794185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4</w:t>
            </w:r>
            <w:r>
              <w:fldChar w:fldCharType="end"/>
            </w:r>
            <w:r>
              <w:t>)</w:t>
            </w:r>
            <w:bookmarkEnd w:id="465"/>
          </w:p>
        </w:tc>
      </w:tr>
    </w:tbl>
    <w:p w14:paraId="3036B1A7" w14:textId="0C7F2B92" w:rsidR="008D39E8" w:rsidRDefault="008D39E8" w:rsidP="008D39E8">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ins w:id="466" w:author="Hellmann, Simon" w:date="2025-08-31T12:14:00Z">
        <w:r w:rsidR="00C64143" w:rsidRPr="00C64143">
          <w:rPr>
            <w:lang w:val="en-US"/>
            <w:rPrChange w:id="467" w:author="Hellmann, Simon" w:date="2025-08-31T12:15:00Z">
              <w:rPr/>
            </w:rPrChange>
          </w:rPr>
          <w:t>(</w:t>
        </w:r>
        <w:r w:rsidR="00C64143" w:rsidRPr="00C64143">
          <w:rPr>
            <w:noProof/>
            <w:lang w:val="en-US"/>
            <w:rPrChange w:id="468" w:author="Hellmann, Simon" w:date="2025-08-31T12:15:00Z">
              <w:rPr>
                <w:noProof/>
              </w:rPr>
            </w:rPrChange>
          </w:rPr>
          <w:t>2</w:t>
        </w:r>
        <w:r w:rsidR="00C64143" w:rsidRPr="00C64143">
          <w:rPr>
            <w:lang w:val="en-US"/>
            <w:rPrChange w:id="469" w:author="Hellmann, Simon" w:date="2025-08-31T12:15:00Z">
              <w:rPr/>
            </w:rPrChange>
          </w:rPr>
          <w:t>.</w:t>
        </w:r>
        <w:r w:rsidR="00C64143" w:rsidRPr="00C64143">
          <w:rPr>
            <w:noProof/>
            <w:lang w:val="en-US"/>
            <w:rPrChange w:id="470" w:author="Hellmann, Simon" w:date="2025-08-31T12:15:00Z">
              <w:rPr>
                <w:noProof/>
              </w:rPr>
            </w:rPrChange>
          </w:rPr>
          <w:t>4</w:t>
        </w:r>
        <w:r w:rsidR="00C64143" w:rsidRPr="00C64143">
          <w:rPr>
            <w:lang w:val="en-US"/>
            <w:rPrChange w:id="471" w:author="Hellmann, Simon" w:date="2025-08-31T12:15:00Z">
              <w:rPr/>
            </w:rPrChange>
          </w:rPr>
          <w:t>)</w:t>
        </w:r>
      </w:ins>
      <w:del w:id="472"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4</w:delText>
        </w:r>
        <w:r w:rsidRPr="00433F36" w:rsidDel="00C64143">
          <w:rPr>
            <w:lang w:val="en-US"/>
          </w:rPr>
          <w:delText>)</w:delText>
        </w:r>
      </w:del>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ins w:id="473" w:author="Hellmann, Simon" w:date="2025-08-31T12:14:00Z">
        <w:r w:rsidR="00C64143" w:rsidRPr="00C64143">
          <w:rPr>
            <w:lang w:val="en-US"/>
            <w:rPrChange w:id="474" w:author="Hellmann, Simon" w:date="2025-08-31T12:15:00Z">
              <w:rPr/>
            </w:rPrChange>
          </w:rPr>
          <w:t>(</w:t>
        </w:r>
        <w:r w:rsidR="00C64143" w:rsidRPr="00C64143">
          <w:rPr>
            <w:noProof/>
            <w:lang w:val="en-US"/>
            <w:rPrChange w:id="475" w:author="Hellmann, Simon" w:date="2025-08-31T12:15:00Z">
              <w:rPr>
                <w:noProof/>
              </w:rPr>
            </w:rPrChange>
          </w:rPr>
          <w:t>2</w:t>
        </w:r>
        <w:r w:rsidR="00C64143" w:rsidRPr="00C64143">
          <w:rPr>
            <w:lang w:val="en-US"/>
            <w:rPrChange w:id="476" w:author="Hellmann, Simon" w:date="2025-08-31T12:15:00Z">
              <w:rPr/>
            </w:rPrChange>
          </w:rPr>
          <w:t>.</w:t>
        </w:r>
        <w:r w:rsidR="00C64143" w:rsidRPr="00C64143">
          <w:rPr>
            <w:noProof/>
            <w:lang w:val="en-US"/>
            <w:rPrChange w:id="477" w:author="Hellmann, Simon" w:date="2025-08-31T12:15:00Z">
              <w:rPr>
                <w:noProof/>
              </w:rPr>
            </w:rPrChange>
          </w:rPr>
          <w:t>3</w:t>
        </w:r>
        <w:r w:rsidR="00C64143" w:rsidRPr="00C64143">
          <w:rPr>
            <w:lang w:val="en-US"/>
            <w:rPrChange w:id="478" w:author="Hellmann, Simon" w:date="2025-08-31T12:15:00Z">
              <w:rPr/>
            </w:rPrChange>
          </w:rPr>
          <w:t>)</w:t>
        </w:r>
      </w:ins>
      <w:del w:id="479"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3</w:delText>
        </w:r>
        <w:r w:rsidRPr="00433F36" w:rsidDel="00C64143">
          <w:rPr>
            <w:lang w:val="en-US"/>
          </w:rPr>
          <w:delText>)</w:delText>
        </w:r>
      </w:del>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57A9BB49" w14:textId="77777777" w:rsidTr="008D39E8">
        <w:tc>
          <w:tcPr>
            <w:tcW w:w="293" w:type="pct"/>
            <w:vAlign w:val="center"/>
          </w:tcPr>
          <w:p w14:paraId="3D4A2C15" w14:textId="77777777" w:rsidR="008D39E8" w:rsidRDefault="008D39E8" w:rsidP="008D39E8">
            <w:pPr>
              <w:ind w:firstLine="0"/>
              <w:jc w:val="right"/>
              <w:rPr>
                <w:lang w:val="en-US"/>
              </w:rPr>
            </w:pPr>
          </w:p>
        </w:tc>
        <w:tc>
          <w:tcPr>
            <w:tcW w:w="4283" w:type="pct"/>
            <w:vAlign w:val="center"/>
          </w:tcPr>
          <w:p w14:paraId="618A085B" w14:textId="77777777" w:rsidR="008D39E8" w:rsidRPr="00870D06" w:rsidRDefault="008D39E8" w:rsidP="008D39E8">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Pr="00870D06">
              <w:rPr>
                <w:rFonts w:eastAsia="Garamond" w:cs="Garamond"/>
                <w:sz w:val="22"/>
                <w:lang w:val="en-US"/>
              </w:rPr>
              <w:t>.</w:t>
            </w:r>
          </w:p>
        </w:tc>
        <w:tc>
          <w:tcPr>
            <w:tcW w:w="424" w:type="pct"/>
            <w:vAlign w:val="center"/>
          </w:tcPr>
          <w:p w14:paraId="076F6606" w14:textId="11865C28" w:rsidR="008D39E8" w:rsidRDefault="008D39E8" w:rsidP="008D39E8">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5</w:t>
            </w:r>
            <w:r>
              <w:fldChar w:fldCharType="end"/>
            </w:r>
            <w:r>
              <w:t>)</w:t>
            </w:r>
          </w:p>
        </w:tc>
      </w:tr>
    </w:tbl>
    <w:p w14:paraId="2582C7D2" w14:textId="77777777" w:rsidR="008D39E8" w:rsidRDefault="008D39E8" w:rsidP="008D39E8">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14:paraId="51640506" w14:textId="77777777" w:rsidTr="008D39E8">
        <w:tc>
          <w:tcPr>
            <w:tcW w:w="293" w:type="pct"/>
            <w:vAlign w:val="center"/>
          </w:tcPr>
          <w:p w14:paraId="25389723" w14:textId="77777777" w:rsidR="008D39E8" w:rsidRDefault="008D39E8" w:rsidP="008D39E8">
            <w:pPr>
              <w:ind w:firstLine="0"/>
              <w:jc w:val="right"/>
              <w:rPr>
                <w:lang w:val="en-US"/>
              </w:rPr>
            </w:pPr>
          </w:p>
        </w:tc>
        <w:tc>
          <w:tcPr>
            <w:tcW w:w="4283" w:type="pct"/>
            <w:vAlign w:val="center"/>
          </w:tcPr>
          <w:p w14:paraId="070AD703" w14:textId="77777777" w:rsidR="008D39E8" w:rsidRPr="00BE086A" w:rsidRDefault="008D39E8" w:rsidP="008D39E8">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45E73188" w14:textId="1C1D373E" w:rsidR="008D39E8" w:rsidRDefault="008D39E8" w:rsidP="008D39E8">
            <w:pPr>
              <w:pStyle w:val="Beschriftung"/>
              <w:jc w:val="right"/>
              <w:rPr>
                <w:lang w:val="en-US"/>
              </w:rPr>
            </w:pPr>
            <w:bookmarkStart w:id="480" w:name="_Ref187941897"/>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6</w:t>
            </w:r>
            <w:r>
              <w:fldChar w:fldCharType="end"/>
            </w:r>
            <w:r>
              <w:t>)</w:t>
            </w:r>
            <w:bookmarkEnd w:id="480"/>
          </w:p>
        </w:tc>
      </w:tr>
    </w:tbl>
    <w:p w14:paraId="05219020" w14:textId="636D59FB" w:rsidR="008D39E8" w:rsidRDefault="008D39E8" w:rsidP="008D39E8">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ins w:id="481" w:author="Hellmann, Simon" w:date="2025-08-31T12:14:00Z">
        <w:r w:rsidR="00C64143" w:rsidRPr="00C64143">
          <w:rPr>
            <w:lang w:val="en-US"/>
            <w:rPrChange w:id="482" w:author="Hellmann, Simon" w:date="2025-08-31T12:15:00Z">
              <w:rPr/>
            </w:rPrChange>
          </w:rPr>
          <w:t>(</w:t>
        </w:r>
        <w:r w:rsidR="00C64143" w:rsidRPr="00C64143">
          <w:rPr>
            <w:noProof/>
            <w:lang w:val="en-US"/>
            <w:rPrChange w:id="483" w:author="Hellmann, Simon" w:date="2025-08-31T12:15:00Z">
              <w:rPr>
                <w:noProof/>
              </w:rPr>
            </w:rPrChange>
          </w:rPr>
          <w:t>2</w:t>
        </w:r>
        <w:r w:rsidR="00C64143" w:rsidRPr="00C64143">
          <w:rPr>
            <w:lang w:val="en-US"/>
            <w:rPrChange w:id="484" w:author="Hellmann, Simon" w:date="2025-08-31T12:15:00Z">
              <w:rPr/>
            </w:rPrChange>
          </w:rPr>
          <w:t>.</w:t>
        </w:r>
        <w:r w:rsidR="00C64143" w:rsidRPr="00C64143">
          <w:rPr>
            <w:noProof/>
            <w:lang w:val="en-US"/>
            <w:rPrChange w:id="485" w:author="Hellmann, Simon" w:date="2025-08-31T12:15:00Z">
              <w:rPr>
                <w:noProof/>
              </w:rPr>
            </w:rPrChange>
          </w:rPr>
          <w:t>6</w:t>
        </w:r>
        <w:r w:rsidR="00C64143" w:rsidRPr="00C64143">
          <w:rPr>
            <w:lang w:val="en-US"/>
            <w:rPrChange w:id="486" w:author="Hellmann, Simon" w:date="2025-08-31T12:15:00Z">
              <w:rPr/>
            </w:rPrChange>
          </w:rPr>
          <w:t>)</w:t>
        </w:r>
      </w:ins>
      <w:del w:id="487"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6</w:delText>
        </w:r>
        <w:r w:rsidRPr="00433F36" w:rsidDel="00C64143">
          <w:rPr>
            <w:lang w:val="en-US"/>
          </w:rPr>
          <w:delText>)</w:delText>
        </w:r>
      </w:del>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ins w:id="488" w:author="Hellmann, Simon" w:date="2025-08-31T12:14:00Z">
        <w:r w:rsidR="00C64143" w:rsidRPr="00C64143">
          <w:rPr>
            <w:lang w:val="en-US"/>
            <w:rPrChange w:id="489" w:author="Hellmann, Simon" w:date="2025-08-31T12:15:00Z">
              <w:rPr/>
            </w:rPrChange>
          </w:rPr>
          <w:t>(</w:t>
        </w:r>
        <w:r w:rsidR="00C64143" w:rsidRPr="00C64143">
          <w:rPr>
            <w:noProof/>
            <w:lang w:val="en-US"/>
            <w:rPrChange w:id="490" w:author="Hellmann, Simon" w:date="2025-08-31T12:15:00Z">
              <w:rPr>
                <w:noProof/>
              </w:rPr>
            </w:rPrChange>
          </w:rPr>
          <w:t>2</w:t>
        </w:r>
        <w:r w:rsidR="00C64143" w:rsidRPr="00C64143">
          <w:rPr>
            <w:lang w:val="en-US"/>
            <w:rPrChange w:id="491" w:author="Hellmann, Simon" w:date="2025-08-31T12:15:00Z">
              <w:rPr/>
            </w:rPrChange>
          </w:rPr>
          <w:t>.</w:t>
        </w:r>
        <w:r w:rsidR="00C64143" w:rsidRPr="00C64143">
          <w:rPr>
            <w:noProof/>
            <w:lang w:val="en-US"/>
            <w:rPrChange w:id="492" w:author="Hellmann, Simon" w:date="2025-08-31T12:15:00Z">
              <w:rPr>
                <w:noProof/>
              </w:rPr>
            </w:rPrChange>
          </w:rPr>
          <w:t>2</w:t>
        </w:r>
        <w:r w:rsidR="00C64143" w:rsidRPr="00C64143">
          <w:rPr>
            <w:lang w:val="en-US"/>
            <w:rPrChange w:id="493" w:author="Hellmann, Simon" w:date="2025-08-31T12:15:00Z">
              <w:rPr/>
            </w:rPrChange>
          </w:rPr>
          <w:t>)</w:t>
        </w:r>
      </w:ins>
      <w:del w:id="494" w:author="Hellmann, Simon" w:date="2025-08-31T12:14:00Z">
        <w:r w:rsidRPr="00433F36" w:rsidDel="00C64143">
          <w:rPr>
            <w:lang w:val="en-US"/>
          </w:rPr>
          <w:delText>(</w:delText>
        </w:r>
        <w:r w:rsidRPr="00433F36" w:rsidDel="00C64143">
          <w:rPr>
            <w:noProof/>
            <w:lang w:val="en-US"/>
          </w:rPr>
          <w:delText>2</w:delText>
        </w:r>
        <w:r w:rsidRPr="00433F36" w:rsidDel="00C64143">
          <w:rPr>
            <w:lang w:val="en-US"/>
          </w:rPr>
          <w:delText>.</w:delText>
        </w:r>
        <w:r w:rsidRPr="00433F36" w:rsidDel="00C64143">
          <w:rPr>
            <w:noProof/>
            <w:lang w:val="en-US"/>
          </w:rPr>
          <w:delText>2</w:delText>
        </w:r>
        <w:r w:rsidRPr="00433F36" w:rsidDel="00C64143">
          <w:rPr>
            <w:lang w:val="en-US"/>
          </w:rPr>
          <w:delText>)</w:delText>
        </w:r>
      </w:del>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14:paraId="44AC3657" w14:textId="77777777" w:rsidTr="008D39E8">
        <w:tc>
          <w:tcPr>
            <w:tcW w:w="4396" w:type="pct"/>
          </w:tcPr>
          <w:p w14:paraId="73A2C00A" w14:textId="77777777" w:rsidR="008D39E8" w:rsidRPr="00220152" w:rsidRDefault="008D39E8"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45AE241D" w14:textId="11AC817F" w:rsidR="008D39E8" w:rsidRDefault="008D39E8" w:rsidP="008D39E8">
            <w:pPr>
              <w:pStyle w:val="Beschriftung"/>
              <w:jc w:val="right"/>
              <w:rPr>
                <w:lang w:val="en-US"/>
              </w:rPr>
            </w:pPr>
            <w:bookmarkStart w:id="495" w:name="_Ref19492147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7</w:t>
            </w:r>
            <w:r>
              <w:fldChar w:fldCharType="end"/>
            </w:r>
            <w:bookmarkEnd w:id="495"/>
            <w:r>
              <w:t>)</w:t>
            </w:r>
          </w:p>
        </w:tc>
      </w:tr>
      <w:tr w:rsidR="008D39E8" w14:paraId="03DA9016" w14:textId="77777777" w:rsidTr="008D39E8">
        <w:tc>
          <w:tcPr>
            <w:tcW w:w="4396" w:type="pct"/>
          </w:tcPr>
          <w:p w14:paraId="1DAD7E3A" w14:textId="77777777" w:rsidR="008D39E8" w:rsidRPr="00220152" w:rsidRDefault="008D39E8" w:rsidP="008D39E8">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23D029A6" w14:textId="749C7A54" w:rsidR="008D39E8" w:rsidRDefault="008D39E8" w:rsidP="008D39E8">
            <w:pPr>
              <w:pStyle w:val="Beschriftung"/>
              <w:jc w:val="right"/>
              <w:rPr>
                <w:lang w:val="en-US"/>
              </w:rPr>
            </w:pPr>
            <w:bookmarkStart w:id="496" w:name="_Ref19492148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8</w:t>
            </w:r>
            <w:r>
              <w:fldChar w:fldCharType="end"/>
            </w:r>
            <w:bookmarkEnd w:id="496"/>
            <w:r>
              <w:t>)</w:t>
            </w:r>
          </w:p>
        </w:tc>
      </w:tr>
    </w:tbl>
    <w:p w14:paraId="7AE95C35" w14:textId="441E0FC0" w:rsidR="00541139" w:rsidRDefault="00541139" w:rsidP="00541139">
      <w:pPr>
        <w:rPr>
          <w:lang w:val="en-US"/>
        </w:rPr>
      </w:pPr>
      <w:del w:id="497" w:author="Hellmann, Simon" w:date="2025-08-31T11:49:00Z">
        <w:r w:rsidRPr="0EF766E9" w:rsidDel="008D39E8">
          <w:rPr>
            <w:lang w:val="en-US"/>
          </w:rPr>
          <w:delText xml:space="preserve">Two </w:delText>
        </w:r>
        <w:r w:rsidDel="008D39E8">
          <w:rPr>
            <w:lang w:val="en-US"/>
          </w:rPr>
          <w:delText>additional</w:delText>
        </w:r>
        <w:r w:rsidRPr="0EF766E9" w:rsidDel="008D39E8">
          <w:rPr>
            <w:lang w:val="en-US"/>
          </w:rPr>
          <w:delText xml:space="preserve"> states </w:delTex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sidDel="008D39E8">
          <w:rPr>
            <w:lang w:val="en-US"/>
          </w:rPr>
          <w:delText xml:space="preserve"> and </w:delTex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sidDel="008D39E8">
          <w:rPr>
            <w:lang w:val="en-US"/>
          </w:rPr>
          <w:delText xml:space="preserve"> describe the volume of CH</w:delText>
        </w:r>
        <w:r w:rsidRPr="00454DEF" w:rsidDel="008D39E8">
          <w:rPr>
            <w:vertAlign w:val="subscript"/>
            <w:lang w:val="en-US"/>
          </w:rPr>
          <w:delText>4</w:delText>
        </w:r>
        <w:r w:rsidDel="008D39E8">
          <w:rPr>
            <w:lang w:val="en-US"/>
          </w:rPr>
          <w:delText xml:space="preserve"> and CO</w:delText>
        </w:r>
        <w:r w:rsidRPr="00454DEF" w:rsidDel="008D39E8">
          <w:rPr>
            <w:vertAlign w:val="subscript"/>
            <w:lang w:val="en-US"/>
          </w:rPr>
          <w:delText>2</w:delText>
        </w:r>
        <w:r w:rsidDel="008D39E8">
          <w:rPr>
            <w:lang w:val="en-US"/>
          </w:rPr>
          <w:delText xml:space="preserve"> in the GS. Corresponding model equations </w:delText>
        </w:r>
        <w:r w:rsidR="00144E26" w:rsidDel="008D39E8">
          <w:rPr>
            <w:lang w:val="en-US"/>
          </w:rPr>
          <w:delText xml:space="preserve">of the GS </w:delText>
        </w:r>
        <w:r w:rsidDel="008D39E8">
          <w:rPr>
            <w:lang w:val="en-US"/>
          </w:rPr>
          <w:delText xml:space="preserve">are derived in the </w:delText>
        </w:r>
      </w:del>
      <w:del w:id="498" w:author="Hellmann, Simon" w:date="2025-08-27T18:02:00Z">
        <w:r w:rsidRPr="005D3388" w:rsidDel="005D3388">
          <w:rPr>
            <w:highlight w:val="yellow"/>
            <w:lang w:val="en-US"/>
            <w:rPrChange w:id="499" w:author="Hellmann, Simon" w:date="2025-08-27T18:03:00Z">
              <w:rPr>
                <w:lang w:val="en-US"/>
              </w:rPr>
            </w:rPrChange>
          </w:rPr>
          <w:delText>SI</w:delText>
        </w:r>
      </w:del>
      <w:del w:id="500" w:author="Hellmann, Simon" w:date="2025-08-31T11:49:00Z">
        <w:r w:rsidRPr="005D3388" w:rsidDel="008D39E8">
          <w:rPr>
            <w:highlight w:val="yellow"/>
            <w:lang w:val="en-US"/>
            <w:rPrChange w:id="501" w:author="Hellmann, Simon" w:date="2025-08-27T18:03:00Z">
              <w:rPr>
                <w:lang w:val="en-US"/>
              </w:rPr>
            </w:rPrChange>
          </w:rPr>
          <w:delText>.</w:delText>
        </w:r>
        <w:r w:rsidDel="008D39E8">
          <w:rPr>
            <w:lang w:val="en-US"/>
          </w:rPr>
          <w:delText xml:space="preserve"> </w:delText>
        </w:r>
      </w:del>
      <w:r>
        <w:rPr>
          <w:lang w:val="en-US"/>
        </w:rPr>
        <w:t>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16497693" w:rsidR="00541139" w:rsidRDefault="00541139" w:rsidP="00541139">
      <w:pPr>
        <w:pStyle w:val="berschrift3"/>
        <w:rPr>
          <w:lang w:val="en-US"/>
        </w:rPr>
      </w:pPr>
      <w:r w:rsidRPr="32AF646F">
        <w:rPr>
          <w:lang w:val="en-US"/>
        </w:rPr>
        <w:lastRenderedPageBreak/>
        <w:t>2.1.2</w:t>
      </w:r>
      <w:r>
        <w:rPr>
          <w:lang w:val="en-US"/>
        </w:rPr>
        <w:t xml:space="preserve"> </w:t>
      </w:r>
      <w:bookmarkStart w:id="502" w:name="_Hlk207213007"/>
      <w:ins w:id="503" w:author="Hellmann, Simon" w:date="2025-08-27T18:49:00Z">
        <w:r w:rsidR="00B05A33">
          <w:rPr>
            <w:lang w:val="en-US"/>
          </w:rPr>
          <w:t>Anaerobic digestion</w:t>
        </w:r>
      </w:ins>
      <w:del w:id="504" w:author="Hellmann, Simon" w:date="2025-08-27T18:49:00Z">
        <w:r w:rsidDel="00B05A33">
          <w:rPr>
            <w:lang w:val="en-US"/>
          </w:rPr>
          <w:delText>AD</w:delText>
        </w:r>
      </w:del>
      <w:r>
        <w:rPr>
          <w:lang w:val="en-US"/>
        </w:rPr>
        <w:t xml:space="preserve"> plant</w:t>
      </w:r>
      <w:r w:rsidRPr="32AF646F">
        <w:rPr>
          <w:lang w:val="en-US"/>
        </w:rPr>
        <w:t xml:space="preserve"> dimensioning</w:t>
      </w:r>
      <w:bookmarkEnd w:id="502"/>
    </w:p>
    <w:p w14:paraId="7CC49651" w14:textId="116BB298"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r>
        <w:rPr>
          <w:lang w:val="en-US"/>
        </w:rPr>
        <w:t xml:space="preserve">Deutsches Biomasseforschungszentrum, </w:t>
      </w:r>
      <w:r w:rsidRPr="32AF646F">
        <w:rPr>
          <w:lang w:val="en-US"/>
        </w:rPr>
        <w:t>DBFZ) as re</w:t>
      </w:r>
      <w:ins w:id="505" w:author="Hellmann, Simon" w:date="2025-08-31T12:02:00Z">
        <w:r w:rsidR="00BB59BF">
          <w:rPr>
            <w:lang w:val="en-US"/>
          </w:rPr>
          <w:softHyphen/>
        </w:r>
      </w:ins>
      <w:r w:rsidRPr="32AF646F">
        <w:rPr>
          <w:lang w:val="en-US"/>
        </w:rPr>
        <w:t>por</w:t>
      </w:r>
      <w:ins w:id="506" w:author="Hellmann, Simon" w:date="2025-08-31T12:02:00Z">
        <w:r w:rsidR="00BB59BF">
          <w:rPr>
            <w:lang w:val="en-US"/>
          </w:rPr>
          <w:softHyphen/>
        </w:r>
      </w:ins>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MmE4MzVlMjQtMDYyMy00NWQyLWE1Y2QtNDk0MDUyNThlYTM3IiwiVGV4dCI6Ik1hdWt5IGV0IGFsLiIsIldBSVZlcnNpb24iOiI2LjE5LjIuMSJ9}</w:instrText>
          </w:r>
          <w:r>
            <w:rPr>
              <w:lang w:val="en-US"/>
            </w:rPr>
            <w:fldChar w:fldCharType="separate"/>
          </w:r>
          <w:r w:rsidR="008D39E8">
            <w:fldChar w:fldCharType="begin"/>
          </w:r>
          <w:r w:rsidR="008D39E8">
            <w:instrText xml:space="preserve"> HYPERLINK \l "_CTVL00125a47e44351c41d8814ac7303d06f6e1" \o "Mauky, E.; Weinrich, S.; Nägele, H.-J.; Jacobi, H. F.; Liebetrau, J.; Nelles, M. (2016): Model Predictive Control for Demand-Driven Biogas Production …" </w:instrText>
          </w:r>
          <w:ins w:id="507" w:author="Hellmann, Simon" w:date="2025-08-31T12:14:00Z"/>
          <w:r w:rsidR="008D39E8">
            <w:fldChar w:fldCharType="separate"/>
          </w:r>
          <w:r w:rsidR="00E04011">
            <w:rPr>
              <w:lang w:val="en-US"/>
            </w:rPr>
            <w:t>Mauky et al.</w:t>
          </w:r>
          <w:r w:rsidR="008D39E8">
            <w:rPr>
              <w:lang w:val="en-US"/>
            </w:rPr>
            <w:fldChar w:fldCharType="end"/>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xOThjNTZlMC0xZmJmLTQ1MjYtYTE3My02YWZmNGI1YzAyY2QiLCJUZXh0IjoiKDIwMTYpIiwiV0FJVmVyc2lvbiI6IjYuMTkuMi4xIn0=}</w:instrText>
          </w:r>
          <w:r>
            <w:rPr>
              <w:lang w:val="en-US"/>
            </w:rPr>
            <w:fldChar w:fldCharType="separate"/>
          </w:r>
          <w:r w:rsidR="008D39E8">
            <w:fldChar w:fldCharType="begin"/>
          </w:r>
          <w:r w:rsidR="008D39E8" w:rsidRPr="008D39E8">
            <w:rPr>
              <w:lang w:val="en-US"/>
              <w:rPrChange w:id="508" w:author="Hellmann, Simon" w:date="2025-08-31T11:49:00Z">
                <w:rPr/>
              </w:rPrChange>
            </w:rPr>
            <w:instrText xml:space="preserve"> HYPERLINK \l "_CTVL00125a47e44351c41d8814ac7303d06f6e1" \o "Mauky, E.; Weinrich, S.; Nägele, H.-J.; Jacobi, H. F.; Liebetrau, J.; Nelles, M. (2016): Model Predictive Control for Demand-Driven Biogas Production …" </w:instrText>
          </w:r>
          <w:ins w:id="509" w:author="Hellmann, Simon" w:date="2025-08-31T12:14:00Z"/>
          <w:r w:rsidR="008D39E8">
            <w:fldChar w:fldCharType="separate"/>
          </w:r>
          <w:r w:rsidR="00E04011">
            <w:rPr>
              <w:lang w:val="en-US"/>
            </w:rPr>
            <w:t>(2016)</w:t>
          </w:r>
          <w:r w:rsidR="008D39E8">
            <w:rPr>
              <w:lang w:val="en-US"/>
            </w:rPr>
            <w:fldChar w:fldCharType="end"/>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Pr>
              <w:lang w:val="en-US"/>
            </w:rPr>
            <w:fldChar w:fldCharType="separate"/>
          </w:r>
          <w:r w:rsidR="008D39E8">
            <w:fldChar w:fldCharType="begin"/>
          </w:r>
          <w:r w:rsidR="008D39E8">
            <w:instrText xml:space="preserve"> HYPERLINK \l "_CTVL0011527233a22f74eba9d3072e8cd87597e" \o "Dittmer, C.; Ohnmacht, B.; Krümpel, J.; Lemmer, A. (2022): Model Predictive Control: Demand-Orientated, Load-Flexible, Full-Scale Biogas Production. M…" </w:instrText>
          </w:r>
          <w:ins w:id="510" w:author="Hellmann, Simon" w:date="2025-08-31T12:14:00Z"/>
          <w:r w:rsidR="008D39E8">
            <w:fldChar w:fldCharType="separate"/>
          </w:r>
          <w:r w:rsidR="00E04011">
            <w:rPr>
              <w:lang w:val="en-US"/>
            </w:rPr>
            <w:t>Dittmer et al.</w:t>
          </w:r>
          <w:r w:rsidR="008D39E8">
            <w:rPr>
              <w:lang w:val="en-US"/>
            </w:rPr>
            <w:fldChar w:fldCharType="end"/>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Pr>
              <w:lang w:val="en-US"/>
            </w:rPr>
            <w:fldChar w:fldCharType="separate"/>
          </w:r>
          <w:r w:rsidR="008D39E8">
            <w:fldChar w:fldCharType="begin"/>
          </w:r>
          <w:r w:rsidR="008D39E8" w:rsidRPr="008D39E8">
            <w:rPr>
              <w:lang w:val="en-US"/>
              <w:rPrChange w:id="511" w:author="Hellmann, Simon" w:date="2025-08-31T11:49:00Z">
                <w:rPr/>
              </w:rPrChange>
            </w:rPr>
            <w:instrText xml:space="preserve"> HYPERLINK \l "_CTVL0011527233a22f74eba9d3072e8cd87597e" \o "Dittmer, C.; Ohnmacht, B.; Krümpel, J.; Lemmer, A. (2022): Model Predictive Control: Demand-Orientated, Load-Flexible, Full-Scale Biogas Production. M…" </w:instrText>
          </w:r>
          <w:ins w:id="512" w:author="Hellmann, Simon" w:date="2025-08-31T12:14:00Z"/>
          <w:r w:rsidR="008D39E8">
            <w:fldChar w:fldCharType="separate"/>
          </w:r>
          <w:r w:rsidR="00E04011">
            <w:rPr>
              <w:lang w:val="en-US"/>
            </w:rPr>
            <w:t>(2022)</w:t>
          </w:r>
          <w:r w:rsidR="008D39E8">
            <w:rPr>
              <w:lang w:val="en-US"/>
            </w:rPr>
            <w:fldChar w:fldCharType="end"/>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30BE35CE" w:rsidR="00222BF4" w:rsidRDefault="0011577E" w:rsidP="0008402C">
      <w:pPr>
        <w:ind w:firstLine="0"/>
        <w:rPr>
          <w:ins w:id="513" w:author="Hellmann, Simon" w:date="2025-08-30T17:19:00Z"/>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Pr>
              <w:lang w:val="en-US"/>
            </w:rPr>
            <w:fldChar w:fldCharType="separate"/>
          </w:r>
          <w:r w:rsidR="008D39E8">
            <w:fldChar w:fldCharType="begin"/>
          </w:r>
          <w:r w:rsidR="008D39E8" w:rsidRPr="008D39E8">
            <w:rPr>
              <w:lang w:val="en-US"/>
              <w:rPrChange w:id="514" w:author="Hellmann, Simon" w:date="2025-08-31T11:49:00Z">
                <w:rPr/>
              </w:rPrChange>
            </w:rPr>
            <w:instrText xml:space="preserve"> HYPERLINK \l "_CTVL001c3b78bc64261460886accb7573639093" \o "Liebetrau, J.; Pfeiffer, D. (Eds.) (2020): Collection of Methods for Biogas. Methods to determine parameters for analysis purposes and parameters that…" </w:instrText>
          </w:r>
          <w:ins w:id="515" w:author="Hellmann, Simon" w:date="2025-08-31T12:14:00Z"/>
          <w:r w:rsidR="008D39E8">
            <w:fldChar w:fldCharType="separate"/>
          </w:r>
          <w:r w:rsidR="00E04011">
            <w:rPr>
              <w:lang w:val="en-US"/>
            </w:rPr>
            <w:t>(Liebetrau and Pfeiffer, 2020)</w:t>
          </w:r>
          <w:r w:rsidR="008D39E8">
            <w:rPr>
              <w:lang w:val="en-US"/>
            </w:rPr>
            <w:fldChar w:fldCharType="end"/>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4LTMwVDE1OjAxOjA4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Pr>
              <w:lang w:val="en-US"/>
            </w:rPr>
            <w:fldChar w:fldCharType="separate"/>
          </w:r>
          <w:r w:rsidR="008D39E8">
            <w:fldChar w:fldCharType="begin"/>
          </w:r>
          <w:r w:rsidR="008D39E8" w:rsidRPr="008D39E8">
            <w:rPr>
              <w:lang w:val="en-US"/>
              <w:rPrChange w:id="516" w:author="Hellmann, Simon" w:date="2025-08-31T11:49:00Z">
                <w:rPr/>
              </w:rPrChange>
            </w:rPr>
            <w:instrText xml:space="preserve"> HYPERLINK \l "_CTVL00162194bb43f664366b430ad14f4eeee4e" \o "Jimenez, J.; Latrille, E.; Harmand, J.; Robles, A.; Ferrer, J.; Steyer, J.-P. (2015): Instrumentation and control of anaerobic digestion processes. Re…" </w:instrText>
          </w:r>
          <w:ins w:id="517" w:author="Hellmann, Simon" w:date="2025-08-31T12:14:00Z"/>
          <w:r w:rsidR="008D39E8">
            <w:fldChar w:fldCharType="separate"/>
          </w:r>
          <w:r w:rsidR="00E04011">
            <w:rPr>
              <w:lang w:val="en-US"/>
            </w:rPr>
            <w:t>(Jimenez et al., 2015)</w:t>
          </w:r>
          <w:r w:rsidR="008D39E8">
            <w:rPr>
              <w:lang w:val="en-US"/>
            </w:rPr>
            <w:fldChar w:fldCharType="end"/>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8D39E8">
            <w:fldChar w:fldCharType="begin"/>
          </w:r>
          <w:r w:rsidR="008D39E8" w:rsidRPr="008D39E8">
            <w:rPr>
              <w:lang w:val="en-US"/>
              <w:rPrChange w:id="518" w:author="Hellmann, Simon" w:date="2025-08-31T11:49:00Z">
                <w:rPr/>
              </w:rPrChange>
            </w:rPr>
            <w:instrText xml:space="preserve"> HYPERLINK \l "_CTVL0016df8aa821b7747acb1edb4d9183c161a" \o "Weinrich, S.; Mauky, E.; Schmidt, T.; Krebs, C.; Liebetrau, J.; Nelles, M. (2021): Systematic simplification of the Anaerobic Digestion Model No. 1 (A…" </w:instrText>
          </w:r>
          <w:ins w:id="519" w:author="Hellmann, Simon" w:date="2025-08-31T12:14:00Z"/>
          <w:r w:rsidR="008D39E8">
            <w:fldChar w:fldCharType="separate"/>
          </w:r>
          <w:r w:rsidR="00E04011">
            <w:rPr>
              <w:lang w:val="en-US"/>
            </w:rPr>
            <w:t>(Weinrich et al., 2021)</w:t>
          </w:r>
          <w:r w:rsidR="008D39E8">
            <w:rPr>
              <w:lang w:val="en-US"/>
            </w:rPr>
            <w:fldChar w:fldCharType="end"/>
          </w:r>
          <w:r>
            <w:rPr>
              <w:lang w:val="en-US"/>
            </w:rPr>
            <w:fldChar w:fldCharType="end"/>
          </w:r>
        </w:sdtContent>
      </w:sdt>
      <w:r w:rsidRPr="00AA10A7">
        <w:rPr>
          <w:lang w:val="en-US"/>
        </w:rPr>
        <w:t xml:space="preserve">. Other </w:t>
      </w:r>
      <w:r w:rsidR="0008402C" w:rsidRPr="00AA10A7">
        <w:rPr>
          <w:lang w:val="en-US"/>
        </w:rPr>
        <w:t>parametric or structural uncertainties were ignored</w:t>
      </w:r>
      <w:ins w:id="520" w:author="Hellmann, Simon" w:date="2025-08-29T18:04:00Z">
        <w:r w:rsidR="001625BD">
          <w:rPr>
            <w:lang w:val="en-US"/>
          </w:rPr>
          <w:t xml:space="preserve">. </w:t>
        </w:r>
        <w:r w:rsidR="001625BD" w:rsidRPr="001625BD">
          <w:rPr>
            <w:highlight w:val="magenta"/>
            <w:lang w:val="en-US"/>
            <w:rPrChange w:id="521" w:author="Hellmann, Simon" w:date="2025-08-29T18:05:00Z">
              <w:rPr>
                <w:lang w:val="en-US"/>
              </w:rPr>
            </w:rPrChange>
          </w:rPr>
          <w:t>D</w:t>
        </w:r>
      </w:ins>
      <w:ins w:id="522" w:author="Hellmann, Simon" w:date="2025-08-29T18:02:00Z">
        <w:r w:rsidR="006464C4" w:rsidRPr="001625BD">
          <w:rPr>
            <w:highlight w:val="magenta"/>
            <w:lang w:val="en-US"/>
            <w:rPrChange w:id="523" w:author="Hellmann, Simon" w:date="2025-08-29T18:05:00Z">
              <w:rPr>
                <w:lang w:val="en-US"/>
              </w:rPr>
            </w:rPrChange>
          </w:rPr>
          <w:t xml:space="preserve">etermining their corresponding bounds would require </w:t>
        </w:r>
      </w:ins>
      <w:ins w:id="524" w:author="Hellmann, Simon" w:date="2025-08-29T18:05:00Z">
        <w:r w:rsidR="001625BD" w:rsidRPr="001625BD">
          <w:rPr>
            <w:highlight w:val="magenta"/>
            <w:lang w:val="en-US"/>
            <w:rPrChange w:id="525" w:author="Hellmann, Simon" w:date="2025-08-29T18:05:00Z">
              <w:rPr>
                <w:lang w:val="en-US"/>
              </w:rPr>
            </w:rPrChange>
          </w:rPr>
          <w:t>additional</w:t>
        </w:r>
      </w:ins>
      <w:ins w:id="526" w:author="Hellmann, Simon" w:date="2025-08-29T18:02:00Z">
        <w:r w:rsidR="006464C4" w:rsidRPr="001625BD">
          <w:rPr>
            <w:highlight w:val="magenta"/>
            <w:lang w:val="en-US"/>
            <w:rPrChange w:id="527" w:author="Hellmann, Simon" w:date="2025-08-29T18:05:00Z">
              <w:rPr>
                <w:lang w:val="en-US"/>
              </w:rPr>
            </w:rPrChange>
          </w:rPr>
          <w:t xml:space="preserve"> investi</w:t>
        </w:r>
      </w:ins>
      <w:ins w:id="528" w:author="Hellmann, Simon" w:date="2025-08-29T18:03:00Z">
        <w:r w:rsidR="006464C4" w:rsidRPr="001625BD">
          <w:rPr>
            <w:highlight w:val="magenta"/>
            <w:lang w:val="en-US"/>
            <w:rPrChange w:id="529" w:author="Hellmann, Simon" w:date="2025-08-29T18:05:00Z">
              <w:rPr>
                <w:lang w:val="en-US"/>
              </w:rPr>
            </w:rPrChange>
          </w:rPr>
          <w:t>gation</w:t>
        </w:r>
      </w:ins>
      <w:ins w:id="530" w:author="Hellmann, Simon" w:date="2025-08-29T18:05:00Z">
        <w:r w:rsidR="001625BD" w:rsidRPr="001625BD">
          <w:rPr>
            <w:highlight w:val="magenta"/>
            <w:lang w:val="en-US"/>
            <w:rPrChange w:id="531" w:author="Hellmann, Simon" w:date="2025-08-29T18:05:00Z">
              <w:rPr>
                <w:lang w:val="en-US"/>
              </w:rPr>
            </w:rPrChange>
          </w:rPr>
          <w:t>s</w:t>
        </w:r>
      </w:ins>
      <w:ins w:id="532" w:author="Hellmann, Simon" w:date="2025-08-29T18:03:00Z">
        <w:r w:rsidR="006464C4" w:rsidRPr="001625BD">
          <w:rPr>
            <w:highlight w:val="magenta"/>
            <w:lang w:val="en-US"/>
            <w:rPrChange w:id="533" w:author="Hellmann, Simon" w:date="2025-08-29T18:05:00Z">
              <w:rPr>
                <w:lang w:val="en-US"/>
              </w:rPr>
            </w:rPrChange>
          </w:rPr>
          <w:t>, e.g. by means of a sensitivity analysis</w:t>
        </w:r>
      </w:ins>
      <w:ins w:id="534" w:author="Hellmann, Simon" w:date="2025-08-29T18:05:00Z">
        <w:r w:rsidR="001625BD" w:rsidRPr="001625BD">
          <w:rPr>
            <w:highlight w:val="magenta"/>
            <w:lang w:val="en-US"/>
            <w:rPrChange w:id="535" w:author="Hellmann, Simon" w:date="2025-08-29T18:05:00Z">
              <w:rPr>
                <w:lang w:val="en-US"/>
              </w:rPr>
            </w:rPrChange>
          </w:rPr>
          <w:t xml:space="preserve">, </w:t>
        </w:r>
      </w:ins>
      <w:ins w:id="536" w:author="Hellmann, Simon" w:date="2025-08-29T18:03:00Z">
        <w:r w:rsidR="006464C4" w:rsidRPr="001625BD">
          <w:rPr>
            <w:highlight w:val="magenta"/>
            <w:lang w:val="en-US"/>
            <w:rPrChange w:id="537" w:author="Hellmann, Simon" w:date="2025-08-29T18:05:00Z">
              <w:rPr>
                <w:lang w:val="en-US"/>
              </w:rPr>
            </w:rPrChange>
          </w:rPr>
          <w:t xml:space="preserve">as described in </w:t>
        </w:r>
      </w:ins>
      <w:customXmlInsRangeStart w:id="538" w:author="Hellmann, Simon" w:date="2025-08-29T18:04:00Z"/>
      <w:sdt>
        <w:sdtPr>
          <w:rPr>
            <w:highlight w:val="magenta"/>
            <w:lang w:val="en-US"/>
          </w:rPr>
          <w:alias w:val="To edit, see citavi.com/edit"/>
          <w:tag w:val="CitaviPlaceholder#9959a9dd-a5e6-4829-88b7-f0ec65ad0d3b"/>
          <w:id w:val="176859061"/>
          <w:placeholder>
            <w:docPart w:val="DefaultPlaceholder_-1854013440"/>
          </w:placeholder>
        </w:sdtPr>
        <w:sdtEndPr>
          <w:rPr>
            <w:highlight w:val="none"/>
          </w:rPr>
        </w:sdtEndPr>
        <w:sdtContent>
          <w:customXmlInsRangeEnd w:id="538"/>
          <w:ins w:id="539" w:author="Hellmann, Simon" w:date="2025-08-29T18:04:00Z">
            <w:r w:rsidR="001625BD" w:rsidRPr="001625BD">
              <w:rPr>
                <w:highlight w:val="magenta"/>
                <w:lang w:val="en-US"/>
                <w:rPrChange w:id="540" w:author="Hellmann, Simon" w:date="2025-08-29T18:05:00Z">
                  <w:rPr>
                    <w:lang w:val="en-US"/>
                  </w:rPr>
                </w:rPrChange>
              </w:rPr>
              <w:fldChar w:fldCharType="begin"/>
            </w:r>
          </w:ins>
          <w:r w:rsidR="00A551DA">
            <w:rPr>
              <w:highlight w:val="magenta"/>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BUMTU6MDE6MDg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k5NTlhOWRkLWE1ZTYtNDgyOS04OGI3LWYwZWM2NWFkMGQzYiIsIlRleHQiOiIoUGljZW5vLUTDrWF6IGV0IGFsLiwgMjAyMCkiLCJXQUlWZXJzaW9uIjoiNi4xOS4yLjEifQ==}</w:instrText>
          </w:r>
          <w:r w:rsidR="001625BD" w:rsidRPr="001625BD">
            <w:rPr>
              <w:highlight w:val="magenta"/>
              <w:lang w:val="en-US"/>
              <w:rPrChange w:id="541" w:author="Hellmann, Simon" w:date="2025-08-29T18:05:00Z">
                <w:rPr>
                  <w:lang w:val="en-US"/>
                </w:rPr>
              </w:rPrChange>
            </w:rPr>
            <w:fldChar w:fldCharType="separate"/>
          </w:r>
          <w:r w:rsidR="008D39E8">
            <w:fldChar w:fldCharType="begin"/>
          </w:r>
          <w:r w:rsidR="008D39E8" w:rsidRPr="008D39E8">
            <w:rPr>
              <w:lang w:val="en-US"/>
              <w:rPrChange w:id="542" w:author="Hellmann, Simon" w:date="2025-08-31T11:49:00Z">
                <w:rPr/>
              </w:rPrChange>
            </w:rPr>
            <w:instrText xml:space="preserve"> HYPERLINK \l "_CTVL001b3c753199fa1416c82e8912240005fe1" \o "Piceno-Díaz, E. R.; Ricardez-Sandoval, L. A.; Gutierrez-Limon, M. A.; Méndez-Acosta, H. O.; Puebla, H. (2020): Robust Nonlinear Model Predictive Contr…" </w:instrText>
          </w:r>
          <w:ins w:id="543" w:author="Hellmann, Simon" w:date="2025-08-31T12:14:00Z"/>
          <w:r w:rsidR="008D39E8">
            <w:fldChar w:fldCharType="separate"/>
          </w:r>
          <w:r w:rsidR="00E04011">
            <w:rPr>
              <w:highlight w:val="magenta"/>
              <w:lang w:val="en-US"/>
            </w:rPr>
            <w:t>(Piceno-Díaz et al., 2020)</w:t>
          </w:r>
          <w:r w:rsidR="008D39E8">
            <w:rPr>
              <w:highlight w:val="magenta"/>
              <w:lang w:val="en-US"/>
            </w:rPr>
            <w:fldChar w:fldCharType="end"/>
          </w:r>
          <w:ins w:id="544" w:author="Hellmann, Simon" w:date="2025-08-29T18:04:00Z">
            <w:r w:rsidR="001625BD" w:rsidRPr="001625BD">
              <w:rPr>
                <w:highlight w:val="magenta"/>
                <w:lang w:val="en-US"/>
                <w:rPrChange w:id="545" w:author="Hellmann, Simon" w:date="2025-08-29T18:05:00Z">
                  <w:rPr>
                    <w:lang w:val="en-US"/>
                  </w:rPr>
                </w:rPrChange>
              </w:rPr>
              <w:fldChar w:fldCharType="end"/>
            </w:r>
          </w:ins>
          <w:customXmlInsRangeStart w:id="546" w:author="Hellmann, Simon" w:date="2025-08-29T18:04:00Z"/>
        </w:sdtContent>
      </w:sdt>
      <w:customXmlInsRangeEnd w:id="546"/>
      <w:r w:rsidR="0008402C" w:rsidRPr="32AF646F">
        <w:rPr>
          <w:lang w:val="en-US"/>
        </w:rPr>
        <w:t xml:space="preserve">. The following </w:t>
      </w:r>
      <w:ins w:id="547" w:author="Hellmann, Simon" w:date="2025-08-28T18:27:00Z">
        <w:r w:rsidR="00EB3D3E" w:rsidRPr="00FE53C5">
          <w:rPr>
            <w:highlight w:val="red"/>
            <w:lang w:val="en-US"/>
            <w:rPrChange w:id="548" w:author="Hellmann, Simon" w:date="2025-08-30T14:35:00Z">
              <w:rPr>
                <w:lang w:val="en-US"/>
              </w:rPr>
            </w:rPrChange>
          </w:rPr>
          <w:t xml:space="preserve">substrates </w:t>
        </w:r>
      </w:ins>
      <w:r w:rsidR="0008402C" w:rsidRPr="00FE53C5">
        <w:rPr>
          <w:highlight w:val="red"/>
          <w:lang w:val="en-US"/>
          <w:rPrChange w:id="549" w:author="Hellmann, Simon" w:date="2025-08-30T14:35:00Z">
            <w:rPr>
              <w:lang w:val="en-US"/>
            </w:rPr>
          </w:rPrChange>
        </w:rPr>
        <w:t xml:space="preserve">typical </w:t>
      </w:r>
      <w:ins w:id="550" w:author="Hellmann, Simon" w:date="2025-08-28T18:27:00Z">
        <w:r w:rsidR="00EB3D3E" w:rsidRPr="00FE53C5">
          <w:rPr>
            <w:highlight w:val="red"/>
            <w:lang w:val="en-US"/>
            <w:rPrChange w:id="551" w:author="Hellmann, Simon" w:date="2025-08-30T14:35:00Z">
              <w:rPr>
                <w:lang w:val="en-US"/>
              </w:rPr>
            </w:rPrChange>
          </w:rPr>
          <w:t xml:space="preserve">of </w:t>
        </w:r>
      </w:ins>
      <w:r w:rsidR="0008402C" w:rsidRPr="00FE53C5">
        <w:rPr>
          <w:highlight w:val="red"/>
          <w:lang w:val="en-US"/>
          <w:rPrChange w:id="552" w:author="Hellmann, Simon" w:date="2025-08-30T14:35:00Z">
            <w:rPr>
              <w:lang w:val="en-US"/>
            </w:rPr>
          </w:rPrChange>
        </w:rPr>
        <w:t xml:space="preserve">agricultural AD </w:t>
      </w:r>
      <w:ins w:id="553" w:author="Hellmann, Simon" w:date="2025-08-28T18:36:00Z">
        <w:r w:rsidR="002F2A61" w:rsidRPr="00FE53C5">
          <w:rPr>
            <w:highlight w:val="red"/>
            <w:lang w:val="en-US"/>
            <w:rPrChange w:id="554" w:author="Hellmann, Simon" w:date="2025-08-30T14:35:00Z">
              <w:rPr>
                <w:lang w:val="en-US"/>
              </w:rPr>
            </w:rPrChange>
          </w:rPr>
          <w:t xml:space="preserve">plants </w:t>
        </w:r>
      </w:ins>
      <w:ins w:id="555" w:author="Hellmann, Simon" w:date="2025-08-28T18:27:00Z">
        <w:r w:rsidR="00EB3D3E" w:rsidRPr="00FE53C5">
          <w:rPr>
            <w:highlight w:val="red"/>
            <w:lang w:val="en-US"/>
            <w:rPrChange w:id="556" w:author="Hellmann, Simon" w:date="2025-08-30T14:35:00Z">
              <w:rPr>
                <w:lang w:val="en-US"/>
              </w:rPr>
            </w:rPrChange>
          </w:rPr>
          <w:t>in Germany</w:t>
        </w:r>
      </w:ins>
      <w:del w:id="557" w:author="Hellmann, Simon" w:date="2025-08-28T18:27:00Z">
        <w:r w:rsidR="0008402C" w:rsidDel="00EB3D3E">
          <w:rPr>
            <w:lang w:val="en-US"/>
          </w:rPr>
          <w:br/>
        </w:r>
        <w:r w:rsidR="0008402C" w:rsidRPr="32AF646F" w:rsidDel="00EB3D3E">
          <w:rPr>
            <w:lang w:val="en-US"/>
          </w:rPr>
          <w:delText>substrates</w:delText>
        </w:r>
      </w:del>
      <w:r w:rsidR="0008402C" w:rsidRPr="32AF646F">
        <w:rPr>
          <w:lang w:val="en-US"/>
        </w:rPr>
        <w:t xml:space="preserve"> were </w:t>
      </w:r>
      <w:r w:rsidR="0008402C">
        <w:rPr>
          <w:lang w:val="en-US"/>
        </w:rPr>
        <w:t>considered</w:t>
      </w:r>
      <w:ins w:id="558" w:author="Hellmann, Simon" w:date="2025-08-28T18:32:00Z">
        <w:r w:rsidR="00156823">
          <w:rPr>
            <w:lang w:val="en-US"/>
          </w:rPr>
          <w:t xml:space="preserve"> </w:t>
        </w:r>
      </w:ins>
      <w:customXmlInsRangeStart w:id="559" w:author="Hellmann, Simon" w:date="2025-08-28T18:34:00Z"/>
      <w:sdt>
        <w:sdtPr>
          <w:rPr>
            <w:highlight w:val="red"/>
            <w:lang w:val="en-US"/>
          </w:rPr>
          <w:alias w:val="To edit, see citavi.com/edit"/>
          <w:tag w:val="CitaviPlaceholder#a242227f-f855-497a-a39b-c205b5836d5f"/>
          <w:id w:val="713313650"/>
          <w:placeholder>
            <w:docPart w:val="DefaultPlaceholder_-1854013440"/>
          </w:placeholder>
        </w:sdtPr>
        <w:sdtContent>
          <w:customXmlInsRangeEnd w:id="559"/>
          <w:ins w:id="560" w:author="Hellmann, Simon" w:date="2025-08-28T18:34:00Z">
            <w:r w:rsidR="00156823" w:rsidRPr="00156823">
              <w:rPr>
                <w:highlight w:val="red"/>
                <w:lang w:val="en-US"/>
                <w:rPrChange w:id="561" w:author="Hellmann, Simon" w:date="2025-08-28T18:34:00Z">
                  <w:rPr>
                    <w:lang w:val="en-US"/>
                  </w:rPr>
                </w:rPrChange>
              </w:rPr>
              <w:fldChar w:fldCharType="begin"/>
            </w:r>
          </w:ins>
          <w:r w:rsidR="00A551DA">
            <w:rPr>
              <w:highlight w:val="re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Sx7IiRpZCI6IjIyIiwiJHR5cGUiOiJTd2lzc0FjYWRlbWljLkNpdGF2aS5DaXRhdGlvbnMuV29yZFBsYWNlaG9sZGVyRW50cnksIFN3aXNzQWNhZGVtaWMuQ2l0YXZpIiwiSWQiOiIzNTBjZWZlMy0zMWI5LTQzOTEtOGE3Zi1hZTBhYzY5OWQ0NzIiLCJSYW5nZVN0YXJ0IjoxOSwiUmFuZ2VMZW5ndGgiOjI4LCJSZWZlcmVuY2VJZCI6IjZhMzIxZTJhLTdlYTctNGRhZS04MDEyLTI3NDBmNDU0ZDA1N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BUMTU6MDE6MD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0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U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Y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Ny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w:instrText>
          </w:r>
          <w:r w:rsidR="00A551DA" w:rsidRPr="006500ED">
            <w:rPr>
              <w:highlight w:val="red"/>
              <w:lang w:val="de-DE"/>
            </w:rPr>
            <w:instrText>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}</w:instrText>
          </w:r>
          <w:r w:rsidR="00156823" w:rsidRPr="00156823">
            <w:rPr>
              <w:highlight w:val="red"/>
              <w:lang w:val="en-US"/>
              <w:rPrChange w:id="562" w:author="Hellmann, Simon" w:date="2025-08-28T18:34:00Z">
                <w:rPr>
                  <w:lang w:val="en-US"/>
                </w:rPr>
              </w:rPrChange>
            </w:rPr>
            <w:fldChar w:fldCharType="separate"/>
          </w:r>
          <w:r w:rsidR="008D39E8">
            <w:fldChar w:fldCharType="begin"/>
          </w:r>
          <w:r w:rsidR="008D39E8">
            <w:instrText xml:space="preserve"> HYPERLINK \l "_CTVL001d599b102b75942ca8a0deb086b2e9395" \o "Ahmed, S.; Einfalt, D.; Kazda, M. (2016): Co-Digestion of Sugar Beet Silage Increases Biogas Yield from Fibrous Substrates. BioMed Research Internatio…" </w:instrText>
          </w:r>
          <w:ins w:id="563" w:author="Hellmann, Simon" w:date="2025-08-31T12:14:00Z"/>
          <w:r w:rsidR="008D39E8">
            <w:fldChar w:fldCharType="separate"/>
          </w:r>
          <w:r w:rsidR="00E04011">
            <w:rPr>
              <w:highlight w:val="red"/>
              <w:lang w:val="de-DE"/>
            </w:rPr>
            <w:t>(Ahmed et al., 2016</w:t>
          </w:r>
          <w:r w:rsidR="008D39E8">
            <w:rPr>
              <w:highlight w:val="red"/>
              <w:lang w:val="de-DE"/>
            </w:rPr>
            <w:fldChar w:fldCharType="end"/>
          </w:r>
          <w:r w:rsidR="008D39E8">
            <w:fldChar w:fldCharType="begin"/>
          </w:r>
          <w:r w:rsidR="008D39E8">
            <w:instrText xml:space="preserve"> HYPERLINK \l "_CTVL0016a321e2a7ea74dae80122740f454d057" \o "Daniel‐Gromke, J.; Rensberg, N.; Denysenko, V.; Stinner, W.; Schmalfuß, T.; Scheftelowitz, M.; Nelles, M.; Liebetrau, J. (2018): Current Developments …" </w:instrText>
          </w:r>
          <w:ins w:id="564" w:author="Hellmann, Simon" w:date="2025-08-31T12:14:00Z"/>
          <w:r w:rsidR="008D39E8">
            <w:fldChar w:fldCharType="separate"/>
          </w:r>
          <w:r w:rsidR="00E04011">
            <w:rPr>
              <w:highlight w:val="red"/>
              <w:lang w:val="de-DE"/>
            </w:rPr>
            <w:t>; Daniel</w:t>
          </w:r>
          <w:r w:rsidR="00E04011">
            <w:rPr>
              <w:rFonts w:ascii="Times New Roman" w:hAnsi="Times New Roman" w:cs="Times New Roman"/>
              <w:highlight w:val="red"/>
              <w:lang w:val="de-DE"/>
            </w:rPr>
            <w:t>‐</w:t>
          </w:r>
          <w:r w:rsidR="00E04011">
            <w:rPr>
              <w:highlight w:val="red"/>
              <w:lang w:val="de-DE"/>
            </w:rPr>
            <w:t>Gromke et al., 2018</w:t>
          </w:r>
          <w:r w:rsidR="008D39E8">
            <w:rPr>
              <w:highlight w:val="red"/>
              <w:lang w:val="de-DE"/>
            </w:rPr>
            <w:fldChar w:fldCharType="end"/>
          </w:r>
          <w:r w:rsidR="008D39E8">
            <w:fldChar w:fldCharType="begin"/>
          </w:r>
          <w:r w:rsidR="008D39E8">
            <w:instrText xml:space="preserve"> HYPERLINK \l "_CTVL0012bd31ee52dd149399037a277cf967998" \o "Hahn, H.; Ganagin, W.; Hartmann, K.; Wachendorf, M. (2014): Cost analysis of concepts for a demand oriented biogas supply for flexible power generatio…" </w:instrText>
          </w:r>
          <w:ins w:id="565" w:author="Hellmann, Simon" w:date="2025-08-31T12:14:00Z"/>
          <w:r w:rsidR="008D39E8">
            <w:fldChar w:fldCharType="separate"/>
          </w:r>
          <w:r w:rsidR="00E04011">
            <w:rPr>
              <w:highlight w:val="red"/>
              <w:lang w:val="de-DE"/>
            </w:rPr>
            <w:t>; Hahn et al., 2014)</w:t>
          </w:r>
          <w:r w:rsidR="008D39E8">
            <w:rPr>
              <w:highlight w:val="red"/>
              <w:lang w:val="de-DE"/>
            </w:rPr>
            <w:fldChar w:fldCharType="end"/>
          </w:r>
          <w:ins w:id="566" w:author="Hellmann, Simon" w:date="2025-08-28T18:34:00Z">
            <w:r w:rsidR="00156823" w:rsidRPr="00156823">
              <w:rPr>
                <w:highlight w:val="red"/>
                <w:lang w:val="en-US"/>
                <w:rPrChange w:id="567" w:author="Hellmann, Simon" w:date="2025-08-28T18:34:00Z">
                  <w:rPr>
                    <w:lang w:val="en-US"/>
                  </w:rPr>
                </w:rPrChange>
              </w:rPr>
              <w:fldChar w:fldCharType="end"/>
            </w:r>
          </w:ins>
          <w:customXmlInsRangeStart w:id="568" w:author="Hellmann, Simon" w:date="2025-08-28T18:34:00Z"/>
        </w:sdtContent>
      </w:sdt>
      <w:customXmlInsRangeEnd w:id="568"/>
      <w:r w:rsidR="0008402C" w:rsidRPr="00156823">
        <w:rPr>
          <w:lang w:val="de-DE"/>
          <w:rPrChange w:id="569" w:author="Hellmann, Simon" w:date="2025-08-28T18:34:00Z">
            <w:rPr>
              <w:lang w:val="en-US"/>
            </w:rPr>
          </w:rPrChange>
        </w:rPr>
        <w:t xml:space="preserve"> </w:t>
      </w:r>
      <w:sdt>
        <w:sdtPr>
          <w:rPr>
            <w:lang w:val="en-US"/>
          </w:rPr>
          <w:alias w:val="To edit, see citavi.com/edit"/>
          <w:tag w:val="CitaviPlaceholder#5fbc1a3a-6460-4e09-8760-0f83c5099913"/>
          <w:id w:val="-505441846"/>
          <w:placeholder>
            <w:docPart w:val="8C2F77594C7340998B14B8E9DEF4FDD1"/>
          </w:placeholder>
        </w:sdtPr>
        <w:sdtContent>
          <w:del w:id="570" w:author="Hellmann, Simon" w:date="2025-08-28T18:35:00Z">
            <w:r w:rsidR="0008402C" w:rsidDel="009C7DD1">
              <w:rPr>
                <w:lang w:val="en-US"/>
              </w:rPr>
              <w:fldChar w:fldCharType="begin"/>
            </w:r>
            <w:r w:rsidR="009A22A3" w:rsidRPr="00156823" w:rsidDel="009C7DD1">
              <w:rPr>
                <w:lang w:val="de-DE"/>
                <w:rPrChange w:id="571" w:author="Hellmann, Simon" w:date="2025-08-28T18:34:00Z">
                  <w:rPr>
                    <w:lang w:val="en-US"/>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w:delInstrText>
            </w:r>
            <w:r w:rsidR="009A22A3" w:rsidDel="009C7DD1">
              <w:rPr>
                <w:lang w:val="en-US"/>
              </w:rPr>
              <w:delInstrText>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yOFQxNjoyNjoy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4LTI4VDE2OjI2OjI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jhUMTY6MjY6Mj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delInstrText>
            </w:r>
            <w:r w:rsidR="0008402C" w:rsidDel="009C7DD1">
              <w:rPr>
                <w:lang w:val="en-US"/>
              </w:rPr>
              <w:fldChar w:fldCharType="separate"/>
            </w:r>
            <w:r w:rsidR="009A22A3" w:rsidDel="009C7DD1">
              <w:rPr>
                <w:lang w:val="en-US"/>
              </w:rPr>
              <w:delText>(Ahmed et al., 2016; Segura et al., 2025; Hahn et al., 2014)</w:delText>
            </w:r>
            <w:r w:rsidR="0008402C" w:rsidDel="009C7DD1">
              <w:rPr>
                <w:lang w:val="en-US"/>
              </w:rPr>
              <w:fldChar w:fldCharType="end"/>
            </w:r>
          </w:del>
        </w:sdtContent>
      </w:sdt>
      <w:r w:rsidR="0008402C" w:rsidRPr="32AF646F">
        <w:rPr>
          <w:lang w:val="en-US"/>
        </w:rPr>
        <w:t>: grass silage (G</w:t>
      </w:r>
      <w:r w:rsidR="0008402C">
        <w:rPr>
          <w:lang w:val="en-US"/>
        </w:rPr>
        <w:t>r</w:t>
      </w:r>
      <w:r w:rsidR="0008402C" w:rsidRPr="32AF646F">
        <w:rPr>
          <w:lang w:val="en-US"/>
        </w:rPr>
        <w:t xml:space="preserve">S), </w:t>
      </w:r>
      <w:r w:rsidR="0008402C">
        <w:rPr>
          <w:lang w:val="en-US"/>
        </w:rPr>
        <w:t xml:space="preserve">maize silage </w:t>
      </w:r>
      <w:r w:rsidR="0008402C" w:rsidRPr="32AF646F">
        <w:rPr>
          <w:lang w:val="en-US"/>
        </w:rPr>
        <w:t>(</w:t>
      </w:r>
      <w:r w:rsidR="0008402C">
        <w:rPr>
          <w:lang w:val="en-US"/>
        </w:rPr>
        <w:t>M</w:t>
      </w:r>
      <w:r w:rsidR="0008402C" w:rsidRPr="32AF646F">
        <w:rPr>
          <w:lang w:val="en-US"/>
        </w:rPr>
        <w:t>S), sugar beet silage (SBS) and cattle manure (CM).</w:t>
      </w:r>
      <w:r w:rsidR="0008402C">
        <w:rPr>
          <w:lang w:val="en-US"/>
        </w:rPr>
        <w:t xml:space="preserve"> Individual substrate costs per t of fresh matter (FM) are provided in Tab. 2.</w:t>
      </w:r>
    </w:p>
    <w:p w14:paraId="6DA63454" w14:textId="77777777" w:rsidR="00222BF4" w:rsidRDefault="00222BF4" w:rsidP="00222BF4">
      <w:pPr>
        <w:pStyle w:val="berschrift3"/>
        <w:rPr>
          <w:ins w:id="572" w:author="Hellmann, Simon" w:date="2025-08-30T17:19:00Z"/>
          <w:lang w:val="en-US"/>
        </w:rPr>
      </w:pPr>
      <w:ins w:id="573" w:author="Hellmann, Simon" w:date="2025-08-30T17:19:00Z">
        <w:r>
          <w:rPr>
            <w:lang w:val="en-US"/>
          </w:rPr>
          <w:t>2</w:t>
        </w:r>
        <w:r w:rsidRPr="00EF63E2">
          <w:rPr>
            <w:lang w:val="en-US"/>
          </w:rPr>
          <w:t>.</w:t>
        </w:r>
        <w:r>
          <w:rPr>
            <w:lang w:val="en-US"/>
          </w:rPr>
          <w:t>2</w:t>
        </w:r>
        <w:r w:rsidRPr="00EF63E2">
          <w:rPr>
            <w:lang w:val="en-US"/>
          </w:rPr>
          <w:t xml:space="preserve">.1 </w:t>
        </w:r>
        <w:r>
          <w:rPr>
            <w:lang w:val="en-US"/>
          </w:rPr>
          <w:t>Nominal computation</w:t>
        </w:r>
      </w:ins>
    </w:p>
    <w:p w14:paraId="1C326D4F" w14:textId="4FB687C5" w:rsidR="00222BF4" w:rsidRDefault="00222BF4" w:rsidP="008D39E8">
      <w:pPr>
        <w:rPr>
          <w:ins w:id="574" w:author="Hellmann, Simon" w:date="2025-08-30T17:19:00Z"/>
          <w:lang w:val="en-US"/>
        </w:rPr>
        <w:pPrChange w:id="575" w:author="Hellmann, Simon" w:date="2025-08-31T11:51:00Z">
          <w:pPr/>
        </w:pPrChange>
      </w:pPr>
      <w:ins w:id="576" w:author="Hellmann, Simon" w:date="2025-08-30T17:19:00Z">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ins>
      <w:customXmlInsRangeStart w:id="577" w:author="Hellmann, Simon" w:date="2025-08-30T17:19:00Z"/>
      <w:sdt>
        <w:sdtPr>
          <w:rPr>
            <w:lang w:val="en-US"/>
          </w:rPr>
          <w:alias w:val="To edit, see citavi.com/edit"/>
          <w:tag w:val="CitaviPlaceholder#473230db-584c-4c83-b697-adac0b1f9831"/>
          <w:id w:val="-1707485036"/>
          <w:placeholder>
            <w:docPart w:val="6F77D7F9346943F591309B07E20436EF"/>
          </w:placeholder>
        </w:sdtPr>
        <w:sdtContent>
          <w:customXmlInsRangeEnd w:id="577"/>
          <w:ins w:id="578"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ins>
          <w:r w:rsidR="008D39E8">
            <w:fldChar w:fldCharType="begin"/>
          </w:r>
          <w:r w:rsidR="008D39E8">
            <w:instrText xml:space="preserve"> HYPERLINK \l "_CTVL0012b2e3149523a4957bf15cdab053b8326" \o "Delory, F.; Neubauer, P.; Weinrich, S. (2025): Uncertainty Analysis of a Simplified ADM1 Applied to Dynamic Agricultural Experimental Data. Water Scie…" </w:instrText>
          </w:r>
          <w:ins w:id="579" w:author="Hellmann, Simon" w:date="2025-08-31T12:14:00Z"/>
          <w:r w:rsidR="008D39E8">
            <w:fldChar w:fldCharType="separate"/>
          </w:r>
          <w:r w:rsidR="00E04011">
            <w:rPr>
              <w:lang w:val="en-US"/>
            </w:rPr>
            <w:t>Delory et al.</w:t>
          </w:r>
          <w:r w:rsidR="008D39E8">
            <w:rPr>
              <w:lang w:val="en-US"/>
            </w:rPr>
            <w:fldChar w:fldCharType="end"/>
          </w:r>
          <w:ins w:id="580" w:author="Hellmann, Simon" w:date="2025-08-30T17:19:00Z">
            <w:r>
              <w:rPr>
                <w:lang w:val="en-US"/>
              </w:rPr>
              <w:fldChar w:fldCharType="end"/>
            </w:r>
          </w:ins>
          <w:customXmlInsRangeStart w:id="581" w:author="Hellmann, Simon" w:date="2025-08-30T17:19:00Z"/>
        </w:sdtContent>
      </w:sdt>
      <w:customXmlInsRangeEnd w:id="581"/>
      <w:ins w:id="582" w:author="Hellmann, Simon" w:date="2025-08-30T17:19:00Z">
        <w:r>
          <w:rPr>
            <w:lang w:val="en-US"/>
          </w:rPr>
          <w:t xml:space="preserve"> </w:t>
        </w:r>
      </w:ins>
      <w:customXmlInsRangeStart w:id="583" w:author="Hellmann, Simon" w:date="2025-08-30T17:19:00Z"/>
      <w:sdt>
        <w:sdtPr>
          <w:rPr>
            <w:lang w:val="en-US"/>
          </w:rPr>
          <w:alias w:val="To edit, see citavi.com/edit"/>
          <w:tag w:val="CitaviPlaceholder#b8494b53-07c7-46cc-b7e7-fd2591079617"/>
          <w:id w:val="136852236"/>
          <w:placeholder>
            <w:docPart w:val="6F77D7F9346943F591309B07E20436EF"/>
          </w:placeholder>
        </w:sdtPr>
        <w:sdtContent>
          <w:customXmlInsRangeEnd w:id="583"/>
          <w:ins w:id="584"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ins>
          <w:r w:rsidR="008D39E8">
            <w:fldChar w:fldCharType="begin"/>
          </w:r>
          <w:r w:rsidR="008D39E8" w:rsidRPr="008D39E8">
            <w:rPr>
              <w:lang w:val="en-US"/>
              <w:rPrChange w:id="585" w:author="Hellmann, Simon" w:date="2025-08-31T11:49:00Z">
                <w:rPr/>
              </w:rPrChange>
            </w:rPr>
            <w:instrText xml:space="preserve"> HYPERLINK \l "_CTVL0012b2e3149523a4957bf15cdab053b8326" \o "Delory, F.; Neubauer, P.; Weinrich, S. (2025): Uncertainty Analysis of a Simplified ADM1 Applied to Dynamic Agricultural Experimental Data. Water Scie…" </w:instrText>
          </w:r>
          <w:ins w:id="586" w:author="Hellmann, Simon" w:date="2025-08-31T12:14:00Z"/>
          <w:r w:rsidR="008D39E8">
            <w:fldChar w:fldCharType="separate"/>
          </w:r>
          <w:r w:rsidR="00E04011">
            <w:rPr>
              <w:lang w:val="en-US"/>
            </w:rPr>
            <w:t>(2025)</w:t>
          </w:r>
          <w:r w:rsidR="008D39E8">
            <w:rPr>
              <w:lang w:val="en-US"/>
            </w:rPr>
            <w:fldChar w:fldCharType="end"/>
          </w:r>
          <w:ins w:id="587" w:author="Hellmann, Simon" w:date="2025-08-30T17:19:00Z">
            <w:r>
              <w:rPr>
                <w:lang w:val="en-US"/>
              </w:rPr>
              <w:fldChar w:fldCharType="end"/>
            </w:r>
          </w:ins>
          <w:customXmlInsRangeStart w:id="588" w:author="Hellmann, Simon" w:date="2025-08-30T17:19:00Z"/>
        </w:sdtContent>
      </w:sdt>
      <w:customXmlInsRangeEnd w:id="588"/>
      <w:ins w:id="589" w:author="Hellmann, Simon" w:date="2025-08-30T17:19:00Z">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ins>
      <w:customXmlInsRangeStart w:id="590" w:author="Hellmann, Simon" w:date="2025-08-30T17:19:00Z"/>
      <w:sdt>
        <w:sdtPr>
          <w:rPr>
            <w:lang w:val="en-US"/>
          </w:rPr>
          <w:alias w:val="To edit, see citavi.com/edit"/>
          <w:tag w:val="CitaviPlaceholder#855a82fb-1575-4d90-9003-c0df54d7b84f"/>
          <w:id w:val="-1782792723"/>
          <w:placeholder>
            <w:docPart w:val="8AEC356DBC064F6EBF360F0DECF7E49C"/>
          </w:placeholder>
        </w:sdtPr>
        <w:sdtContent>
          <w:customXmlInsRangeEnd w:id="590"/>
          <w:ins w:id="591"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ins w:id="592" w:author="Hellmann, Simon" w:date="2025-08-30T17:19:00Z">
            <w:r>
              <w:rPr>
                <w:lang w:val="en-US"/>
              </w:rPr>
              <w:fldChar w:fldCharType="separate"/>
            </w:r>
          </w:ins>
          <w:r w:rsidR="008D39E8">
            <w:fldChar w:fldCharType="begin"/>
          </w:r>
          <w:r w:rsidR="008D39E8">
            <w:instrText xml:space="preserve"> HYPERLINK \l "_CTVL001d161db80b0484e89b63cc8a7402f653a" \o "Weißbach, F.; Strubelt, C. (2008): Correcting the Dry Matter Content of Grass Silages as a Substrate for Biogas Production. Agricultural Engineering 6…" </w:instrText>
          </w:r>
          <w:ins w:id="593" w:author="Hellmann, Simon" w:date="2025-08-31T12:14:00Z"/>
          <w:r w:rsidR="008D39E8">
            <w:fldChar w:fldCharType="separate"/>
          </w:r>
          <w:r w:rsidR="00E04011">
            <w:rPr>
              <w:lang w:val="en-US"/>
            </w:rPr>
            <w:t>Weißbach and Strubelt</w:t>
          </w:r>
          <w:r w:rsidR="008D39E8">
            <w:rPr>
              <w:lang w:val="en-US"/>
            </w:rPr>
            <w:fldChar w:fldCharType="end"/>
          </w:r>
          <w:ins w:id="594" w:author="Hellmann, Simon" w:date="2025-08-30T17:19:00Z">
            <w:r>
              <w:rPr>
                <w:lang w:val="en-US"/>
              </w:rPr>
              <w:fldChar w:fldCharType="end"/>
            </w:r>
          </w:ins>
          <w:customXmlInsRangeStart w:id="595" w:author="Hellmann, Simon" w:date="2025-08-30T17:19:00Z"/>
        </w:sdtContent>
      </w:sdt>
      <w:customXmlInsRangeEnd w:id="595"/>
      <w:ins w:id="596" w:author="Hellmann, Simon" w:date="2025-08-30T17:19:00Z">
        <w:r>
          <w:rPr>
            <w:lang w:val="en-US"/>
          </w:rPr>
          <w:t xml:space="preserve"> </w:t>
        </w:r>
      </w:ins>
      <w:customXmlInsRangeStart w:id="597" w:author="Hellmann, Simon" w:date="2025-08-30T17:19:00Z"/>
      <w:sdt>
        <w:sdtPr>
          <w:rPr>
            <w:lang w:val="en-US"/>
          </w:rPr>
          <w:alias w:val="To edit, see citavi.com/edit"/>
          <w:tag w:val="CitaviPlaceholder#895402c6-5a22-4677-8da2-e1996572da6b"/>
          <w:id w:val="-1955941640"/>
          <w:placeholder>
            <w:docPart w:val="8AEC356DBC064F6EBF360F0DECF7E49C"/>
          </w:placeholder>
        </w:sdtPr>
        <w:sdtContent>
          <w:customXmlInsRangeEnd w:id="597"/>
          <w:ins w:id="598" w:author="Hellmann, Simon" w:date="2025-08-30T17:19:00Z">
            <w:r>
              <w:rPr>
                <w:lang w:val="en-US"/>
              </w:rPr>
              <w:fldChar w:fldCharType="begin"/>
            </w:r>
          </w:ins>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ins w:id="599" w:author="Hellmann, Simon" w:date="2025-08-30T17:19:00Z">
            <w:r>
              <w:rPr>
                <w:lang w:val="en-US"/>
              </w:rPr>
              <w:fldChar w:fldCharType="separate"/>
            </w:r>
          </w:ins>
          <w:r w:rsidR="008D39E8">
            <w:fldChar w:fldCharType="begin"/>
          </w:r>
          <w:r w:rsidR="008D39E8">
            <w:instrText xml:space="preserve"> HYPERLINK \l "_CTVL001d161db80b0484e89b63cc8a7402f653a" \o "Weißbach, F.; Strubelt, C. (2008): Correcting the Dry Matter Content of Grass Silages as a Substrate for Biogas Production. Agricultural Engineering 6…" </w:instrText>
          </w:r>
          <w:ins w:id="600" w:author="Hellmann, Simon" w:date="2025-08-31T12:14:00Z"/>
          <w:r w:rsidR="008D39E8">
            <w:fldChar w:fldCharType="separate"/>
          </w:r>
          <w:r w:rsidR="00E04011">
            <w:rPr>
              <w:lang w:val="en-US"/>
            </w:rPr>
            <w:t>(2008a</w:t>
          </w:r>
          <w:r w:rsidR="008D39E8">
            <w:rPr>
              <w:lang w:val="en-US"/>
            </w:rPr>
            <w:fldChar w:fldCharType="end"/>
          </w:r>
          <w:r w:rsidR="008D39E8">
            <w:fldChar w:fldCharType="begin"/>
          </w:r>
          <w:r w:rsidR="008D39E8">
            <w:instrText xml:space="preserve"> HYPERLINK \l "_CTVL001f9b5c747b038492e9f48c128844d030f" \o "Weißbach, F.; Strubelt, C. (2008): Correcting the Dry Matter Content of Maize Silages as a Substrate for Biogas Production. Agricultural Engineering 6…" </w:instrText>
          </w:r>
          <w:ins w:id="601" w:author="Hellmann, Simon" w:date="2025-08-31T12:14:00Z"/>
          <w:r w:rsidR="008D39E8">
            <w:fldChar w:fldCharType="separate"/>
          </w:r>
          <w:r w:rsidR="00E04011">
            <w:rPr>
              <w:lang w:val="en-US"/>
            </w:rPr>
            <w:t>, 2008b</w:t>
          </w:r>
          <w:r w:rsidR="008D39E8">
            <w:rPr>
              <w:lang w:val="en-US"/>
            </w:rPr>
            <w:fldChar w:fldCharType="end"/>
          </w:r>
          <w:r w:rsidR="008D39E8">
            <w:fldChar w:fldCharType="begin"/>
          </w:r>
          <w:r w:rsidR="008D39E8">
            <w:instrText xml:space="preserve"> HYPERLINK \l "_CTVL0013b3a74e421b54e41aa1cd75eb414af95" \o "Weißbach, F.; Strubelt, C. (2008): Correcting the Dry Matter Content of Sugar Beet Silages as a Substrate for Biogas Production. Agricultural Engineer…" </w:instrText>
          </w:r>
          <w:ins w:id="602" w:author="Hellmann, Simon" w:date="2025-08-31T12:14:00Z"/>
          <w:r w:rsidR="008D39E8">
            <w:fldChar w:fldCharType="separate"/>
          </w:r>
          <w:r w:rsidR="00E04011">
            <w:rPr>
              <w:lang w:val="en-US"/>
            </w:rPr>
            <w:t>, 2008c)</w:t>
          </w:r>
          <w:r w:rsidR="008D39E8">
            <w:rPr>
              <w:lang w:val="en-US"/>
            </w:rPr>
            <w:fldChar w:fldCharType="end"/>
          </w:r>
          <w:ins w:id="603" w:author="Hellmann, Simon" w:date="2025-08-30T17:19:00Z">
            <w:r>
              <w:rPr>
                <w:lang w:val="en-US"/>
              </w:rPr>
              <w:fldChar w:fldCharType="end"/>
            </w:r>
          </w:ins>
          <w:customXmlInsRangeStart w:id="604" w:author="Hellmann, Simon" w:date="2025-08-30T17:19:00Z"/>
        </w:sdtContent>
      </w:sdt>
      <w:customXmlInsRangeEnd w:id="604"/>
      <w:ins w:id="605" w:author="Hellmann, Simon" w:date="2025-08-30T17:19:00Z">
        <w:r>
          <w:rPr>
            <w:lang w:val="en-US"/>
          </w:rPr>
          <w:t xml:space="preserve"> </w:t>
        </w:r>
        <w:r w:rsidRPr="001A2017">
          <w:rPr>
            <w:lang w:val="en-US"/>
          </w:rPr>
          <w:t xml:space="preserve">and </w:t>
        </w:r>
      </w:ins>
      <w:customXmlInsRangeStart w:id="606" w:author="Hellmann, Simon" w:date="2025-08-30T17:19:00Z"/>
      <w:sdt>
        <w:sdtPr>
          <w:rPr>
            <w:lang w:val="en-US"/>
          </w:rPr>
          <w:alias w:val="To edit, see citavi.com/edit"/>
          <w:tag w:val="CitaviPlaceholder#9c7c7eb8-6c67-4562-9c0c-f8f4a9d9e8dd"/>
          <w:id w:val="-500734384"/>
          <w:placeholder>
            <w:docPart w:val="6F77D7F9346943F591309B07E20436EF"/>
          </w:placeholder>
        </w:sdtPr>
        <w:sdtContent>
          <w:customXmlInsRangeEnd w:id="606"/>
          <w:ins w:id="607"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ins>
          <w:r w:rsidR="008D39E8">
            <w:fldChar w:fldCharType="begin"/>
          </w:r>
          <w:r w:rsidR="008D39E8">
            <w:instrText xml:space="preserve"> HYPERLINK \l "_CTVL0019a3197eb6c494dff8d212b66c5111b25" \o "Fisgativa, H.; Zennaro, B.; Charnier, C.; Richard, C.; Accarion, G.; Béline, F. (2020): Comprehensive determination of input state variables dataset r…" </w:instrText>
          </w:r>
          <w:ins w:id="608" w:author="Hellmann, Simon" w:date="2025-08-31T12:14:00Z"/>
          <w:r w:rsidR="008D39E8">
            <w:fldChar w:fldCharType="separate"/>
          </w:r>
          <w:r w:rsidR="00E04011">
            <w:rPr>
              <w:lang w:val="en-US"/>
            </w:rPr>
            <w:t>Fisgativa et al.</w:t>
          </w:r>
          <w:r w:rsidR="008D39E8">
            <w:rPr>
              <w:lang w:val="en-US"/>
            </w:rPr>
            <w:fldChar w:fldCharType="end"/>
          </w:r>
          <w:ins w:id="609" w:author="Hellmann, Simon" w:date="2025-08-30T17:19:00Z">
            <w:r>
              <w:rPr>
                <w:lang w:val="en-US"/>
              </w:rPr>
              <w:fldChar w:fldCharType="end"/>
            </w:r>
          </w:ins>
          <w:customXmlInsRangeStart w:id="610" w:author="Hellmann, Simon" w:date="2025-08-30T17:19:00Z"/>
        </w:sdtContent>
      </w:sdt>
      <w:customXmlInsRangeEnd w:id="610"/>
      <w:ins w:id="611" w:author="Hellmann, Simon" w:date="2025-08-30T17:19:00Z">
        <w:r>
          <w:rPr>
            <w:lang w:val="en-US"/>
          </w:rPr>
          <w:t xml:space="preserve"> </w:t>
        </w:r>
      </w:ins>
      <w:customXmlInsRangeStart w:id="612" w:author="Hellmann, Simon" w:date="2025-08-30T17:19:00Z"/>
      <w:sdt>
        <w:sdtPr>
          <w:rPr>
            <w:lang w:val="en-US"/>
          </w:rPr>
          <w:alias w:val="To edit, see citavi.com/edit"/>
          <w:tag w:val="CitaviPlaceholder#4f854a52-8304-479f-8566-3c359b2d84d2"/>
          <w:id w:val="1745447504"/>
          <w:placeholder>
            <w:docPart w:val="6F77D7F9346943F591309B07E20436EF"/>
          </w:placeholder>
        </w:sdtPr>
        <w:sdtContent>
          <w:customXmlInsRangeEnd w:id="612"/>
          <w:ins w:id="613" w:author="Hellmann, Simon" w:date="2025-08-30T17:19: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ins>
          <w:r w:rsidR="008D39E8">
            <w:fldChar w:fldCharType="begin"/>
          </w:r>
          <w:r w:rsidR="008D39E8" w:rsidRPr="008D39E8">
            <w:rPr>
              <w:lang w:val="en-US"/>
              <w:rPrChange w:id="614" w:author="Hellmann, Simon" w:date="2025-08-31T11:49:00Z">
                <w:rPr/>
              </w:rPrChange>
            </w:rPr>
            <w:instrText xml:space="preserve"> HYPERLINK \l "_CTVL0019a3197eb6c494dff8d212b66c5111b25" \o "Fisgativa, H.; Zennaro, B.; Charnier, C.; Richard, C.; Accarion, G.; Béline, F. (2020): Comprehensive determination of input state variables dataset r…" </w:instrText>
          </w:r>
          <w:ins w:id="615" w:author="Hellmann, Simon" w:date="2025-08-31T12:14:00Z"/>
          <w:r w:rsidR="008D39E8">
            <w:fldChar w:fldCharType="separate"/>
          </w:r>
          <w:r w:rsidR="00E04011">
            <w:rPr>
              <w:lang w:val="en-US"/>
            </w:rPr>
            <w:t>(2020)</w:t>
          </w:r>
          <w:r w:rsidR="008D39E8">
            <w:rPr>
              <w:lang w:val="en-US"/>
            </w:rPr>
            <w:fldChar w:fldCharType="end"/>
          </w:r>
          <w:ins w:id="616" w:author="Hellmann, Simon" w:date="2025-08-30T17:19:00Z">
            <w:r>
              <w:rPr>
                <w:lang w:val="en-US"/>
              </w:rPr>
              <w:fldChar w:fldCharType="end"/>
            </w:r>
          </w:ins>
          <w:customXmlInsRangeStart w:id="617" w:author="Hellmann, Simon" w:date="2025-08-30T17:19:00Z"/>
        </w:sdtContent>
      </w:sdt>
      <w:customXmlInsRangeEnd w:id="617"/>
      <w:ins w:id="618" w:author="Hellmann, Simon" w:date="2025-08-30T17:19:00Z">
        <w:r>
          <w:rPr>
            <w:lang w:val="en-US"/>
          </w:rPr>
          <w:t>, respectively</w:t>
        </w:r>
        <w:r w:rsidRPr="32AF646F">
          <w:rPr>
            <w:lang w:val="en-US"/>
          </w:rPr>
          <w:t>.</w:t>
        </w:r>
      </w:ins>
    </w:p>
    <w:p w14:paraId="7903115E" w14:textId="014D2A80" w:rsidR="00FC6AF8" w:rsidRDefault="00222BF4" w:rsidP="00FC6AF8">
      <w:pPr>
        <w:ind w:firstLine="0"/>
        <w:rPr>
          <w:ins w:id="619" w:author="Hellmann, Simon" w:date="2025-08-31T12:08:00Z"/>
          <w:lang w:val="en-US"/>
        </w:rPr>
      </w:pPr>
      <w:ins w:id="620" w:author="Hellmann, Simon" w:date="2025-08-30T17:20:00Z">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ins>
      <w:ins w:id="621" w:author="Hellmann, Simon" w:date="2025-08-31T11:51:00Z">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1B4B12">
          <w:rPr>
            <w:color w:val="4BACC6" w:themeColor="accent5"/>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ins>
      <w:customXmlInsRangeStart w:id="622" w:author="Hellmann, Simon" w:date="2025-08-31T11:51:00Z"/>
      <w:sdt>
        <w:sdtPr>
          <w:rPr>
            <w:lang w:val="en-US"/>
          </w:rPr>
          <w:alias w:val="To edit, see citavi.com/edit"/>
          <w:tag w:val="CitaviPlaceholder#f3610e8e-3a92-4fb9-883a-e51b6a9a17b0"/>
          <w:id w:val="1027982959"/>
          <w:placeholder>
            <w:docPart w:val="C929715A295A4085832189F232B6688F"/>
          </w:placeholder>
        </w:sdtPr>
        <w:sdtContent>
          <w:customXmlInsRangeEnd w:id="622"/>
          <w:ins w:id="623" w:author="Hellmann, Simon" w:date="2025-08-31T11:51:00Z">
            <w:r w:rsidR="008D39E8">
              <w:rPr>
                <w:lang w:val="en-US"/>
              </w:rPr>
              <w:fldChar w:fldCharType="begin"/>
            </w:r>
            <w:r w:rsidR="008D39E8">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8D39E8">
              <w:rPr>
                <w:lang w:val="en-US"/>
              </w:rPr>
              <w:fldChar w:fldCharType="separate"/>
            </w:r>
            <w:r w:rsidR="008D39E8">
              <w:rPr>
                <w:lang w:val="en-US"/>
              </w:rPr>
              <w:fldChar w:fldCharType="begin"/>
            </w:r>
            <w:r w:rsidR="008D39E8">
              <w:rPr>
                <w:lang w:val="en-US"/>
              </w:rPr>
              <w:instrText>HYPERLINK "#_CTVL0016df8aa821b7747acb1edb4d9183c161a" \o "Weinrich, S.; Mauky, E.; Schmidt, T.; Krebs, C.; Liebetrau, J.; Nelles, M. (2021): Systematic simplification of the Anaerobic Digestion Model No. 1 (A…"</w:instrText>
            </w:r>
          </w:ins>
          <w:ins w:id="624" w:author="Hellmann, Simon" w:date="2025-08-31T12:14:00Z">
            <w:r w:rsidR="00C64143">
              <w:rPr>
                <w:lang w:val="en-US"/>
              </w:rPr>
            </w:r>
          </w:ins>
          <w:ins w:id="625" w:author="Hellmann, Simon" w:date="2025-08-31T11:51:00Z">
            <w:r w:rsidR="008D39E8">
              <w:rPr>
                <w:lang w:val="en-US"/>
              </w:rPr>
              <w:fldChar w:fldCharType="separate"/>
            </w:r>
            <w:r w:rsidR="008D39E8">
              <w:rPr>
                <w:lang w:val="en-US"/>
              </w:rPr>
              <w:t>(Weinrich et al., 2021)</w:t>
            </w:r>
            <w:r w:rsidR="008D39E8">
              <w:rPr>
                <w:lang w:val="en-US"/>
              </w:rPr>
              <w:fldChar w:fldCharType="end"/>
            </w:r>
            <w:r w:rsidR="008D39E8">
              <w:rPr>
                <w:lang w:val="en-US"/>
              </w:rPr>
              <w:fldChar w:fldCharType="end"/>
            </w:r>
          </w:ins>
          <w:customXmlInsRangeStart w:id="626" w:author="Hellmann, Simon" w:date="2025-08-31T11:51:00Z"/>
        </w:sdtContent>
      </w:sdt>
      <w:customXmlInsRangeEnd w:id="626"/>
      <w:ins w:id="627" w:author="Hellmann, Simon" w:date="2025-08-31T11:51:00Z">
        <w:r w:rsidR="008D39E8">
          <w:rPr>
            <w:lang w:val="en-US"/>
          </w:rPr>
          <w:t xml:space="preserve"> </w:t>
        </w:r>
      </w:ins>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1B4B12" w14:paraId="46243E2D" w14:textId="77777777" w:rsidTr="001B4B12">
        <w:trPr>
          <w:ins w:id="628" w:author="Hellmann, Simon" w:date="2025-08-31T12:08:00Z"/>
        </w:trPr>
        <w:tc>
          <w:tcPr>
            <w:tcW w:w="293" w:type="pct"/>
            <w:vAlign w:val="center"/>
          </w:tcPr>
          <w:p w14:paraId="05BE4C32" w14:textId="77777777" w:rsidR="00FC6AF8" w:rsidRDefault="00FC6AF8" w:rsidP="001B4B12">
            <w:pPr>
              <w:ind w:firstLine="0"/>
              <w:jc w:val="right"/>
              <w:rPr>
                <w:ins w:id="629" w:author="Hellmann, Simon" w:date="2025-08-31T12:08:00Z"/>
                <w:lang w:val="en-US"/>
              </w:rPr>
            </w:pPr>
          </w:p>
        </w:tc>
        <w:tc>
          <w:tcPr>
            <w:tcW w:w="4283" w:type="pct"/>
            <w:vAlign w:val="center"/>
          </w:tcPr>
          <w:p w14:paraId="707DD62E" w14:textId="77777777" w:rsidR="00FC6AF8" w:rsidRPr="00C32D2B" w:rsidRDefault="00FC6AF8" w:rsidP="001B4B12">
            <w:pPr>
              <w:spacing w:line="416" w:lineRule="auto"/>
              <w:ind w:right="30" w:firstLine="341"/>
              <w:jc w:val="center"/>
              <w:rPr>
                <w:ins w:id="630" w:author="Hellmann, Simon" w:date="2025-08-31T12:08:00Z"/>
                <w:rFonts w:eastAsia="Garamond" w:cs="Garamond"/>
                <w:lang w:val="en-US"/>
              </w:rPr>
            </w:pPr>
            <m:oMathPara>
              <m:oMath>
                <m:r>
                  <w:ins w:id="631" w:author="Hellmann, Simon" w:date="2025-08-31T12:08:00Z">
                    <w:rPr>
                      <w:rFonts w:ascii="Cambria Math" w:eastAsia="Garamond" w:hAnsi="Cambria Math" w:cs="Garamond"/>
                      <w:szCs w:val="24"/>
                      <w:lang w:val="en-US"/>
                    </w:rPr>
                    <m:t>XC=100-XA-XP-XL.</m:t>
                  </w:ins>
                </m:r>
              </m:oMath>
            </m:oMathPara>
          </w:p>
        </w:tc>
        <w:tc>
          <w:tcPr>
            <w:tcW w:w="424" w:type="pct"/>
            <w:vAlign w:val="center"/>
          </w:tcPr>
          <w:p w14:paraId="268E8F82" w14:textId="7AEFF051" w:rsidR="00FC6AF8" w:rsidRDefault="00FC6AF8" w:rsidP="001B4B12">
            <w:pPr>
              <w:pStyle w:val="Beschriftung"/>
              <w:jc w:val="right"/>
              <w:rPr>
                <w:ins w:id="632" w:author="Hellmann, Simon" w:date="2025-08-31T12:08:00Z"/>
                <w:lang w:val="en-US"/>
              </w:rPr>
            </w:pPr>
            <w:ins w:id="633" w:author="Hellmann, Simon" w:date="2025-08-31T12:08:00Z">
              <w:r w:rsidRPr="00C32D2B">
                <w:rPr>
                  <w:lang w:val="en-US"/>
                </w:rPr>
                <w:t>(</w:t>
              </w:r>
              <w:r>
                <w:fldChar w:fldCharType="begin"/>
              </w:r>
              <w:r w:rsidRPr="00C32D2B">
                <w:rPr>
                  <w:lang w:val="en-US"/>
                </w:rPr>
                <w:instrText xml:space="preserve"> STYLEREF 1 \s </w:instrText>
              </w:r>
              <w:r>
                <w:fldChar w:fldCharType="separate"/>
              </w:r>
            </w:ins>
            <w:r w:rsidR="00C64143">
              <w:rPr>
                <w:noProof/>
                <w:lang w:val="en-US"/>
              </w:rPr>
              <w:t>2</w:t>
            </w:r>
            <w:ins w:id="634" w:author="Hellmann, Simon" w:date="2025-08-31T12:08: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635" w:author="Hellmann, Simon" w:date="2025-08-31T12:14:00Z">
              <w:r w:rsidR="00C64143">
                <w:rPr>
                  <w:noProof/>
                  <w:lang w:val="en-US"/>
                </w:rPr>
                <w:t>9</w:t>
              </w:r>
            </w:ins>
            <w:ins w:id="636" w:author="Hellmann, Simon" w:date="2025-08-31T12:08:00Z">
              <w:r>
                <w:fldChar w:fldCharType="end"/>
              </w:r>
              <w:r w:rsidRPr="00C32D2B">
                <w:rPr>
                  <w:lang w:val="en-US"/>
                </w:rPr>
                <w:t>)</w:t>
              </w:r>
            </w:ins>
          </w:p>
        </w:tc>
      </w:tr>
    </w:tbl>
    <w:p w14:paraId="725A134D" w14:textId="79147F1A" w:rsidR="008D39E8" w:rsidRDefault="0011577E" w:rsidP="00FC6AF8">
      <w:pPr>
        <w:ind w:firstLine="0"/>
        <w:rPr>
          <w:lang w:val="en-US"/>
        </w:rPr>
        <w:pPrChange w:id="637" w:author="Hellmann, Simon" w:date="2025-08-31T12:08:00Z">
          <w:pPr>
            <w:ind w:firstLine="0"/>
          </w:pPr>
        </w:pPrChange>
      </w:pPr>
      <w:del w:id="638" w:author="Hellmann, Simon" w:date="2025-08-30T17:20:00Z">
        <w:r w:rsidDel="00222BF4">
          <w:rPr>
            <w:lang w:val="en-US"/>
          </w:rPr>
          <w:br w:type="page"/>
        </w:r>
      </w:del>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8D39E8" w14:paraId="4BD94728" w14:textId="77777777" w:rsidTr="00055B45">
        <w:tc>
          <w:tcPr>
            <w:tcW w:w="9019" w:type="dxa"/>
            <w:tcBorders>
              <w:bottom w:val="single" w:sz="8" w:space="0" w:color="auto"/>
            </w:tcBorders>
          </w:tcPr>
          <w:p w14:paraId="29B97C10" w14:textId="6884A22F"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ins w:id="639" w:author="Hellmann, Simon" w:date="2025-08-28T10:43:00Z">
              <w:r w:rsidR="00577429">
                <w:rPr>
                  <w:rFonts w:eastAsia="Garamond" w:cs="Garamond"/>
                  <w:sz w:val="22"/>
                  <w:lang w:val="en-US"/>
                </w:rPr>
                <w:t>anaerobic digestion</w:t>
              </w:r>
            </w:ins>
            <w:del w:id="640" w:author="Hellmann, Simon" w:date="2025-08-28T10:43:00Z">
              <w:r w:rsidRPr="00BC0157" w:rsidDel="00577429">
                <w:rPr>
                  <w:rFonts w:eastAsia="Garamond" w:cs="Garamond"/>
                  <w:sz w:val="22"/>
                  <w:lang w:val="en-US"/>
                </w:rPr>
                <w:delText>AD</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xml:space="preserve">, </w:delText>
              </w:r>
            </w:del>
            <w:del w:id="641" w:author="Hellmann, Simon" w:date="2025-08-28T10:44:00Z">
              <w:r w:rsidDel="00577429">
                <w:rPr>
                  <w:rFonts w:eastAsia="Garamond" w:cs="Garamond"/>
                  <w:color w:val="000000" w:themeColor="text1"/>
                  <w:szCs w:val="24"/>
                  <w:vertAlign w:val="superscript"/>
                  <w:lang w:val="en-US"/>
                </w:rPr>
                <w:delText>b</w:delText>
              </w:r>
            </w:del>
            <w:r>
              <w:rPr>
                <w:rFonts w:eastAsia="Garamond" w:cs="Garamond"/>
                <w:sz w:val="22"/>
                <w:lang w:val="en-US"/>
              </w:rPr>
              <w:t xml:space="preserve"> process</w:t>
            </w:r>
            <w:r w:rsidRPr="00BC0157">
              <w:rPr>
                <w:rFonts w:eastAsia="Garamond" w:cs="Garamond"/>
                <w:sz w:val="22"/>
                <w:lang w:val="en-US"/>
              </w:rPr>
              <w:t xml:space="preserve">, </w:t>
            </w:r>
            <w:del w:id="642" w:author="Hellmann, Simon" w:date="2025-08-28T10:44:00Z">
              <w:r w:rsidRPr="00BC0157" w:rsidDel="00577429">
                <w:rPr>
                  <w:rFonts w:eastAsia="Garamond" w:cs="Garamond"/>
                  <w:sz w:val="22"/>
                  <w:lang w:val="en-US"/>
                </w:rPr>
                <w:delText>CHP</w:delText>
              </w:r>
              <w:r w:rsidRPr="00A02B2B" w:rsidDel="00577429">
                <w:rPr>
                  <w:rFonts w:eastAsia="Garamond" w:cs="Garamond"/>
                  <w:color w:val="000000" w:themeColor="text1"/>
                  <w:szCs w:val="24"/>
                  <w:vertAlign w:val="superscript"/>
                  <w:lang w:val="en-US"/>
                </w:rPr>
                <w:delText>a</w:delText>
              </w:r>
              <w:r w:rsidRPr="00BC0157" w:rsidDel="00577429">
                <w:rPr>
                  <w:rFonts w:eastAsia="Garamond" w:cs="Garamond"/>
                  <w:sz w:val="22"/>
                  <w:lang w:val="en-US"/>
                </w:rPr>
                <w:delText xml:space="preserve"> </w:delText>
              </w:r>
            </w:del>
            <w:ins w:id="643" w:author="Hellmann, Simon" w:date="2025-08-28T10:44:00Z">
              <w:r w:rsidR="00577429">
                <w:rPr>
                  <w:rFonts w:eastAsia="Garamond" w:cs="Garamond"/>
                  <w:sz w:val="22"/>
                  <w:lang w:val="en-US"/>
                </w:rPr>
                <w:t>combined heat and power</w:t>
              </w:r>
              <w:r w:rsidR="00577429" w:rsidRPr="00BC0157">
                <w:rPr>
                  <w:rFonts w:eastAsia="Garamond" w:cs="Garamond"/>
                  <w:sz w:val="22"/>
                  <w:lang w:val="en-US"/>
                </w:rPr>
                <w:t xml:space="preserve"> </w:t>
              </w:r>
            </w:ins>
            <w:r>
              <w:rPr>
                <w:rFonts w:eastAsia="Garamond" w:cs="Garamond"/>
                <w:sz w:val="22"/>
                <w:lang w:val="en-US"/>
              </w:rPr>
              <w:t xml:space="preserve">unit </w:t>
            </w:r>
            <w:r w:rsidRPr="00BC0157">
              <w:rPr>
                <w:rFonts w:eastAsia="Garamond" w:cs="Garamond"/>
                <w:sz w:val="22"/>
                <w:lang w:val="en-US"/>
              </w:rPr>
              <w:t xml:space="preserve">and </w:t>
            </w:r>
            <w:ins w:id="644" w:author="Hellmann, Simon" w:date="2025-08-28T10:44:00Z">
              <w:r w:rsidR="00577429">
                <w:rPr>
                  <w:rFonts w:eastAsia="Garamond" w:cs="Garamond"/>
                  <w:sz w:val="22"/>
                  <w:lang w:val="en-US"/>
                </w:rPr>
                <w:t>gas storage</w:t>
              </w:r>
            </w:ins>
            <w:del w:id="645" w:author="Hellmann, Simon" w:date="2025-08-28T10:45:00Z">
              <w:r w:rsidDel="00577429">
                <w:rPr>
                  <w:rFonts w:eastAsia="Garamond" w:cs="Garamond"/>
                  <w:sz w:val="22"/>
                  <w:lang w:val="en-US"/>
                </w:rPr>
                <w:delText>GS</w:delText>
              </w:r>
              <w:r w:rsidRPr="00A02B2B" w:rsidDel="00577429">
                <w:rPr>
                  <w:rFonts w:eastAsia="Garamond" w:cs="Garamond"/>
                  <w:color w:val="000000" w:themeColor="text1"/>
                  <w:szCs w:val="24"/>
                  <w:vertAlign w:val="superscript"/>
                  <w:lang w:val="en-US"/>
                </w:rPr>
                <w:delText>a</w:delText>
              </w:r>
              <w:r w:rsidDel="00577429">
                <w:rPr>
                  <w:rFonts w:eastAsia="Garamond" w:cs="Garamond"/>
                  <w:color w:val="000000" w:themeColor="text1"/>
                  <w:szCs w:val="24"/>
                  <w:vertAlign w:val="superscript"/>
                  <w:lang w:val="en-US"/>
                </w:rPr>
                <w:delText>, c</w:delText>
              </w:r>
            </w:del>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rsidRPr="008D39E8"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8D39E8"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8D39E8"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8D39E8"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Change w:id="646" w:author="Hellmann, Simon" w:date="2025-08-31T11:51:00Z">
                                <w:rPr>
                                  <w:rFonts w:ascii="Cambria Math" w:hAnsi="Cambria Math"/>
                                </w:rPr>
                              </w:rPrChange>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8D39E8"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8D39E8"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8D39E8"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Change w:id="647" w:author="Hellmann, Simon" w:date="2025-08-31T11:51:00Z">
                                <w:rPr>
                                  <w:rFonts w:ascii="Cambria Math" w:hAnsi="Cambria Math"/>
                                </w:rPr>
                              </w:rPrChange>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8D39E8"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8D39E8"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Pr="008D39E8" w:rsidRDefault="008D39E8" w:rsidP="00055B45">
                  <w:pPr>
                    <w:spacing w:after="0" w:line="360" w:lineRule="auto"/>
                    <w:jc w:val="left"/>
                    <w:rPr>
                      <w:rFonts w:eastAsia="Garamond" w:cs="Garamond"/>
                      <w:lang w:val="en-US"/>
                      <w:rPrChange w:id="648" w:author="Hellmann, Simon" w:date="2025-08-31T11:51:00Z">
                        <w:rPr>
                          <w:rFonts w:eastAsia="Garamond" w:cs="Garamond"/>
                        </w:rPr>
                      </w:rPrChange>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Change w:id="649" w:author="Hellmann, Simon" w:date="2025-08-31T11:51:00Z">
                                <w:rPr>
                                  <w:rFonts w:ascii="Cambria Math" w:hAnsi="Cambria Math"/>
                                </w:rPr>
                              </w:rPrChange>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Pr="008D39E8" w:rsidRDefault="008D39E8" w:rsidP="00055B45">
                  <w:pPr>
                    <w:spacing w:after="0" w:line="360" w:lineRule="auto"/>
                    <w:ind w:firstLine="0"/>
                    <w:jc w:val="right"/>
                    <w:rPr>
                      <w:rFonts w:eastAsia="Garamond" w:cs="Garamond"/>
                      <w:color w:val="000000" w:themeColor="text1"/>
                      <w:szCs w:val="24"/>
                      <w:lang w:val="en-US"/>
                      <w:rPrChange w:id="650" w:author="Hellmann, Simon" w:date="2025-08-31T11:51:00Z">
                        <w:rPr>
                          <w:rFonts w:eastAsia="Garamond" w:cs="Garamond"/>
                          <w:color w:val="000000" w:themeColor="text1"/>
                          <w:szCs w:val="24"/>
                          <w:lang w:val="de-DE"/>
                        </w:rPr>
                      </w:rPrChang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8D39E8"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Pr="008D39E8" w:rsidRDefault="008D39E8" w:rsidP="00055B45">
                  <w:pPr>
                    <w:spacing w:after="0" w:line="360" w:lineRule="auto"/>
                    <w:jc w:val="left"/>
                    <w:rPr>
                      <w:rFonts w:eastAsia="Garamond" w:cs="Garamond"/>
                      <w:lang w:val="en-US"/>
                      <w:rPrChange w:id="651"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Change w:id="652" w:author="Hellmann, Simon" w:date="2025-08-31T11:51:00Z">
                                <w:rPr>
                                  <w:rFonts w:ascii="Cambria Math" w:hAnsi="Cambria Math"/>
                                </w:rPr>
                              </w:rPrChange>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Kinetic parameters</w:t>
                  </w:r>
                  <w:r>
                    <w:rPr>
                      <w:rFonts w:eastAsia="Garamond" w:cs="Garamond"/>
                      <w:color w:val="000000" w:themeColor="text1"/>
                      <w:szCs w:val="24"/>
                      <w:vertAlign w:val="superscript"/>
                      <w:lang w:val="en-US"/>
                    </w:rPr>
                    <w:t>b</w:t>
                  </w:r>
                </w:p>
              </w:tc>
              <w:tc>
                <w:tcPr>
                  <w:tcW w:w="1134" w:type="dxa"/>
                  <w:gridSpan w:val="2"/>
                  <w:tcBorders>
                    <w:top w:val="dotted" w:sz="4" w:space="0" w:color="auto"/>
                  </w:tcBorders>
                  <w:vAlign w:val="center"/>
                </w:tcPr>
                <w:p w14:paraId="388AA10F" w14:textId="77777777" w:rsidR="0011577E" w:rsidRPr="008D39E8" w:rsidRDefault="008D39E8" w:rsidP="00055B45">
                  <w:pPr>
                    <w:spacing w:after="0" w:line="360" w:lineRule="auto"/>
                    <w:ind w:firstLine="0"/>
                    <w:jc w:val="right"/>
                    <w:rPr>
                      <w:rFonts w:eastAsia="Garamond" w:cs="Garamond"/>
                      <w:color w:val="000000" w:themeColor="text1"/>
                      <w:szCs w:val="24"/>
                      <w:lang w:val="en-US"/>
                      <w:rPrChange w:id="653" w:author="Hellmann, Simon" w:date="2025-08-31T11:51:00Z">
                        <w:rPr>
                          <w:rFonts w:eastAsia="Garamond" w:cs="Garamond"/>
                          <w:color w:val="000000" w:themeColor="text1"/>
                          <w:szCs w:val="24"/>
                          <w:lang w:val="de-DE"/>
                        </w:rPr>
                      </w:rPrChang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8D39E8"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Gas Storage</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8D39E8"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8D39E8"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8D39E8"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8D39E8"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8D39E8"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8D39E8"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8D39E8"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8D39E8"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8D39E8"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8D39E8"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8D39E8"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8D39E8"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unit</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8D39E8"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Change w:id="654" w:author="Hellmann, Simon" w:date="2025-08-31T11:51:00Z">
                                <w:rPr>
                                  <w:rFonts w:ascii="Cambria Math" w:hAnsi="Cambria Math"/>
                                </w:rPr>
                              </w:rPrChange>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8D39E8"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8D39E8"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8D39E8"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Change w:id="655" w:author="Hellmann, Simon" w:date="2025-08-31T11:51:00Z">
                                <w:rPr>
                                  <w:rFonts w:ascii="Cambria Math" w:hAnsi="Cambria Math"/>
                                </w:rPr>
                              </w:rPrChange>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Pr="008D39E8" w:rsidRDefault="008D39E8" w:rsidP="00055B45">
                  <w:pPr>
                    <w:spacing w:line="360" w:lineRule="auto"/>
                    <w:ind w:firstLine="0"/>
                    <w:jc w:val="right"/>
                    <w:rPr>
                      <w:rFonts w:eastAsia="Garamond" w:cs="Garamond"/>
                      <w:lang w:val="en-US"/>
                      <w:rPrChange w:id="656"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8D39E8"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Pr="008D39E8" w:rsidRDefault="008D39E8" w:rsidP="00055B45">
                  <w:pPr>
                    <w:spacing w:line="360" w:lineRule="auto"/>
                    <w:ind w:firstLine="0"/>
                    <w:jc w:val="right"/>
                    <w:rPr>
                      <w:rFonts w:eastAsia="Garamond" w:cs="Garamond"/>
                      <w:lang w:val="en-US"/>
                      <w:rPrChange w:id="657" w:author="Hellmann, Simon" w:date="2025-08-31T11:51:00Z">
                        <w:rPr>
                          <w:rFonts w:eastAsia="Garamond" w:cs="Garamond"/>
                        </w:rPr>
                      </w:rPrChang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8D39E8"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Pr="008D39E8" w:rsidRDefault="0011577E" w:rsidP="00055B45">
                  <w:pPr>
                    <w:spacing w:line="360" w:lineRule="auto"/>
                    <w:jc w:val="left"/>
                    <w:rPr>
                      <w:lang w:val="en-US"/>
                      <w:rPrChange w:id="658" w:author="Hellmann, Simon" w:date="2025-08-31T11:51:00Z">
                        <w:rPr/>
                      </w:rPrChange>
                    </w:rPr>
                  </w:pPr>
                  <w:r>
                    <w:rPr>
                      <w:rFonts w:eastAsia="Garamond" w:cs="Garamond"/>
                      <w:szCs w:val="24"/>
                      <w:lang w:val="en-US"/>
                    </w:rPr>
                    <w:t>S</w:t>
                  </w:r>
                  <w:r w:rsidRPr="00E363D1">
                    <w:rPr>
                      <w:rFonts w:eastAsia="Garamond" w:cs="Garamond"/>
                      <w:szCs w:val="24"/>
                      <w:lang w:val="en-US"/>
                    </w:rPr>
                    <w:t>ubstrate/VC</w:t>
                  </w:r>
                  <w:r w:rsidRPr="00A02B2B">
                    <w:rPr>
                      <w:rFonts w:eastAsia="Garamond" w:cs="Garamond"/>
                      <w:color w:val="000000" w:themeColor="text1"/>
                      <w:szCs w:val="24"/>
                      <w:vertAlign w:val="superscript"/>
                      <w:lang w:val="en-US"/>
                    </w:rPr>
                    <w:t>a</w:t>
                  </w:r>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r w:rsidRPr="00E363D1">
                    <w:rPr>
                      <w:rFonts w:eastAsia="Garamond" w:cs="Garamond"/>
                      <w:bCs/>
                      <w:lang w:val="en-US"/>
                    </w:rPr>
                    <w:t>BMP</w:t>
                  </w:r>
                  <w:r>
                    <w:rPr>
                      <w:rFonts w:eastAsia="Garamond" w:cs="Garamond"/>
                      <w:szCs w:val="24"/>
                      <w:vertAlign w:val="superscript"/>
                      <w:lang w:val="en-US"/>
                    </w:rPr>
                    <w:t>a,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TS</w:t>
                  </w:r>
                  <w:r>
                    <w:rPr>
                      <w:rFonts w:eastAsia="Garamond" w:cs="Garamond"/>
                      <w:szCs w:val="24"/>
                      <w:vertAlign w:val="superscript"/>
                      <w:lang w:val="en-US"/>
                    </w:rPr>
                    <w:t>a,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Pr="008D39E8" w:rsidRDefault="0011577E" w:rsidP="00055B45">
                  <w:pPr>
                    <w:spacing w:line="360" w:lineRule="auto"/>
                    <w:ind w:firstLine="0"/>
                    <w:jc w:val="right"/>
                    <w:rPr>
                      <w:rStyle w:val="Kommentarzeichen"/>
                      <w:lang w:val="en-US"/>
                      <w:rPrChange w:id="659" w:author="Hellmann, Simon" w:date="2025-08-31T11:51:00Z">
                        <w:rPr>
                          <w:rStyle w:val="Kommentarzeichen"/>
                        </w:rPr>
                      </w:rPrChange>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8D39E8">
                    <w:rPr>
                      <w:rStyle w:val="Kommentarzeichen"/>
                      <w:lang w:val="en-US"/>
                      <w:rPrChange w:id="660" w:author="Hellmann, Simon" w:date="2025-08-31T11:51:00Z">
                        <w:rPr>
                          <w:rStyle w:val="Kommentarzeichen"/>
                        </w:rPr>
                      </w:rPrChange>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8D39E8"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Pr="008D39E8" w:rsidRDefault="0011577E" w:rsidP="00055B45">
                  <w:pPr>
                    <w:spacing w:line="360" w:lineRule="auto"/>
                    <w:jc w:val="left"/>
                    <w:rPr>
                      <w:lang w:val="en-US"/>
                      <w:rPrChange w:id="661" w:author="Hellmann, Simon" w:date="2025-08-31T11:51:00Z">
                        <w:rPr/>
                      </w:rPrChange>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8D39E8"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Pr="008D39E8" w:rsidRDefault="0011577E" w:rsidP="00055B45">
                  <w:pPr>
                    <w:spacing w:line="360" w:lineRule="auto"/>
                    <w:jc w:val="left"/>
                    <w:rPr>
                      <w:lang w:val="en-US"/>
                      <w:rPrChange w:id="662" w:author="Hellmann, Simon" w:date="2025-08-31T11:51:00Z">
                        <w:rPr/>
                      </w:rPrChange>
                    </w:rPr>
                  </w:pPr>
                  <w:r>
                    <w:rPr>
                      <w:rFonts w:eastAsia="Garamond" w:cs="Garamond"/>
                      <w:lang w:val="en-US"/>
                    </w:rPr>
                    <w:t>G</w:t>
                  </w:r>
                  <w:r w:rsidRPr="00E363D1">
                    <w:rPr>
                      <w:rFonts w:eastAsia="Garamond" w:cs="Garamond"/>
                      <w:lang w:val="en-US"/>
                    </w:rPr>
                    <w:t>rass silage</w:t>
                  </w:r>
                  <w:r>
                    <w:rPr>
                      <w:rFonts w:eastAsia="Garamond" w:cs="Garamond"/>
                      <w:lang w:val="en-US"/>
                    </w:rPr>
                    <w:t xml:space="preserve"> (GrS)</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8D39E8"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Pr="008D39E8" w:rsidRDefault="0011577E" w:rsidP="00055B45">
                  <w:pPr>
                    <w:spacing w:line="360" w:lineRule="auto"/>
                    <w:jc w:val="left"/>
                    <w:rPr>
                      <w:lang w:val="en-US"/>
                      <w:rPrChange w:id="663" w:author="Hellmann, Simon" w:date="2025-08-31T11:51:00Z">
                        <w:rPr/>
                      </w:rPrChange>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8D39E8"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Pr="008D39E8" w:rsidRDefault="0011577E" w:rsidP="00055B45">
                  <w:pPr>
                    <w:spacing w:line="360" w:lineRule="auto"/>
                    <w:jc w:val="left"/>
                    <w:rPr>
                      <w:lang w:val="en-US"/>
                      <w:rPrChange w:id="664" w:author="Hellmann, Simon" w:date="2025-08-31T11:51:00Z">
                        <w:rPr/>
                      </w:rPrChange>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8D39E8"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Pr="008D39E8" w:rsidRDefault="0011577E" w:rsidP="00055B45">
                  <w:pPr>
                    <w:spacing w:line="360" w:lineRule="auto"/>
                    <w:jc w:val="left"/>
                    <w:rPr>
                      <w:lang w:val="en-US"/>
                      <w:rPrChange w:id="665" w:author="Hellmann, Simon" w:date="2025-08-31T11:51:00Z">
                        <w:rPr/>
                      </w:rPrChange>
                    </w:rPr>
                  </w:pPr>
                  <w:r w:rsidRPr="00E363D1">
                    <w:rPr>
                      <w:rFonts w:eastAsia="Garamond" w:cs="Garamond"/>
                      <w:lang w:val="en-US"/>
                    </w:rPr>
                    <w:t>VC [%]</w:t>
                  </w:r>
                  <w:r>
                    <w:rPr>
                      <w:rFonts w:eastAsia="Garamond" w:cs="Garamond"/>
                      <w:vertAlign w:val="superscript"/>
                      <w:lang w:val="en-US"/>
                    </w:rPr>
                    <w:t>f</w:t>
                  </w:r>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15AB6EBB"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FQxNTowMTow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8D39E8">
                  <w:fldChar w:fldCharType="begin"/>
                </w:r>
                <w:r w:rsidR="008D39E8">
                  <w:instrText xml:space="preserve"> HYPERLINK \l "_CTVL0011ab1625a1f8746d89116961d23d09cb8" \o "Weinrich, S.; Nelles, M. (2021): Systematic simplification of the Anaerobic Digestion Model No. 1 (ADM1) - Model development and stoichiometric analys…" </w:instrText>
                </w:r>
                <w:ins w:id="666" w:author="Hellmann, Simon" w:date="2025-08-31T12:14:00Z"/>
                <w:r w:rsidR="008D39E8">
                  <w:fldChar w:fldCharType="separate"/>
                </w:r>
                <w:r w:rsidR="00E04011">
                  <w:rPr>
                    <w:rFonts w:eastAsia="Garamond" w:cs="Garamond"/>
                    <w:sz w:val="18"/>
                    <w:szCs w:val="24"/>
                    <w:lang w:val="en-US"/>
                  </w:rPr>
                  <w:t>Weinrich and Nelles</w:t>
                </w:r>
                <w:r w:rsidR="008D39E8">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BUMTU6MDE6MD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8D39E8">
                  <w:fldChar w:fldCharType="begin"/>
                </w:r>
                <w:r w:rsidR="008D39E8" w:rsidRPr="008D39E8">
                  <w:rPr>
                    <w:lang w:val="en-US"/>
                    <w:rPrChange w:id="667" w:author="Hellmann, Simon" w:date="2025-08-31T11:49:00Z">
                      <w:rPr/>
                    </w:rPrChange>
                  </w:rPr>
                  <w:instrText xml:space="preserve"> HYPERLINK \l "_CTVL0011ab1625a1f8746d89116961d23d09cb8" \o "Weinrich, S.; Nelles, M. (2021): Systematic simplification of the Anaerobic Digestion Model No. 1 (ADM1) - Model development and stoichiometric analys…" </w:instrText>
                </w:r>
                <w:ins w:id="668" w:author="Hellmann, Simon" w:date="2025-08-31T12:14:00Z"/>
                <w:r w:rsidR="008D39E8">
                  <w:fldChar w:fldCharType="separate"/>
                </w:r>
                <w:r w:rsidR="00E04011">
                  <w:rPr>
                    <w:rFonts w:eastAsia="Garamond" w:cs="Garamond"/>
                    <w:sz w:val="18"/>
                    <w:szCs w:val="24"/>
                    <w:lang w:val="en-US"/>
                  </w:rPr>
                  <w:t>(2021)</w:t>
                </w:r>
                <w:r w:rsidR="008D39E8">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4AD4D82C"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Pr>
                    <w:rFonts w:eastAsia="Garamond" w:cs="Garamond"/>
                    <w:sz w:val="18"/>
                    <w:szCs w:val="24"/>
                    <w:lang w:val="en-US"/>
                  </w:rPr>
                  <w:fldChar w:fldCharType="separate"/>
                </w:r>
                <w:r w:rsidR="008D39E8">
                  <w:fldChar w:fldCharType="begin"/>
                </w:r>
                <w:r w:rsidR="008D39E8">
                  <w:instrText xml:space="preserve"> HYPERLINK \l "_CTVL00154f7876cf736462b9517e60db455cde9" \o "Heidarzadeh Vazifehkhoran, A.; Triolo, J.; Larsen, S.; Stefanek, K.; Sommer, S. (2016): Assessment of the Variability of Biogas Production from Sugar …" </w:instrText>
                </w:r>
                <w:ins w:id="669" w:author="Hellmann, Simon" w:date="2025-08-31T12:14:00Z"/>
                <w:r w:rsidR="008D39E8">
                  <w:fldChar w:fldCharType="separate"/>
                </w:r>
                <w:r w:rsidR="00E04011">
                  <w:rPr>
                    <w:rFonts w:eastAsia="Garamond" w:cs="Garamond"/>
                    <w:sz w:val="18"/>
                    <w:szCs w:val="24"/>
                    <w:lang w:val="en-US"/>
                  </w:rPr>
                  <w:t>Heidarzadeh Vazifehkhoran et al.</w:t>
                </w:r>
                <w:r w:rsidR="008D39E8">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BUMTU6MDE6MDg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Pr>
                    <w:rFonts w:eastAsia="Garamond" w:cs="Garamond"/>
                    <w:sz w:val="18"/>
                    <w:szCs w:val="24"/>
                    <w:lang w:val="en-US"/>
                  </w:rPr>
                  <w:fldChar w:fldCharType="separate"/>
                </w:r>
                <w:r w:rsidR="008D39E8">
                  <w:fldChar w:fldCharType="begin"/>
                </w:r>
                <w:r w:rsidR="008D39E8" w:rsidRPr="008D39E8">
                  <w:rPr>
                    <w:lang w:val="en-US"/>
                    <w:rPrChange w:id="670" w:author="Hellmann, Simon" w:date="2025-08-31T11:49:00Z">
                      <w:rPr/>
                    </w:rPrChange>
                  </w:rPr>
                  <w:instrText xml:space="preserve"> HYPERLINK \l "_CTVL00154f7876cf736462b9517e60db455cde9" \o "Heidarzadeh Vazifehkhoran, A.; Triolo, J.; Larsen, S.; Stefanek, K.; Sommer, S. (2016): Assessment of the Variability of Biogas Production from Sugar …" </w:instrText>
                </w:r>
                <w:ins w:id="671" w:author="Hellmann, Simon" w:date="2025-08-31T12:14:00Z"/>
                <w:r w:rsidR="008D39E8">
                  <w:fldChar w:fldCharType="separate"/>
                </w:r>
                <w:r w:rsidR="00E04011">
                  <w:rPr>
                    <w:rFonts w:eastAsia="Garamond" w:cs="Garamond"/>
                    <w:sz w:val="18"/>
                    <w:szCs w:val="24"/>
                    <w:lang w:val="en-US"/>
                  </w:rPr>
                  <w:t>(2016)</w:t>
                </w:r>
                <w:r w:rsidR="008D39E8">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31881545"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BUMTU6MDE6MDg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Pr>
                    <w:rFonts w:eastAsia="Garamond" w:cs="Garamond"/>
                    <w:sz w:val="18"/>
                    <w:szCs w:val="24"/>
                    <w:lang w:val="en-US"/>
                  </w:rPr>
                  <w:fldChar w:fldCharType="separate"/>
                </w:r>
                <w:r w:rsidR="008D39E8">
                  <w:fldChar w:fldCharType="begin"/>
                </w:r>
                <w:r w:rsidR="008D39E8">
                  <w:instrText xml:space="preserve"> HYPERLINK \l "_CTVL001dda7a75174c24a08aa2c4f6bc7c02285" \o "Hafner, S. D.; Fruteau de Laclos, H.; Koch, K.; Holliger, C. (2020): Improving Inter-Laboratory Reproducibility in Measurement of Biochemical Methane …" </w:instrText>
                </w:r>
                <w:ins w:id="672" w:author="Hellmann, Simon" w:date="2025-08-31T12:14:00Z"/>
                <w:r w:rsidR="008D39E8">
                  <w:fldChar w:fldCharType="separate"/>
                </w:r>
                <w:r w:rsidR="00E04011">
                  <w:rPr>
                    <w:rFonts w:eastAsia="Garamond" w:cs="Garamond"/>
                    <w:sz w:val="18"/>
                    <w:szCs w:val="24"/>
                    <w:lang w:val="en-US"/>
                  </w:rPr>
                  <w:t>Hafner et al.</w:t>
                </w:r>
                <w:r w:rsidR="008D39E8">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A551DA">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wVDE1OjAxOjA4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Pr>
                    <w:rFonts w:eastAsia="Garamond" w:cs="Garamond"/>
                    <w:sz w:val="18"/>
                    <w:szCs w:val="24"/>
                    <w:lang w:val="en-US"/>
                  </w:rPr>
                  <w:fldChar w:fldCharType="separate"/>
                </w:r>
                <w:r w:rsidR="008D39E8">
                  <w:fldChar w:fldCharType="begin"/>
                </w:r>
                <w:r w:rsidR="008D39E8" w:rsidRPr="008D39E8">
                  <w:rPr>
                    <w:lang w:val="en-US"/>
                    <w:rPrChange w:id="673" w:author="Hellmann, Simon" w:date="2025-08-31T11:49:00Z">
                      <w:rPr/>
                    </w:rPrChange>
                  </w:rPr>
                  <w:instrText xml:space="preserve"> HYPERLINK \l "_CTVL001dda7a75174c24a08aa2c4f6bc7c02285" \o "Hafner, S. D.; Fruteau de Laclos, H.; Koch, K.; Holliger, C. (2020): Improving Inter-Laboratory Reproducibility in Measurement of Biochemical Methane …" </w:instrText>
                </w:r>
                <w:ins w:id="674" w:author="Hellmann, Simon" w:date="2025-08-31T12:14:00Z"/>
                <w:r w:rsidR="008D39E8">
                  <w:fldChar w:fldCharType="separate"/>
                </w:r>
                <w:r w:rsidR="00E04011">
                  <w:rPr>
                    <w:rFonts w:eastAsia="Garamond" w:cs="Garamond"/>
                    <w:sz w:val="18"/>
                    <w:szCs w:val="24"/>
                    <w:lang w:val="en-US"/>
                  </w:rPr>
                  <w:t>(2020)</w:t>
                </w:r>
                <w:r w:rsidR="008D39E8">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sidR="00A551DA">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r w:rsidR="008D39E8">
                  <w:fldChar w:fldCharType="begin"/>
                </w:r>
                <w:r w:rsidR="008D39E8">
                  <w:instrText xml:space="preserve"> HYPERLINK \l "_CTVL0012b2e3149523a4957bf15cdab053b8326" \o "Delory, F.; Neubauer, P.; Weinrich, S. (2025): Uncertainty Analysis of a Simplified ADM1 Applied to Dynamic Agricultural Experimental Data. Water Scie…" </w:instrText>
                </w:r>
                <w:ins w:id="675" w:author="Hellmann, Simon" w:date="2025-08-31T12:14:00Z"/>
                <w:r w:rsidR="008D39E8">
                  <w:fldChar w:fldCharType="separate"/>
                </w:r>
                <w:r w:rsidR="00E04011">
                  <w:rPr>
                    <w:sz w:val="18"/>
                    <w:lang w:val="en-US"/>
                  </w:rPr>
                  <w:t>Delory et al.</w:t>
                </w:r>
                <w:r w:rsidR="008D39E8">
                  <w:rPr>
                    <w:sz w:val="18"/>
                    <w:lang w:val="en-US"/>
                  </w:rPr>
                  <w:fldChar w:fldCharType="end"/>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sidR="00A551DA">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r w:rsidR="008D39E8">
                  <w:fldChar w:fldCharType="begin"/>
                </w:r>
                <w:r w:rsidR="008D39E8">
                  <w:instrText xml:space="preserve"> HYPERLINK \l "_CTVL0012b2e3149523a4957bf15cdab053b8326" \o "Delory, F.; Neubauer, P.; Weinrich, S. (2025): Uncertainty Analysis of a Simplified ADM1 Applied to Dynamic Agricultural Experimental Data. Water Scie…" </w:instrText>
                </w:r>
                <w:ins w:id="676" w:author="Hellmann, Simon" w:date="2025-08-31T12:14:00Z"/>
                <w:r w:rsidR="008D39E8">
                  <w:fldChar w:fldCharType="separate"/>
                </w:r>
                <w:r w:rsidR="00E04011">
                  <w:rPr>
                    <w:sz w:val="18"/>
                    <w:lang w:val="en-US"/>
                  </w:rPr>
                  <w:t>(2025)</w:t>
                </w:r>
                <w:r w:rsidR="008D39E8">
                  <w:rPr>
                    <w:sz w:val="18"/>
                    <w:lang w:val="en-US"/>
                  </w:rPr>
                  <w:fldChar w:fldCharType="end"/>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4D8EA54F">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bookmarkStart w:id="677" w:name="_GoBack"/>
        <w:bookmarkEnd w:id="677"/>
      </w:tr>
      <w:tr w:rsidR="0011577E" w:rsidRPr="008D39E8" w14:paraId="6B67E3BC" w14:textId="77777777" w:rsidTr="00055B45">
        <w:trPr>
          <w:trHeight w:val="300"/>
        </w:trPr>
        <w:tc>
          <w:tcPr>
            <w:tcW w:w="9029" w:type="dxa"/>
          </w:tcPr>
          <w:p w14:paraId="30634557" w14:textId="66FA0FD8"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del w:id="678" w:author="Hellmann, Simon" w:date="2025-08-28T10:42:00Z">
              <w:r w:rsidRPr="00BC0157" w:rsidDel="00135E97">
                <w:rPr>
                  <w:sz w:val="22"/>
                  <w:lang w:val="en-US"/>
                </w:rPr>
                <w:delText xml:space="preserve">AD </w:delText>
              </w:r>
            </w:del>
            <w:ins w:id="679" w:author="Hellmann, Simon" w:date="2025-08-28T10:42:00Z">
              <w:r w:rsidR="00135E97">
                <w:rPr>
                  <w:sz w:val="22"/>
                  <w:lang w:val="en-US"/>
                </w:rPr>
                <w:t xml:space="preserve">Anaerobic digestion (AD) </w:t>
              </w:r>
            </w:ins>
            <w:r>
              <w:rPr>
                <w:sz w:val="22"/>
                <w:lang w:val="en-US"/>
              </w:rPr>
              <w:t>process and controller (constant methane production); as well as AD process</w:t>
            </w:r>
            <w:r w:rsidRPr="00BC0157">
              <w:rPr>
                <w:sz w:val="22"/>
                <w:lang w:val="en-US"/>
              </w:rPr>
              <w:t xml:space="preserve">, gas storage, </w:t>
            </w:r>
            <w:ins w:id="680" w:author="Hellmann, Simon" w:date="2025-08-28T10:42:00Z">
              <w:r w:rsidR="00577429">
                <w:rPr>
                  <w:sz w:val="22"/>
                  <w:lang w:val="en-US"/>
                </w:rPr>
                <w:t>combined heat a</w:t>
              </w:r>
            </w:ins>
            <w:ins w:id="681" w:author="Hellmann, Simon" w:date="2025-08-28T10:43:00Z">
              <w:r w:rsidR="00577429">
                <w:rPr>
                  <w:sz w:val="22"/>
                  <w:lang w:val="en-US"/>
                </w:rPr>
                <w:t>nd power (</w:t>
              </w:r>
            </w:ins>
            <w:r w:rsidRPr="00BC0157">
              <w:rPr>
                <w:sz w:val="22"/>
                <w:lang w:val="en-US"/>
              </w:rPr>
              <w:t>CHP</w:t>
            </w:r>
            <w:ins w:id="682" w:author="Hellmann, Simon" w:date="2025-08-28T10:43:00Z">
              <w:r w:rsidR="00577429">
                <w:rPr>
                  <w:sz w:val="22"/>
                  <w:lang w:val="en-US"/>
                </w:rPr>
                <w:t>)</w:t>
              </w:r>
            </w:ins>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w:t>
            </w:r>
            <w:del w:id="683" w:author="Hellmann, Simon" w:date="2025-08-28T10:43:00Z">
              <w:r w:rsidDel="00577429">
                <w:rPr>
                  <w:sz w:val="22"/>
                  <w:lang w:val="en-US"/>
                </w:rPr>
                <w:delText xml:space="preserve">GS </w:delText>
              </w:r>
            </w:del>
            <w:ins w:id="684" w:author="Hellmann, Simon" w:date="2025-08-28T10:43:00Z">
              <w:r w:rsidR="00577429">
                <w:rPr>
                  <w:sz w:val="22"/>
                  <w:lang w:val="en-US"/>
                </w:rPr>
                <w:t xml:space="preserve">gas storage </w:t>
              </w:r>
            </w:ins>
            <w:r>
              <w:rPr>
                <w:sz w:val="22"/>
                <w:lang w:val="en-US"/>
              </w:rPr>
              <w:t xml:space="preserve">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44380A66" w:rsidR="0011577E" w:rsidDel="002F2A61" w:rsidRDefault="0011577E">
      <w:pPr>
        <w:pStyle w:val="berschrift3"/>
        <w:ind w:firstLine="0"/>
        <w:rPr>
          <w:del w:id="685" w:author="Hellmann, Simon" w:date="2025-08-28T18:36:00Z"/>
          <w:lang w:val="en-US"/>
        </w:rPr>
        <w:pPrChange w:id="686" w:author="Hellmann, Simon" w:date="2025-08-30T17:21:00Z">
          <w:pPr>
            <w:spacing w:after="0" w:line="276" w:lineRule="auto"/>
            <w:ind w:right="0" w:firstLine="0"/>
            <w:jc w:val="left"/>
          </w:pPr>
        </w:pPrChange>
      </w:pPr>
      <w:del w:id="687" w:author="Hellmann, Simon" w:date="2025-08-28T18:36:00Z">
        <w:r w:rsidDel="002F2A61">
          <w:rPr>
            <w:lang w:val="en-US"/>
          </w:rPr>
          <w:br w:type="page"/>
        </w:r>
      </w:del>
    </w:p>
    <w:p w14:paraId="61CCC35F" w14:textId="4D219E06" w:rsidR="00EF63E2" w:rsidDel="00222BF4" w:rsidRDefault="006D555D">
      <w:pPr>
        <w:pStyle w:val="berschrift3"/>
        <w:ind w:firstLine="0"/>
        <w:rPr>
          <w:del w:id="688" w:author="Hellmann, Simon" w:date="2025-08-30T17:19:00Z"/>
          <w:lang w:val="en-US"/>
        </w:rPr>
        <w:pPrChange w:id="689" w:author="Hellmann, Simon" w:date="2025-08-30T17:21:00Z">
          <w:pPr>
            <w:pStyle w:val="berschrift3"/>
          </w:pPr>
        </w:pPrChange>
      </w:pPr>
      <w:bookmarkStart w:id="690" w:name="_5bqn32glp415"/>
      <w:bookmarkStart w:id="691" w:name="_b20llt1pm978"/>
      <w:bookmarkStart w:id="692" w:name="_3saj0h2cz42i" w:colFirst="0" w:colLast="0"/>
      <w:bookmarkEnd w:id="690"/>
      <w:bookmarkEnd w:id="691"/>
      <w:bookmarkEnd w:id="692"/>
      <w:del w:id="693" w:author="Hellmann, Simon" w:date="2025-08-30T17:19:00Z">
        <w:r w:rsidDel="00222BF4">
          <w:rPr>
            <w:lang w:val="en-US"/>
          </w:rPr>
          <w:delText>2</w:delText>
        </w:r>
        <w:r w:rsidR="00EF63E2" w:rsidRPr="00EF63E2" w:rsidDel="00222BF4">
          <w:rPr>
            <w:lang w:val="en-US"/>
          </w:rPr>
          <w:delText>.</w:delText>
        </w:r>
        <w:r w:rsidDel="00222BF4">
          <w:rPr>
            <w:lang w:val="en-US"/>
          </w:rPr>
          <w:delText>2</w:delText>
        </w:r>
        <w:r w:rsidR="00EF63E2" w:rsidRPr="00EF63E2" w:rsidDel="00222BF4">
          <w:rPr>
            <w:lang w:val="en-US"/>
          </w:rPr>
          <w:delText xml:space="preserve">.1 </w:delText>
        </w:r>
        <w:r w:rsidR="006E490B" w:rsidDel="00222BF4">
          <w:rPr>
            <w:lang w:val="en-US"/>
          </w:rPr>
          <w:delText>Nominal computation</w:delText>
        </w:r>
      </w:del>
    </w:p>
    <w:p w14:paraId="7F3CB807" w14:textId="60835363" w:rsidR="006E55F9" w:rsidDel="00222BF4" w:rsidRDefault="000B0C85">
      <w:pPr>
        <w:ind w:firstLine="0"/>
        <w:rPr>
          <w:del w:id="694" w:author="Hellmann, Simon" w:date="2025-08-30T17:19:00Z"/>
          <w:lang w:val="en-US"/>
        </w:rPr>
        <w:pPrChange w:id="695" w:author="Hellmann, Simon" w:date="2025-08-30T17:21:00Z">
          <w:pPr/>
        </w:pPrChange>
      </w:pPr>
      <w:del w:id="696" w:author="Hellmann, Simon" w:date="2025-08-30T17:19:00Z">
        <w:r w:rsidRPr="32AF646F" w:rsidDel="00222BF4">
          <w:rPr>
            <w:lang w:val="en-US"/>
          </w:rPr>
          <w:delText xml:space="preserve">ADM1-R3 </w:delText>
        </w:r>
        <w:r w:rsidR="00D10E51" w:rsidRPr="32AF646F" w:rsidDel="00222BF4">
          <w:rPr>
            <w:lang w:val="en-US"/>
          </w:rPr>
          <w:delText>influent concentrations</w:delText>
        </w:r>
        <w:r w:rsidR="007A41EE" w:rsidDel="00222BF4">
          <w:rPr>
            <w:lang w:val="en-US"/>
          </w:rPr>
          <w:delText>, denoted as</w:delText>
        </w:r>
        <w:r w:rsidR="00260B0E" w:rsidDel="00222BF4">
          <w:rPr>
            <w:lang w:val="en-US"/>
          </w:rPr>
          <w:delText xml:space="preserve"> </w:delText>
        </w:r>
        <m:oMath>
          <m:r>
            <w:rPr>
              <w:rFonts w:ascii="Cambria Math" w:hAnsi="Cambria Math"/>
              <w:lang w:val="en-US"/>
            </w:rPr>
            <m:t>ξ</m:t>
          </m:r>
        </m:oMath>
        <w:r w:rsidR="00BD120B" w:rsidDel="00222BF4">
          <w:rPr>
            <w:lang w:val="en-US"/>
          </w:rPr>
          <w:delText>,</w:delText>
        </w:r>
        <w:r w:rsidR="00D10E51" w:rsidRPr="32AF646F" w:rsidDel="00222BF4">
          <w:rPr>
            <w:lang w:val="en-US"/>
          </w:rPr>
          <w:delText xml:space="preserve"> </w:delText>
        </w:r>
        <w:r w:rsidR="001A2017" w:rsidDel="00222BF4">
          <w:rPr>
            <w:lang w:val="en-US"/>
          </w:rPr>
          <w:delText>were computed according to</w:delText>
        </w:r>
        <w:r w:rsidR="00195BE7" w:rsidDel="00222BF4">
          <w:rPr>
            <w:lang w:val="en-US"/>
          </w:rPr>
          <w:delText xml:space="preserve"> </w:delText>
        </w:r>
      </w:del>
      <w:customXmlDelRangeStart w:id="697" w:author="Hellmann, Simon" w:date="2025-08-30T17:19:00Z"/>
      <w:sdt>
        <w:sdtPr>
          <w:rPr>
            <w:lang w:val="en-US"/>
          </w:rPr>
          <w:alias w:val="To edit, see citavi.com/edit"/>
          <w:tag w:val="CitaviPlaceholder#7e45e118-5c48-4e07-bf05-56499375b788"/>
          <w:id w:val="967159697"/>
          <w:placeholder>
            <w:docPart w:val="D829EA88C211A742AABDEF3C133E1B4E"/>
          </w:placeholder>
        </w:sdtPr>
        <w:sdtContent>
          <w:customXmlDelRangeEnd w:id="697"/>
          <w:del w:id="698"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C0zMFQxNTowMTow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fldChar w:fldCharType="separate"/>
            </w:r>
            <w:r w:rsidR="00C66576" w:rsidDel="00222BF4">
              <w:rPr>
                <w:lang w:val="en-US"/>
              </w:rPr>
              <w:delText>Delory et al.</w:delText>
            </w:r>
            <w:r w:rsidR="00C66576" w:rsidDel="00222BF4">
              <w:rPr>
                <w:lang w:val="en-US"/>
              </w:rPr>
              <w:fldChar w:fldCharType="end"/>
            </w:r>
            <w:r w:rsidR="00195BE7" w:rsidDel="00222BF4">
              <w:rPr>
                <w:lang w:val="en-US"/>
              </w:rPr>
              <w:fldChar w:fldCharType="end"/>
            </w:r>
          </w:del>
          <w:customXmlDelRangeStart w:id="699" w:author="Hellmann, Simon" w:date="2025-08-30T17:19:00Z"/>
        </w:sdtContent>
      </w:sdt>
      <w:customXmlDelRangeEnd w:id="699"/>
      <w:del w:id="700" w:author="Hellmann, Simon" w:date="2025-08-30T17:19:00Z">
        <w:r w:rsidR="00195BE7" w:rsidDel="00222BF4">
          <w:rPr>
            <w:lang w:val="en-US"/>
          </w:rPr>
          <w:delText xml:space="preserve"> </w:delText>
        </w:r>
      </w:del>
      <w:customXmlDelRangeStart w:id="701" w:author="Hellmann, Simon" w:date="2025-08-30T17:19:00Z"/>
      <w:sdt>
        <w:sdtPr>
          <w:rPr>
            <w:lang w:val="en-US"/>
          </w:rPr>
          <w:alias w:val="To edit, see citavi.com/edit"/>
          <w:tag w:val="CitaviPlaceholder#003de2fd-146a-4e83-ba00-407d07dca7ba"/>
          <w:id w:val="-1640569389"/>
          <w:placeholder>
            <w:docPart w:val="D829EA88C211A742AABDEF3C133E1B4E"/>
          </w:placeholder>
        </w:sdtPr>
        <w:sdtContent>
          <w:customXmlDelRangeEnd w:id="701"/>
          <w:del w:id="702" w:author="Hellmann, Simon" w:date="2025-08-30T17:19:00Z">
            <w:r w:rsidR="00195BE7"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gtMzBUMTU6MDE6MD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delInstrText>
            </w:r>
            <w:r w:rsidR="00195BE7" w:rsidDel="00222BF4">
              <w:rPr>
                <w:lang w:val="en-US"/>
              </w:rPr>
              <w:fldChar w:fldCharType="separate"/>
            </w:r>
            <w:r w:rsidR="00C66576" w:rsidDel="00222BF4">
              <w:rPr>
                <w:lang w:val="en-US"/>
              </w:rPr>
              <w:fldChar w:fldCharType="begin"/>
            </w:r>
            <w:r w:rsidR="00C66576" w:rsidDel="00222BF4">
              <w:rPr>
                <w:lang w:val="en-US"/>
              </w:rPr>
              <w:delInstrText>HYPERLINK "#_CTVL0012b2e3149523a4957bf15cdab053b8326" \o "Delory, F.; Neubauer, P.; Weinrich, S. (2025): Uncertainty Analysis of a Simplified ADM1 Applied to Dynamic Agricultural Experimental Data. Water Scie…"</w:delInstrText>
            </w:r>
            <w:r w:rsidR="00C66576" w:rsidDel="00222BF4">
              <w:rPr>
                <w:lang w:val="en-US"/>
              </w:rPr>
              <w:fldChar w:fldCharType="separate"/>
            </w:r>
            <w:r w:rsidR="00C66576" w:rsidDel="00222BF4">
              <w:rPr>
                <w:lang w:val="en-US"/>
              </w:rPr>
              <w:delText>(2025)</w:delText>
            </w:r>
            <w:r w:rsidR="00C66576" w:rsidDel="00222BF4">
              <w:rPr>
                <w:lang w:val="en-US"/>
              </w:rPr>
              <w:fldChar w:fldCharType="end"/>
            </w:r>
            <w:r w:rsidR="00195BE7" w:rsidDel="00222BF4">
              <w:rPr>
                <w:lang w:val="en-US"/>
              </w:rPr>
              <w:fldChar w:fldCharType="end"/>
            </w:r>
          </w:del>
          <w:customXmlDelRangeStart w:id="703" w:author="Hellmann, Simon" w:date="2025-08-30T17:19:00Z"/>
        </w:sdtContent>
      </w:sdt>
      <w:customXmlDelRangeEnd w:id="703"/>
      <w:del w:id="704" w:author="Hellmann, Simon" w:date="2025-08-30T17:19:00Z">
        <w:r w:rsidR="00D10E51" w:rsidRPr="32AF646F" w:rsidDel="00222BF4">
          <w:rPr>
            <w:lang w:val="en-US"/>
          </w:rPr>
          <w:delText xml:space="preserve">. </w:delText>
        </w:r>
        <w:r w:rsidR="00B73F95" w:rsidDel="00222BF4">
          <w:rPr>
            <w:lang w:val="en-US"/>
          </w:rPr>
          <w:delText>To</w:delText>
        </w:r>
        <w:r w:rsidR="00D10E51" w:rsidRPr="32AF646F" w:rsidDel="00222BF4">
          <w:rPr>
            <w:lang w:val="en-US"/>
          </w:rPr>
          <w:delText xml:space="preserve"> compute </w:delText>
        </w:r>
        <w:r w:rsidR="00513B31" w:rsidDel="00222BF4">
          <w:rPr>
            <w:lang w:val="en-US"/>
          </w:rPr>
          <w:delText>individual</w:delText>
        </w:r>
        <w:r w:rsidR="00D10E51" w:rsidRPr="32AF646F" w:rsidDel="00222BF4">
          <w:rPr>
            <w:lang w:val="en-US"/>
          </w:rPr>
          <w:delText xml:space="preserve"> </w:delText>
        </w:r>
        <w:r w:rsidR="00B73F95" w:rsidDel="00222BF4">
          <w:rPr>
            <w:lang w:val="en-US"/>
          </w:rPr>
          <w:delText>concentration</w:delText>
        </w:r>
        <w:r w:rsidR="00513B31" w:rsidDel="00222BF4">
          <w:rPr>
            <w:lang w:val="en-US"/>
          </w:rPr>
          <w:delText>s</w:delText>
        </w:r>
        <w:r w:rsidR="00B73F95" w:rsidDel="00222BF4">
          <w:rPr>
            <w:lang w:val="en-US"/>
          </w:rPr>
          <w:delText xml:space="preserve"> of </w:delText>
        </w:r>
        <w:r w:rsidR="00D10E51" w:rsidRPr="32AF646F" w:rsidDel="00222BF4">
          <w:rPr>
            <w:lang w:val="en-US"/>
          </w:rPr>
          <w:delText>dissociated components</w:delText>
        </w:r>
        <w:r w:rsidR="00B73F95" w:rsidDel="00222BF4">
          <w:rPr>
            <w:lang w:val="en-US"/>
          </w:rPr>
          <w:delText xml:space="preserve"> of acetic acids, </w:delText>
        </w:r>
        <w:r w:rsidR="00513B31" w:rsidDel="00222BF4">
          <w:rPr>
            <w:lang w:val="en-US"/>
          </w:rPr>
          <w:delText>carbon</w:delText>
        </w:r>
        <w:r w:rsidR="00A7074D" w:rsidDel="00222BF4">
          <w:rPr>
            <w:lang w:val="en-US"/>
          </w:rPr>
          <w:delText xml:space="preserve"> </w:delText>
        </w:r>
        <w:r w:rsidR="00513B31" w:rsidDel="00222BF4">
          <w:rPr>
            <w:lang w:val="en-US"/>
          </w:rPr>
          <w:delText xml:space="preserve">dioxide and ammonia nitrogen </w:delText>
        </w:r>
        <w:r w:rsidR="00B73F95" w:rsidDel="00222BF4">
          <w:rPr>
            <w:lang w:val="en-US"/>
          </w:rPr>
          <w:delText>t</w:delText>
        </w:r>
        <w:r w:rsidR="00D75EBF" w:rsidRPr="001A2017" w:rsidDel="00222BF4">
          <w:rPr>
            <w:lang w:val="en-US"/>
          </w:rPr>
          <w:delText>ypical pH values</w:delText>
        </w:r>
        <w:r w:rsidR="00E32EE4" w:rsidRPr="001A2017" w:rsidDel="00222BF4">
          <w:rPr>
            <w:lang w:val="en-US"/>
          </w:rPr>
          <w:delText xml:space="preserve"> </w:delText>
        </w:r>
        <w:r w:rsidR="00513B31" w:rsidDel="00222BF4">
          <w:rPr>
            <w:lang w:val="en-US"/>
          </w:rPr>
          <w:delText>for silages and manure</w:delText>
        </w:r>
        <w:r w:rsidR="00513B31" w:rsidRPr="001A2017" w:rsidDel="00222BF4">
          <w:rPr>
            <w:lang w:val="en-US"/>
          </w:rPr>
          <w:delText xml:space="preserve"> </w:delText>
        </w:r>
        <w:r w:rsidR="00D75EBF" w:rsidRPr="001A2017" w:rsidDel="00222BF4">
          <w:rPr>
            <w:lang w:val="en-US"/>
          </w:rPr>
          <w:delText xml:space="preserve">were </w:delText>
        </w:r>
        <w:r w:rsidR="00E32EE4" w:rsidRPr="001A2017" w:rsidDel="00222BF4">
          <w:rPr>
            <w:lang w:val="en-US"/>
          </w:rPr>
          <w:delText>taken from</w:delText>
        </w:r>
        <w:r w:rsidR="001A2017" w:rsidRPr="001A2017" w:rsidDel="00222BF4">
          <w:rPr>
            <w:lang w:val="en-US"/>
          </w:rPr>
          <w:delText xml:space="preserve"> </w:delText>
        </w:r>
      </w:del>
      <w:del w:id="705" w:author="Hellmann, Simon" w:date="2025-08-30T14:36:00Z">
        <w:r w:rsidR="00E32EE4" w:rsidRPr="001A2017" w:rsidDel="00D916E1">
          <w:rPr>
            <w:lang w:val="en-US"/>
          </w:rPr>
          <w:delText>Wei</w:delText>
        </w:r>
        <w:r w:rsidR="009A2C8E" w:rsidDel="00D916E1">
          <w:rPr>
            <w:lang w:val="en-US"/>
          </w:rPr>
          <w:delText>ß</w:delText>
        </w:r>
        <w:r w:rsidR="00E32EE4" w:rsidRPr="001A2017" w:rsidDel="00D916E1">
          <w:rPr>
            <w:lang w:val="en-US"/>
          </w:rPr>
          <w:delText xml:space="preserve">bach </w:delText>
        </w:r>
      </w:del>
      <w:customXmlDelRangeStart w:id="706" w:author="Hellmann, Simon" w:date="2025-08-30T17:19:00Z"/>
      <w:sdt>
        <w:sdtPr>
          <w:rPr>
            <w:lang w:val="en-US"/>
          </w:rPr>
          <w:alias w:val="To edit, see citavi.com/edit"/>
          <w:tag w:val="CitaviPlaceholder#1f1ad116-e4a1-4b30-9d08-819273ef8bbb"/>
          <w:id w:val="1376043767"/>
          <w:placeholder>
            <w:docPart w:val="D829EA88C211A742AABDEF3C133E1B4E"/>
          </w:placeholder>
        </w:sdtPr>
        <w:sdtContent>
          <w:customXmlDelRangeEnd w:id="706"/>
          <w:del w:id="707" w:author="Hellmann, Simon" w:date="2025-08-30T14:41:00Z">
            <w:r w:rsidR="001A2017" w:rsidDel="00D916E1">
              <w:rPr>
                <w:lang w:val="en-US"/>
              </w:rPr>
              <w:fldChar w:fldCharType="begin"/>
            </w:r>
            <w:r w:rsidR="00055B45" w:rsidDel="00D916E1">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delInstrText>
            </w:r>
            <w:r w:rsidR="001A2017" w:rsidDel="00D916E1">
              <w:rPr>
                <w:lang w:val="en-US"/>
              </w:rPr>
              <w:fldChar w:fldCharType="separate"/>
            </w:r>
            <w:r w:rsidR="0088128B" w:rsidDel="00D916E1">
              <w:rPr>
                <w:lang w:val="en-US"/>
              </w:rPr>
              <w:delText>(Weißbach and Strubelt, 2008a, 2008b, 2008c)</w:delText>
            </w:r>
            <w:r w:rsidR="001A2017" w:rsidDel="00D916E1">
              <w:rPr>
                <w:lang w:val="en-US"/>
              </w:rPr>
              <w:fldChar w:fldCharType="end"/>
            </w:r>
          </w:del>
          <w:customXmlDelRangeStart w:id="708" w:author="Hellmann, Simon" w:date="2025-08-30T17:19:00Z"/>
        </w:sdtContent>
      </w:sdt>
      <w:customXmlDelRangeEnd w:id="708"/>
      <w:del w:id="709" w:author="Hellmann, Simon" w:date="2025-08-30T14:41:00Z">
        <w:r w:rsidR="001A2017" w:rsidDel="00D916E1">
          <w:rPr>
            <w:lang w:val="en-US"/>
          </w:rPr>
          <w:delText xml:space="preserve"> </w:delText>
        </w:r>
      </w:del>
      <w:del w:id="710" w:author="Hellmann, Simon" w:date="2025-08-30T17:19:00Z">
        <w:r w:rsidR="00550693" w:rsidRPr="001A2017" w:rsidDel="00222BF4">
          <w:rPr>
            <w:lang w:val="en-US"/>
          </w:rPr>
          <w:delText xml:space="preserve">and </w:delText>
        </w:r>
      </w:del>
      <w:customXmlDelRangeStart w:id="711" w:author="Hellmann, Simon" w:date="2025-08-30T17:19:00Z"/>
      <w:sdt>
        <w:sdtPr>
          <w:rPr>
            <w:lang w:val="en-US"/>
          </w:rPr>
          <w:alias w:val="To edit, see citavi.com/edit"/>
          <w:tag w:val="CitaviPlaceholder#aaec1667-29dc-421c-b738-39fc128c00a1"/>
          <w:id w:val="-1188671504"/>
          <w:placeholder>
            <w:docPart w:val="D829EA88C211A742AABDEF3C133E1B4E"/>
          </w:placeholder>
        </w:sdtPr>
        <w:sdtContent>
          <w:customXmlDelRangeEnd w:id="711"/>
          <w:del w:id="712"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fldChar w:fldCharType="separate"/>
            </w:r>
            <w:r w:rsidR="00C66576" w:rsidDel="00222BF4">
              <w:rPr>
                <w:lang w:val="en-US"/>
              </w:rPr>
              <w:delText>Fisgativa et al.</w:delText>
            </w:r>
            <w:r w:rsidR="00C66576" w:rsidDel="00222BF4">
              <w:rPr>
                <w:lang w:val="en-US"/>
              </w:rPr>
              <w:fldChar w:fldCharType="end"/>
            </w:r>
            <w:r w:rsidR="00C32D2B" w:rsidDel="00222BF4">
              <w:rPr>
                <w:lang w:val="en-US"/>
              </w:rPr>
              <w:fldChar w:fldCharType="end"/>
            </w:r>
          </w:del>
          <w:customXmlDelRangeStart w:id="713" w:author="Hellmann, Simon" w:date="2025-08-30T17:19:00Z"/>
        </w:sdtContent>
      </w:sdt>
      <w:customXmlDelRangeEnd w:id="713"/>
      <w:del w:id="714" w:author="Hellmann, Simon" w:date="2025-08-30T17:19:00Z">
        <w:r w:rsidR="00C32D2B" w:rsidDel="00222BF4">
          <w:rPr>
            <w:lang w:val="en-US"/>
          </w:rPr>
          <w:delText xml:space="preserve"> </w:delText>
        </w:r>
      </w:del>
      <w:customXmlDelRangeStart w:id="715" w:author="Hellmann, Simon" w:date="2025-08-30T17:19:00Z"/>
      <w:sdt>
        <w:sdtPr>
          <w:rPr>
            <w:lang w:val="en-US"/>
          </w:rPr>
          <w:alias w:val="To edit, see citavi.com/edit"/>
          <w:tag w:val="CitaviPlaceholder#d92cdebe-27ce-44f6-9d8e-e20cc0c1c5b1"/>
          <w:id w:val="471253547"/>
          <w:placeholder>
            <w:docPart w:val="D829EA88C211A742AABDEF3C133E1B4E"/>
          </w:placeholder>
        </w:sdtPr>
        <w:sdtContent>
          <w:customXmlDelRangeEnd w:id="715"/>
          <w:del w:id="716" w:author="Hellmann, Simon" w:date="2025-08-30T17:19:00Z">
            <w:r w:rsidR="00C32D2B" w:rsidDel="00222BF4">
              <w:rPr>
                <w:lang w:val="en-US"/>
              </w:rPr>
              <w:fldChar w:fldCharType="begin"/>
            </w:r>
            <w:r w:rsidR="00A551DA" w:rsidDel="00222BF4">
              <w:rPr>
                <w:lang w:val="en-US"/>
              </w:rPr>
              <w:del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delInstrText>
            </w:r>
            <w:r w:rsidR="00C32D2B" w:rsidDel="00222BF4">
              <w:rPr>
                <w:lang w:val="en-US"/>
              </w:rPr>
              <w:fldChar w:fldCharType="separate"/>
            </w:r>
            <w:r w:rsidR="00C66576" w:rsidDel="00222BF4">
              <w:rPr>
                <w:lang w:val="en-US"/>
              </w:rPr>
              <w:fldChar w:fldCharType="begin"/>
            </w:r>
            <w:r w:rsidR="00C66576" w:rsidDel="00222BF4">
              <w:rPr>
                <w:lang w:val="en-US"/>
              </w:rPr>
              <w:delInstrText>HYPERLINK "#_CTVL0019a3197eb6c494dff8d212b66c5111b25" \o "Fisgativa, H.; Zennaro, B.; Charnier, C.; Richard, C.; Accarion, G.; Béline, F. (2020): Comprehensive determination of input state variables dataset r…"</w:delInstrText>
            </w:r>
            <w:r w:rsidR="00C66576" w:rsidDel="00222BF4">
              <w:rPr>
                <w:lang w:val="en-US"/>
              </w:rPr>
              <w:fldChar w:fldCharType="separate"/>
            </w:r>
            <w:r w:rsidR="00C66576" w:rsidDel="00222BF4">
              <w:rPr>
                <w:lang w:val="en-US"/>
              </w:rPr>
              <w:delText>(2020)</w:delText>
            </w:r>
            <w:r w:rsidR="00C66576" w:rsidDel="00222BF4">
              <w:rPr>
                <w:lang w:val="en-US"/>
              </w:rPr>
              <w:fldChar w:fldCharType="end"/>
            </w:r>
            <w:r w:rsidR="00C32D2B" w:rsidDel="00222BF4">
              <w:rPr>
                <w:lang w:val="en-US"/>
              </w:rPr>
              <w:fldChar w:fldCharType="end"/>
            </w:r>
          </w:del>
          <w:customXmlDelRangeStart w:id="717" w:author="Hellmann, Simon" w:date="2025-08-30T17:19:00Z"/>
        </w:sdtContent>
      </w:sdt>
      <w:customXmlDelRangeEnd w:id="717"/>
      <w:del w:id="718" w:author="Hellmann, Simon" w:date="2025-08-30T17:19:00Z">
        <w:r w:rsidR="00AF0C51" w:rsidDel="00222BF4">
          <w:rPr>
            <w:lang w:val="en-US"/>
          </w:rPr>
          <w:delText>, respectively</w:delText>
        </w:r>
        <w:r w:rsidR="00D10E51" w:rsidRPr="32AF646F" w:rsidDel="00222BF4">
          <w:rPr>
            <w:lang w:val="en-US"/>
          </w:rPr>
          <w:delText>.</w:delText>
        </w:r>
      </w:del>
    </w:p>
    <w:p w14:paraId="7D2B8803" w14:textId="1483CA14" w:rsidR="00C2149D" w:rsidDel="00FC6AF8" w:rsidRDefault="00C2149D" w:rsidP="00FC6AF8">
      <w:pPr>
        <w:ind w:firstLine="0"/>
        <w:rPr>
          <w:del w:id="719" w:author="Hellmann, Simon" w:date="2025-08-31T12:08:00Z"/>
          <w:lang w:val="en-US"/>
        </w:rPr>
        <w:pPrChange w:id="720" w:author="Hellmann, Simon" w:date="2025-08-31T12:08:00Z">
          <w:pPr/>
        </w:pPrChange>
      </w:pPr>
      <w:del w:id="721" w:author="Hellmann, Simon" w:date="2025-08-30T17:20:00Z">
        <w:r w:rsidDel="00222BF4">
          <w:rPr>
            <w:lang w:val="en-US"/>
          </w:rPr>
          <w:delText>T</w:delText>
        </w:r>
        <w:r w:rsidR="001D1640" w:rsidDel="00222BF4">
          <w:rPr>
            <w:lang w:val="en-US"/>
          </w:rPr>
          <w:delText>o</w:delText>
        </w:r>
        <w:r w:rsidR="00124B3A" w:rsidDel="00222BF4">
          <w:rPr>
            <w:lang w:val="en-US"/>
          </w:rPr>
          <w:delText>tal solids</w:delText>
        </w:r>
        <w:r w:rsidR="00085BEF" w:rsidDel="00222BF4">
          <w:rPr>
            <w:lang w:val="en-US"/>
          </w:rPr>
          <w:delText xml:space="preserve"> </w:delText>
        </w:r>
        <w:r w:rsidR="001D1640" w:rsidDel="00222BF4">
          <w:rPr>
            <w:lang w:val="en-US"/>
          </w:rPr>
          <w:delText>(</w:delText>
        </w:r>
        <m:oMath>
          <m:r>
            <w:rPr>
              <w:rFonts w:ascii="Cambria Math" w:hAnsi="Cambria Math"/>
              <w:lang w:val="en-US"/>
            </w:rPr>
            <m:t>TS</m:t>
          </m:r>
        </m:oMath>
        <w:r w:rsidR="001D1640" w:rsidDel="00222BF4">
          <w:rPr>
            <w:lang w:val="en-US"/>
          </w:rPr>
          <w:delText xml:space="preserve">) </w:delText>
        </w:r>
        <w:r w:rsidR="00AB67E7" w:rsidDel="00222BF4">
          <w:rPr>
            <w:lang w:val="en-US"/>
          </w:rPr>
          <w:delText>were</w:delText>
        </w:r>
        <w:r w:rsidDel="00222BF4">
          <w:rPr>
            <w:lang w:val="en-US"/>
          </w:rPr>
          <w:delText xml:space="preserve"> assumed to </w:delText>
        </w:r>
        <w:r w:rsidR="00AF3D15" w:rsidDel="00222BF4">
          <w:rPr>
            <w:lang w:val="en-US"/>
          </w:rPr>
          <w:delText xml:space="preserve">consist of </w:delText>
        </w:r>
        <w:r w:rsidR="00962CA6" w:rsidDel="00222BF4">
          <w:rPr>
            <w:lang w:val="en-US"/>
          </w:rPr>
          <w:delText xml:space="preserve">crude </w:delText>
        </w:r>
        <w:r w:rsidDel="00222BF4">
          <w:rPr>
            <w:lang w:val="en-US"/>
          </w:rPr>
          <w:delText>ash</w:delText>
        </w:r>
        <w:r w:rsidR="00E54CCA" w:rsidDel="00222BF4">
          <w:rPr>
            <w:lang w:val="en-US"/>
          </w:rPr>
          <w:delText xml:space="preserve"> </w:delText>
        </w:r>
        <m:oMath>
          <m:r>
            <w:rPr>
              <w:rFonts w:ascii="Cambria Math" w:hAnsi="Cambria Math"/>
              <w:lang w:val="en-US"/>
            </w:rPr>
            <m:t>XA</m:t>
          </m:r>
        </m:oMath>
        <w:r w:rsidDel="00222BF4">
          <w:rPr>
            <w:lang w:val="en-US"/>
          </w:rPr>
          <w:delText xml:space="preserve"> </w:delText>
        </w:r>
        <w:r w:rsidR="00AB67E7" w:rsidDel="00222BF4">
          <w:rPr>
            <w:lang w:val="en-US"/>
          </w:rPr>
          <w:delText xml:space="preserve">and </w:delText>
        </w:r>
        <w:r w:rsidR="003114E1" w:rsidDel="00222BF4">
          <w:rPr>
            <w:lang w:val="en-US"/>
          </w:rPr>
          <w:delText xml:space="preserve">crude </w:delText>
        </w:r>
        <w:r w:rsidDel="00222BF4">
          <w:rPr>
            <w:lang w:val="en-US"/>
          </w:rPr>
          <w:delText xml:space="preserve">macronutrients </w:delText>
        </w:r>
        <w:r w:rsidR="00CF25C5" w:rsidDel="00222BF4">
          <w:rPr>
            <w:lang w:val="en-US"/>
          </w:rPr>
          <w:delText>(</w:delText>
        </w:r>
        <w:r w:rsidR="004A1F2D" w:rsidDel="00222BF4">
          <w:rPr>
            <w:lang w:val="en-US"/>
          </w:rPr>
          <w:delText xml:space="preserve">crude </w:delText>
        </w:r>
        <w:r w:rsidDel="00222BF4">
          <w:rPr>
            <w:lang w:val="en-US"/>
          </w:rPr>
          <w:delText>carbohydrates</w:delText>
        </w:r>
        <w:r w:rsidR="00EC303E" w:rsidRPr="00EC303E" w:rsidDel="00222BF4">
          <w:rPr>
            <w:rFonts w:ascii="Cambria Math" w:hAnsi="Cambria Math"/>
            <w:i/>
            <w:lang w:val="en-US"/>
          </w:rPr>
          <w:delText xml:space="preserve"> </w:delText>
        </w:r>
      </w:del>
      <m:oMath>
        <m:r>
          <w:del w:id="722" w:author="Hellmann, Simon" w:date="2025-08-31T11:51:00Z">
            <w:rPr>
              <w:rFonts w:ascii="Cambria Math" w:hAnsi="Cambria Math"/>
              <w:lang w:val="en-US"/>
            </w:rPr>
            <m:t>XC</m:t>
          </w:del>
        </m:r>
      </m:oMath>
      <w:del w:id="723" w:author="Hellmann, Simon" w:date="2025-08-31T11:51:00Z">
        <w:r w:rsidDel="008D39E8">
          <w:rPr>
            <w:lang w:val="en-US"/>
          </w:rPr>
          <w:delText xml:space="preserve">, </w:delText>
        </w:r>
        <w:r w:rsidR="004A1F2D" w:rsidDel="008D39E8">
          <w:rPr>
            <w:lang w:val="en-US"/>
          </w:rPr>
          <w:delText xml:space="preserve">crude </w:delText>
        </w:r>
        <w:r w:rsidDel="008D39E8">
          <w:rPr>
            <w:lang w:val="en-US"/>
          </w:rPr>
          <w:delText xml:space="preserve">proteins </w:delText>
        </w:r>
        <m:oMath>
          <m:r>
            <w:rPr>
              <w:rFonts w:ascii="Cambria Math" w:hAnsi="Cambria Math"/>
              <w:lang w:val="en-US"/>
            </w:rPr>
            <m:t>XP</m:t>
          </m:r>
        </m:oMath>
        <w:r w:rsidR="003114E1" w:rsidDel="008D39E8">
          <w:rPr>
            <w:lang w:val="en-US"/>
          </w:rPr>
          <w:delText xml:space="preserve"> </w:delText>
        </w:r>
        <w:r w:rsidDel="008D39E8">
          <w:rPr>
            <w:lang w:val="en-US"/>
          </w:rPr>
          <w:delText xml:space="preserve">and </w:delText>
        </w:r>
        <w:r w:rsidR="004A1F2D" w:rsidDel="008D39E8">
          <w:rPr>
            <w:lang w:val="en-US"/>
          </w:rPr>
          <w:delText xml:space="preserve">crude </w:delText>
        </w:r>
        <w:r w:rsidDel="008D39E8">
          <w:rPr>
            <w:lang w:val="en-US"/>
          </w:rPr>
          <w:delText>lipids</w:delText>
        </w:r>
        <w:r w:rsidR="00EC303E" w:rsidRPr="00EC303E" w:rsidDel="008D39E8">
          <w:rPr>
            <w:rFonts w:ascii="Cambria Math" w:hAnsi="Cambria Math"/>
            <w:i/>
            <w:lang w:val="en-US"/>
          </w:rPr>
          <w:delText xml:space="preserve"> </w:delText>
        </w:r>
        <m:oMath>
          <m:r>
            <w:rPr>
              <w:rFonts w:ascii="Cambria Math" w:hAnsi="Cambria Math"/>
              <w:lang w:val="en-US"/>
            </w:rPr>
            <m:t>XL</m:t>
          </m:r>
        </m:oMath>
        <w:r w:rsidR="00CF25C5" w:rsidDel="008D39E8">
          <w:rPr>
            <w:lang w:val="en-US"/>
          </w:rPr>
          <w:delText>)</w:delText>
        </w:r>
        <w:r w:rsidR="00F06B60" w:rsidDel="008D39E8">
          <w:rPr>
            <w:lang w:val="en-US"/>
          </w:rPr>
          <w:delText xml:space="preserve">, </w:delText>
        </w:r>
        <w:r w:rsidR="00EF6FD2" w:rsidDel="008D39E8">
          <w:rPr>
            <w:lang w:val="en-US"/>
          </w:rPr>
          <w:delText xml:space="preserve">where </w:delText>
        </w:r>
      </w:del>
      <w:del w:id="724" w:author="Hellmann, Simon" w:date="2025-08-30T14:41:00Z">
        <w:r w:rsidR="00EF6FD2" w:rsidRPr="00D916E1" w:rsidDel="00D916E1">
          <w:rPr>
            <w:color w:val="4BACC6" w:themeColor="accent5"/>
            <w:lang w:val="en-US"/>
            <w:rPrChange w:id="725" w:author="Hellmann, Simon" w:date="2025-08-30T14:43:00Z">
              <w:rPr>
                <w:lang w:val="en-US"/>
              </w:rPr>
            </w:rPrChange>
          </w:rPr>
          <w:delText>crude CH include l</w:delText>
        </w:r>
      </w:del>
      <w:del w:id="726" w:author="Hellmann, Simon" w:date="2025-08-31T11:51:00Z">
        <w:r w:rsidR="00EF6FD2" w:rsidRPr="00D916E1" w:rsidDel="008D39E8">
          <w:rPr>
            <w:color w:val="4BACC6" w:themeColor="accent5"/>
            <w:lang w:val="en-US"/>
            <w:rPrChange w:id="727" w:author="Hellmann, Simon" w:date="2025-08-30T14:43:00Z">
              <w:rPr>
                <w:lang w:val="en-US"/>
              </w:rPr>
            </w:rPrChange>
          </w:rPr>
          <w:delText>ignin</w:delText>
        </w:r>
        <w:r w:rsidR="00EF6FD2" w:rsidDel="008D39E8">
          <w:rPr>
            <w:lang w:val="en-US"/>
          </w:rPr>
          <w:delText xml:space="preserve">. </w:delText>
        </w:r>
        <w:r w:rsidR="00AB181A" w:rsidDel="008D39E8">
          <w:rPr>
            <w:lang w:val="en-US"/>
          </w:rPr>
          <w:delText xml:space="preserve">Crude values are given in percentage of </w:delText>
        </w:r>
        <m:oMath>
          <m:r>
            <w:rPr>
              <w:rFonts w:ascii="Cambria Math" w:hAnsi="Cambria Math"/>
              <w:lang w:val="en-US"/>
            </w:rPr>
            <m:t>TS</m:t>
          </m:r>
        </m:oMath>
        <w:r w:rsidR="00AB181A" w:rsidDel="008D39E8">
          <w:rPr>
            <w:lang w:val="en-US"/>
          </w:rPr>
          <w:delText xml:space="preserve">, therefore it holds </w:delText>
        </w:r>
      </w:del>
      <w:customXmlDelRangeStart w:id="728" w:author="Hellmann, Simon" w:date="2025-08-31T11:51:00Z"/>
      <w:sdt>
        <w:sdtPr>
          <w:rPr>
            <w:lang w:val="en-US"/>
          </w:rPr>
          <w:alias w:val="To edit, see citavi.com/edit"/>
          <w:tag w:val="CitaviPlaceholder#f3610e8e-3a92-4fb9-883a-e51b6a9a17b0"/>
          <w:id w:val="1357161059"/>
          <w:placeholder>
            <w:docPart w:val="1D407CE5B86EF74EA11701C07D2544F9"/>
          </w:placeholder>
        </w:sdtPr>
        <w:sdtContent>
          <w:customXmlDelRangeEnd w:id="728"/>
          <w:del w:id="729" w:author="Hellmann, Simon" w:date="2025-08-31T11:51:00Z">
            <w:r w:rsidR="00C32D2B" w:rsidDel="008D39E8">
              <w:rPr>
                <w:lang w:val="en-US"/>
              </w:rPr>
              <w:fldChar w:fldCharType="begin"/>
            </w:r>
            <w:r w:rsidR="00A551DA" w:rsidDel="008D39E8">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delInstrText>
            </w:r>
            <w:r w:rsidR="00C32D2B" w:rsidDel="008D39E8">
              <w:rPr>
                <w:lang w:val="en-US"/>
              </w:rPr>
              <w:fldChar w:fldCharType="separate"/>
            </w:r>
            <w:r w:rsidR="00E04011" w:rsidDel="008D39E8">
              <w:rPr>
                <w:lang w:val="en-US"/>
              </w:rPr>
              <w:fldChar w:fldCharType="begin"/>
            </w:r>
            <w:r w:rsidR="00E04011" w:rsidDel="008D39E8">
              <w:rPr>
                <w:lang w:val="en-US"/>
              </w:rPr>
              <w:delInstrText>HYPERLINK "#_CTVL0016df8aa821b7747acb1edb4d9183c161a" \o "Weinrich, S.; Mauky, E.; Schmidt, T.; Krebs, C.; Liebetrau, J.; Nelles, M. (2021): Systematic simplification of the Anaerobic Digestion Model No. 1 (A…"</w:delInstrText>
            </w:r>
            <w:r w:rsidR="00E04011" w:rsidDel="008D39E8">
              <w:rPr>
                <w:lang w:val="en-US"/>
              </w:rPr>
              <w:fldChar w:fldCharType="separate"/>
            </w:r>
            <w:r w:rsidR="00E04011" w:rsidDel="008D39E8">
              <w:rPr>
                <w:lang w:val="en-US"/>
              </w:rPr>
              <w:delText>(Weinrich et al., 2021)</w:delText>
            </w:r>
            <w:r w:rsidR="00E04011" w:rsidDel="008D39E8">
              <w:rPr>
                <w:lang w:val="en-US"/>
              </w:rPr>
              <w:fldChar w:fldCharType="end"/>
            </w:r>
            <w:r w:rsidR="00C32D2B" w:rsidDel="008D39E8">
              <w:rPr>
                <w:lang w:val="en-US"/>
              </w:rPr>
              <w:fldChar w:fldCharType="end"/>
            </w:r>
          </w:del>
          <w:customXmlDelRangeStart w:id="730" w:author="Hellmann, Simon" w:date="2025-08-31T11:51:00Z"/>
        </w:sdtContent>
      </w:sdt>
      <w:customXmlDelRangeEnd w:id="730"/>
      <w:del w:id="731" w:author="Hellmann, Simon" w:date="2025-08-31T12:08:00Z">
        <w:r w:rsidR="00EF6FD2" w:rsidDel="00FC6AF8">
          <w:rPr>
            <w:lang w:val="en-US"/>
          </w:rPr>
          <w:delText xml:space="preserve"> </w:delText>
        </w:r>
      </w:del>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8D39E8" w:rsidDel="00FC6AF8" w14:paraId="46F58258" w14:textId="09691973">
        <w:trPr>
          <w:del w:id="732" w:author="Hellmann, Simon" w:date="2025-08-31T12:08:00Z"/>
        </w:trPr>
        <w:tc>
          <w:tcPr>
            <w:tcW w:w="293" w:type="pct"/>
            <w:vAlign w:val="center"/>
          </w:tcPr>
          <w:p w14:paraId="024F5080" w14:textId="5A55C87F" w:rsidR="00AB67E7" w:rsidDel="00FC6AF8" w:rsidRDefault="00AB67E7" w:rsidP="00FC6AF8">
            <w:pPr>
              <w:ind w:firstLine="0"/>
              <w:rPr>
                <w:del w:id="733" w:author="Hellmann, Simon" w:date="2025-08-31T12:08:00Z"/>
                <w:lang w:val="en-US"/>
              </w:rPr>
              <w:pPrChange w:id="734" w:author="Hellmann, Simon" w:date="2025-08-31T12:08:00Z">
                <w:pPr>
                  <w:ind w:firstLine="0"/>
                  <w:jc w:val="right"/>
                </w:pPr>
              </w:pPrChange>
            </w:pPr>
          </w:p>
        </w:tc>
        <w:tc>
          <w:tcPr>
            <w:tcW w:w="4283" w:type="pct"/>
            <w:vAlign w:val="center"/>
          </w:tcPr>
          <w:p w14:paraId="37CFE217" w14:textId="145C3C26" w:rsidR="00AB67E7" w:rsidRPr="00C32D2B" w:rsidDel="00FC6AF8" w:rsidRDefault="00EC303E" w:rsidP="00FC6AF8">
            <w:pPr>
              <w:ind w:firstLine="0"/>
              <w:rPr>
                <w:del w:id="735" w:author="Hellmann, Simon" w:date="2025-08-31T12:08:00Z"/>
                <w:rFonts w:eastAsia="Garamond" w:cs="Garamond"/>
                <w:lang w:val="en-US"/>
              </w:rPr>
              <w:pPrChange w:id="736" w:author="Hellmann, Simon" w:date="2025-08-31T12:08:00Z">
                <w:pPr>
                  <w:spacing w:line="416" w:lineRule="auto"/>
                  <w:ind w:right="30" w:firstLine="341"/>
                  <w:jc w:val="center"/>
                </w:pPr>
              </w:pPrChange>
            </w:pPr>
            <m:oMathPara>
              <m:oMath>
                <m:r>
                  <w:del w:id="737" w:author="Hellmann, Simon" w:date="2025-08-31T12:08:00Z">
                    <w:rPr>
                      <w:rFonts w:ascii="Cambria Math" w:eastAsia="Garamond" w:hAnsi="Cambria Math" w:cs="Garamond"/>
                      <w:szCs w:val="24"/>
                      <w:lang w:val="en-US"/>
                    </w:rPr>
                    <m:t>XC=100-XA-XP-XL.</m:t>
                  </w:del>
                </m:r>
              </m:oMath>
            </m:oMathPara>
          </w:p>
        </w:tc>
        <w:tc>
          <w:tcPr>
            <w:tcW w:w="424" w:type="pct"/>
            <w:vAlign w:val="center"/>
          </w:tcPr>
          <w:p w14:paraId="3D2170E9" w14:textId="123153D0" w:rsidR="00AB67E7" w:rsidDel="00FC6AF8" w:rsidRDefault="00AB67E7" w:rsidP="00FC6AF8">
            <w:pPr>
              <w:ind w:firstLine="0"/>
              <w:rPr>
                <w:del w:id="738" w:author="Hellmann, Simon" w:date="2025-08-31T12:08:00Z"/>
                <w:lang w:val="en-US"/>
              </w:rPr>
              <w:pPrChange w:id="739" w:author="Hellmann, Simon" w:date="2025-08-31T12:08:00Z">
                <w:pPr>
                  <w:pStyle w:val="Beschriftung"/>
                  <w:jc w:val="right"/>
                </w:pPr>
              </w:pPrChange>
            </w:pPr>
            <w:del w:id="740" w:author="Hellmann, Simon" w:date="2025-08-31T12:08:00Z">
              <w:r w:rsidRPr="00C32D2B" w:rsidDel="00FC6AF8">
                <w:rPr>
                  <w:lang w:val="en-US"/>
                </w:rPr>
                <w:delText>(</w:delText>
              </w:r>
              <w:r w:rsidDel="00FC6AF8">
                <w:fldChar w:fldCharType="begin"/>
              </w:r>
              <w:r w:rsidRPr="00C32D2B" w:rsidDel="00FC6AF8">
                <w:rPr>
                  <w:lang w:val="en-US"/>
                </w:rPr>
                <w:delInstrText xml:space="preserve"> STYLEREF 1 \s </w:delInstrText>
              </w:r>
              <w:r w:rsidDel="00FC6AF8">
                <w:fldChar w:fldCharType="separate"/>
              </w:r>
              <w:r w:rsidR="00F7388A" w:rsidDel="00FC6AF8">
                <w:rPr>
                  <w:noProof/>
                  <w:lang w:val="en-US"/>
                </w:rPr>
                <w:delText>2</w:delText>
              </w:r>
              <w:r w:rsidDel="00FC6AF8">
                <w:fldChar w:fldCharType="end"/>
              </w:r>
              <w:r w:rsidRPr="00C32D2B" w:rsidDel="00FC6AF8">
                <w:rPr>
                  <w:lang w:val="en-US"/>
                </w:rPr>
                <w:delText>.</w:delText>
              </w:r>
              <w:r w:rsidDel="00FC6AF8">
                <w:fldChar w:fldCharType="begin"/>
              </w:r>
              <w:r w:rsidRPr="00C32D2B" w:rsidDel="00FC6AF8">
                <w:rPr>
                  <w:lang w:val="en-US"/>
                </w:rPr>
                <w:delInstrText xml:space="preserve"> SEQ Equation \* ARABIC \s 1 </w:delInstrText>
              </w:r>
              <w:r w:rsidDel="00FC6AF8">
                <w:fldChar w:fldCharType="separate"/>
              </w:r>
              <w:r w:rsidR="00F7388A" w:rsidDel="00FC6AF8">
                <w:rPr>
                  <w:noProof/>
                  <w:lang w:val="en-US"/>
                </w:rPr>
                <w:delText>1</w:delText>
              </w:r>
              <w:r w:rsidDel="00FC6AF8">
                <w:fldChar w:fldCharType="end"/>
              </w:r>
              <w:r w:rsidRPr="00C32D2B" w:rsidDel="00FC6AF8">
                <w:rPr>
                  <w:lang w:val="en-US"/>
                </w:rPr>
                <w:delText>)</w:delText>
              </w:r>
            </w:del>
          </w:p>
        </w:tc>
      </w:tr>
    </w:tbl>
    <w:p w14:paraId="6E5E4B6E" w14:textId="75D81C80" w:rsidR="00EF63E2" w:rsidRPr="00773618" w:rsidRDefault="00177C0F" w:rsidP="00FC6AF8">
      <w:pPr>
        <w:rPr>
          <w:lang w:val="en-US"/>
        </w:rPr>
        <w:pPrChange w:id="741" w:author="Hellmann, Simon" w:date="2025-08-31T12:09:00Z">
          <w:pPr>
            <w:ind w:firstLine="0"/>
          </w:pPr>
        </w:pPrChange>
      </w:pPr>
      <w:del w:id="742" w:author="Hellmann, Simon" w:date="2025-08-31T12:08:00Z">
        <w:r w:rsidRPr="00C64143" w:rsidDel="00FC6AF8">
          <w:rPr>
            <w:lang w:val="en-US"/>
            <w:rPrChange w:id="743" w:author="Hellmann, Simon" w:date="2025-08-31T12:14:00Z">
              <w:rPr>
                <w:lang w:val="en-US"/>
              </w:rPr>
            </w:rPrChange>
          </w:rPr>
          <w:lastRenderedPageBreak/>
          <w:delText>I</w:delText>
        </w:r>
      </w:del>
      <w:ins w:id="744" w:author="Hellmann, Simon" w:date="2025-08-31T12:08:00Z">
        <w:r w:rsidR="00FC6AF8" w:rsidRPr="00C64143">
          <w:rPr>
            <w:lang w:val="en-US"/>
            <w:rPrChange w:id="745" w:author="Hellmann, Simon" w:date="2025-08-31T12:14:00Z">
              <w:rPr>
                <w:lang w:val="en-US"/>
              </w:rPr>
            </w:rPrChange>
          </w:rPr>
          <w:t>I</w:t>
        </w:r>
      </w:ins>
      <w:r w:rsidR="0016215A" w:rsidRPr="00C64143">
        <w:rPr>
          <w:lang w:val="en-US"/>
          <w:rPrChange w:id="746" w:author="Hellmann, Simon" w:date="2025-08-31T12:14:00Z">
            <w:rPr>
              <w:lang w:val="en-US"/>
            </w:rPr>
          </w:rPrChange>
        </w:rPr>
        <w:t>nfluent</w:t>
      </w:r>
      <w:r w:rsidR="00EF63E2" w:rsidRPr="00C64143">
        <w:rPr>
          <w:lang w:val="en-US"/>
          <w:rPrChange w:id="747" w:author="Hellmann, Simon" w:date="2025-08-31T12:14:00Z">
            <w:rPr>
              <w:lang w:val="en-US"/>
            </w:rPr>
          </w:rPrChange>
        </w:rPr>
        <w:t xml:space="preserve"> concentration</w:t>
      </w:r>
      <w:r w:rsidRPr="00C64143">
        <w:rPr>
          <w:lang w:val="en-US"/>
          <w:rPrChange w:id="748" w:author="Hellmann, Simon" w:date="2025-08-31T12:14:00Z">
            <w:rPr>
              <w:lang w:val="en-US"/>
            </w:rPr>
          </w:rPrChange>
        </w:rPr>
        <w:t>s</w:t>
      </w:r>
      <w:r w:rsidR="00131A01" w:rsidRPr="00C64143">
        <w:rPr>
          <w:lang w:val="en-US"/>
          <w:rPrChange w:id="749" w:author="Hellmann, Simon" w:date="2025-08-31T12:14:00Z">
            <w:rPr>
              <w:lang w:val="en-US"/>
            </w:rPr>
          </w:rPrChange>
        </w:rPr>
        <w:t xml:space="preserve"> of </w:t>
      </w:r>
      <w:r w:rsidR="0045620C" w:rsidRPr="00C64143">
        <w:rPr>
          <w:lang w:val="en-US"/>
          <w:rPrChange w:id="750" w:author="Hellmann, Simon" w:date="2025-08-31T12:14:00Z">
            <w:rPr>
              <w:lang w:val="en-US"/>
            </w:rPr>
          </w:rPrChange>
        </w:rPr>
        <w:t xml:space="preserve">degradable </w:t>
      </w:r>
      <w:r w:rsidR="0016215A" w:rsidRPr="00C64143">
        <w:rPr>
          <w:lang w:val="en-US"/>
          <w:rPrChange w:id="751" w:author="Hellmann, Simon" w:date="2025-08-31T12:14:00Z">
            <w:rPr>
              <w:lang w:val="en-US"/>
            </w:rPr>
          </w:rPrChange>
        </w:rPr>
        <w:t>macronutrients</w:t>
      </w:r>
      <w:r w:rsidR="00E269B9" w:rsidRPr="00C64143">
        <w:rPr>
          <w:lang w:val="en-US"/>
          <w:rPrChange w:id="752" w:author="Hellmann, Simon" w:date="2025-08-31T12:14:00Z">
            <w:rPr>
              <w:lang w:val="en-US"/>
            </w:rPr>
          </w:rPrChange>
        </w:rPr>
        <w:t xml:space="preserve"> </w:t>
      </w:r>
      <m:oMath>
        <m:sSub>
          <m:sSubPr>
            <m:ctrlPr>
              <w:rPr>
                <w:rFonts w:ascii="Cambria Math" w:hAnsi="Cambria Math"/>
                <w:i/>
                <w:rPrChange w:id="753" w:author="Hellmann, Simon" w:date="2025-08-31T12:08:00Z">
                  <w:rPr>
                    <w:rFonts w:ascii="Cambria Math" w:hAnsi="Cambria Math"/>
                    <w:i/>
                    <w:lang w:val="en-US"/>
                  </w:rPr>
                </w:rPrChange>
              </w:rPr>
            </m:ctrlPr>
          </m:sSubPr>
          <m:e>
            <m:r>
              <w:rPr>
                <w:rFonts w:ascii="Cambria Math" w:hAnsi="Cambria Math"/>
                <w:rPrChange w:id="754" w:author="Hellmann, Simon" w:date="2025-08-31T12:08:00Z">
                  <w:rPr>
                    <w:rFonts w:ascii="Cambria Math" w:hAnsi="Cambria Math"/>
                    <w:lang w:val="en-US"/>
                  </w:rPr>
                </w:rPrChange>
              </w:rPr>
              <m:t>ξ</m:t>
            </m:r>
          </m:e>
          <m:sub>
            <m:r>
              <w:rPr>
                <w:rFonts w:ascii="Cambria Math" w:hAnsi="Cambria Math"/>
                <w:rPrChange w:id="755" w:author="Hellmann, Simon" w:date="2025-08-31T12:08:00Z">
                  <w:rPr>
                    <w:rFonts w:ascii="Cambria Math" w:hAnsi="Cambria Math"/>
                    <w:lang w:val="en-US"/>
                  </w:rPr>
                </w:rPrChange>
              </w:rPr>
              <m:t>i</m:t>
            </m:r>
          </m:sub>
        </m:sSub>
      </m:oMath>
      <w:r w:rsidR="00EF63E2" w:rsidRPr="00C64143">
        <w:rPr>
          <w:lang w:val="en-US"/>
          <w:rPrChange w:id="756" w:author="Hellmann, Simon" w:date="2025-08-31T12:14:00Z">
            <w:rPr>
              <w:lang w:val="en-US"/>
            </w:rPr>
          </w:rPrChange>
        </w:rPr>
        <w:t xml:space="preserve"> can be computed </w:t>
      </w:r>
      <w:r w:rsidR="00030A0F" w:rsidRPr="00C64143">
        <w:rPr>
          <w:lang w:val="en-US"/>
          <w:rPrChange w:id="757" w:author="Hellmann, Simon" w:date="2025-08-31T12:14:00Z">
            <w:rPr>
              <w:lang w:val="en-US"/>
            </w:rPr>
          </w:rPrChange>
        </w:rPr>
        <w:t>based on crude macronutrients</w:t>
      </w:r>
      <w:r w:rsidR="008177C5" w:rsidRPr="00C64143">
        <w:rPr>
          <w:lang w:val="en-US"/>
          <w:rPrChange w:id="758" w:author="Hellmann, Simon" w:date="2025-08-31T12:14:00Z">
            <w:rPr>
              <w:lang w:val="en-US"/>
            </w:rPr>
          </w:rPrChange>
        </w:rPr>
        <w:t xml:space="preserve">, </w:t>
      </w:r>
      <w:r w:rsidR="00030A0F" w:rsidRPr="00C64143">
        <w:rPr>
          <w:lang w:val="en-US"/>
          <w:rPrChange w:id="759" w:author="Hellmann, Simon" w:date="2025-08-31T12:14:00Z">
            <w:rPr>
              <w:lang w:val="en-US"/>
            </w:rPr>
          </w:rPrChange>
        </w:rPr>
        <w:t>the</w:t>
      </w:r>
      <w:r w:rsidR="00DD5477" w:rsidRPr="00C64143">
        <w:rPr>
          <w:lang w:val="en-US"/>
          <w:rPrChange w:id="760" w:author="Hellmann, Simon" w:date="2025-08-31T12:14:00Z">
            <w:rPr>
              <w:lang w:val="en-US"/>
            </w:rPr>
          </w:rPrChange>
        </w:rPr>
        <w:t xml:space="preserve">ir </w:t>
      </w:r>
      <w:r w:rsidR="00030A0F" w:rsidRPr="00C64143">
        <w:rPr>
          <w:lang w:val="en-US"/>
          <w:rPrChange w:id="761" w:author="Hellmann, Simon" w:date="2025-08-31T12:14:00Z">
            <w:rPr>
              <w:lang w:val="en-US"/>
            </w:rPr>
          </w:rPrChange>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8D39E8">
            <w:fldChar w:fldCharType="begin"/>
          </w:r>
          <w:r w:rsidR="008D39E8" w:rsidRPr="008D39E8">
            <w:rPr>
              <w:lang w:val="en-US"/>
              <w:rPrChange w:id="762" w:author="Hellmann, Simon" w:date="2025-08-31T11:49:00Z">
                <w:rPr/>
              </w:rPrChange>
            </w:rPr>
            <w:instrText xml:space="preserve"> HYPERLINK \l "_CTVL001aa10622fc825473c887011dc382fbeeb" \o "Lübken, M.; Kosse, P.; Koch, K.; Gehring, T.; Wichern, M. (2015): Influent Fractionation for Modeling Continuous Anaerobic Digestion Processes. In Güb…" </w:instrText>
          </w:r>
          <w:ins w:id="763" w:author="Hellmann, Simon" w:date="2025-08-31T12:14:00Z"/>
          <w:r w:rsidR="008D39E8">
            <w:fldChar w:fldCharType="separate"/>
          </w:r>
          <w:r w:rsidR="00E04011">
            <w:rPr>
              <w:lang w:val="en-US"/>
            </w:rPr>
            <w:t>(Lübken et al., 2015)</w:t>
          </w:r>
          <w:r w:rsidR="008D39E8">
            <w:rPr>
              <w:lang w:val="en-US"/>
            </w:rPr>
            <w:fldChar w:fldCharType="end"/>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
        <w:gridCol w:w="7457"/>
        <w:gridCol w:w="1321"/>
      </w:tblGrid>
      <w:tr w:rsidR="00D779B8" w:rsidRPr="008D39E8"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8D39E8">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0C04604" w:rsidR="00D779B8" w:rsidRDefault="00D779B8">
            <w:pPr>
              <w:pStyle w:val="Beschriftung"/>
              <w:jc w:val="right"/>
              <w:rPr>
                <w:lang w:val="en-US"/>
              </w:rPr>
            </w:pPr>
            <w:bookmarkStart w:id="764"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765" w:author="Hellmann, Simon" w:date="2025-08-31T12:14:00Z">
              <w:r w:rsidR="00C64143">
                <w:rPr>
                  <w:noProof/>
                  <w:lang w:val="en-US"/>
                </w:rPr>
                <w:t>10</w:t>
              </w:r>
            </w:ins>
            <w:del w:id="766" w:author="Hellmann, Simon" w:date="2025-08-31T12:14:00Z">
              <w:r w:rsidR="00F7388A" w:rsidDel="00C64143">
                <w:rPr>
                  <w:noProof/>
                  <w:lang w:val="en-US"/>
                </w:rPr>
                <w:delText>2</w:delText>
              </w:r>
            </w:del>
            <w:r>
              <w:fldChar w:fldCharType="end"/>
            </w:r>
            <w:r w:rsidRPr="00C32D2B">
              <w:rPr>
                <w:lang w:val="en-US"/>
              </w:rPr>
              <w:t>)</w:t>
            </w:r>
            <w:bookmarkEnd w:id="764"/>
          </w:p>
        </w:tc>
      </w:tr>
    </w:tbl>
    <w:p w14:paraId="55802794" w14:textId="6B720470"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A551DA">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FQxNTowMTow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BUMTU6MDE6MD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8D39E8">
            <w:fldChar w:fldCharType="begin"/>
          </w:r>
          <w:r w:rsidR="008D39E8" w:rsidRPr="008D39E8">
            <w:rPr>
              <w:lang w:val="en-US"/>
              <w:rPrChange w:id="767" w:author="Hellmann, Simon" w:date="2025-08-31T11:49:00Z">
                <w:rPr/>
              </w:rPrChange>
            </w:rPr>
            <w:instrText xml:space="preserve"> HYPERLINK \l "_CTVL001aa10622fc825473c887011dc382fbeeb" \o "Lübken, M.; Kosse, P.; Koch, K.; Gehring, T.; Wichern, M. (2015): Influent Fractionation for Modeling Continuous Anaerobic Digestion Processes. In Güb…" </w:instrText>
          </w:r>
          <w:ins w:id="768" w:author="Hellmann, Simon" w:date="2025-08-31T12:14:00Z"/>
          <w:r w:rsidR="008D39E8">
            <w:fldChar w:fldCharType="separate"/>
          </w:r>
          <w:r w:rsidR="00E04011">
            <w:rPr>
              <w:szCs w:val="24"/>
              <w:lang w:val="en-US"/>
            </w:rPr>
            <w:t>(Lübken et al., 2015)</w:t>
          </w:r>
          <w:r w:rsidR="008D39E8">
            <w:rPr>
              <w:szCs w:val="24"/>
              <w:lang w:val="en-US"/>
            </w:rPr>
            <w:fldChar w:fldCharType="end"/>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
        <w:gridCol w:w="7457"/>
        <w:gridCol w:w="1321"/>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8D39E8">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134CE95E" w:rsidR="00D779B8" w:rsidRDefault="00D779B8">
            <w:pPr>
              <w:pStyle w:val="Beschriftung"/>
              <w:jc w:val="right"/>
              <w:rPr>
                <w:lang w:val="en-US"/>
              </w:rPr>
            </w:pPr>
            <w:bookmarkStart w:id="769"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770" w:author="Hellmann, Simon" w:date="2025-08-31T12:14:00Z">
              <w:r w:rsidR="00C64143">
                <w:rPr>
                  <w:noProof/>
                  <w:lang w:val="en-US"/>
                </w:rPr>
                <w:t>11</w:t>
              </w:r>
            </w:ins>
            <w:del w:id="771" w:author="Hellmann, Simon" w:date="2025-08-31T12:14:00Z">
              <w:r w:rsidR="00F7388A" w:rsidDel="00C64143">
                <w:rPr>
                  <w:noProof/>
                  <w:lang w:val="en-US"/>
                </w:rPr>
                <w:delText>3</w:delText>
              </w:r>
            </w:del>
            <w:r>
              <w:fldChar w:fldCharType="end"/>
            </w:r>
            <w:r w:rsidRPr="00C32D2B">
              <w:rPr>
                <w:lang w:val="en-US"/>
              </w:rPr>
              <w:t>)</w:t>
            </w:r>
            <w:bookmarkEnd w:id="769"/>
          </w:p>
        </w:tc>
      </w:tr>
    </w:tbl>
    <w:p w14:paraId="71C845DA" w14:textId="2BCE44DD" w:rsidR="00A737A4" w:rsidRDefault="0009130B" w:rsidP="00DE2A92">
      <w:pPr>
        <w:ind w:firstLine="0"/>
        <w:rPr>
          <w:rFonts w:eastAsia="Garamond" w:cs="Garamond"/>
          <w:lang w:val="en-US"/>
        </w:rPr>
      </w:pPr>
      <w:del w:id="772" w:author="Hellmann, Simon" w:date="2025-08-30T15:05:00Z">
        <w:r w:rsidDel="00B30641">
          <w:rPr>
            <w:lang w:val="en-US"/>
          </w:rPr>
          <w:delText>To this end,</w:delText>
        </w:r>
        <w:r w:rsidR="003C3DE0" w:rsidDel="00B30641">
          <w:rPr>
            <w:lang w:val="en-US"/>
          </w:rPr>
          <w:delText xml:space="preserve"> t</w:delText>
        </w:r>
      </w:del>
      <w:ins w:id="773" w:author="Hellmann, Simon" w:date="2025-08-30T15:05:00Z">
        <w:r w:rsidR="00B30641">
          <w:rPr>
            <w:lang w:val="en-US"/>
          </w:rPr>
          <w:t>T</w:t>
        </w:r>
      </w:ins>
      <w:r w:rsidR="003C3DE0">
        <w:rPr>
          <w:lang w:val="en-US"/>
        </w:rPr>
        <w:t xml:space="preserve">otal </w:t>
      </w:r>
      <w:r w:rsidR="0045620C">
        <w:rPr>
          <w:lang w:val="en-US"/>
        </w:rPr>
        <w:t xml:space="preserve">degradabilities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ins w:id="774" w:author="Hellmann, Simon" w:date="2025-08-30T15:05:00Z">
        <w:r w:rsidR="00B30641">
          <w:rPr>
            <w:lang w:val="en-US"/>
          </w:rPr>
          <w:softHyphen/>
        </w:r>
      </w:ins>
      <w:r w:rsidR="00C71122">
        <w:rPr>
          <w:lang w:val="en-US"/>
        </w:rPr>
        <w:t>me</w:t>
      </w:r>
      <w:ins w:id="775" w:author="Hellmann, Simon" w:date="2025-08-30T15:06:00Z">
        <w:r w:rsidR="00B30641">
          <w:rPr>
            <w:lang w:val="en-US"/>
          </w:rPr>
          <w:softHyphen/>
        </w:r>
      </w:ins>
      <w:r w:rsidR="00C71122">
        <w:rPr>
          <w:lang w:val="en-US"/>
        </w:rPr>
        <w:t>tric</w:t>
      </w:r>
      <w:r w:rsidR="002E210F">
        <w:rPr>
          <w:lang w:val="en-US"/>
        </w:rPr>
        <w:t xml:space="preserve"> </w:t>
      </w:r>
      <w:r w:rsidR="00E55565">
        <w:rPr>
          <w:lang w:val="en-US"/>
        </w:rPr>
        <w:t xml:space="preserve">BMP </w:t>
      </w:r>
      <w:del w:id="776" w:author="Hellmann, Simon" w:date="2025-08-30T15:09:00Z">
        <w:r w:rsidR="00591064" w:rsidDel="00B30641">
          <w:rPr>
            <w:lang w:val="en-US"/>
          </w:rPr>
          <w:delText xml:space="preserve">for </w:delText>
        </w:r>
      </w:del>
      <w:ins w:id="777" w:author="Hellmann, Simon" w:date="2025-08-30T15:09:00Z">
        <w:r w:rsidR="00B30641">
          <w:rPr>
            <w:lang w:val="en-US"/>
          </w:rPr>
          <w:t xml:space="preserve">of </w:t>
        </w:r>
      </w:ins>
      <w:r w:rsidR="00732446">
        <w:rPr>
          <w:lang w:val="en-US"/>
        </w:rPr>
        <w:t>agricultural substrates</w:t>
      </w:r>
      <w:r w:rsidR="00591064">
        <w:rPr>
          <w:lang w:val="en-US"/>
        </w:rPr>
        <w:t xml:space="preserve"> </w:t>
      </w:r>
      <w:ins w:id="778" w:author="Hellmann, Simon" w:date="2025-08-30T15:13:00Z">
        <w:r w:rsidR="004D7049">
          <w:rPr>
            <w:lang w:val="en-US"/>
          </w:rPr>
          <w:t xml:space="preserve">of </w:t>
        </w:r>
      </w:ins>
      <w:del w:id="779" w:author="Hellmann, Simon" w:date="2025-08-30T15:13:00Z">
        <w:r w:rsidR="00591064" w:rsidDel="004D7049">
          <w:rPr>
            <w:lang w:val="en-US"/>
          </w:rPr>
          <w:delText xml:space="preserve">of </w:delText>
        </w:r>
      </w:del>
      <w:r w:rsidR="00046F5C" w:rsidRPr="77CCFEC8">
        <w:rPr>
          <w:rFonts w:eastAsia="Garamond" w:cs="Garamond"/>
          <w:lang w:val="en-US"/>
        </w:rPr>
        <w:t xml:space="preserve">420 </w:t>
      </w:r>
      <w:r w:rsidR="00046F5C">
        <w:rPr>
          <w:rFonts w:eastAsia="Garamond" w:cs="Garamond"/>
          <w:lang w:val="en-US"/>
        </w:rPr>
        <w:t>L</w:t>
      </w:r>
      <w:del w:id="780" w:author="Hellmann, Simon" w:date="2025-08-30T15:12:00Z">
        <w:r w:rsidR="00046F5C" w:rsidDel="004D7049">
          <w:rPr>
            <w:rFonts w:eastAsia="Garamond" w:cs="Garamond"/>
            <w:lang w:val="en-US"/>
          </w:rPr>
          <w:delText xml:space="preserve"> </w:delText>
        </w:r>
      </w:del>
      <w:ins w:id="781" w:author="Hellmann, Simon" w:date="2025-08-30T15:12:00Z">
        <w:r w:rsidR="004D7049">
          <w:rPr>
            <w:rFonts w:eastAsia="Garamond" w:cs="Garamond"/>
            <w:lang w:val="en-US"/>
          </w:rPr>
          <w:t xml:space="preserve"> </w:t>
        </w:r>
      </w:ins>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1NoZWxsbWFubiIsIklkIjoiZmY5ZThiMTAtOWU4OC00Y2IyLWI1Y2QtZjExMGMwMGQzZGYxIiwiTW9kaWZpZWRPbiI6IjIwMjUtMDgtMzBUMTU6MDE6MDg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8D39E8">
            <w:fldChar w:fldCharType="begin"/>
          </w:r>
          <w:r w:rsidR="008D39E8" w:rsidRPr="008D39E8">
            <w:rPr>
              <w:lang w:val="en-US"/>
              <w:rPrChange w:id="782" w:author="Hellmann, Simon" w:date="2025-08-31T11:49:00Z">
                <w:rPr/>
              </w:rPrChange>
            </w:rPr>
            <w:instrText xml:space="preserve"> HYPERLINK \l "_CTVL001ff9e8b109e884cb2b5cdf110c00d3df1" \o "Weißbach, F. (2009): Gas production potential of forage and cereal crops in biogas production. Agricultural Engineering 64 (5), 317–321." </w:instrText>
          </w:r>
          <w:ins w:id="783" w:author="Hellmann, Simon" w:date="2025-08-31T12:14:00Z"/>
          <w:r w:rsidR="008D39E8">
            <w:fldChar w:fldCharType="separate"/>
          </w:r>
          <w:r w:rsidR="00E04011">
            <w:rPr>
              <w:rFonts w:eastAsia="Garamond" w:cs="Garamond"/>
              <w:lang w:val="en-US"/>
            </w:rPr>
            <w:t>(Weißbach, 2009)</w:t>
          </w:r>
          <w:r w:rsidR="008D39E8">
            <w:rPr>
              <w:rFonts w:eastAsia="Garamond" w:cs="Garamond"/>
              <w:lang w:val="en-US"/>
            </w:rPr>
            <w:fldChar w:fldCharType="end"/>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del w:id="784" w:author="Hellmann, Simon" w:date="2025-08-30T15:10:00Z">
        <w:r w:rsidR="00E40C42" w:rsidDel="00B30641">
          <w:rPr>
            <w:rFonts w:eastAsia="Garamond" w:cs="Garamond"/>
            <w:lang w:val="en-US"/>
          </w:rPr>
          <w:delText xml:space="preserve">provided </w:delText>
        </w:r>
      </w:del>
      <w:ins w:id="785" w:author="Hellmann, Simon" w:date="2025-08-30T15:10:00Z">
        <w:r w:rsidR="00B30641">
          <w:rPr>
            <w:rFonts w:eastAsia="Garamond" w:cs="Garamond"/>
            <w:lang w:val="en-US"/>
          </w:rPr>
          <w:t xml:space="preserve">given </w:t>
        </w:r>
      </w:ins>
      <w:r w:rsidR="00E40C42">
        <w:rPr>
          <w:rFonts w:eastAsia="Garamond" w:cs="Garamond"/>
          <w:lang w:val="en-US"/>
        </w:rPr>
        <w:t xml:space="preserve">in the </w:t>
      </w:r>
      <w:del w:id="786" w:author="Hellmann, Simon" w:date="2025-08-27T18:02:00Z">
        <w:r w:rsidR="00E40C42" w:rsidRPr="005D3388" w:rsidDel="005D3388">
          <w:rPr>
            <w:rFonts w:eastAsia="Garamond" w:cs="Garamond"/>
            <w:highlight w:val="yellow"/>
            <w:lang w:val="en-US"/>
            <w:rPrChange w:id="787" w:author="Hellmann, Simon" w:date="2025-08-27T18:03:00Z">
              <w:rPr>
                <w:rFonts w:eastAsia="Garamond" w:cs="Garamond"/>
                <w:lang w:val="en-US"/>
              </w:rPr>
            </w:rPrChange>
          </w:rPr>
          <w:delText>SI</w:delText>
        </w:r>
      </w:del>
      <w:ins w:id="788" w:author="Hellmann, Simon" w:date="2025-08-27T18:02:00Z">
        <w:r w:rsidR="005D3388" w:rsidRPr="005D3388">
          <w:rPr>
            <w:rFonts w:eastAsia="Garamond" w:cs="Garamond"/>
            <w:highlight w:val="yellow"/>
            <w:lang w:val="en-US"/>
            <w:rPrChange w:id="789" w:author="Hellmann, Simon" w:date="2025-08-27T18:03:00Z">
              <w:rPr>
                <w:rFonts w:eastAsia="Garamond" w:cs="Garamond"/>
                <w:lang w:val="en-US"/>
              </w:rPr>
            </w:rPrChange>
          </w:rPr>
          <w:t>SM</w:t>
        </w:r>
      </w:ins>
      <w:r w:rsidR="00E40C42" w:rsidRPr="005D3388">
        <w:rPr>
          <w:rFonts w:eastAsia="Garamond" w:cs="Garamond"/>
          <w:highlight w:val="yellow"/>
          <w:lang w:val="en-US"/>
          <w:rPrChange w:id="790" w:author="Hellmann, Simon" w:date="2025-08-27T18:03:00Z">
            <w:rPr>
              <w:rFonts w:eastAsia="Garamond" w:cs="Garamond"/>
              <w:lang w:val="en-US"/>
            </w:rPr>
          </w:rPrChange>
        </w:rPr>
        <w:t>.</w:t>
      </w:r>
      <w:ins w:id="791" w:author="Hellmann, Simon" w:date="2025-08-30T14:44:00Z">
        <w:r w:rsidR="00CA210A" w:rsidRPr="004D7049">
          <w:rPr>
            <w:rFonts w:eastAsia="Garamond" w:cs="Garamond"/>
            <w:lang w:val="en-US"/>
            <w:rPrChange w:id="792" w:author="Hellmann, Simon" w:date="2025-08-30T15:15:00Z">
              <w:rPr>
                <w:rFonts w:eastAsia="Garamond" w:cs="Garamond"/>
                <w:highlight w:val="yellow"/>
                <w:lang w:val="en-US"/>
              </w:rPr>
            </w:rPrChange>
          </w:rPr>
          <w:t xml:space="preserve"> </w:t>
        </w:r>
        <w:r w:rsidR="00CA210A" w:rsidRPr="004D7049">
          <w:rPr>
            <w:highlight w:val="red"/>
            <w:lang w:val="en-US"/>
            <w:rPrChange w:id="793" w:author="Hellmann, Simon" w:date="2025-08-30T15:15:00Z">
              <w:rPr>
                <w:lang w:val="en-US"/>
              </w:rPr>
            </w:rPrChange>
          </w:rPr>
          <w:t xml:space="preserve">For </w:t>
        </w:r>
      </w:ins>
      <w:ins w:id="794" w:author="Hellmann, Simon" w:date="2025-08-30T15:08:00Z">
        <w:r w:rsidR="00B30641" w:rsidRPr="004D7049">
          <w:rPr>
            <w:highlight w:val="red"/>
            <w:lang w:val="en-US"/>
            <w:rPrChange w:id="795" w:author="Hellmann, Simon" w:date="2025-08-30T15:15:00Z">
              <w:rPr>
                <w:highlight w:val="yellow"/>
                <w:lang w:val="en-US"/>
              </w:rPr>
            </w:rPrChange>
          </w:rPr>
          <w:t>PR</w:t>
        </w:r>
      </w:ins>
      <w:ins w:id="796" w:author="Hellmann, Simon" w:date="2025-08-30T15:09:00Z">
        <w:r w:rsidR="00B30641" w:rsidRPr="004D7049">
          <w:rPr>
            <w:highlight w:val="red"/>
            <w:lang w:val="en-US"/>
            <w:rPrChange w:id="797" w:author="Hellmann, Simon" w:date="2025-08-30T15:15:00Z">
              <w:rPr>
                <w:highlight w:val="yellow"/>
                <w:lang w:val="en-US"/>
              </w:rPr>
            </w:rPrChange>
          </w:rPr>
          <w:t>-</w:t>
        </w:r>
      </w:ins>
      <w:ins w:id="798" w:author="Hellmann, Simon" w:date="2025-08-30T15:08:00Z">
        <w:r w:rsidR="00B30641" w:rsidRPr="004D7049">
          <w:rPr>
            <w:highlight w:val="red"/>
            <w:lang w:val="en-US"/>
            <w:rPrChange w:id="799" w:author="Hellmann, Simon" w:date="2025-08-30T15:15:00Z">
              <w:rPr>
                <w:highlight w:val="yellow"/>
                <w:lang w:val="en-US"/>
              </w:rPr>
            </w:rPrChange>
          </w:rPr>
          <w:t xml:space="preserve"> and LI-rich </w:t>
        </w:r>
      </w:ins>
      <w:ins w:id="800" w:author="Hellmann, Simon" w:date="2025-08-30T15:02:00Z">
        <w:r w:rsidR="00B30641" w:rsidRPr="004D7049">
          <w:rPr>
            <w:highlight w:val="red"/>
            <w:lang w:val="en-US"/>
            <w:rPrChange w:id="801" w:author="Hellmann, Simon" w:date="2025-08-30T15:15:00Z">
              <w:rPr>
                <w:highlight w:val="yellow"/>
                <w:lang w:val="en-US"/>
              </w:rPr>
            </w:rPrChange>
          </w:rPr>
          <w:t>sub</w:t>
        </w:r>
      </w:ins>
      <w:ins w:id="802" w:author="Hellmann, Simon" w:date="2025-08-30T15:15:00Z">
        <w:r w:rsidR="004D7049" w:rsidRPr="004D7049">
          <w:rPr>
            <w:highlight w:val="red"/>
            <w:lang w:val="en-US"/>
            <w:rPrChange w:id="803" w:author="Hellmann, Simon" w:date="2025-08-30T15:15:00Z">
              <w:rPr>
                <w:highlight w:val="yellow"/>
                <w:lang w:val="en-US"/>
              </w:rPr>
            </w:rPrChange>
          </w:rPr>
          <w:softHyphen/>
        </w:r>
      </w:ins>
      <w:ins w:id="804" w:author="Hellmann, Simon" w:date="2025-08-30T15:02:00Z">
        <w:r w:rsidR="00B30641" w:rsidRPr="004D7049">
          <w:rPr>
            <w:highlight w:val="red"/>
            <w:lang w:val="en-US"/>
            <w:rPrChange w:id="805" w:author="Hellmann, Simon" w:date="2025-08-30T15:15:00Z">
              <w:rPr>
                <w:highlight w:val="yellow"/>
                <w:lang w:val="en-US"/>
              </w:rPr>
            </w:rPrChange>
          </w:rPr>
          <w:t>strates</w:t>
        </w:r>
      </w:ins>
      <w:ins w:id="806" w:author="Hellmann, Simon" w:date="2025-08-30T14:46:00Z">
        <w:r w:rsidR="00143C97" w:rsidRPr="004D7049">
          <w:rPr>
            <w:highlight w:val="red"/>
            <w:lang w:val="en-US"/>
            <w:rPrChange w:id="807" w:author="Hellmann, Simon" w:date="2025-08-30T15:15:00Z">
              <w:rPr>
                <w:lang w:val="en-US"/>
              </w:rPr>
            </w:rPrChange>
          </w:rPr>
          <w:t xml:space="preserve">, </w:t>
        </w:r>
      </w:ins>
      <w:ins w:id="808" w:author="Hellmann, Simon" w:date="2025-08-30T15:02:00Z">
        <w:r w:rsidR="00B30641" w:rsidRPr="004D7049">
          <w:rPr>
            <w:highlight w:val="red"/>
            <w:lang w:val="en-US"/>
            <w:rPrChange w:id="809" w:author="Hellmann, Simon" w:date="2025-08-30T15:15:00Z">
              <w:rPr>
                <w:highlight w:val="yellow"/>
                <w:lang w:val="en-US"/>
              </w:rPr>
            </w:rPrChange>
          </w:rPr>
          <w:t xml:space="preserve">e.g. </w:t>
        </w:r>
      </w:ins>
      <w:ins w:id="810" w:author="Hellmann, Simon" w:date="2025-08-30T14:46:00Z">
        <w:r w:rsidR="00143C97" w:rsidRPr="004D7049">
          <w:rPr>
            <w:highlight w:val="red"/>
            <w:lang w:val="en-US"/>
            <w:rPrChange w:id="811" w:author="Hellmann, Simon" w:date="2025-08-30T15:15:00Z">
              <w:rPr>
                <w:lang w:val="en-US"/>
              </w:rPr>
            </w:rPrChange>
          </w:rPr>
          <w:t>food waste</w:t>
        </w:r>
      </w:ins>
      <w:ins w:id="812" w:author="Hellmann, Simon" w:date="2025-08-30T14:45:00Z">
        <w:r w:rsidR="00143C97" w:rsidRPr="004D7049">
          <w:rPr>
            <w:highlight w:val="red"/>
            <w:lang w:val="en-US"/>
            <w:rPrChange w:id="813" w:author="Hellmann, Simon" w:date="2025-08-30T15:15:00Z">
              <w:rPr>
                <w:lang w:val="en-US"/>
              </w:rPr>
            </w:rPrChange>
          </w:rPr>
          <w:t xml:space="preserve">, the </w:t>
        </w:r>
      </w:ins>
      <w:ins w:id="814" w:author="Hellmann, Simon" w:date="2025-08-30T15:04:00Z">
        <w:r w:rsidR="00B30641" w:rsidRPr="004D7049">
          <w:rPr>
            <w:highlight w:val="red"/>
            <w:lang w:val="en-US"/>
            <w:rPrChange w:id="815" w:author="Hellmann, Simon" w:date="2025-08-30T15:15:00Z">
              <w:rPr>
                <w:highlight w:val="yellow"/>
                <w:lang w:val="en-US"/>
              </w:rPr>
            </w:rPrChange>
          </w:rPr>
          <w:t xml:space="preserve">above </w:t>
        </w:r>
      </w:ins>
      <w:ins w:id="816" w:author="Hellmann, Simon" w:date="2025-08-30T15:09:00Z">
        <w:r w:rsidR="00B30641" w:rsidRPr="004D7049">
          <w:rPr>
            <w:highlight w:val="red"/>
            <w:lang w:val="en-US"/>
            <w:rPrChange w:id="817" w:author="Hellmann, Simon" w:date="2025-08-30T15:15:00Z">
              <w:rPr>
                <w:highlight w:val="yellow"/>
                <w:lang w:val="en-US"/>
              </w:rPr>
            </w:rPrChange>
          </w:rPr>
          <w:t xml:space="preserve">assumptions </w:t>
        </w:r>
      </w:ins>
      <w:ins w:id="818" w:author="Hellmann, Simon" w:date="2025-08-30T14:47:00Z">
        <w:r w:rsidR="00143C97" w:rsidRPr="004D7049">
          <w:rPr>
            <w:highlight w:val="red"/>
            <w:lang w:val="en-US"/>
            <w:rPrChange w:id="819" w:author="Hellmann, Simon" w:date="2025-08-30T15:15:00Z">
              <w:rPr>
                <w:lang w:val="en-US"/>
              </w:rPr>
            </w:rPrChange>
          </w:rPr>
          <w:t>may</w:t>
        </w:r>
      </w:ins>
      <w:ins w:id="820" w:author="Hellmann, Simon" w:date="2025-08-30T14:48:00Z">
        <w:r w:rsidR="00143C97" w:rsidRPr="004D7049">
          <w:rPr>
            <w:highlight w:val="red"/>
            <w:lang w:val="en-US"/>
            <w:rPrChange w:id="821" w:author="Hellmann, Simon" w:date="2025-08-30T15:15:00Z">
              <w:rPr>
                <w:lang w:val="en-US"/>
              </w:rPr>
            </w:rPrChange>
          </w:rPr>
          <w:t xml:space="preserve"> </w:t>
        </w:r>
      </w:ins>
      <w:ins w:id="822" w:author="Hellmann, Simon" w:date="2025-08-30T15:08:00Z">
        <w:r w:rsidR="00B30641" w:rsidRPr="004D7049">
          <w:rPr>
            <w:highlight w:val="red"/>
            <w:lang w:val="en-US"/>
            <w:rPrChange w:id="823" w:author="Hellmann, Simon" w:date="2025-08-30T15:15:00Z">
              <w:rPr>
                <w:highlight w:val="yellow"/>
                <w:lang w:val="en-US"/>
              </w:rPr>
            </w:rPrChange>
          </w:rPr>
          <w:t>be violated</w:t>
        </w:r>
      </w:ins>
      <w:ins w:id="824" w:author="Hellmann, Simon" w:date="2025-08-30T15:10:00Z">
        <w:r w:rsidR="00B30641" w:rsidRPr="004D7049">
          <w:rPr>
            <w:highlight w:val="red"/>
            <w:lang w:val="en-US"/>
            <w:rPrChange w:id="825" w:author="Hellmann, Simon" w:date="2025-08-30T15:15:00Z">
              <w:rPr>
                <w:highlight w:val="yellow"/>
                <w:lang w:val="en-US"/>
              </w:rPr>
            </w:rPrChange>
          </w:rPr>
          <w:t xml:space="preserve">, </w:t>
        </w:r>
      </w:ins>
      <w:ins w:id="826" w:author="Hellmann, Simon" w:date="2025-08-30T15:14:00Z">
        <w:r w:rsidR="004D7049" w:rsidRPr="004D7049">
          <w:rPr>
            <w:highlight w:val="red"/>
            <w:lang w:val="en-US"/>
            <w:rPrChange w:id="827" w:author="Hellmann, Simon" w:date="2025-08-30T15:15:00Z">
              <w:rPr>
                <w:highlight w:val="yellow"/>
                <w:lang w:val="en-US"/>
              </w:rPr>
            </w:rPrChange>
          </w:rPr>
          <w:t>entailing</w:t>
        </w:r>
      </w:ins>
      <w:ins w:id="828" w:author="Hellmann, Simon" w:date="2025-08-30T15:12:00Z">
        <w:r w:rsidR="004D7049" w:rsidRPr="004D7049">
          <w:rPr>
            <w:highlight w:val="red"/>
            <w:lang w:val="en-US"/>
            <w:rPrChange w:id="829" w:author="Hellmann, Simon" w:date="2025-08-30T15:15:00Z">
              <w:rPr>
                <w:highlight w:val="yellow"/>
                <w:lang w:val="en-US"/>
              </w:rPr>
            </w:rPrChange>
          </w:rPr>
          <w:t xml:space="preserve"> </w:t>
        </w:r>
      </w:ins>
      <w:ins w:id="830" w:author="Hellmann, Simon" w:date="2025-08-30T15:08:00Z">
        <w:r w:rsidR="00B30641" w:rsidRPr="004D7049">
          <w:rPr>
            <w:highlight w:val="red"/>
            <w:lang w:val="en-US"/>
            <w:rPrChange w:id="831" w:author="Hellmann, Simon" w:date="2025-08-30T15:15:00Z">
              <w:rPr>
                <w:highlight w:val="yellow"/>
                <w:lang w:val="en-US"/>
              </w:rPr>
            </w:rPrChange>
          </w:rPr>
          <w:t xml:space="preserve">higher </w:t>
        </w:r>
      </w:ins>
      <w:ins w:id="832" w:author="Hellmann, Simon" w:date="2025-08-30T15:01:00Z">
        <w:r w:rsidR="00B30641" w:rsidRPr="004D7049">
          <w:rPr>
            <w:highlight w:val="red"/>
            <w:lang w:val="en-US"/>
            <w:rPrChange w:id="833" w:author="Hellmann, Simon" w:date="2025-08-30T15:15:00Z">
              <w:rPr>
                <w:highlight w:val="yellow"/>
                <w:lang w:val="en-US"/>
              </w:rPr>
            </w:rPrChange>
          </w:rPr>
          <w:t xml:space="preserve">modeling </w:t>
        </w:r>
      </w:ins>
      <w:ins w:id="834" w:author="Hellmann, Simon" w:date="2025-08-30T14:48:00Z">
        <w:r w:rsidR="00143C97" w:rsidRPr="004D7049">
          <w:rPr>
            <w:highlight w:val="red"/>
            <w:lang w:val="en-US"/>
            <w:rPrChange w:id="835" w:author="Hellmann, Simon" w:date="2025-08-30T15:15:00Z">
              <w:rPr>
                <w:lang w:val="en-US"/>
              </w:rPr>
            </w:rPrChange>
          </w:rPr>
          <w:t>erro</w:t>
        </w:r>
      </w:ins>
      <w:ins w:id="836" w:author="Hellmann, Simon" w:date="2025-08-30T15:01:00Z">
        <w:r w:rsidR="00B30641" w:rsidRPr="004D7049">
          <w:rPr>
            <w:highlight w:val="red"/>
            <w:lang w:val="en-US"/>
            <w:rPrChange w:id="837" w:author="Hellmann, Simon" w:date="2025-08-30T15:15:00Z">
              <w:rPr>
                <w:highlight w:val="yellow"/>
                <w:lang w:val="en-US"/>
              </w:rPr>
            </w:rPrChange>
          </w:rPr>
          <w:t>r</w:t>
        </w:r>
      </w:ins>
      <w:ins w:id="838" w:author="Hellmann, Simon" w:date="2025-08-30T15:12:00Z">
        <w:r w:rsidR="004D7049" w:rsidRPr="004D7049">
          <w:rPr>
            <w:highlight w:val="red"/>
            <w:lang w:val="en-US"/>
            <w:rPrChange w:id="839" w:author="Hellmann, Simon" w:date="2025-08-30T15:15:00Z">
              <w:rPr>
                <w:highlight w:val="yellow"/>
                <w:lang w:val="en-US"/>
              </w:rPr>
            </w:rPrChange>
          </w:rPr>
          <w:t>s</w:t>
        </w:r>
      </w:ins>
      <w:ins w:id="840" w:author="Hellmann, Simon" w:date="2025-08-30T14:47:00Z">
        <w:r w:rsidR="00143C97" w:rsidRPr="004D7049">
          <w:rPr>
            <w:highlight w:val="red"/>
            <w:lang w:val="en-US"/>
            <w:rPrChange w:id="841" w:author="Hellmann, Simon" w:date="2025-08-30T15:15:00Z">
              <w:rPr>
                <w:lang w:val="en-US"/>
              </w:rPr>
            </w:rPrChange>
          </w:rPr>
          <w:t>.</w:t>
        </w:r>
      </w:ins>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357F8C7D" w:rsidR="0008402C" w:rsidRDefault="00BE59E7" w:rsidP="0008402C">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TaGVsbG1hbm4iLCJJZCI6ImY4NDZmNGY3LWQzOTMtNGFjYi05MDk3LWJlMjM0MWVlNDdhMC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8D39E8">
            <w:fldChar w:fldCharType="begin"/>
          </w:r>
          <w:r w:rsidR="008D39E8" w:rsidRPr="008D39E8">
            <w:rPr>
              <w:lang w:val="en-US"/>
              <w:rPrChange w:id="842" w:author="Hellmann, Simon" w:date="2025-08-31T11:49:00Z">
                <w:rPr/>
              </w:rPrChange>
            </w:rPr>
            <w:instrText xml:space="preserve"> HYPERLINK \l "_CTVL001f846f4f7d3934acb9097be2341ee47a0" \o "Ku, H. H. (1966): Notes on the use of propagation of error formulas. Journal of Research of the National Bureau of Standards, Section C: Engineering a…" </w:instrText>
          </w:r>
          <w:ins w:id="843" w:author="Hellmann, Simon" w:date="2025-08-31T12:14:00Z"/>
          <w:r w:rsidR="008D39E8">
            <w:fldChar w:fldCharType="separate"/>
          </w:r>
          <w:r w:rsidR="00E04011">
            <w:rPr>
              <w:lang w:val="en-US"/>
            </w:rPr>
            <w:t>(Ku, 1966)</w:t>
          </w:r>
          <w:r w:rsidR="008D39E8">
            <w:rPr>
              <w:lang w:val="en-US"/>
            </w:rPr>
            <w:fldChar w:fldCharType="end"/>
          </w:r>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458"/>
        <w:gridCol w:w="1321"/>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844" w:name="_tr7vlxibcbb3"/>
            <w:bookmarkEnd w:id="844"/>
          </w:p>
        </w:tc>
        <w:tc>
          <w:tcPr>
            <w:tcW w:w="4200" w:type="pct"/>
            <w:vAlign w:val="center"/>
          </w:tcPr>
          <w:p w14:paraId="3C006BB0" w14:textId="77777777" w:rsidR="0008402C" w:rsidRPr="00E667F4" w:rsidRDefault="008D39E8"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79C8190D" w:rsidR="0008402C" w:rsidRDefault="0008402C" w:rsidP="001624E7">
            <w:pPr>
              <w:pStyle w:val="Beschriftung"/>
              <w:jc w:val="right"/>
              <w:rPr>
                <w:lang w:val="en-US"/>
              </w:rPr>
            </w:pPr>
            <w:bookmarkStart w:id="845"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846" w:author="Hellmann, Simon" w:date="2025-08-31T12:14:00Z">
              <w:r w:rsidR="00C64143">
                <w:rPr>
                  <w:noProof/>
                </w:rPr>
                <w:t>12</w:t>
              </w:r>
            </w:ins>
            <w:del w:id="847" w:author="Hellmann, Simon" w:date="2025-08-31T12:14:00Z">
              <w:r w:rsidDel="00C64143">
                <w:rPr>
                  <w:noProof/>
                </w:rPr>
                <w:delText>4</w:delText>
              </w:r>
            </w:del>
            <w:r>
              <w:fldChar w:fldCharType="end"/>
            </w:r>
            <w:r>
              <w:t>)</w:t>
            </w:r>
            <w:bookmarkEnd w:id="845"/>
          </w:p>
        </w:tc>
      </w:tr>
    </w:tbl>
    <w:p w14:paraId="58F62DB3" w14:textId="198EE16E" w:rsidR="00222BF4" w:rsidRDefault="00222BF4" w:rsidP="00222BF4">
      <w:pPr>
        <w:rPr>
          <w:moveTo w:id="848" w:author="Hellmann, Simon" w:date="2025-08-30T17:25:00Z"/>
          <w:lang w:val="en-US"/>
        </w:rPr>
      </w:pPr>
      <w:moveToRangeStart w:id="849" w:author="Hellmann, Simon" w:date="2025-08-30T17:25:00Z" w:name="move207467152"/>
      <w:moveTo w:id="850" w:author="Hellmann, Simon" w:date="2025-08-30T17:25:00Z">
        <w:r>
          <w:rPr>
            <w:lang w:val="en-US"/>
          </w:rPr>
          <w:t xml:space="preserve">With </w:t>
        </w:r>
        <w:r>
          <w:rPr>
            <w:lang w:val="en-US"/>
          </w:rPr>
          <w:fldChar w:fldCharType="begin"/>
        </w:r>
        <w:r>
          <w:rPr>
            <w:lang w:val="en-US"/>
          </w:rPr>
          <w:instrText xml:space="preserve"> REF _Ref188204729 \h </w:instrText>
        </w:r>
      </w:moveTo>
      <w:r>
        <w:rPr>
          <w:lang w:val="en-US"/>
        </w:rPr>
      </w:r>
      <w:moveTo w:id="851" w:author="Hellmann, Simon" w:date="2025-08-30T17:25:00Z">
        <w:r>
          <w:rPr>
            <w:lang w:val="en-US"/>
          </w:rPr>
          <w:fldChar w:fldCharType="separate"/>
        </w:r>
      </w:moveTo>
      <w:ins w:id="852" w:author="Hellmann, Simon" w:date="2025-08-31T12:14:00Z">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ins>
      <w:moveTo w:id="853" w:author="Hellmann, Simon" w:date="2025-08-30T17:25:00Z">
        <w:del w:id="854" w:author="Hellmann, Simon" w:date="2025-08-31T12:14:00Z">
          <w:r w:rsidRPr="00C32D2B" w:rsidDel="00C64143">
            <w:rPr>
              <w:lang w:val="en-US"/>
            </w:rPr>
            <w:delText>(</w:delText>
          </w:r>
          <w:r w:rsidDel="00C64143">
            <w:rPr>
              <w:noProof/>
              <w:lang w:val="en-US"/>
            </w:rPr>
            <w:delText>2</w:delText>
          </w:r>
          <w:r w:rsidRPr="00C32D2B" w:rsidDel="00C64143">
            <w:rPr>
              <w:lang w:val="en-US"/>
            </w:rPr>
            <w:delText>.</w:delText>
          </w:r>
          <w:r w:rsidDel="00C64143">
            <w:rPr>
              <w:noProof/>
              <w:lang w:val="en-US"/>
            </w:rPr>
            <w:delText>2</w:delText>
          </w:r>
          <w:r w:rsidRPr="00C32D2B" w:rsidDel="00C64143">
            <w:rPr>
              <w:lang w:val="en-US"/>
            </w:rPr>
            <w:delText>)</w:delText>
          </w:r>
        </w:del>
        <w:r>
          <w:rPr>
            <w:lang w:val="en-US"/>
          </w:rPr>
          <w:fldChar w:fldCharType="end"/>
        </w:r>
        <w:r>
          <w:rPr>
            <w:lang w:val="en-US"/>
          </w:rPr>
          <w:t xml:space="preserve"> and </w:t>
        </w:r>
        <w:r>
          <w:rPr>
            <w:lang w:val="en-US"/>
          </w:rPr>
          <w:fldChar w:fldCharType="begin"/>
        </w:r>
        <w:r>
          <w:rPr>
            <w:lang w:val="en-US"/>
          </w:rPr>
          <w:instrText xml:space="preserve"> REF _Ref188204136 \h </w:instrText>
        </w:r>
      </w:moveTo>
      <w:r>
        <w:rPr>
          <w:lang w:val="en-US"/>
        </w:rPr>
      </w:r>
      <w:moveTo w:id="855" w:author="Hellmann, Simon" w:date="2025-08-30T17:25:00Z">
        <w:r>
          <w:rPr>
            <w:lang w:val="en-US"/>
          </w:rPr>
          <w:fldChar w:fldCharType="separate"/>
        </w:r>
      </w:moveTo>
      <w:ins w:id="856" w:author="Hellmann, Simon" w:date="2025-08-31T12:14:00Z">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ins>
      <w:moveTo w:id="857" w:author="Hellmann, Simon" w:date="2025-08-30T17:25:00Z">
        <w:del w:id="858" w:author="Hellmann, Simon" w:date="2025-08-31T12:14:00Z">
          <w:r w:rsidRPr="00C32D2B" w:rsidDel="00C64143">
            <w:rPr>
              <w:lang w:val="en-US"/>
            </w:rPr>
            <w:delText>(</w:delText>
          </w:r>
          <w:r w:rsidDel="00C64143">
            <w:rPr>
              <w:noProof/>
              <w:lang w:val="en-US"/>
            </w:rPr>
            <w:delText>2</w:delText>
          </w:r>
          <w:r w:rsidRPr="00C32D2B" w:rsidDel="00C64143">
            <w:rPr>
              <w:lang w:val="en-US"/>
            </w:rPr>
            <w:delText>.</w:delText>
          </w:r>
          <w:r w:rsidDel="00C64143">
            <w:rPr>
              <w:noProof/>
              <w:lang w:val="en-US"/>
            </w:rPr>
            <w:delText>3</w:delText>
          </w:r>
          <w:r w:rsidRPr="00C32D2B" w:rsidDel="00C64143">
            <w:rPr>
              <w:lang w:val="en-US"/>
            </w:rPr>
            <w:delText>)</w:delText>
          </w:r>
        </w:del>
        <w:r>
          <w:rPr>
            <w:lang w:val="en-US"/>
          </w:rPr>
          <w:fldChar w:fldCharType="end"/>
        </w:r>
        <w:r>
          <w:rPr>
            <w:lang w:val="en-US"/>
          </w:rPr>
          <w:t xml:space="preserve">, SDs of influent macronutrients are </w:t>
        </w:r>
        <w:r w:rsidRPr="32AF646F">
          <w:rPr>
            <w:lang w:val="en-US"/>
          </w:rPr>
          <w:t>propagated as</w:t>
        </w:r>
      </w:moveTo>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Change w:id="859">
          <w:tblGrid>
            <w:gridCol w:w="284"/>
            <w:gridCol w:w="7297"/>
            <w:gridCol w:w="1448"/>
          </w:tblGrid>
        </w:tblGridChange>
      </w:tblGrid>
      <w:tr w:rsidR="00222BF4" w14:paraId="02662781" w14:textId="77777777" w:rsidTr="00222BF4">
        <w:tc>
          <w:tcPr>
            <w:tcW w:w="157" w:type="pct"/>
            <w:vAlign w:val="center"/>
          </w:tcPr>
          <w:p w14:paraId="77441141" w14:textId="77777777" w:rsidR="00222BF4" w:rsidRDefault="00222BF4" w:rsidP="00222BF4">
            <w:pPr>
              <w:ind w:firstLine="0"/>
              <w:jc w:val="right"/>
              <w:rPr>
                <w:moveTo w:id="860" w:author="Hellmann, Simon" w:date="2025-08-30T17:25:00Z"/>
                <w:lang w:val="en-US"/>
              </w:rPr>
            </w:pPr>
          </w:p>
        </w:tc>
        <w:tc>
          <w:tcPr>
            <w:tcW w:w="4041" w:type="pct"/>
            <w:vAlign w:val="center"/>
          </w:tcPr>
          <w:p w14:paraId="0956D3AB" w14:textId="056E2231" w:rsidR="00222BF4" w:rsidRPr="00177C0F" w:rsidRDefault="008D39E8" w:rsidP="00222BF4">
            <w:pPr>
              <w:spacing w:line="416" w:lineRule="auto"/>
              <w:ind w:right="30" w:firstLine="341"/>
              <w:jc w:val="left"/>
              <w:rPr>
                <w:moveTo w:id="861" w:author="Hellmann, Simon" w:date="2025-08-30T17:25:00Z"/>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del w:id="862" w:author="Hellmann, Simon" w:date="2025-08-31T11:55:00Z">
                                    <w:rPr>
                                      <w:rFonts w:ascii="Cambria Math" w:eastAsia="Garamond" w:hAnsi="Cambria Math" w:cs="Garamond"/>
                                      <w:i/>
                                      <w:szCs w:val="24"/>
                                      <w:lang w:val="en-US"/>
                                    </w:rPr>
                                  </w:del>
                                </m:ctrlPr>
                              </m:barPr>
                              <m:e>
                                <m:r>
                                  <w:del w:id="863" w:author="Hellmann, Simon" w:date="2025-08-31T11:55:00Z">
                                    <w:rPr>
                                      <w:rFonts w:ascii="Cambria Math" w:eastAsia="Garamond" w:hAnsi="Cambria Math" w:cs="Garamond"/>
                                      <w:szCs w:val="24"/>
                                      <w:lang w:val="en-US"/>
                                    </w:rPr>
                                    <m:t>XC</m:t>
                                  </w:del>
                                </m:r>
                              </m:e>
                            </m:bar>
                            <m:r>
                              <w:ins w:id="864" w:author="Hellmann, Simon" w:date="2025-08-31T11:55:00Z">
                                <w:rPr>
                                  <w:rFonts w:ascii="Cambria Math" w:eastAsia="Garamond" w:hAnsi="Cambria Math" w:cs="Garamond"/>
                                  <w:szCs w:val="24"/>
                                  <w:lang w:val="en-US"/>
                                </w:rPr>
                                <m:t>XC</m:t>
                              </w:ins>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27C4532E" w:rsidR="00222BF4" w:rsidRDefault="00222BF4" w:rsidP="00222BF4">
            <w:pPr>
              <w:pStyle w:val="Beschriftung"/>
              <w:jc w:val="right"/>
              <w:rPr>
                <w:moveTo w:id="865" w:author="Hellmann, Simon" w:date="2025-08-30T17:25:00Z"/>
                <w:lang w:val="en-US"/>
              </w:rPr>
            </w:pPr>
            <w:moveTo w:id="866" w:author="Hellmann, Simon" w:date="2025-08-30T17:25:00Z">
              <w:r>
                <w:t>(</w:t>
              </w:r>
              <w:r>
                <w:fldChar w:fldCharType="begin"/>
              </w:r>
              <w:r>
                <w:instrText xml:space="preserve"> STYLEREF 1 \s </w:instrText>
              </w:r>
              <w:r>
                <w:fldChar w:fldCharType="separate"/>
              </w:r>
            </w:moveTo>
            <w:r w:rsidR="00C64143">
              <w:rPr>
                <w:noProof/>
              </w:rPr>
              <w:t>2</w:t>
            </w:r>
            <w:moveTo w:id="867" w:author="Hellmann, Simon" w:date="2025-08-30T17:25:00Z">
              <w:r>
                <w:fldChar w:fldCharType="end"/>
              </w:r>
              <w:r>
                <w:t>.</w:t>
              </w:r>
              <w:r>
                <w:fldChar w:fldCharType="begin"/>
              </w:r>
              <w:r>
                <w:instrText xml:space="preserve"> SEQ Equation \* ARABIC \s 1 </w:instrText>
              </w:r>
              <w:r>
                <w:fldChar w:fldCharType="separate"/>
              </w:r>
            </w:moveTo>
            <w:ins w:id="868" w:author="Hellmann, Simon" w:date="2025-08-31T12:14:00Z">
              <w:r w:rsidR="00C64143">
                <w:rPr>
                  <w:noProof/>
                </w:rPr>
                <w:t>13</w:t>
              </w:r>
            </w:ins>
            <w:moveTo w:id="869" w:author="Hellmann, Simon" w:date="2025-08-30T17:25:00Z">
              <w:del w:id="870" w:author="Hellmann, Simon" w:date="2025-08-31T12:14:00Z">
                <w:r w:rsidDel="00C64143">
                  <w:rPr>
                    <w:noProof/>
                  </w:rPr>
                  <w:delText>5</w:delText>
                </w:r>
              </w:del>
              <w:r>
                <w:fldChar w:fldCharType="end"/>
              </w:r>
              <w:r>
                <w:t>)</w:t>
              </w:r>
            </w:moveTo>
          </w:p>
        </w:tc>
      </w:tr>
      <w:tr w:rsidR="00222BF4" w14:paraId="42E1D50A" w14:textId="77777777" w:rsidTr="00222BF4">
        <w:tc>
          <w:tcPr>
            <w:tcW w:w="157" w:type="pct"/>
            <w:vAlign w:val="center"/>
          </w:tcPr>
          <w:p w14:paraId="24061ED0" w14:textId="77777777" w:rsidR="00222BF4" w:rsidRDefault="00222BF4" w:rsidP="00222BF4">
            <w:pPr>
              <w:ind w:firstLine="0"/>
              <w:jc w:val="right"/>
              <w:rPr>
                <w:moveTo w:id="871" w:author="Hellmann, Simon" w:date="2025-08-30T17:25:00Z"/>
                <w:lang w:val="en-US"/>
              </w:rPr>
            </w:pPr>
          </w:p>
        </w:tc>
        <w:tc>
          <w:tcPr>
            <w:tcW w:w="4041" w:type="pct"/>
            <w:vAlign w:val="center"/>
          </w:tcPr>
          <w:p w14:paraId="19D8C5B8" w14:textId="77777777" w:rsidR="00222BF4" w:rsidRPr="00177C0F" w:rsidRDefault="008D39E8" w:rsidP="00222BF4">
            <w:pPr>
              <w:spacing w:line="416" w:lineRule="auto"/>
              <w:ind w:right="30" w:firstLine="341"/>
              <w:jc w:val="left"/>
              <w:rPr>
                <w:moveTo w:id="872" w:author="Hellmann, Simon" w:date="2025-08-30T17:25:00Z"/>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28B8FEF1" w:rsidR="00222BF4" w:rsidRDefault="00222BF4" w:rsidP="00222BF4">
            <w:pPr>
              <w:pStyle w:val="Beschriftung"/>
              <w:jc w:val="right"/>
              <w:rPr>
                <w:moveTo w:id="873" w:author="Hellmann, Simon" w:date="2025-08-30T17:25:00Z"/>
              </w:rPr>
            </w:pPr>
            <w:moveTo w:id="874" w:author="Hellmann, Simon" w:date="2025-08-30T17:25:00Z">
              <w:r w:rsidRPr="00C32D2B">
                <w:rPr>
                  <w:lang w:val="en-US"/>
                </w:rPr>
                <w:t>(</w:t>
              </w:r>
              <w:r>
                <w:fldChar w:fldCharType="begin"/>
              </w:r>
              <w:r w:rsidRPr="00C32D2B">
                <w:rPr>
                  <w:lang w:val="en-US"/>
                </w:rPr>
                <w:instrText xml:space="preserve"> STYLEREF 1 \s </w:instrText>
              </w:r>
              <w:r>
                <w:fldChar w:fldCharType="separate"/>
              </w:r>
            </w:moveTo>
            <w:r w:rsidR="00C64143">
              <w:rPr>
                <w:noProof/>
                <w:lang w:val="en-US"/>
              </w:rPr>
              <w:t>2</w:t>
            </w:r>
            <w:moveTo w:id="875" w:author="Hellmann, Simon" w:date="2025-08-30T17:25:00Z">
              <w:r>
                <w:fldChar w:fldCharType="end"/>
              </w:r>
              <w:r w:rsidRPr="00C32D2B">
                <w:rPr>
                  <w:lang w:val="en-US"/>
                </w:rPr>
                <w:t>.</w:t>
              </w:r>
              <w:r>
                <w:fldChar w:fldCharType="begin"/>
              </w:r>
              <w:r w:rsidRPr="00C32D2B">
                <w:rPr>
                  <w:lang w:val="en-US"/>
                </w:rPr>
                <w:instrText xml:space="preserve"> SEQ Equation \* ARABIC \s 1 </w:instrText>
              </w:r>
              <w:r>
                <w:fldChar w:fldCharType="separate"/>
              </w:r>
            </w:moveTo>
            <w:ins w:id="876" w:author="Hellmann, Simon" w:date="2025-08-31T12:14:00Z">
              <w:r w:rsidR="00C64143">
                <w:rPr>
                  <w:noProof/>
                  <w:lang w:val="en-US"/>
                </w:rPr>
                <w:t>14</w:t>
              </w:r>
            </w:ins>
            <w:moveTo w:id="877" w:author="Hellmann, Simon" w:date="2025-08-30T17:25:00Z">
              <w:del w:id="878" w:author="Hellmann, Simon" w:date="2025-08-31T12:14:00Z">
                <w:r w:rsidDel="00C64143">
                  <w:rPr>
                    <w:noProof/>
                    <w:lang w:val="en-US"/>
                  </w:rPr>
                  <w:delText>6</w:delText>
                </w:r>
              </w:del>
              <w:r>
                <w:fldChar w:fldCharType="end"/>
              </w:r>
              <w:r w:rsidRPr="00C32D2B">
                <w:rPr>
                  <w:lang w:val="en-US"/>
                </w:rPr>
                <w:t>)</w:t>
              </w:r>
            </w:moveTo>
          </w:p>
        </w:tc>
      </w:tr>
      <w:tr w:rsidR="00BB59BF" w14:paraId="7667CC89" w14:textId="77777777" w:rsidTr="003863ED">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879" w:author="Hellmann, Simon" w:date="2025-08-31T11:53:00Z">
            <w:tblPrEx>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880" w:author="Hellmann, Simon" w:date="2025-08-31T11:53:00Z"/>
        </w:trPr>
        <w:tc>
          <w:tcPr>
            <w:tcW w:w="157" w:type="pct"/>
            <w:tcPrChange w:id="881" w:author="Hellmann, Simon" w:date="2025-08-31T11:53:00Z">
              <w:tcPr>
                <w:tcW w:w="157" w:type="pct"/>
                <w:vAlign w:val="center"/>
              </w:tcPr>
            </w:tcPrChange>
          </w:tcPr>
          <w:p w14:paraId="31B80C94" w14:textId="77777777" w:rsidR="00BB59BF" w:rsidRDefault="00BB59BF" w:rsidP="00BB59BF">
            <w:pPr>
              <w:ind w:firstLine="0"/>
              <w:jc w:val="right"/>
              <w:rPr>
                <w:ins w:id="882" w:author="Hellmann, Simon" w:date="2025-08-31T11:53:00Z"/>
                <w:lang w:val="en-US"/>
              </w:rPr>
            </w:pPr>
          </w:p>
        </w:tc>
        <w:tc>
          <w:tcPr>
            <w:tcW w:w="4041" w:type="pct"/>
            <w:tcPrChange w:id="883" w:author="Hellmann, Simon" w:date="2025-08-31T11:53:00Z">
              <w:tcPr>
                <w:tcW w:w="4041" w:type="pct"/>
                <w:vAlign w:val="center"/>
              </w:tcPr>
            </w:tcPrChange>
          </w:tcPr>
          <w:p w14:paraId="7CC758A9" w14:textId="0B2F3200" w:rsidR="00BB59BF" w:rsidRPr="00BB59BF" w:rsidRDefault="00BB59BF" w:rsidP="00BB59BF">
            <w:pPr>
              <w:spacing w:line="416" w:lineRule="auto"/>
              <w:ind w:right="30" w:firstLine="341"/>
              <w:jc w:val="left"/>
              <w:rPr>
                <w:ins w:id="884" w:author="Hellmann, Simon" w:date="2025-08-31T11:53:00Z"/>
                <w:sz w:val="22"/>
                <w:szCs w:val="21"/>
                <w:lang w:val="de-DE"/>
                <w:rPrChange w:id="885" w:author="Hellmann, Simon" w:date="2025-08-31T11:56:00Z">
                  <w:rPr>
                    <w:ins w:id="886" w:author="Hellmann, Simon" w:date="2025-08-31T11:53:00Z"/>
                    <w:sz w:val="22"/>
                    <w:szCs w:val="21"/>
                    <w:lang w:val="en-US"/>
                  </w:rPr>
                </w:rPrChange>
              </w:rPr>
            </w:pPr>
            <m:oMathPara>
              <m:oMathParaPr>
                <m:jc m:val="left"/>
              </m:oMathParaPr>
              <m:oMath>
                <m:sSub>
                  <m:sSubPr>
                    <m:ctrlPr>
                      <w:ins w:id="887" w:author="Hellmann, Simon" w:date="2025-08-31T11:53:00Z">
                        <w:rPr>
                          <w:rFonts w:ascii="Cambria Math" w:hAnsi="Cambria Math"/>
                          <w:i/>
                          <w:sz w:val="22"/>
                          <w:szCs w:val="21"/>
                          <w:lang w:val="en-US"/>
                        </w:rPr>
                      </w:ins>
                    </m:ctrlPr>
                  </m:sSubPr>
                  <m:e>
                    <m:r>
                      <w:ins w:id="888" w:author="Hellmann, Simon" w:date="2025-08-31T11:53:00Z">
                        <w:rPr>
                          <w:rFonts w:ascii="Cambria Math" w:hAnsi="Cambria Math"/>
                          <w:sz w:val="22"/>
                          <w:szCs w:val="21"/>
                          <w:lang w:val="en-US"/>
                        </w:rPr>
                        <m:t>σ</m:t>
                      </w:ins>
                    </m:r>
                  </m:e>
                  <m:sub>
                    <m:sSub>
                      <m:sSubPr>
                        <m:ctrlPr>
                          <w:ins w:id="889" w:author="Hellmann, Simon" w:date="2025-08-31T11:53:00Z">
                            <w:rPr>
                              <w:rFonts w:ascii="Cambria Math" w:hAnsi="Cambria Math"/>
                              <w:i/>
                              <w:sz w:val="22"/>
                              <w:szCs w:val="21"/>
                              <w:lang w:val="en-US"/>
                            </w:rPr>
                          </w:ins>
                        </m:ctrlPr>
                      </m:sSubPr>
                      <m:e>
                        <m:r>
                          <w:ins w:id="890" w:author="Hellmann, Simon" w:date="2025-08-31T11:53:00Z">
                            <m:rPr>
                              <m:nor/>
                            </m:rPr>
                            <w:rPr>
                              <w:rFonts w:ascii="Cambria Math" w:hAnsi="Cambria Math"/>
                              <w:sz w:val="22"/>
                              <w:szCs w:val="21"/>
                              <w:lang w:val="en-US"/>
                            </w:rPr>
                            <m:t>ξ</m:t>
                          </w:ins>
                        </m:r>
                      </m:e>
                      <m:sub>
                        <m:r>
                          <w:ins w:id="891" w:author="Hellmann, Simon" w:date="2025-08-31T11:53:00Z">
                            <m:rPr>
                              <m:sty m:val="p"/>
                            </m:rPr>
                            <w:rPr>
                              <w:rFonts w:ascii="Cambria Math" w:hAnsi="Cambria Math"/>
                              <w:sz w:val="22"/>
                              <w:szCs w:val="21"/>
                              <w:lang w:val="de-DE"/>
                            </w:rPr>
                            <m:t>li</m:t>
                          </w:ins>
                        </m:r>
                      </m:sub>
                    </m:sSub>
                  </m:sub>
                </m:sSub>
                <m:r>
                  <w:ins w:id="892" w:author="Hellmann, Simon" w:date="2025-08-31T11:53:00Z">
                    <w:rPr>
                      <w:rFonts w:ascii="Cambria Math" w:hAnsi="Cambria Math"/>
                      <w:sz w:val="22"/>
                      <w:szCs w:val="21"/>
                      <w:lang w:val="de-DE"/>
                    </w:rPr>
                    <m:t>=</m:t>
                  </w:ins>
                </m:r>
                <m:rad>
                  <m:radPr>
                    <m:degHide m:val="1"/>
                    <m:ctrlPr>
                      <w:ins w:id="893" w:author="Hellmann, Simon" w:date="2025-08-31T11:56:00Z">
                        <w:rPr>
                          <w:rFonts w:ascii="Cambria Math" w:hAnsi="Cambria Math"/>
                          <w:i/>
                          <w:sz w:val="22"/>
                          <w:szCs w:val="21"/>
                          <w:lang w:val="en-US"/>
                        </w:rPr>
                      </w:ins>
                    </m:ctrlPr>
                  </m:radPr>
                  <m:deg>
                    <m:ctrlPr>
                      <w:ins w:id="894" w:author="Hellmann, Simon" w:date="2025-08-31T11:56:00Z">
                        <w:rPr>
                          <w:rFonts w:ascii="Cambria Math" w:hAnsi="Cambria Math"/>
                          <w:i/>
                          <w:sz w:val="22"/>
                          <w:szCs w:val="21"/>
                          <w:lang w:val="de-DE"/>
                        </w:rPr>
                      </w:ins>
                    </m:ctrlPr>
                  </m:deg>
                  <m:e>
                    <m:sSup>
                      <m:sSupPr>
                        <m:ctrlPr>
                          <w:ins w:id="895" w:author="Hellmann, Simon" w:date="2025-08-31T11:56:00Z">
                            <w:rPr>
                              <w:rFonts w:ascii="Cambria Math" w:hAnsi="Cambria Math"/>
                              <w:i/>
                              <w:sz w:val="22"/>
                              <w:szCs w:val="21"/>
                              <w:lang w:val="en-US"/>
                            </w:rPr>
                          </w:ins>
                        </m:ctrlPr>
                      </m:sSupPr>
                      <m:e>
                        <m:d>
                          <m:dPr>
                            <m:ctrlPr>
                              <w:ins w:id="896" w:author="Hellmann, Simon" w:date="2025-08-31T11:56:00Z">
                                <w:rPr>
                                  <w:rFonts w:ascii="Cambria Math" w:hAnsi="Cambria Math"/>
                                  <w:i/>
                                  <w:sz w:val="22"/>
                                  <w:szCs w:val="21"/>
                                  <w:lang w:val="en-US"/>
                                </w:rPr>
                              </w:ins>
                            </m:ctrlPr>
                          </m:dPr>
                          <m:e>
                            <m:sSub>
                              <m:sSubPr>
                                <m:ctrlPr>
                                  <w:ins w:id="897" w:author="Hellmann, Simon" w:date="2025-08-31T11:56:00Z">
                                    <w:rPr>
                                      <w:rFonts w:ascii="Cambria Math" w:hAnsi="Cambria Math"/>
                                      <w:i/>
                                      <w:sz w:val="22"/>
                                      <w:szCs w:val="21"/>
                                      <w:lang w:val="en-US"/>
                                    </w:rPr>
                                  </w:ins>
                                </m:ctrlPr>
                              </m:sSubPr>
                              <m:e>
                                <m:r>
                                  <w:ins w:id="898" w:author="Hellmann, Simon" w:date="2025-08-31T11:56:00Z">
                                    <w:rPr>
                                      <w:rFonts w:ascii="Cambria Math" w:hAnsi="Cambria Math"/>
                                      <w:sz w:val="22"/>
                                      <w:szCs w:val="21"/>
                                      <w:lang w:val="en-US"/>
                                    </w:rPr>
                                    <m:t>DQ</m:t>
                                  </w:ins>
                                </m:r>
                              </m:e>
                              <m:sub>
                                <m:r>
                                  <w:ins w:id="899" w:author="Hellmann, Simon" w:date="2025-08-31T11:56:00Z">
                                    <m:rPr>
                                      <m:nor/>
                                    </m:rPr>
                                    <w:rPr>
                                      <w:rFonts w:ascii="Cambria Math" w:hAnsi="Cambria Math"/>
                                      <w:sz w:val="22"/>
                                      <w:szCs w:val="21"/>
                                      <w:lang w:val="de-DE"/>
                                    </w:rPr>
                                    <m:t>li</m:t>
                                  </w:ins>
                                </m:r>
                              </m:sub>
                            </m:sSub>
                            <m:r>
                              <w:ins w:id="900" w:author="Hellmann, Simon" w:date="2025-08-31T11:56:00Z">
                                <w:rPr>
                                  <w:rFonts w:ascii="Cambria Math" w:hAnsi="Cambria Math"/>
                                  <w:sz w:val="22"/>
                                  <w:szCs w:val="21"/>
                                  <w:lang w:val="de-DE"/>
                                </w:rPr>
                                <m:t xml:space="preserve"> </m:t>
                              </w:ins>
                            </m:r>
                            <m:r>
                              <w:ins w:id="901" w:author="Hellmann, Simon" w:date="2025-08-31T11:56:00Z">
                                <w:rPr>
                                  <w:rFonts w:ascii="Cambria Math" w:hAnsi="Cambria Math"/>
                                  <w:sz w:val="22"/>
                                  <w:szCs w:val="21"/>
                                  <w:lang w:val="en-US"/>
                                </w:rPr>
                                <m:t>TS</m:t>
                              </w:ins>
                            </m:r>
                            <m:r>
                              <w:ins w:id="902" w:author="Hellmann, Simon" w:date="2025-08-31T11:56:00Z">
                                <w:rPr>
                                  <w:rFonts w:ascii="Cambria Math" w:hAnsi="Cambria Math"/>
                                  <w:sz w:val="22"/>
                                  <w:szCs w:val="21"/>
                                  <w:lang w:val="de-DE"/>
                                </w:rPr>
                                <m:t xml:space="preserve"> </m:t>
                              </w:ins>
                            </m:r>
                            <m:sSub>
                              <m:sSubPr>
                                <m:ctrlPr>
                                  <w:ins w:id="903" w:author="Hellmann, Simon" w:date="2025-08-31T11:56:00Z">
                                    <w:rPr>
                                      <w:rFonts w:ascii="Cambria Math" w:hAnsi="Cambria Math"/>
                                      <w:i/>
                                      <w:sz w:val="22"/>
                                      <w:szCs w:val="21"/>
                                      <w:lang w:val="en-US"/>
                                    </w:rPr>
                                  </w:ins>
                                </m:ctrlPr>
                              </m:sSubPr>
                              <m:e>
                                <m:r>
                                  <w:ins w:id="904" w:author="Hellmann, Simon" w:date="2025-08-31T11:56:00Z">
                                    <w:rPr>
                                      <w:rFonts w:ascii="Cambria Math" w:hAnsi="Cambria Math"/>
                                      <w:sz w:val="22"/>
                                      <w:szCs w:val="21"/>
                                      <w:lang w:val="en-US"/>
                                    </w:rPr>
                                    <m:t>ρ</m:t>
                                  </w:ins>
                                </m:r>
                              </m:e>
                              <m:sub>
                                <m:r>
                                  <w:ins w:id="905" w:author="Hellmann, Simon" w:date="2025-08-31T11:56:00Z">
                                    <m:rPr>
                                      <m:nor/>
                                    </m:rPr>
                                    <w:rPr>
                                      <w:rFonts w:ascii="Cambria Math" w:hAnsi="Cambria Math"/>
                                      <w:sz w:val="22"/>
                                      <w:szCs w:val="21"/>
                                      <w:lang w:val="de-DE"/>
                                    </w:rPr>
                                    <m:t>FM</m:t>
                                  </w:ins>
                                </m:r>
                              </m:sub>
                            </m:sSub>
                            <m:r>
                              <w:ins w:id="906" w:author="Hellmann, Simon" w:date="2025-08-31T11:56:00Z">
                                <w:rPr>
                                  <w:rFonts w:ascii="Cambria Math" w:hAnsi="Cambria Math"/>
                                  <w:sz w:val="22"/>
                                  <w:szCs w:val="21"/>
                                  <w:lang w:val="de-DE"/>
                                </w:rPr>
                                <m:t xml:space="preserve"> </m:t>
                              </w:ins>
                            </m:r>
                            <m:sSub>
                              <m:sSubPr>
                                <m:ctrlPr>
                                  <w:ins w:id="907" w:author="Hellmann, Simon" w:date="2025-08-31T11:56:00Z">
                                    <w:rPr>
                                      <w:rFonts w:ascii="Cambria Math" w:hAnsi="Cambria Math"/>
                                      <w:i/>
                                      <w:sz w:val="22"/>
                                      <w:szCs w:val="21"/>
                                      <w:lang w:val="en-US"/>
                                    </w:rPr>
                                  </w:ins>
                                </m:ctrlPr>
                              </m:sSubPr>
                              <m:e>
                                <m:r>
                                  <w:ins w:id="908" w:author="Hellmann, Simon" w:date="2025-08-31T11:56:00Z">
                                    <w:rPr>
                                      <w:rFonts w:ascii="Cambria Math" w:hAnsi="Cambria Math"/>
                                      <w:sz w:val="22"/>
                                      <w:szCs w:val="21"/>
                                      <w:lang w:val="en-US"/>
                                    </w:rPr>
                                    <m:t>σ</m:t>
                                  </w:ins>
                                </m:r>
                              </m:e>
                              <m:sub>
                                <m:r>
                                  <w:ins w:id="909" w:author="Hellmann, Simon" w:date="2025-08-31T11:56:00Z">
                                    <m:rPr>
                                      <m:sty m:val="p"/>
                                    </m:rPr>
                                    <w:rPr>
                                      <w:rFonts w:ascii="Cambria Math" w:hAnsi="Cambria Math"/>
                                      <w:sz w:val="22"/>
                                      <w:szCs w:val="21"/>
                                      <w:lang w:val="de-DE"/>
                                    </w:rPr>
                                    <m:t>XL</m:t>
                                  </w:ins>
                                </m:r>
                              </m:sub>
                            </m:sSub>
                          </m:e>
                        </m:d>
                      </m:e>
                      <m:sup>
                        <m:r>
                          <w:ins w:id="910" w:author="Hellmann, Simon" w:date="2025-08-31T11:56:00Z">
                            <w:rPr>
                              <w:rFonts w:ascii="Cambria Math" w:hAnsi="Cambria Math"/>
                              <w:sz w:val="22"/>
                              <w:szCs w:val="21"/>
                              <w:lang w:val="de-DE"/>
                            </w:rPr>
                            <m:t>2</m:t>
                          </w:ins>
                        </m:r>
                      </m:sup>
                    </m:sSup>
                    <m:r>
                      <w:ins w:id="911" w:author="Hellmann, Simon" w:date="2025-08-31T11:56:00Z">
                        <w:rPr>
                          <w:rFonts w:ascii="Cambria Math" w:hAnsi="Cambria Math"/>
                          <w:sz w:val="22"/>
                          <w:szCs w:val="21"/>
                          <w:lang w:val="de-DE"/>
                        </w:rPr>
                        <m:t>+</m:t>
                      </w:ins>
                    </m:r>
                    <m:sSup>
                      <m:sSupPr>
                        <m:ctrlPr>
                          <w:ins w:id="912" w:author="Hellmann, Simon" w:date="2025-08-31T11:56:00Z">
                            <w:rPr>
                              <w:rFonts w:ascii="Cambria Math" w:hAnsi="Cambria Math"/>
                              <w:i/>
                              <w:sz w:val="22"/>
                              <w:szCs w:val="21"/>
                              <w:lang w:val="en-US"/>
                            </w:rPr>
                          </w:ins>
                        </m:ctrlPr>
                      </m:sSupPr>
                      <m:e>
                        <m:d>
                          <m:dPr>
                            <m:ctrlPr>
                              <w:ins w:id="913" w:author="Hellmann, Simon" w:date="2025-08-31T11:56:00Z">
                                <w:rPr>
                                  <w:rFonts w:ascii="Cambria Math" w:hAnsi="Cambria Math"/>
                                  <w:i/>
                                  <w:sz w:val="22"/>
                                  <w:szCs w:val="21"/>
                                  <w:lang w:val="en-US"/>
                                </w:rPr>
                              </w:ins>
                            </m:ctrlPr>
                          </m:dPr>
                          <m:e>
                            <m:sSub>
                              <m:sSubPr>
                                <m:ctrlPr>
                                  <w:ins w:id="914" w:author="Hellmann, Simon" w:date="2025-08-31T11:56:00Z">
                                    <w:rPr>
                                      <w:rFonts w:ascii="Cambria Math" w:hAnsi="Cambria Math"/>
                                      <w:i/>
                                      <w:sz w:val="22"/>
                                      <w:szCs w:val="21"/>
                                      <w:lang w:val="en-US"/>
                                    </w:rPr>
                                  </w:ins>
                                </m:ctrlPr>
                              </m:sSubPr>
                              <m:e>
                                <m:r>
                                  <w:ins w:id="915" w:author="Hellmann, Simon" w:date="2025-08-31T11:56:00Z">
                                    <w:rPr>
                                      <w:rFonts w:ascii="Cambria Math" w:hAnsi="Cambria Math"/>
                                      <w:sz w:val="22"/>
                                      <w:szCs w:val="21"/>
                                      <w:lang w:val="en-US"/>
                                    </w:rPr>
                                    <m:t>DQ</m:t>
                                  </w:ins>
                                </m:r>
                              </m:e>
                              <m:sub>
                                <m:r>
                                  <w:ins w:id="916" w:author="Hellmann, Simon" w:date="2025-08-31T11:56:00Z">
                                    <m:rPr>
                                      <m:nor/>
                                    </m:rPr>
                                    <w:rPr>
                                      <w:rFonts w:ascii="Cambria Math" w:hAnsi="Cambria Math"/>
                                      <w:sz w:val="22"/>
                                      <w:szCs w:val="21"/>
                                      <w:lang w:val="de-DE"/>
                                    </w:rPr>
                                    <m:t>li</m:t>
                                  </w:ins>
                                </m:r>
                              </m:sub>
                            </m:sSub>
                            <m:r>
                              <w:ins w:id="917" w:author="Hellmann, Simon" w:date="2025-08-31T11:56:00Z">
                                <w:rPr>
                                  <w:rFonts w:ascii="Cambria Math" w:hAnsi="Cambria Math"/>
                                  <w:sz w:val="22"/>
                                  <w:szCs w:val="21"/>
                                  <w:lang w:val="de-DE"/>
                                </w:rPr>
                                <m:t xml:space="preserve"> XL </m:t>
                              </w:ins>
                            </m:r>
                            <m:sSub>
                              <m:sSubPr>
                                <m:ctrlPr>
                                  <w:ins w:id="918" w:author="Hellmann, Simon" w:date="2025-08-31T11:56:00Z">
                                    <w:rPr>
                                      <w:rFonts w:ascii="Cambria Math" w:hAnsi="Cambria Math"/>
                                      <w:i/>
                                      <w:sz w:val="22"/>
                                      <w:szCs w:val="21"/>
                                      <w:lang w:val="en-US"/>
                                    </w:rPr>
                                  </w:ins>
                                </m:ctrlPr>
                              </m:sSubPr>
                              <m:e>
                                <m:r>
                                  <w:ins w:id="919" w:author="Hellmann, Simon" w:date="2025-08-31T11:56:00Z">
                                    <w:rPr>
                                      <w:rFonts w:ascii="Cambria Math" w:hAnsi="Cambria Math"/>
                                      <w:sz w:val="22"/>
                                      <w:szCs w:val="21"/>
                                      <w:lang w:val="en-US"/>
                                    </w:rPr>
                                    <m:t>ρ</m:t>
                                  </w:ins>
                                </m:r>
                              </m:e>
                              <m:sub>
                                <m:r>
                                  <w:ins w:id="920" w:author="Hellmann, Simon" w:date="2025-08-31T11:56:00Z">
                                    <m:rPr>
                                      <m:nor/>
                                    </m:rPr>
                                    <w:rPr>
                                      <w:rFonts w:ascii="Cambria Math" w:hAnsi="Cambria Math"/>
                                      <w:sz w:val="22"/>
                                      <w:szCs w:val="21"/>
                                      <w:lang w:val="de-DE"/>
                                    </w:rPr>
                                    <m:t>FM</m:t>
                                  </w:ins>
                                </m:r>
                              </m:sub>
                            </m:sSub>
                            <m:r>
                              <w:ins w:id="921" w:author="Hellmann, Simon" w:date="2025-08-31T11:56:00Z">
                                <w:rPr>
                                  <w:rFonts w:ascii="Cambria Math" w:hAnsi="Cambria Math"/>
                                  <w:sz w:val="22"/>
                                  <w:szCs w:val="21"/>
                                  <w:lang w:val="de-DE"/>
                                </w:rPr>
                                <m:t xml:space="preserve"> </m:t>
                              </w:ins>
                            </m:r>
                            <m:sSub>
                              <m:sSubPr>
                                <m:ctrlPr>
                                  <w:ins w:id="922" w:author="Hellmann, Simon" w:date="2025-08-31T11:56:00Z">
                                    <w:rPr>
                                      <w:rFonts w:ascii="Cambria Math" w:hAnsi="Cambria Math"/>
                                      <w:i/>
                                      <w:sz w:val="22"/>
                                      <w:szCs w:val="21"/>
                                      <w:lang w:val="en-US"/>
                                    </w:rPr>
                                  </w:ins>
                                </m:ctrlPr>
                              </m:sSubPr>
                              <m:e>
                                <m:r>
                                  <w:ins w:id="923" w:author="Hellmann, Simon" w:date="2025-08-31T11:56:00Z">
                                    <w:rPr>
                                      <w:rFonts w:ascii="Cambria Math" w:hAnsi="Cambria Math"/>
                                      <w:sz w:val="22"/>
                                      <w:szCs w:val="21"/>
                                      <w:lang w:val="en-US"/>
                                    </w:rPr>
                                    <m:t>σ</m:t>
                                  </w:ins>
                                </m:r>
                              </m:e>
                              <m:sub>
                                <m:r>
                                  <w:ins w:id="924" w:author="Hellmann, Simon" w:date="2025-08-31T11:56:00Z">
                                    <m:rPr>
                                      <m:nor/>
                                    </m:rPr>
                                    <w:rPr>
                                      <w:rFonts w:ascii="Cambria Math" w:hAnsi="Cambria Math"/>
                                      <w:sz w:val="22"/>
                                      <w:szCs w:val="21"/>
                                      <w:lang w:val="de-DE"/>
                                    </w:rPr>
                                    <m:t>TS</m:t>
                                  </w:ins>
                                </m:r>
                              </m:sub>
                            </m:sSub>
                          </m:e>
                        </m:d>
                      </m:e>
                      <m:sup>
                        <m:r>
                          <w:ins w:id="925" w:author="Hellmann, Simon" w:date="2025-08-31T11:56:00Z">
                            <w:rPr>
                              <w:rFonts w:ascii="Cambria Math" w:hAnsi="Cambria Math"/>
                              <w:sz w:val="22"/>
                              <w:szCs w:val="21"/>
                              <w:lang w:val="de-DE"/>
                            </w:rPr>
                            <m:t>2</m:t>
                          </w:ins>
                        </m:r>
                      </m:sup>
                    </m:sSup>
                  </m:e>
                </m:rad>
                <m:r>
                  <w:ins w:id="926" w:author="Hellmann, Simon" w:date="2025-08-31T11:56:00Z">
                    <w:rPr>
                      <w:rFonts w:ascii="Cambria Math" w:hAnsi="Cambria Math"/>
                      <w:sz w:val="22"/>
                      <w:szCs w:val="21"/>
                      <w:lang w:val="de-DE"/>
                      <w:rPrChange w:id="927" w:author="Hellmann, Simon" w:date="2025-08-31T12:14:00Z">
                        <w:rPr>
                          <w:rFonts w:ascii="Cambria Math" w:hAnsi="Cambria Math"/>
                          <w:sz w:val="22"/>
                          <w:szCs w:val="21"/>
                          <w:lang w:val="en-US"/>
                        </w:rPr>
                      </w:rPrChange>
                    </w:rPr>
                    <m:t>.</m:t>
                  </w:ins>
                </m:r>
              </m:oMath>
            </m:oMathPara>
          </w:p>
        </w:tc>
        <w:tc>
          <w:tcPr>
            <w:tcW w:w="802" w:type="pct"/>
            <w:tcPrChange w:id="928" w:author="Hellmann, Simon" w:date="2025-08-31T11:53:00Z">
              <w:tcPr>
                <w:tcW w:w="802" w:type="pct"/>
                <w:vAlign w:val="center"/>
              </w:tcPr>
            </w:tcPrChange>
          </w:tcPr>
          <w:p w14:paraId="06A155DE" w14:textId="1E523B49" w:rsidR="00BB59BF" w:rsidRPr="00C32D2B" w:rsidRDefault="00BB59BF" w:rsidP="00BB59BF">
            <w:pPr>
              <w:pStyle w:val="Beschriftung"/>
              <w:jc w:val="right"/>
              <w:rPr>
                <w:ins w:id="929" w:author="Hellmann, Simon" w:date="2025-08-31T11:53:00Z"/>
                <w:lang w:val="en-US"/>
              </w:rPr>
            </w:pPr>
            <w:ins w:id="930" w:author="Hellmann, Simon" w:date="2025-08-31T11:53:00Z">
              <w:r w:rsidRPr="00C32D2B">
                <w:rPr>
                  <w:lang w:val="en-US"/>
                </w:rPr>
                <w:t>(</w:t>
              </w:r>
              <w:r>
                <w:fldChar w:fldCharType="begin"/>
              </w:r>
              <w:r w:rsidRPr="00C32D2B">
                <w:rPr>
                  <w:lang w:val="en-US"/>
                </w:rPr>
                <w:instrText xml:space="preserve"> STYLEREF 1 \s </w:instrText>
              </w:r>
              <w:r>
                <w:fldChar w:fldCharType="separate"/>
              </w:r>
            </w:ins>
            <w:r w:rsidR="00C64143">
              <w:rPr>
                <w:noProof/>
                <w:lang w:val="en-US"/>
              </w:rPr>
              <w:t>2</w:t>
            </w:r>
            <w:ins w:id="931" w:author="Hellmann, Simon" w:date="2025-08-31T11:53:00Z">
              <w:r>
                <w:fldChar w:fldCharType="end"/>
              </w:r>
              <w:r w:rsidRPr="00C32D2B">
                <w:rPr>
                  <w:lang w:val="en-US"/>
                </w:rPr>
                <w:t>.</w:t>
              </w:r>
              <w:r>
                <w:fldChar w:fldCharType="begin"/>
              </w:r>
              <w:r w:rsidRPr="00C32D2B">
                <w:rPr>
                  <w:lang w:val="en-US"/>
                </w:rPr>
                <w:instrText xml:space="preserve"> SEQ Equation \* ARABIC \s 1 </w:instrText>
              </w:r>
              <w:r>
                <w:fldChar w:fldCharType="separate"/>
              </w:r>
            </w:ins>
            <w:ins w:id="932" w:author="Hellmann, Simon" w:date="2025-08-31T12:14:00Z">
              <w:r w:rsidR="00C64143">
                <w:rPr>
                  <w:noProof/>
                  <w:lang w:val="en-US"/>
                </w:rPr>
                <w:t>15</w:t>
              </w:r>
            </w:ins>
            <w:ins w:id="933" w:author="Hellmann, Simon" w:date="2025-08-31T11:53:00Z">
              <w:r>
                <w:fldChar w:fldCharType="end"/>
              </w:r>
              <w:r w:rsidRPr="00C32D2B">
                <w:rPr>
                  <w:lang w:val="en-US"/>
                </w:rPr>
                <w:t>)</w:t>
              </w:r>
            </w:ins>
          </w:p>
        </w:tc>
      </w:tr>
      <w:tr w:rsidR="00222BF4" w:rsidDel="00222BF4" w14:paraId="4EA843C2" w14:textId="1D918677" w:rsidTr="00222BF4">
        <w:trPr>
          <w:del w:id="934" w:author="Hellmann, Simon" w:date="2025-08-30T17:26:00Z"/>
        </w:trPr>
        <w:tc>
          <w:tcPr>
            <w:tcW w:w="157" w:type="pct"/>
            <w:vAlign w:val="center"/>
          </w:tcPr>
          <w:p w14:paraId="6CB6B30D" w14:textId="45564215" w:rsidR="00222BF4" w:rsidDel="00222BF4" w:rsidRDefault="00222BF4" w:rsidP="00222BF4">
            <w:pPr>
              <w:ind w:firstLine="0"/>
              <w:jc w:val="right"/>
              <w:rPr>
                <w:del w:id="935" w:author="Hellmann, Simon" w:date="2025-08-30T17:26:00Z"/>
                <w:moveTo w:id="936" w:author="Hellmann, Simon" w:date="2025-08-30T17:25:00Z"/>
                <w:lang w:val="en-US"/>
              </w:rPr>
            </w:pPr>
          </w:p>
        </w:tc>
        <w:tc>
          <w:tcPr>
            <w:tcW w:w="4041" w:type="pct"/>
            <w:vAlign w:val="center"/>
          </w:tcPr>
          <w:p w14:paraId="37FFF26F" w14:textId="1931ECE2" w:rsidR="00222BF4" w:rsidRPr="00220152" w:rsidDel="00222BF4" w:rsidRDefault="008D39E8" w:rsidP="00222BF4">
            <w:pPr>
              <w:spacing w:line="416" w:lineRule="auto"/>
              <w:ind w:right="30" w:firstLine="341"/>
              <w:jc w:val="left"/>
              <w:rPr>
                <w:del w:id="937" w:author="Hellmann, Simon" w:date="2025-08-30T17:26:00Z"/>
                <w:moveTo w:id="938" w:author="Hellmann, Simon" w:date="2025-08-30T17:25:00Z"/>
                <w:sz w:val="22"/>
                <w:szCs w:val="21"/>
                <w:lang w:val="de-DE"/>
              </w:rPr>
            </w:pPr>
            <m:oMathPara>
              <m:oMathParaPr>
                <m:jc m:val="left"/>
              </m:oMathParaPr>
              <m:oMath>
                <m:sSub>
                  <m:sSubPr>
                    <m:ctrlPr>
                      <w:del w:id="939" w:author="Hellmann, Simon" w:date="2025-08-30T17:25:00Z">
                        <w:rPr>
                          <w:rFonts w:ascii="Cambria Math" w:hAnsi="Cambria Math"/>
                          <w:i/>
                          <w:sz w:val="22"/>
                          <w:szCs w:val="21"/>
                          <w:lang w:val="en-US"/>
                        </w:rPr>
                      </w:del>
                    </m:ctrlPr>
                  </m:sSubPr>
                  <m:e>
                    <m:r>
                      <w:del w:id="940" w:author="Hellmann, Simon" w:date="2025-08-30T17:25:00Z">
                        <w:rPr>
                          <w:rFonts w:ascii="Cambria Math" w:hAnsi="Cambria Math"/>
                          <w:sz w:val="22"/>
                          <w:szCs w:val="21"/>
                          <w:lang w:val="en-US"/>
                        </w:rPr>
                        <m:t>σ</m:t>
                      </w:del>
                    </m:r>
                  </m:e>
                  <m:sub>
                    <m:sSub>
                      <m:sSubPr>
                        <m:ctrlPr>
                          <w:del w:id="941" w:author="Hellmann, Simon" w:date="2025-08-30T17:25:00Z">
                            <w:rPr>
                              <w:rFonts w:ascii="Cambria Math" w:hAnsi="Cambria Math"/>
                              <w:i/>
                              <w:sz w:val="22"/>
                              <w:szCs w:val="21"/>
                              <w:lang w:val="en-US"/>
                            </w:rPr>
                          </w:del>
                        </m:ctrlPr>
                      </m:sSubPr>
                      <m:e>
                        <m:r>
                          <w:del w:id="942" w:author="Hellmann, Simon" w:date="2025-08-30T17:25:00Z">
                            <m:rPr>
                              <m:nor/>
                            </m:rPr>
                            <w:rPr>
                              <w:rFonts w:ascii="Cambria Math" w:hAnsi="Cambria Math"/>
                              <w:sz w:val="22"/>
                              <w:szCs w:val="21"/>
                              <w:lang w:val="en-US"/>
                            </w:rPr>
                            <m:t>ξ</m:t>
                          </w:del>
                        </m:r>
                      </m:e>
                      <m:sub>
                        <m:r>
                          <w:del w:id="943" w:author="Hellmann, Simon" w:date="2025-08-30T17:25:00Z">
                            <m:rPr>
                              <m:sty m:val="p"/>
                            </m:rPr>
                            <w:rPr>
                              <w:rFonts w:ascii="Cambria Math" w:hAnsi="Cambria Math"/>
                              <w:sz w:val="22"/>
                              <w:szCs w:val="21"/>
                              <w:lang w:val="de-DE"/>
                            </w:rPr>
                            <m:t>li</m:t>
                          </w:del>
                        </m:r>
                      </m:sub>
                    </m:sSub>
                  </m:sub>
                </m:sSub>
                <m:r>
                  <w:del w:id="944" w:author="Hellmann, Simon" w:date="2025-08-30T17:25:00Z">
                    <w:rPr>
                      <w:rFonts w:ascii="Cambria Math" w:hAnsi="Cambria Math"/>
                      <w:sz w:val="22"/>
                      <w:szCs w:val="21"/>
                      <w:lang w:val="de-DE"/>
                    </w:rPr>
                    <m:t>=</m:t>
                  </w:del>
                </m:r>
                <m:rad>
                  <m:radPr>
                    <m:degHide m:val="1"/>
                    <m:ctrlPr>
                      <w:del w:id="945" w:author="Hellmann, Simon" w:date="2025-08-30T17:25:00Z">
                        <w:rPr>
                          <w:rFonts w:ascii="Cambria Math" w:hAnsi="Cambria Math"/>
                          <w:i/>
                          <w:sz w:val="22"/>
                          <w:szCs w:val="21"/>
                          <w:lang w:val="en-US"/>
                        </w:rPr>
                      </w:del>
                    </m:ctrlPr>
                  </m:radPr>
                  <m:deg/>
                  <m:e>
                    <m:sSup>
                      <m:sSupPr>
                        <m:ctrlPr>
                          <w:del w:id="946" w:author="Hellmann, Simon" w:date="2025-08-30T17:25:00Z">
                            <w:rPr>
                              <w:rFonts w:ascii="Cambria Math" w:hAnsi="Cambria Math"/>
                              <w:i/>
                              <w:sz w:val="22"/>
                              <w:szCs w:val="21"/>
                              <w:lang w:val="en-US"/>
                            </w:rPr>
                          </w:del>
                        </m:ctrlPr>
                      </m:sSupPr>
                      <m:e>
                        <m:d>
                          <m:dPr>
                            <m:ctrlPr>
                              <w:del w:id="947" w:author="Hellmann, Simon" w:date="2025-08-30T17:25:00Z">
                                <w:rPr>
                                  <w:rFonts w:ascii="Cambria Math" w:hAnsi="Cambria Math"/>
                                  <w:i/>
                                  <w:sz w:val="22"/>
                                  <w:szCs w:val="21"/>
                                  <w:lang w:val="en-US"/>
                                </w:rPr>
                              </w:del>
                            </m:ctrlPr>
                          </m:dPr>
                          <m:e>
                            <m:sSub>
                              <m:sSubPr>
                                <m:ctrlPr>
                                  <w:del w:id="948" w:author="Hellmann, Simon" w:date="2025-08-30T17:25:00Z">
                                    <w:rPr>
                                      <w:rFonts w:ascii="Cambria Math" w:hAnsi="Cambria Math"/>
                                      <w:i/>
                                      <w:sz w:val="22"/>
                                      <w:szCs w:val="21"/>
                                      <w:lang w:val="en-US"/>
                                    </w:rPr>
                                  </w:del>
                                </m:ctrlPr>
                              </m:sSubPr>
                              <m:e>
                                <m:r>
                                  <w:del w:id="949" w:author="Hellmann, Simon" w:date="2025-08-30T17:25:00Z">
                                    <w:rPr>
                                      <w:rFonts w:ascii="Cambria Math" w:hAnsi="Cambria Math"/>
                                      <w:sz w:val="22"/>
                                      <w:szCs w:val="21"/>
                                      <w:lang w:val="en-US"/>
                                    </w:rPr>
                                    <m:t>DQ</m:t>
                                  </w:del>
                                </m:r>
                              </m:e>
                              <m:sub>
                                <m:r>
                                  <w:del w:id="950" w:author="Hellmann, Simon" w:date="2025-08-30T17:25:00Z">
                                    <m:rPr>
                                      <m:nor/>
                                    </m:rPr>
                                    <w:rPr>
                                      <w:rFonts w:ascii="Cambria Math" w:hAnsi="Cambria Math"/>
                                      <w:sz w:val="22"/>
                                      <w:szCs w:val="21"/>
                                      <w:lang w:val="de-DE"/>
                                    </w:rPr>
                                    <m:t>li</m:t>
                                  </w:del>
                                </m:r>
                              </m:sub>
                            </m:sSub>
                            <m:r>
                              <w:del w:id="951" w:author="Hellmann, Simon" w:date="2025-08-30T17:25:00Z">
                                <w:rPr>
                                  <w:rFonts w:ascii="Cambria Math" w:hAnsi="Cambria Math"/>
                                  <w:sz w:val="22"/>
                                  <w:szCs w:val="21"/>
                                  <w:lang w:val="de-DE"/>
                                </w:rPr>
                                <m:t xml:space="preserve"> </m:t>
                              </w:del>
                            </m:r>
                            <m:r>
                              <w:del w:id="952" w:author="Hellmann, Simon" w:date="2025-08-30T17:25:00Z">
                                <w:rPr>
                                  <w:rFonts w:ascii="Cambria Math" w:hAnsi="Cambria Math"/>
                                  <w:sz w:val="22"/>
                                  <w:szCs w:val="21"/>
                                  <w:lang w:val="en-US"/>
                                </w:rPr>
                                <m:t>TS</m:t>
                              </w:del>
                            </m:r>
                            <m:r>
                              <w:del w:id="953" w:author="Hellmann, Simon" w:date="2025-08-30T17:25:00Z">
                                <w:rPr>
                                  <w:rFonts w:ascii="Cambria Math" w:hAnsi="Cambria Math"/>
                                  <w:sz w:val="22"/>
                                  <w:szCs w:val="21"/>
                                  <w:lang w:val="de-DE"/>
                                </w:rPr>
                                <m:t xml:space="preserve"> </m:t>
                              </w:del>
                            </m:r>
                            <m:sSub>
                              <m:sSubPr>
                                <m:ctrlPr>
                                  <w:del w:id="954" w:author="Hellmann, Simon" w:date="2025-08-30T17:25:00Z">
                                    <w:rPr>
                                      <w:rFonts w:ascii="Cambria Math" w:hAnsi="Cambria Math"/>
                                      <w:i/>
                                      <w:sz w:val="22"/>
                                      <w:szCs w:val="21"/>
                                      <w:lang w:val="en-US"/>
                                    </w:rPr>
                                  </w:del>
                                </m:ctrlPr>
                              </m:sSubPr>
                              <m:e>
                                <m:r>
                                  <w:del w:id="955" w:author="Hellmann, Simon" w:date="2025-08-30T17:25:00Z">
                                    <w:rPr>
                                      <w:rFonts w:ascii="Cambria Math" w:hAnsi="Cambria Math"/>
                                      <w:sz w:val="22"/>
                                      <w:szCs w:val="21"/>
                                      <w:lang w:val="en-US"/>
                                    </w:rPr>
                                    <m:t>ρ</m:t>
                                  </w:del>
                                </m:r>
                              </m:e>
                              <m:sub>
                                <m:r>
                                  <w:del w:id="956" w:author="Hellmann, Simon" w:date="2025-08-30T17:25:00Z">
                                    <m:rPr>
                                      <m:nor/>
                                    </m:rPr>
                                    <w:rPr>
                                      <w:rFonts w:ascii="Cambria Math" w:hAnsi="Cambria Math"/>
                                      <w:sz w:val="22"/>
                                      <w:szCs w:val="21"/>
                                      <w:lang w:val="de-DE"/>
                                    </w:rPr>
                                    <m:t>FM</m:t>
                                  </w:del>
                                </m:r>
                              </m:sub>
                            </m:sSub>
                            <m:r>
                              <w:del w:id="957" w:author="Hellmann, Simon" w:date="2025-08-30T17:25:00Z">
                                <w:rPr>
                                  <w:rFonts w:ascii="Cambria Math" w:hAnsi="Cambria Math"/>
                                  <w:sz w:val="22"/>
                                  <w:szCs w:val="21"/>
                                  <w:lang w:val="de-DE"/>
                                </w:rPr>
                                <m:t xml:space="preserve"> </m:t>
                              </w:del>
                            </m:r>
                            <m:sSub>
                              <m:sSubPr>
                                <m:ctrlPr>
                                  <w:del w:id="958" w:author="Hellmann, Simon" w:date="2025-08-30T17:25:00Z">
                                    <w:rPr>
                                      <w:rFonts w:ascii="Cambria Math" w:hAnsi="Cambria Math"/>
                                      <w:i/>
                                      <w:sz w:val="22"/>
                                      <w:szCs w:val="21"/>
                                      <w:lang w:val="en-US"/>
                                    </w:rPr>
                                  </w:del>
                                </m:ctrlPr>
                              </m:sSubPr>
                              <m:e>
                                <m:r>
                                  <w:del w:id="959" w:author="Hellmann, Simon" w:date="2025-08-30T17:25:00Z">
                                    <w:rPr>
                                      <w:rFonts w:ascii="Cambria Math" w:hAnsi="Cambria Math"/>
                                      <w:sz w:val="22"/>
                                      <w:szCs w:val="21"/>
                                      <w:lang w:val="en-US"/>
                                    </w:rPr>
                                    <m:t>σ</m:t>
                                  </w:del>
                                </m:r>
                              </m:e>
                              <m:sub>
                                <m:r>
                                  <w:del w:id="960" w:author="Hellmann, Simon" w:date="2025-08-30T17:25:00Z">
                                    <m:rPr>
                                      <m:sty m:val="p"/>
                                    </m:rPr>
                                    <w:rPr>
                                      <w:rFonts w:ascii="Cambria Math" w:hAnsi="Cambria Math"/>
                                      <w:sz w:val="22"/>
                                      <w:szCs w:val="21"/>
                                      <w:lang w:val="de-DE"/>
                                    </w:rPr>
                                    <m:t>XL</m:t>
                                  </w:del>
                                </m:r>
                              </m:sub>
                            </m:sSub>
                          </m:e>
                        </m:d>
                      </m:e>
                      <m:sup>
                        <m:r>
                          <w:del w:id="961" w:author="Hellmann, Simon" w:date="2025-08-30T17:25:00Z">
                            <w:rPr>
                              <w:rFonts w:ascii="Cambria Math" w:hAnsi="Cambria Math"/>
                              <w:sz w:val="22"/>
                              <w:szCs w:val="21"/>
                              <w:lang w:val="de-DE"/>
                            </w:rPr>
                            <m:t>2</m:t>
                          </w:del>
                        </m:r>
                      </m:sup>
                    </m:sSup>
                    <m:r>
                      <w:del w:id="962" w:author="Hellmann, Simon" w:date="2025-08-30T17:25:00Z">
                        <w:rPr>
                          <w:rFonts w:ascii="Cambria Math" w:hAnsi="Cambria Math"/>
                          <w:sz w:val="22"/>
                          <w:szCs w:val="21"/>
                          <w:lang w:val="de-DE"/>
                        </w:rPr>
                        <m:t>+</m:t>
                      </w:del>
                    </m:r>
                    <m:sSup>
                      <m:sSupPr>
                        <m:ctrlPr>
                          <w:del w:id="963" w:author="Hellmann, Simon" w:date="2025-08-30T17:25:00Z">
                            <w:rPr>
                              <w:rFonts w:ascii="Cambria Math" w:hAnsi="Cambria Math"/>
                              <w:i/>
                              <w:sz w:val="22"/>
                              <w:szCs w:val="21"/>
                              <w:lang w:val="en-US"/>
                            </w:rPr>
                          </w:del>
                        </m:ctrlPr>
                      </m:sSupPr>
                      <m:e>
                        <m:d>
                          <m:dPr>
                            <m:ctrlPr>
                              <w:del w:id="964" w:author="Hellmann, Simon" w:date="2025-08-30T17:25:00Z">
                                <w:rPr>
                                  <w:rFonts w:ascii="Cambria Math" w:hAnsi="Cambria Math"/>
                                  <w:i/>
                                  <w:sz w:val="22"/>
                                  <w:szCs w:val="21"/>
                                  <w:lang w:val="en-US"/>
                                </w:rPr>
                              </w:del>
                            </m:ctrlPr>
                          </m:dPr>
                          <m:e>
                            <m:sSub>
                              <m:sSubPr>
                                <m:ctrlPr>
                                  <w:del w:id="965" w:author="Hellmann, Simon" w:date="2025-08-30T17:25:00Z">
                                    <w:rPr>
                                      <w:rFonts w:ascii="Cambria Math" w:hAnsi="Cambria Math"/>
                                      <w:i/>
                                      <w:sz w:val="22"/>
                                      <w:szCs w:val="21"/>
                                      <w:lang w:val="en-US"/>
                                    </w:rPr>
                                  </w:del>
                                </m:ctrlPr>
                              </m:sSubPr>
                              <m:e>
                                <m:r>
                                  <w:del w:id="966" w:author="Hellmann, Simon" w:date="2025-08-30T17:25:00Z">
                                    <w:rPr>
                                      <w:rFonts w:ascii="Cambria Math" w:hAnsi="Cambria Math"/>
                                      <w:sz w:val="22"/>
                                      <w:szCs w:val="21"/>
                                      <w:lang w:val="en-US"/>
                                    </w:rPr>
                                    <m:t>DQ</m:t>
                                  </w:del>
                                </m:r>
                              </m:e>
                              <m:sub>
                                <m:r>
                                  <w:del w:id="967" w:author="Hellmann, Simon" w:date="2025-08-30T17:25:00Z">
                                    <m:rPr>
                                      <m:nor/>
                                    </m:rPr>
                                    <w:rPr>
                                      <w:rFonts w:ascii="Cambria Math" w:hAnsi="Cambria Math"/>
                                      <w:sz w:val="22"/>
                                      <w:szCs w:val="21"/>
                                      <w:lang w:val="de-DE"/>
                                    </w:rPr>
                                    <m:t>li</m:t>
                                  </w:del>
                                </m:r>
                              </m:sub>
                            </m:sSub>
                            <m:r>
                              <w:del w:id="968" w:author="Hellmann, Simon" w:date="2025-08-30T17:25:00Z">
                                <w:rPr>
                                  <w:rFonts w:ascii="Cambria Math" w:hAnsi="Cambria Math"/>
                                  <w:sz w:val="22"/>
                                  <w:szCs w:val="21"/>
                                  <w:lang w:val="de-DE"/>
                                </w:rPr>
                                <m:t xml:space="preserve"> XL </m:t>
                              </w:del>
                            </m:r>
                            <m:sSub>
                              <m:sSubPr>
                                <m:ctrlPr>
                                  <w:del w:id="969" w:author="Hellmann, Simon" w:date="2025-08-30T17:25:00Z">
                                    <w:rPr>
                                      <w:rFonts w:ascii="Cambria Math" w:hAnsi="Cambria Math"/>
                                      <w:i/>
                                      <w:sz w:val="22"/>
                                      <w:szCs w:val="21"/>
                                      <w:lang w:val="en-US"/>
                                    </w:rPr>
                                  </w:del>
                                </m:ctrlPr>
                              </m:sSubPr>
                              <m:e>
                                <m:r>
                                  <w:del w:id="970" w:author="Hellmann, Simon" w:date="2025-08-30T17:25:00Z">
                                    <w:rPr>
                                      <w:rFonts w:ascii="Cambria Math" w:hAnsi="Cambria Math"/>
                                      <w:sz w:val="22"/>
                                      <w:szCs w:val="21"/>
                                      <w:lang w:val="en-US"/>
                                    </w:rPr>
                                    <m:t>ρ</m:t>
                                  </w:del>
                                </m:r>
                              </m:e>
                              <m:sub>
                                <m:r>
                                  <w:del w:id="971" w:author="Hellmann, Simon" w:date="2025-08-30T17:25:00Z">
                                    <m:rPr>
                                      <m:nor/>
                                    </m:rPr>
                                    <w:rPr>
                                      <w:rFonts w:ascii="Cambria Math" w:hAnsi="Cambria Math"/>
                                      <w:sz w:val="22"/>
                                      <w:szCs w:val="21"/>
                                      <w:lang w:val="de-DE"/>
                                    </w:rPr>
                                    <m:t>FM</m:t>
                                  </w:del>
                                </m:r>
                              </m:sub>
                            </m:sSub>
                            <m:r>
                              <w:del w:id="972" w:author="Hellmann, Simon" w:date="2025-08-30T17:25:00Z">
                                <w:rPr>
                                  <w:rFonts w:ascii="Cambria Math" w:hAnsi="Cambria Math"/>
                                  <w:sz w:val="22"/>
                                  <w:szCs w:val="21"/>
                                  <w:lang w:val="de-DE"/>
                                </w:rPr>
                                <m:t xml:space="preserve"> </m:t>
                              </w:del>
                            </m:r>
                            <m:sSub>
                              <m:sSubPr>
                                <m:ctrlPr>
                                  <w:del w:id="973" w:author="Hellmann, Simon" w:date="2025-08-30T17:25:00Z">
                                    <w:rPr>
                                      <w:rFonts w:ascii="Cambria Math" w:hAnsi="Cambria Math"/>
                                      <w:i/>
                                      <w:sz w:val="22"/>
                                      <w:szCs w:val="21"/>
                                      <w:lang w:val="en-US"/>
                                    </w:rPr>
                                  </w:del>
                                </m:ctrlPr>
                              </m:sSubPr>
                              <m:e>
                                <m:r>
                                  <w:del w:id="974" w:author="Hellmann, Simon" w:date="2025-08-30T17:25:00Z">
                                    <w:rPr>
                                      <w:rFonts w:ascii="Cambria Math" w:hAnsi="Cambria Math"/>
                                      <w:sz w:val="22"/>
                                      <w:szCs w:val="21"/>
                                      <w:lang w:val="en-US"/>
                                    </w:rPr>
                                    <m:t>σ</m:t>
                                  </w:del>
                                </m:r>
                              </m:e>
                              <m:sub>
                                <m:r>
                                  <w:del w:id="975" w:author="Hellmann, Simon" w:date="2025-08-30T17:25:00Z">
                                    <m:rPr>
                                      <m:nor/>
                                    </m:rPr>
                                    <w:rPr>
                                      <w:rFonts w:ascii="Cambria Math" w:hAnsi="Cambria Math"/>
                                      <w:sz w:val="22"/>
                                      <w:szCs w:val="21"/>
                                      <w:lang w:val="de-DE"/>
                                    </w:rPr>
                                    <m:t>TS</m:t>
                                  </w:del>
                                </m:r>
                              </m:sub>
                            </m:sSub>
                          </m:e>
                        </m:d>
                      </m:e>
                      <m:sup>
                        <m:r>
                          <w:del w:id="976" w:author="Hellmann, Simon" w:date="2025-08-30T17:25:00Z">
                            <w:rPr>
                              <w:rFonts w:ascii="Cambria Math" w:hAnsi="Cambria Math"/>
                              <w:sz w:val="22"/>
                              <w:szCs w:val="21"/>
                              <w:lang w:val="de-DE"/>
                            </w:rPr>
                            <m:t>2</m:t>
                          </w:del>
                        </m:r>
                      </m:sup>
                    </m:sSup>
                  </m:e>
                </m:rad>
                <m:r>
                  <w:del w:id="977" w:author="Hellmann, Simon" w:date="2025-08-30T17:25:00Z">
                    <w:rPr>
                      <w:rFonts w:ascii="Cambria Math" w:hAnsi="Cambria Math"/>
                      <w:sz w:val="22"/>
                      <w:szCs w:val="21"/>
                      <w:lang w:val="de-DE"/>
                    </w:rPr>
                    <m:t>.</m:t>
                  </w:del>
                </m:r>
              </m:oMath>
            </m:oMathPara>
          </w:p>
        </w:tc>
        <w:tc>
          <w:tcPr>
            <w:tcW w:w="802" w:type="pct"/>
            <w:vAlign w:val="center"/>
          </w:tcPr>
          <w:p w14:paraId="710457C6" w14:textId="2B5957FE" w:rsidR="00222BF4" w:rsidDel="00222BF4" w:rsidRDefault="00222BF4" w:rsidP="00222BF4">
            <w:pPr>
              <w:pStyle w:val="Beschriftung"/>
              <w:jc w:val="right"/>
              <w:rPr>
                <w:del w:id="978" w:author="Hellmann, Simon" w:date="2025-08-30T17:26:00Z"/>
                <w:moveTo w:id="979" w:author="Hellmann, Simon" w:date="2025-08-30T17:25:00Z"/>
              </w:rPr>
            </w:pPr>
            <w:moveTo w:id="980" w:author="Hellmann, Simon" w:date="2025-08-30T17:25:00Z">
              <w:del w:id="981" w:author="Hellmann, Simon" w:date="2025-08-30T17:25:00Z">
                <w:r w:rsidRPr="00C32D2B" w:rsidDel="00222BF4">
                  <w:rPr>
                    <w:lang w:val="en-US"/>
                  </w:rPr>
                  <w:delText>(</w:delText>
                </w:r>
                <w:r w:rsidDel="00222BF4">
                  <w:rPr>
                    <w:i w:val="0"/>
                    <w:iCs w:val="0"/>
                  </w:rPr>
                  <w:fldChar w:fldCharType="begin"/>
                </w:r>
                <w:r w:rsidRPr="00C32D2B" w:rsidDel="00222BF4">
                  <w:rPr>
                    <w:lang w:val="en-US"/>
                  </w:rPr>
                  <w:delInstrText xml:space="preserve"> STYLEREF 1 \s </w:delInstrText>
                </w:r>
                <w:r w:rsidDel="00222BF4">
                  <w:rPr>
                    <w:i w:val="0"/>
                    <w:iCs w:val="0"/>
                  </w:rPr>
                  <w:fldChar w:fldCharType="separate"/>
                </w:r>
                <w:r w:rsidDel="00222BF4">
                  <w:rPr>
                    <w:noProof/>
                    <w:lang w:val="en-US"/>
                  </w:rPr>
                  <w:delText>2</w:delText>
                </w:r>
                <w:r w:rsidDel="00222BF4">
                  <w:rPr>
                    <w:i w:val="0"/>
                    <w:iCs w:val="0"/>
                  </w:rPr>
                  <w:fldChar w:fldCharType="end"/>
                </w:r>
                <w:r w:rsidRPr="00C32D2B" w:rsidDel="00222BF4">
                  <w:rPr>
                    <w:lang w:val="en-US"/>
                  </w:rPr>
                  <w:delText>.</w:delText>
                </w:r>
                <w:r w:rsidDel="00222BF4">
                  <w:rPr>
                    <w:i w:val="0"/>
                    <w:iCs w:val="0"/>
                  </w:rPr>
                  <w:fldChar w:fldCharType="begin"/>
                </w:r>
                <w:r w:rsidRPr="00C32D2B" w:rsidDel="00222BF4">
                  <w:rPr>
                    <w:lang w:val="en-US"/>
                  </w:rPr>
                  <w:delInstrText xml:space="preserve"> SEQ Equation \* ARABIC \s 1 </w:delInstrText>
                </w:r>
                <w:r w:rsidDel="00222BF4">
                  <w:rPr>
                    <w:i w:val="0"/>
                    <w:iCs w:val="0"/>
                  </w:rPr>
                  <w:fldChar w:fldCharType="separate"/>
                </w:r>
                <w:r w:rsidDel="00222BF4">
                  <w:rPr>
                    <w:noProof/>
                    <w:lang w:val="en-US"/>
                  </w:rPr>
                  <w:delText>7</w:delText>
                </w:r>
                <w:r w:rsidDel="00222BF4">
                  <w:rPr>
                    <w:i w:val="0"/>
                    <w:iCs w:val="0"/>
                  </w:rPr>
                  <w:fldChar w:fldCharType="end"/>
                </w:r>
                <w:r w:rsidRPr="00C32D2B" w:rsidDel="00222BF4">
                  <w:rPr>
                    <w:lang w:val="en-US"/>
                  </w:rPr>
                  <w:delText>)</w:delText>
                </w:r>
              </w:del>
            </w:moveTo>
          </w:p>
        </w:tc>
      </w:tr>
    </w:tbl>
    <w:moveToRangeEnd w:id="849"/>
    <w:p w14:paraId="587C651D" w14:textId="3B012DCD" w:rsidR="0008402C" w:rsidRDefault="00FC6AF8" w:rsidP="00FC6AF8">
      <w:pPr>
        <w:rPr>
          <w:ins w:id="982" w:author="Hellmann, Simon" w:date="2025-08-30T17:26:00Z"/>
          <w:lang w:val="en-US"/>
        </w:rPr>
        <w:pPrChange w:id="983" w:author="Hellmann, Simon" w:date="2025-08-31T12:09:00Z">
          <w:pPr>
            <w:ind w:firstLine="0"/>
          </w:pPr>
        </w:pPrChange>
      </w:pPr>
      <w:ins w:id="984" w:author="Hellmann, Simon" w:date="2025-08-31T12:08:00Z">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r w:rsidRPr="001B4B12">
          <w:rPr>
            <w:highlight w:val="yellow"/>
            <w:lang w:val="en-US"/>
          </w:rPr>
          <w:t>.</w:t>
        </w:r>
      </w:ins>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8D39E8" w14:paraId="7591155E" w14:textId="77777777" w:rsidTr="00144E26">
        <w:tc>
          <w:tcPr>
            <w:tcW w:w="9019" w:type="dxa"/>
            <w:tcBorders>
              <w:bottom w:val="single" w:sz="8" w:space="0" w:color="auto"/>
            </w:tcBorders>
          </w:tcPr>
          <w:p w14:paraId="3107067F" w14:textId="48132671"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del w:id="985" w:author="Hellmann, Simon" w:date="2025-08-28T10:41:00Z">
              <w:r w:rsidRPr="00BC0157" w:rsidDel="00135E97">
                <w:rPr>
                  <w:rFonts w:eastAsia="Garamond" w:cs="Garamond"/>
                  <w:sz w:val="22"/>
                  <w:lang w:val="en-US"/>
                </w:rPr>
                <w:delText xml:space="preserve">MPC </w:delText>
              </w:r>
            </w:del>
            <w:ins w:id="986" w:author="Hellmann, Simon" w:date="2025-08-28T10:41:00Z">
              <w:r w:rsidR="00135E97">
                <w:rPr>
                  <w:rFonts w:eastAsia="Garamond" w:cs="Garamond"/>
                  <w:sz w:val="22"/>
                  <w:lang w:val="en-US"/>
                </w:rPr>
                <w:t>model</w:t>
              </w:r>
            </w:ins>
            <w:ins w:id="987" w:author="Hellmann, Simon" w:date="2025-08-28T10:42:00Z">
              <w:r w:rsidR="00135E97">
                <w:rPr>
                  <w:rFonts w:eastAsia="Garamond" w:cs="Garamond"/>
                  <w:sz w:val="22"/>
                  <w:lang w:val="en-US"/>
                </w:rPr>
                <w:t xml:space="preserve"> predictive control</w:t>
              </w:r>
            </w:ins>
            <w:ins w:id="988" w:author="Hellmann, Simon" w:date="2025-08-28T10:41:00Z">
              <w:r w:rsidR="00135E97" w:rsidRPr="00BC0157">
                <w:rPr>
                  <w:rFonts w:eastAsia="Garamond" w:cs="Garamond"/>
                  <w:sz w:val="22"/>
                  <w:lang w:val="en-US"/>
                </w:rPr>
                <w:t xml:space="preserve"> </w:t>
              </w:r>
            </w:ins>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Substrate costs</w:t>
                  </w:r>
                  <w:r>
                    <w:rPr>
                      <w:vertAlign w:val="superscript"/>
                      <w:lang w:val="en-US"/>
                    </w:rPr>
                    <w:t>a</w:t>
                  </w:r>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(GrS)</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8D39E8"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8D39E8"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8D39E8"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8D39E8"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8D39E8"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8D39E8"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8D39E8"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Disturbance feeding</w:t>
                  </w:r>
                  <w:r>
                    <w:rPr>
                      <w:vertAlign w:val="superscript"/>
                      <w:lang w:val="en-US"/>
                    </w:rPr>
                    <w:t>d</w:t>
                  </w:r>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8D39E8" w14:paraId="31AAF7AD" w14:textId="77777777" w:rsidTr="00144E26">
        <w:tc>
          <w:tcPr>
            <w:tcW w:w="9019" w:type="dxa"/>
          </w:tcPr>
          <w:p w14:paraId="59AF9CAF" w14:textId="34ADC601"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A551D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Pr>
                    <w:rFonts w:eastAsia="Garamond" w:cs="Garamond"/>
                    <w:color w:val="000000" w:themeColor="text1"/>
                    <w:sz w:val="18"/>
                    <w:szCs w:val="18"/>
                    <w:lang w:val="en-GB"/>
                  </w:rPr>
                  <w:fldChar w:fldCharType="separate"/>
                </w:r>
                <w:r w:rsidR="008D39E8">
                  <w:fldChar w:fldCharType="begin"/>
                </w:r>
                <w:r w:rsidR="008D39E8">
                  <w:instrText xml:space="preserve"> HYPERLINK \l "_CTVL0012bd31ee52dd149399037a277cf967998" \o "Hahn, H.; Ganagin, W.; Hartmann, K.; Wachendorf, M. (2014): Cost analysis of concepts for a demand oriented biogas supply for flexible power generatio…" </w:instrText>
                </w:r>
                <w:ins w:id="989" w:author="Hellmann, Simon" w:date="2025-08-31T12:14:00Z"/>
                <w:r w:rsidR="008D39E8">
                  <w:fldChar w:fldCharType="separate"/>
                </w:r>
                <w:r w:rsidR="00E04011">
                  <w:rPr>
                    <w:rFonts w:eastAsia="Garamond" w:cs="Garamond"/>
                    <w:color w:val="000000" w:themeColor="text1"/>
                    <w:sz w:val="18"/>
                    <w:szCs w:val="18"/>
                    <w:lang w:val="en-GB"/>
                  </w:rPr>
                  <w:t>Hahn et al.</w:t>
                </w:r>
                <w:r w:rsidR="008D39E8">
                  <w:rPr>
                    <w:rFonts w:eastAsia="Garamond" w:cs="Garamond"/>
                    <w:color w:val="000000" w:themeColor="text1"/>
                    <w:sz w:val="18"/>
                    <w:szCs w:val="18"/>
                    <w:lang w:val="en-GB"/>
                  </w:rPr>
                  <w:fldChar w:fldCharType="end"/>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A551DA">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Pr>
                    <w:rFonts w:eastAsia="Garamond" w:cs="Garamond"/>
                    <w:color w:val="000000" w:themeColor="text1"/>
                    <w:sz w:val="18"/>
                    <w:szCs w:val="18"/>
                    <w:lang w:val="en-GB"/>
                  </w:rPr>
                  <w:fldChar w:fldCharType="separate"/>
                </w:r>
                <w:r w:rsidR="008D39E8">
                  <w:fldChar w:fldCharType="begin"/>
                </w:r>
                <w:r w:rsidR="008D39E8" w:rsidRPr="008D39E8">
                  <w:rPr>
                    <w:lang w:val="en-US"/>
                    <w:rPrChange w:id="990" w:author="Hellmann, Simon" w:date="2025-08-31T11:49:00Z">
                      <w:rPr/>
                    </w:rPrChange>
                  </w:rPr>
                  <w:instrText xml:space="preserve"> HYPERLINK \l "_CTVL0012bd31ee52dd149399037a277cf967998" \o "Hahn, H.; Ganagin, W.; Hartmann, K.; Wachendorf, M. (2014): Cost analysis of concepts for a demand oriented biogas supply for flexible power generatio…" </w:instrText>
                </w:r>
                <w:ins w:id="991" w:author="Hellmann, Simon" w:date="2025-08-31T12:14:00Z"/>
                <w:r w:rsidR="008D39E8">
                  <w:fldChar w:fldCharType="separate"/>
                </w:r>
                <w:r w:rsidR="00E04011">
                  <w:rPr>
                    <w:rFonts w:eastAsia="Garamond" w:cs="Garamond"/>
                    <w:color w:val="000000" w:themeColor="text1"/>
                    <w:sz w:val="18"/>
                    <w:szCs w:val="18"/>
                    <w:lang w:val="en-GB"/>
                  </w:rPr>
                  <w:t>(2014)</w:t>
                </w:r>
                <w:r w:rsidR="008D39E8">
                  <w:rPr>
                    <w:rFonts w:eastAsia="Garamond" w:cs="Garamond"/>
                    <w:color w:val="000000" w:themeColor="text1"/>
                    <w:sz w:val="18"/>
                    <w:szCs w:val="18"/>
                    <w:lang w:val="en-GB"/>
                  </w:rPr>
                  <w:fldChar w:fldCharType="end"/>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06F08582" w14:textId="6DA1A77D" w:rsidR="00EF63E2" w:rsidDel="00222BF4" w:rsidRDefault="00CA42CA" w:rsidP="0045757C">
      <w:pPr>
        <w:rPr>
          <w:moveFrom w:id="992" w:author="Hellmann, Simon" w:date="2025-08-30T17:25:00Z"/>
          <w:lang w:val="en-US"/>
        </w:rPr>
      </w:pPr>
      <w:moveFromRangeStart w:id="993" w:author="Hellmann, Simon" w:date="2025-08-30T17:25:00Z" w:name="move207467152"/>
      <w:moveFrom w:id="994" w:author="Hellmann, Simon" w:date="2025-08-30T17:25:00Z">
        <w:r w:rsidDel="00222BF4">
          <w:rPr>
            <w:lang w:val="en-US"/>
          </w:rPr>
          <w:lastRenderedPageBreak/>
          <w:t xml:space="preserve">With </w:t>
        </w:r>
        <w:r w:rsidR="00235103" w:rsidDel="00222BF4">
          <w:rPr>
            <w:lang w:val="en-US"/>
          </w:rPr>
          <w:fldChar w:fldCharType="begin"/>
        </w:r>
        <w:r w:rsidR="00235103" w:rsidDel="00222BF4">
          <w:rPr>
            <w:lang w:val="en-US"/>
          </w:rPr>
          <w:instrText xml:space="preserve"> REF _Ref188204729 \h </w:instrText>
        </w:r>
      </w:moveFrom>
      <w:del w:id="995" w:author="Hellmann, Simon" w:date="2025-08-30T17:25:00Z">
        <w:r w:rsidR="00235103" w:rsidDel="00222BF4">
          <w:rPr>
            <w:lang w:val="en-US"/>
          </w:rPr>
        </w:r>
      </w:del>
      <w:moveFrom w:id="996" w:author="Hellmann, Simon" w:date="2025-08-30T17:25:00Z">
        <w:r w:rsidR="00235103"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2</w:t>
        </w:r>
        <w:r w:rsidR="00F7388A" w:rsidRPr="00C32D2B" w:rsidDel="00222BF4">
          <w:rPr>
            <w:lang w:val="en-US"/>
          </w:rPr>
          <w:t>)</w:t>
        </w:r>
        <w:r w:rsidR="00235103" w:rsidDel="00222BF4">
          <w:rPr>
            <w:lang w:val="en-US"/>
          </w:rPr>
          <w:fldChar w:fldCharType="end"/>
        </w:r>
        <w:r w:rsidR="00235103" w:rsidDel="00222BF4">
          <w:rPr>
            <w:lang w:val="en-US"/>
          </w:rPr>
          <w:t xml:space="preserve"> and</w:t>
        </w:r>
        <w:r w:rsidR="00327A6F" w:rsidDel="00222BF4">
          <w:rPr>
            <w:lang w:val="en-US"/>
          </w:rPr>
          <w:t xml:space="preserve"> </w:t>
        </w:r>
        <w:r w:rsidR="00327A6F" w:rsidDel="00222BF4">
          <w:rPr>
            <w:lang w:val="en-US"/>
          </w:rPr>
          <w:fldChar w:fldCharType="begin"/>
        </w:r>
        <w:r w:rsidR="00327A6F" w:rsidDel="00222BF4">
          <w:rPr>
            <w:lang w:val="en-US"/>
          </w:rPr>
          <w:instrText xml:space="preserve"> REF _Ref188204136 \h </w:instrText>
        </w:r>
      </w:moveFrom>
      <w:del w:id="997" w:author="Hellmann, Simon" w:date="2025-08-30T17:25:00Z">
        <w:r w:rsidR="00327A6F" w:rsidDel="00222BF4">
          <w:rPr>
            <w:lang w:val="en-US"/>
          </w:rPr>
        </w:r>
      </w:del>
      <w:moveFrom w:id="998" w:author="Hellmann, Simon" w:date="2025-08-30T17:25:00Z">
        <w:r w:rsidR="00327A6F" w:rsidDel="00222BF4">
          <w:rPr>
            <w:lang w:val="en-US"/>
          </w:rPr>
          <w:fldChar w:fldCharType="separate"/>
        </w:r>
        <w:r w:rsidR="00F7388A" w:rsidRPr="00C32D2B" w:rsidDel="00222BF4">
          <w:rPr>
            <w:lang w:val="en-US"/>
          </w:rPr>
          <w:t>(</w:t>
        </w:r>
        <w:r w:rsidR="00F7388A" w:rsidDel="00222BF4">
          <w:rPr>
            <w:noProof/>
            <w:lang w:val="en-US"/>
          </w:rPr>
          <w:t>2</w:t>
        </w:r>
        <w:r w:rsidR="00F7388A" w:rsidRPr="00C32D2B" w:rsidDel="00222BF4">
          <w:rPr>
            <w:lang w:val="en-US"/>
          </w:rPr>
          <w:t>.</w:t>
        </w:r>
        <w:r w:rsidR="00F7388A" w:rsidDel="00222BF4">
          <w:rPr>
            <w:noProof/>
            <w:lang w:val="en-US"/>
          </w:rPr>
          <w:t>3</w:t>
        </w:r>
        <w:r w:rsidR="00F7388A" w:rsidRPr="00C32D2B" w:rsidDel="00222BF4">
          <w:rPr>
            <w:lang w:val="en-US"/>
          </w:rPr>
          <w:t>)</w:t>
        </w:r>
        <w:r w:rsidR="00327A6F" w:rsidDel="00222BF4">
          <w:rPr>
            <w:lang w:val="en-US"/>
          </w:rPr>
          <w:fldChar w:fldCharType="end"/>
        </w:r>
        <w:r w:rsidR="00020BD8" w:rsidDel="00222BF4">
          <w:rPr>
            <w:lang w:val="en-US"/>
          </w:rPr>
          <w:t>,</w:t>
        </w:r>
        <w:r w:rsidR="00E36EC1" w:rsidDel="00222BF4">
          <w:rPr>
            <w:lang w:val="en-US"/>
          </w:rPr>
          <w:t xml:space="preserve"> </w:t>
        </w:r>
        <w:r w:rsidR="00667BDC" w:rsidDel="00222BF4">
          <w:rPr>
            <w:lang w:val="en-US"/>
          </w:rPr>
          <w:t>SDs</w:t>
        </w:r>
        <w:r w:rsidR="004E5960" w:rsidDel="00222BF4">
          <w:rPr>
            <w:lang w:val="en-US"/>
          </w:rPr>
          <w:t xml:space="preserve"> of influent </w:t>
        </w:r>
        <w:r w:rsidR="00BC48B2" w:rsidDel="00222BF4">
          <w:rPr>
            <w:lang w:val="en-US"/>
          </w:rPr>
          <w:t xml:space="preserve">macronutrients are </w:t>
        </w:r>
        <w:r w:rsidR="32AF646F" w:rsidRPr="32AF646F" w:rsidDel="00222BF4">
          <w:rPr>
            <w:lang w:val="en-US"/>
          </w:rPr>
          <w:t>propagated as</w:t>
        </w:r>
      </w:moveFrom>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rsidRPr="008D39E8" w:rsidDel="00BB59BF" w14:paraId="77F560D8" w14:textId="3266A4B6" w:rsidTr="00220152">
        <w:trPr>
          <w:del w:id="999" w:author="Hellmann, Simon" w:date="2025-08-31T11:53:00Z"/>
        </w:trPr>
        <w:tc>
          <w:tcPr>
            <w:tcW w:w="157" w:type="pct"/>
            <w:vAlign w:val="center"/>
          </w:tcPr>
          <w:p w14:paraId="0EE86F38" w14:textId="78FE2FE5" w:rsidR="00EA1986" w:rsidDel="00BB59BF" w:rsidRDefault="00EA1986">
            <w:pPr>
              <w:ind w:firstLine="0"/>
              <w:jc w:val="right"/>
              <w:rPr>
                <w:del w:id="1000" w:author="Hellmann, Simon" w:date="2025-08-31T11:53:00Z"/>
                <w:moveFrom w:id="1001" w:author="Hellmann, Simon" w:date="2025-08-30T17:25:00Z"/>
                <w:lang w:val="en-US"/>
              </w:rPr>
            </w:pPr>
          </w:p>
        </w:tc>
        <w:tc>
          <w:tcPr>
            <w:tcW w:w="4041" w:type="pct"/>
            <w:vAlign w:val="center"/>
          </w:tcPr>
          <w:p w14:paraId="05FF607C" w14:textId="7DC701C6" w:rsidR="00EA1986" w:rsidRPr="00177C0F" w:rsidDel="00BB59BF" w:rsidRDefault="008D39E8" w:rsidP="00220152">
            <w:pPr>
              <w:spacing w:line="416" w:lineRule="auto"/>
              <w:ind w:right="30" w:firstLine="341"/>
              <w:jc w:val="left"/>
              <w:rPr>
                <w:del w:id="1002" w:author="Hellmann, Simon" w:date="2025-08-31T11:53:00Z"/>
                <w:moveFrom w:id="1003" w:author="Hellmann, Simon" w:date="2025-08-30T17:25:00Z"/>
                <w:rFonts w:eastAsia="Garamond" w:cs="Garamond"/>
                <w:lang w:val="en-US"/>
              </w:rPr>
            </w:pPr>
            <m:oMathPara>
              <m:oMathParaPr>
                <m:jc m:val="left"/>
              </m:oMathParaPr>
              <m:oMath>
                <m:sSub>
                  <m:sSubPr>
                    <m:ctrlPr>
                      <w:del w:id="1004" w:author="Hellmann, Simon" w:date="2025-08-31T11:53:00Z">
                        <w:rPr>
                          <w:rFonts w:ascii="Cambria Math" w:hAnsi="Cambria Math"/>
                          <w:i/>
                          <w:sz w:val="22"/>
                          <w:szCs w:val="21"/>
                          <w:lang w:val="en-US"/>
                        </w:rPr>
                      </w:del>
                    </m:ctrlPr>
                  </m:sSubPr>
                  <m:e>
                    <m:r>
                      <w:del w:id="1005" w:author="Hellmann, Simon" w:date="2025-08-31T11:53:00Z">
                        <w:rPr>
                          <w:rFonts w:ascii="Cambria Math" w:hAnsi="Cambria Math"/>
                          <w:sz w:val="22"/>
                          <w:szCs w:val="21"/>
                          <w:lang w:val="en-US"/>
                        </w:rPr>
                        <m:t>σ</m:t>
                      </w:del>
                    </m:r>
                  </m:e>
                  <m:sub>
                    <m:sSub>
                      <m:sSubPr>
                        <m:ctrlPr>
                          <w:del w:id="1006" w:author="Hellmann, Simon" w:date="2025-08-31T11:53:00Z">
                            <w:rPr>
                              <w:rFonts w:ascii="Cambria Math" w:hAnsi="Cambria Math"/>
                              <w:i/>
                              <w:sz w:val="22"/>
                              <w:szCs w:val="21"/>
                              <w:lang w:val="en-US"/>
                            </w:rPr>
                          </w:del>
                        </m:ctrlPr>
                      </m:sSubPr>
                      <m:e>
                        <m:r>
                          <w:del w:id="1007" w:author="Hellmann, Simon" w:date="2025-08-31T11:53:00Z">
                            <m:rPr>
                              <m:nor/>
                            </m:rPr>
                            <w:rPr>
                              <w:rFonts w:ascii="Cambria Math" w:hAnsi="Cambria Math"/>
                              <w:sz w:val="22"/>
                              <w:szCs w:val="21"/>
                              <w:lang w:val="en-US"/>
                            </w:rPr>
                            <m:t>ξ</m:t>
                          </w:del>
                        </m:r>
                      </m:e>
                      <m:sub>
                        <m:r>
                          <w:del w:id="1008" w:author="Hellmann, Simon" w:date="2025-08-31T11:53:00Z">
                            <m:rPr>
                              <m:nor/>
                            </m:rPr>
                            <w:rPr>
                              <w:rFonts w:ascii="Cambria Math" w:hAnsi="Cambria Math"/>
                              <w:sz w:val="22"/>
                              <w:szCs w:val="21"/>
                              <w:lang w:val="en-US"/>
                            </w:rPr>
                            <m:t>ch</m:t>
                          </w:del>
                        </m:r>
                      </m:sub>
                    </m:sSub>
                  </m:sub>
                </m:sSub>
                <m:r>
                  <w:del w:id="1009" w:author="Hellmann, Simon" w:date="2025-08-31T11:53:00Z">
                    <w:rPr>
                      <w:rFonts w:ascii="Cambria Math" w:hAnsi="Cambria Math"/>
                      <w:sz w:val="22"/>
                      <w:szCs w:val="21"/>
                      <w:lang w:val="en-US"/>
                    </w:rPr>
                    <m:t>=</m:t>
                  </w:del>
                </m:r>
                <m:rad>
                  <m:radPr>
                    <m:degHide m:val="1"/>
                    <m:ctrlPr>
                      <w:del w:id="1010" w:author="Hellmann, Simon" w:date="2025-08-31T11:53:00Z">
                        <w:rPr>
                          <w:rFonts w:ascii="Cambria Math" w:hAnsi="Cambria Math"/>
                          <w:i/>
                          <w:sz w:val="22"/>
                          <w:szCs w:val="21"/>
                          <w:lang w:val="en-US"/>
                        </w:rPr>
                      </w:del>
                    </m:ctrlPr>
                  </m:radPr>
                  <m:deg/>
                  <m:e>
                    <m:sSup>
                      <m:sSupPr>
                        <m:ctrlPr>
                          <w:del w:id="1011" w:author="Hellmann, Simon" w:date="2025-08-31T11:53:00Z">
                            <w:rPr>
                              <w:rFonts w:ascii="Cambria Math" w:hAnsi="Cambria Math"/>
                              <w:i/>
                              <w:sz w:val="22"/>
                              <w:szCs w:val="21"/>
                              <w:lang w:val="en-US"/>
                            </w:rPr>
                          </w:del>
                        </m:ctrlPr>
                      </m:sSupPr>
                      <m:e>
                        <m:d>
                          <m:dPr>
                            <m:ctrlPr>
                              <w:del w:id="1012" w:author="Hellmann, Simon" w:date="2025-08-31T11:53:00Z">
                                <w:rPr>
                                  <w:rFonts w:ascii="Cambria Math" w:hAnsi="Cambria Math"/>
                                  <w:i/>
                                  <w:sz w:val="22"/>
                                  <w:szCs w:val="21"/>
                                  <w:lang w:val="en-US"/>
                                </w:rPr>
                              </w:del>
                            </m:ctrlPr>
                          </m:dPr>
                          <m:e>
                            <m:bar>
                              <m:barPr>
                                <m:pos m:val="top"/>
                                <m:ctrlPr>
                                  <w:del w:id="1013" w:author="Hellmann, Simon" w:date="2025-08-31T11:53:00Z">
                                    <w:rPr>
                                      <w:rFonts w:ascii="Cambria Math" w:eastAsia="Garamond" w:hAnsi="Cambria Math" w:cs="Garamond"/>
                                      <w:i/>
                                      <w:szCs w:val="24"/>
                                      <w:lang w:val="en-US"/>
                                    </w:rPr>
                                  </w:del>
                                </m:ctrlPr>
                              </m:barPr>
                              <m:e>
                                <m:r>
                                  <w:del w:id="1014" w:author="Hellmann, Simon" w:date="2025-08-31T11:53:00Z">
                                    <w:rPr>
                                      <w:rFonts w:ascii="Cambria Math" w:eastAsia="Garamond" w:hAnsi="Cambria Math" w:cs="Garamond"/>
                                      <w:szCs w:val="24"/>
                                      <w:lang w:val="en-US"/>
                                    </w:rPr>
                                    <m:t>XC</m:t>
                                  </w:del>
                                </m:r>
                              </m:e>
                            </m:bar>
                            <m:r>
                              <w:del w:id="1015" w:author="Hellmann, Simon" w:date="2025-08-31T11:53:00Z">
                                <w:rPr>
                                  <w:rFonts w:ascii="Cambria Math" w:hAnsi="Cambria Math"/>
                                  <w:sz w:val="22"/>
                                  <w:szCs w:val="21"/>
                                  <w:lang w:val="en-US"/>
                                </w:rPr>
                                <m:t xml:space="preserve"> TS </m:t>
                              </w:del>
                            </m:r>
                            <m:sSub>
                              <m:sSubPr>
                                <m:ctrlPr>
                                  <w:del w:id="1016" w:author="Hellmann, Simon" w:date="2025-08-31T11:53:00Z">
                                    <w:rPr>
                                      <w:rFonts w:ascii="Cambria Math" w:hAnsi="Cambria Math"/>
                                      <w:i/>
                                      <w:sz w:val="22"/>
                                      <w:szCs w:val="21"/>
                                      <w:lang w:val="en-US"/>
                                    </w:rPr>
                                  </w:del>
                                </m:ctrlPr>
                              </m:sSubPr>
                              <m:e>
                                <m:r>
                                  <w:del w:id="1017" w:author="Hellmann, Simon" w:date="2025-08-31T11:53:00Z">
                                    <w:rPr>
                                      <w:rFonts w:ascii="Cambria Math" w:hAnsi="Cambria Math"/>
                                      <w:sz w:val="22"/>
                                      <w:szCs w:val="21"/>
                                      <w:lang w:val="en-US"/>
                                    </w:rPr>
                                    <m:t>ρ</m:t>
                                  </w:del>
                                </m:r>
                              </m:e>
                              <m:sub>
                                <m:r>
                                  <w:del w:id="1018" w:author="Hellmann, Simon" w:date="2025-08-31T11:53:00Z">
                                    <m:rPr>
                                      <m:nor/>
                                    </m:rPr>
                                    <w:rPr>
                                      <w:rFonts w:ascii="Cambria Math" w:hAnsi="Cambria Math"/>
                                      <w:sz w:val="22"/>
                                      <w:szCs w:val="21"/>
                                      <w:lang w:val="en-US"/>
                                    </w:rPr>
                                    <m:t>FM</m:t>
                                  </w:del>
                                </m:r>
                              </m:sub>
                            </m:sSub>
                            <m:r>
                              <w:del w:id="1019" w:author="Hellmann, Simon" w:date="2025-08-31T11:53:00Z">
                                <w:rPr>
                                  <w:rFonts w:ascii="Cambria Math" w:hAnsi="Cambria Math"/>
                                  <w:sz w:val="22"/>
                                  <w:szCs w:val="21"/>
                                  <w:lang w:val="en-US"/>
                                </w:rPr>
                                <m:t xml:space="preserve"> </m:t>
                              </w:del>
                            </m:r>
                            <m:sSub>
                              <m:sSubPr>
                                <m:ctrlPr>
                                  <w:del w:id="1020" w:author="Hellmann, Simon" w:date="2025-08-31T11:53:00Z">
                                    <w:rPr>
                                      <w:rFonts w:ascii="Cambria Math" w:hAnsi="Cambria Math"/>
                                      <w:i/>
                                      <w:sz w:val="22"/>
                                      <w:szCs w:val="21"/>
                                      <w:lang w:val="en-US"/>
                                    </w:rPr>
                                  </w:del>
                                </m:ctrlPr>
                              </m:sSubPr>
                              <m:e>
                                <m:r>
                                  <w:del w:id="1021" w:author="Hellmann, Simon" w:date="2025-08-31T11:53:00Z">
                                    <w:rPr>
                                      <w:rFonts w:ascii="Cambria Math" w:hAnsi="Cambria Math"/>
                                      <w:sz w:val="22"/>
                                      <w:szCs w:val="21"/>
                                      <w:lang w:val="en-US"/>
                                    </w:rPr>
                                    <m:t>σ</m:t>
                                  </w:del>
                                </m:r>
                              </m:e>
                              <m:sub>
                                <m:sSub>
                                  <m:sSubPr>
                                    <m:ctrlPr>
                                      <w:del w:id="1022" w:author="Hellmann, Simon" w:date="2025-08-31T11:53:00Z">
                                        <w:rPr>
                                          <w:rFonts w:ascii="Cambria Math" w:hAnsi="Cambria Math"/>
                                          <w:i/>
                                          <w:sz w:val="22"/>
                                          <w:szCs w:val="21"/>
                                          <w:lang w:val="en-US"/>
                                        </w:rPr>
                                      </w:del>
                                    </m:ctrlPr>
                                  </m:sSubPr>
                                  <m:e>
                                    <m:r>
                                      <w:del w:id="1023" w:author="Hellmann, Simon" w:date="2025-08-31T11:53:00Z">
                                        <m:rPr>
                                          <m:nor/>
                                        </m:rPr>
                                        <w:rPr>
                                          <w:rFonts w:ascii="Cambria Math" w:hAnsi="Cambria Math"/>
                                          <w:sz w:val="22"/>
                                          <w:szCs w:val="21"/>
                                          <w:lang w:val="en-US"/>
                                        </w:rPr>
                                        <m:t>FQ</m:t>
                                      </w:del>
                                    </m:r>
                                  </m:e>
                                  <m:sub>
                                    <m:r>
                                      <w:del w:id="1024" w:author="Hellmann, Simon" w:date="2025-08-31T11:53:00Z">
                                        <m:rPr>
                                          <m:nor/>
                                        </m:rPr>
                                        <w:rPr>
                                          <w:rFonts w:ascii="Cambria Math" w:hAnsi="Cambria Math"/>
                                          <w:sz w:val="22"/>
                                          <w:szCs w:val="21"/>
                                          <w:lang w:val="en-US"/>
                                        </w:rPr>
                                        <m:t>ch</m:t>
                                      </w:del>
                                    </m:r>
                                  </m:sub>
                                </m:sSub>
                              </m:sub>
                            </m:sSub>
                          </m:e>
                        </m:d>
                      </m:e>
                      <m:sup>
                        <m:r>
                          <w:del w:id="1025" w:author="Hellmann, Simon" w:date="2025-08-31T11:53:00Z">
                            <w:rPr>
                              <w:rFonts w:ascii="Cambria Math" w:hAnsi="Cambria Math"/>
                              <w:sz w:val="22"/>
                              <w:szCs w:val="21"/>
                              <w:lang w:val="en-US"/>
                            </w:rPr>
                            <m:t>2</m:t>
                          </w:del>
                        </m:r>
                      </m:sup>
                    </m:sSup>
                    <m:r>
                      <w:del w:id="1026" w:author="Hellmann, Simon" w:date="2025-08-31T11:53:00Z">
                        <w:rPr>
                          <w:rFonts w:ascii="Cambria Math" w:hAnsi="Cambria Math"/>
                          <w:sz w:val="22"/>
                          <w:szCs w:val="21"/>
                          <w:lang w:val="en-US"/>
                        </w:rPr>
                        <m:t>+</m:t>
                      </w:del>
                    </m:r>
                    <m:sSup>
                      <m:sSupPr>
                        <m:ctrlPr>
                          <w:del w:id="1027" w:author="Hellmann, Simon" w:date="2025-08-31T11:53:00Z">
                            <w:rPr>
                              <w:rFonts w:ascii="Cambria Math" w:hAnsi="Cambria Math"/>
                              <w:i/>
                              <w:sz w:val="22"/>
                              <w:szCs w:val="21"/>
                              <w:lang w:val="en-US"/>
                            </w:rPr>
                          </w:del>
                        </m:ctrlPr>
                      </m:sSupPr>
                      <m:e>
                        <m:d>
                          <m:dPr>
                            <m:ctrlPr>
                              <w:del w:id="1028" w:author="Hellmann, Simon" w:date="2025-08-31T11:53:00Z">
                                <w:rPr>
                                  <w:rFonts w:ascii="Cambria Math" w:hAnsi="Cambria Math"/>
                                  <w:i/>
                                  <w:sz w:val="22"/>
                                  <w:szCs w:val="21"/>
                                  <w:lang w:val="en-US"/>
                                </w:rPr>
                              </w:del>
                            </m:ctrlPr>
                          </m:dPr>
                          <m:e>
                            <m:sSub>
                              <m:sSubPr>
                                <m:ctrlPr>
                                  <w:del w:id="1029" w:author="Hellmann, Simon" w:date="2025-08-31T11:53:00Z">
                                    <w:rPr>
                                      <w:rFonts w:ascii="Cambria Math" w:hAnsi="Cambria Math"/>
                                      <w:i/>
                                      <w:sz w:val="22"/>
                                      <w:szCs w:val="21"/>
                                      <w:lang w:val="en-US"/>
                                    </w:rPr>
                                  </w:del>
                                </m:ctrlPr>
                              </m:sSubPr>
                              <m:e>
                                <m:r>
                                  <w:del w:id="1030" w:author="Hellmann, Simon" w:date="2025-08-31T11:53:00Z">
                                    <w:rPr>
                                      <w:rFonts w:ascii="Cambria Math" w:hAnsi="Cambria Math"/>
                                      <w:sz w:val="22"/>
                                      <w:szCs w:val="21"/>
                                      <w:lang w:val="en-US"/>
                                    </w:rPr>
                                    <m:t>DQ</m:t>
                                  </w:del>
                                </m:r>
                              </m:e>
                              <m:sub>
                                <m:r>
                                  <w:del w:id="1031" w:author="Hellmann, Simon" w:date="2025-08-31T11:53:00Z">
                                    <m:rPr>
                                      <m:nor/>
                                    </m:rPr>
                                    <w:rPr>
                                      <w:rFonts w:ascii="Cambria Math" w:hAnsi="Cambria Math"/>
                                      <w:sz w:val="22"/>
                                      <w:szCs w:val="21"/>
                                      <w:lang w:val="en-US"/>
                                    </w:rPr>
                                    <m:t>ch</m:t>
                                  </w:del>
                                </m:r>
                              </m:sub>
                            </m:sSub>
                            <m:r>
                              <w:del w:id="1032" w:author="Hellmann, Simon" w:date="2025-08-31T11:53:00Z">
                                <w:rPr>
                                  <w:rFonts w:ascii="Cambria Math" w:hAnsi="Cambria Math"/>
                                  <w:sz w:val="22"/>
                                  <w:szCs w:val="21"/>
                                  <w:lang w:val="en-US"/>
                                </w:rPr>
                                <m:t xml:space="preserve"> TS </m:t>
                              </w:del>
                            </m:r>
                            <m:sSub>
                              <m:sSubPr>
                                <m:ctrlPr>
                                  <w:del w:id="1033" w:author="Hellmann, Simon" w:date="2025-08-31T11:53:00Z">
                                    <w:rPr>
                                      <w:rFonts w:ascii="Cambria Math" w:hAnsi="Cambria Math"/>
                                      <w:i/>
                                      <w:sz w:val="22"/>
                                      <w:szCs w:val="21"/>
                                      <w:lang w:val="en-US"/>
                                    </w:rPr>
                                  </w:del>
                                </m:ctrlPr>
                              </m:sSubPr>
                              <m:e>
                                <m:r>
                                  <w:del w:id="1034" w:author="Hellmann, Simon" w:date="2025-08-31T11:53:00Z">
                                    <w:rPr>
                                      <w:rFonts w:ascii="Cambria Math" w:hAnsi="Cambria Math"/>
                                      <w:sz w:val="22"/>
                                      <w:szCs w:val="21"/>
                                      <w:lang w:val="en-US"/>
                                    </w:rPr>
                                    <m:t>ρ</m:t>
                                  </w:del>
                                </m:r>
                              </m:e>
                              <m:sub>
                                <m:r>
                                  <w:del w:id="1035" w:author="Hellmann, Simon" w:date="2025-08-31T11:53:00Z">
                                    <m:rPr>
                                      <m:nor/>
                                    </m:rPr>
                                    <w:rPr>
                                      <w:rFonts w:ascii="Cambria Math" w:hAnsi="Cambria Math"/>
                                      <w:sz w:val="22"/>
                                      <w:szCs w:val="21"/>
                                      <w:lang w:val="en-US"/>
                                    </w:rPr>
                                    <m:t>FM</m:t>
                                  </w:del>
                                </m:r>
                              </m:sub>
                            </m:sSub>
                            <m:r>
                              <w:del w:id="1036" w:author="Hellmann, Simon" w:date="2025-08-31T11:53:00Z">
                                <w:rPr>
                                  <w:rFonts w:ascii="Cambria Math" w:hAnsi="Cambria Math"/>
                                  <w:sz w:val="22"/>
                                  <w:szCs w:val="21"/>
                                  <w:lang w:val="en-US"/>
                                </w:rPr>
                                <m:t xml:space="preserve"> </m:t>
                              </w:del>
                            </m:r>
                            <m:sSub>
                              <m:sSubPr>
                                <m:ctrlPr>
                                  <w:del w:id="1037" w:author="Hellmann, Simon" w:date="2025-08-31T11:53:00Z">
                                    <w:rPr>
                                      <w:rFonts w:ascii="Cambria Math" w:hAnsi="Cambria Math"/>
                                      <w:i/>
                                      <w:sz w:val="22"/>
                                      <w:szCs w:val="21"/>
                                      <w:lang w:val="en-US"/>
                                    </w:rPr>
                                  </w:del>
                                </m:ctrlPr>
                              </m:sSubPr>
                              <m:e>
                                <m:r>
                                  <w:del w:id="1038" w:author="Hellmann, Simon" w:date="2025-08-31T11:53:00Z">
                                    <w:rPr>
                                      <w:rFonts w:ascii="Cambria Math" w:hAnsi="Cambria Math"/>
                                      <w:sz w:val="22"/>
                                      <w:szCs w:val="21"/>
                                      <w:lang w:val="en-US"/>
                                    </w:rPr>
                                    <m:t>σ</m:t>
                                  </w:del>
                                </m:r>
                              </m:e>
                              <m:sub>
                                <m:r>
                                  <w:del w:id="1039" w:author="Hellmann, Simon" w:date="2025-08-31T11:53:00Z">
                                    <m:rPr>
                                      <m:sty m:val="p"/>
                                    </m:rPr>
                                    <w:rPr>
                                      <w:rFonts w:ascii="Cambria Math" w:hAnsi="Cambria Math"/>
                                      <w:sz w:val="22"/>
                                      <w:szCs w:val="21"/>
                                      <w:lang w:val="en-US"/>
                                    </w:rPr>
                                    <m:t>XC</m:t>
                                  </w:del>
                                </m:r>
                              </m:sub>
                            </m:sSub>
                          </m:e>
                        </m:d>
                      </m:e>
                      <m:sup>
                        <m:r>
                          <w:del w:id="1040" w:author="Hellmann, Simon" w:date="2025-08-31T11:53:00Z">
                            <w:rPr>
                              <w:rFonts w:ascii="Cambria Math" w:hAnsi="Cambria Math"/>
                              <w:sz w:val="22"/>
                              <w:szCs w:val="21"/>
                              <w:lang w:val="en-US"/>
                            </w:rPr>
                            <m:t>2</m:t>
                          </w:del>
                        </m:r>
                      </m:sup>
                    </m:sSup>
                    <m:r>
                      <w:del w:id="1041" w:author="Hellmann, Simon" w:date="2025-08-31T11:53:00Z">
                        <w:rPr>
                          <w:rFonts w:ascii="Cambria Math" w:hAnsi="Cambria Math"/>
                          <w:sz w:val="22"/>
                          <w:szCs w:val="21"/>
                          <w:lang w:val="en-US"/>
                        </w:rPr>
                        <m:t>+</m:t>
                      </w:del>
                    </m:r>
                    <m:sSup>
                      <m:sSupPr>
                        <m:ctrlPr>
                          <w:del w:id="1042" w:author="Hellmann, Simon" w:date="2025-08-31T11:53:00Z">
                            <w:rPr>
                              <w:rFonts w:ascii="Cambria Math" w:hAnsi="Cambria Math"/>
                              <w:i/>
                              <w:sz w:val="22"/>
                              <w:szCs w:val="21"/>
                              <w:lang w:val="en-US"/>
                            </w:rPr>
                          </w:del>
                        </m:ctrlPr>
                      </m:sSupPr>
                      <m:e>
                        <m:d>
                          <m:dPr>
                            <m:ctrlPr>
                              <w:del w:id="1043" w:author="Hellmann, Simon" w:date="2025-08-31T11:53:00Z">
                                <w:rPr>
                                  <w:rFonts w:ascii="Cambria Math" w:hAnsi="Cambria Math"/>
                                  <w:i/>
                                  <w:sz w:val="22"/>
                                  <w:szCs w:val="21"/>
                                  <w:lang w:val="en-US"/>
                                </w:rPr>
                              </w:del>
                            </m:ctrlPr>
                          </m:dPr>
                          <m:e>
                            <m:sSub>
                              <m:sSubPr>
                                <m:ctrlPr>
                                  <w:del w:id="1044" w:author="Hellmann, Simon" w:date="2025-08-31T11:53:00Z">
                                    <w:rPr>
                                      <w:rFonts w:ascii="Cambria Math" w:hAnsi="Cambria Math"/>
                                      <w:i/>
                                      <w:sz w:val="22"/>
                                      <w:szCs w:val="21"/>
                                      <w:lang w:val="en-US"/>
                                    </w:rPr>
                                  </w:del>
                                </m:ctrlPr>
                              </m:sSubPr>
                              <m:e>
                                <m:r>
                                  <w:del w:id="1045" w:author="Hellmann, Simon" w:date="2025-08-31T11:53:00Z">
                                    <w:rPr>
                                      <w:rFonts w:ascii="Cambria Math" w:hAnsi="Cambria Math"/>
                                      <w:sz w:val="22"/>
                                      <w:szCs w:val="21"/>
                                      <w:lang w:val="en-US"/>
                                    </w:rPr>
                                    <m:t>DQ</m:t>
                                  </w:del>
                                </m:r>
                              </m:e>
                              <m:sub>
                                <m:r>
                                  <w:del w:id="1046" w:author="Hellmann, Simon" w:date="2025-08-31T11:53:00Z">
                                    <m:rPr>
                                      <m:nor/>
                                    </m:rPr>
                                    <w:rPr>
                                      <w:rFonts w:ascii="Cambria Math" w:hAnsi="Cambria Math"/>
                                      <w:sz w:val="22"/>
                                      <w:szCs w:val="21"/>
                                      <w:lang w:val="en-US"/>
                                    </w:rPr>
                                    <m:t>ch</m:t>
                                  </w:del>
                                </m:r>
                              </m:sub>
                            </m:sSub>
                            <m:r>
                              <w:del w:id="1047" w:author="Hellmann, Simon" w:date="2025-08-31T11:53:00Z">
                                <w:rPr>
                                  <w:rFonts w:ascii="Cambria Math" w:hAnsi="Cambria Math"/>
                                  <w:sz w:val="22"/>
                                  <w:szCs w:val="21"/>
                                  <w:lang w:val="en-US"/>
                                </w:rPr>
                                <m:t xml:space="preserve"> XC </m:t>
                              </w:del>
                            </m:r>
                            <m:sSub>
                              <m:sSubPr>
                                <m:ctrlPr>
                                  <w:del w:id="1048" w:author="Hellmann, Simon" w:date="2025-08-31T11:53:00Z">
                                    <w:rPr>
                                      <w:rFonts w:ascii="Cambria Math" w:hAnsi="Cambria Math"/>
                                      <w:i/>
                                      <w:sz w:val="22"/>
                                      <w:szCs w:val="21"/>
                                      <w:lang w:val="en-US"/>
                                    </w:rPr>
                                  </w:del>
                                </m:ctrlPr>
                              </m:sSubPr>
                              <m:e>
                                <m:r>
                                  <w:del w:id="1049" w:author="Hellmann, Simon" w:date="2025-08-31T11:53:00Z">
                                    <w:rPr>
                                      <w:rFonts w:ascii="Cambria Math" w:hAnsi="Cambria Math"/>
                                      <w:sz w:val="22"/>
                                      <w:szCs w:val="21"/>
                                      <w:lang w:val="en-US"/>
                                    </w:rPr>
                                    <m:t>ρ</m:t>
                                  </w:del>
                                </m:r>
                              </m:e>
                              <m:sub>
                                <m:r>
                                  <w:del w:id="1050" w:author="Hellmann, Simon" w:date="2025-08-31T11:53:00Z">
                                    <m:rPr>
                                      <m:nor/>
                                    </m:rPr>
                                    <w:rPr>
                                      <w:rFonts w:ascii="Cambria Math" w:hAnsi="Cambria Math"/>
                                      <w:sz w:val="22"/>
                                      <w:szCs w:val="21"/>
                                      <w:lang w:val="en-US"/>
                                    </w:rPr>
                                    <m:t>FM</m:t>
                                  </w:del>
                                </m:r>
                              </m:sub>
                            </m:sSub>
                            <m:r>
                              <w:del w:id="1051" w:author="Hellmann, Simon" w:date="2025-08-31T11:53:00Z">
                                <w:rPr>
                                  <w:rFonts w:ascii="Cambria Math" w:hAnsi="Cambria Math"/>
                                  <w:sz w:val="22"/>
                                  <w:szCs w:val="21"/>
                                  <w:lang w:val="en-US"/>
                                </w:rPr>
                                <m:t xml:space="preserve"> </m:t>
                              </w:del>
                            </m:r>
                            <m:sSub>
                              <m:sSubPr>
                                <m:ctrlPr>
                                  <w:del w:id="1052" w:author="Hellmann, Simon" w:date="2025-08-31T11:53:00Z">
                                    <w:rPr>
                                      <w:rFonts w:ascii="Cambria Math" w:hAnsi="Cambria Math"/>
                                      <w:i/>
                                      <w:sz w:val="22"/>
                                      <w:szCs w:val="21"/>
                                      <w:lang w:val="en-US"/>
                                    </w:rPr>
                                  </w:del>
                                </m:ctrlPr>
                              </m:sSubPr>
                              <m:e>
                                <m:r>
                                  <w:del w:id="1053" w:author="Hellmann, Simon" w:date="2025-08-31T11:53:00Z">
                                    <w:rPr>
                                      <w:rFonts w:ascii="Cambria Math" w:hAnsi="Cambria Math"/>
                                      <w:sz w:val="22"/>
                                      <w:szCs w:val="21"/>
                                      <w:lang w:val="en-US"/>
                                    </w:rPr>
                                    <m:t>σ</m:t>
                                  </w:del>
                                </m:r>
                              </m:e>
                              <m:sub>
                                <m:r>
                                  <w:del w:id="1054" w:author="Hellmann, Simon" w:date="2025-08-31T11:53:00Z">
                                    <m:rPr>
                                      <m:nor/>
                                    </m:rPr>
                                    <w:rPr>
                                      <w:rFonts w:ascii="Cambria Math" w:hAnsi="Cambria Math"/>
                                      <w:sz w:val="22"/>
                                      <w:szCs w:val="21"/>
                                      <w:lang w:val="en-US"/>
                                    </w:rPr>
                                    <m:t>TS</m:t>
                                  </w:del>
                                </m:r>
                              </m:sub>
                            </m:sSub>
                          </m:e>
                        </m:d>
                      </m:e>
                      <m:sup>
                        <m:r>
                          <w:del w:id="1055" w:author="Hellmann, Simon" w:date="2025-08-31T11:53:00Z">
                            <w:rPr>
                              <w:rFonts w:ascii="Cambria Math" w:hAnsi="Cambria Math"/>
                              <w:sz w:val="22"/>
                              <w:szCs w:val="21"/>
                              <w:lang w:val="en-US"/>
                            </w:rPr>
                            <m:t>2</m:t>
                          </w:del>
                        </m:r>
                      </m:sup>
                    </m:sSup>
                  </m:e>
                </m:rad>
                <m:r>
                  <w:del w:id="1056" w:author="Hellmann, Simon" w:date="2025-08-31T11:53:00Z">
                    <w:rPr>
                      <w:rFonts w:ascii="Cambria Math" w:hAnsi="Cambria Math"/>
                      <w:sz w:val="22"/>
                      <w:szCs w:val="21"/>
                      <w:lang w:val="en-US"/>
                    </w:rPr>
                    <m:t xml:space="preserve">, </m:t>
                  </w:del>
                </m:r>
              </m:oMath>
            </m:oMathPara>
          </w:p>
        </w:tc>
        <w:tc>
          <w:tcPr>
            <w:tcW w:w="802" w:type="pct"/>
            <w:vAlign w:val="center"/>
          </w:tcPr>
          <w:p w14:paraId="31251DCF" w14:textId="0C0B8E81" w:rsidR="00EA1986" w:rsidDel="00BB59BF" w:rsidRDefault="00EA1986">
            <w:pPr>
              <w:pStyle w:val="Beschriftung"/>
              <w:jc w:val="right"/>
              <w:rPr>
                <w:del w:id="1057" w:author="Hellmann, Simon" w:date="2025-08-31T11:53:00Z"/>
                <w:moveFrom w:id="1058" w:author="Hellmann, Simon" w:date="2025-08-30T17:25:00Z"/>
                <w:lang w:val="en-US"/>
              </w:rPr>
            </w:pPr>
            <w:moveFrom w:id="1059" w:author="Hellmann, Simon" w:date="2025-08-30T17:25:00Z">
              <w:del w:id="1060" w:author="Hellmann, Simon" w:date="2025-08-31T11:53:00Z">
                <w:r w:rsidRPr="009671CE" w:rsidDel="00BB59BF">
                  <w:rPr>
                    <w:i w:val="0"/>
                    <w:iCs w:val="0"/>
                    <w:lang w:val="en-US"/>
                    <w:rPrChange w:id="1061" w:author="Hellmann, Simon" w:date="2025-08-30T17:41:00Z">
                      <w:rPr>
                        <w:i w:val="0"/>
                        <w:iCs w:val="0"/>
                      </w:rPr>
                    </w:rPrChange>
                  </w:rPr>
                  <w:delText>(</w:delText>
                </w:r>
                <w:r w:rsidDel="00BB59BF">
                  <w:rPr>
                    <w:i w:val="0"/>
                    <w:iCs w:val="0"/>
                  </w:rPr>
                  <w:fldChar w:fldCharType="begin"/>
                </w:r>
                <w:r w:rsidRPr="009671CE" w:rsidDel="00BB59BF">
                  <w:rPr>
                    <w:i w:val="0"/>
                    <w:iCs w:val="0"/>
                    <w:lang w:val="en-US"/>
                    <w:rPrChange w:id="1062" w:author="Hellmann, Simon" w:date="2025-08-30T17:41:00Z">
                      <w:rPr>
                        <w:i w:val="0"/>
                        <w:iCs w:val="0"/>
                      </w:rPr>
                    </w:rPrChange>
                  </w:rPr>
                  <w:delInstrText xml:space="preserve"> STYLEREF 1 \s </w:delInstrText>
                </w:r>
                <w:r w:rsidDel="00BB59BF">
                  <w:rPr>
                    <w:i w:val="0"/>
                    <w:iCs w:val="0"/>
                  </w:rPr>
                  <w:fldChar w:fldCharType="separate"/>
                </w:r>
                <w:r w:rsidR="00F7388A" w:rsidRPr="009671CE" w:rsidDel="00BB59BF">
                  <w:rPr>
                    <w:i w:val="0"/>
                    <w:iCs w:val="0"/>
                    <w:noProof/>
                    <w:lang w:val="en-US"/>
                    <w:rPrChange w:id="1063" w:author="Hellmann, Simon" w:date="2025-08-30T17:41:00Z">
                      <w:rPr>
                        <w:i w:val="0"/>
                        <w:iCs w:val="0"/>
                        <w:noProof/>
                      </w:rPr>
                    </w:rPrChange>
                  </w:rPr>
                  <w:delText>2</w:delText>
                </w:r>
                <w:r w:rsidDel="00BB59BF">
                  <w:rPr>
                    <w:i w:val="0"/>
                    <w:iCs w:val="0"/>
                  </w:rPr>
                  <w:fldChar w:fldCharType="end"/>
                </w:r>
                <w:r w:rsidRPr="009671CE" w:rsidDel="00BB59BF">
                  <w:rPr>
                    <w:i w:val="0"/>
                    <w:iCs w:val="0"/>
                    <w:lang w:val="en-US"/>
                    <w:rPrChange w:id="1064" w:author="Hellmann, Simon" w:date="2025-08-30T17:41:00Z">
                      <w:rPr>
                        <w:i w:val="0"/>
                        <w:iCs w:val="0"/>
                      </w:rPr>
                    </w:rPrChange>
                  </w:rPr>
                  <w:delText>.</w:delText>
                </w:r>
                <w:r w:rsidDel="00BB59BF">
                  <w:rPr>
                    <w:i w:val="0"/>
                    <w:iCs w:val="0"/>
                  </w:rPr>
                  <w:fldChar w:fldCharType="begin"/>
                </w:r>
                <w:r w:rsidRPr="009671CE" w:rsidDel="00BB59BF">
                  <w:rPr>
                    <w:i w:val="0"/>
                    <w:iCs w:val="0"/>
                    <w:lang w:val="en-US"/>
                    <w:rPrChange w:id="1065" w:author="Hellmann, Simon" w:date="2025-08-30T17:41:00Z">
                      <w:rPr>
                        <w:i w:val="0"/>
                        <w:iCs w:val="0"/>
                      </w:rPr>
                    </w:rPrChange>
                  </w:rPr>
                  <w:delInstrText xml:space="preserve"> SEQ Equation \* ARABIC \s 1 </w:delInstrText>
                </w:r>
                <w:r w:rsidDel="00BB59BF">
                  <w:rPr>
                    <w:i w:val="0"/>
                    <w:iCs w:val="0"/>
                  </w:rPr>
                  <w:fldChar w:fldCharType="separate"/>
                </w:r>
                <w:r w:rsidR="00F7388A" w:rsidRPr="009671CE" w:rsidDel="00BB59BF">
                  <w:rPr>
                    <w:i w:val="0"/>
                    <w:iCs w:val="0"/>
                    <w:noProof/>
                    <w:lang w:val="en-US"/>
                    <w:rPrChange w:id="1066" w:author="Hellmann, Simon" w:date="2025-08-30T17:41:00Z">
                      <w:rPr>
                        <w:i w:val="0"/>
                        <w:iCs w:val="0"/>
                        <w:noProof/>
                      </w:rPr>
                    </w:rPrChange>
                  </w:rPr>
                  <w:delText>5</w:delText>
                </w:r>
                <w:r w:rsidDel="00BB59BF">
                  <w:rPr>
                    <w:i w:val="0"/>
                    <w:iCs w:val="0"/>
                  </w:rPr>
                  <w:fldChar w:fldCharType="end"/>
                </w:r>
                <w:r w:rsidRPr="009671CE" w:rsidDel="00BB59BF">
                  <w:rPr>
                    <w:i w:val="0"/>
                    <w:iCs w:val="0"/>
                    <w:lang w:val="en-US"/>
                    <w:rPrChange w:id="1067" w:author="Hellmann, Simon" w:date="2025-08-30T17:41:00Z">
                      <w:rPr>
                        <w:i w:val="0"/>
                        <w:iCs w:val="0"/>
                      </w:rPr>
                    </w:rPrChange>
                  </w:rPr>
                  <w:delText>)</w:delText>
                </w:r>
              </w:del>
            </w:moveFrom>
          </w:p>
        </w:tc>
      </w:tr>
      <w:tr w:rsidR="000B78CD" w:rsidRPr="008D39E8" w:rsidDel="00BB59BF" w14:paraId="6C9D54A8" w14:textId="364C8B7C" w:rsidTr="00220152">
        <w:trPr>
          <w:del w:id="1068" w:author="Hellmann, Simon" w:date="2025-08-31T11:53:00Z"/>
        </w:trPr>
        <w:tc>
          <w:tcPr>
            <w:tcW w:w="157" w:type="pct"/>
            <w:vAlign w:val="center"/>
          </w:tcPr>
          <w:p w14:paraId="0C16962F" w14:textId="26C99649" w:rsidR="000B78CD" w:rsidDel="00BB59BF" w:rsidRDefault="000B78CD" w:rsidP="000B78CD">
            <w:pPr>
              <w:ind w:firstLine="0"/>
              <w:jc w:val="right"/>
              <w:rPr>
                <w:del w:id="1069" w:author="Hellmann, Simon" w:date="2025-08-31T11:53:00Z"/>
                <w:moveFrom w:id="1070" w:author="Hellmann, Simon" w:date="2025-08-30T17:25:00Z"/>
                <w:lang w:val="en-US"/>
              </w:rPr>
            </w:pPr>
          </w:p>
        </w:tc>
        <w:tc>
          <w:tcPr>
            <w:tcW w:w="4041" w:type="pct"/>
            <w:vAlign w:val="center"/>
          </w:tcPr>
          <w:p w14:paraId="598C3B20" w14:textId="609D05CB" w:rsidR="000B78CD" w:rsidRPr="00177C0F" w:rsidDel="00BB59BF" w:rsidRDefault="008D39E8" w:rsidP="00220152">
            <w:pPr>
              <w:spacing w:line="416" w:lineRule="auto"/>
              <w:ind w:right="30" w:firstLine="341"/>
              <w:jc w:val="left"/>
              <w:rPr>
                <w:del w:id="1071" w:author="Hellmann, Simon" w:date="2025-08-31T11:53:00Z"/>
                <w:moveFrom w:id="1072" w:author="Hellmann, Simon" w:date="2025-08-30T17:25:00Z"/>
                <w:sz w:val="22"/>
                <w:szCs w:val="21"/>
                <w:lang w:val="en-US"/>
              </w:rPr>
            </w:pPr>
            <m:oMathPara>
              <m:oMathParaPr>
                <m:jc m:val="left"/>
              </m:oMathParaPr>
              <m:oMath>
                <m:sSub>
                  <m:sSubPr>
                    <m:ctrlPr>
                      <w:del w:id="1073" w:author="Hellmann, Simon" w:date="2025-08-31T11:53:00Z">
                        <w:rPr>
                          <w:rFonts w:ascii="Cambria Math" w:hAnsi="Cambria Math"/>
                          <w:i/>
                          <w:sz w:val="22"/>
                          <w:szCs w:val="21"/>
                          <w:lang w:val="en-US"/>
                        </w:rPr>
                      </w:del>
                    </m:ctrlPr>
                  </m:sSubPr>
                  <m:e>
                    <m:r>
                      <w:del w:id="1074" w:author="Hellmann, Simon" w:date="2025-08-31T11:53:00Z">
                        <w:rPr>
                          <w:rFonts w:ascii="Cambria Math" w:hAnsi="Cambria Math"/>
                          <w:sz w:val="22"/>
                          <w:szCs w:val="21"/>
                          <w:lang w:val="en-US"/>
                        </w:rPr>
                        <m:t>σ</m:t>
                      </w:del>
                    </m:r>
                  </m:e>
                  <m:sub>
                    <m:sSub>
                      <m:sSubPr>
                        <m:ctrlPr>
                          <w:del w:id="1075" w:author="Hellmann, Simon" w:date="2025-08-31T11:53:00Z">
                            <w:rPr>
                              <w:rFonts w:ascii="Cambria Math" w:hAnsi="Cambria Math"/>
                              <w:i/>
                              <w:sz w:val="22"/>
                              <w:szCs w:val="21"/>
                              <w:lang w:val="en-US"/>
                            </w:rPr>
                          </w:del>
                        </m:ctrlPr>
                      </m:sSubPr>
                      <m:e>
                        <m:r>
                          <w:del w:id="1076" w:author="Hellmann, Simon" w:date="2025-08-31T11:53:00Z">
                            <m:rPr>
                              <m:nor/>
                            </m:rPr>
                            <w:rPr>
                              <w:rFonts w:ascii="Cambria Math" w:hAnsi="Cambria Math"/>
                              <w:sz w:val="22"/>
                              <w:szCs w:val="21"/>
                              <w:lang w:val="en-US"/>
                            </w:rPr>
                            <m:t>ξ</m:t>
                          </w:del>
                        </m:r>
                      </m:e>
                      <m:sub>
                        <m:r>
                          <w:del w:id="1077" w:author="Hellmann, Simon" w:date="2025-08-31T11:53:00Z">
                            <m:rPr>
                              <m:sty m:val="p"/>
                            </m:rPr>
                            <w:rPr>
                              <w:rFonts w:ascii="Cambria Math" w:hAnsi="Cambria Math"/>
                              <w:sz w:val="22"/>
                              <w:szCs w:val="21"/>
                              <w:lang w:val="en-US"/>
                            </w:rPr>
                            <m:t>pr</m:t>
                          </w:del>
                        </m:r>
                      </m:sub>
                    </m:sSub>
                  </m:sub>
                </m:sSub>
                <m:r>
                  <w:del w:id="1078" w:author="Hellmann, Simon" w:date="2025-08-31T11:53:00Z">
                    <w:rPr>
                      <w:rFonts w:ascii="Cambria Math" w:hAnsi="Cambria Math"/>
                      <w:sz w:val="22"/>
                      <w:szCs w:val="21"/>
                      <w:lang w:val="en-US"/>
                    </w:rPr>
                    <m:t>=</m:t>
                  </w:del>
                </m:r>
                <m:rad>
                  <m:radPr>
                    <m:degHide m:val="1"/>
                    <m:ctrlPr>
                      <w:del w:id="1079" w:author="Hellmann, Simon" w:date="2025-08-31T11:53:00Z">
                        <w:rPr>
                          <w:rFonts w:ascii="Cambria Math" w:hAnsi="Cambria Math"/>
                          <w:i/>
                          <w:sz w:val="22"/>
                          <w:szCs w:val="21"/>
                          <w:lang w:val="en-US"/>
                        </w:rPr>
                      </w:del>
                    </m:ctrlPr>
                  </m:radPr>
                  <m:deg/>
                  <m:e>
                    <m:sSup>
                      <m:sSupPr>
                        <m:ctrlPr>
                          <w:del w:id="1080" w:author="Hellmann, Simon" w:date="2025-08-31T11:53:00Z">
                            <w:rPr>
                              <w:rFonts w:ascii="Cambria Math" w:hAnsi="Cambria Math"/>
                              <w:i/>
                              <w:sz w:val="22"/>
                              <w:szCs w:val="21"/>
                              <w:lang w:val="en-US"/>
                            </w:rPr>
                          </w:del>
                        </m:ctrlPr>
                      </m:sSupPr>
                      <m:e>
                        <m:d>
                          <m:dPr>
                            <m:ctrlPr>
                              <w:del w:id="1081" w:author="Hellmann, Simon" w:date="2025-08-31T11:53:00Z">
                                <w:rPr>
                                  <w:rFonts w:ascii="Cambria Math" w:hAnsi="Cambria Math"/>
                                  <w:i/>
                                  <w:sz w:val="22"/>
                                  <w:szCs w:val="21"/>
                                  <w:lang w:val="en-US"/>
                                </w:rPr>
                              </w:del>
                            </m:ctrlPr>
                          </m:dPr>
                          <m:e>
                            <m:sSub>
                              <m:sSubPr>
                                <m:ctrlPr>
                                  <w:del w:id="1082" w:author="Hellmann, Simon" w:date="2025-08-31T11:53:00Z">
                                    <w:rPr>
                                      <w:rFonts w:ascii="Cambria Math" w:hAnsi="Cambria Math"/>
                                      <w:i/>
                                      <w:sz w:val="22"/>
                                      <w:szCs w:val="21"/>
                                      <w:lang w:val="en-US"/>
                                    </w:rPr>
                                  </w:del>
                                </m:ctrlPr>
                              </m:sSubPr>
                              <m:e>
                                <m:r>
                                  <w:del w:id="1083" w:author="Hellmann, Simon" w:date="2025-08-31T11:53:00Z">
                                    <w:rPr>
                                      <w:rFonts w:ascii="Cambria Math" w:hAnsi="Cambria Math"/>
                                      <w:sz w:val="22"/>
                                      <w:szCs w:val="21"/>
                                      <w:lang w:val="en-US"/>
                                    </w:rPr>
                                    <m:t>DQ</m:t>
                                  </w:del>
                                </m:r>
                              </m:e>
                              <m:sub>
                                <m:r>
                                  <w:del w:id="1084" w:author="Hellmann, Simon" w:date="2025-08-31T11:53:00Z">
                                    <m:rPr>
                                      <m:nor/>
                                    </m:rPr>
                                    <w:rPr>
                                      <w:rFonts w:ascii="Cambria Math" w:hAnsi="Cambria Math"/>
                                      <w:sz w:val="22"/>
                                      <w:szCs w:val="21"/>
                                      <w:lang w:val="en-US"/>
                                    </w:rPr>
                                    <m:t>pr</m:t>
                                  </w:del>
                                </m:r>
                              </m:sub>
                            </m:sSub>
                            <m:r>
                              <w:del w:id="1085" w:author="Hellmann, Simon" w:date="2025-08-31T11:53:00Z">
                                <w:rPr>
                                  <w:rFonts w:ascii="Cambria Math" w:hAnsi="Cambria Math"/>
                                  <w:sz w:val="22"/>
                                  <w:szCs w:val="21"/>
                                  <w:lang w:val="en-US"/>
                                </w:rPr>
                                <m:t xml:space="preserve"> TS </m:t>
                              </w:del>
                            </m:r>
                            <m:sSub>
                              <m:sSubPr>
                                <m:ctrlPr>
                                  <w:del w:id="1086" w:author="Hellmann, Simon" w:date="2025-08-31T11:53:00Z">
                                    <w:rPr>
                                      <w:rFonts w:ascii="Cambria Math" w:hAnsi="Cambria Math"/>
                                      <w:i/>
                                      <w:sz w:val="22"/>
                                      <w:szCs w:val="21"/>
                                      <w:lang w:val="en-US"/>
                                    </w:rPr>
                                  </w:del>
                                </m:ctrlPr>
                              </m:sSubPr>
                              <m:e>
                                <m:r>
                                  <w:del w:id="1087" w:author="Hellmann, Simon" w:date="2025-08-31T11:53:00Z">
                                    <w:rPr>
                                      <w:rFonts w:ascii="Cambria Math" w:hAnsi="Cambria Math"/>
                                      <w:sz w:val="22"/>
                                      <w:szCs w:val="21"/>
                                      <w:lang w:val="en-US"/>
                                    </w:rPr>
                                    <m:t>ρ</m:t>
                                  </w:del>
                                </m:r>
                              </m:e>
                              <m:sub>
                                <m:r>
                                  <w:del w:id="1088" w:author="Hellmann, Simon" w:date="2025-08-31T11:53:00Z">
                                    <m:rPr>
                                      <m:nor/>
                                    </m:rPr>
                                    <w:rPr>
                                      <w:rFonts w:ascii="Cambria Math" w:hAnsi="Cambria Math"/>
                                      <w:sz w:val="22"/>
                                      <w:szCs w:val="21"/>
                                      <w:lang w:val="en-US"/>
                                    </w:rPr>
                                    <m:t>FM</m:t>
                                  </w:del>
                                </m:r>
                              </m:sub>
                            </m:sSub>
                            <m:r>
                              <w:del w:id="1089" w:author="Hellmann, Simon" w:date="2025-08-31T11:53:00Z">
                                <w:rPr>
                                  <w:rFonts w:ascii="Cambria Math" w:hAnsi="Cambria Math"/>
                                  <w:sz w:val="22"/>
                                  <w:szCs w:val="21"/>
                                  <w:lang w:val="en-US"/>
                                </w:rPr>
                                <m:t xml:space="preserve"> </m:t>
                              </w:del>
                            </m:r>
                            <m:sSub>
                              <m:sSubPr>
                                <m:ctrlPr>
                                  <w:del w:id="1090" w:author="Hellmann, Simon" w:date="2025-08-31T11:53:00Z">
                                    <w:rPr>
                                      <w:rFonts w:ascii="Cambria Math" w:hAnsi="Cambria Math"/>
                                      <w:i/>
                                      <w:sz w:val="22"/>
                                      <w:szCs w:val="21"/>
                                      <w:lang w:val="en-US"/>
                                    </w:rPr>
                                  </w:del>
                                </m:ctrlPr>
                              </m:sSubPr>
                              <m:e>
                                <m:r>
                                  <w:del w:id="1091" w:author="Hellmann, Simon" w:date="2025-08-31T11:53:00Z">
                                    <w:rPr>
                                      <w:rFonts w:ascii="Cambria Math" w:hAnsi="Cambria Math"/>
                                      <w:sz w:val="22"/>
                                      <w:szCs w:val="21"/>
                                      <w:lang w:val="en-US"/>
                                    </w:rPr>
                                    <m:t>σ</m:t>
                                  </w:del>
                                </m:r>
                              </m:e>
                              <m:sub>
                                <m:r>
                                  <w:del w:id="1092" w:author="Hellmann, Simon" w:date="2025-08-31T11:53:00Z">
                                    <m:rPr>
                                      <m:sty m:val="p"/>
                                    </m:rPr>
                                    <w:rPr>
                                      <w:rFonts w:ascii="Cambria Math" w:hAnsi="Cambria Math"/>
                                      <w:sz w:val="22"/>
                                      <w:szCs w:val="21"/>
                                      <w:lang w:val="en-US"/>
                                    </w:rPr>
                                    <m:t>XP</m:t>
                                  </w:del>
                                </m:r>
                              </m:sub>
                            </m:sSub>
                          </m:e>
                        </m:d>
                      </m:e>
                      <m:sup>
                        <m:r>
                          <w:del w:id="1093" w:author="Hellmann, Simon" w:date="2025-08-31T11:53:00Z">
                            <w:rPr>
                              <w:rFonts w:ascii="Cambria Math" w:hAnsi="Cambria Math"/>
                              <w:sz w:val="22"/>
                              <w:szCs w:val="21"/>
                              <w:lang w:val="en-US"/>
                            </w:rPr>
                            <m:t>2</m:t>
                          </w:del>
                        </m:r>
                      </m:sup>
                    </m:sSup>
                    <m:r>
                      <w:del w:id="1094" w:author="Hellmann, Simon" w:date="2025-08-31T11:53:00Z">
                        <w:rPr>
                          <w:rFonts w:ascii="Cambria Math" w:hAnsi="Cambria Math"/>
                          <w:sz w:val="22"/>
                          <w:szCs w:val="21"/>
                          <w:lang w:val="en-US"/>
                        </w:rPr>
                        <m:t>+</m:t>
                      </w:del>
                    </m:r>
                    <m:sSup>
                      <m:sSupPr>
                        <m:ctrlPr>
                          <w:del w:id="1095" w:author="Hellmann, Simon" w:date="2025-08-31T11:53:00Z">
                            <w:rPr>
                              <w:rFonts w:ascii="Cambria Math" w:hAnsi="Cambria Math"/>
                              <w:i/>
                              <w:sz w:val="22"/>
                              <w:szCs w:val="21"/>
                              <w:lang w:val="en-US"/>
                            </w:rPr>
                          </w:del>
                        </m:ctrlPr>
                      </m:sSupPr>
                      <m:e>
                        <m:d>
                          <m:dPr>
                            <m:ctrlPr>
                              <w:del w:id="1096" w:author="Hellmann, Simon" w:date="2025-08-31T11:53:00Z">
                                <w:rPr>
                                  <w:rFonts w:ascii="Cambria Math" w:hAnsi="Cambria Math"/>
                                  <w:i/>
                                  <w:sz w:val="22"/>
                                  <w:szCs w:val="21"/>
                                  <w:lang w:val="en-US"/>
                                </w:rPr>
                              </w:del>
                            </m:ctrlPr>
                          </m:dPr>
                          <m:e>
                            <m:sSub>
                              <m:sSubPr>
                                <m:ctrlPr>
                                  <w:del w:id="1097" w:author="Hellmann, Simon" w:date="2025-08-31T11:53:00Z">
                                    <w:rPr>
                                      <w:rFonts w:ascii="Cambria Math" w:hAnsi="Cambria Math"/>
                                      <w:i/>
                                      <w:sz w:val="22"/>
                                      <w:szCs w:val="21"/>
                                      <w:lang w:val="en-US"/>
                                    </w:rPr>
                                  </w:del>
                                </m:ctrlPr>
                              </m:sSubPr>
                              <m:e>
                                <m:r>
                                  <w:del w:id="1098" w:author="Hellmann, Simon" w:date="2025-08-31T11:53:00Z">
                                    <w:rPr>
                                      <w:rFonts w:ascii="Cambria Math" w:hAnsi="Cambria Math"/>
                                      <w:sz w:val="22"/>
                                      <w:szCs w:val="21"/>
                                      <w:lang w:val="en-US"/>
                                    </w:rPr>
                                    <m:t>DQ</m:t>
                                  </w:del>
                                </m:r>
                              </m:e>
                              <m:sub>
                                <m:r>
                                  <w:del w:id="1099" w:author="Hellmann, Simon" w:date="2025-08-31T11:53:00Z">
                                    <m:rPr>
                                      <m:nor/>
                                    </m:rPr>
                                    <w:rPr>
                                      <w:rFonts w:ascii="Cambria Math" w:hAnsi="Cambria Math"/>
                                      <w:sz w:val="22"/>
                                      <w:szCs w:val="21"/>
                                      <w:lang w:val="en-US"/>
                                    </w:rPr>
                                    <m:t>pr</m:t>
                                  </w:del>
                                </m:r>
                              </m:sub>
                            </m:sSub>
                            <m:r>
                              <w:del w:id="1100" w:author="Hellmann, Simon" w:date="2025-08-31T11:53:00Z">
                                <w:rPr>
                                  <w:rFonts w:ascii="Cambria Math" w:hAnsi="Cambria Math"/>
                                  <w:sz w:val="22"/>
                                  <w:szCs w:val="21"/>
                                  <w:lang w:val="en-US"/>
                                </w:rPr>
                                <m:t xml:space="preserve"> XP </m:t>
                              </w:del>
                            </m:r>
                            <m:sSub>
                              <m:sSubPr>
                                <m:ctrlPr>
                                  <w:del w:id="1101" w:author="Hellmann, Simon" w:date="2025-08-31T11:53:00Z">
                                    <w:rPr>
                                      <w:rFonts w:ascii="Cambria Math" w:hAnsi="Cambria Math"/>
                                      <w:i/>
                                      <w:sz w:val="22"/>
                                      <w:szCs w:val="21"/>
                                      <w:lang w:val="en-US"/>
                                    </w:rPr>
                                  </w:del>
                                </m:ctrlPr>
                              </m:sSubPr>
                              <m:e>
                                <m:r>
                                  <w:del w:id="1102" w:author="Hellmann, Simon" w:date="2025-08-31T11:53:00Z">
                                    <w:rPr>
                                      <w:rFonts w:ascii="Cambria Math" w:hAnsi="Cambria Math"/>
                                      <w:sz w:val="22"/>
                                      <w:szCs w:val="21"/>
                                      <w:lang w:val="en-US"/>
                                    </w:rPr>
                                    <m:t>ρ</m:t>
                                  </w:del>
                                </m:r>
                              </m:e>
                              <m:sub>
                                <m:r>
                                  <w:del w:id="1103" w:author="Hellmann, Simon" w:date="2025-08-31T11:53:00Z">
                                    <m:rPr>
                                      <m:nor/>
                                    </m:rPr>
                                    <w:rPr>
                                      <w:rFonts w:ascii="Cambria Math" w:hAnsi="Cambria Math"/>
                                      <w:sz w:val="22"/>
                                      <w:szCs w:val="21"/>
                                      <w:lang w:val="en-US"/>
                                    </w:rPr>
                                    <m:t>FM</m:t>
                                  </w:del>
                                </m:r>
                              </m:sub>
                            </m:sSub>
                            <m:r>
                              <w:del w:id="1104" w:author="Hellmann, Simon" w:date="2025-08-31T11:53:00Z">
                                <w:rPr>
                                  <w:rFonts w:ascii="Cambria Math" w:hAnsi="Cambria Math"/>
                                  <w:sz w:val="22"/>
                                  <w:szCs w:val="21"/>
                                  <w:lang w:val="en-US"/>
                                </w:rPr>
                                <m:t xml:space="preserve"> </m:t>
                              </w:del>
                            </m:r>
                            <m:sSub>
                              <m:sSubPr>
                                <m:ctrlPr>
                                  <w:del w:id="1105" w:author="Hellmann, Simon" w:date="2025-08-31T11:53:00Z">
                                    <w:rPr>
                                      <w:rFonts w:ascii="Cambria Math" w:hAnsi="Cambria Math"/>
                                      <w:i/>
                                      <w:sz w:val="22"/>
                                      <w:szCs w:val="21"/>
                                      <w:lang w:val="en-US"/>
                                    </w:rPr>
                                  </w:del>
                                </m:ctrlPr>
                              </m:sSubPr>
                              <m:e>
                                <m:r>
                                  <w:del w:id="1106" w:author="Hellmann, Simon" w:date="2025-08-31T11:53:00Z">
                                    <w:rPr>
                                      <w:rFonts w:ascii="Cambria Math" w:hAnsi="Cambria Math"/>
                                      <w:sz w:val="22"/>
                                      <w:szCs w:val="21"/>
                                      <w:lang w:val="en-US"/>
                                    </w:rPr>
                                    <m:t>σ</m:t>
                                  </w:del>
                                </m:r>
                              </m:e>
                              <m:sub>
                                <m:r>
                                  <w:del w:id="1107" w:author="Hellmann, Simon" w:date="2025-08-31T11:53:00Z">
                                    <m:rPr>
                                      <m:nor/>
                                    </m:rPr>
                                    <w:rPr>
                                      <w:rFonts w:ascii="Cambria Math" w:hAnsi="Cambria Math"/>
                                      <w:sz w:val="22"/>
                                      <w:szCs w:val="21"/>
                                      <w:lang w:val="en-US"/>
                                    </w:rPr>
                                    <m:t>TS</m:t>
                                  </w:del>
                                </m:r>
                              </m:sub>
                            </m:sSub>
                          </m:e>
                        </m:d>
                      </m:e>
                      <m:sup>
                        <m:r>
                          <w:del w:id="1108" w:author="Hellmann, Simon" w:date="2025-08-31T11:53:00Z">
                            <w:rPr>
                              <w:rFonts w:ascii="Cambria Math" w:hAnsi="Cambria Math"/>
                              <w:sz w:val="22"/>
                              <w:szCs w:val="21"/>
                              <w:lang w:val="en-US"/>
                            </w:rPr>
                            <m:t>2</m:t>
                          </w:del>
                        </m:r>
                      </m:sup>
                    </m:sSup>
                  </m:e>
                </m:rad>
                <m:r>
                  <w:del w:id="1109" w:author="Hellmann, Simon" w:date="2025-08-31T11:53:00Z">
                    <w:rPr>
                      <w:rFonts w:ascii="Cambria Math" w:hAnsi="Cambria Math"/>
                      <w:sz w:val="22"/>
                      <w:szCs w:val="21"/>
                      <w:lang w:val="en-US"/>
                    </w:rPr>
                    <m:t>,</m:t>
                  </w:del>
                </m:r>
              </m:oMath>
            </m:oMathPara>
          </w:p>
        </w:tc>
        <w:tc>
          <w:tcPr>
            <w:tcW w:w="802" w:type="pct"/>
            <w:vAlign w:val="center"/>
          </w:tcPr>
          <w:p w14:paraId="73C52159" w14:textId="2608AFC9" w:rsidR="000B78CD" w:rsidRPr="009671CE" w:rsidDel="00BB59BF" w:rsidRDefault="0037561A" w:rsidP="000B78CD">
            <w:pPr>
              <w:pStyle w:val="Beschriftung"/>
              <w:jc w:val="right"/>
              <w:rPr>
                <w:del w:id="1110" w:author="Hellmann, Simon" w:date="2025-08-31T11:53:00Z"/>
                <w:moveFrom w:id="1111" w:author="Hellmann, Simon" w:date="2025-08-30T17:25:00Z"/>
                <w:lang w:val="en-US"/>
                <w:rPrChange w:id="1112" w:author="Hellmann, Simon" w:date="2025-08-30T17:41:00Z">
                  <w:rPr>
                    <w:del w:id="1113" w:author="Hellmann, Simon" w:date="2025-08-31T11:53:00Z"/>
                    <w:moveFrom w:id="1114" w:author="Hellmann, Simon" w:date="2025-08-30T17:25:00Z"/>
                  </w:rPr>
                </w:rPrChange>
              </w:rPr>
            </w:pPr>
            <w:moveFrom w:id="1115" w:author="Hellmann, Simon" w:date="2025-08-30T17:25:00Z">
              <w:del w:id="1116" w:author="Hellmann, Simon" w:date="2025-08-31T11:53:00Z">
                <w:r w:rsidRPr="00C32D2B" w:rsidDel="00BB59BF">
                  <w:rPr>
                    <w:lang w:val="en-US"/>
                  </w:rPr>
                  <w:delText>(</w:delText>
                </w:r>
                <w:r w:rsidDel="00BB59BF">
                  <w:rPr>
                    <w:i w:val="0"/>
                    <w:iCs w:val="0"/>
                  </w:rPr>
                  <w:fldChar w:fldCharType="begin"/>
                </w:r>
                <w:r w:rsidRPr="00C32D2B" w:rsidDel="00BB59BF">
                  <w:rPr>
                    <w:lang w:val="en-US"/>
                  </w:rPr>
                  <w:delInstrText xml:space="preserve"> STYLEREF 1 \s </w:delInstrText>
                </w:r>
                <w:r w:rsidDel="00BB59BF">
                  <w:rPr>
                    <w:i w:val="0"/>
                    <w:iCs w:val="0"/>
                  </w:rPr>
                  <w:fldChar w:fldCharType="separate"/>
                </w:r>
                <w:r w:rsidR="00F7388A" w:rsidDel="00BB59BF">
                  <w:rPr>
                    <w:noProof/>
                    <w:lang w:val="en-US"/>
                  </w:rPr>
                  <w:delText>2</w:delText>
                </w:r>
                <w:r w:rsidDel="00BB59BF">
                  <w:rPr>
                    <w:i w:val="0"/>
                    <w:iCs w:val="0"/>
                  </w:rPr>
                  <w:fldChar w:fldCharType="end"/>
                </w:r>
                <w:r w:rsidRPr="00C32D2B" w:rsidDel="00BB59BF">
                  <w:rPr>
                    <w:lang w:val="en-US"/>
                  </w:rPr>
                  <w:delText>.</w:delText>
                </w:r>
                <w:r w:rsidDel="00BB59BF">
                  <w:rPr>
                    <w:i w:val="0"/>
                    <w:iCs w:val="0"/>
                  </w:rPr>
                  <w:fldChar w:fldCharType="begin"/>
                </w:r>
                <w:r w:rsidRPr="00C32D2B" w:rsidDel="00BB59BF">
                  <w:rPr>
                    <w:lang w:val="en-US"/>
                  </w:rPr>
                  <w:delInstrText xml:space="preserve"> SEQ Equation \* ARABIC \s 1 </w:delInstrText>
                </w:r>
                <w:r w:rsidDel="00BB59BF">
                  <w:rPr>
                    <w:i w:val="0"/>
                    <w:iCs w:val="0"/>
                  </w:rPr>
                  <w:fldChar w:fldCharType="separate"/>
                </w:r>
                <w:r w:rsidR="00F7388A" w:rsidDel="00BB59BF">
                  <w:rPr>
                    <w:noProof/>
                    <w:lang w:val="en-US"/>
                  </w:rPr>
                  <w:delText>6</w:delText>
                </w:r>
                <w:r w:rsidDel="00BB59BF">
                  <w:rPr>
                    <w:i w:val="0"/>
                    <w:iCs w:val="0"/>
                  </w:rPr>
                  <w:fldChar w:fldCharType="end"/>
                </w:r>
                <w:r w:rsidRPr="00C32D2B" w:rsidDel="00BB59BF">
                  <w:rPr>
                    <w:lang w:val="en-US"/>
                  </w:rPr>
                  <w:delText>)</w:delText>
                </w:r>
              </w:del>
            </w:moveFrom>
          </w:p>
        </w:tc>
      </w:tr>
      <w:tr w:rsidR="000B78CD" w:rsidRPr="00C64143" w:rsidDel="00BB59BF" w14:paraId="51FDCBA0" w14:textId="0F4D361C" w:rsidTr="00220152">
        <w:trPr>
          <w:del w:id="1117" w:author="Hellmann, Simon" w:date="2025-08-31T11:53:00Z"/>
        </w:trPr>
        <w:tc>
          <w:tcPr>
            <w:tcW w:w="157" w:type="pct"/>
            <w:vAlign w:val="center"/>
          </w:tcPr>
          <w:p w14:paraId="492C20D2" w14:textId="3EB71699" w:rsidR="000B78CD" w:rsidDel="00BB59BF" w:rsidRDefault="000B78CD" w:rsidP="000B78CD">
            <w:pPr>
              <w:ind w:firstLine="0"/>
              <w:jc w:val="right"/>
              <w:rPr>
                <w:del w:id="1118" w:author="Hellmann, Simon" w:date="2025-08-31T11:53:00Z"/>
                <w:moveFrom w:id="1119" w:author="Hellmann, Simon" w:date="2025-08-30T17:25:00Z"/>
                <w:lang w:val="en-US"/>
              </w:rPr>
            </w:pPr>
          </w:p>
        </w:tc>
        <w:tc>
          <w:tcPr>
            <w:tcW w:w="4041" w:type="pct"/>
            <w:vAlign w:val="center"/>
          </w:tcPr>
          <w:p w14:paraId="3CF3EB63" w14:textId="4561103A" w:rsidR="000B78CD" w:rsidRPr="00C64143" w:rsidDel="00BB59BF" w:rsidRDefault="008D39E8" w:rsidP="00220152">
            <w:pPr>
              <w:spacing w:line="416" w:lineRule="auto"/>
              <w:ind w:right="30" w:firstLine="341"/>
              <w:jc w:val="left"/>
              <w:rPr>
                <w:del w:id="1120" w:author="Hellmann, Simon" w:date="2025-08-31T11:53:00Z"/>
                <w:moveFrom w:id="1121" w:author="Hellmann, Simon" w:date="2025-08-30T17:25:00Z"/>
                <w:sz w:val="22"/>
                <w:szCs w:val="21"/>
                <w:lang w:val="en-US"/>
                <w:rPrChange w:id="1122" w:author="Hellmann, Simon" w:date="2025-08-31T12:14:00Z">
                  <w:rPr>
                    <w:del w:id="1123" w:author="Hellmann, Simon" w:date="2025-08-31T11:53:00Z"/>
                    <w:moveFrom w:id="1124" w:author="Hellmann, Simon" w:date="2025-08-30T17:25:00Z"/>
                    <w:sz w:val="22"/>
                    <w:szCs w:val="21"/>
                    <w:lang w:val="de-DE"/>
                  </w:rPr>
                </w:rPrChange>
              </w:rPr>
            </w:pPr>
            <m:oMathPara>
              <m:oMathParaPr>
                <m:jc m:val="left"/>
              </m:oMathParaPr>
              <m:oMath>
                <m:sSub>
                  <m:sSubPr>
                    <m:ctrlPr>
                      <w:del w:id="1125" w:author="Hellmann, Simon" w:date="2025-08-31T11:53:00Z">
                        <w:rPr>
                          <w:rFonts w:ascii="Cambria Math" w:hAnsi="Cambria Math"/>
                          <w:i/>
                          <w:sz w:val="22"/>
                          <w:szCs w:val="21"/>
                          <w:lang w:val="en-US"/>
                        </w:rPr>
                      </w:del>
                    </m:ctrlPr>
                  </m:sSubPr>
                  <m:e>
                    <m:r>
                      <w:del w:id="1126" w:author="Hellmann, Simon" w:date="2025-08-31T11:53:00Z">
                        <w:rPr>
                          <w:rFonts w:ascii="Cambria Math" w:hAnsi="Cambria Math"/>
                          <w:sz w:val="22"/>
                          <w:szCs w:val="21"/>
                          <w:lang w:val="en-US"/>
                        </w:rPr>
                        <m:t>σ</m:t>
                      </w:del>
                    </m:r>
                  </m:e>
                  <m:sub>
                    <m:sSub>
                      <m:sSubPr>
                        <m:ctrlPr>
                          <w:del w:id="1127" w:author="Hellmann, Simon" w:date="2025-08-31T11:53:00Z">
                            <w:rPr>
                              <w:rFonts w:ascii="Cambria Math" w:hAnsi="Cambria Math"/>
                              <w:i/>
                              <w:sz w:val="22"/>
                              <w:szCs w:val="21"/>
                              <w:lang w:val="en-US"/>
                            </w:rPr>
                          </w:del>
                        </m:ctrlPr>
                      </m:sSubPr>
                      <m:e>
                        <m:r>
                          <w:del w:id="1128" w:author="Hellmann, Simon" w:date="2025-08-31T11:53:00Z">
                            <m:rPr>
                              <m:nor/>
                            </m:rPr>
                            <w:rPr>
                              <w:rFonts w:ascii="Cambria Math" w:hAnsi="Cambria Math"/>
                              <w:sz w:val="22"/>
                              <w:szCs w:val="21"/>
                              <w:lang w:val="en-US"/>
                            </w:rPr>
                            <m:t>ξ</m:t>
                          </w:del>
                        </m:r>
                      </m:e>
                      <m:sub>
                        <m:r>
                          <w:del w:id="1129" w:author="Hellmann, Simon" w:date="2025-08-31T11:53:00Z">
                            <m:rPr>
                              <m:sty m:val="p"/>
                            </m:rPr>
                            <w:rPr>
                              <w:rFonts w:ascii="Cambria Math" w:hAnsi="Cambria Math"/>
                              <w:sz w:val="22"/>
                              <w:szCs w:val="21"/>
                              <w:lang w:val="en-US"/>
                              <w:rPrChange w:id="1130" w:author="Hellmann, Simon" w:date="2025-08-31T12:14:00Z">
                                <w:rPr>
                                  <w:rFonts w:ascii="Cambria Math" w:hAnsi="Cambria Math"/>
                                  <w:sz w:val="22"/>
                                  <w:szCs w:val="21"/>
                                  <w:lang w:val="de-DE"/>
                                </w:rPr>
                              </w:rPrChange>
                            </w:rPr>
                            <m:t>li</m:t>
                          </w:del>
                        </m:r>
                      </m:sub>
                    </m:sSub>
                  </m:sub>
                </m:sSub>
                <m:r>
                  <w:del w:id="1131" w:author="Hellmann, Simon" w:date="2025-08-31T11:53:00Z">
                    <w:rPr>
                      <w:rFonts w:ascii="Cambria Math" w:hAnsi="Cambria Math"/>
                      <w:sz w:val="22"/>
                      <w:szCs w:val="21"/>
                      <w:lang w:val="en-US"/>
                      <w:rPrChange w:id="1132" w:author="Hellmann, Simon" w:date="2025-08-31T12:14:00Z">
                        <w:rPr>
                          <w:rFonts w:ascii="Cambria Math" w:hAnsi="Cambria Math"/>
                          <w:sz w:val="22"/>
                          <w:szCs w:val="21"/>
                          <w:lang w:val="de-DE"/>
                        </w:rPr>
                      </w:rPrChange>
                    </w:rPr>
                    <m:t>=</m:t>
                  </w:del>
                </m:r>
                <m:rad>
                  <m:radPr>
                    <m:degHide m:val="1"/>
                    <m:ctrlPr>
                      <w:del w:id="1133" w:author="Hellmann, Simon" w:date="2025-08-31T11:53:00Z">
                        <w:rPr>
                          <w:rFonts w:ascii="Cambria Math" w:hAnsi="Cambria Math"/>
                          <w:i/>
                          <w:sz w:val="22"/>
                          <w:szCs w:val="21"/>
                          <w:lang w:val="en-US"/>
                        </w:rPr>
                      </w:del>
                    </m:ctrlPr>
                  </m:radPr>
                  <m:deg/>
                  <m:e>
                    <m:sSup>
                      <m:sSupPr>
                        <m:ctrlPr>
                          <w:del w:id="1134" w:author="Hellmann, Simon" w:date="2025-08-31T11:53:00Z">
                            <w:rPr>
                              <w:rFonts w:ascii="Cambria Math" w:hAnsi="Cambria Math"/>
                              <w:i/>
                              <w:sz w:val="22"/>
                              <w:szCs w:val="21"/>
                              <w:lang w:val="en-US"/>
                            </w:rPr>
                          </w:del>
                        </m:ctrlPr>
                      </m:sSupPr>
                      <m:e>
                        <m:d>
                          <m:dPr>
                            <m:ctrlPr>
                              <w:del w:id="1135" w:author="Hellmann, Simon" w:date="2025-08-31T11:53:00Z">
                                <w:rPr>
                                  <w:rFonts w:ascii="Cambria Math" w:hAnsi="Cambria Math"/>
                                  <w:i/>
                                  <w:sz w:val="22"/>
                                  <w:szCs w:val="21"/>
                                  <w:lang w:val="en-US"/>
                                </w:rPr>
                              </w:del>
                            </m:ctrlPr>
                          </m:dPr>
                          <m:e>
                            <m:sSub>
                              <m:sSubPr>
                                <m:ctrlPr>
                                  <w:del w:id="1136" w:author="Hellmann, Simon" w:date="2025-08-31T11:53:00Z">
                                    <w:rPr>
                                      <w:rFonts w:ascii="Cambria Math" w:hAnsi="Cambria Math"/>
                                      <w:i/>
                                      <w:sz w:val="22"/>
                                      <w:szCs w:val="21"/>
                                      <w:lang w:val="en-US"/>
                                    </w:rPr>
                                  </w:del>
                                </m:ctrlPr>
                              </m:sSubPr>
                              <m:e>
                                <m:r>
                                  <w:del w:id="1137" w:author="Hellmann, Simon" w:date="2025-08-31T11:53:00Z">
                                    <w:rPr>
                                      <w:rFonts w:ascii="Cambria Math" w:hAnsi="Cambria Math"/>
                                      <w:sz w:val="22"/>
                                      <w:szCs w:val="21"/>
                                      <w:lang w:val="en-US"/>
                                    </w:rPr>
                                    <m:t>DQ</m:t>
                                  </w:del>
                                </m:r>
                              </m:e>
                              <m:sub>
                                <m:r>
                                  <w:del w:id="1138" w:author="Hellmann, Simon" w:date="2025-08-31T11:53:00Z">
                                    <m:rPr>
                                      <m:nor/>
                                    </m:rPr>
                                    <w:rPr>
                                      <w:rFonts w:ascii="Cambria Math" w:hAnsi="Cambria Math"/>
                                      <w:sz w:val="22"/>
                                      <w:szCs w:val="21"/>
                                      <w:lang w:val="en-US"/>
                                      <w:rPrChange w:id="1139" w:author="Hellmann, Simon" w:date="2025-08-31T12:14:00Z">
                                        <w:rPr>
                                          <w:rFonts w:ascii="Cambria Math" w:hAnsi="Cambria Math"/>
                                          <w:sz w:val="22"/>
                                          <w:szCs w:val="21"/>
                                          <w:lang w:val="de-DE"/>
                                        </w:rPr>
                                      </w:rPrChange>
                                    </w:rPr>
                                    <m:t>li</m:t>
                                  </w:del>
                                </m:r>
                              </m:sub>
                            </m:sSub>
                            <m:r>
                              <w:del w:id="1140" w:author="Hellmann, Simon" w:date="2025-08-31T11:53:00Z">
                                <w:rPr>
                                  <w:rFonts w:ascii="Cambria Math" w:hAnsi="Cambria Math"/>
                                  <w:sz w:val="22"/>
                                  <w:szCs w:val="21"/>
                                  <w:lang w:val="en-US"/>
                                  <w:rPrChange w:id="1141" w:author="Hellmann, Simon" w:date="2025-08-31T12:14:00Z">
                                    <w:rPr>
                                      <w:rFonts w:ascii="Cambria Math" w:hAnsi="Cambria Math"/>
                                      <w:sz w:val="22"/>
                                      <w:szCs w:val="21"/>
                                      <w:lang w:val="de-DE"/>
                                    </w:rPr>
                                  </w:rPrChange>
                                </w:rPr>
                                <m:t xml:space="preserve"> </m:t>
                              </w:del>
                            </m:r>
                            <m:r>
                              <w:del w:id="1142" w:author="Hellmann, Simon" w:date="2025-08-31T11:53:00Z">
                                <w:rPr>
                                  <w:rFonts w:ascii="Cambria Math" w:hAnsi="Cambria Math"/>
                                  <w:sz w:val="22"/>
                                  <w:szCs w:val="21"/>
                                  <w:lang w:val="en-US"/>
                                </w:rPr>
                                <m:t>TS</m:t>
                              </w:del>
                            </m:r>
                            <m:r>
                              <w:del w:id="1143" w:author="Hellmann, Simon" w:date="2025-08-31T11:53:00Z">
                                <w:rPr>
                                  <w:rFonts w:ascii="Cambria Math" w:hAnsi="Cambria Math"/>
                                  <w:sz w:val="22"/>
                                  <w:szCs w:val="21"/>
                                  <w:lang w:val="en-US"/>
                                  <w:rPrChange w:id="1144" w:author="Hellmann, Simon" w:date="2025-08-31T12:14:00Z">
                                    <w:rPr>
                                      <w:rFonts w:ascii="Cambria Math" w:hAnsi="Cambria Math"/>
                                      <w:sz w:val="22"/>
                                      <w:szCs w:val="21"/>
                                      <w:lang w:val="de-DE"/>
                                    </w:rPr>
                                  </w:rPrChange>
                                </w:rPr>
                                <m:t xml:space="preserve"> </m:t>
                              </w:del>
                            </m:r>
                            <m:sSub>
                              <m:sSubPr>
                                <m:ctrlPr>
                                  <w:del w:id="1145" w:author="Hellmann, Simon" w:date="2025-08-31T11:53:00Z">
                                    <w:rPr>
                                      <w:rFonts w:ascii="Cambria Math" w:hAnsi="Cambria Math"/>
                                      <w:i/>
                                      <w:sz w:val="22"/>
                                      <w:szCs w:val="21"/>
                                      <w:lang w:val="en-US"/>
                                    </w:rPr>
                                  </w:del>
                                </m:ctrlPr>
                              </m:sSubPr>
                              <m:e>
                                <m:r>
                                  <w:del w:id="1146" w:author="Hellmann, Simon" w:date="2025-08-31T11:53:00Z">
                                    <w:rPr>
                                      <w:rFonts w:ascii="Cambria Math" w:hAnsi="Cambria Math"/>
                                      <w:sz w:val="22"/>
                                      <w:szCs w:val="21"/>
                                      <w:lang w:val="en-US"/>
                                    </w:rPr>
                                    <m:t>ρ</m:t>
                                  </w:del>
                                </m:r>
                              </m:e>
                              <m:sub>
                                <m:r>
                                  <w:del w:id="1147" w:author="Hellmann, Simon" w:date="2025-08-31T11:53:00Z">
                                    <m:rPr>
                                      <m:nor/>
                                    </m:rPr>
                                    <w:rPr>
                                      <w:rFonts w:ascii="Cambria Math" w:hAnsi="Cambria Math"/>
                                      <w:sz w:val="22"/>
                                      <w:szCs w:val="21"/>
                                      <w:lang w:val="en-US"/>
                                      <w:rPrChange w:id="1148" w:author="Hellmann, Simon" w:date="2025-08-31T12:14:00Z">
                                        <w:rPr>
                                          <w:rFonts w:ascii="Cambria Math" w:hAnsi="Cambria Math"/>
                                          <w:sz w:val="22"/>
                                          <w:szCs w:val="21"/>
                                          <w:lang w:val="de-DE"/>
                                        </w:rPr>
                                      </w:rPrChange>
                                    </w:rPr>
                                    <m:t>FM</m:t>
                                  </w:del>
                                </m:r>
                              </m:sub>
                            </m:sSub>
                            <m:r>
                              <w:del w:id="1149" w:author="Hellmann, Simon" w:date="2025-08-31T11:53:00Z">
                                <w:rPr>
                                  <w:rFonts w:ascii="Cambria Math" w:hAnsi="Cambria Math"/>
                                  <w:sz w:val="22"/>
                                  <w:szCs w:val="21"/>
                                  <w:lang w:val="en-US"/>
                                  <w:rPrChange w:id="1150" w:author="Hellmann, Simon" w:date="2025-08-31T12:14:00Z">
                                    <w:rPr>
                                      <w:rFonts w:ascii="Cambria Math" w:hAnsi="Cambria Math"/>
                                      <w:sz w:val="22"/>
                                      <w:szCs w:val="21"/>
                                      <w:lang w:val="de-DE"/>
                                    </w:rPr>
                                  </w:rPrChange>
                                </w:rPr>
                                <m:t xml:space="preserve"> </m:t>
                              </w:del>
                            </m:r>
                            <m:sSub>
                              <m:sSubPr>
                                <m:ctrlPr>
                                  <w:del w:id="1151" w:author="Hellmann, Simon" w:date="2025-08-31T11:53:00Z">
                                    <w:rPr>
                                      <w:rFonts w:ascii="Cambria Math" w:hAnsi="Cambria Math"/>
                                      <w:i/>
                                      <w:sz w:val="22"/>
                                      <w:szCs w:val="21"/>
                                      <w:lang w:val="en-US"/>
                                    </w:rPr>
                                  </w:del>
                                </m:ctrlPr>
                              </m:sSubPr>
                              <m:e>
                                <m:r>
                                  <w:del w:id="1152" w:author="Hellmann, Simon" w:date="2025-08-31T11:53:00Z">
                                    <w:rPr>
                                      <w:rFonts w:ascii="Cambria Math" w:hAnsi="Cambria Math"/>
                                      <w:sz w:val="22"/>
                                      <w:szCs w:val="21"/>
                                      <w:lang w:val="en-US"/>
                                    </w:rPr>
                                    <m:t>σ</m:t>
                                  </w:del>
                                </m:r>
                              </m:e>
                              <m:sub>
                                <m:r>
                                  <w:del w:id="1153" w:author="Hellmann, Simon" w:date="2025-08-31T11:53:00Z">
                                    <m:rPr>
                                      <m:sty m:val="p"/>
                                    </m:rPr>
                                    <w:rPr>
                                      <w:rFonts w:ascii="Cambria Math" w:hAnsi="Cambria Math"/>
                                      <w:sz w:val="22"/>
                                      <w:szCs w:val="21"/>
                                      <w:lang w:val="en-US"/>
                                      <w:rPrChange w:id="1154" w:author="Hellmann, Simon" w:date="2025-08-31T12:14:00Z">
                                        <w:rPr>
                                          <w:rFonts w:ascii="Cambria Math" w:hAnsi="Cambria Math"/>
                                          <w:sz w:val="22"/>
                                          <w:szCs w:val="21"/>
                                          <w:lang w:val="de-DE"/>
                                        </w:rPr>
                                      </w:rPrChange>
                                    </w:rPr>
                                    <m:t>XL</m:t>
                                  </w:del>
                                </m:r>
                              </m:sub>
                            </m:sSub>
                          </m:e>
                        </m:d>
                      </m:e>
                      <m:sup>
                        <m:r>
                          <w:del w:id="1155" w:author="Hellmann, Simon" w:date="2025-08-31T11:53:00Z">
                            <w:rPr>
                              <w:rFonts w:ascii="Cambria Math" w:hAnsi="Cambria Math"/>
                              <w:sz w:val="22"/>
                              <w:szCs w:val="21"/>
                              <w:lang w:val="en-US"/>
                              <w:rPrChange w:id="1156" w:author="Hellmann, Simon" w:date="2025-08-31T12:14:00Z">
                                <w:rPr>
                                  <w:rFonts w:ascii="Cambria Math" w:hAnsi="Cambria Math"/>
                                  <w:sz w:val="22"/>
                                  <w:szCs w:val="21"/>
                                  <w:lang w:val="de-DE"/>
                                </w:rPr>
                              </w:rPrChange>
                            </w:rPr>
                            <m:t>2</m:t>
                          </w:del>
                        </m:r>
                      </m:sup>
                    </m:sSup>
                    <m:r>
                      <w:del w:id="1157" w:author="Hellmann, Simon" w:date="2025-08-31T11:53:00Z">
                        <w:rPr>
                          <w:rFonts w:ascii="Cambria Math" w:hAnsi="Cambria Math"/>
                          <w:sz w:val="22"/>
                          <w:szCs w:val="21"/>
                          <w:lang w:val="en-US"/>
                          <w:rPrChange w:id="1158" w:author="Hellmann, Simon" w:date="2025-08-31T12:14:00Z">
                            <w:rPr>
                              <w:rFonts w:ascii="Cambria Math" w:hAnsi="Cambria Math"/>
                              <w:sz w:val="22"/>
                              <w:szCs w:val="21"/>
                              <w:lang w:val="de-DE"/>
                            </w:rPr>
                          </w:rPrChange>
                        </w:rPr>
                        <m:t>+</m:t>
                      </w:del>
                    </m:r>
                    <m:sSup>
                      <m:sSupPr>
                        <m:ctrlPr>
                          <w:del w:id="1159" w:author="Hellmann, Simon" w:date="2025-08-31T11:53:00Z">
                            <w:rPr>
                              <w:rFonts w:ascii="Cambria Math" w:hAnsi="Cambria Math"/>
                              <w:i/>
                              <w:sz w:val="22"/>
                              <w:szCs w:val="21"/>
                              <w:lang w:val="en-US"/>
                            </w:rPr>
                          </w:del>
                        </m:ctrlPr>
                      </m:sSupPr>
                      <m:e>
                        <m:d>
                          <m:dPr>
                            <m:ctrlPr>
                              <w:del w:id="1160" w:author="Hellmann, Simon" w:date="2025-08-31T11:53:00Z">
                                <w:rPr>
                                  <w:rFonts w:ascii="Cambria Math" w:hAnsi="Cambria Math"/>
                                  <w:i/>
                                  <w:sz w:val="22"/>
                                  <w:szCs w:val="21"/>
                                  <w:lang w:val="en-US"/>
                                </w:rPr>
                              </w:del>
                            </m:ctrlPr>
                          </m:dPr>
                          <m:e>
                            <m:sSub>
                              <m:sSubPr>
                                <m:ctrlPr>
                                  <w:del w:id="1161" w:author="Hellmann, Simon" w:date="2025-08-31T11:53:00Z">
                                    <w:rPr>
                                      <w:rFonts w:ascii="Cambria Math" w:hAnsi="Cambria Math"/>
                                      <w:i/>
                                      <w:sz w:val="22"/>
                                      <w:szCs w:val="21"/>
                                      <w:lang w:val="en-US"/>
                                    </w:rPr>
                                  </w:del>
                                </m:ctrlPr>
                              </m:sSubPr>
                              <m:e>
                                <m:r>
                                  <w:del w:id="1162" w:author="Hellmann, Simon" w:date="2025-08-31T11:53:00Z">
                                    <w:rPr>
                                      <w:rFonts w:ascii="Cambria Math" w:hAnsi="Cambria Math"/>
                                      <w:sz w:val="22"/>
                                      <w:szCs w:val="21"/>
                                      <w:lang w:val="en-US"/>
                                    </w:rPr>
                                    <m:t>DQ</m:t>
                                  </w:del>
                                </m:r>
                              </m:e>
                              <m:sub>
                                <m:r>
                                  <w:del w:id="1163" w:author="Hellmann, Simon" w:date="2025-08-31T11:53:00Z">
                                    <m:rPr>
                                      <m:nor/>
                                    </m:rPr>
                                    <w:rPr>
                                      <w:rFonts w:ascii="Cambria Math" w:hAnsi="Cambria Math"/>
                                      <w:sz w:val="22"/>
                                      <w:szCs w:val="21"/>
                                      <w:lang w:val="en-US"/>
                                      <w:rPrChange w:id="1164" w:author="Hellmann, Simon" w:date="2025-08-31T12:14:00Z">
                                        <w:rPr>
                                          <w:rFonts w:ascii="Cambria Math" w:hAnsi="Cambria Math"/>
                                          <w:sz w:val="22"/>
                                          <w:szCs w:val="21"/>
                                          <w:lang w:val="de-DE"/>
                                        </w:rPr>
                                      </w:rPrChange>
                                    </w:rPr>
                                    <m:t>li</m:t>
                                  </w:del>
                                </m:r>
                              </m:sub>
                            </m:sSub>
                            <m:r>
                              <w:del w:id="1165" w:author="Hellmann, Simon" w:date="2025-08-31T11:53:00Z">
                                <w:rPr>
                                  <w:rFonts w:ascii="Cambria Math" w:hAnsi="Cambria Math"/>
                                  <w:sz w:val="22"/>
                                  <w:szCs w:val="21"/>
                                  <w:lang w:val="en-US"/>
                                  <w:rPrChange w:id="1166" w:author="Hellmann, Simon" w:date="2025-08-31T12:14:00Z">
                                    <w:rPr>
                                      <w:rFonts w:ascii="Cambria Math" w:hAnsi="Cambria Math"/>
                                      <w:sz w:val="22"/>
                                      <w:szCs w:val="21"/>
                                      <w:lang w:val="de-DE"/>
                                    </w:rPr>
                                  </w:rPrChange>
                                </w:rPr>
                                <m:t xml:space="preserve"> </m:t>
                              </w:del>
                            </m:r>
                            <m:r>
                              <w:del w:id="1167" w:author="Hellmann, Simon" w:date="2025-08-31T11:53:00Z">
                                <w:rPr>
                                  <w:rFonts w:ascii="Cambria Math" w:hAnsi="Cambria Math"/>
                                  <w:sz w:val="22"/>
                                  <w:szCs w:val="21"/>
                                  <w:lang w:val="de-DE"/>
                                </w:rPr>
                                <m:t>XL</m:t>
                              </w:del>
                            </m:r>
                            <m:r>
                              <w:del w:id="1168" w:author="Hellmann, Simon" w:date="2025-08-31T11:53:00Z">
                                <w:rPr>
                                  <w:rFonts w:ascii="Cambria Math" w:hAnsi="Cambria Math"/>
                                  <w:sz w:val="22"/>
                                  <w:szCs w:val="21"/>
                                  <w:lang w:val="en-US"/>
                                  <w:rPrChange w:id="1169" w:author="Hellmann, Simon" w:date="2025-08-31T12:14:00Z">
                                    <w:rPr>
                                      <w:rFonts w:ascii="Cambria Math" w:hAnsi="Cambria Math"/>
                                      <w:sz w:val="22"/>
                                      <w:szCs w:val="21"/>
                                      <w:lang w:val="de-DE"/>
                                    </w:rPr>
                                  </w:rPrChange>
                                </w:rPr>
                                <m:t xml:space="preserve"> </m:t>
                              </w:del>
                            </m:r>
                            <m:sSub>
                              <m:sSubPr>
                                <m:ctrlPr>
                                  <w:del w:id="1170" w:author="Hellmann, Simon" w:date="2025-08-31T11:53:00Z">
                                    <w:rPr>
                                      <w:rFonts w:ascii="Cambria Math" w:hAnsi="Cambria Math"/>
                                      <w:i/>
                                      <w:sz w:val="22"/>
                                      <w:szCs w:val="21"/>
                                      <w:lang w:val="en-US"/>
                                    </w:rPr>
                                  </w:del>
                                </m:ctrlPr>
                              </m:sSubPr>
                              <m:e>
                                <m:r>
                                  <w:del w:id="1171" w:author="Hellmann, Simon" w:date="2025-08-31T11:53:00Z">
                                    <w:rPr>
                                      <w:rFonts w:ascii="Cambria Math" w:hAnsi="Cambria Math"/>
                                      <w:sz w:val="22"/>
                                      <w:szCs w:val="21"/>
                                      <w:lang w:val="en-US"/>
                                    </w:rPr>
                                    <m:t>ρ</m:t>
                                  </w:del>
                                </m:r>
                              </m:e>
                              <m:sub>
                                <m:r>
                                  <w:del w:id="1172" w:author="Hellmann, Simon" w:date="2025-08-31T11:53:00Z">
                                    <m:rPr>
                                      <m:nor/>
                                    </m:rPr>
                                    <w:rPr>
                                      <w:rFonts w:ascii="Cambria Math" w:hAnsi="Cambria Math"/>
                                      <w:sz w:val="22"/>
                                      <w:szCs w:val="21"/>
                                      <w:lang w:val="en-US"/>
                                      <w:rPrChange w:id="1173" w:author="Hellmann, Simon" w:date="2025-08-31T12:14:00Z">
                                        <w:rPr>
                                          <w:rFonts w:ascii="Cambria Math" w:hAnsi="Cambria Math"/>
                                          <w:sz w:val="22"/>
                                          <w:szCs w:val="21"/>
                                          <w:lang w:val="de-DE"/>
                                        </w:rPr>
                                      </w:rPrChange>
                                    </w:rPr>
                                    <m:t>FM</m:t>
                                  </w:del>
                                </m:r>
                              </m:sub>
                            </m:sSub>
                            <m:r>
                              <w:del w:id="1174" w:author="Hellmann, Simon" w:date="2025-08-31T11:53:00Z">
                                <w:rPr>
                                  <w:rFonts w:ascii="Cambria Math" w:hAnsi="Cambria Math"/>
                                  <w:sz w:val="22"/>
                                  <w:szCs w:val="21"/>
                                  <w:lang w:val="en-US"/>
                                  <w:rPrChange w:id="1175" w:author="Hellmann, Simon" w:date="2025-08-31T12:14:00Z">
                                    <w:rPr>
                                      <w:rFonts w:ascii="Cambria Math" w:hAnsi="Cambria Math"/>
                                      <w:sz w:val="22"/>
                                      <w:szCs w:val="21"/>
                                      <w:lang w:val="de-DE"/>
                                    </w:rPr>
                                  </w:rPrChange>
                                </w:rPr>
                                <m:t xml:space="preserve"> </m:t>
                              </w:del>
                            </m:r>
                            <m:sSub>
                              <m:sSubPr>
                                <m:ctrlPr>
                                  <w:del w:id="1176" w:author="Hellmann, Simon" w:date="2025-08-31T11:53:00Z">
                                    <w:rPr>
                                      <w:rFonts w:ascii="Cambria Math" w:hAnsi="Cambria Math"/>
                                      <w:i/>
                                      <w:sz w:val="22"/>
                                      <w:szCs w:val="21"/>
                                      <w:lang w:val="en-US"/>
                                    </w:rPr>
                                  </w:del>
                                </m:ctrlPr>
                              </m:sSubPr>
                              <m:e>
                                <m:r>
                                  <w:del w:id="1177" w:author="Hellmann, Simon" w:date="2025-08-31T11:53:00Z">
                                    <w:rPr>
                                      <w:rFonts w:ascii="Cambria Math" w:hAnsi="Cambria Math"/>
                                      <w:sz w:val="22"/>
                                      <w:szCs w:val="21"/>
                                      <w:lang w:val="en-US"/>
                                    </w:rPr>
                                    <m:t>σ</m:t>
                                  </w:del>
                                </m:r>
                              </m:e>
                              <m:sub>
                                <m:r>
                                  <w:del w:id="1178" w:author="Hellmann, Simon" w:date="2025-08-31T11:53:00Z">
                                    <m:rPr>
                                      <m:nor/>
                                    </m:rPr>
                                    <w:rPr>
                                      <w:rFonts w:ascii="Cambria Math" w:hAnsi="Cambria Math"/>
                                      <w:sz w:val="22"/>
                                      <w:szCs w:val="21"/>
                                      <w:lang w:val="en-US"/>
                                      <w:rPrChange w:id="1179" w:author="Hellmann, Simon" w:date="2025-08-31T12:14:00Z">
                                        <w:rPr>
                                          <w:rFonts w:ascii="Cambria Math" w:hAnsi="Cambria Math"/>
                                          <w:sz w:val="22"/>
                                          <w:szCs w:val="21"/>
                                          <w:lang w:val="de-DE"/>
                                        </w:rPr>
                                      </w:rPrChange>
                                    </w:rPr>
                                    <m:t>TS</m:t>
                                  </w:del>
                                </m:r>
                              </m:sub>
                            </m:sSub>
                          </m:e>
                        </m:d>
                      </m:e>
                      <m:sup>
                        <m:r>
                          <w:del w:id="1180" w:author="Hellmann, Simon" w:date="2025-08-31T11:53:00Z">
                            <w:rPr>
                              <w:rFonts w:ascii="Cambria Math" w:hAnsi="Cambria Math"/>
                              <w:sz w:val="22"/>
                              <w:szCs w:val="21"/>
                              <w:lang w:val="en-US"/>
                              <w:rPrChange w:id="1181" w:author="Hellmann, Simon" w:date="2025-08-31T12:14:00Z">
                                <w:rPr>
                                  <w:rFonts w:ascii="Cambria Math" w:hAnsi="Cambria Math"/>
                                  <w:sz w:val="22"/>
                                  <w:szCs w:val="21"/>
                                  <w:lang w:val="de-DE"/>
                                </w:rPr>
                              </w:rPrChange>
                            </w:rPr>
                            <m:t>2</m:t>
                          </w:del>
                        </m:r>
                      </m:sup>
                    </m:sSup>
                  </m:e>
                </m:rad>
                <m:r>
                  <w:del w:id="1182" w:author="Hellmann, Simon" w:date="2025-08-31T11:53:00Z">
                    <w:rPr>
                      <w:rFonts w:ascii="Cambria Math" w:hAnsi="Cambria Math"/>
                      <w:sz w:val="22"/>
                      <w:szCs w:val="21"/>
                      <w:lang w:val="en-US"/>
                      <w:rPrChange w:id="1183" w:author="Hellmann, Simon" w:date="2025-08-31T12:14:00Z">
                        <w:rPr>
                          <w:rFonts w:ascii="Cambria Math" w:hAnsi="Cambria Math"/>
                          <w:sz w:val="22"/>
                          <w:szCs w:val="21"/>
                          <w:lang w:val="de-DE"/>
                        </w:rPr>
                      </w:rPrChange>
                    </w:rPr>
                    <m:t>.</m:t>
                  </w:del>
                </m:r>
              </m:oMath>
            </m:oMathPara>
          </w:p>
        </w:tc>
        <w:tc>
          <w:tcPr>
            <w:tcW w:w="802" w:type="pct"/>
            <w:vAlign w:val="center"/>
          </w:tcPr>
          <w:p w14:paraId="7499F94C" w14:textId="75030113" w:rsidR="000B78CD" w:rsidRPr="00C64143" w:rsidDel="00BB59BF" w:rsidRDefault="0037561A" w:rsidP="000B78CD">
            <w:pPr>
              <w:pStyle w:val="Beschriftung"/>
              <w:jc w:val="right"/>
              <w:rPr>
                <w:del w:id="1184" w:author="Hellmann, Simon" w:date="2025-08-31T11:53:00Z"/>
                <w:moveFrom w:id="1185" w:author="Hellmann, Simon" w:date="2025-08-30T17:25:00Z"/>
                <w:lang w:val="en-US"/>
                <w:rPrChange w:id="1186" w:author="Hellmann, Simon" w:date="2025-08-31T12:14:00Z">
                  <w:rPr>
                    <w:del w:id="1187" w:author="Hellmann, Simon" w:date="2025-08-31T11:53:00Z"/>
                    <w:moveFrom w:id="1188" w:author="Hellmann, Simon" w:date="2025-08-30T17:25:00Z"/>
                  </w:rPr>
                </w:rPrChange>
              </w:rPr>
            </w:pPr>
            <w:moveFrom w:id="1189" w:author="Hellmann, Simon" w:date="2025-08-30T17:25:00Z">
              <w:del w:id="1190" w:author="Hellmann, Simon" w:date="2025-08-31T11:53:00Z">
                <w:r w:rsidRPr="00C64143" w:rsidDel="00BB59BF">
                  <w:rPr>
                    <w:lang w:val="en-US"/>
                    <w:rPrChange w:id="1191" w:author="Hellmann, Simon" w:date="2025-08-31T12:14:00Z">
                      <w:rPr>
                        <w:lang w:val="en-US"/>
                      </w:rPr>
                    </w:rPrChange>
                  </w:rPr>
                  <w:delText>(</w:delText>
                </w:r>
                <w:r w:rsidDel="00BB59BF">
                  <w:rPr>
                    <w:i w:val="0"/>
                    <w:iCs w:val="0"/>
                  </w:rPr>
                  <w:fldChar w:fldCharType="begin"/>
                </w:r>
                <w:r w:rsidRPr="00C64143" w:rsidDel="00BB59BF">
                  <w:rPr>
                    <w:lang w:val="en-US"/>
                    <w:rPrChange w:id="1192" w:author="Hellmann, Simon" w:date="2025-08-31T12:14:00Z">
                      <w:rPr>
                        <w:lang w:val="en-US"/>
                      </w:rPr>
                    </w:rPrChange>
                  </w:rPr>
                  <w:delInstrText xml:space="preserve"> STYLEREF 1 \s </w:delInstrText>
                </w:r>
                <w:r w:rsidDel="00BB59BF">
                  <w:rPr>
                    <w:i w:val="0"/>
                    <w:iCs w:val="0"/>
                  </w:rPr>
                  <w:fldChar w:fldCharType="separate"/>
                </w:r>
                <w:r w:rsidR="00F7388A" w:rsidRPr="00C64143" w:rsidDel="00BB59BF">
                  <w:rPr>
                    <w:noProof/>
                    <w:lang w:val="en-US"/>
                    <w:rPrChange w:id="1193" w:author="Hellmann, Simon" w:date="2025-08-31T12:14:00Z">
                      <w:rPr>
                        <w:noProof/>
                        <w:lang w:val="en-US"/>
                      </w:rPr>
                    </w:rPrChange>
                  </w:rPr>
                  <w:delText>2</w:delText>
                </w:r>
                <w:r w:rsidDel="00BB59BF">
                  <w:rPr>
                    <w:i w:val="0"/>
                    <w:iCs w:val="0"/>
                  </w:rPr>
                  <w:fldChar w:fldCharType="end"/>
                </w:r>
                <w:r w:rsidRPr="00C64143" w:rsidDel="00BB59BF">
                  <w:rPr>
                    <w:lang w:val="en-US"/>
                    <w:rPrChange w:id="1194" w:author="Hellmann, Simon" w:date="2025-08-31T12:14:00Z">
                      <w:rPr>
                        <w:lang w:val="en-US"/>
                      </w:rPr>
                    </w:rPrChange>
                  </w:rPr>
                  <w:delText>.</w:delText>
                </w:r>
                <w:r w:rsidDel="00BB59BF">
                  <w:rPr>
                    <w:i w:val="0"/>
                    <w:iCs w:val="0"/>
                  </w:rPr>
                  <w:fldChar w:fldCharType="begin"/>
                </w:r>
                <w:r w:rsidRPr="00C64143" w:rsidDel="00BB59BF">
                  <w:rPr>
                    <w:lang w:val="en-US"/>
                    <w:rPrChange w:id="1195" w:author="Hellmann, Simon" w:date="2025-08-31T12:14:00Z">
                      <w:rPr>
                        <w:lang w:val="en-US"/>
                      </w:rPr>
                    </w:rPrChange>
                  </w:rPr>
                  <w:delInstrText xml:space="preserve"> SEQ Equation \* ARABIC \s 1 </w:delInstrText>
                </w:r>
                <w:r w:rsidDel="00BB59BF">
                  <w:rPr>
                    <w:i w:val="0"/>
                    <w:iCs w:val="0"/>
                  </w:rPr>
                  <w:fldChar w:fldCharType="separate"/>
                </w:r>
                <w:r w:rsidR="00F7388A" w:rsidRPr="00C64143" w:rsidDel="00BB59BF">
                  <w:rPr>
                    <w:noProof/>
                    <w:lang w:val="en-US"/>
                    <w:rPrChange w:id="1196" w:author="Hellmann, Simon" w:date="2025-08-31T12:14:00Z">
                      <w:rPr>
                        <w:noProof/>
                        <w:lang w:val="en-US"/>
                      </w:rPr>
                    </w:rPrChange>
                  </w:rPr>
                  <w:delText>7</w:delText>
                </w:r>
                <w:r w:rsidDel="00BB59BF">
                  <w:rPr>
                    <w:i w:val="0"/>
                    <w:iCs w:val="0"/>
                  </w:rPr>
                  <w:fldChar w:fldCharType="end"/>
                </w:r>
                <w:r w:rsidRPr="00C64143" w:rsidDel="00BB59BF">
                  <w:rPr>
                    <w:lang w:val="en-US"/>
                    <w:rPrChange w:id="1197" w:author="Hellmann, Simon" w:date="2025-08-31T12:14:00Z">
                      <w:rPr>
                        <w:lang w:val="en-US"/>
                      </w:rPr>
                    </w:rPrChange>
                  </w:rPr>
                  <w:delText>)</w:delText>
                </w:r>
              </w:del>
            </w:moveFrom>
          </w:p>
        </w:tc>
      </w:tr>
    </w:tbl>
    <w:moveFromRangeEnd w:id="993"/>
    <w:p w14:paraId="2DFAA56D" w14:textId="748205B4" w:rsidR="00EF63E2" w:rsidDel="00FC6AF8" w:rsidRDefault="00667BDC" w:rsidP="0BB509A2">
      <w:pPr>
        <w:rPr>
          <w:del w:id="1198" w:author="Hellmann, Simon" w:date="2025-08-31T12:08:00Z"/>
          <w:lang w:val="en-US"/>
        </w:rPr>
      </w:pPr>
      <w:del w:id="1199" w:author="Hellmann, Simon" w:date="2025-08-31T12:08:00Z">
        <w:r w:rsidDel="00FC6AF8">
          <w:rPr>
            <w:lang w:val="en-US"/>
          </w:rPr>
          <w:delText>SDs</w:delText>
        </w:r>
        <w:r w:rsidR="001D3BAC" w:rsidDel="00FC6AF8">
          <w:rPr>
            <w:lang w:val="en-US"/>
          </w:rPr>
          <w:delText xml:space="preserve"> were based on variation coefficients and nominal values</w:delText>
        </w:r>
        <w:r w:rsidR="00177C0F" w:rsidDel="00FC6AF8">
          <w:rPr>
            <w:lang w:val="en-US"/>
          </w:rPr>
          <w:delText xml:space="preserve"> of </w:delText>
        </w:r>
        <w:r w:rsidR="00177C0F" w:rsidRPr="00EA494A" w:rsidDel="00FC6AF8">
          <w:rPr>
            <w:lang w:val="en-US"/>
          </w:rPr>
          <w:delText>individual substrates</w:delText>
        </w:r>
        <w:r w:rsidDel="00FC6AF8">
          <w:rPr>
            <w:lang w:val="en-US"/>
          </w:rPr>
          <w:delText xml:space="preserve">, which </w:delText>
        </w:r>
        <w:r w:rsidR="001D3BAC" w:rsidRPr="00EA494A" w:rsidDel="00FC6AF8">
          <w:rPr>
            <w:lang w:val="en-US"/>
          </w:rPr>
          <w:delText xml:space="preserve">are </w:delText>
        </w:r>
        <w:r w:rsidDel="00FC6AF8">
          <w:rPr>
            <w:lang w:val="en-US"/>
          </w:rPr>
          <w:delText xml:space="preserve">both </w:delText>
        </w:r>
        <w:r w:rsidR="001D3BAC" w:rsidRPr="00EA494A" w:rsidDel="00FC6AF8">
          <w:rPr>
            <w:lang w:val="en-US"/>
          </w:rPr>
          <w:delText>summarized in Tab</w:delText>
        </w:r>
        <w:r w:rsidR="001D3BAC" w:rsidDel="00FC6AF8">
          <w:rPr>
            <w:lang w:val="en-US"/>
          </w:rPr>
          <w:delText>.</w:delText>
        </w:r>
        <w:r w:rsidR="001D3BAC" w:rsidRPr="00EA494A" w:rsidDel="00FC6AF8">
          <w:rPr>
            <w:lang w:val="en-US"/>
          </w:rPr>
          <w:delText xml:space="preserve"> </w:delText>
        </w:r>
        <w:r w:rsidR="001D3BAC" w:rsidDel="00FC6AF8">
          <w:rPr>
            <w:lang w:val="en-US"/>
          </w:rPr>
          <w:delText>1.</w:delText>
        </w:r>
        <w:r w:rsidR="0BB509A2" w:rsidRPr="009A7C91" w:rsidDel="00FC6AF8">
          <w:rPr>
            <w:lang w:val="en-US"/>
          </w:rPr>
          <w:delText xml:space="preserve"> </w:delText>
        </w:r>
        <w:r w:rsidR="00840FF9" w:rsidDel="00FC6AF8">
          <w:rPr>
            <w:lang w:val="en-US"/>
          </w:rPr>
          <w:delText>R</w:delText>
        </w:r>
        <w:r w:rsidR="0BB509A2" w:rsidRPr="009A7C91" w:rsidDel="00FC6AF8">
          <w:rPr>
            <w:lang w:val="en-US"/>
          </w:rPr>
          <w:delText xml:space="preserve">esulting </w:delText>
        </w:r>
        <w:r w:rsidDel="00FC6AF8">
          <w:rPr>
            <w:lang w:val="en-US"/>
          </w:rPr>
          <w:delText>SDs</w:delText>
        </w:r>
        <w:r w:rsidR="0BB509A2" w:rsidRPr="009A7C91" w:rsidDel="00FC6AF8">
          <w:rPr>
            <w:lang w:val="en-US"/>
          </w:rPr>
          <w:delText xml:space="preserve"> </w:delText>
        </w:r>
        <w:r w:rsidR="00840FF9" w:rsidDel="00FC6AF8">
          <w:rPr>
            <w:lang w:val="en-US"/>
          </w:rPr>
          <w:delText xml:space="preserve">of </w:delText>
        </w:r>
        <w:r w:rsidR="00957178" w:rsidDel="00FC6AF8">
          <w:rPr>
            <w:lang w:val="en-US"/>
          </w:rPr>
          <w:delText xml:space="preserve">influent macronutrients </w:delText>
        </w:r>
        <w:r w:rsidR="0BB509A2" w:rsidRPr="009A7C91" w:rsidDel="00FC6AF8">
          <w:rPr>
            <w:lang w:val="en-US"/>
          </w:rPr>
          <w:delText xml:space="preserve">are </w:delText>
        </w:r>
        <w:r w:rsidR="00AB7DCF" w:rsidDel="00FC6AF8">
          <w:rPr>
            <w:lang w:val="en-US"/>
          </w:rPr>
          <w:delText xml:space="preserve">provided in the </w:delText>
        </w:r>
      </w:del>
      <w:del w:id="1200" w:author="Hellmann, Simon" w:date="2025-08-27T18:02:00Z">
        <w:r w:rsidR="00AB7DCF" w:rsidRPr="005D3388" w:rsidDel="005D3388">
          <w:rPr>
            <w:highlight w:val="yellow"/>
            <w:lang w:val="en-US"/>
            <w:rPrChange w:id="1201" w:author="Hellmann, Simon" w:date="2025-08-27T18:03:00Z">
              <w:rPr>
                <w:lang w:val="en-US"/>
              </w:rPr>
            </w:rPrChange>
          </w:rPr>
          <w:delText>SI</w:delText>
        </w:r>
      </w:del>
      <w:del w:id="1202" w:author="Hellmann, Simon" w:date="2025-08-31T12:08:00Z">
        <w:r w:rsidR="0BB509A2" w:rsidRPr="005D3388" w:rsidDel="00FC6AF8">
          <w:rPr>
            <w:highlight w:val="yellow"/>
            <w:lang w:val="en-US"/>
            <w:rPrChange w:id="1203" w:author="Hellmann, Simon" w:date="2025-08-27T18:03:00Z">
              <w:rPr>
                <w:lang w:val="en-US"/>
              </w:rPr>
            </w:rPrChange>
          </w:rPr>
          <w:delText>.</w:delText>
        </w:r>
      </w:del>
    </w:p>
    <w:p w14:paraId="407F77E9" w14:textId="730D1169" w:rsidR="00A7700F" w:rsidRDefault="0EF766E9" w:rsidP="00A7700F">
      <w:pPr>
        <w:pStyle w:val="berschrift2"/>
        <w:rPr>
          <w:lang w:val="en-US"/>
        </w:rPr>
      </w:pPr>
      <w:r w:rsidRPr="0EF766E9">
        <w:rPr>
          <w:lang w:val="en-US"/>
        </w:rPr>
        <w:t>2.3 Model predictive control</w:t>
      </w:r>
    </w:p>
    <w:p w14:paraId="43050636" w14:textId="3FEFD0C3"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r w:rsidR="008D39E8">
            <w:fldChar w:fldCharType="begin"/>
          </w:r>
          <w:r w:rsidR="008D39E8" w:rsidRPr="00C64143">
            <w:rPr>
              <w:lang w:val="en-US"/>
              <w:rPrChange w:id="1204" w:author="Hellmann, Simon" w:date="2025-08-31T12:14:00Z">
                <w:rPr/>
              </w:rPrChange>
            </w:rPr>
            <w:instrText xml:space="preserve"> HYPERLINK \l "_CTVL001613817b73b44408b87fd77151cc11fc5" \o "Qin, S.; Badgwell, T. A. (2003): A survey of industrial model predictive control technology. Control Engineering Practice 11 (7), 733–764." </w:instrText>
          </w:r>
          <w:ins w:id="1205" w:author="Hellmann, Simon" w:date="2025-08-31T12:14:00Z"/>
          <w:r w:rsidR="008D39E8">
            <w:fldChar w:fldCharType="separate"/>
          </w:r>
          <w:r w:rsidR="00E04011">
            <w:rPr>
              <w:lang w:val="en-US"/>
            </w:rPr>
            <w:t>(Qin and Badgwell, 2003)</w:t>
          </w:r>
          <w:r w:rsidR="008D39E8">
            <w:rPr>
              <w:lang w:val="en-US"/>
            </w:rPr>
            <w:fldChar w:fldCharType="end"/>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one</w:t>
      </w:r>
      <w:r w:rsidR="00C83360">
        <w:rPr>
          <w:lang w:val="en-US"/>
        </w:rPr>
        <w:t xml:space="preserve"> </w:t>
      </w:r>
      <w:r w:rsidRPr="42E16D65">
        <w:rPr>
          <w:lang w:val="en-US"/>
        </w:rPr>
        <w:t>time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048AFD8A"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wVDE1OjAxOjA4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r w:rsidR="008D39E8">
            <w:fldChar w:fldCharType="begin"/>
          </w:r>
          <w:r w:rsidR="008D39E8" w:rsidRPr="008D39E8">
            <w:rPr>
              <w:lang w:val="en-US"/>
              <w:rPrChange w:id="1206" w:author="Hellmann, Simon" w:date="2025-08-31T11:49:00Z">
                <w:rPr/>
              </w:rPrChange>
            </w:rPr>
            <w:instrText xml:space="preserve"> HYPERLINK \l "_CTVL0015c34a15e3a6541d0899b329ba07ee9d2" \o "Lucia, S.; Finkler, T.; Engell, S. (2013): Multi-stage nonlinear model predictive control applied to a semi-batch polymerization reactor under uncerta…" </w:instrText>
          </w:r>
          <w:ins w:id="1207" w:author="Hellmann, Simon" w:date="2025-08-31T12:14:00Z"/>
          <w:r w:rsidR="008D39E8">
            <w:fldChar w:fldCharType="separate"/>
          </w:r>
          <w:r w:rsidR="00E04011">
            <w:rPr>
              <w:lang w:val="en-US"/>
            </w:rPr>
            <w:t>(Lucia et al., 2013)</w:t>
          </w:r>
          <w:r w:rsidR="008D39E8">
            <w:rPr>
              <w:lang w:val="en-US"/>
            </w:rPr>
            <w:fldChar w:fldCharType="end"/>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A828EDD" w:rsidR="00510AB0" w:rsidRPr="00510AB0" w:rsidRDefault="32AF646F">
      <w:pPr>
        <w:pStyle w:val="berschrift3"/>
        <w:rPr>
          <w:lang w:val="en-US"/>
        </w:rPr>
      </w:pPr>
      <w:r w:rsidRPr="32AF646F">
        <w:rPr>
          <w:lang w:val="en-US"/>
        </w:rPr>
        <w:t xml:space="preserve">2.3.2 </w:t>
      </w:r>
      <w:bookmarkStart w:id="1208" w:name="_Hlk207213068"/>
      <w:r w:rsidRPr="32AF646F">
        <w:rPr>
          <w:lang w:val="en-US"/>
        </w:rPr>
        <w:t xml:space="preserve">Simplified scenario tree design for </w:t>
      </w:r>
      <w:ins w:id="1209" w:author="Hellmann, Simon" w:date="2025-08-27T18:50:00Z">
        <w:r w:rsidR="00B05A33">
          <w:rPr>
            <w:lang w:val="en-US"/>
          </w:rPr>
          <w:t>anaerobic digestion</w:t>
        </w:r>
      </w:ins>
      <w:del w:id="1210" w:author="Hellmann, Simon" w:date="2025-08-27T18:50:00Z">
        <w:r w:rsidRPr="32AF646F" w:rsidDel="00B05A33">
          <w:rPr>
            <w:lang w:val="en-US"/>
          </w:rPr>
          <w:delText>AD</w:delText>
        </w:r>
      </w:del>
      <w:r w:rsidRPr="32AF646F">
        <w:rPr>
          <w:lang w:val="en-US"/>
        </w:rPr>
        <w:t xml:space="preserve"> model</w:t>
      </w:r>
    </w:p>
    <w:bookmarkEnd w:id="1208"/>
    <w:p w14:paraId="702D3081" w14:textId="12524C9C" w:rsidR="00E3538A" w:rsidRDefault="008D39E8"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gtMzBUMTU6MDE6MDg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4LTMwVDE1OjAxOjA4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fldChar w:fldCharType="begin"/>
          </w:r>
          <w:r>
            <w:instrText xml:space="preserve"> HYPERLINK \l "_CTVL0017baf63e5af284abfbcbb4b1f236fe958" \o "Lucia, S.; Engell, S. (2014): Control of towing kites under uncertainty using robust economic nonlinear model predictive control: ECC 2014. Strasbourg…" </w:instrText>
          </w:r>
          <w:ins w:id="1211" w:author="Hellmann, Simon" w:date="2025-08-31T12:14:00Z"/>
          <w:r>
            <w:fldChar w:fldCharType="separate"/>
          </w:r>
          <w:r w:rsidR="00E04011">
            <w:rPr>
              <w:lang w:val="en-US"/>
            </w:rPr>
            <w:t>Lucia and Engell</w:t>
          </w:r>
          <w:r>
            <w:rPr>
              <w:lang w:val="en-US"/>
            </w:rPr>
            <w:fldChar w:fldCharType="end"/>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4LTMwVDE1OjAxOjA4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OC0zMFQxNTowMTow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fldChar w:fldCharType="begin"/>
          </w:r>
          <w:r w:rsidRPr="008D39E8">
            <w:rPr>
              <w:lang w:val="en-US"/>
              <w:rPrChange w:id="1212" w:author="Hellmann, Simon" w:date="2025-08-31T11:49:00Z">
                <w:rPr/>
              </w:rPrChange>
            </w:rPr>
            <w:instrText xml:space="preserve"> HYPERLINK \l "_CTVL0017baf63e5af284abfbcbb4b1f236fe958" \o "Lucia, S.; Engell, S. (2014): Control of towing kites under uncertainty using robust economic nonlinear model predictive control: ECC 2014. Strasbourg…" </w:instrText>
          </w:r>
          <w:ins w:id="1213" w:author="Hellmann, Simon" w:date="2025-08-31T12:14:00Z"/>
          <w:r>
            <w:fldChar w:fldCharType="separate"/>
          </w:r>
          <w:r w:rsidR="00E04011">
            <w:rPr>
              <w:lang w:val="en-US"/>
            </w:rPr>
            <w:t>(2014)</w:t>
          </w:r>
          <w:r>
            <w:rPr>
              <w:lang w:val="en-US"/>
            </w:rPr>
            <w:fldChar w:fldCharType="end"/>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79830114"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214"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214"/>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wVDE1OjAxOjA4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r w:rsidR="008D39E8">
            <w:fldChar w:fldCharType="begin"/>
          </w:r>
          <w:r w:rsidR="008D39E8" w:rsidRPr="008D39E8">
            <w:rPr>
              <w:lang w:val="en-US"/>
              <w:rPrChange w:id="1215" w:author="Hellmann, Simon" w:date="2025-08-31T11:49:00Z">
                <w:rPr/>
              </w:rPrChange>
            </w:rPr>
            <w:instrText xml:space="preserve"> HYPERLINK \l "_CTVL0015c34a15e3a6541d0899b329ba07ee9d2" \o "Lucia, S.; Finkler, T.; Engell, S. (2013): Multi-stage nonlinear model predictive control applied to a semi-batch polymerization reactor under uncerta…" </w:instrText>
          </w:r>
          <w:ins w:id="1216" w:author="Hellmann, Simon" w:date="2025-08-31T12:14:00Z"/>
          <w:r w:rsidR="008D39E8">
            <w:fldChar w:fldCharType="separate"/>
          </w:r>
          <w:r w:rsidR="00E04011">
            <w:rPr>
              <w:lang w:val="en-US"/>
            </w:rPr>
            <w:t>(Lucia et al., 2013)</w:t>
          </w:r>
          <w:r w:rsidR="008D39E8">
            <w:rPr>
              <w:lang w:val="en-US"/>
            </w:rPr>
            <w:fldChar w:fldCharType="end"/>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3EC42C4C"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wVDE1OjAxOjA4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r w:rsidR="008D39E8">
            <w:fldChar w:fldCharType="begin"/>
          </w:r>
          <w:r w:rsidR="008D39E8" w:rsidRPr="008D39E8">
            <w:rPr>
              <w:lang w:val="en-US"/>
              <w:rPrChange w:id="1217" w:author="Hellmann, Simon" w:date="2025-08-31T11:49:00Z">
                <w:rPr/>
              </w:rPrChange>
            </w:rPr>
            <w:instrText xml:space="preserve"> HYPERLINK \l "_CTVL0015c34a15e3a6541d0899b329ba07ee9d2" \o "Lucia, S.; Finkler, T.; Engell, S. (2013): Multi-stage nonlinear model predictive control applied to a semi-batch polymerization reactor under uncerta…" </w:instrText>
          </w:r>
          <w:ins w:id="1218" w:author="Hellmann, Simon" w:date="2025-08-31T12:14:00Z"/>
          <w:r w:rsidR="008D39E8">
            <w:fldChar w:fldCharType="separate"/>
          </w:r>
          <w:r w:rsidR="00E04011">
            <w:rPr>
              <w:lang w:val="en-US"/>
            </w:rPr>
            <w:t>(Lucia et al., 2013)</w:t>
          </w:r>
          <w:r w:rsidR="008D39E8">
            <w:rPr>
              <w:lang w:val="en-US"/>
            </w:rPr>
            <w:fldChar w:fldCharType="end"/>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4706402C" w:rsidR="009671CE" w:rsidRDefault="00BE59E7" w:rsidP="009671CE">
      <w:pPr>
        <w:ind w:firstLine="0"/>
        <w:rPr>
          <w:ins w:id="1219" w:author="Hellmann, Simon" w:date="2025-08-31T11:57:00Z"/>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moveToRangeStart w:id="1220" w:author="Hellmann, Simon" w:date="2025-08-30T17:30:00Z" w:name="move207467442"/>
      <w:moveTo w:id="1221" w:author="Hellmann, Simon" w:date="2025-08-30T17:30:00Z">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moveTo>
      <w:sdt>
        <w:sdtPr>
          <w:rPr>
            <w:lang w:val="en-US"/>
          </w:rPr>
          <w:alias w:val="To edit, see citavi.com/edit"/>
          <w:tag w:val="CitaviPlaceholder#6fad0f7a-df5e-4954-a723-ae83783f521e"/>
          <w:id w:val="-885708383"/>
          <w:placeholder>
            <w:docPart w:val="EDD32ED175B846059157EAF81BE45FC3"/>
          </w:placeholder>
        </w:sdtPr>
        <w:sdtContent>
          <w:moveTo w:id="1222" w:author="Hellmann, Simon" w:date="2025-08-30T17:30:00Z">
            <w:r w:rsidR="009671CE">
              <w:rPr>
                <w:lang w:val="en-US"/>
              </w:rPr>
              <w:fldChar w:fldCharType="begin"/>
            </w:r>
            <w:r w:rsidR="009671C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moveTo>
          <w:r w:rsidR="00E04011">
            <w:rPr>
              <w:lang w:val="en-US"/>
            </w:rPr>
            <w:fldChar w:fldCharType="begin"/>
          </w:r>
          <w:r w:rsidR="00E04011">
            <w:rPr>
              <w:lang w:val="en-US"/>
            </w:rPr>
            <w:instrText>HYPERLINK "#_CTVL001e3c2c8d0f2cb456197d9e1e30abd288b" \o "Jønson, B.; Mortensen, L.; Schmidt, J.; Jeppesen, M.; Bastidas-Oyanedel, J.-R. (2022): Flexibility as the Key to Stability: Optimization of Temperatur…"</w:instrText>
          </w:r>
          <w:ins w:id="1223" w:author="Hellmann, Simon" w:date="2025-08-31T12:14:00Z">
            <w:r w:rsidR="00C64143">
              <w:rPr>
                <w:lang w:val="en-US"/>
              </w:rPr>
            </w:r>
          </w:ins>
          <w:r w:rsidR="00E04011">
            <w:rPr>
              <w:lang w:val="en-US"/>
            </w:rPr>
            <w:fldChar w:fldCharType="separate"/>
          </w:r>
          <w:r w:rsidR="00E04011">
            <w:rPr>
              <w:lang w:val="en-US"/>
            </w:rPr>
            <w:t>(Jønson et al., 2022)</w:t>
          </w:r>
          <w:r w:rsidR="00E04011">
            <w:rPr>
              <w:lang w:val="en-US"/>
            </w:rPr>
            <w:fldChar w:fldCharType="end"/>
          </w:r>
          <w:moveTo w:id="1224" w:author="Hellmann, Simon" w:date="2025-08-30T17:30:00Z">
            <w:r w:rsidR="009671CE">
              <w:rPr>
                <w:lang w:val="en-US"/>
              </w:rPr>
              <w:fldChar w:fldCharType="end"/>
            </w:r>
          </w:moveTo>
        </w:sdtContent>
      </w:sdt>
      <w:moveTo w:id="1225" w:author="Hellmann, Simon" w:date="2025-08-30T17:30:00Z">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moveTo>
    </w:p>
    <w:p w14:paraId="574EDF58" w14:textId="77777777" w:rsidR="00BB59BF" w:rsidRPr="00692A81" w:rsidRDefault="00BB59BF" w:rsidP="00BB59BF">
      <w:pPr>
        <w:pStyle w:val="berschrift3"/>
        <w:rPr>
          <w:ins w:id="1226" w:author="Hellmann, Simon" w:date="2025-08-31T11:57:00Z"/>
          <w:lang w:val="en-US"/>
        </w:rPr>
      </w:pPr>
      <w:ins w:id="1227" w:author="Hellmann, Simon" w:date="2025-08-31T11:57:00Z">
        <w:r w:rsidRPr="32AF646F">
          <w:rPr>
            <w:lang w:val="en-US"/>
          </w:rPr>
          <w:t xml:space="preserve">2.4.1 </w:t>
        </w:r>
        <w:r>
          <w:rPr>
            <w:lang w:val="en-US"/>
          </w:rPr>
          <w:t>Constant methane production</w:t>
        </w:r>
        <w:r w:rsidRPr="32AF646F">
          <w:rPr>
            <w:lang w:val="en-US"/>
          </w:rPr>
          <w:t xml:space="preserve"> (case study 1)</w:t>
        </w:r>
      </w:ins>
    </w:p>
    <w:p w14:paraId="62DF9468" w14:textId="28B96B21" w:rsidR="00BB59BF" w:rsidRDefault="00BB59BF" w:rsidP="009671CE">
      <w:pPr>
        <w:ind w:firstLine="0"/>
        <w:rPr>
          <w:moveTo w:id="1228" w:author="Hellmann, Simon" w:date="2025-08-30T17:30:00Z"/>
          <w:lang w:val="en-US"/>
        </w:rPr>
      </w:pPr>
      <w:ins w:id="1229" w:author="Hellmann, Simon" w:date="2025-08-31T11:57:00Z">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ins>
      <w:ins w:id="1230" w:author="Hellmann, Simon" w:date="2025-08-31T12:10:00Z">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ins>
    </w:p>
    <w:moveToRangeEnd w:id="1220"/>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8D39E8"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41BA2DBB" w:rsidR="0011577E" w:rsidDel="00BB59BF" w:rsidRDefault="00BE59E7" w:rsidP="00FC6AF8">
      <w:pPr>
        <w:rPr>
          <w:del w:id="1231" w:author="Hellmann, Simon" w:date="2025-08-31T11:57:00Z"/>
          <w:moveFrom w:id="1232" w:author="Hellmann, Simon" w:date="2025-08-30T17:30:00Z"/>
          <w:lang w:val="en-US"/>
        </w:rPr>
        <w:pPrChange w:id="1233" w:author="Hellmann, Simon" w:date="2025-08-31T12:10:00Z">
          <w:pPr>
            <w:ind w:firstLine="0"/>
          </w:pPr>
        </w:pPrChange>
      </w:pPr>
      <w:moveFromRangeStart w:id="1234" w:author="Hellmann, Simon" w:date="2025-08-30T17:30:00Z" w:name="move207467442"/>
      <w:moveFrom w:id="1235" w:author="Hellmann, Simon" w:date="2025-08-30T17:30:00Z">
        <w:r w:rsidRPr="32AF646F" w:rsidDel="009671CE">
          <w:rPr>
            <w:lang w:val="en-US"/>
          </w:rPr>
          <w:lastRenderedPageBreak/>
          <w:t xml:space="preserve">requires </w:t>
        </w:r>
        <w:r w:rsidDel="009671CE">
          <w:rPr>
            <w:lang w:val="en-US"/>
          </w:rPr>
          <w:t>to separate CO</w:t>
        </w:r>
        <w:r w:rsidRPr="00454DEF" w:rsidDel="009671CE">
          <w:rPr>
            <w:vertAlign w:val="subscript"/>
            <w:lang w:val="en-US"/>
          </w:rPr>
          <w:t>2</w:t>
        </w:r>
        <w:r w:rsidDel="009671CE">
          <w:rPr>
            <w:lang w:val="en-US"/>
          </w:rPr>
          <w:t xml:space="preserve"> </w:t>
        </w:r>
        <w:r w:rsidRPr="32AF646F" w:rsidDel="009671CE">
          <w:rPr>
            <w:lang w:val="en-US"/>
          </w:rPr>
          <w:t xml:space="preserve">from the generated biogas in a biogas upgrading unit, which is not </w:t>
        </w:r>
        <w:r w:rsidDel="009671CE">
          <w:rPr>
            <w:lang w:val="en-US"/>
          </w:rPr>
          <w:br/>
        </w:r>
        <w:r w:rsidRPr="32AF646F" w:rsidDel="009671CE">
          <w:rPr>
            <w:lang w:val="en-US"/>
          </w:rPr>
          <w:t>modeled here. Since biogas upgrading processes are typically run at steady state</w:t>
        </w:r>
        <w:r w:rsidDel="009671CE">
          <w:rPr>
            <w:lang w:val="en-US"/>
          </w:rPr>
          <w:t xml:space="preserve"> </w:t>
        </w:r>
      </w:moveFrom>
      <w:sdt>
        <w:sdtPr>
          <w:rPr>
            <w:lang w:val="en-US"/>
          </w:rPr>
          <w:alias w:val="To edit, see citavi.com/edit"/>
          <w:tag w:val="CitaviPlaceholder#ac6c107a-399b-4b40-beb4-f38bc4f23aa2"/>
          <w:id w:val="36789255"/>
          <w:placeholder>
            <w:docPart w:val="517C8566587D4543B7C6698C155F66A3"/>
          </w:placeholder>
        </w:sdtPr>
        <w:sdtContent>
          <w:moveFrom w:id="1236" w:author="Hellmann, Simon" w:date="2025-08-30T17:30:00Z">
            <w:r w:rsidDel="009671CE">
              <w:rPr>
                <w:lang w:val="en-US"/>
              </w:rPr>
              <w:fldChar w:fldCharType="begin"/>
            </w:r>
            <w:r w:rsidR="00A551DA" w:rsidDel="009671C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Del="009671CE">
              <w:rPr>
                <w:lang w:val="en-US"/>
              </w:rPr>
              <w:fldChar w:fldCharType="separate"/>
            </w:r>
            <w:r w:rsidR="00222BF4" w:rsidDel="009671CE">
              <w:rPr>
                <w:lang w:val="en-US"/>
              </w:rPr>
              <w:fldChar w:fldCharType="begin"/>
            </w:r>
            <w:r w:rsidR="00222BF4" w:rsidDel="009671CE">
              <w:rPr>
                <w:lang w:val="en-US"/>
              </w:rPr>
              <w:instrText>HYPERLINK "#_CTVL001e3c2c8d0f2cb456197d9e1e30abd288b" \o "Jønson, B.; Mortensen, L.; Schmidt, J.; Jeppesen, M.; Bastidas-Oyanedel, J.-R. (2022): Flexibility as the Key to Stability: Optimization of Temperatur…"</w:instrText>
            </w:r>
            <w:r w:rsidR="00222BF4" w:rsidDel="009671CE">
              <w:rPr>
                <w:lang w:val="en-US"/>
              </w:rPr>
              <w:fldChar w:fldCharType="separate"/>
            </w:r>
            <w:r w:rsidR="00222BF4" w:rsidDel="009671CE">
              <w:rPr>
                <w:lang w:val="en-US"/>
              </w:rPr>
              <w:t>(Jønson et al., 2022)</w:t>
            </w:r>
            <w:r w:rsidR="00222BF4" w:rsidDel="009671CE">
              <w:rPr>
                <w:lang w:val="en-US"/>
              </w:rPr>
              <w:fldChar w:fldCharType="end"/>
            </w:r>
            <w:r w:rsidDel="009671CE">
              <w:rPr>
                <w:lang w:val="en-US"/>
              </w:rPr>
              <w:fldChar w:fldCharType="end"/>
            </w:r>
          </w:moveFrom>
        </w:sdtContent>
      </w:sdt>
      <w:moveFrom w:id="1237" w:author="Hellmann, Simon" w:date="2025-08-30T17:30:00Z">
        <w:r w:rsidRPr="32AF646F" w:rsidDel="009671CE">
          <w:rPr>
            <w:lang w:val="en-US"/>
          </w:rPr>
          <w:t xml:space="preserve">, the </w:t>
        </w:r>
        <w:r w:rsidDel="009671CE">
          <w:rPr>
            <w:lang w:val="en-US"/>
          </w:rPr>
          <w:t xml:space="preserve">aim </w:t>
        </w:r>
        <w:r w:rsidRPr="32AF646F" w:rsidDel="009671CE">
          <w:rPr>
            <w:lang w:val="en-US"/>
          </w:rPr>
          <w:t xml:space="preserve">was to track piecewise constant setpoints of methane flow rate. Case study 2 considers cogeneration </w:t>
        </w:r>
        <w:r w:rsidDel="009671CE">
          <w:rPr>
            <w:lang w:val="en-US"/>
          </w:rPr>
          <w:t xml:space="preserve">with </w:t>
        </w:r>
        <w:r w:rsidRPr="32AF646F" w:rsidDel="009671CE">
          <w:rPr>
            <w:lang w:val="en-US"/>
          </w:rPr>
          <w:t xml:space="preserve">a CHP </w:t>
        </w:r>
        <w:r w:rsidDel="009671CE">
          <w:rPr>
            <w:lang w:val="en-US"/>
          </w:rPr>
          <w:t xml:space="preserve">unit </w:t>
        </w:r>
        <w:r w:rsidRPr="32AF646F" w:rsidDel="009671CE">
          <w:rPr>
            <w:lang w:val="en-US"/>
          </w:rPr>
          <w:t xml:space="preserve">and a </w:t>
        </w:r>
        <w:r w:rsidDel="009671CE">
          <w:rPr>
            <w:lang w:val="en-US"/>
          </w:rPr>
          <w:t>GS</w:t>
        </w:r>
        <w:r w:rsidRPr="32AF646F" w:rsidDel="009671CE">
          <w:rPr>
            <w:lang w:val="en-US"/>
          </w:rPr>
          <w:t xml:space="preserve"> for buffering, whose filling levels must remain within safe operational limits. Both case studies were investigated </w:t>
        </w:r>
        <w:r w:rsidDel="009671CE">
          <w:rPr>
            <w:lang w:val="en-US"/>
          </w:rPr>
          <w:t xml:space="preserve">with and </w:t>
        </w:r>
        <w:r w:rsidRPr="32AF646F" w:rsidDel="009671CE">
          <w:rPr>
            <w:lang w:val="en-US"/>
          </w:rPr>
          <w:t xml:space="preserve">without disturbances, which model the feeding of a large amount of highly uncertain substrate (case study 1 </w:t>
        </w:r>
        <w:r w:rsidDel="009671CE">
          <w:rPr>
            <w:lang w:val="en-US"/>
          </w:rPr>
          <w:t>and</w:t>
        </w:r>
        <w:r w:rsidRPr="32AF646F" w:rsidDel="009671CE">
          <w:rPr>
            <w:lang w:val="en-US"/>
          </w:rPr>
          <w:t xml:space="preserve"> 2) </w:t>
        </w:r>
        <w:r w:rsidDel="009671CE">
          <w:rPr>
            <w:lang w:val="en-US"/>
          </w:rPr>
          <w:t>as well as</w:t>
        </w:r>
        <w:r w:rsidRPr="32AF646F" w:rsidDel="009671CE">
          <w:rPr>
            <w:lang w:val="en-US"/>
          </w:rPr>
          <w:t xml:space="preserve"> </w:t>
        </w:r>
        <w:r w:rsidDel="009671CE">
          <w:rPr>
            <w:lang w:val="en-US"/>
          </w:rPr>
          <w:t>GS</w:t>
        </w:r>
        <w:r w:rsidRPr="32AF646F" w:rsidDel="009671CE">
          <w:rPr>
            <w:lang w:val="en-US"/>
          </w:rPr>
          <w:t xml:space="preserve"> </w:t>
        </w:r>
        <w:r w:rsidDel="009671CE">
          <w:rPr>
            <w:lang w:val="en-US"/>
          </w:rPr>
          <w:t xml:space="preserve">measurement noise </w:t>
        </w:r>
        <w:r w:rsidRPr="32AF646F" w:rsidDel="009671CE">
          <w:rPr>
            <w:lang w:val="en-US"/>
          </w:rPr>
          <w:t>(case study 2</w:t>
        </w:r>
        <w:r w:rsidDel="009671CE">
          <w:rPr>
            <w:lang w:val="en-US"/>
          </w:rPr>
          <w:t xml:space="preserve"> only</w:t>
        </w:r>
        <w:r w:rsidRPr="32AF646F" w:rsidDel="009671CE">
          <w:rPr>
            <w:lang w:val="en-US"/>
          </w:rPr>
          <w:t>).</w:t>
        </w:r>
        <w:del w:id="1238" w:author="Hellmann, Simon" w:date="2025-08-31T11:57:00Z">
          <w:r w:rsidRPr="32AF646F" w:rsidDel="00BB59BF">
            <w:rPr>
              <w:lang w:val="en-US"/>
            </w:rPr>
            <w:delText xml:space="preserve"> </w:delText>
          </w:r>
        </w:del>
      </w:moveFrom>
    </w:p>
    <w:p w14:paraId="1597B11C" w14:textId="3A61A5CE" w:rsidR="00510AB0" w:rsidDel="00BB59BF" w:rsidRDefault="32AF646F" w:rsidP="00FC6AF8">
      <w:pPr>
        <w:rPr>
          <w:del w:id="1239" w:author="Hellmann, Simon" w:date="2025-08-31T11:57:00Z"/>
          <w:lang w:val="en-US"/>
        </w:rPr>
        <w:pPrChange w:id="1240" w:author="Hellmann, Simon" w:date="2025-08-31T12:10:00Z">
          <w:pPr>
            <w:pStyle w:val="berschrift3"/>
          </w:pPr>
        </w:pPrChange>
      </w:pPr>
      <w:bookmarkStart w:id="1241" w:name="_u5p8oevj25wv"/>
      <w:bookmarkEnd w:id="1241"/>
      <w:moveFromRangeEnd w:id="1234"/>
      <w:del w:id="1242" w:author="Hellmann, Simon" w:date="2025-08-31T11:57:00Z">
        <w:r w:rsidRPr="32AF646F" w:rsidDel="00BB59BF">
          <w:rPr>
            <w:lang w:val="en-US"/>
          </w:rPr>
          <w:delText xml:space="preserve">2.4.1 </w:delText>
        </w:r>
        <w:r w:rsidR="00217DBF" w:rsidDel="00BB59BF">
          <w:rPr>
            <w:lang w:val="en-US"/>
          </w:rPr>
          <w:delText>Constant methane production</w:delText>
        </w:r>
        <w:r w:rsidRPr="32AF646F" w:rsidDel="00BB59BF">
          <w:rPr>
            <w:lang w:val="en-US"/>
          </w:rPr>
          <w:delText xml:space="preserve"> (case study 1)</w:delText>
        </w:r>
      </w:del>
    </w:p>
    <w:p w14:paraId="3E3A3BBE" w14:textId="5490CB50" w:rsidR="0BB509A2" w:rsidDel="00BB59BF" w:rsidRDefault="32AF646F" w:rsidP="00FC6AF8">
      <w:pPr>
        <w:rPr>
          <w:del w:id="1243" w:author="Hellmann, Simon" w:date="2025-08-31T11:57:00Z"/>
          <w:lang w:val="en-US"/>
        </w:rPr>
        <w:pPrChange w:id="1244" w:author="Hellmann, Simon" w:date="2025-08-31T12:10:00Z">
          <w:pPr/>
        </w:pPrChange>
      </w:pPr>
      <w:del w:id="1245" w:author="Hellmann, Simon" w:date="2025-08-31T11:57:00Z">
        <w:r w:rsidRPr="32AF646F" w:rsidDel="00BB59BF">
          <w:rPr>
            <w:lang w:val="en-US"/>
          </w:rPr>
          <w:delText>The ADM1-R3</w:delText>
        </w:r>
        <w:r w:rsidR="00255E78" w:rsidDel="00BB59BF">
          <w:rPr>
            <w:lang w:val="en-US"/>
          </w:rPr>
          <w:delText xml:space="preserve"> </w:delText>
        </w:r>
        <w:r w:rsidRPr="32AF646F" w:rsidDel="00BB59BF">
          <w:rPr>
            <w:lang w:val="en-US"/>
          </w:rPr>
          <w:delText xml:space="preserve">was used without an additional </w:delText>
        </w:r>
        <w:r w:rsidR="005C4C9C" w:rsidDel="00BB59BF">
          <w:rPr>
            <w:lang w:val="en-US"/>
          </w:rPr>
          <w:delText>GS</w:delText>
        </w:r>
        <w:r w:rsidR="005A3FE0" w:rsidDel="00BB59BF">
          <w:rPr>
            <w:lang w:val="en-US"/>
          </w:rPr>
          <w:delText xml:space="preserve"> and simulated for a total of </w:delText>
        </w:r>
        <w:r w:rsidR="008B0AC4" w:rsidDel="00BB59BF">
          <w:rPr>
            <w:lang w:val="en-US"/>
          </w:rPr>
          <w:delText>28</w:delText>
        </w:r>
        <w:r w:rsidR="005A3FE0" w:rsidDel="00BB59BF">
          <w:rPr>
            <w:lang w:val="en-US"/>
          </w:rPr>
          <w:delText xml:space="preserve"> days</w:delText>
        </w:r>
        <w:r w:rsidR="008B0AC4" w:rsidDel="00BB59BF">
          <w:rPr>
            <w:lang w:val="en-US"/>
          </w:rPr>
          <w:delText xml:space="preserve"> (4 weeks)</w:delText>
        </w:r>
        <w:r w:rsidR="005A3FE0" w:rsidDel="00BB59BF">
          <w:rPr>
            <w:lang w:val="en-US"/>
          </w:rPr>
          <w:delText xml:space="preserve">. </w:delText>
        </w:r>
        <w:r w:rsidRPr="32AF646F" w:rsidDel="00BB59BF">
          <w:rPr>
            <w:lang w:val="en-US"/>
          </w:rPr>
          <w:delText xml:space="preserve"> </w:delText>
        </w:r>
        <w:r w:rsidR="008B0AC4" w:rsidDel="00BB59BF">
          <w:rPr>
            <w:lang w:val="en-US"/>
          </w:rPr>
          <w:delText>Four</w:delText>
        </w:r>
        <w:r w:rsidR="008B0AC4" w:rsidRPr="32AF646F" w:rsidDel="00BB59BF">
          <w:rPr>
            <w:lang w:val="en-US"/>
          </w:rPr>
          <w:delText xml:space="preserve"> </w:delText>
        </w:r>
        <w:r w:rsidRPr="32AF646F" w:rsidDel="00BB59BF">
          <w:rPr>
            <w:lang w:val="en-US"/>
          </w:rPr>
          <w:delText>different setpoint</w:delText>
        </w:r>
        <w:r w:rsidR="008B0AC4" w:rsidDel="00BB59BF">
          <w:rPr>
            <w:lang w:val="en-US"/>
          </w:rPr>
          <w:delText xml:space="preserve">s </w:delText>
        </w:r>
        <w:r w:rsidRPr="32AF646F" w:rsidDel="00BB59BF">
          <w:rPr>
            <w:lang w:val="en-US"/>
          </w:rPr>
          <w:delText xml:space="preserve">of methane volume flow were </w:delText>
        </w:r>
        <w:r w:rsidR="00AA383E" w:rsidDel="00BB59BF">
          <w:rPr>
            <w:lang w:val="en-US"/>
          </w:rPr>
          <w:delText>imposed</w:delText>
        </w:r>
        <w:r w:rsidR="005A3FE0" w:rsidDel="00BB59BF">
          <w:rPr>
            <w:lang w:val="en-US"/>
          </w:rPr>
          <w:delText xml:space="preserve"> at days </w:delText>
        </w:r>
        <w:r w:rsidR="008B0AC4" w:rsidDel="00BB59BF">
          <w:rPr>
            <w:lang w:val="en-US"/>
          </w:rPr>
          <w:delText xml:space="preserve">0, </w:delText>
        </w:r>
        <w:r w:rsidR="00EB6554" w:rsidRPr="32AF646F" w:rsidDel="00BB59BF">
          <w:rPr>
            <w:lang w:val="en-US"/>
          </w:rPr>
          <w:delText>3, 6 and 9</w:delText>
        </w:r>
        <w:r w:rsidR="00EB6554" w:rsidDel="00BB59BF">
          <w:rPr>
            <w:lang w:val="en-US"/>
          </w:rPr>
          <w:delText>. The set</w:delText>
        </w:r>
        <w:r w:rsidR="0035025A" w:rsidDel="00BB59BF">
          <w:rPr>
            <w:lang w:val="en-US"/>
          </w:rPr>
          <w:delText>point</w:delText>
        </w:r>
        <w:r w:rsidR="00525DD3" w:rsidDel="00BB59BF">
          <w:rPr>
            <w:lang w:val="en-US"/>
          </w:rPr>
          <w:delText>s</w:delText>
        </w:r>
        <w:r w:rsidR="0035025A" w:rsidDel="00BB59BF">
          <w:rPr>
            <w:lang w:val="en-US"/>
          </w:rPr>
          <w:delText xml:space="preserve"> were </w:delText>
        </w:r>
        <w:r w:rsidR="00BB347A" w:rsidDel="00BB59BF">
          <w:rPr>
            <w:lang w:val="en-US"/>
          </w:rPr>
          <w:delText xml:space="preserve">heuristically </w:delText>
        </w:r>
        <w:r w:rsidR="0035025A" w:rsidDel="00BB59BF">
          <w:rPr>
            <w:lang w:val="en-US"/>
          </w:rPr>
          <w:delText>chosen a</w:delText>
        </w:r>
        <w:r w:rsidR="00525DD3" w:rsidDel="00BB59BF">
          <w:rPr>
            <w:lang w:val="en-US"/>
          </w:rPr>
          <w:delText>s 350, 550, 450 and 350</w:delText>
        </w:r>
        <w:r w:rsidR="0035025A" w:rsidDel="00BB59BF">
          <w:rPr>
            <w:lang w:val="en-US"/>
          </w:rPr>
          <w:delText xml:space="preserve"> </w:delText>
        </w:r>
        <w:r w:rsidR="00382BA7" w:rsidDel="00BB59BF">
          <w:rPr>
            <w:lang w:val="en-US"/>
          </w:rPr>
          <w:delText>m</w:delText>
        </w:r>
        <w:r w:rsidR="00382BA7" w:rsidDel="00BB59BF">
          <w:rPr>
            <w:vertAlign w:val="superscript"/>
            <w:lang w:val="en-US"/>
          </w:rPr>
          <w:delText>3</w:delText>
        </w:r>
        <w:r w:rsidR="00382BA7" w:rsidDel="00BB59BF">
          <w:rPr>
            <w:lang w:val="en-US"/>
          </w:rPr>
          <w:delText xml:space="preserve"> </w:delText>
        </w:r>
        <w:r w:rsidR="009751EE" w:rsidDel="00BB59BF">
          <w:rPr>
            <w:lang w:val="en-US"/>
          </w:rPr>
          <w:delText>CH</w:delText>
        </w:r>
        <w:r w:rsidR="009751EE" w:rsidRPr="00220152" w:rsidDel="00BB59BF">
          <w:rPr>
            <w:vertAlign w:val="subscript"/>
            <w:lang w:val="en-US"/>
          </w:rPr>
          <w:delText>4</w:delText>
        </w:r>
        <w:r w:rsidR="009751EE" w:rsidDel="00BB59BF">
          <w:rPr>
            <w:lang w:val="en-US"/>
          </w:rPr>
          <w:delText xml:space="preserve"> </w:delText>
        </w:r>
        <w:r w:rsidR="00382BA7" w:rsidDel="00BB59BF">
          <w:rPr>
            <w:lang w:val="en-US"/>
          </w:rPr>
          <w:delText>d</w:delText>
        </w:r>
        <w:r w:rsidR="00382BA7" w:rsidDel="00BB59BF">
          <w:rPr>
            <w:vertAlign w:val="superscript"/>
            <w:lang w:val="en-US"/>
          </w:rPr>
          <w:delText>-1</w:delText>
        </w:r>
        <w:r w:rsidR="00382BA7" w:rsidDel="00BB59BF">
          <w:rPr>
            <w:lang w:val="en-US"/>
          </w:rPr>
          <w:delText>.</w:delText>
        </w:r>
        <w:r w:rsidR="00BB347A" w:rsidDel="00BB59BF">
          <w:rPr>
            <w:lang w:val="en-US"/>
          </w:rPr>
          <w:delText xml:space="preserve"> </w:delText>
        </w:r>
        <w:r w:rsidRPr="32AF646F" w:rsidDel="00BB59BF">
          <w:rPr>
            <w:lang w:val="en-US"/>
          </w:rPr>
          <w:delText>The MPC was not informed on upcoming setpoint changes</w:delText>
        </w:r>
        <w:r w:rsidR="00C32DC2" w:rsidDel="00BB59BF">
          <w:rPr>
            <w:lang w:val="en-US"/>
          </w:rPr>
          <w:delText>, which</w:delText>
        </w:r>
        <w:r w:rsidR="00FC0302" w:rsidDel="00BB59BF">
          <w:rPr>
            <w:lang w:val="en-US"/>
          </w:rPr>
          <w:delText xml:space="preserve"> </w:delText>
        </w:r>
        <w:r w:rsidR="00CC38F7" w:rsidDel="00BB59BF">
          <w:rPr>
            <w:lang w:val="en-US"/>
          </w:rPr>
          <w:delText xml:space="preserve">reflects that in </w:delText>
        </w:r>
        <w:r w:rsidRPr="32AF646F" w:rsidDel="00BB59BF">
          <w:rPr>
            <w:lang w:val="en-US"/>
          </w:rPr>
          <w:delText>real-life scenarios no</w:delText>
        </w:r>
        <w:r w:rsidR="00D40C9C" w:rsidDel="00BB59BF">
          <w:rPr>
            <w:lang w:val="en-US"/>
          </w:rPr>
          <w:delText>n-</w:delText>
        </w:r>
        <w:r w:rsidRPr="32AF646F" w:rsidDel="00BB59BF">
          <w:rPr>
            <w:lang w:val="en-US"/>
          </w:rPr>
          <w:delText xml:space="preserve">foreseeable setpoint changes </w:delText>
        </w:r>
        <w:r w:rsidR="00B4505C" w:rsidDel="00BB59BF">
          <w:rPr>
            <w:lang w:val="en-US"/>
          </w:rPr>
          <w:delText xml:space="preserve">may </w:delText>
        </w:r>
        <w:r w:rsidR="00D40C9C" w:rsidDel="00BB59BF">
          <w:rPr>
            <w:lang w:val="en-US"/>
          </w:rPr>
          <w:delText xml:space="preserve">suddenly </w:delText>
        </w:r>
        <w:r w:rsidRPr="32AF646F" w:rsidDel="00BB59BF">
          <w:rPr>
            <w:lang w:val="en-US"/>
          </w:rPr>
          <w:delText xml:space="preserve">be </w:delText>
        </w:r>
        <w:r w:rsidR="00975669" w:rsidDel="00BB59BF">
          <w:rPr>
            <w:lang w:val="en-US"/>
          </w:rPr>
          <w:delText>required</w:delText>
        </w:r>
        <w:r w:rsidRPr="32AF646F" w:rsidDel="00BB59BF">
          <w:rPr>
            <w:lang w:val="en-US"/>
          </w:rPr>
          <w:delText>.</w:delText>
        </w:r>
      </w:del>
    </w:p>
    <w:p w14:paraId="458EB72D" w14:textId="5D088133" w:rsidR="008E32FF" w:rsidRDefault="00582FD0" w:rsidP="00FC6AF8">
      <w:pPr>
        <w:rPr>
          <w:lang w:val="en-US"/>
        </w:rPr>
        <w:pPrChange w:id="1246" w:author="Hellmann, Simon" w:date="2025-08-31T12:10:00Z">
          <w:pPr/>
        </w:pPrChange>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ins w:id="1247" w:author="Hellmann, Simon" w:date="2025-08-31T12:14:00Z">
        <w:r w:rsidR="00C64143" w:rsidRPr="00C64143">
          <w:rPr>
            <w:lang w:val="en-US"/>
            <w:rPrChange w:id="1248" w:author="Hellmann, Simon" w:date="2025-08-31T12:14:00Z">
              <w:rPr/>
            </w:rPrChange>
          </w:rPr>
          <w:t>(</w:t>
        </w:r>
        <w:r w:rsidR="00C64143" w:rsidRPr="00C64143">
          <w:rPr>
            <w:noProof/>
            <w:lang w:val="en-US"/>
            <w:rPrChange w:id="1249" w:author="Hellmann, Simon" w:date="2025-08-31T12:14:00Z">
              <w:rPr>
                <w:noProof/>
              </w:rPr>
            </w:rPrChange>
          </w:rPr>
          <w:t>2</w:t>
        </w:r>
        <w:r w:rsidR="00C64143" w:rsidRPr="00C64143">
          <w:rPr>
            <w:noProof/>
            <w:lang w:val="en-US"/>
            <w:rPrChange w:id="1250" w:author="Hellmann, Simon" w:date="2025-08-31T12:14:00Z">
              <w:rPr/>
            </w:rPrChange>
          </w:rPr>
          <w:t>.</w:t>
        </w:r>
        <w:r w:rsidR="00C64143" w:rsidRPr="00C64143">
          <w:rPr>
            <w:noProof/>
            <w:lang w:val="en-US"/>
            <w:rPrChange w:id="1251" w:author="Hellmann, Simon" w:date="2025-08-31T12:14:00Z">
              <w:rPr>
                <w:noProof/>
              </w:rPr>
            </w:rPrChange>
          </w:rPr>
          <w:t>16</w:t>
        </w:r>
      </w:ins>
      <w:del w:id="1252" w:author="Hellmann, Simon" w:date="2025-08-31T12:14:00Z">
        <w:r w:rsidR="00F7388A" w:rsidRPr="00F7388A" w:rsidDel="00C64143">
          <w:rPr>
            <w:lang w:val="en-US"/>
          </w:rPr>
          <w:delText>(</w:delText>
        </w:r>
        <w:r w:rsidR="00F7388A" w:rsidRPr="00F7388A" w:rsidDel="00C64143">
          <w:rPr>
            <w:noProof/>
            <w:lang w:val="en-US"/>
          </w:rPr>
          <w:delText>2.8</w:delText>
        </w:r>
      </w:del>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FC6AF8">
        <w:rPr>
          <w:lang w:val="en-US"/>
        </w:rPr>
        <w:instrText xml:space="preserve"> \* MERGEFORMAT </w:instrText>
      </w:r>
      <w:r w:rsidR="00B32E33">
        <w:rPr>
          <w:lang w:val="en-US"/>
        </w:rPr>
        <w:fldChar w:fldCharType="separate"/>
      </w:r>
      <w:ins w:id="1253" w:author="Hellmann, Simon" w:date="2025-08-31T12:14:00Z">
        <w:r w:rsidR="00C64143" w:rsidRPr="00C64143">
          <w:rPr>
            <w:lang w:val="en-US"/>
            <w:rPrChange w:id="1254" w:author="Hellmann, Simon" w:date="2025-08-31T12:14:00Z">
              <w:rPr/>
            </w:rPrChange>
          </w:rPr>
          <w:t>(</w:t>
        </w:r>
        <w:r w:rsidR="00C64143" w:rsidRPr="00C64143">
          <w:rPr>
            <w:noProof/>
            <w:lang w:val="en-US"/>
            <w:rPrChange w:id="1255" w:author="Hellmann, Simon" w:date="2025-08-31T12:14:00Z">
              <w:rPr>
                <w:noProof/>
              </w:rPr>
            </w:rPrChange>
          </w:rPr>
          <w:t>2</w:t>
        </w:r>
        <w:r w:rsidR="00C64143" w:rsidRPr="00C64143">
          <w:rPr>
            <w:noProof/>
            <w:lang w:val="en-US"/>
            <w:rPrChange w:id="1256" w:author="Hellmann, Simon" w:date="2025-08-31T12:14:00Z">
              <w:rPr/>
            </w:rPrChange>
          </w:rPr>
          <w:t>.</w:t>
        </w:r>
        <w:r w:rsidR="00C64143" w:rsidRPr="00C64143">
          <w:rPr>
            <w:noProof/>
            <w:lang w:val="en-US"/>
            <w:rPrChange w:id="1257" w:author="Hellmann, Simon" w:date="2025-08-31T12:14:00Z">
              <w:rPr>
                <w:noProof/>
              </w:rPr>
            </w:rPrChange>
          </w:rPr>
          <w:t>16</w:t>
        </w:r>
        <w:r w:rsidR="00C64143" w:rsidRPr="00C64143">
          <w:rPr>
            <w:lang w:val="en-US"/>
            <w:rPrChange w:id="1258" w:author="Hellmann, Simon" w:date="2025-08-31T12:14:00Z">
              <w:rPr/>
            </w:rPrChange>
          </w:rPr>
          <w:t>)</w:t>
        </w:r>
      </w:ins>
      <w:del w:id="1259"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8</w:delText>
        </w:r>
        <w:r w:rsidR="00F7388A" w:rsidRPr="00462857" w:rsidDel="00C64143">
          <w:rPr>
            <w:lang w:val="en-US"/>
          </w:rPr>
          <w:delText>)</w:delText>
        </w:r>
      </w:del>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FC6AF8">
        <w:rPr>
          <w:lang w:val="en-US"/>
        </w:rPr>
        <w:instrText xml:space="preserve"> \* MERGEFORMAT </w:instrText>
      </w:r>
      <w:r w:rsidR="00B32E33">
        <w:rPr>
          <w:lang w:val="en-US"/>
        </w:rPr>
        <w:fldChar w:fldCharType="separate"/>
      </w:r>
      <w:ins w:id="1260" w:author="Hellmann, Simon" w:date="2025-08-31T12:14:00Z">
        <w:r w:rsidR="00C64143" w:rsidRPr="00C64143">
          <w:rPr>
            <w:lang w:val="en-US"/>
            <w:rPrChange w:id="1261" w:author="Hellmann, Simon" w:date="2025-08-31T12:14:00Z">
              <w:rPr/>
            </w:rPrChange>
          </w:rPr>
          <w:t>(</w:t>
        </w:r>
        <w:r w:rsidR="00C64143" w:rsidRPr="00C64143">
          <w:rPr>
            <w:noProof/>
            <w:lang w:val="en-US"/>
            <w:rPrChange w:id="1262" w:author="Hellmann, Simon" w:date="2025-08-31T12:14:00Z">
              <w:rPr>
                <w:noProof/>
              </w:rPr>
            </w:rPrChange>
          </w:rPr>
          <w:t>2</w:t>
        </w:r>
        <w:r w:rsidR="00C64143" w:rsidRPr="00C64143">
          <w:rPr>
            <w:noProof/>
            <w:lang w:val="en-US"/>
            <w:rPrChange w:id="1263" w:author="Hellmann, Simon" w:date="2025-08-31T12:14:00Z">
              <w:rPr/>
            </w:rPrChange>
          </w:rPr>
          <w:t>.</w:t>
        </w:r>
        <w:r w:rsidR="00C64143" w:rsidRPr="00C64143">
          <w:rPr>
            <w:noProof/>
            <w:lang w:val="en-US"/>
            <w:rPrChange w:id="1264" w:author="Hellmann, Simon" w:date="2025-08-31T12:14:00Z">
              <w:rPr>
                <w:noProof/>
              </w:rPr>
            </w:rPrChange>
          </w:rPr>
          <w:t>17</w:t>
        </w:r>
        <w:r w:rsidR="00C64143" w:rsidRPr="00C64143">
          <w:rPr>
            <w:lang w:val="en-US"/>
            <w:rPrChange w:id="1265" w:author="Hellmann, Simon" w:date="2025-08-31T12:14:00Z">
              <w:rPr/>
            </w:rPrChange>
          </w:rPr>
          <w:t>)</w:t>
        </w:r>
      </w:ins>
      <w:del w:id="1266"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9</w:delText>
        </w:r>
        <w:r w:rsidR="00F7388A" w:rsidRPr="00462857" w:rsidDel="00C64143">
          <w:rPr>
            <w:lang w:val="en-US"/>
          </w:rPr>
          <w:delText>)</w:delText>
        </w:r>
      </w:del>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28F6C5B"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ins w:id="1267" w:author="Hellmann, Simon" w:date="2025-08-31T12:14:00Z">
        <w:r w:rsidR="00C64143" w:rsidRPr="00C64143">
          <w:rPr>
            <w:lang w:val="en-US"/>
            <w:rPrChange w:id="1268" w:author="Hellmann, Simon" w:date="2025-08-31T12:14:00Z">
              <w:rPr/>
            </w:rPrChange>
          </w:rPr>
          <w:t>(</w:t>
        </w:r>
        <w:r w:rsidR="00C64143" w:rsidRPr="00C64143">
          <w:rPr>
            <w:noProof/>
            <w:lang w:val="en-US"/>
            <w:rPrChange w:id="1269" w:author="Hellmann, Simon" w:date="2025-08-31T12:14:00Z">
              <w:rPr>
                <w:noProof/>
              </w:rPr>
            </w:rPrChange>
          </w:rPr>
          <w:t>2</w:t>
        </w:r>
        <w:r w:rsidR="00C64143" w:rsidRPr="00C64143">
          <w:rPr>
            <w:lang w:val="en-US"/>
            <w:rPrChange w:id="1270" w:author="Hellmann, Simon" w:date="2025-08-31T12:14:00Z">
              <w:rPr/>
            </w:rPrChange>
          </w:rPr>
          <w:t>.</w:t>
        </w:r>
        <w:r w:rsidR="00C64143" w:rsidRPr="00C64143">
          <w:rPr>
            <w:noProof/>
            <w:lang w:val="en-US"/>
            <w:rPrChange w:id="1271" w:author="Hellmann, Simon" w:date="2025-08-31T12:14:00Z">
              <w:rPr>
                <w:noProof/>
              </w:rPr>
            </w:rPrChange>
          </w:rPr>
          <w:t>16</w:t>
        </w:r>
      </w:ins>
      <w:del w:id="1272"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8</w:delText>
        </w:r>
      </w:del>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ins w:id="1273" w:author="Hellmann, Simon" w:date="2025-08-31T12:14:00Z">
        <w:r w:rsidR="00C64143" w:rsidRPr="00C64143">
          <w:rPr>
            <w:lang w:val="en-US"/>
            <w:rPrChange w:id="1274" w:author="Hellmann, Simon" w:date="2025-08-31T12:14:00Z">
              <w:rPr/>
            </w:rPrChange>
          </w:rPr>
          <w:t>(</w:t>
        </w:r>
        <w:r w:rsidR="00C64143" w:rsidRPr="00C64143">
          <w:rPr>
            <w:noProof/>
            <w:lang w:val="en-US"/>
            <w:rPrChange w:id="1275" w:author="Hellmann, Simon" w:date="2025-08-31T12:14:00Z">
              <w:rPr>
                <w:noProof/>
              </w:rPr>
            </w:rPrChange>
          </w:rPr>
          <w:t>2</w:t>
        </w:r>
        <w:r w:rsidR="00C64143" w:rsidRPr="00C64143">
          <w:rPr>
            <w:lang w:val="en-US"/>
            <w:rPrChange w:id="1276" w:author="Hellmann, Simon" w:date="2025-08-31T12:14:00Z">
              <w:rPr/>
            </w:rPrChange>
          </w:rPr>
          <w:t>.</w:t>
        </w:r>
        <w:r w:rsidR="00C64143" w:rsidRPr="00C64143">
          <w:rPr>
            <w:noProof/>
            <w:lang w:val="en-US"/>
            <w:rPrChange w:id="1277" w:author="Hellmann, Simon" w:date="2025-08-31T12:14:00Z">
              <w:rPr>
                <w:noProof/>
              </w:rPr>
            </w:rPrChange>
          </w:rPr>
          <w:t>17</w:t>
        </w:r>
      </w:ins>
      <w:del w:id="1278"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9</w:delText>
        </w:r>
      </w:del>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458"/>
        <w:gridCol w:w="1321"/>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0D80BD73" w:rsidR="007F2F67" w:rsidRDefault="007F2F67" w:rsidP="00220152">
            <w:pPr>
              <w:pStyle w:val="Beschriftung"/>
              <w:jc w:val="right"/>
              <w:rPr>
                <w:lang w:val="en-US"/>
              </w:rPr>
            </w:pPr>
            <w:bookmarkStart w:id="1279" w:name="_Ref194920531"/>
            <w:bookmarkStart w:id="1280"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281" w:author="Hellmann, Simon" w:date="2025-08-31T12:14:00Z">
              <w:r w:rsidR="00C64143">
                <w:rPr>
                  <w:noProof/>
                </w:rPr>
                <w:t>16</w:t>
              </w:r>
            </w:ins>
            <w:del w:id="1282" w:author="Hellmann, Simon" w:date="2025-08-31T12:14:00Z">
              <w:r w:rsidR="00F7388A" w:rsidDel="00C64143">
                <w:rPr>
                  <w:noProof/>
                </w:rPr>
                <w:delText>8</w:delText>
              </w:r>
            </w:del>
            <w:r>
              <w:fldChar w:fldCharType="end"/>
            </w:r>
            <w:bookmarkEnd w:id="1279"/>
            <w:r>
              <w:t>)</w:t>
            </w:r>
            <w:bookmarkEnd w:id="1280"/>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8D39E8"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8D39E8"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49C3E5D0" w:rsidR="007F2F67" w:rsidRPr="00FE05FF" w:rsidRDefault="007F2F67">
            <w:pPr>
              <w:pStyle w:val="Beschriftung"/>
              <w:jc w:val="right"/>
              <w:rPr>
                <w:lang w:val="en-US"/>
              </w:rPr>
            </w:pPr>
            <w:bookmarkStart w:id="1283" w:name="_Ref194920594"/>
            <w:bookmarkStart w:id="1284"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285" w:author="Hellmann, Simon" w:date="2025-08-31T12:14:00Z">
              <w:r w:rsidR="00C64143">
                <w:rPr>
                  <w:noProof/>
                </w:rPr>
                <w:t>17</w:t>
              </w:r>
            </w:ins>
            <w:del w:id="1286" w:author="Hellmann, Simon" w:date="2025-08-31T12:14:00Z">
              <w:r w:rsidR="00F7388A" w:rsidDel="00C64143">
                <w:rPr>
                  <w:noProof/>
                </w:rPr>
                <w:delText>9</w:delText>
              </w:r>
            </w:del>
            <w:r>
              <w:fldChar w:fldCharType="end"/>
            </w:r>
            <w:bookmarkEnd w:id="1283"/>
            <w:r>
              <w:t>)</w:t>
            </w:r>
            <w:bookmarkEnd w:id="1284"/>
          </w:p>
        </w:tc>
      </w:tr>
    </w:tbl>
    <w:p w14:paraId="75D20111" w14:textId="337C853A" w:rsidR="00510AB0" w:rsidRPr="00692A81" w:rsidRDefault="32AF646F" w:rsidP="008B6E95">
      <w:pPr>
        <w:pStyle w:val="berschrift3"/>
        <w:ind w:left="0" w:firstLine="0"/>
        <w:rPr>
          <w:lang w:val="en-US"/>
        </w:rPr>
      </w:pPr>
      <w:bookmarkStart w:id="1287" w:name="_2bb10dj2xkze"/>
      <w:bookmarkEnd w:id="1287"/>
      <w:r w:rsidRPr="32AF646F">
        <w:rPr>
          <w:lang w:val="en-US"/>
        </w:rPr>
        <w:t>2.4.2 Cogeneration (case study 2)</w:t>
      </w:r>
    </w:p>
    <w:p w14:paraId="2316DAA8" w14:textId="2C9AC0B2"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MTM4YTk1Y2UtN2I1MS00NjA1LTg4MDEtNTA2NjMwYTc0NjQ1IiwiVGV4dCI6Ik1hdWt5IGV0IGFsLiIsIldBSVZlcnNpb24iOiI2LjE5LjIuMSJ9}</w:instrText>
          </w:r>
          <w:r w:rsidR="002554AE">
            <w:rPr>
              <w:lang w:val="en-US"/>
            </w:rPr>
            <w:fldChar w:fldCharType="separate"/>
          </w:r>
          <w:r w:rsidR="008D39E8">
            <w:fldChar w:fldCharType="begin"/>
          </w:r>
          <w:r w:rsidR="008D39E8">
            <w:instrText xml:space="preserve"> HYPERLINK \l "_CTVL00125a47e44351c41d8814ac7303d06f6e1" \o "Mauky, E.; Weinrich, S.; Nägele, H.-J.; Jacobi, H. F.; Liebetrau, J.; Nelles, M. (2016): Model Predictive Control for Demand-Driven Biogas Production …" </w:instrText>
          </w:r>
          <w:ins w:id="1288" w:author="Hellmann, Simon" w:date="2025-08-31T12:14:00Z"/>
          <w:r w:rsidR="008D39E8">
            <w:fldChar w:fldCharType="separate"/>
          </w:r>
          <w:r w:rsidR="00E04011">
            <w:rPr>
              <w:lang w:val="en-US"/>
            </w:rPr>
            <w:t>Mauky et al.</w:t>
          </w:r>
          <w:r w:rsidR="008D39E8">
            <w:rPr>
              <w:lang w:val="en-US"/>
            </w:rPr>
            <w:fldChar w:fldCharType="end"/>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zOTg4NDBkNS04YWQ4LTQwN2ItOWFlMS0xNTQ0NTk5NTczZTMiLCJUZXh0IjoiKDIwMTYpIiwiV0FJVmVyc2lvbiI6IjYuMTkuMi4xIn0=}</w:instrText>
          </w:r>
          <w:r w:rsidR="002554AE">
            <w:rPr>
              <w:lang w:val="en-US"/>
            </w:rPr>
            <w:fldChar w:fldCharType="separate"/>
          </w:r>
          <w:r w:rsidR="008D39E8">
            <w:fldChar w:fldCharType="begin"/>
          </w:r>
          <w:r w:rsidR="008D39E8" w:rsidRPr="008D39E8">
            <w:rPr>
              <w:lang w:val="en-US"/>
              <w:rPrChange w:id="1289" w:author="Hellmann, Simon" w:date="2025-08-31T11:49:00Z">
                <w:rPr/>
              </w:rPrChange>
            </w:rPr>
            <w:instrText xml:space="preserve"> HYPERLINK \l "_CTVL00125a47e44351c41d8814ac7303d06f6e1" \o "Mauky, E.; Weinrich, S.; Nägele, H.-J.; Jacobi, H. F.; Liebetrau, J.; Nelles, M. (2016): Model Predictive Control for Demand-Driven Biogas Production …" </w:instrText>
          </w:r>
          <w:ins w:id="1290" w:author="Hellmann, Simon" w:date="2025-08-31T12:14:00Z"/>
          <w:r w:rsidR="008D39E8">
            <w:fldChar w:fldCharType="separate"/>
          </w:r>
          <w:r w:rsidR="00E04011">
            <w:rPr>
              <w:lang w:val="en-US"/>
            </w:rPr>
            <w:t>(2016)</w:t>
          </w:r>
          <w:r w:rsidR="008D39E8">
            <w:rPr>
              <w:lang w:val="en-US"/>
            </w:rPr>
            <w:fldChar w:fldCharType="end"/>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1D360833"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ins w:id="1291" w:author="Hellmann, Simon" w:date="2025-08-31T12:14:00Z">
        <w:r w:rsidR="00C64143" w:rsidRPr="00C64143">
          <w:rPr>
            <w:lang w:val="en-US"/>
            <w:rPrChange w:id="1292" w:author="Hellmann, Simon" w:date="2025-08-31T12:14:00Z">
              <w:rPr/>
            </w:rPrChange>
          </w:rPr>
          <w:t>(</w:t>
        </w:r>
        <w:r w:rsidR="00C64143" w:rsidRPr="00C64143">
          <w:rPr>
            <w:noProof/>
            <w:lang w:val="en-US"/>
            <w:rPrChange w:id="1293" w:author="Hellmann, Simon" w:date="2025-08-31T12:14:00Z">
              <w:rPr>
                <w:noProof/>
              </w:rPr>
            </w:rPrChange>
          </w:rPr>
          <w:t>2</w:t>
        </w:r>
        <w:r w:rsidR="00C64143" w:rsidRPr="00C64143">
          <w:rPr>
            <w:lang w:val="en-US"/>
            <w:rPrChange w:id="1294" w:author="Hellmann, Simon" w:date="2025-08-31T12:14:00Z">
              <w:rPr/>
            </w:rPrChange>
          </w:rPr>
          <w:t>.</w:t>
        </w:r>
        <w:r w:rsidR="00C64143" w:rsidRPr="00C64143">
          <w:rPr>
            <w:noProof/>
            <w:lang w:val="en-US"/>
            <w:rPrChange w:id="1295" w:author="Hellmann, Simon" w:date="2025-08-31T12:14:00Z">
              <w:rPr>
                <w:noProof/>
              </w:rPr>
            </w:rPrChange>
          </w:rPr>
          <w:t>18</w:t>
        </w:r>
        <w:r w:rsidR="00C64143" w:rsidRPr="00C64143">
          <w:rPr>
            <w:lang w:val="en-US"/>
            <w:rPrChange w:id="1296" w:author="Hellmann, Simon" w:date="2025-08-31T12:14:00Z">
              <w:rPr/>
            </w:rPrChange>
          </w:rPr>
          <w:t>)</w:t>
        </w:r>
      </w:ins>
      <w:del w:id="1297"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10</w:delText>
        </w:r>
        <w:r w:rsidR="00F7388A" w:rsidRPr="00F7388A" w:rsidDel="00C64143">
          <w:rPr>
            <w:lang w:val="en-US"/>
          </w:rPr>
          <w:delText>)</w:delText>
        </w:r>
      </w:del>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}</w:instrText>
          </w:r>
          <w:r w:rsidR="008131AB">
            <w:rPr>
              <w:lang w:val="en-US"/>
            </w:rPr>
            <w:fldChar w:fldCharType="separate"/>
          </w:r>
          <w:r w:rsidR="008D39E8">
            <w:fldChar w:fldCharType="begin"/>
          </w:r>
          <w:r w:rsidR="008D39E8" w:rsidRPr="008D39E8">
            <w:rPr>
              <w:lang w:val="en-US"/>
              <w:rPrChange w:id="1298" w:author="Hellmann, Simon" w:date="2025-08-31T11:49:00Z">
                <w:rPr/>
              </w:rPrChange>
            </w:rPr>
            <w:instrText xml:space="preserve"> HYPERLINK \l "_CTVL00125a47e44351c41d8814ac7303d06f6e1" \o "Mauky, E.; Weinrich, S.; Nägele, H.-J.; Jacobi, H. F.; Liebetrau, J.; Nelles, M. (2016): Model Predictive Control for Demand-Driven Biogas Production …" </w:instrText>
          </w:r>
          <w:ins w:id="1299" w:author="Hellmann, Simon" w:date="2025-08-31T12:14:00Z"/>
          <w:r w:rsidR="008D39E8">
            <w:fldChar w:fldCharType="separate"/>
          </w:r>
          <w:r w:rsidR="00E04011">
            <w:rPr>
              <w:lang w:val="en-US"/>
            </w:rPr>
            <w:t>(Mauky et al., 2016)</w:t>
          </w:r>
          <w:r w:rsidR="008D39E8">
            <w:rPr>
              <w:lang w:val="en-US"/>
            </w:rPr>
            <w:fldChar w:fldCharType="end"/>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58862346"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r w:rsidR="008D39E8">
            <w:fldChar w:fldCharType="begin"/>
          </w:r>
          <w:r w:rsidR="008D39E8" w:rsidRPr="008D39E8">
            <w:rPr>
              <w:lang w:val="en-US"/>
              <w:rPrChange w:id="1300" w:author="Hellmann, Simon" w:date="2025-08-31T11:49:00Z">
                <w:rPr/>
              </w:rPrChange>
            </w:rPr>
            <w:instrText xml:space="preserve"> HYPERLINK \l "_CTVL0018b4156a579284c11956711fbe076bad0" \o "Fiedler, F.; Karg, B.; Lüken, L.; Brandner, D.; Heinlein, M.; Brabender, F.; Lucia, S. (2023): do-mpc: Towards FAIR nonlinear and robust model predict…" </w:instrText>
          </w:r>
          <w:ins w:id="1301" w:author="Hellmann, Simon" w:date="2025-08-31T12:14:00Z"/>
          <w:r w:rsidR="008D39E8">
            <w:fldChar w:fldCharType="separate"/>
          </w:r>
          <w:r w:rsidR="00E04011">
            <w:rPr>
              <w:lang w:val="en-US"/>
            </w:rPr>
            <w:t>(Fiedler et al., 2023)</w:t>
          </w:r>
          <w:r w:rsidR="008D39E8">
            <w:rPr>
              <w:lang w:val="en-US"/>
            </w:rPr>
            <w:fldChar w:fldCharType="end"/>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ins w:id="1302" w:author="Hellmann, Simon" w:date="2025-08-31T12:14:00Z">
        <w:r w:rsidR="00C64143" w:rsidRPr="00C64143">
          <w:rPr>
            <w:lang w:val="en-US"/>
            <w:rPrChange w:id="1303" w:author="Hellmann, Simon" w:date="2025-08-31T12:14:00Z">
              <w:rPr/>
            </w:rPrChange>
          </w:rPr>
          <w:t>(</w:t>
        </w:r>
        <w:r w:rsidR="00C64143" w:rsidRPr="00C64143">
          <w:rPr>
            <w:noProof/>
            <w:lang w:val="en-US"/>
            <w:rPrChange w:id="1304" w:author="Hellmann, Simon" w:date="2025-08-31T12:14:00Z">
              <w:rPr>
                <w:noProof/>
              </w:rPr>
            </w:rPrChange>
          </w:rPr>
          <w:t>2</w:t>
        </w:r>
        <w:r w:rsidR="00C64143" w:rsidRPr="00C64143">
          <w:rPr>
            <w:lang w:val="en-US"/>
            <w:rPrChange w:id="1305" w:author="Hellmann, Simon" w:date="2025-08-31T12:14:00Z">
              <w:rPr/>
            </w:rPrChange>
          </w:rPr>
          <w:t>.</w:t>
        </w:r>
        <w:r w:rsidR="00C64143" w:rsidRPr="00C64143">
          <w:rPr>
            <w:noProof/>
            <w:lang w:val="en-US"/>
            <w:rPrChange w:id="1306" w:author="Hellmann, Simon" w:date="2025-08-31T12:14:00Z">
              <w:rPr>
                <w:noProof/>
              </w:rPr>
            </w:rPrChange>
          </w:rPr>
          <w:t>18</w:t>
        </w:r>
        <w:r w:rsidR="00C64143" w:rsidRPr="00C64143">
          <w:rPr>
            <w:lang w:val="en-US"/>
            <w:rPrChange w:id="1307" w:author="Hellmann, Simon" w:date="2025-08-31T12:14:00Z">
              <w:rPr/>
            </w:rPrChange>
          </w:rPr>
          <w:t>)</w:t>
        </w:r>
      </w:ins>
      <w:del w:id="1308"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10</w:delText>
        </w:r>
        <w:r w:rsidR="00F7388A" w:rsidRPr="00F7388A" w:rsidDel="00C64143">
          <w:rPr>
            <w:lang w:val="en-US"/>
          </w:rPr>
          <w:delText>)</w:delText>
        </w:r>
      </w:del>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ins w:id="1309" w:author="Hellmann, Simon" w:date="2025-08-31T12:14:00Z">
        <w:r w:rsidR="00C64143" w:rsidRPr="00C64143">
          <w:rPr>
            <w:lang w:val="en-US"/>
            <w:rPrChange w:id="1310" w:author="Hellmann, Simon" w:date="2025-08-31T12:14:00Z">
              <w:rPr/>
            </w:rPrChange>
          </w:rPr>
          <w:t>(</w:t>
        </w:r>
        <w:r w:rsidR="00C64143" w:rsidRPr="00C64143">
          <w:rPr>
            <w:noProof/>
            <w:lang w:val="en-US"/>
            <w:rPrChange w:id="1311" w:author="Hellmann, Simon" w:date="2025-08-31T12:14:00Z">
              <w:rPr>
                <w:noProof/>
              </w:rPr>
            </w:rPrChange>
          </w:rPr>
          <w:t>2</w:t>
        </w:r>
        <w:r w:rsidR="00C64143" w:rsidRPr="00C64143">
          <w:rPr>
            <w:lang w:val="en-US"/>
            <w:rPrChange w:id="1312" w:author="Hellmann, Simon" w:date="2025-08-31T12:14:00Z">
              <w:rPr/>
            </w:rPrChange>
          </w:rPr>
          <w:t>.</w:t>
        </w:r>
        <w:r w:rsidR="00C64143" w:rsidRPr="00C64143">
          <w:rPr>
            <w:noProof/>
            <w:lang w:val="en-US"/>
            <w:rPrChange w:id="1313" w:author="Hellmann, Simon" w:date="2025-08-31T12:14:00Z">
              <w:rPr>
                <w:noProof/>
              </w:rPr>
            </w:rPrChange>
          </w:rPr>
          <w:t>19</w:t>
        </w:r>
        <w:r w:rsidR="00C64143" w:rsidRPr="00C64143">
          <w:rPr>
            <w:lang w:val="en-US"/>
            <w:rPrChange w:id="1314" w:author="Hellmann, Simon" w:date="2025-08-31T12:14:00Z">
              <w:rPr/>
            </w:rPrChange>
          </w:rPr>
          <w:t>)</w:t>
        </w:r>
      </w:ins>
      <w:del w:id="1315" w:author="Hellmann, Simon" w:date="2025-08-31T12:14:00Z">
        <w:r w:rsidR="00F7388A" w:rsidRPr="00F7388A" w:rsidDel="00C64143">
          <w:rPr>
            <w:lang w:val="en-US"/>
          </w:rPr>
          <w:delText>(</w:delText>
        </w:r>
        <w:r w:rsidR="00F7388A" w:rsidRPr="00F7388A" w:rsidDel="00C64143">
          <w:rPr>
            <w:noProof/>
            <w:lang w:val="en-US"/>
          </w:rPr>
          <w:delText>2</w:delText>
        </w:r>
        <w:r w:rsidR="00F7388A" w:rsidRPr="00F7388A" w:rsidDel="00C64143">
          <w:rPr>
            <w:lang w:val="en-US"/>
          </w:rPr>
          <w:delText>.</w:delText>
        </w:r>
        <w:r w:rsidR="00F7388A" w:rsidRPr="00F7388A" w:rsidDel="00C64143">
          <w:rPr>
            <w:noProof/>
            <w:lang w:val="en-US"/>
          </w:rPr>
          <w:delText>11</w:delText>
        </w:r>
        <w:r w:rsidR="00F7388A" w:rsidRPr="00F7388A" w:rsidDel="00C64143">
          <w:rPr>
            <w:lang w:val="en-US"/>
          </w:rPr>
          <w:delText>)</w:delText>
        </w:r>
      </w:del>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7"/>
        <w:gridCol w:w="1448"/>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C315DAF" w:rsidR="00A10A25" w:rsidRDefault="00A10A25" w:rsidP="00220152">
            <w:pPr>
              <w:pStyle w:val="Beschriftung"/>
              <w:jc w:val="right"/>
              <w:rPr>
                <w:lang w:val="en-US"/>
              </w:rPr>
            </w:pPr>
            <w:bookmarkStart w:id="1316" w:name="_Ref195099090"/>
            <w:bookmarkStart w:id="1317"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318" w:author="Hellmann, Simon" w:date="2025-08-31T12:14:00Z">
              <w:r w:rsidR="00C64143">
                <w:rPr>
                  <w:noProof/>
                </w:rPr>
                <w:t>18</w:t>
              </w:r>
            </w:ins>
            <w:del w:id="1319" w:author="Hellmann, Simon" w:date="2025-08-31T12:14:00Z">
              <w:r w:rsidR="00F7388A" w:rsidDel="00C64143">
                <w:rPr>
                  <w:noProof/>
                </w:rPr>
                <w:delText>10</w:delText>
              </w:r>
            </w:del>
            <w:r>
              <w:fldChar w:fldCharType="end"/>
            </w:r>
            <w:bookmarkEnd w:id="1316"/>
            <w:r>
              <w:t>)</w:t>
            </w:r>
            <w:bookmarkEnd w:id="1317"/>
          </w:p>
        </w:tc>
      </w:tr>
      <w:tr w:rsidR="00A10A25" w:rsidRPr="00FE05FF" w14:paraId="0C2FF144" w14:textId="77777777" w:rsidTr="00A10A25">
        <w:tc>
          <w:tcPr>
            <w:tcW w:w="4315" w:type="pct"/>
            <w:vAlign w:val="center"/>
          </w:tcPr>
          <w:p w14:paraId="2A77B3DE" w14:textId="18116B92" w:rsidR="00A10A25" w:rsidRPr="008B21A5" w:rsidRDefault="008D39E8">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BB59BF">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Change w:id="1320" w:author="Hellmann, Simon" w:date="2025-08-31T11:59:00Z">
                          <w:rPr>
                            <w:rFonts w:ascii="Cambria Math" w:hAnsi="Cambria Math"/>
                            <w:i/>
                            <w:color w:val="000000" w:themeColor="text1"/>
                            <w:sz w:val="22"/>
                            <w:szCs w:val="21"/>
                            <w:lang w:val="en-US"/>
                          </w:rPr>
                        </w:rPrChange>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Change w:id="1321" w:author="Hellmann, Simon" w:date="2025-08-31T11:59:00Z">
                            <w:rPr>
                              <w:rFonts w:ascii="Cambria Math" w:eastAsia="Cambria Math" w:hAnsi="Cambria Math" w:cs="Cambria Math"/>
                              <w:i/>
                              <w:color w:val="000000" w:themeColor="text1"/>
                              <w:sz w:val="22"/>
                              <w:szCs w:val="21"/>
                              <w:lang w:val="en-US"/>
                            </w:rPr>
                          </w:rPrChange>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Change w:id="1322" w:author="Hellmann, Simon" w:date="2025-08-31T11:59:00Z">
                            <w:rPr>
                              <w:rFonts w:ascii="Cambria Math" w:eastAsia="Cambria Math" w:hAnsi="Cambria Math" w:cs="Cambria Math"/>
                              <w:i/>
                              <w:color w:val="000000" w:themeColor="text1"/>
                              <w:sz w:val="22"/>
                              <w:szCs w:val="21"/>
                              <w:lang w:val="en-US"/>
                            </w:rPr>
                          </w:rPrChange>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Change w:id="1323" w:author="Hellmann, Simon" w:date="2025-08-31T11:59:00Z">
                            <w:rPr>
                              <w:rFonts w:ascii="Cambria Math" w:eastAsia="Cambria Math" w:hAnsi="Cambria Math" w:cs="Cambria Math"/>
                              <w:i/>
                              <w:color w:val="000000" w:themeColor="text1"/>
                              <w:sz w:val="22"/>
                              <w:szCs w:val="21"/>
                              <w:lang w:val="en-US"/>
                            </w:rPr>
                          </w:rPrChange>
                        </w:rPr>
                      </m:ctrlPr>
                    </m:e>
                  </m:mr>
                  <m:mr>
                    <m:e>
                      <m:ctrlPr>
                        <w:rPr>
                          <w:rFonts w:ascii="Cambria Math" w:eastAsia="Cambria Math" w:hAnsi="Cambria Math" w:cs="Cambria Math"/>
                          <w:i/>
                          <w:color w:val="000000" w:themeColor="text1"/>
                          <w:sz w:val="22"/>
                          <w:szCs w:val="21"/>
                          <w:lang w:val="en-US"/>
                          <w:rPrChange w:id="1324" w:author="Hellmann, Simon" w:date="2025-08-31T11:59:00Z">
                            <w:rPr>
                              <w:rFonts w:ascii="Cambria Math" w:eastAsia="Cambria Math" w:hAnsi="Cambria Math" w:cs="Cambria Math"/>
                              <w:i/>
                              <w:color w:val="000000" w:themeColor="text1"/>
                              <w:sz w:val="22"/>
                              <w:szCs w:val="21"/>
                              <w:lang w:val="en-US"/>
                            </w:rPr>
                          </w:rPrChange>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Change w:id="1325" w:author="Hellmann, Simon" w:date="2025-08-31T11:59:00Z">
                            <w:rPr>
                              <w:rFonts w:ascii="Cambria Math" w:eastAsia="Cambria Math" w:hAnsi="Cambria Math" w:cs="Cambria Math"/>
                              <w:i/>
                              <w:color w:val="000000" w:themeColor="text1"/>
                              <w:sz w:val="22"/>
                              <w:szCs w:val="21"/>
                              <w:lang w:val="en-US"/>
                            </w:rPr>
                          </w:rPrChange>
                        </w:rPr>
                      </m:ctrlPr>
                    </m:e>
                  </m:mr>
                  <m:mr>
                    <m:e>
                      <m:ctrlPr>
                        <w:rPr>
                          <w:rFonts w:ascii="Cambria Math" w:eastAsia="Cambria Math" w:hAnsi="Cambria Math" w:cs="Cambria Math"/>
                          <w:i/>
                          <w:color w:val="000000" w:themeColor="text1"/>
                          <w:sz w:val="22"/>
                          <w:szCs w:val="21"/>
                          <w:lang w:val="en-US"/>
                          <w:rPrChange w:id="1326" w:author="Hellmann, Simon" w:date="2025-08-31T11:59:00Z">
                            <w:rPr>
                              <w:rFonts w:ascii="Cambria Math" w:eastAsia="Cambria Math" w:hAnsi="Cambria Math" w:cs="Cambria Math"/>
                              <w:i/>
                              <w:color w:val="000000" w:themeColor="text1"/>
                              <w:sz w:val="22"/>
                              <w:szCs w:val="21"/>
                              <w:lang w:val="en-US"/>
                            </w:rPr>
                          </w:rPrChange>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Change w:id="1327" w:author="Hellmann, Simon" w:date="2025-08-31T11:59:00Z">
                            <w:rPr>
                              <w:rFonts w:ascii="Cambria Math" w:eastAsia="Cambria Math" w:hAnsi="Cambria Math" w:cs="Cambria Math"/>
                              <w:i/>
                              <w:color w:val="000000" w:themeColor="text1"/>
                              <w:sz w:val="22"/>
                              <w:szCs w:val="21"/>
                              <w:lang w:val="en-US"/>
                            </w:rPr>
                          </w:rPrChange>
                        </w:rPr>
                      </m:ctrlPr>
                    </m:e>
                  </m:mr>
                  <m:mr>
                    <m:e>
                      <m:ctrlPr>
                        <w:rPr>
                          <w:rFonts w:ascii="Cambria Math" w:eastAsia="Cambria Math" w:hAnsi="Cambria Math" w:cs="Cambria Math"/>
                          <w:i/>
                          <w:color w:val="000000" w:themeColor="text1"/>
                          <w:sz w:val="22"/>
                          <w:szCs w:val="21"/>
                          <w:lang w:val="en-US"/>
                          <w:rPrChange w:id="1328" w:author="Hellmann, Simon" w:date="2025-08-31T11:59:00Z">
                            <w:rPr>
                              <w:rFonts w:ascii="Cambria Math" w:eastAsia="Cambria Math" w:hAnsi="Cambria Math" w:cs="Cambria Math"/>
                              <w:i/>
                              <w:color w:val="000000" w:themeColor="text1"/>
                              <w:sz w:val="22"/>
                              <w:szCs w:val="21"/>
                              <w:lang w:val="en-US"/>
                            </w:rPr>
                          </w:rPrChange>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Change w:id="1329" w:author="Hellmann, Simon" w:date="2025-08-31T11:59:00Z">
                            <w:rPr>
                              <w:rFonts w:ascii="Cambria Math" w:eastAsia="Cambria Math" w:hAnsi="Cambria Math" w:cs="Cambria Math"/>
                              <w:i/>
                              <w:color w:val="000000" w:themeColor="text1"/>
                              <w:szCs w:val="21"/>
                              <w:lang w:val="en-US"/>
                            </w:rPr>
                          </w:rPrChange>
                        </w:rPr>
                      </m:ctrlPr>
                    </m:e>
                  </m:mr>
                  <m:mr>
                    <m:e>
                      <m:ctrlPr>
                        <w:rPr>
                          <w:rFonts w:ascii="Cambria Math" w:eastAsia="Cambria Math" w:hAnsi="Cambria Math" w:cs="Cambria Math"/>
                          <w:i/>
                          <w:color w:val="000000" w:themeColor="text1"/>
                          <w:szCs w:val="21"/>
                          <w:lang w:val="en-US"/>
                          <w:rPrChange w:id="1330" w:author="Hellmann, Simon" w:date="2025-08-31T11:59:00Z">
                            <w:rPr>
                              <w:rFonts w:ascii="Cambria Math" w:eastAsia="Cambria Math" w:hAnsi="Cambria Math" w:cs="Cambria Math"/>
                              <w:i/>
                              <w:color w:val="000000" w:themeColor="text1"/>
                              <w:szCs w:val="21"/>
                              <w:lang w:val="en-US"/>
                            </w:rPr>
                          </w:rPrChange>
                        </w:rPr>
                      </m:ctrlPr>
                    </m:e>
                    <m:e>
                      <m:r>
                        <w:ins w:id="1331" w:author="Hellmann, Simon" w:date="2025-08-31T11:59:00Z">
                          <w:rPr>
                            <w:rFonts w:ascii="Cambria Math" w:hAnsi="Cambria Math"/>
                            <w:color w:val="000000" w:themeColor="text1"/>
                            <w:sz w:val="22"/>
                            <w:szCs w:val="21"/>
                            <w:lang w:val="en-US"/>
                          </w:rPr>
                          <m:t>-</m:t>
                        </w:ins>
                      </m:r>
                      <m:sSub>
                        <m:sSubPr>
                          <m:ctrlPr>
                            <w:ins w:id="1332" w:author="Hellmann, Simon" w:date="2025-08-31T11:59:00Z">
                              <w:rPr>
                                <w:rFonts w:ascii="Cambria Math" w:eastAsia="Cambria Math" w:hAnsi="Cambria Math" w:cs="Cambria Math"/>
                                <w:i/>
                                <w:color w:val="000000" w:themeColor="text1"/>
                                <w:sz w:val="22"/>
                                <w:szCs w:val="21"/>
                                <w:lang w:val="en-US"/>
                              </w:rPr>
                            </w:ins>
                          </m:ctrlPr>
                        </m:sSubPr>
                        <m:e>
                          <m:r>
                            <w:ins w:id="1333" w:author="Hellmann, Simon" w:date="2025-08-31T11:59:00Z">
                              <w:rPr>
                                <w:rFonts w:ascii="Cambria Math" w:eastAsia="Cambria Math" w:hAnsi="Cambria Math" w:cs="Cambria Math"/>
                                <w:color w:val="000000" w:themeColor="text1"/>
                                <w:sz w:val="22"/>
                                <w:szCs w:val="21"/>
                                <w:lang w:val="en-US"/>
                              </w:rPr>
                              <m:t>l</m:t>
                            </w:ins>
                          </m:r>
                        </m:e>
                        <m:sub>
                          <m:r>
                            <w:ins w:id="1334" w:author="Hellmann, Simon" w:date="2025-08-31T11:59:00Z">
                              <w:rPr>
                                <w:rFonts w:ascii="Cambria Math" w:eastAsia="Cambria Math" w:hAnsi="Cambria Math" w:cs="Cambria Math"/>
                                <w:color w:val="000000" w:themeColor="text1"/>
                                <w:sz w:val="22"/>
                                <w:szCs w:val="21"/>
                                <w:lang w:val="en-US"/>
                              </w:rPr>
                              <m:t>k</m:t>
                            </w:ins>
                          </m:r>
                        </m:sub>
                      </m:sSub>
                      <m:r>
                        <w:ins w:id="1335" w:author="Hellmann, Simon" w:date="2025-08-31T11:59:00Z">
                          <w:rPr>
                            <w:rFonts w:ascii="Cambria Math" w:hAnsi="Cambria Math"/>
                            <w:color w:val="000000" w:themeColor="text1"/>
                            <w:sz w:val="22"/>
                            <w:szCs w:val="21"/>
                            <w:lang w:val="en-US"/>
                          </w:rPr>
                          <m:t>-</m:t>
                        </w:ins>
                      </m:r>
                      <m:sSub>
                        <m:sSubPr>
                          <m:ctrlPr>
                            <w:ins w:id="1336" w:author="Hellmann, Simon" w:date="2025-08-31T11:59:00Z">
                              <w:rPr>
                                <w:rFonts w:ascii="Cambria Math" w:hAnsi="Cambria Math"/>
                                <w:i/>
                                <w:color w:val="000000" w:themeColor="text1"/>
                                <w:sz w:val="22"/>
                                <w:szCs w:val="21"/>
                                <w:lang w:val="en-US"/>
                              </w:rPr>
                            </w:ins>
                          </m:ctrlPr>
                        </m:sSubPr>
                        <m:e>
                          <m:r>
                            <w:ins w:id="1337" w:author="Hellmann, Simon" w:date="2025-08-31T11:59:00Z">
                              <w:rPr>
                                <w:rFonts w:ascii="Cambria Math" w:hAnsi="Cambria Math"/>
                                <w:color w:val="000000" w:themeColor="text1"/>
                                <w:sz w:val="22"/>
                                <w:szCs w:val="21"/>
                                <w:lang w:val="en-US"/>
                              </w:rPr>
                              <m:t>ϵ</m:t>
                            </w:ins>
                          </m:r>
                        </m:e>
                        <m:sub>
                          <m:r>
                            <w:ins w:id="1338" w:author="Hellmann, Simon" w:date="2025-08-31T11:59:00Z">
                              <w:rPr>
                                <w:rFonts w:ascii="Cambria Math" w:hAnsi="Cambria Math"/>
                                <w:color w:val="000000" w:themeColor="text1"/>
                                <w:sz w:val="22"/>
                                <w:szCs w:val="21"/>
                                <w:lang w:val="en-US"/>
                              </w:rPr>
                              <m:t>2</m:t>
                            </w:ins>
                          </m:r>
                        </m:sub>
                      </m:sSub>
                      <m:r>
                        <w:ins w:id="1339" w:author="Hellmann, Simon" w:date="2025-08-31T11:59:00Z">
                          <w:rPr>
                            <w:rFonts w:ascii="Cambria Math" w:hAnsi="Cambria Math"/>
                            <w:color w:val="000000" w:themeColor="text1"/>
                            <w:sz w:val="22"/>
                            <w:szCs w:val="21"/>
                            <w:lang w:val="en-US"/>
                          </w:rPr>
                          <m:t>≤-0.05  ∀  k∈{0,…,</m:t>
                        </w:ins>
                      </m:r>
                      <m:sSub>
                        <m:sSubPr>
                          <m:ctrlPr>
                            <w:ins w:id="1340" w:author="Hellmann, Simon" w:date="2025-08-31T11:59:00Z">
                              <w:rPr>
                                <w:rFonts w:ascii="Cambria Math" w:hAnsi="Cambria Math"/>
                                <w:i/>
                                <w:color w:val="000000" w:themeColor="text1"/>
                                <w:sz w:val="22"/>
                                <w:szCs w:val="21"/>
                                <w:lang w:val="en-US"/>
                              </w:rPr>
                            </w:ins>
                          </m:ctrlPr>
                        </m:sSubPr>
                        <m:e>
                          <m:r>
                            <w:ins w:id="1341" w:author="Hellmann, Simon" w:date="2025-08-31T11:59:00Z">
                              <w:rPr>
                                <w:rFonts w:ascii="Cambria Math" w:hAnsi="Cambria Math"/>
                                <w:color w:val="000000" w:themeColor="text1"/>
                                <w:sz w:val="22"/>
                                <w:szCs w:val="21"/>
                                <w:lang w:val="en-US"/>
                              </w:rPr>
                              <m:t>N</m:t>
                            </w:ins>
                          </m:r>
                        </m:e>
                        <m:sub>
                          <m:r>
                            <w:ins w:id="1342" w:author="Hellmann, Simon" w:date="2025-08-31T11:59:00Z">
                              <w:rPr>
                                <w:rFonts w:ascii="Cambria Math" w:hAnsi="Cambria Math"/>
                                <w:color w:val="000000" w:themeColor="text1"/>
                                <w:sz w:val="22"/>
                                <w:szCs w:val="21"/>
                                <w:lang w:val="en-US"/>
                              </w:rPr>
                              <m:t>p</m:t>
                            </w:ins>
                          </m:r>
                        </m:sub>
                      </m:sSub>
                      <m:r>
                        <w:ins w:id="1343" w:author="Hellmann, Simon" w:date="2025-08-31T11:59:00Z">
                          <w:rPr>
                            <w:rFonts w:ascii="Cambria Math" w:hAnsi="Cambria Math"/>
                            <w:color w:val="000000" w:themeColor="text1"/>
                            <w:sz w:val="22"/>
                            <w:szCs w:val="21"/>
                            <w:lang w:val="en-US"/>
                          </w:rPr>
                          <m:t>}</m:t>
                        </w:ins>
                      </m:r>
                      <m:ctrlPr>
                        <w:rPr>
                          <w:rFonts w:ascii="Cambria Math" w:eastAsia="Cambria Math" w:hAnsi="Cambria Math" w:cs="Cambria Math"/>
                          <w:i/>
                          <w:color w:val="000000" w:themeColor="text1"/>
                          <w:szCs w:val="21"/>
                          <w:lang w:val="en-US"/>
                          <w:rPrChange w:id="1344" w:author="Hellmann, Simon" w:date="2025-08-31T11:59:00Z">
                            <w:rPr>
                              <w:rFonts w:ascii="Cambria Math" w:eastAsia="Cambria Math" w:hAnsi="Cambria Math" w:cs="Cambria Math"/>
                              <w:i/>
                              <w:color w:val="000000" w:themeColor="text1"/>
                              <w:szCs w:val="21"/>
                              <w:lang w:val="en-US"/>
                            </w:rPr>
                          </w:rPrChange>
                        </w:rPr>
                      </m:ctrlPr>
                    </m:e>
                  </m:mr>
                  <m:mr>
                    <m:e>
                      <m:ctrlPr>
                        <w:rPr>
                          <w:rFonts w:ascii="Cambria Math" w:eastAsia="Cambria Math" w:hAnsi="Cambria Math" w:cs="Cambria Math"/>
                          <w:i/>
                          <w:color w:val="000000" w:themeColor="text1"/>
                          <w:szCs w:val="21"/>
                          <w:lang w:val="en-US"/>
                          <w:rPrChange w:id="1345" w:author="Hellmann, Simon" w:date="2025-08-31T11:59:00Z">
                            <w:rPr>
                              <w:rFonts w:ascii="Cambria Math" w:eastAsia="Cambria Math" w:hAnsi="Cambria Math" w:cs="Cambria Math"/>
                              <w:i/>
                              <w:color w:val="000000" w:themeColor="text1"/>
                              <w:szCs w:val="21"/>
                              <w:lang w:val="en-US"/>
                            </w:rPr>
                          </w:rPrChange>
                        </w:rPr>
                      </m:ctrlPr>
                    </m:e>
                    <m:e>
                      <m:r>
                        <w:ins w:id="1346" w:author="Hellmann, Simon" w:date="2025-08-31T11:59:00Z">
                          <w:rPr>
                            <w:rFonts w:ascii="Cambria Math" w:eastAsia="Cambria Math" w:hAnsi="Cambria Math" w:cs="Cambria Math"/>
                            <w:color w:val="000000" w:themeColor="text1"/>
                            <w:sz w:val="22"/>
                            <w:szCs w:val="21"/>
                            <w:lang w:val="en-US"/>
                          </w:rPr>
                          <m:t>0≤</m:t>
                        </w:ins>
                      </m:r>
                      <m:sSub>
                        <m:sSubPr>
                          <m:ctrlPr>
                            <w:ins w:id="1347" w:author="Hellmann, Simon" w:date="2025-08-31T11:59:00Z">
                              <w:rPr>
                                <w:rFonts w:ascii="Cambria Math" w:hAnsi="Cambria Math"/>
                                <w:i/>
                                <w:color w:val="000000" w:themeColor="text1"/>
                                <w:sz w:val="22"/>
                                <w:szCs w:val="21"/>
                                <w:lang w:val="en-US"/>
                              </w:rPr>
                            </w:ins>
                          </m:ctrlPr>
                        </m:sSubPr>
                        <m:e>
                          <m:r>
                            <w:ins w:id="1348" w:author="Hellmann, Simon" w:date="2025-08-31T11:59:00Z">
                              <w:rPr>
                                <w:rFonts w:ascii="Cambria Math" w:hAnsi="Cambria Math"/>
                                <w:color w:val="000000" w:themeColor="text1"/>
                                <w:sz w:val="22"/>
                                <w:szCs w:val="21"/>
                                <w:lang w:val="en-US"/>
                              </w:rPr>
                              <m:t>ϵ</m:t>
                            </w:ins>
                          </m:r>
                        </m:e>
                        <m:sub>
                          <m:r>
                            <w:ins w:id="1349" w:author="Hellmann, Simon" w:date="2025-08-31T11:59:00Z">
                              <w:rPr>
                                <w:rFonts w:ascii="Cambria Math" w:hAnsi="Cambria Math"/>
                                <w:color w:val="000000" w:themeColor="text1"/>
                                <w:sz w:val="22"/>
                                <w:szCs w:val="21"/>
                                <w:lang w:val="en-US"/>
                              </w:rPr>
                              <m:t>m</m:t>
                            </w:ins>
                          </m:r>
                        </m:sub>
                      </m:sSub>
                      <m:r>
                        <w:ins w:id="1350" w:author="Hellmann, Simon" w:date="2025-08-31T11:59:00Z">
                          <w:rPr>
                            <w:rFonts w:ascii="Cambria Math" w:hAnsi="Cambria Math"/>
                            <w:color w:val="000000" w:themeColor="text1"/>
                            <w:sz w:val="22"/>
                            <w:szCs w:val="21"/>
                            <w:lang w:val="en-US"/>
                          </w:rPr>
                          <m:t>≤0.05,</m:t>
                        </w:ins>
                      </m:r>
                      <m:r>
                        <w:ins w:id="1351" w:author="Hellmann, Simon" w:date="2025-08-31T11:59:00Z">
                          <w:rPr>
                            <w:rFonts w:ascii="Cambria Math" w:hAnsi="Cambria Math"/>
                            <w:color w:val="000000" w:themeColor="text1"/>
                            <w:sz w:val="22"/>
                            <w:szCs w:val="21"/>
                          </w:rPr>
                          <m:t>m</m:t>
                        </w:ins>
                      </m:r>
                      <m:r>
                        <w:ins w:id="1352" w:author="Hellmann, Simon" w:date="2025-08-31T11:59:00Z">
                          <w:rPr>
                            <w:rFonts w:ascii="Cambria Math" w:hAnsi="Cambria Math"/>
                            <w:color w:val="000000" w:themeColor="text1"/>
                            <w:sz w:val="22"/>
                            <w:szCs w:val="21"/>
                            <w:lang w:val="en-US"/>
                          </w:rPr>
                          <m:t>∈</m:t>
                        </w:ins>
                      </m:r>
                      <m:d>
                        <m:dPr>
                          <m:begChr m:val="{"/>
                          <m:endChr m:val="}"/>
                          <m:ctrlPr>
                            <w:ins w:id="1353" w:author="Hellmann, Simon" w:date="2025-08-31T11:59:00Z">
                              <w:rPr>
                                <w:rFonts w:ascii="Cambria Math" w:hAnsi="Cambria Math"/>
                                <w:i/>
                                <w:color w:val="000000" w:themeColor="text1"/>
                                <w:sz w:val="22"/>
                                <w:szCs w:val="21"/>
                                <w:lang w:val="en-US"/>
                              </w:rPr>
                            </w:ins>
                          </m:ctrlPr>
                        </m:dPr>
                        <m:e>
                          <m:r>
                            <w:ins w:id="1354" w:author="Hellmann, Simon" w:date="2025-08-31T11:59:00Z">
                              <w:rPr>
                                <w:rFonts w:ascii="Cambria Math" w:hAnsi="Cambria Math"/>
                                <w:color w:val="000000" w:themeColor="text1"/>
                                <w:sz w:val="22"/>
                                <w:szCs w:val="21"/>
                                <w:lang w:val="en-US"/>
                              </w:rPr>
                              <m:t>1,2</m:t>
                            </w:ins>
                          </m:r>
                        </m:e>
                      </m:d>
                      <m:r>
                        <w:ins w:id="1355" w:author="Hellmann, Simon" w:date="2025-08-31T11:59:00Z">
                          <w:rPr>
                            <w:rFonts w:ascii="Cambria Math" w:hAnsi="Cambria Math"/>
                            <w:color w:val="000000" w:themeColor="text1"/>
                            <w:sz w:val="22"/>
                            <w:szCs w:val="21"/>
                            <w:lang w:val="en-US"/>
                          </w:rPr>
                          <m:t>.</m:t>
                        </w:ins>
                      </m:r>
                    </m:e>
                  </m:mr>
                </m:m>
              </m:oMath>
            </m:oMathPara>
          </w:p>
        </w:tc>
        <w:tc>
          <w:tcPr>
            <w:tcW w:w="685" w:type="pct"/>
            <w:vAlign w:val="center"/>
          </w:tcPr>
          <w:p w14:paraId="16350C92" w14:textId="5337CBE3" w:rsidR="00A10A25" w:rsidRPr="00FE05FF" w:rsidRDefault="00A10A25">
            <w:pPr>
              <w:pStyle w:val="Beschriftung"/>
              <w:jc w:val="right"/>
              <w:rPr>
                <w:lang w:val="en-US"/>
              </w:rPr>
            </w:pPr>
            <w:bookmarkStart w:id="1356"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ins w:id="1357" w:author="Hellmann, Simon" w:date="2025-08-31T12:14:00Z">
              <w:r w:rsidR="00C64143">
                <w:rPr>
                  <w:noProof/>
                </w:rPr>
                <w:t>19</w:t>
              </w:r>
            </w:ins>
            <w:del w:id="1358" w:author="Hellmann, Simon" w:date="2025-08-31T12:14:00Z">
              <w:r w:rsidR="00F7388A" w:rsidDel="00C64143">
                <w:rPr>
                  <w:noProof/>
                </w:rPr>
                <w:delText>11</w:delText>
              </w:r>
            </w:del>
            <w:r>
              <w:fldChar w:fldCharType="end"/>
            </w:r>
            <w:r>
              <w:t>)</w:t>
            </w:r>
            <w:bookmarkEnd w:id="1356"/>
          </w:p>
        </w:tc>
      </w:tr>
      <w:tr w:rsidR="00085B5A" w:rsidRPr="00085B5A" w:rsidDel="00BB59BF" w14:paraId="45B54C9C" w14:textId="25A356A0" w:rsidTr="00A10A25">
        <w:trPr>
          <w:del w:id="1359" w:author="Hellmann, Simon" w:date="2025-08-31T11:59:00Z"/>
        </w:trPr>
        <w:tc>
          <w:tcPr>
            <w:tcW w:w="4315" w:type="pct"/>
            <w:vAlign w:val="center"/>
          </w:tcPr>
          <w:p w14:paraId="79FFD10F" w14:textId="47ACA115" w:rsidR="00085B5A" w:rsidDel="00BB59BF" w:rsidRDefault="008D39E8">
            <w:pPr>
              <w:jc w:val="center"/>
              <w:rPr>
                <w:del w:id="1360" w:author="Hellmann, Simon" w:date="2025-08-31T11:59:00Z"/>
                <w:color w:val="000000" w:themeColor="text1"/>
                <w:sz w:val="22"/>
                <w:szCs w:val="21"/>
                <w:lang w:val="en-US"/>
              </w:rPr>
            </w:pPr>
            <m:oMathPara>
              <m:oMath>
                <m:m>
                  <m:mPr>
                    <m:mcs>
                      <m:mc>
                        <m:mcPr>
                          <m:count m:val="2"/>
                          <m:mcJc m:val="center"/>
                        </m:mcPr>
                      </m:mc>
                    </m:mcs>
                    <m:ctrlPr>
                      <w:del w:id="1361" w:author="Hellmann, Simon" w:date="2025-08-31T11:59:00Z">
                        <w:rPr>
                          <w:rFonts w:ascii="Cambria Math" w:hAnsi="Cambria Math"/>
                          <w:i/>
                          <w:color w:val="000000" w:themeColor="text1"/>
                          <w:sz w:val="22"/>
                          <w:szCs w:val="21"/>
                          <w:lang w:val="en-US"/>
                        </w:rPr>
                      </w:del>
                    </m:ctrlPr>
                  </m:mPr>
                  <m:mr>
                    <m:e>
                      <m:ctrlPr>
                        <w:del w:id="1362" w:author="Hellmann, Simon" w:date="2025-08-31T11:59:00Z">
                          <w:rPr>
                            <w:rFonts w:ascii="Cambria Math" w:eastAsia="Cambria Math" w:hAnsi="Cambria Math" w:cs="Cambria Math"/>
                            <w:i/>
                            <w:color w:val="000000" w:themeColor="text1"/>
                            <w:szCs w:val="21"/>
                            <w:lang w:val="en-US"/>
                          </w:rPr>
                        </w:del>
                      </m:ctrlPr>
                    </m:e>
                    <m:e>
                      <m:ctrlPr>
                        <w:del w:id="1363" w:author="Hellmann, Simon" w:date="2025-08-31T11:59:00Z">
                          <w:rPr>
                            <w:rFonts w:ascii="Cambria Math" w:eastAsia="Cambria Math" w:hAnsi="Cambria Math" w:cs="Cambria Math"/>
                            <w:i/>
                            <w:color w:val="000000" w:themeColor="text1"/>
                            <w:szCs w:val="21"/>
                            <w:lang w:val="en-US"/>
                          </w:rPr>
                        </w:del>
                      </m:ctrlPr>
                    </m:e>
                  </m:mr>
                  <m:mr>
                    <m:e>
                      <m:ctrlPr>
                        <w:del w:id="1364" w:author="Hellmann, Simon" w:date="2025-08-31T11:59:00Z">
                          <w:rPr>
                            <w:rFonts w:ascii="Cambria Math" w:eastAsia="Cambria Math" w:hAnsi="Cambria Math" w:cs="Cambria Math"/>
                            <w:i/>
                            <w:color w:val="000000" w:themeColor="text1"/>
                            <w:szCs w:val="21"/>
                            <w:lang w:val="en-US"/>
                          </w:rPr>
                        </w:del>
                      </m:ctrlPr>
                    </m:e>
                    <m:e/>
                  </m:mr>
                </m:m>
              </m:oMath>
            </m:oMathPara>
          </w:p>
        </w:tc>
        <w:tc>
          <w:tcPr>
            <w:tcW w:w="685" w:type="pct"/>
            <w:vAlign w:val="center"/>
          </w:tcPr>
          <w:p w14:paraId="66041562" w14:textId="44AC6B76" w:rsidR="00085B5A" w:rsidRPr="00085B5A" w:rsidDel="00BB59BF" w:rsidRDefault="00085B5A">
            <w:pPr>
              <w:pStyle w:val="Beschriftung"/>
              <w:jc w:val="right"/>
              <w:rPr>
                <w:del w:id="1365" w:author="Hellmann, Simon" w:date="2025-08-31T11:59:00Z"/>
                <w:lang w:val="en-US"/>
                <w:rPrChange w:id="1366" w:author="Hellmann, Simon" w:date="2025-08-30T17:43:00Z">
                  <w:rPr>
                    <w:del w:id="1367" w:author="Hellmann, Simon" w:date="2025-08-31T11:59:00Z"/>
                  </w:rPr>
                </w:rPrChange>
              </w:rPr>
            </w:pPr>
          </w:p>
        </w:tc>
      </w:tr>
      <w:tr w:rsidR="00085B5A" w:rsidRPr="00085B5A" w:rsidDel="00AE5FE5" w14:paraId="1CEB6985" w14:textId="2B8108BD" w:rsidTr="00A10A25">
        <w:trPr>
          <w:del w:id="1368" w:author="Hellmann, Simon" w:date="2025-08-30T17:54:00Z"/>
        </w:trPr>
        <w:tc>
          <w:tcPr>
            <w:tcW w:w="4315" w:type="pct"/>
            <w:vAlign w:val="center"/>
          </w:tcPr>
          <w:p w14:paraId="23FB3932" w14:textId="19176622" w:rsidR="00085B5A" w:rsidRPr="00085B5A" w:rsidDel="00AE5FE5" w:rsidRDefault="008D39E8">
            <w:pPr>
              <w:jc w:val="center"/>
              <w:rPr>
                <w:del w:id="1369" w:author="Hellmann, Simon" w:date="2025-08-30T17:54:00Z"/>
                <w:i/>
                <w:color w:val="000000" w:themeColor="text1"/>
                <w:sz w:val="22"/>
                <w:szCs w:val="21"/>
                <w:lang w:val="en-US"/>
                <w:rPrChange w:id="1370" w:author="Hellmann, Simon" w:date="2025-08-30T17:47:00Z">
                  <w:rPr>
                    <w:del w:id="1371" w:author="Hellmann, Simon" w:date="2025-08-30T17:54:00Z"/>
                    <w:rFonts w:ascii="Cambria Math" w:eastAsia="Cambria Math" w:hAnsi="Cambria Math" w:cs="Cambria Math"/>
                    <w:i/>
                    <w:color w:val="000000" w:themeColor="text1"/>
                    <w:sz w:val="22"/>
                    <w:szCs w:val="21"/>
                    <w:lang w:val="en-US"/>
                  </w:rPr>
                </w:rPrChange>
              </w:rPr>
            </w:pPr>
            <m:oMathPara>
              <m:oMath>
                <m:sSub>
                  <m:sSubPr>
                    <m:ctrlPr>
                      <w:del w:id="1372" w:author="Hellmann, Simon" w:date="2025-08-30T17:54:00Z">
                        <w:rPr>
                          <w:rFonts w:ascii="Cambria Math" w:hAnsi="Cambria Math"/>
                          <w:i/>
                          <w:color w:val="000000" w:themeColor="text1"/>
                          <w:sz w:val="22"/>
                          <w:szCs w:val="21"/>
                          <w:lang w:val="en-US"/>
                        </w:rPr>
                      </w:del>
                    </m:ctrlPr>
                  </m:sSubPr>
                  <m:e>
                    <m:r>
                      <w:del w:id="1373" w:author="Hellmann, Simon" w:date="2025-08-30T17:54:00Z">
                        <w:rPr>
                          <w:rFonts w:ascii="Cambria Math" w:hAnsi="Cambria Math"/>
                          <w:color w:val="000000" w:themeColor="text1"/>
                          <w:sz w:val="22"/>
                          <w:szCs w:val="21"/>
                          <w:lang w:val="en-US"/>
                        </w:rPr>
                        <m:t>x</m:t>
                      </w:del>
                    </m:r>
                  </m:e>
                  <m:sub>
                    <m:r>
                      <w:del w:id="1374" w:author="Hellmann, Simon" w:date="2025-08-30T17:54:00Z">
                        <w:rPr>
                          <w:rFonts w:ascii="Cambria Math" w:hAnsi="Cambria Math"/>
                          <w:color w:val="000000" w:themeColor="text1"/>
                          <w:sz w:val="22"/>
                          <w:szCs w:val="21"/>
                          <w:lang w:val="en-US"/>
                        </w:rPr>
                        <m:t>19,k</m:t>
                      </w:del>
                    </m:r>
                  </m:sub>
                </m:sSub>
                <m:r>
                  <w:del w:id="1375" w:author="Hellmann, Simon" w:date="2025-08-30T17:54:00Z">
                    <w:rPr>
                      <w:rFonts w:ascii="Cambria Math" w:hAnsi="Cambria Math"/>
                      <w:color w:val="000000" w:themeColor="text1"/>
                      <w:sz w:val="22"/>
                      <w:szCs w:val="21"/>
                      <w:lang w:val="en-US"/>
                    </w:rPr>
                    <m:t>,</m:t>
                  </w:del>
                </m:r>
                <m:sSub>
                  <m:sSubPr>
                    <m:ctrlPr>
                      <w:del w:id="1376" w:author="Hellmann, Simon" w:date="2025-08-30T17:54:00Z">
                        <w:rPr>
                          <w:rFonts w:ascii="Cambria Math" w:hAnsi="Cambria Math"/>
                          <w:i/>
                          <w:color w:val="000000" w:themeColor="text1"/>
                          <w:sz w:val="22"/>
                          <w:szCs w:val="21"/>
                          <w:lang w:val="en-US"/>
                        </w:rPr>
                      </w:del>
                    </m:ctrlPr>
                  </m:sSubPr>
                  <m:e>
                    <m:r>
                      <w:del w:id="1377" w:author="Hellmann, Simon" w:date="2025-08-30T17:54:00Z">
                        <w:rPr>
                          <w:rFonts w:ascii="Cambria Math" w:hAnsi="Cambria Math"/>
                          <w:color w:val="000000" w:themeColor="text1"/>
                          <w:sz w:val="22"/>
                          <w:szCs w:val="21"/>
                          <w:lang w:val="en-US"/>
                        </w:rPr>
                        <m:t>x</m:t>
                      </w:del>
                    </m:r>
                  </m:e>
                  <m:sub>
                    <m:r>
                      <w:del w:id="1378" w:author="Hellmann, Simon" w:date="2025-08-30T17:54:00Z">
                        <w:rPr>
                          <w:rFonts w:ascii="Cambria Math" w:hAnsi="Cambria Math"/>
                          <w:color w:val="000000" w:themeColor="text1"/>
                          <w:sz w:val="22"/>
                          <w:szCs w:val="21"/>
                          <w:lang w:val="en-US"/>
                        </w:rPr>
                        <m:t>20,k</m:t>
                      </w:del>
                    </m:r>
                  </m:sub>
                </m:sSub>
                <m:r>
                  <w:del w:id="1379" w:author="Hellmann, Simon" w:date="2025-08-30T17:54:00Z">
                    <w:rPr>
                      <w:rFonts w:ascii="Cambria Math" w:hAnsi="Cambria Math"/>
                      <w:color w:val="000000" w:themeColor="text1"/>
                      <w:sz w:val="22"/>
                      <w:szCs w:val="21"/>
                      <w:lang w:val="en-US"/>
                    </w:rPr>
                    <m:t>≥0  ∀  k∈</m:t>
                  </w:del>
                </m:r>
                <m:d>
                  <m:dPr>
                    <m:begChr m:val="{"/>
                    <m:endChr m:val="}"/>
                    <m:ctrlPr>
                      <w:del w:id="1380" w:author="Hellmann, Simon" w:date="2025-08-30T17:54:00Z">
                        <w:rPr>
                          <w:rFonts w:ascii="Cambria Math" w:hAnsi="Cambria Math"/>
                          <w:i/>
                          <w:color w:val="000000" w:themeColor="text1"/>
                          <w:sz w:val="22"/>
                          <w:szCs w:val="21"/>
                          <w:lang w:val="en-US"/>
                        </w:rPr>
                      </w:del>
                    </m:ctrlPr>
                  </m:dPr>
                  <m:e>
                    <m:r>
                      <w:del w:id="1381" w:author="Hellmann, Simon" w:date="2025-08-30T17:54:00Z">
                        <w:rPr>
                          <w:rFonts w:ascii="Cambria Math" w:hAnsi="Cambria Math"/>
                          <w:color w:val="000000" w:themeColor="text1"/>
                          <w:sz w:val="22"/>
                          <w:szCs w:val="21"/>
                          <w:lang w:val="en-US"/>
                        </w:rPr>
                        <m:t>0,…,</m:t>
                      </w:del>
                    </m:r>
                    <m:sSub>
                      <m:sSubPr>
                        <m:ctrlPr>
                          <w:del w:id="1382" w:author="Hellmann, Simon" w:date="2025-08-30T17:54:00Z">
                            <w:rPr>
                              <w:rFonts w:ascii="Cambria Math" w:hAnsi="Cambria Math"/>
                              <w:i/>
                              <w:color w:val="000000" w:themeColor="text1"/>
                              <w:sz w:val="22"/>
                              <w:szCs w:val="21"/>
                              <w:lang w:val="en-US"/>
                            </w:rPr>
                          </w:del>
                        </m:ctrlPr>
                      </m:sSubPr>
                      <m:e>
                        <m:r>
                          <w:del w:id="1383" w:author="Hellmann, Simon" w:date="2025-08-30T17:54:00Z">
                            <w:rPr>
                              <w:rFonts w:ascii="Cambria Math" w:hAnsi="Cambria Math"/>
                              <w:color w:val="000000" w:themeColor="text1"/>
                              <w:sz w:val="22"/>
                              <w:szCs w:val="21"/>
                              <w:lang w:val="en-US"/>
                            </w:rPr>
                            <m:t>N</m:t>
                          </w:del>
                        </m:r>
                      </m:e>
                      <m:sub>
                        <m:r>
                          <w:del w:id="1384" w:author="Hellmann, Simon" w:date="2025-08-30T17:54:00Z">
                            <w:rPr>
                              <w:rFonts w:ascii="Cambria Math" w:hAnsi="Cambria Math"/>
                              <w:color w:val="000000" w:themeColor="text1"/>
                              <w:sz w:val="22"/>
                              <w:szCs w:val="21"/>
                              <w:lang w:val="en-US"/>
                            </w:rPr>
                            <m:t>p</m:t>
                          </w:del>
                        </m:r>
                      </m:sub>
                    </m:sSub>
                  </m:e>
                </m:d>
              </m:oMath>
            </m:oMathPara>
          </w:p>
          <w:p w14:paraId="78EC7F94" w14:textId="02600B4A" w:rsidR="00085B5A" w:rsidRPr="00085B5A" w:rsidDel="00AE5FE5" w:rsidRDefault="00085B5A">
            <w:pPr>
              <w:jc w:val="center"/>
              <w:rPr>
                <w:del w:id="1385" w:author="Hellmann, Simon" w:date="2025-08-30T17:54:00Z"/>
                <w:i/>
                <w:color w:val="000000" w:themeColor="text1"/>
                <w:sz w:val="22"/>
                <w:szCs w:val="21"/>
                <w:lang w:val="en-US"/>
              </w:rPr>
            </w:pPr>
            <m:oMathPara>
              <m:oMath>
                <m:r>
                  <w:del w:id="1386" w:author="Hellmann, Simon" w:date="2025-08-30T17:54:00Z">
                    <w:rPr>
                      <w:rFonts w:ascii="Cambria Math" w:eastAsia="Cambria Math" w:hAnsi="Cambria Math" w:cs="Cambria Math"/>
                      <w:color w:val="000000" w:themeColor="text1"/>
                      <w:sz w:val="22"/>
                      <w:szCs w:val="21"/>
                      <w:lang w:val="en-US"/>
                    </w:rPr>
                    <m:t>0≤</m:t>
                  </w:del>
                </m:r>
                <m:sSub>
                  <m:sSubPr>
                    <m:ctrlPr>
                      <w:del w:id="1387" w:author="Hellmann, Simon" w:date="2025-08-30T17:54:00Z">
                        <w:rPr>
                          <w:rFonts w:ascii="Cambria Math" w:hAnsi="Cambria Math"/>
                          <w:i/>
                          <w:color w:val="000000" w:themeColor="text1"/>
                          <w:sz w:val="22"/>
                          <w:szCs w:val="21"/>
                          <w:lang w:val="en-US"/>
                        </w:rPr>
                      </w:del>
                    </m:ctrlPr>
                  </m:sSubPr>
                  <m:e>
                    <m:r>
                      <w:del w:id="1388" w:author="Hellmann, Simon" w:date="2025-08-30T17:54:00Z">
                        <w:rPr>
                          <w:rFonts w:ascii="Cambria Math" w:hAnsi="Cambria Math"/>
                          <w:color w:val="000000" w:themeColor="text1"/>
                          <w:sz w:val="22"/>
                          <w:szCs w:val="21"/>
                          <w:lang w:val="en-US"/>
                        </w:rPr>
                        <m:t>u</m:t>
                      </w:del>
                    </m:r>
                  </m:e>
                  <m:sub>
                    <m:r>
                      <w:del w:id="1389" w:author="Hellmann, Simon" w:date="2025-08-30T17:54:00Z">
                        <w:rPr>
                          <w:rFonts w:ascii="Cambria Math" w:hAnsi="Cambria Math"/>
                          <w:color w:val="000000" w:themeColor="text1"/>
                          <w:sz w:val="22"/>
                          <w:szCs w:val="21"/>
                          <w:lang w:val="en-US"/>
                        </w:rPr>
                        <m:t>i,k</m:t>
                      </w:del>
                    </m:r>
                  </m:sub>
                </m:sSub>
                <m:r>
                  <w:del w:id="1390" w:author="Hellmann, Simon" w:date="2025-08-30T17:54:00Z">
                    <w:rPr>
                      <w:rFonts w:ascii="Cambria Math" w:eastAsia="Cambria Math" w:hAnsi="Cambria Math" w:cs="Cambria Math"/>
                      <w:color w:val="000000" w:themeColor="text1"/>
                      <w:sz w:val="22"/>
                      <w:szCs w:val="21"/>
                      <w:lang w:val="en-US"/>
                    </w:rPr>
                    <m:t xml:space="preserve">≤1 </m:t>
                  </w:del>
                </m:r>
                <m:r>
                  <w:del w:id="1391" w:author="Hellmann, Simon" w:date="2025-08-30T17:54:00Z">
                    <w:rPr>
                      <w:rFonts w:ascii="Cambria Math" w:hAnsi="Cambria Math"/>
                      <w:color w:val="000000" w:themeColor="text1"/>
                      <w:sz w:val="22"/>
                      <w:szCs w:val="21"/>
                      <w:lang w:val="en-US"/>
                    </w:rPr>
                    <m:t>∀  i ∈</m:t>
                  </w:del>
                </m:r>
                <m:d>
                  <m:dPr>
                    <m:begChr m:val="{"/>
                    <m:endChr m:val="}"/>
                    <m:ctrlPr>
                      <w:del w:id="1392" w:author="Hellmann, Simon" w:date="2025-08-30T17:54:00Z">
                        <w:rPr>
                          <w:rFonts w:ascii="Cambria Math" w:hAnsi="Cambria Math"/>
                          <w:i/>
                          <w:color w:val="000000" w:themeColor="text1"/>
                          <w:sz w:val="22"/>
                          <w:szCs w:val="21"/>
                          <w:lang w:val="en-US"/>
                        </w:rPr>
                      </w:del>
                    </m:ctrlPr>
                  </m:dPr>
                  <m:e>
                    <m:r>
                      <w:del w:id="1393" w:author="Hellmann, Simon" w:date="2025-08-30T17:54:00Z">
                        <w:rPr>
                          <w:rFonts w:ascii="Cambria Math" w:hAnsi="Cambria Math"/>
                          <w:color w:val="000000" w:themeColor="text1"/>
                          <w:sz w:val="22"/>
                          <w:szCs w:val="21"/>
                          <w:lang w:val="en-US"/>
                        </w:rPr>
                        <m:t>1,…,4</m:t>
                      </w:del>
                    </m:r>
                  </m:e>
                </m:d>
                <m:r>
                  <w:del w:id="1394" w:author="Hellmann, Simon" w:date="2025-08-30T17:54:00Z">
                    <w:rPr>
                      <w:rFonts w:ascii="Cambria Math" w:hAnsi="Cambria Math"/>
                      <w:color w:val="000000" w:themeColor="text1"/>
                      <w:sz w:val="22"/>
                      <w:szCs w:val="21"/>
                      <w:lang w:val="en-US"/>
                    </w:rPr>
                    <m:t>, k∈</m:t>
                  </w:del>
                </m:r>
                <m:d>
                  <m:dPr>
                    <m:begChr m:val="{"/>
                    <m:endChr m:val="}"/>
                    <m:ctrlPr>
                      <w:del w:id="1395" w:author="Hellmann, Simon" w:date="2025-08-30T17:54:00Z">
                        <w:rPr>
                          <w:rFonts w:ascii="Cambria Math" w:hAnsi="Cambria Math"/>
                          <w:i/>
                          <w:color w:val="000000" w:themeColor="text1"/>
                          <w:sz w:val="22"/>
                          <w:szCs w:val="21"/>
                          <w:lang w:val="en-US"/>
                        </w:rPr>
                      </w:del>
                    </m:ctrlPr>
                  </m:dPr>
                  <m:e>
                    <m:r>
                      <w:del w:id="1396" w:author="Hellmann, Simon" w:date="2025-08-30T17:54:00Z">
                        <w:rPr>
                          <w:rFonts w:ascii="Cambria Math" w:hAnsi="Cambria Math"/>
                          <w:color w:val="000000" w:themeColor="text1"/>
                          <w:sz w:val="22"/>
                          <w:szCs w:val="21"/>
                          <w:lang w:val="en-US"/>
                        </w:rPr>
                        <m:t>0,…,</m:t>
                      </w:del>
                    </m:r>
                    <m:sSub>
                      <m:sSubPr>
                        <m:ctrlPr>
                          <w:del w:id="1397" w:author="Hellmann, Simon" w:date="2025-08-30T17:54:00Z">
                            <w:rPr>
                              <w:rFonts w:ascii="Cambria Math" w:hAnsi="Cambria Math"/>
                              <w:i/>
                              <w:color w:val="000000" w:themeColor="text1"/>
                              <w:sz w:val="22"/>
                              <w:szCs w:val="21"/>
                              <w:lang w:val="en-US"/>
                            </w:rPr>
                          </w:del>
                        </m:ctrlPr>
                      </m:sSubPr>
                      <m:e>
                        <m:r>
                          <w:del w:id="1398" w:author="Hellmann, Simon" w:date="2025-08-30T17:54:00Z">
                            <w:rPr>
                              <w:rFonts w:ascii="Cambria Math" w:hAnsi="Cambria Math"/>
                              <w:color w:val="000000" w:themeColor="text1"/>
                              <w:sz w:val="22"/>
                              <w:szCs w:val="21"/>
                              <w:lang w:val="en-US"/>
                            </w:rPr>
                            <m:t>N</m:t>
                          </w:del>
                        </m:r>
                      </m:e>
                      <m:sub>
                        <m:r>
                          <w:del w:id="1399" w:author="Hellmann, Simon" w:date="2025-08-30T17:54:00Z">
                            <w:rPr>
                              <w:rFonts w:ascii="Cambria Math" w:hAnsi="Cambria Math"/>
                              <w:color w:val="000000" w:themeColor="text1"/>
                              <w:sz w:val="22"/>
                              <w:szCs w:val="21"/>
                              <w:lang w:val="en-US"/>
                            </w:rPr>
                            <m:t>p</m:t>
                          </w:del>
                        </m:r>
                      </m:sub>
                    </m:sSub>
                  </m:e>
                </m:d>
              </m:oMath>
            </m:oMathPara>
          </w:p>
          <w:p w14:paraId="48F95769" w14:textId="38DA0373" w:rsidR="00085B5A" w:rsidRPr="00085B5A" w:rsidDel="00AE5FE5" w:rsidRDefault="008D39E8">
            <w:pPr>
              <w:jc w:val="center"/>
              <w:rPr>
                <w:del w:id="1400" w:author="Hellmann, Simon" w:date="2025-08-30T17:54:00Z"/>
                <w:i/>
                <w:color w:val="000000" w:themeColor="text1"/>
                <w:sz w:val="22"/>
                <w:szCs w:val="21"/>
                <w:lang w:val="en-US"/>
              </w:rPr>
            </w:pPr>
            <m:oMathPara>
              <m:oMath>
                <m:sSub>
                  <m:sSubPr>
                    <m:ctrlPr>
                      <w:del w:id="1401" w:author="Hellmann, Simon" w:date="2025-08-30T17:54:00Z">
                        <w:rPr>
                          <w:rFonts w:ascii="Cambria Math" w:eastAsia="Cambria Math" w:hAnsi="Cambria Math" w:cs="Cambria Math"/>
                          <w:i/>
                          <w:color w:val="000000" w:themeColor="text1"/>
                          <w:sz w:val="22"/>
                          <w:szCs w:val="21"/>
                          <w:lang w:val="en-US"/>
                        </w:rPr>
                      </w:del>
                    </m:ctrlPr>
                  </m:sSubPr>
                  <m:e>
                    <m:r>
                      <w:del w:id="1402" w:author="Hellmann, Simon" w:date="2025-08-30T17:54:00Z">
                        <w:rPr>
                          <w:rFonts w:ascii="Cambria Math" w:eastAsia="Cambria Math" w:hAnsi="Cambria Math" w:cs="Cambria Math"/>
                          <w:color w:val="000000" w:themeColor="text1"/>
                          <w:sz w:val="22"/>
                          <w:szCs w:val="21"/>
                          <w:lang w:val="en-US"/>
                        </w:rPr>
                        <m:t>l</m:t>
                      </w:del>
                    </m:r>
                  </m:e>
                  <m:sub>
                    <m:r>
                      <w:del w:id="1403" w:author="Hellmann, Simon" w:date="2025-08-30T17:54:00Z">
                        <w:rPr>
                          <w:rFonts w:ascii="Cambria Math" w:eastAsia="Cambria Math" w:hAnsi="Cambria Math" w:cs="Cambria Math"/>
                          <w:color w:val="000000" w:themeColor="text1"/>
                          <w:sz w:val="22"/>
                          <w:szCs w:val="21"/>
                          <w:lang w:val="en-US"/>
                        </w:rPr>
                        <m:t>k</m:t>
                      </w:del>
                    </m:r>
                  </m:sub>
                </m:sSub>
                <m:r>
                  <w:del w:id="1404" w:author="Hellmann, Simon" w:date="2025-08-30T17:54:00Z">
                    <w:rPr>
                      <w:rFonts w:ascii="Cambria Math" w:hAnsi="Cambria Math"/>
                      <w:color w:val="000000" w:themeColor="text1"/>
                      <w:sz w:val="22"/>
                      <w:szCs w:val="21"/>
                      <w:lang w:val="en-US"/>
                    </w:rPr>
                    <m:t>-</m:t>
                  </w:del>
                </m:r>
                <m:sSub>
                  <m:sSubPr>
                    <m:ctrlPr>
                      <w:del w:id="1405" w:author="Hellmann, Simon" w:date="2025-08-30T17:54:00Z">
                        <w:rPr>
                          <w:rFonts w:ascii="Cambria Math" w:hAnsi="Cambria Math"/>
                          <w:i/>
                          <w:color w:val="000000" w:themeColor="text1"/>
                          <w:sz w:val="22"/>
                          <w:szCs w:val="21"/>
                          <w:lang w:val="en-US"/>
                        </w:rPr>
                      </w:del>
                    </m:ctrlPr>
                  </m:sSubPr>
                  <m:e>
                    <m:r>
                      <w:del w:id="1406" w:author="Hellmann, Simon" w:date="2025-08-30T17:54:00Z">
                        <w:rPr>
                          <w:rFonts w:ascii="Cambria Math" w:hAnsi="Cambria Math"/>
                          <w:color w:val="000000" w:themeColor="text1"/>
                          <w:sz w:val="22"/>
                          <w:szCs w:val="21"/>
                          <w:lang w:val="en-US"/>
                        </w:rPr>
                        <m:t>ϵ</m:t>
                      </w:del>
                    </m:r>
                  </m:e>
                  <m:sub>
                    <m:r>
                      <w:del w:id="1407" w:author="Hellmann, Simon" w:date="2025-08-30T17:54:00Z">
                        <w:rPr>
                          <w:rFonts w:ascii="Cambria Math" w:hAnsi="Cambria Math"/>
                          <w:color w:val="000000" w:themeColor="text1"/>
                          <w:sz w:val="22"/>
                          <w:szCs w:val="21"/>
                          <w:lang w:val="en-US"/>
                        </w:rPr>
                        <m:t>1</m:t>
                      </w:del>
                    </m:r>
                  </m:sub>
                </m:sSub>
                <m:r>
                  <w:del w:id="1408" w:author="Hellmann, Simon" w:date="2025-08-30T17:54:00Z">
                    <w:rPr>
                      <w:rFonts w:ascii="Cambria Math" w:hAnsi="Cambria Math"/>
                      <w:color w:val="000000" w:themeColor="text1"/>
                      <w:sz w:val="22"/>
                      <w:szCs w:val="21"/>
                      <w:lang w:val="en-US"/>
                    </w:rPr>
                    <m:t>≤0.95  ∀  k∈{0,…,</m:t>
                  </w:del>
                </m:r>
                <m:sSub>
                  <m:sSubPr>
                    <m:ctrlPr>
                      <w:del w:id="1409" w:author="Hellmann, Simon" w:date="2025-08-30T17:54:00Z">
                        <w:rPr>
                          <w:rFonts w:ascii="Cambria Math" w:hAnsi="Cambria Math"/>
                          <w:i/>
                          <w:color w:val="000000" w:themeColor="text1"/>
                          <w:sz w:val="22"/>
                          <w:szCs w:val="21"/>
                          <w:lang w:val="en-US"/>
                        </w:rPr>
                      </w:del>
                    </m:ctrlPr>
                  </m:sSubPr>
                  <m:e>
                    <m:r>
                      <w:del w:id="1410" w:author="Hellmann, Simon" w:date="2025-08-30T17:54:00Z">
                        <w:rPr>
                          <w:rFonts w:ascii="Cambria Math" w:hAnsi="Cambria Math"/>
                          <w:color w:val="000000" w:themeColor="text1"/>
                          <w:sz w:val="22"/>
                          <w:szCs w:val="21"/>
                          <w:lang w:val="en-US"/>
                        </w:rPr>
                        <m:t>N</m:t>
                      </w:del>
                    </m:r>
                  </m:e>
                  <m:sub>
                    <m:r>
                      <w:del w:id="1411" w:author="Hellmann, Simon" w:date="2025-08-30T17:54:00Z">
                        <w:rPr>
                          <w:rFonts w:ascii="Cambria Math" w:hAnsi="Cambria Math"/>
                          <w:color w:val="000000" w:themeColor="text1"/>
                          <w:sz w:val="22"/>
                          <w:szCs w:val="21"/>
                          <w:lang w:val="en-US"/>
                        </w:rPr>
                        <m:t>p</m:t>
                      </w:del>
                    </m:r>
                  </m:sub>
                </m:sSub>
                <m:r>
                  <w:del w:id="1412" w:author="Hellmann, Simon" w:date="2025-08-30T17:54:00Z">
                    <w:rPr>
                      <w:rFonts w:ascii="Cambria Math" w:hAnsi="Cambria Math"/>
                      <w:color w:val="000000" w:themeColor="text1"/>
                      <w:sz w:val="22"/>
                      <w:szCs w:val="21"/>
                      <w:lang w:val="en-US"/>
                    </w:rPr>
                    <m:t>}</m:t>
                  </w:del>
                </m:r>
              </m:oMath>
            </m:oMathPara>
          </w:p>
          <w:p w14:paraId="437EBDA2" w14:textId="58573319" w:rsidR="00085B5A" w:rsidRPr="00085B5A" w:rsidDel="00AE5FE5" w:rsidRDefault="00085B5A">
            <w:pPr>
              <w:jc w:val="center"/>
              <w:rPr>
                <w:del w:id="1413" w:author="Hellmann, Simon" w:date="2025-08-30T17:54:00Z"/>
                <w:i/>
                <w:color w:val="000000" w:themeColor="text1"/>
                <w:sz w:val="22"/>
                <w:szCs w:val="21"/>
                <w:lang w:val="en-US"/>
              </w:rPr>
            </w:pPr>
            <m:oMathPara>
              <m:oMath>
                <m:r>
                  <w:del w:id="1414" w:author="Hellmann, Simon" w:date="2025-08-30T17:54:00Z">
                    <w:rPr>
                      <w:rFonts w:ascii="Cambria Math" w:hAnsi="Cambria Math"/>
                      <w:color w:val="000000" w:themeColor="text1"/>
                      <w:sz w:val="22"/>
                      <w:szCs w:val="21"/>
                      <w:lang w:val="en-US"/>
                    </w:rPr>
                    <m:t>-</m:t>
                  </w:del>
                </m:r>
                <m:sSub>
                  <m:sSubPr>
                    <m:ctrlPr>
                      <w:del w:id="1415" w:author="Hellmann, Simon" w:date="2025-08-30T17:54:00Z">
                        <w:rPr>
                          <w:rFonts w:ascii="Cambria Math" w:eastAsia="Cambria Math" w:hAnsi="Cambria Math" w:cs="Cambria Math"/>
                          <w:i/>
                          <w:color w:val="000000" w:themeColor="text1"/>
                          <w:sz w:val="22"/>
                          <w:szCs w:val="21"/>
                          <w:lang w:val="en-US"/>
                        </w:rPr>
                      </w:del>
                    </m:ctrlPr>
                  </m:sSubPr>
                  <m:e>
                    <m:r>
                      <w:del w:id="1416" w:author="Hellmann, Simon" w:date="2025-08-30T17:54:00Z">
                        <w:rPr>
                          <w:rFonts w:ascii="Cambria Math" w:eastAsia="Cambria Math" w:hAnsi="Cambria Math" w:cs="Cambria Math"/>
                          <w:color w:val="000000" w:themeColor="text1"/>
                          <w:sz w:val="22"/>
                          <w:szCs w:val="21"/>
                          <w:lang w:val="en-US"/>
                        </w:rPr>
                        <m:t>l</m:t>
                      </w:del>
                    </m:r>
                  </m:e>
                  <m:sub>
                    <m:r>
                      <w:del w:id="1417" w:author="Hellmann, Simon" w:date="2025-08-30T17:54:00Z">
                        <w:rPr>
                          <w:rFonts w:ascii="Cambria Math" w:eastAsia="Cambria Math" w:hAnsi="Cambria Math" w:cs="Cambria Math"/>
                          <w:color w:val="000000" w:themeColor="text1"/>
                          <w:sz w:val="22"/>
                          <w:szCs w:val="21"/>
                          <w:lang w:val="en-US"/>
                        </w:rPr>
                        <m:t>k</m:t>
                      </w:del>
                    </m:r>
                  </m:sub>
                </m:sSub>
                <m:r>
                  <w:del w:id="1418" w:author="Hellmann, Simon" w:date="2025-08-30T17:54:00Z">
                    <w:rPr>
                      <w:rFonts w:ascii="Cambria Math" w:hAnsi="Cambria Math"/>
                      <w:color w:val="000000" w:themeColor="text1"/>
                      <w:sz w:val="22"/>
                      <w:szCs w:val="21"/>
                      <w:lang w:val="en-US"/>
                    </w:rPr>
                    <m:t>-</m:t>
                  </w:del>
                </m:r>
                <m:sSub>
                  <m:sSubPr>
                    <m:ctrlPr>
                      <w:del w:id="1419" w:author="Hellmann, Simon" w:date="2025-08-30T17:54:00Z">
                        <w:rPr>
                          <w:rFonts w:ascii="Cambria Math" w:hAnsi="Cambria Math"/>
                          <w:i/>
                          <w:color w:val="000000" w:themeColor="text1"/>
                          <w:sz w:val="22"/>
                          <w:szCs w:val="21"/>
                          <w:lang w:val="en-US"/>
                        </w:rPr>
                      </w:del>
                    </m:ctrlPr>
                  </m:sSubPr>
                  <m:e>
                    <m:r>
                      <w:del w:id="1420" w:author="Hellmann, Simon" w:date="2025-08-30T17:54:00Z">
                        <w:rPr>
                          <w:rFonts w:ascii="Cambria Math" w:hAnsi="Cambria Math"/>
                          <w:color w:val="000000" w:themeColor="text1"/>
                          <w:sz w:val="22"/>
                          <w:szCs w:val="21"/>
                          <w:lang w:val="en-US"/>
                        </w:rPr>
                        <m:t>ϵ</m:t>
                      </w:del>
                    </m:r>
                  </m:e>
                  <m:sub>
                    <m:r>
                      <w:del w:id="1421" w:author="Hellmann, Simon" w:date="2025-08-30T17:54:00Z">
                        <w:rPr>
                          <w:rFonts w:ascii="Cambria Math" w:hAnsi="Cambria Math"/>
                          <w:color w:val="000000" w:themeColor="text1"/>
                          <w:sz w:val="22"/>
                          <w:szCs w:val="21"/>
                          <w:lang w:val="en-US"/>
                        </w:rPr>
                        <m:t>2</m:t>
                      </w:del>
                    </m:r>
                  </m:sub>
                </m:sSub>
                <m:r>
                  <w:del w:id="1422" w:author="Hellmann, Simon" w:date="2025-08-30T17:54:00Z">
                    <w:rPr>
                      <w:rFonts w:ascii="Cambria Math" w:hAnsi="Cambria Math"/>
                      <w:color w:val="000000" w:themeColor="text1"/>
                      <w:sz w:val="22"/>
                      <w:szCs w:val="21"/>
                      <w:lang w:val="en-US"/>
                    </w:rPr>
                    <m:t>≤-0.05  ∀  k∈{0,…,</m:t>
                  </w:del>
                </m:r>
                <m:sSub>
                  <m:sSubPr>
                    <m:ctrlPr>
                      <w:del w:id="1423" w:author="Hellmann, Simon" w:date="2025-08-30T17:54:00Z">
                        <w:rPr>
                          <w:rFonts w:ascii="Cambria Math" w:hAnsi="Cambria Math"/>
                          <w:i/>
                          <w:color w:val="000000" w:themeColor="text1"/>
                          <w:sz w:val="22"/>
                          <w:szCs w:val="21"/>
                          <w:lang w:val="en-US"/>
                        </w:rPr>
                      </w:del>
                    </m:ctrlPr>
                  </m:sSubPr>
                  <m:e>
                    <m:r>
                      <w:del w:id="1424" w:author="Hellmann, Simon" w:date="2025-08-30T17:54:00Z">
                        <w:rPr>
                          <w:rFonts w:ascii="Cambria Math" w:hAnsi="Cambria Math"/>
                          <w:color w:val="000000" w:themeColor="text1"/>
                          <w:sz w:val="22"/>
                          <w:szCs w:val="21"/>
                          <w:lang w:val="en-US"/>
                        </w:rPr>
                        <m:t>N</m:t>
                      </w:del>
                    </m:r>
                  </m:e>
                  <m:sub>
                    <m:r>
                      <w:del w:id="1425" w:author="Hellmann, Simon" w:date="2025-08-30T17:54:00Z">
                        <w:rPr>
                          <w:rFonts w:ascii="Cambria Math" w:hAnsi="Cambria Math"/>
                          <w:color w:val="000000" w:themeColor="text1"/>
                          <w:sz w:val="22"/>
                          <w:szCs w:val="21"/>
                          <w:lang w:val="en-US"/>
                        </w:rPr>
                        <m:t>p</m:t>
                      </w:del>
                    </m:r>
                  </m:sub>
                </m:sSub>
                <m:r>
                  <w:del w:id="1426" w:author="Hellmann, Simon" w:date="2025-08-30T17:54:00Z">
                    <w:rPr>
                      <w:rFonts w:ascii="Cambria Math" w:hAnsi="Cambria Math"/>
                      <w:color w:val="000000" w:themeColor="text1"/>
                      <w:sz w:val="22"/>
                      <w:szCs w:val="21"/>
                      <w:lang w:val="en-US"/>
                    </w:rPr>
                    <m:t>}</m:t>
                  </w:del>
                </m:r>
              </m:oMath>
            </m:oMathPara>
          </w:p>
          <w:p w14:paraId="7031B88E" w14:textId="3AA8A06B" w:rsidR="00085B5A" w:rsidRPr="00085B5A" w:rsidDel="00AE5FE5" w:rsidRDefault="00085B5A">
            <w:pPr>
              <w:jc w:val="center"/>
              <w:rPr>
                <w:del w:id="1427" w:author="Hellmann, Simon" w:date="2025-08-30T17:54:00Z"/>
                <w:i/>
                <w:color w:val="000000" w:themeColor="text1"/>
                <w:sz w:val="22"/>
                <w:szCs w:val="21"/>
                <w:lang w:val="en-US"/>
                <w:rPrChange w:id="1428" w:author="Hellmann, Simon" w:date="2025-08-30T17:45:00Z">
                  <w:rPr>
                    <w:del w:id="1429" w:author="Hellmann, Simon" w:date="2025-08-30T17:54:00Z"/>
                    <w:color w:val="000000" w:themeColor="text1"/>
                    <w:sz w:val="22"/>
                    <w:szCs w:val="21"/>
                    <w:lang w:val="en-US"/>
                  </w:rPr>
                </w:rPrChange>
              </w:rPr>
            </w:pPr>
            <m:oMathPara>
              <m:oMath>
                <m:r>
                  <w:del w:id="1430" w:author="Hellmann, Simon" w:date="2025-08-30T17:54:00Z">
                    <w:rPr>
                      <w:rFonts w:ascii="Cambria Math" w:eastAsia="Cambria Math" w:hAnsi="Cambria Math" w:cs="Cambria Math"/>
                      <w:color w:val="000000" w:themeColor="text1"/>
                      <w:sz w:val="22"/>
                      <w:szCs w:val="21"/>
                      <w:lang w:val="en-US"/>
                    </w:rPr>
                    <m:t>0≤</m:t>
                  </w:del>
                </m:r>
                <m:sSub>
                  <m:sSubPr>
                    <m:ctrlPr>
                      <w:del w:id="1431" w:author="Hellmann, Simon" w:date="2025-08-30T17:54:00Z">
                        <w:rPr>
                          <w:rFonts w:ascii="Cambria Math" w:hAnsi="Cambria Math"/>
                          <w:i/>
                          <w:color w:val="000000" w:themeColor="text1"/>
                          <w:sz w:val="22"/>
                          <w:szCs w:val="21"/>
                          <w:lang w:val="en-US"/>
                        </w:rPr>
                      </w:del>
                    </m:ctrlPr>
                  </m:sSubPr>
                  <m:e>
                    <m:r>
                      <w:del w:id="1432" w:author="Hellmann, Simon" w:date="2025-08-30T17:54:00Z">
                        <w:rPr>
                          <w:rFonts w:ascii="Cambria Math" w:hAnsi="Cambria Math"/>
                          <w:color w:val="000000" w:themeColor="text1"/>
                          <w:sz w:val="22"/>
                          <w:szCs w:val="21"/>
                          <w:lang w:val="en-US"/>
                        </w:rPr>
                        <m:t>ϵ</m:t>
                      </w:del>
                    </m:r>
                  </m:e>
                  <m:sub>
                    <m:r>
                      <w:del w:id="1433" w:author="Hellmann, Simon" w:date="2025-08-30T17:54:00Z">
                        <w:rPr>
                          <w:rFonts w:ascii="Cambria Math" w:hAnsi="Cambria Math"/>
                          <w:color w:val="000000" w:themeColor="text1"/>
                          <w:sz w:val="22"/>
                          <w:szCs w:val="21"/>
                          <w:lang w:val="en-US"/>
                        </w:rPr>
                        <m:t>m</m:t>
                      </w:del>
                    </m:r>
                  </m:sub>
                </m:sSub>
                <m:r>
                  <w:del w:id="1434" w:author="Hellmann, Simon" w:date="2025-08-30T17:54:00Z">
                    <w:rPr>
                      <w:rFonts w:ascii="Cambria Math" w:hAnsi="Cambria Math"/>
                      <w:color w:val="000000" w:themeColor="text1"/>
                      <w:sz w:val="22"/>
                      <w:szCs w:val="21"/>
                      <w:lang w:val="en-US"/>
                    </w:rPr>
                    <m:t>≤0.05,</m:t>
                  </w:del>
                </m:r>
                <m:r>
                  <w:del w:id="1435" w:author="Hellmann, Simon" w:date="2025-08-30T17:54:00Z">
                    <w:rPr>
                      <w:rFonts w:ascii="Cambria Math" w:hAnsi="Cambria Math"/>
                      <w:color w:val="000000" w:themeColor="text1"/>
                      <w:sz w:val="22"/>
                      <w:szCs w:val="21"/>
                    </w:rPr>
                    <m:t>m</m:t>
                  </w:del>
                </m:r>
                <m:r>
                  <w:del w:id="1436" w:author="Hellmann, Simon" w:date="2025-08-30T17:54:00Z">
                    <w:rPr>
                      <w:rFonts w:ascii="Cambria Math" w:hAnsi="Cambria Math"/>
                      <w:color w:val="000000" w:themeColor="text1"/>
                      <w:sz w:val="22"/>
                      <w:szCs w:val="21"/>
                      <w:lang w:val="en-US"/>
                    </w:rPr>
                    <m:t>∈</m:t>
                  </w:del>
                </m:r>
                <m:d>
                  <m:dPr>
                    <m:begChr m:val="{"/>
                    <m:endChr m:val="}"/>
                    <m:ctrlPr>
                      <w:del w:id="1437" w:author="Hellmann, Simon" w:date="2025-08-30T17:54:00Z">
                        <w:rPr>
                          <w:rFonts w:ascii="Cambria Math" w:hAnsi="Cambria Math"/>
                          <w:i/>
                          <w:color w:val="000000" w:themeColor="text1"/>
                          <w:sz w:val="22"/>
                          <w:szCs w:val="21"/>
                          <w:lang w:val="en-US"/>
                        </w:rPr>
                      </w:del>
                    </m:ctrlPr>
                  </m:dPr>
                  <m:e>
                    <m:r>
                      <w:del w:id="1438" w:author="Hellmann, Simon" w:date="2025-08-30T17:54:00Z">
                        <w:rPr>
                          <w:rFonts w:ascii="Cambria Math" w:hAnsi="Cambria Math"/>
                          <w:color w:val="000000" w:themeColor="text1"/>
                          <w:sz w:val="22"/>
                          <w:szCs w:val="21"/>
                          <w:lang w:val="en-US"/>
                        </w:rPr>
                        <m:t>1,2</m:t>
                      </w:del>
                    </m:r>
                  </m:e>
                </m:d>
                <m:r>
                  <w:del w:id="1439" w:author="Hellmann, Simon" w:date="2025-08-30T17:54:00Z">
                    <w:rPr>
                      <w:rFonts w:ascii="Cambria Math" w:hAnsi="Cambria Math"/>
                      <w:color w:val="000000" w:themeColor="text1"/>
                      <w:sz w:val="22"/>
                      <w:szCs w:val="21"/>
                      <w:lang w:val="en-US"/>
                    </w:rPr>
                    <m:t>.</m:t>
                  </w:del>
                </m:r>
              </m:oMath>
            </m:oMathPara>
          </w:p>
        </w:tc>
        <w:tc>
          <w:tcPr>
            <w:tcW w:w="685" w:type="pct"/>
            <w:vAlign w:val="center"/>
          </w:tcPr>
          <w:p w14:paraId="3E82044A" w14:textId="721F07F4" w:rsidR="00085B5A" w:rsidRPr="00085B5A" w:rsidDel="00AE5FE5" w:rsidRDefault="00085B5A">
            <w:pPr>
              <w:pStyle w:val="Beschriftung"/>
              <w:jc w:val="right"/>
              <w:rPr>
                <w:del w:id="1440" w:author="Hellmann, Simon" w:date="2025-08-30T17:54:00Z"/>
                <w:lang w:val="en-US"/>
              </w:rPr>
            </w:pPr>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0050F398"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BUMTU6MDE6MDg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r w:rsidR="008D39E8">
            <w:fldChar w:fldCharType="begin"/>
          </w:r>
          <w:r w:rsidR="008D39E8" w:rsidRPr="008D39E8">
            <w:rPr>
              <w:lang w:val="en-US"/>
              <w:rPrChange w:id="1441" w:author="Hellmann, Simon" w:date="2025-08-31T11:49:00Z">
                <w:rPr/>
              </w:rPrChange>
            </w:rPr>
            <w:instrText xml:space="preserve"> HYPERLINK \l "_CTVL0016a321e2a7ea74dae80122740f454d057" \o "Daniel‐Gromke, J.; Rensberg, N.; Denysenko, V.; Stinner, W.; Schmalfuß, T.; Scheftelowitz, M.; Nelles, M.; Liebetrau, J. (2018): Current Developments …" </w:instrText>
          </w:r>
          <w:ins w:id="1442" w:author="Hellmann, Simon" w:date="2025-08-31T12:14:00Z"/>
          <w:r w:rsidR="008D39E8">
            <w:fldChar w:fldCharType="separate"/>
          </w:r>
          <w:r w:rsidR="00E04011">
            <w:rPr>
              <w:lang w:val="en-US"/>
            </w:rPr>
            <w:t>(Daniel</w:t>
          </w:r>
          <w:r w:rsidR="00E04011">
            <w:rPr>
              <w:rFonts w:ascii="Times New Roman" w:hAnsi="Times New Roman" w:cs="Times New Roman"/>
              <w:lang w:val="en-US"/>
            </w:rPr>
            <w:t>‐</w:t>
          </w:r>
          <w:r w:rsidR="00E04011">
            <w:rPr>
              <w:lang w:val="en-US"/>
            </w:rPr>
            <w:t>Gromke et al., 2018)</w:t>
          </w:r>
          <w:r w:rsidR="008D39E8">
            <w:rPr>
              <w:lang w:val="en-US"/>
            </w:rPr>
            <w:fldChar w:fldCharType="end"/>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286A7B68" w:rsidR="0011577E" w:rsidRPr="0011577E" w:rsidRDefault="42E16D65" w:rsidP="0011577E">
      <w:pPr>
        <w:rPr>
          <w:lang w:val="en-US"/>
        </w:rPr>
      </w:pPr>
      <w:bookmarkStart w:id="1443" w:name="_6wli8o1hcesq"/>
      <w:bookmarkStart w:id="1444" w:name="_csd3dl2lh67e"/>
      <w:bookmarkStart w:id="1445" w:name="_z8yjp0j8q7kp"/>
      <w:bookmarkEnd w:id="1443"/>
      <w:bookmarkEnd w:id="1444"/>
      <w:bookmarkEnd w:id="1445"/>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r w:rsidR="008D39E8">
            <w:fldChar w:fldCharType="begin"/>
          </w:r>
          <w:r w:rsidR="008D39E8" w:rsidRPr="008D39E8">
            <w:rPr>
              <w:lang w:val="en-US"/>
              <w:rPrChange w:id="1446" w:author="Hellmann, Simon" w:date="2025-08-31T11:49:00Z">
                <w:rPr/>
              </w:rPrChange>
            </w:rPr>
            <w:instrText xml:space="preserve"> HYPERLINK \l "_CTVL001ce24aa14885f4936b489a97cce8cd787" \o "Stur, M.; Pohl, M.; Krebs, C.; Mauky, E. (2022): Characterisation of biogas storages: influences and comparison of methods. Agricultural Engineering 7…" </w:instrText>
          </w:r>
          <w:ins w:id="1447" w:author="Hellmann, Simon" w:date="2025-08-31T12:14:00Z"/>
          <w:r w:rsidR="008D39E8">
            <w:fldChar w:fldCharType="separate"/>
          </w:r>
          <w:r w:rsidR="00E04011">
            <w:rPr>
              <w:lang w:val="en-US"/>
            </w:rPr>
            <w:t>(Stur et al., 2022)</w:t>
          </w:r>
          <w:r w:rsidR="008D39E8">
            <w:rPr>
              <w:lang w:val="en-US"/>
            </w:rPr>
            <w:fldChar w:fldCharType="end"/>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71F6DBD" w:rsidR="0040094A" w:rsidRDefault="2951C5AE" w:rsidP="0040094A">
      <w:pPr>
        <w:rPr>
          <w:lang w:val="en-US"/>
        </w:rPr>
      </w:pPr>
      <w:r w:rsidRPr="2951C5AE">
        <w:rPr>
          <w:lang w:val="en-US"/>
        </w:rPr>
        <w:t xml:space="preserve">The </w:t>
      </w:r>
      <w:r w:rsidR="42E16D65" w:rsidRPr="00220152">
        <w:rPr>
          <w:i/>
          <w:lang w:val="en-US"/>
        </w:rPr>
        <w:t>do-mpc</w:t>
      </w:r>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r w:rsidR="008D39E8">
            <w:fldChar w:fldCharType="begin"/>
          </w:r>
          <w:r w:rsidR="008D39E8" w:rsidRPr="008D39E8">
            <w:rPr>
              <w:lang w:val="en-US"/>
              <w:rPrChange w:id="1448" w:author="Hellmann, Simon" w:date="2025-08-31T11:49:00Z">
                <w:rPr/>
              </w:rPrChange>
            </w:rPr>
            <w:instrText xml:space="preserve"> HYPERLINK \l "_CTVL0018b4156a579284c11956711fbe076bad0" \o "Fiedler, F.; Karg, B.; Lüken, L.; Brandner, D.; Heinlein, M.; Brabender, F.; Lucia, S. (2023): do-mpc: Towards FAIR nonlinear and robust model predict…" </w:instrText>
          </w:r>
          <w:ins w:id="1449" w:author="Hellmann, Simon" w:date="2025-08-31T12:14:00Z"/>
          <w:r w:rsidR="008D39E8">
            <w:fldChar w:fldCharType="separate"/>
          </w:r>
          <w:r w:rsidR="00E04011">
            <w:rPr>
              <w:lang w:val="en-US"/>
            </w:rPr>
            <w:t>(Fiedler et al., 2023)</w:t>
          </w:r>
          <w:r w:rsidR="008D39E8">
            <w:rPr>
              <w:lang w:val="en-US"/>
            </w:rPr>
            <w:fldChar w:fldCharType="end"/>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b3RlcyI6IlBJSTogIDAzNzg0NzU0ODA5MDA5N1gi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8D39E8">
            <w:fldChar w:fldCharType="begin"/>
          </w:r>
          <w:r w:rsidR="008D39E8" w:rsidRPr="008D39E8">
            <w:rPr>
              <w:lang w:val="en-US"/>
              <w:rPrChange w:id="1450" w:author="Hellmann, Simon" w:date="2025-08-31T11:49:00Z">
                <w:rPr/>
              </w:rPrChange>
            </w:rPr>
            <w:instrText xml:space="preserve"> HYPERLINK \l "_CTVL001e48928d35d2345349c7085abe4257f69" \o "Finlayson, B. A. (1980): Orthogonal collocation on finite elements—progress and potential. Mathematics and Computers in Simulation 22 (1), 11–17." </w:instrText>
          </w:r>
          <w:ins w:id="1451" w:author="Hellmann, Simon" w:date="2025-08-31T12:14:00Z"/>
          <w:r w:rsidR="008D39E8">
            <w:fldChar w:fldCharType="separate"/>
          </w:r>
          <w:r w:rsidR="00E04011">
            <w:rPr>
              <w:lang w:val="en-US"/>
            </w:rPr>
            <w:t>(Finlayson, 1980)</w:t>
          </w:r>
          <w:r w:rsidR="008D39E8">
            <w:rPr>
              <w:lang w:val="en-US"/>
            </w:rPr>
            <w:fldChar w:fldCharType="end"/>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7B6EF090"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Gauss-Radau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6500E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TaGVsbG1hbm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r w:rsidR="008D39E8">
            <w:fldChar w:fldCharType="begin"/>
          </w:r>
          <w:r w:rsidR="008D39E8" w:rsidRPr="00C64143">
            <w:rPr>
              <w:lang w:val="en-US"/>
              <w:rPrChange w:id="1452" w:author="Hellmann, Simon" w:date="2025-08-31T12:14:00Z">
                <w:rPr/>
              </w:rPrChange>
            </w:rPr>
            <w:instrText xml:space="preserve"> HYPERLINK \l "_CTVL0017cf08b89c4ed4dafbbf7bd199ca7af9d" \o "Biegler, L. T. (2010): Nonlinear programming. Concepts, algorithms, and applications to chemical processes. Philadelphia, Pa.: SIAM (MOS-SIAM series o…" </w:instrText>
          </w:r>
          <w:ins w:id="1453" w:author="Hellmann, Simon" w:date="2025-08-31T12:14:00Z"/>
          <w:r w:rsidR="008D39E8">
            <w:fldChar w:fldCharType="separate"/>
          </w:r>
          <w:r w:rsidR="00E04011">
            <w:rPr>
              <w:lang w:val="en-US"/>
            </w:rPr>
            <w:t>(Biegler, 2010)</w:t>
          </w:r>
          <w:r w:rsidR="008D39E8">
            <w:rPr>
              <w:lang w:val="en-US"/>
            </w:rPr>
            <w:fldChar w:fldCharType="end"/>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rsidP="00BB59BF">
      <w:pPr>
        <w:rPr>
          <w:lang w:val="en-US"/>
        </w:rPr>
        <w:pPrChange w:id="1454" w:author="Hellmann, Simon" w:date="2025-08-31T11:58:00Z">
          <w:pPr/>
        </w:pPrChange>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r w:rsidR="32AF646F" w:rsidRPr="32AF646F">
        <w:rPr>
          <w:lang w:val="en-US"/>
        </w:rPr>
        <w:t>500</w:t>
      </w:r>
      <w:r w:rsidR="009C3B56">
        <w:rPr>
          <w:lang w:val="en-US"/>
        </w:rPr>
        <w:t xml:space="preserve"> d</w:t>
      </w:r>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359"/>
        <w:gridCol w:w="1448"/>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47D2599D"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ins w:id="1455" w:author="Hellmann, Simon" w:date="2025-08-31T12:14:00Z">
              <w:r w:rsidR="00C64143">
                <w:rPr>
                  <w:noProof/>
                  <w:lang w:val="en-US"/>
                </w:rPr>
                <w:t>20</w:t>
              </w:r>
            </w:ins>
            <w:del w:id="1456" w:author="Hellmann, Simon" w:date="2025-08-31T12:14:00Z">
              <w:r w:rsidR="00F7388A" w:rsidDel="00C64143">
                <w:rPr>
                  <w:noProof/>
                  <w:lang w:val="en-US"/>
                </w:rPr>
                <w:delText>12</w:delText>
              </w:r>
            </w:del>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67EA3146"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do-mpc</w:t>
      </w:r>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BUMTU6MDE6MDg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r w:rsidR="008D39E8">
            <w:fldChar w:fldCharType="begin"/>
          </w:r>
          <w:r w:rsidR="008D39E8" w:rsidRPr="008D39E8">
            <w:rPr>
              <w:lang w:val="en-US"/>
              <w:rPrChange w:id="1457" w:author="Hellmann, Simon" w:date="2025-08-31T11:49:00Z">
                <w:rPr/>
              </w:rPrChange>
            </w:rPr>
            <w:instrText xml:space="preserve"> HYPERLINK \l "_CTVL0018b4156a579284c11956711fbe076bad0" \o "Fiedler, F.; Karg, B.; Lüken, L.; Brandner, D.; Heinlein, M.; Brabender, F.; Lucia, S. (2023): do-mpc: Towards FAIR nonlinear and robust model predict…" </w:instrText>
          </w:r>
          <w:ins w:id="1458" w:author="Hellmann, Simon" w:date="2025-08-31T12:14:00Z"/>
          <w:r w:rsidR="008D39E8">
            <w:fldChar w:fldCharType="separate"/>
          </w:r>
          <w:r w:rsidR="00E04011">
            <w:rPr>
              <w:lang w:val="en-US"/>
            </w:rPr>
            <w:t>(Fiedler et al., 2023)</w:t>
          </w:r>
          <w:r w:rsidR="008D39E8">
            <w:rPr>
              <w:lang w:val="en-US"/>
            </w:rPr>
            <w:fldChar w:fldCharType="end"/>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do-mpc</w:t>
      </w:r>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r w:rsidRPr="00220152">
        <w:rPr>
          <w:i/>
          <w:lang w:val="en-US"/>
        </w:rPr>
        <w:t>ipopt</w:t>
      </w:r>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gtMzBUMTU6MDE6MDg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r w:rsidR="008D39E8">
            <w:fldChar w:fldCharType="begin"/>
          </w:r>
          <w:r w:rsidR="008D39E8" w:rsidRPr="008D39E8">
            <w:rPr>
              <w:lang w:val="en-US"/>
              <w:rPrChange w:id="1459" w:author="Hellmann, Simon" w:date="2025-08-31T11:49:00Z">
                <w:rPr/>
              </w:rPrChange>
            </w:rPr>
            <w:instrText xml:space="preserve"> HYPERLINK \l "_CTVL001a6c19f5ed0b04d3a96021ade56571554" \o "Wächter, A.; Biegler, L. T. (2006): On the implementation of an interior-point filter line-search algorithm for large-scale nonlinear programming. Mat…" </w:instrText>
          </w:r>
          <w:ins w:id="1460" w:author="Hellmann, Simon" w:date="2025-08-31T12:14:00Z"/>
          <w:r w:rsidR="008D39E8">
            <w:fldChar w:fldCharType="separate"/>
          </w:r>
          <w:r w:rsidR="00E04011">
            <w:rPr>
              <w:lang w:val="en-US"/>
            </w:rPr>
            <w:t>(Wächter and Biegler, 2006)</w:t>
          </w:r>
          <w:r w:rsidR="008D39E8">
            <w:rPr>
              <w:lang w:val="en-US"/>
            </w:rPr>
            <w:fldChar w:fldCharType="end"/>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1461" w:name="_b7m87sheak1f" w:colFirst="0" w:colLast="0"/>
      <w:bookmarkStart w:id="1462" w:name="_4kzhpmsxgjvl" w:colFirst="0" w:colLast="0"/>
      <w:bookmarkStart w:id="1463" w:name="_adadbgaji2o" w:colFirst="0" w:colLast="0"/>
      <w:bookmarkStart w:id="1464" w:name="_vgp82lc94sgj" w:colFirst="0" w:colLast="0"/>
      <w:bookmarkStart w:id="1465" w:name="_wp42dokx11nb" w:colFirst="0" w:colLast="0"/>
      <w:bookmarkEnd w:id="1461"/>
      <w:bookmarkEnd w:id="1462"/>
      <w:bookmarkEnd w:id="1463"/>
      <w:bookmarkEnd w:id="1464"/>
      <w:bookmarkEnd w:id="1465"/>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1E325780"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8D39E8">
            <w:fldChar w:fldCharType="begin"/>
          </w:r>
          <w:r w:rsidR="008D39E8" w:rsidRPr="008D39E8">
            <w:rPr>
              <w:lang w:val="en-US"/>
              <w:rPrChange w:id="1466" w:author="Hellmann, Simon" w:date="2025-08-31T11:49:00Z">
                <w:rPr/>
              </w:rPrChange>
            </w:rPr>
            <w:instrText xml:space="preserve"> HYPERLINK \l "_CTVL001d599b102b75942ca8a0deb086b2e9395" \o "Ahmed, S.; Einfalt, D.; Kazda, M. (2016): Co-Digestion of Sugar Beet Silage Increases Biogas Yield from Fibrous Substrates. BioMed Research Internatio…" </w:instrText>
          </w:r>
          <w:ins w:id="1467" w:author="Hellmann, Simon" w:date="2025-08-31T12:14:00Z"/>
          <w:r w:rsidR="008D39E8">
            <w:fldChar w:fldCharType="separate"/>
          </w:r>
          <w:r w:rsidR="00E04011">
            <w:rPr>
              <w:lang w:val="en-US"/>
            </w:rPr>
            <w:t>(Ahmed et al., 2016</w:t>
          </w:r>
          <w:r w:rsidR="008D39E8">
            <w:rPr>
              <w:lang w:val="en-US"/>
            </w:rPr>
            <w:fldChar w:fldCharType="end"/>
          </w:r>
          <w:r w:rsidR="008D39E8">
            <w:fldChar w:fldCharType="begin"/>
          </w:r>
          <w:r w:rsidR="008D39E8" w:rsidRPr="008D39E8">
            <w:rPr>
              <w:lang w:val="en-US"/>
              <w:rPrChange w:id="1468" w:author="Hellmann, Simon" w:date="2025-08-31T11:49:00Z">
                <w:rPr/>
              </w:rPrChange>
            </w:rPr>
            <w:instrText xml:space="preserve"> HYPERLINK \l "_CTVL001c56319509a044d07a266baf2807cc4d6" \o "Kryvoruchko, V.; Machmüller, A.; Bodiroza, V.; Amon, B.; Amon, T. (2009): Anaerobic digestion of by-products of sugar beet and starch potato processin…" </w:instrText>
          </w:r>
          <w:ins w:id="1469" w:author="Hellmann, Simon" w:date="2025-08-31T12:14:00Z"/>
          <w:r w:rsidR="008D39E8">
            <w:fldChar w:fldCharType="separate"/>
          </w:r>
          <w:r w:rsidR="00E04011">
            <w:rPr>
              <w:lang w:val="en-US"/>
            </w:rPr>
            <w:t>; Kryvoruchko et al., 2009)</w:t>
          </w:r>
          <w:r w:rsidR="008D39E8">
            <w:rPr>
              <w:lang w:val="en-US"/>
            </w:rPr>
            <w:fldChar w:fldCharType="end"/>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BUMTU6MDE6MD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8D39E8">
            <w:fldChar w:fldCharType="begin"/>
          </w:r>
          <w:r w:rsidR="008D39E8" w:rsidRPr="008D39E8">
            <w:rPr>
              <w:lang w:val="en-US"/>
              <w:rPrChange w:id="1470" w:author="Hellmann, Simon" w:date="2025-08-31T11:49:00Z">
                <w:rPr/>
              </w:rPrChange>
            </w:rPr>
            <w:instrText xml:space="preserve"> HYPERLINK \l "_CTVL001a90bcad64d4a4f9097d99eb568681a63" \o "Segura, T.; Zanoni, P.; Brémond, U.; Lucet-Bérille, C.; Pradel, A.; Escudié, R.; Steyer, J.-P. (2025): Modelling anaerobic digestion of agricultural w…" </w:instrText>
          </w:r>
          <w:ins w:id="1471" w:author="Hellmann, Simon" w:date="2025-08-31T12:14:00Z"/>
          <w:r w:rsidR="008D39E8">
            <w:fldChar w:fldCharType="separate"/>
          </w:r>
          <w:r w:rsidR="00E04011">
            <w:rPr>
              <w:lang w:val="en-US"/>
            </w:rPr>
            <w:t>(Segura et al., 2025)</w:t>
          </w:r>
          <w:r w:rsidR="008D39E8">
            <w:rPr>
              <w:lang w:val="en-US"/>
            </w:rPr>
            <w:fldChar w:fldCharType="end"/>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LI. GrS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FQxNTowMTowOC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Pr>
              <w:lang w:val="en-US"/>
            </w:rPr>
            <w:fldChar w:fldCharType="separate"/>
          </w:r>
          <w:r w:rsidR="008D39E8">
            <w:fldChar w:fldCharType="begin"/>
          </w:r>
          <w:r w:rsidR="008D39E8">
            <w:instrText xml:space="preserve"> HYPERLINK \l "_CTVL001d599b102b75942ca8a0deb086b2e9395" \o "Ahmed, S.; Einfalt, D.; Kazda, M. (2016): Co-Digestion of Sugar Beet Silage Increases Biogas Yield from Fibrous Substrates. BioMed Research Internatio…" </w:instrText>
          </w:r>
          <w:ins w:id="1472" w:author="Hellmann, Simon" w:date="2025-08-31T12:14:00Z"/>
          <w:r w:rsidR="008D39E8">
            <w:fldChar w:fldCharType="separate"/>
          </w:r>
          <w:r w:rsidR="00E04011">
            <w:rPr>
              <w:lang w:val="en-US"/>
            </w:rPr>
            <w:t>Ahmed et al.</w:t>
          </w:r>
          <w:r w:rsidR="008D39E8">
            <w:rPr>
              <w:lang w:val="en-US"/>
            </w:rPr>
            <w:fldChar w:fldCharType="end"/>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BUMTU6MDE6MDg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Pr>
              <w:lang w:val="en-US"/>
            </w:rPr>
            <w:fldChar w:fldCharType="separate"/>
          </w:r>
          <w:r w:rsidR="008D39E8">
            <w:fldChar w:fldCharType="begin"/>
          </w:r>
          <w:r w:rsidR="008D39E8" w:rsidRPr="00C64143">
            <w:rPr>
              <w:lang w:val="en-US"/>
              <w:rPrChange w:id="1473" w:author="Hellmann, Simon" w:date="2025-08-31T12:14:00Z">
                <w:rPr/>
              </w:rPrChange>
            </w:rPr>
            <w:instrText xml:space="preserve"> HYPERLINK \l "_CTVL001d599b102b75942ca8a0deb086b2e9395" \o "Ahmed, S.; Einfalt, D.; Kazda, M. (2016): Co-Digestion of Sugar Beet Silage Increases Biogas Yield from Fibrous Substrates. BioMed Research Internatio…" </w:instrText>
          </w:r>
          <w:ins w:id="1474" w:author="Hellmann, Simon" w:date="2025-08-31T12:14:00Z"/>
          <w:r w:rsidR="008D39E8">
            <w:fldChar w:fldCharType="separate"/>
          </w:r>
          <w:r w:rsidR="00E04011">
            <w:rPr>
              <w:lang w:val="en-US"/>
            </w:rPr>
            <w:t>(2016)</w:t>
          </w:r>
          <w:r w:rsidR="008D39E8">
            <w:rPr>
              <w:lang w:val="en-US"/>
            </w:rPr>
            <w:fldChar w:fldCharType="end"/>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high water content </w:t>
      </w:r>
      <w:r>
        <w:rPr>
          <w:lang w:val="en-US"/>
        </w:rPr>
        <w:lastRenderedPageBreak/>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GrS,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S and GrS.</w:t>
      </w:r>
    </w:p>
    <w:p w14:paraId="6C4B7BEE" w14:textId="2AACB786" w:rsidR="006517F0" w:rsidRDefault="006517F0" w:rsidP="006517F0">
      <w:pPr>
        <w:rPr>
          <w:ins w:id="1475" w:author="Hellmann, Simon" w:date="2025-08-31T11:59:00Z"/>
          <w:lang w:val="en-US"/>
        </w:rPr>
      </w:pPr>
      <w:moveToRangeStart w:id="1476" w:author="Hellmann, Simon" w:date="2025-08-30T17:55:00Z" w:name="move207468961"/>
      <w:moveTo w:id="1477" w:author="Hellmann, Simon" w:date="2025-08-30T17:55:00Z">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moveTo>
      <w:sdt>
        <w:sdtPr>
          <w:rPr>
            <w:lang w:val="en-US"/>
          </w:rPr>
          <w:alias w:val="To edit, see citavi.com/edit"/>
          <w:tag w:val="CitaviPlaceholder#e00e661f-e747-4adf-a3d9-cbf8ced90167"/>
          <w:id w:val="254484187"/>
          <w:placeholder>
            <w:docPart w:val="10426CCEAEBC46C89D36CA9C62F7FC70"/>
          </w:placeholder>
        </w:sdtPr>
        <w:sdtContent>
          <w:moveTo w:id="1478"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4LTMwVDE1OjAxOjA4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BUMTU6MDE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wVDE1OjAx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moveTo>
          <w:r w:rsidR="00E04011">
            <w:rPr>
              <w:lang w:val="en-US"/>
            </w:rPr>
            <w:fldChar w:fldCharType="begin"/>
          </w:r>
          <w:r w:rsidR="00E04011">
            <w:rPr>
              <w:lang w:val="en-US"/>
            </w:rPr>
            <w:instrText>HYPERLINK "#_CTVL00138d43eeeeb8144698dbf90b5a413db7f" \o "Koch, K.; Hafner, S. D.; Weinrich, S.; Astals, S.; Holliger, C. (2020): Power and Limitations of Biochemical Methane Potential (BMP) Tests. Frontiers …"</w:instrText>
          </w:r>
          <w:ins w:id="1479" w:author="Hellmann, Simon" w:date="2025-08-31T12:14:00Z">
            <w:r w:rsidR="00C64143">
              <w:rPr>
                <w:lang w:val="en-US"/>
              </w:rPr>
            </w:r>
          </w:ins>
          <w:r w:rsidR="00E04011">
            <w:rPr>
              <w:lang w:val="en-US"/>
            </w:rPr>
            <w:fldChar w:fldCharType="separate"/>
          </w:r>
          <w:r w:rsidR="00E04011">
            <w:rPr>
              <w:lang w:val="en-US"/>
            </w:rPr>
            <w:t>(Koch et al., 2020</w:t>
          </w:r>
          <w:r w:rsidR="00E04011">
            <w:rPr>
              <w:lang w:val="en-US"/>
            </w:rPr>
            <w:fldChar w:fldCharType="end"/>
          </w:r>
          <w:r w:rsidR="00E04011">
            <w:rPr>
              <w:lang w:val="en-US"/>
            </w:rPr>
            <w:fldChar w:fldCharType="begin"/>
          </w:r>
          <w:r w:rsidR="00E04011">
            <w:rPr>
              <w:lang w:val="en-US"/>
            </w:rPr>
            <w:instrText>HYPERLINK "#_CTVL001aa10622fc825473c887011dc382fbeeb" \o "Lübken, M.; Kosse, P.; Koch, K.; Gehring, T.; Wichern, M. (2015): Influent Fractionation for Modeling Continuous Anaerobic Digestion Processes. In Güb…"</w:instrText>
          </w:r>
          <w:ins w:id="1480" w:author="Hellmann, Simon" w:date="2025-08-31T12:14:00Z">
            <w:r w:rsidR="00C64143">
              <w:rPr>
                <w:lang w:val="en-US"/>
              </w:rPr>
            </w:r>
          </w:ins>
          <w:r w:rsidR="00E04011">
            <w:rPr>
              <w:lang w:val="en-US"/>
            </w:rPr>
            <w:fldChar w:fldCharType="separate"/>
          </w:r>
          <w:r w:rsidR="00E04011">
            <w:rPr>
              <w:lang w:val="en-US"/>
            </w:rPr>
            <w:t>; Lübken et al., 2015</w:t>
          </w:r>
          <w:r w:rsidR="00E04011">
            <w:rPr>
              <w:lang w:val="en-US"/>
            </w:rPr>
            <w:fldChar w:fldCharType="end"/>
          </w:r>
          <w:r w:rsidR="00E04011">
            <w:rPr>
              <w:lang w:val="en-US"/>
            </w:rPr>
            <w:fldChar w:fldCharType="begin"/>
          </w:r>
          <w:r w:rsidR="00E04011">
            <w:rPr>
              <w:lang w:val="en-US"/>
            </w:rPr>
            <w:instrText>HYPERLINK "#_CTVL0019a3197eb6c494dff8d212b66c5111b25" \o "Fisgativa, H.; Zennaro, B.; Charnier, C.; Richard, C.; Accarion, G.; Béline, F. (2020): Comprehensive determination of input state variables dataset r…"</w:instrText>
          </w:r>
          <w:ins w:id="1481" w:author="Hellmann, Simon" w:date="2025-08-31T12:14:00Z">
            <w:r w:rsidR="00C64143">
              <w:rPr>
                <w:lang w:val="en-US"/>
              </w:rPr>
            </w:r>
          </w:ins>
          <w:r w:rsidR="00E04011">
            <w:rPr>
              <w:lang w:val="en-US"/>
            </w:rPr>
            <w:fldChar w:fldCharType="separate"/>
          </w:r>
          <w:r w:rsidR="00E04011">
            <w:rPr>
              <w:lang w:val="en-US"/>
            </w:rPr>
            <w:t>; Fisgativa et al., 2020)</w:t>
          </w:r>
          <w:r w:rsidR="00E04011">
            <w:rPr>
              <w:lang w:val="en-US"/>
            </w:rPr>
            <w:fldChar w:fldCharType="end"/>
          </w:r>
          <w:moveTo w:id="1482" w:author="Hellmann, Simon" w:date="2025-08-30T17:55:00Z">
            <w:r>
              <w:rPr>
                <w:lang w:val="en-US"/>
              </w:rPr>
              <w:fldChar w:fldCharType="end"/>
            </w:r>
          </w:moveTo>
        </w:sdtContent>
      </w:sdt>
      <w:moveTo w:id="1483" w:author="Hellmann, Simon" w:date="2025-08-30T17:55:00Z">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moveTo>
      <w:sdt>
        <w:sdtPr>
          <w:rPr>
            <w:lang w:val="en-US"/>
          </w:rPr>
          <w:alias w:val="To edit, see citavi.com/edit"/>
          <w:tag w:val="CitaviPlaceholder#2bdfeaa5-c8bc-4b77-887c-fb32760ac3a6"/>
          <w:id w:val="87584218"/>
          <w:placeholder>
            <w:docPart w:val="10426CCEAEBC46C89D36CA9C62F7FC70"/>
          </w:placeholder>
        </w:sdtPr>
        <w:sdtContent>
          <w:moveTo w:id="1484"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Pr>
                <w:lang w:val="en-US"/>
              </w:rPr>
              <w:fldChar w:fldCharType="separate"/>
            </w:r>
          </w:moveTo>
          <w:r w:rsidR="00E04011">
            <w:rPr>
              <w:lang w:val="en-US"/>
            </w:rPr>
            <w:fldChar w:fldCharType="begin"/>
          </w:r>
          <w:r w:rsidR="00E04011">
            <w:rPr>
              <w:lang w:val="en-US"/>
            </w:rPr>
            <w:instrText>HYPERLINK "#_CTVL001c56319509a044d07a266baf2807cc4d6" \o "Kryvoruchko, V.; Machmüller, A.; Bodiroza, V.; Amon, B.; Amon, T. (2009): Anaerobic digestion of by-products of sugar beet and starch potato processin…"</w:instrText>
          </w:r>
          <w:ins w:id="1485" w:author="Hellmann, Simon" w:date="2025-08-31T12:14:00Z">
            <w:r w:rsidR="00C64143">
              <w:rPr>
                <w:lang w:val="en-US"/>
              </w:rPr>
            </w:r>
          </w:ins>
          <w:r w:rsidR="00E04011">
            <w:rPr>
              <w:lang w:val="en-US"/>
            </w:rPr>
            <w:fldChar w:fldCharType="separate"/>
          </w:r>
          <w:r w:rsidR="00E04011">
            <w:rPr>
              <w:lang w:val="en-US"/>
            </w:rPr>
            <w:t>(Kryvoruchko et al., 2009)</w:t>
          </w:r>
          <w:r w:rsidR="00E04011">
            <w:rPr>
              <w:lang w:val="en-US"/>
            </w:rPr>
            <w:fldChar w:fldCharType="end"/>
          </w:r>
          <w:moveTo w:id="1486" w:author="Hellmann, Simon" w:date="2025-08-30T17:55:00Z">
            <w:r>
              <w:rPr>
                <w:lang w:val="en-US"/>
              </w:rPr>
              <w:fldChar w:fldCharType="end"/>
            </w:r>
          </w:moveTo>
        </w:sdtContent>
      </w:sdt>
      <w:moveTo w:id="1487" w:author="Hellmann, Simon" w:date="2025-08-30T17:55:00Z">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moveTo>
      <w:sdt>
        <w:sdtPr>
          <w:rPr>
            <w:lang w:val="en-US"/>
          </w:rPr>
          <w:alias w:val="To edit, see citavi.com/edit"/>
          <w:tag w:val="CitaviPlaceholder#0bfd6b59-8578-4c40-a586-f19bbff559b0"/>
          <w:id w:val="-1670629678"/>
          <w:placeholder>
            <w:docPart w:val="10426CCEAEBC46C89D36CA9C62F7FC70"/>
          </w:placeholder>
        </w:sdtPr>
        <w:sdtContent>
          <w:moveTo w:id="1488"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Pr>
                <w:lang w:val="en-US"/>
              </w:rPr>
              <w:fldChar w:fldCharType="separate"/>
            </w:r>
          </w:moveTo>
          <w:r w:rsidR="00E04011">
            <w:rPr>
              <w:lang w:val="en-US"/>
            </w:rPr>
            <w:fldChar w:fldCharType="begin"/>
          </w:r>
          <w:r w:rsidR="00E04011">
            <w:rPr>
              <w:lang w:val="en-US"/>
            </w:rPr>
            <w:instrText>HYPERLINK "#_CTVL001d599b102b75942ca8a0deb086b2e9395" \o "Ahmed, S.; Einfalt, D.; Kazda, M. (2016): Co-Digestion of Sugar Beet Silage Increases Biogas Yield from Fibrous Substrates. BioMed Research Internatio…"</w:instrText>
          </w:r>
          <w:ins w:id="1489" w:author="Hellmann, Simon" w:date="2025-08-31T12:14:00Z">
            <w:r w:rsidR="00C64143">
              <w:rPr>
                <w:lang w:val="en-US"/>
              </w:rPr>
            </w:r>
          </w:ins>
          <w:r w:rsidR="00E04011">
            <w:rPr>
              <w:lang w:val="en-US"/>
            </w:rPr>
            <w:fldChar w:fldCharType="separate"/>
          </w:r>
          <w:r w:rsidR="00E04011">
            <w:rPr>
              <w:lang w:val="en-US"/>
            </w:rPr>
            <w:t>(Ahmed et al., 2016)</w:t>
          </w:r>
          <w:r w:rsidR="00E04011">
            <w:rPr>
              <w:lang w:val="en-US"/>
            </w:rPr>
            <w:fldChar w:fldCharType="end"/>
          </w:r>
          <w:moveTo w:id="1490" w:author="Hellmann, Simon" w:date="2025-08-30T17:55:00Z">
            <w:r>
              <w:rPr>
                <w:lang w:val="en-US"/>
              </w:rPr>
              <w:fldChar w:fldCharType="end"/>
            </w:r>
          </w:moveTo>
        </w:sdtContent>
      </w:sdt>
      <w:moveTo w:id="1491" w:author="Hellmann, Simon" w:date="2025-08-30T17:55:00Z">
        <w:r>
          <w:rPr>
            <w:lang w:val="en-US"/>
          </w:rPr>
          <w:t xml:space="preserve">. </w:t>
        </w:r>
      </w:moveTo>
      <w:sdt>
        <w:sdtPr>
          <w:rPr>
            <w:lang w:val="en-US"/>
          </w:rPr>
          <w:alias w:val="To edit, see citavi.com/edit"/>
          <w:tag w:val="CitaviPlaceholder#feb2c058-d7f6-464e-9cf3-a6fe4f355426"/>
          <w:id w:val="2037076637"/>
          <w:placeholder>
            <w:docPart w:val="10426CCEAEBC46C89D36CA9C62F7FC70"/>
          </w:placeholder>
        </w:sdtPr>
        <w:sdtContent>
          <w:moveTo w:id="1492"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moveTo>
          <w:r w:rsidR="00E04011">
            <w:rPr>
              <w:lang w:val="en-US"/>
            </w:rPr>
            <w:fldChar w:fldCharType="begin"/>
          </w:r>
          <w:r w:rsidR="00E04011">
            <w:rPr>
              <w:lang w:val="en-US"/>
            </w:rPr>
            <w:instrText>HYPERLINK "#_CTVL0019a3197eb6c494dff8d212b66c5111b25" \o "Fisgativa, H.; Zennaro, B.; Charnier, C.; Richard, C.; Accarion, G.; Béline, F. (2020): Comprehensive determination of input state variables dataset r…"</w:instrText>
          </w:r>
          <w:ins w:id="1493" w:author="Hellmann, Simon" w:date="2025-08-31T12:14:00Z">
            <w:r w:rsidR="00C64143">
              <w:rPr>
                <w:lang w:val="en-US"/>
              </w:rPr>
            </w:r>
          </w:ins>
          <w:r w:rsidR="00E04011">
            <w:rPr>
              <w:lang w:val="en-US"/>
            </w:rPr>
            <w:fldChar w:fldCharType="separate"/>
          </w:r>
          <w:r w:rsidR="00E04011">
            <w:rPr>
              <w:lang w:val="en-US"/>
            </w:rPr>
            <w:t>Fisgativa et al.</w:t>
          </w:r>
          <w:r w:rsidR="00E04011">
            <w:rPr>
              <w:lang w:val="en-US"/>
            </w:rPr>
            <w:fldChar w:fldCharType="end"/>
          </w:r>
          <w:moveTo w:id="1494" w:author="Hellmann, Simon" w:date="2025-08-30T17:55:00Z">
            <w:r>
              <w:rPr>
                <w:lang w:val="en-US"/>
              </w:rPr>
              <w:fldChar w:fldCharType="end"/>
            </w:r>
          </w:moveTo>
        </w:sdtContent>
      </w:sdt>
      <w:moveTo w:id="1495" w:author="Hellmann, Simon" w:date="2025-08-30T17:55:00Z">
        <w:r>
          <w:rPr>
            <w:lang w:val="en-US"/>
          </w:rPr>
          <w:t xml:space="preserve"> </w:t>
        </w:r>
      </w:moveTo>
      <w:sdt>
        <w:sdtPr>
          <w:rPr>
            <w:lang w:val="en-US"/>
          </w:rPr>
          <w:alias w:val="To edit, see citavi.com/edit"/>
          <w:tag w:val="CitaviPlaceholder#2a1a5e39-96eb-4998-9fbb-6b19289e55c9"/>
          <w:id w:val="-1513451879"/>
          <w:placeholder>
            <w:docPart w:val="10426CCEAEBC46C89D36CA9C62F7FC70"/>
          </w:placeholder>
        </w:sdtPr>
        <w:sdtContent>
          <w:moveTo w:id="1496" w:author="Hellmann, Simon" w:date="2025-08-30T17:55:00Z">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moveTo>
          <w:r w:rsidR="00E04011">
            <w:rPr>
              <w:lang w:val="en-US"/>
            </w:rPr>
            <w:fldChar w:fldCharType="begin"/>
          </w:r>
          <w:r w:rsidR="00E04011">
            <w:rPr>
              <w:lang w:val="en-US"/>
            </w:rPr>
            <w:instrText>HYPERLINK "#_CTVL0019a3197eb6c494dff8d212b66c5111b25" \o "Fisgativa, H.; Zennaro, B.; Charnier, C.; Richard, C.; Accarion, G.; Béline, F. (2020): Comprehensive determination of input state variables dataset r…"</w:instrText>
          </w:r>
          <w:ins w:id="1497" w:author="Hellmann, Simon" w:date="2025-08-31T12:14:00Z">
            <w:r w:rsidR="00C64143">
              <w:rPr>
                <w:lang w:val="en-US"/>
              </w:rPr>
            </w:r>
          </w:ins>
          <w:r w:rsidR="00E04011">
            <w:rPr>
              <w:lang w:val="en-US"/>
            </w:rPr>
            <w:fldChar w:fldCharType="separate"/>
          </w:r>
          <w:r w:rsidR="00E04011">
            <w:rPr>
              <w:lang w:val="en-US"/>
            </w:rPr>
            <w:t>(2020)</w:t>
          </w:r>
          <w:r w:rsidR="00E04011">
            <w:rPr>
              <w:lang w:val="en-US"/>
            </w:rPr>
            <w:fldChar w:fldCharType="end"/>
          </w:r>
          <w:moveTo w:id="1498" w:author="Hellmann, Simon" w:date="2025-08-30T17:55:00Z">
            <w:r>
              <w:rPr>
                <w:lang w:val="en-US"/>
              </w:rPr>
              <w:fldChar w:fldCharType="end"/>
            </w:r>
          </w:moveTo>
        </w:sdtContent>
      </w:sdt>
      <w:moveTo w:id="1499" w:author="Hellmann, Simon" w:date="2025-08-30T17:55:00Z">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moveTo>
    </w:p>
    <w:p w14:paraId="71355869" w14:textId="3F09586F" w:rsidR="00BB59BF" w:rsidRDefault="00BB59BF" w:rsidP="00BB59BF">
      <w:pPr>
        <w:rPr>
          <w:ins w:id="1500" w:author="Hellmann, Simon" w:date="2025-08-31T12:11:00Z"/>
          <w:lang w:val="en-US"/>
        </w:rPr>
      </w:pPr>
      <w:customXmlInsRangeStart w:id="1501" w:author="Hellmann, Simon" w:date="2025-08-31T11:59:00Z"/>
      <w:sdt>
        <w:sdtPr>
          <w:rPr>
            <w:lang w:val="en-US"/>
          </w:rPr>
          <w:alias w:val="To edit, see citavi.com/edit"/>
          <w:tag w:val="CitaviPlaceholder#b2ec2744-fd26-4882-ba13-c3fd8ae12d22"/>
          <w:id w:val="-566964938"/>
          <w:placeholder>
            <w:docPart w:val="3360C097E6C64BF497156C46EE98D262"/>
          </w:placeholder>
        </w:sdtPr>
        <w:sdtContent>
          <w:customXmlInsRangeEnd w:id="1501"/>
          <w:customXmlInsRangeStart w:id="1502" w:author="Hellmann, Simon" w:date="2025-08-31T11:59:00Z"/>
        </w:sdtContent>
      </w:sdt>
      <w:customXmlInsRangeEnd w:id="1502"/>
      <w:ins w:id="1503" w:author="Hellmann, Simon" w:date="2025-08-31T11:59:00Z">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ins>
      <w:customXmlInsRangeStart w:id="1504" w:author="Hellmann, Simon" w:date="2025-08-31T11:59:00Z"/>
      <w:sdt>
        <w:sdtPr>
          <w:rPr>
            <w:lang w:val="en-US"/>
          </w:rPr>
          <w:alias w:val="To edit, see citavi.com/edit"/>
          <w:tag w:val="CitaviPlaceholder#9c70315f-645d-4f6e-beaf-49b9f3064692"/>
          <w:id w:val="-400910650"/>
          <w:placeholder>
            <w:docPart w:val="3360C097E6C64BF497156C46EE98D262"/>
          </w:placeholder>
        </w:sdtPr>
        <w:sdtContent>
          <w:customXmlInsRangeEnd w:id="1504"/>
          <w:ins w:id="1505" w:author="Hellmann, Simon" w:date="2025-08-31T11:59: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Pr>
                <w:lang w:val="en-US"/>
              </w:rPr>
              <w:fldChar w:fldCharType="separate"/>
            </w:r>
            <w:r>
              <w:fldChar w:fldCharType="begin"/>
            </w:r>
            <w:r w:rsidRPr="001B4B12">
              <w:rPr>
                <w:lang w:val="en-US"/>
              </w:rPr>
              <w:instrText xml:space="preserve"> HYPERLINK \l "_CTVL001c3b78bc64261460886accb7573639093" \o "Liebetrau, J.; Pfeiffer, D. (Eds.) (2020): Collection of Methods for Biogas. Methods to determine parameters for analysis purposes and parameters that…" </w:instrText>
            </w:r>
          </w:ins>
          <w:ins w:id="1506" w:author="Hellmann, Simon" w:date="2025-08-31T12:14:00Z"/>
          <w:ins w:id="1507" w:author="Hellmann, Simon" w:date="2025-08-31T11:59:00Z">
            <w:r>
              <w:fldChar w:fldCharType="separate"/>
            </w:r>
            <w:r>
              <w:rPr>
                <w:lang w:val="en-US"/>
              </w:rPr>
              <w:t>(Liebetrau and Pfeiffer, 2020)</w:t>
            </w:r>
            <w:r>
              <w:rPr>
                <w:lang w:val="en-US"/>
              </w:rPr>
              <w:fldChar w:fldCharType="end"/>
            </w:r>
            <w:r>
              <w:rPr>
                <w:lang w:val="en-US"/>
              </w:rPr>
              <w:fldChar w:fldCharType="end"/>
            </w:r>
          </w:ins>
          <w:customXmlInsRangeStart w:id="1508" w:author="Hellmann, Simon" w:date="2025-08-31T11:59:00Z"/>
        </w:sdtContent>
      </w:sdt>
      <w:customXmlInsRangeEnd w:id="1508"/>
      <w:ins w:id="1509" w:author="Hellmann, Simon" w:date="2025-08-31T11:59:00Z">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GrS rather </w:t>
        </w:r>
        <w:r>
          <w:rPr>
            <w:lang w:val="en-US"/>
          </w:rPr>
          <w:t>represent lower estimates of measured error bands</w:t>
        </w:r>
        <w:r w:rsidRPr="100FEDD3">
          <w:rPr>
            <w:lang w:val="en-US"/>
          </w:rPr>
          <w:t>.</w:t>
        </w:r>
      </w:ins>
    </w:p>
    <w:p w14:paraId="1BC711D7" w14:textId="77777777" w:rsidR="00FC6AF8" w:rsidRDefault="00FC6AF8" w:rsidP="00FC6AF8">
      <w:pPr>
        <w:pStyle w:val="berschrift2"/>
        <w:rPr>
          <w:ins w:id="1510" w:author="Hellmann, Simon" w:date="2025-08-31T12:11:00Z"/>
          <w:lang w:val="en-US"/>
        </w:rPr>
      </w:pPr>
      <w:customXmlInsRangeStart w:id="1511" w:author="Hellmann, Simon" w:date="2025-08-31T12:11:00Z"/>
      <w:sdt>
        <w:sdtPr>
          <w:rPr>
            <w:lang w:val="en-US"/>
          </w:rPr>
          <w:alias w:val="To edit, see citavi.com/edit"/>
          <w:tag w:val="CitaviPlaceholder#3a798637-ec5e-419c-b095-57c4a4652100"/>
          <w:id w:val="309993888"/>
          <w:placeholder>
            <w:docPart w:val="CEF0CE11B0FE494785817584B593F1B9"/>
          </w:placeholder>
        </w:sdtPr>
        <w:sdtContent>
          <w:customXmlInsRangeEnd w:id="1511"/>
          <w:customXmlInsRangeStart w:id="1512" w:author="Hellmann, Simon" w:date="2025-08-31T12:11:00Z"/>
        </w:sdtContent>
      </w:sdt>
      <w:customXmlInsRangeEnd w:id="1512"/>
      <w:ins w:id="1513" w:author="Hellmann, Simon" w:date="2025-08-31T12:11:00Z">
        <w:r>
          <w:rPr>
            <w:lang w:val="en-US"/>
          </w:rPr>
          <w:t>3.2 Sensitivity analysis of uncertain macronutrients</w:t>
        </w:r>
      </w:ins>
    </w:p>
    <w:p w14:paraId="7FBE72D9" w14:textId="5BBBE4D3" w:rsidR="00FC6AF8" w:rsidRDefault="00FC6AF8" w:rsidP="00FC6AF8">
      <w:pPr>
        <w:ind w:firstLine="0"/>
        <w:rPr>
          <w:moveTo w:id="1514" w:author="Hellmann, Simon" w:date="2025-08-30T17:55:00Z"/>
          <w:lang w:val="en-US"/>
        </w:rPr>
        <w:pPrChange w:id="1515" w:author="Hellmann, Simon" w:date="2025-08-31T12:11:00Z">
          <w:pPr/>
        </w:pPrChange>
      </w:pPr>
      <w:ins w:id="1516" w:author="Hellmann, Simon" w:date="2025-08-31T12:11:00Z">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ins>
    </w:p>
    <w:moveToRangeEnd w:id="1476"/>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0A4C593A" w:rsidR="100FEDD3" w:rsidDel="00BB59BF" w:rsidRDefault="100FEDD3" w:rsidP="00FC6AF8">
      <w:pPr>
        <w:ind w:firstLine="0"/>
        <w:rPr>
          <w:del w:id="1517" w:author="Hellmann, Simon" w:date="2025-08-31T11:59:00Z"/>
          <w:moveFrom w:id="1518" w:author="Hellmann, Simon" w:date="2025-08-30T17:55:00Z"/>
          <w:lang w:val="en-US"/>
        </w:rPr>
        <w:pPrChange w:id="1519" w:author="Hellmann, Simon" w:date="2025-08-31T12:11:00Z">
          <w:pPr/>
        </w:pPrChange>
      </w:pPr>
      <w:moveFromRangeStart w:id="1520" w:author="Hellmann, Simon" w:date="2025-08-30T17:55:00Z" w:name="move207468961"/>
      <w:moveFrom w:id="1521" w:author="Hellmann, Simon" w:date="2025-08-30T17:55:00Z">
        <w:r w:rsidRPr="100FEDD3" w:rsidDel="006517F0">
          <w:rPr>
            <w:lang w:val="en-US"/>
          </w:rPr>
          <w:lastRenderedPageBreak/>
          <w:t>In</w:t>
        </w:r>
        <w:r w:rsidR="00512DA1" w:rsidDel="006517F0">
          <w:rPr>
            <w:lang w:val="en-US"/>
          </w:rPr>
          <w:t xml:space="preserve"> the</w:t>
        </w:r>
        <w:r w:rsidRPr="100FEDD3" w:rsidDel="006517F0">
          <w:rPr>
            <w:lang w:val="en-US"/>
          </w:rPr>
          <w:t xml:space="preserve"> literature, a wide spectrum of substrate characterizations is reported for comparable substrates. This holds especially </w:t>
        </w:r>
        <w:r w:rsidR="001C25BA" w:rsidDel="006517F0">
          <w:rPr>
            <w:lang w:val="en-US"/>
          </w:rPr>
          <w:t xml:space="preserve">true </w:t>
        </w:r>
        <w:r w:rsidRPr="100FEDD3" w:rsidDel="006517F0">
          <w:rPr>
            <w:lang w:val="en-US"/>
          </w:rPr>
          <w:t xml:space="preserve">for </w:t>
        </w:r>
        <w:r w:rsidR="0045620C" w:rsidDel="006517F0">
          <w:rPr>
            <w:lang w:val="en-US"/>
          </w:rPr>
          <w:t>degradable</w:t>
        </w:r>
        <w:r w:rsidR="0045620C" w:rsidRPr="100FEDD3" w:rsidDel="006517F0">
          <w:rPr>
            <w:lang w:val="en-US"/>
          </w:rPr>
          <w:t xml:space="preserve"> </w:t>
        </w:r>
        <w:r w:rsidRPr="100FEDD3" w:rsidDel="006517F0">
          <w:rPr>
            <w:lang w:val="en-US"/>
          </w:rPr>
          <w:t xml:space="preserve">macronutrient concentrations </w:t>
        </w:r>
        <w:r w:rsidR="00A73682" w:rsidDel="006517F0">
          <w:rPr>
            <w:lang w:val="en-US"/>
          </w:rPr>
          <w:t>due to</w:t>
        </w:r>
        <w:r w:rsidRPr="100FEDD3" w:rsidDel="006517F0">
          <w:rPr>
            <w:lang w:val="en-US"/>
          </w:rPr>
          <w:t xml:space="preserve"> the manifold ways to </w:t>
        </w:r>
        <w:r w:rsidR="00A62736" w:rsidDel="006517F0">
          <w:rPr>
            <w:lang w:val="en-US"/>
          </w:rPr>
          <w:t>derive</w:t>
        </w:r>
        <w:r w:rsidR="00A62736" w:rsidRPr="100FEDD3" w:rsidDel="006517F0">
          <w:rPr>
            <w:lang w:val="en-US"/>
          </w:rPr>
          <w:t xml:space="preserve"> </w:t>
        </w:r>
        <w:r w:rsidRPr="100FEDD3" w:rsidDel="006517F0">
          <w:rPr>
            <w:lang w:val="en-US"/>
          </w:rPr>
          <w:t>them</w:t>
        </w:r>
        <w:r w:rsidR="0016171B" w:rsidDel="006517F0">
          <w:rPr>
            <w:lang w:val="en-US"/>
          </w:rPr>
          <w:t xml:space="preserve"> </w:t>
        </w:r>
      </w:moveFrom>
      <w:sdt>
        <w:sdtPr>
          <w:rPr>
            <w:lang w:val="en-US"/>
          </w:rPr>
          <w:alias w:val="To edit, see citavi.com/edit"/>
          <w:tag w:val="CitaviPlaceholder#5fbcab87-2318-4825-b544-dd0a10b1b185"/>
          <w:id w:val="-1118917215"/>
          <w:placeholder>
            <w:docPart w:val="DefaultPlaceholder_-1854013440"/>
          </w:placeholder>
        </w:sdtPr>
        <w:sdtContent>
          <w:moveFrom w:id="1522" w:author="Hellmann, Simon" w:date="2025-08-30T17:55:00Z">
            <w:r w:rsidR="0016171B"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4LTMwVDE1OjAxOjA4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BUMTU6MDE6MD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wVDE1OjAxOjA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wVDE1OjAxOjA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sidDel="006517F0">
              <w:rPr>
                <w:lang w:val="en-US"/>
              </w:rPr>
              <w:fldChar w:fldCharType="separate"/>
            </w:r>
            <w:r w:rsidR="009671CE" w:rsidDel="006517F0">
              <w:rPr>
                <w:lang w:val="en-US"/>
              </w:rPr>
              <w:fldChar w:fldCharType="begin"/>
            </w:r>
            <w:r w:rsidR="009671CE" w:rsidDel="006517F0">
              <w:rPr>
                <w:lang w:val="en-US"/>
              </w:rPr>
              <w:instrText>HYPERLINK "#_CTVL00138d43eeeeb8144698dbf90b5a413db7f" \o "Koch, K.; Hafner, S. D.; Weinrich, S.; Astals, S.; Holliger, C. (2020): Power and Limitations of Biochemical Methane Potential (BMP) Tests. Frontiers …"</w:instrText>
            </w:r>
            <w:r w:rsidR="009671CE" w:rsidDel="006517F0">
              <w:rPr>
                <w:lang w:val="en-US"/>
              </w:rPr>
              <w:fldChar w:fldCharType="separate"/>
            </w:r>
            <w:r w:rsidR="009671CE" w:rsidDel="006517F0">
              <w:rPr>
                <w:lang w:val="en-US"/>
              </w:rPr>
              <w:t>(Koch et al., 2020</w:t>
            </w:r>
            <w:r w:rsidR="009671CE" w:rsidDel="006517F0">
              <w:rPr>
                <w:lang w:val="en-US"/>
              </w:rPr>
              <w:fldChar w:fldCharType="end"/>
            </w:r>
            <w:r w:rsidR="009671CE" w:rsidDel="006517F0">
              <w:rPr>
                <w:lang w:val="en-US"/>
              </w:rPr>
              <w:fldChar w:fldCharType="begin"/>
            </w:r>
            <w:r w:rsidR="009671CE" w:rsidDel="006517F0">
              <w:rPr>
                <w:lang w:val="en-US"/>
              </w:rPr>
              <w:instrText>HYPERLINK "#_CTVL001aa10622fc825473c887011dc382fbeeb" \o "Lübken, M.; Kosse, P.; Koch, K.; Gehring, T.; Wichern, M. (2015): Influent Fractionation for Modeling Continuous Anaerobic Digestion Processes. In Güb…"</w:instrText>
            </w:r>
            <w:r w:rsidR="009671CE" w:rsidDel="006517F0">
              <w:rPr>
                <w:lang w:val="en-US"/>
              </w:rPr>
              <w:fldChar w:fldCharType="separate"/>
            </w:r>
            <w:r w:rsidR="009671CE" w:rsidDel="006517F0">
              <w:rPr>
                <w:lang w:val="en-US"/>
              </w:rPr>
              <w:t>; Lübken et al., 2015</w:t>
            </w:r>
            <w:r w:rsidR="009671CE" w:rsidDel="006517F0">
              <w:rPr>
                <w:lang w:val="en-US"/>
              </w:rPr>
              <w:fldChar w:fldCharType="end"/>
            </w:r>
            <w:r w:rsidR="009671CE" w:rsidDel="006517F0">
              <w:rPr>
                <w:lang w:val="en-US"/>
              </w:rPr>
              <w:fldChar w:fldCharType="begin"/>
            </w:r>
            <w:r w:rsidR="009671CE" w:rsidDel="006517F0">
              <w:rPr>
                <w:lang w:val="en-US"/>
              </w:rPr>
              <w:instrText>HYPERLINK "#_CTVL0019a3197eb6c494dff8d212b66c5111b25" \o "Fisgativa, H.; Zennaro, B.; Charnier, C.; Richard, C.; Accarion, G.; Béline, F. (2020): Comprehensive determination of input state variables dataset r…"</w:instrText>
            </w:r>
            <w:r w:rsidR="009671CE" w:rsidDel="006517F0">
              <w:rPr>
                <w:lang w:val="en-US"/>
              </w:rPr>
              <w:fldChar w:fldCharType="separate"/>
            </w:r>
            <w:r w:rsidR="009671CE" w:rsidDel="006517F0">
              <w:rPr>
                <w:lang w:val="en-US"/>
              </w:rPr>
              <w:t>; Fisgativa et al., 2020)</w:t>
            </w:r>
            <w:r w:rsidR="009671CE" w:rsidDel="006517F0">
              <w:rPr>
                <w:lang w:val="en-US"/>
              </w:rPr>
              <w:fldChar w:fldCharType="end"/>
            </w:r>
            <w:r w:rsidR="0016171B" w:rsidDel="006517F0">
              <w:rPr>
                <w:lang w:val="en-US"/>
              </w:rPr>
              <w:fldChar w:fldCharType="end"/>
            </w:r>
          </w:moveFrom>
        </w:sdtContent>
      </w:sdt>
      <w:moveFrom w:id="1523" w:author="Hellmann, Simon" w:date="2025-08-30T17:55:00Z">
        <w:r w:rsidR="001C25BA" w:rsidRPr="00220152" w:rsidDel="006517F0">
          <w:rPr>
            <w:lang w:val="en-US"/>
          </w:rPr>
          <w:t>.</w:t>
        </w:r>
        <w:r w:rsidRPr="001C25BA" w:rsidDel="006517F0">
          <w:rPr>
            <w:lang w:val="en-US"/>
          </w:rPr>
          <w:t xml:space="preserve"> </w:t>
        </w:r>
        <w:r w:rsidR="00A62736" w:rsidDel="006517F0">
          <w:rPr>
            <w:lang w:val="en-US"/>
          </w:rPr>
          <w:t xml:space="preserve">When deriving the </w:t>
        </w:r>
        <w:r w:rsidRPr="100FEDD3" w:rsidDel="006517F0">
          <w:rPr>
            <w:lang w:val="en-US"/>
          </w:rPr>
          <w:t xml:space="preserve">ADM1-R3 influent concentrations </w:t>
        </w:r>
        <w:r w:rsidR="00A62736" w:rsidDel="006517F0">
          <w:rPr>
            <w:lang w:val="en-US"/>
          </w:rPr>
          <w:t xml:space="preserve">as described in this study, very similar values are obtained </w:t>
        </w:r>
        <w:r w:rsidR="003F36BF" w:rsidDel="006517F0">
          <w:rPr>
            <w:lang w:val="en-US"/>
          </w:rPr>
          <w:t xml:space="preserve">for all silages, e.g. 264, 2.6 and 0.5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CH, PR and LI of SBS </w:t>
        </w:r>
      </w:moveFrom>
      <w:sdt>
        <w:sdtPr>
          <w:rPr>
            <w:lang w:val="en-US"/>
          </w:rPr>
          <w:alias w:val="To edit, see citavi.com/edit"/>
          <w:tag w:val="CitaviPlaceholder#02fe169b-ad73-4de9-912e-568822115cf4"/>
          <w:id w:val="205919776"/>
          <w:placeholder>
            <w:docPart w:val="DefaultPlaceholder_-1854013440"/>
          </w:placeholder>
        </w:sdtPr>
        <w:sdtContent>
          <w:moveFrom w:id="1524"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"#_CTVL001c56319509a044d07a266baf2807cc4d6" \o "Kryvoruchko, V.; Machmüller, A.; Bodiroza, V.; Amon, B.; Amon, T. (2009): Anaerobic digestion of by-products of sugar beet and starch potato processin…"</w:instrText>
            </w:r>
            <w:r w:rsidR="009671CE" w:rsidDel="006517F0">
              <w:rPr>
                <w:lang w:val="en-US"/>
              </w:rPr>
              <w:fldChar w:fldCharType="separate"/>
            </w:r>
            <w:r w:rsidR="009671CE" w:rsidDel="006517F0">
              <w:rPr>
                <w:lang w:val="en-US"/>
              </w:rPr>
              <w:t>(Kryvoruchko et al., 2009)</w:t>
            </w:r>
            <w:r w:rsidR="009671CE" w:rsidDel="006517F0">
              <w:rPr>
                <w:lang w:val="en-US"/>
              </w:rPr>
              <w:fldChar w:fldCharType="end"/>
            </w:r>
            <w:r w:rsidR="003F36BF" w:rsidDel="006517F0">
              <w:rPr>
                <w:lang w:val="en-US"/>
              </w:rPr>
              <w:fldChar w:fldCharType="end"/>
            </w:r>
          </w:moveFrom>
        </w:sdtContent>
      </w:sdt>
      <w:moveFrom w:id="1525" w:author="Hellmann, Simon" w:date="2025-08-30T17:55:00Z">
        <w:r w:rsidR="003F36BF" w:rsidDel="006517F0">
          <w:rPr>
            <w:lang w:val="en-US"/>
          </w:rPr>
          <w:t xml:space="preserve">, or 204, 28.2 and 10.4 </w:t>
        </w:r>
        <w:r w:rsidR="003F36BF" w:rsidRPr="100FEDD3" w:rsidDel="006517F0">
          <w:rPr>
            <w:lang w:val="en-US"/>
          </w:rPr>
          <w:t>g L</w:t>
        </w:r>
        <w:r w:rsidR="003F36BF" w:rsidRPr="100FEDD3" w:rsidDel="006517F0">
          <w:rPr>
            <w:vertAlign w:val="superscript"/>
            <w:lang w:val="en-US"/>
          </w:rPr>
          <w:t>-1</w:t>
        </w:r>
        <w:r w:rsidR="003F36BF" w:rsidDel="006517F0">
          <w:rPr>
            <w:lang w:val="en-US"/>
          </w:rPr>
          <w:t xml:space="preserve"> for MS, respectively </w:t>
        </w:r>
      </w:moveFrom>
      <w:sdt>
        <w:sdtPr>
          <w:rPr>
            <w:lang w:val="en-US"/>
          </w:rPr>
          <w:alias w:val="To edit, see citavi.com/edit"/>
          <w:tag w:val="CitaviPlaceholder#4add70e2-081d-42e0-99a9-4f9f73871460"/>
          <w:id w:val="1643153471"/>
          <w:placeholder>
            <w:docPart w:val="DefaultPlaceholder_-1854013440"/>
          </w:placeholder>
        </w:sdtPr>
        <w:sdtContent>
          <w:ins w:id="1526" w:author="Hellmann, Simon" w:date="2025-08-31T12:11:00Z">
            <w:r w:rsidR="00FC6AF8">
              <w:rPr>
                <w:lang w:val="en-US"/>
              </w:rPr>
              <w:t xml:space="preserve">and provided with the same feed volume flows, but different associated influent concentrations: one with nominal, the other with elevated values (nominal + 1 SD). The first simulator was updated by an ideal estimator (assuming no </w:t>
            </w:r>
            <w:r w:rsidR="00FC6AF8">
              <w:rPr>
                <w:lang w:val="en-US"/>
              </w:rPr>
              <w:t>PMM</w:t>
            </w:r>
            <w:r w:rsidR="00FC6AF8">
              <w:rPr>
                <w:lang w:val="en-US"/>
              </w:rPr>
              <w:t>) at each time step, the second one was run in open loop assuming the same feed volume flows. This approach was individually applied for all three macronutrients (CH, PR, LI). Sensitivity analysis</w:t>
            </w:r>
            <w:r w:rsidR="00FC6AF8">
              <w:rPr>
                <w:lang w:val="en-US"/>
              </w:rPr>
              <w:t xml:space="preserve"> </w:t>
            </w:r>
            <w:r w:rsidR="00FC6AF8" w:rsidRPr="001B4B12">
              <w:rPr>
                <w:highlight w:val="magenta"/>
                <w:lang w:val="en-US"/>
              </w:rPr>
              <w:t xml:space="preserve">of </w:t>
            </w:r>
            <w:r w:rsidR="00FC6AF8" w:rsidRPr="001B4B12">
              <w:rPr>
                <w:highlight w:val="magenta"/>
                <w:lang w:val="en-US"/>
              </w:rPr>
              <w:t>influent</w:t>
            </w:r>
            <w:r w:rsidR="00FC6AF8" w:rsidRPr="001B4B12">
              <w:rPr>
                <w:highlight w:val="magenta"/>
                <w:lang w:val="en-US"/>
              </w:rPr>
              <w:t xml:space="preserve"> macronutrients</w:t>
            </w:r>
            <w:r w:rsidR="00FC6AF8">
              <w:rPr>
                <w:lang w:val="en-US"/>
              </w:rPr>
              <w:t xml:space="preserve"> is discussed by means of case study 1, while the corresponding controller performance is discussed in Sec. 3.3.1. </w:t>
            </w:r>
          </w:ins>
          <w:r w:rsidR="00FC6AF8">
            <w:rPr>
              <w:lang w:val="en-US"/>
            </w:rPr>
            <w:t xml:space="preserve"> </w:t>
          </w:r>
          <w:ins w:id="1527" w:author="Hellmann, Simon" w:date="2025-08-31T12:11:00Z">
            <w:r w:rsidR="00FC6AF8" w:rsidRPr="00670698">
              <w:rPr>
                <w:lang w:val="en-US"/>
              </w:rPr>
              <w:t>Model simulations</w:t>
            </w:r>
            <w:r w:rsidR="00FC6AF8">
              <w:rPr>
                <w:lang w:val="en-US"/>
              </w:rPr>
              <w:t xml:space="preserve"> for nominal and elevated</w:t>
            </w:r>
            <w:r w:rsidR="00FC6AF8" w:rsidDel="00D04506">
              <w:rPr>
                <w:lang w:val="en-US"/>
              </w:rPr>
              <w:t xml:space="preserve"> </w:t>
            </w:r>
            <w:r w:rsidR="00FC6AF8">
              <w:rPr>
                <w:lang w:val="en-US"/>
              </w:rPr>
              <w:t xml:space="preserve">realizations of influent CH, PR and LI concentrations (plotted as dotted and solid lines, respectively) are shown in the </w:t>
            </w:r>
            <w:r w:rsidR="00FC6AF8" w:rsidRPr="001B4B12">
              <w:rPr>
                <w:highlight w:val="yellow"/>
                <w:lang w:val="en-US"/>
              </w:rPr>
              <w:t>SM</w:t>
            </w:r>
            <w:r w:rsidR="00FC6AF8" w:rsidRPr="001B4B12">
              <w:rPr>
                <w:highlight w:val="yellow"/>
                <w:lang w:val="en-US"/>
              </w:rPr>
              <w:t>.</w:t>
            </w:r>
            <w:r w:rsidR="00FC6AF8">
              <w:rPr>
                <w:lang w:val="en-US"/>
              </w:rPr>
              <w:t xml:space="preserve"> Since for the three cases the feed volume flows are almost identical, only those of the first case (differing CH) are shown. </w:t>
            </w:r>
          </w:ins>
          <w:r w:rsidR="00FC6AF8">
            <w:rPr>
              <w:lang w:val="en-US"/>
            </w:rPr>
            <w:t xml:space="preserve"> </w:t>
          </w:r>
          <w:moveFrom w:id="1528" w:author="Hellmann, Simon" w:date="2025-08-30T17:55:00Z">
            <w:r w:rsidR="003F36BF" w:rsidDel="006517F0">
              <w:rPr>
                <w:lang w:val="en-US"/>
              </w:rPr>
              <w:fldChar w:fldCharType="begin"/>
            </w:r>
            <w:r w:rsidR="00A551DA" w:rsidDel="006517F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wVDE1OjAxOjA4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sidR="003F36BF" w:rsidDel="006517F0">
              <w:rPr>
                <w:lang w:val="en-US"/>
              </w:rPr>
              <w:fldChar w:fldCharType="separate"/>
            </w:r>
            <w:r w:rsidR="009671CE" w:rsidDel="006517F0">
              <w:rPr>
                <w:lang w:val="en-US"/>
              </w:rPr>
              <w:fldChar w:fldCharType="begin"/>
            </w:r>
            <w:r w:rsidR="009671CE" w:rsidDel="006517F0">
              <w:rPr>
                <w:lang w:val="en-US"/>
              </w:rPr>
              <w:instrText>HYPERLINK "#_CTVL001d599b102b75942ca8a0deb086b2e9395" \o "Ahmed, S.; Einfalt, D.; Kazda, M. (2016): Co-Digestion of Sugar Beet Silage Increases Biogas Yield from Fibrous Substrates. BioMed Research Internatio…"</w:instrText>
            </w:r>
            <w:r w:rsidR="009671CE" w:rsidDel="006517F0">
              <w:rPr>
                <w:lang w:val="en-US"/>
              </w:rPr>
              <w:fldChar w:fldCharType="separate"/>
            </w:r>
            <w:r w:rsidR="009671CE" w:rsidDel="006517F0">
              <w:rPr>
                <w:lang w:val="en-US"/>
              </w:rPr>
              <w:t>(Ahmed et al., 2016)</w:t>
            </w:r>
            <w:r w:rsidR="009671CE" w:rsidDel="006517F0">
              <w:rPr>
                <w:lang w:val="en-US"/>
              </w:rPr>
              <w:fldChar w:fldCharType="end"/>
            </w:r>
            <w:r w:rsidR="003F36BF" w:rsidDel="006517F0">
              <w:rPr>
                <w:lang w:val="en-US"/>
              </w:rPr>
              <w:fldChar w:fldCharType="end"/>
            </w:r>
          </w:moveFrom>
        </w:sdtContent>
      </w:sdt>
      <w:moveFrom w:id="1529" w:author="Hellmann, Simon" w:date="2025-08-30T17:55:00Z">
        <w:r w:rsidR="003F36BF" w:rsidDel="006517F0">
          <w:rPr>
            <w:lang w:val="en-US"/>
          </w:rPr>
          <w:t xml:space="preserve">. </w:t>
        </w:r>
      </w:moveFrom>
      <w:customXmlDelRangeStart w:id="1530" w:author="Hellmann, Simon" w:date="2025-08-31T12:11:00Z"/>
      <w:sdt>
        <w:sdtPr>
          <w:rPr>
            <w:lang w:val="en-US"/>
          </w:rPr>
          <w:alias w:val="To edit, see citavi.com/edit"/>
          <w:tag w:val="CitaviPlaceholder#3a798637-ec5e-419c-b095-57c4a4652100"/>
          <w:id w:val="1544864953"/>
          <w:placeholder>
            <w:docPart w:val="DefaultPlaceholder_-1854013440"/>
          </w:placeholder>
        </w:sdtPr>
        <w:sdtContent>
          <w:customXmlDelRangeEnd w:id="1530"/>
          <w:moveFrom w:id="1531" w:author="Hellmann, Simon" w:date="2025-08-30T17:55:00Z">
            <w:del w:id="1532" w:author="Hellmann, Simon" w:date="2025-08-31T12:11:00Z">
              <w:r w:rsidR="001C25BA" w:rsidDel="00FC6AF8">
                <w:rPr>
                  <w:lang w:val="en-US"/>
                </w:rPr>
                <w:fldChar w:fldCharType="begin"/>
              </w:r>
              <w:r w:rsidR="00A551DA" w:rsidDel="00FC6AF8">
                <w:rPr>
                  <w:lang w:val="en-US"/>
                </w:rPr>
                <w:del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FQxNTowMTow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delInstrText>
              </w:r>
              <w:r w:rsidR="001C25BA" w:rsidDel="00FC6AF8">
                <w:rPr>
                  <w:lang w:val="en-US"/>
                </w:rPr>
                <w:fldChar w:fldCharType="separate"/>
              </w:r>
              <w:r w:rsidR="009671CE" w:rsidDel="00FC6AF8">
                <w:rPr>
                  <w:lang w:val="en-US"/>
                </w:rPr>
                <w:fldChar w:fldCharType="begin"/>
              </w:r>
              <w:r w:rsidR="009671CE" w:rsidDel="00FC6AF8">
                <w:rPr>
                  <w:lang w:val="en-US"/>
                </w:rPr>
                <w:delInstrText>HYPERLINK "#_CTVL0019a3197eb6c494dff8d212b66c5111b25" \o "Fisgativa, H.; Zennaro, B.; Charnier, C.; Richard, C.; Accarion, G.; Béline, F. (2020): Comprehensive determination of input state variables dataset r…"</w:delInstrText>
              </w:r>
              <w:r w:rsidR="009671CE" w:rsidDel="00FC6AF8">
                <w:rPr>
                  <w:lang w:val="en-US"/>
                </w:rPr>
                <w:fldChar w:fldCharType="separate"/>
              </w:r>
              <w:r w:rsidR="009671CE" w:rsidDel="00FC6AF8">
                <w:rPr>
                  <w:lang w:val="en-US"/>
                </w:rPr>
                <w:delText>Fisgativa et al.</w:delText>
              </w:r>
              <w:r w:rsidR="009671CE" w:rsidDel="00FC6AF8">
                <w:rPr>
                  <w:lang w:val="en-US"/>
                </w:rPr>
                <w:fldChar w:fldCharType="end"/>
              </w:r>
              <w:r w:rsidR="001C25BA" w:rsidDel="00FC6AF8">
                <w:rPr>
                  <w:lang w:val="en-US"/>
                </w:rPr>
                <w:fldChar w:fldCharType="end"/>
              </w:r>
            </w:del>
          </w:moveFrom>
          <w:customXmlDelRangeStart w:id="1533" w:author="Hellmann, Simon" w:date="2025-08-31T12:11:00Z"/>
        </w:sdtContent>
      </w:sdt>
      <w:customXmlDelRangeEnd w:id="1533"/>
      <w:moveFrom w:id="1534" w:author="Hellmann, Simon" w:date="2025-08-30T17:55:00Z">
        <w:del w:id="1535" w:author="Hellmann, Simon" w:date="2025-08-31T12:11:00Z">
          <w:r w:rsidR="001C25BA" w:rsidDel="00FC6AF8">
            <w:rPr>
              <w:lang w:val="en-US"/>
            </w:rPr>
            <w:delText xml:space="preserve"> </w:delText>
          </w:r>
        </w:del>
      </w:moveFrom>
      <w:customXmlDelRangeStart w:id="1536" w:author="Hellmann, Simon" w:date="2025-08-31T11:59:00Z"/>
      <w:sdt>
        <w:sdtPr>
          <w:rPr>
            <w:lang w:val="en-US"/>
          </w:rPr>
          <w:alias w:val="To edit, see citavi.com/edit"/>
          <w:tag w:val="CitaviPlaceholder#b2ec2744-fd26-4882-ba13-c3fd8ae12d22"/>
          <w:id w:val="-1903829199"/>
          <w:placeholder>
            <w:docPart w:val="DefaultPlaceholder_-1854013440"/>
          </w:placeholder>
        </w:sdtPr>
        <w:sdtContent>
          <w:customXmlDelRangeEnd w:id="1536"/>
          <w:moveFrom w:id="1537" w:author="Hellmann, Simon" w:date="2025-08-30T17:55:00Z">
            <w:del w:id="1538" w:author="Hellmann, Simon" w:date="2025-08-31T11:59:00Z">
              <w:r w:rsidR="001C25BA" w:rsidDel="00BB59BF">
                <w:rPr>
                  <w:lang w:val="en-US"/>
                </w:rPr>
                <w:fldChar w:fldCharType="begin"/>
              </w:r>
              <w:r w:rsidR="00A551DA" w:rsidDel="00BB59BF">
                <w:rPr>
                  <w:lang w:val="en-US"/>
                </w:rPr>
                <w:del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BUMTU6MDE6MD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delInstrText>
              </w:r>
              <w:r w:rsidR="001C25BA" w:rsidDel="00BB59BF">
                <w:rPr>
                  <w:lang w:val="en-US"/>
                </w:rPr>
                <w:fldChar w:fldCharType="separate"/>
              </w:r>
              <w:r w:rsidR="009671CE" w:rsidDel="00BB59BF">
                <w:rPr>
                  <w:lang w:val="en-US"/>
                </w:rPr>
                <w:fldChar w:fldCharType="begin"/>
              </w:r>
              <w:r w:rsidR="009671CE" w:rsidDel="00BB59BF">
                <w:rPr>
                  <w:lang w:val="en-US"/>
                </w:rPr>
                <w:delInstrText>HYPERLINK "#_CTVL0019a3197eb6c494dff8d212b66c5111b25" \o "Fisgativa, H.; Zennaro, B.; Charnier, C.; Richard, C.; Accarion, G.; Béline, F. (2020): Comprehensive determination of input state variables dataset r…"</w:delInstrText>
              </w:r>
              <w:r w:rsidR="009671CE" w:rsidDel="00BB59BF">
                <w:rPr>
                  <w:lang w:val="en-US"/>
                </w:rPr>
                <w:fldChar w:fldCharType="separate"/>
              </w:r>
              <w:r w:rsidR="009671CE" w:rsidDel="00BB59BF">
                <w:rPr>
                  <w:lang w:val="en-US"/>
                </w:rPr>
                <w:delText>(2020)</w:delText>
              </w:r>
              <w:r w:rsidR="009671CE" w:rsidDel="00BB59BF">
                <w:rPr>
                  <w:lang w:val="en-US"/>
                </w:rPr>
                <w:fldChar w:fldCharType="end"/>
              </w:r>
              <w:r w:rsidR="001C25BA" w:rsidDel="00BB59BF">
                <w:rPr>
                  <w:lang w:val="en-US"/>
                </w:rPr>
                <w:fldChar w:fldCharType="end"/>
              </w:r>
            </w:del>
          </w:moveFrom>
          <w:customXmlDelRangeStart w:id="1539" w:author="Hellmann, Simon" w:date="2025-08-31T11:59:00Z"/>
        </w:sdtContent>
      </w:sdt>
      <w:customXmlDelRangeEnd w:id="1539"/>
      <w:moveFrom w:id="1540" w:author="Hellmann, Simon" w:date="2025-08-30T17:55:00Z">
        <w:del w:id="1541" w:author="Hellmann, Simon" w:date="2025-08-31T11:59:00Z">
          <w:r w:rsidR="003F36BF" w:rsidDel="00BB59BF">
            <w:rPr>
              <w:lang w:val="en-US"/>
            </w:rPr>
            <w:delText>, conversely,</w:delText>
          </w:r>
          <w:r w:rsidR="001C25BA" w:rsidDel="00BB59BF">
            <w:rPr>
              <w:lang w:val="en-US"/>
            </w:rPr>
            <w:delText xml:space="preserve"> </w:delText>
          </w:r>
          <w:r w:rsidRPr="100FEDD3" w:rsidDel="00BB59BF">
            <w:rPr>
              <w:lang w:val="en-US"/>
            </w:rPr>
            <w:delText>report</w:delText>
          </w:r>
          <w:r w:rsidR="00A62736" w:rsidDel="00BB59BF">
            <w:rPr>
              <w:lang w:val="en-US"/>
            </w:rPr>
            <w:delText>ed</w:delText>
          </w:r>
          <w:r w:rsidRPr="100FEDD3" w:rsidDel="00BB59BF">
            <w:rPr>
              <w:lang w:val="en-US"/>
            </w:rPr>
            <w:delText xml:space="preserve"> higher </w:delText>
          </w:r>
          <w:r w:rsidR="003F36BF" w:rsidDel="00BB59BF">
            <w:rPr>
              <w:lang w:val="en-US"/>
            </w:rPr>
            <w:delText xml:space="preserve">values for CM </w:delText>
          </w:r>
          <w:r w:rsidRPr="100FEDD3" w:rsidDel="00BB59BF">
            <w:rPr>
              <w:lang w:val="en-US"/>
            </w:rPr>
            <w:delText>with CH, PR and LI in the range of 84, 4 and 5 g L</w:delText>
          </w:r>
          <w:r w:rsidRPr="100FEDD3" w:rsidDel="00BB59BF">
            <w:rPr>
              <w:vertAlign w:val="superscript"/>
              <w:lang w:val="en-US"/>
            </w:rPr>
            <w:delText>-1</w:delText>
          </w:r>
          <w:r w:rsidRPr="100FEDD3" w:rsidDel="00BB59BF">
            <w:rPr>
              <w:lang w:val="en-US"/>
            </w:rPr>
            <w:delText xml:space="preserve">. </w:delText>
          </w:r>
          <w:r w:rsidR="003F36BF" w:rsidDel="00BB59BF">
            <w:rPr>
              <w:lang w:val="en-US"/>
            </w:rPr>
            <w:delText xml:space="preserve">The same authors </w:delText>
          </w:r>
          <w:r w:rsidRPr="100FEDD3" w:rsidDel="00BB59BF">
            <w:rPr>
              <w:lang w:val="en-US"/>
            </w:rPr>
            <w:delText>report</w:delText>
          </w:r>
          <w:r w:rsidR="003F36BF" w:rsidDel="00BB59BF">
            <w:rPr>
              <w:lang w:val="en-US"/>
            </w:rPr>
            <w:delText>ed</w:delText>
          </w:r>
          <w:r w:rsidRPr="100FEDD3" w:rsidDel="00BB59BF">
            <w:rPr>
              <w:lang w:val="en-US"/>
            </w:rPr>
            <w:delText xml:space="preserve"> </w:delText>
          </w:r>
          <w:r w:rsidR="003F36BF" w:rsidDel="00BB59BF">
            <w:rPr>
              <w:lang w:val="en-US"/>
            </w:rPr>
            <w:delText xml:space="preserve">values </w:delText>
          </w:r>
          <w:r w:rsidR="003F36BF" w:rsidRPr="100FEDD3" w:rsidDel="00BB59BF">
            <w:rPr>
              <w:lang w:val="en-US"/>
            </w:rPr>
            <w:delText xml:space="preserve">for </w:delText>
          </w:r>
          <w:r w:rsidR="003F36BF" w:rsidDel="00BB59BF">
            <w:rPr>
              <w:lang w:val="en-US"/>
            </w:rPr>
            <w:delText>M</w:delText>
          </w:r>
          <w:r w:rsidR="003F36BF" w:rsidRPr="100FEDD3" w:rsidDel="00BB59BF">
            <w:rPr>
              <w:lang w:val="en-US"/>
            </w:rPr>
            <w:delText xml:space="preserve">S </w:delText>
          </w:r>
          <w:r w:rsidR="003F36BF" w:rsidDel="00BB59BF">
            <w:rPr>
              <w:lang w:val="en-US"/>
            </w:rPr>
            <w:delText xml:space="preserve">in a similar </w:delText>
          </w:r>
          <w:r w:rsidRPr="100FEDD3" w:rsidDel="00BB59BF">
            <w:rPr>
              <w:lang w:val="en-US"/>
            </w:rPr>
            <w:delText>range</w:delText>
          </w:r>
          <w:r w:rsidR="003F36BF" w:rsidDel="00BB59BF">
            <w:rPr>
              <w:lang w:val="en-US"/>
            </w:rPr>
            <w:delText xml:space="preserve"> as the present study</w:delText>
          </w:r>
          <w:r w:rsidRPr="100FEDD3" w:rsidDel="00BB59BF">
            <w:rPr>
              <w:lang w:val="en-US"/>
            </w:rPr>
            <w:delText xml:space="preserve">, whereas PR </w:delText>
          </w:r>
          <w:r w:rsidR="003F36BF" w:rsidDel="00BB59BF">
            <w:rPr>
              <w:lang w:val="en-US"/>
            </w:rPr>
            <w:delText xml:space="preserve">were stated </w:delText>
          </w:r>
          <w:r w:rsidR="00FC180C" w:rsidDel="00BB59BF">
            <w:rPr>
              <w:lang w:val="en-US"/>
            </w:rPr>
            <w:delText xml:space="preserve">to be </w:delText>
          </w:r>
          <w:r w:rsidRPr="100FEDD3" w:rsidDel="00BB59BF">
            <w:rPr>
              <w:lang w:val="en-US"/>
            </w:rPr>
            <w:delText>lower and LI higher than in the present study.</w:delText>
          </w:r>
        </w:del>
      </w:moveFrom>
    </w:p>
    <w:moveFromRangeEnd w:id="1520"/>
    <w:p w14:paraId="18443EAD" w14:textId="7E86D775" w:rsidR="00E20419" w:rsidDel="00BB59BF" w:rsidRDefault="00375272" w:rsidP="00FC6AF8">
      <w:pPr>
        <w:ind w:firstLine="0"/>
        <w:rPr>
          <w:del w:id="1542" w:author="Hellmann, Simon" w:date="2025-08-31T11:59:00Z"/>
          <w:lang w:val="en-US"/>
        </w:rPr>
        <w:pPrChange w:id="1543" w:author="Hellmann, Simon" w:date="2025-08-31T12:11:00Z">
          <w:pPr/>
        </w:pPrChange>
      </w:pPr>
      <w:del w:id="1544" w:author="Hellmann, Simon" w:date="2025-08-31T11:59:00Z">
        <w:r w:rsidRPr="00F606DE" w:rsidDel="00BB59BF">
          <w:rPr>
            <w:lang w:val="en-US"/>
          </w:rPr>
          <w:delText>In summary,</w:delText>
        </w:r>
        <w:r w:rsidR="00F606DE" w:rsidRPr="00F606DE" w:rsidDel="00BB59BF">
          <w:rPr>
            <w:lang w:val="en-US"/>
          </w:rPr>
          <w:delText xml:space="preserve"> </w:delText>
        </w:r>
        <w:r w:rsidR="100FEDD3" w:rsidRPr="100FEDD3" w:rsidDel="00BB59BF">
          <w:rPr>
            <w:lang w:val="en-US"/>
          </w:rPr>
          <w:delText xml:space="preserve">ADM1 influent characterization of </w:delText>
        </w:r>
        <w:r w:rsidR="003B0AAA" w:rsidDel="00BB59BF">
          <w:rPr>
            <w:lang w:val="en-US"/>
          </w:rPr>
          <w:delText xml:space="preserve">comparable </w:delText>
        </w:r>
        <w:r w:rsidR="100FEDD3" w:rsidRPr="100FEDD3" w:rsidDel="00BB59BF">
          <w:rPr>
            <w:lang w:val="en-US"/>
          </w:rPr>
          <w:delText xml:space="preserve">agricultural substrates results in starkly different macronutrient values. This </w:delText>
        </w:r>
        <w:r w:rsidR="003B0AAA" w:rsidDel="00BB59BF">
          <w:rPr>
            <w:lang w:val="en-US"/>
          </w:rPr>
          <w:delText>is rooted in</w:delText>
        </w:r>
        <w:r w:rsidR="000024F1" w:rsidDel="00BB59BF">
          <w:rPr>
            <w:lang w:val="en-US"/>
          </w:rPr>
          <w:delText xml:space="preserve"> different breeds of the same substrate as well as </w:delText>
        </w:r>
        <w:r w:rsidR="100FEDD3" w:rsidRPr="100FEDD3" w:rsidDel="00BB59BF">
          <w:rPr>
            <w:lang w:val="en-US"/>
          </w:rPr>
          <w:delText>seasonal fluctuations, sampling and measurement errors</w:delText>
        </w:r>
        <w:r w:rsidR="00102AF7" w:rsidDel="00BB59BF">
          <w:rPr>
            <w:lang w:val="en-US"/>
          </w:rPr>
          <w:delText>,</w:delText>
        </w:r>
        <w:r w:rsidR="100FEDD3" w:rsidRPr="100FEDD3" w:rsidDel="00BB59BF">
          <w:rPr>
            <w:lang w:val="en-US"/>
          </w:rPr>
          <w:delText xml:space="preserve"> and different assumptions on </w:delText>
        </w:r>
        <w:r w:rsidR="0045620C" w:rsidDel="00BB59BF">
          <w:rPr>
            <w:lang w:val="en-US"/>
          </w:rPr>
          <w:delText>degradability</w:delText>
        </w:r>
        <w:r w:rsidR="00802A8C" w:rsidDel="00BB59BF">
          <w:rPr>
            <w:lang w:val="en-US"/>
          </w:rPr>
          <w:delText xml:space="preserve"> </w:delText>
        </w:r>
      </w:del>
      <w:customXmlDelRangeStart w:id="1545" w:author="Hellmann, Simon" w:date="2025-08-31T11:59:00Z"/>
      <w:sdt>
        <w:sdtPr>
          <w:rPr>
            <w:lang w:val="en-US"/>
          </w:rPr>
          <w:alias w:val="To edit, see citavi.com/edit"/>
          <w:tag w:val="CitaviPlaceholder#9c70315f-645d-4f6e-beaf-49b9f3064692"/>
          <w:id w:val="-293602458"/>
          <w:placeholder>
            <w:docPart w:val="DefaultPlaceholder_-1854013440"/>
          </w:placeholder>
        </w:sdtPr>
        <w:sdtContent>
          <w:customXmlDelRangeEnd w:id="1545"/>
          <w:del w:id="1546" w:author="Hellmann, Simon" w:date="2025-08-31T11:59:00Z">
            <w:r w:rsidR="00203B3A" w:rsidDel="00BB59BF">
              <w:rPr>
                <w:lang w:val="en-US"/>
              </w:rPr>
              <w:fldChar w:fldCharType="begin"/>
            </w:r>
            <w:r w:rsidR="00A551DA" w:rsidDel="00BB59BF">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4LTMwVDE1OjAxOjA4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delInstrText>
            </w:r>
            <w:r w:rsidR="00203B3A" w:rsidDel="00BB59BF">
              <w:rPr>
                <w:lang w:val="en-US"/>
              </w:rPr>
              <w:fldChar w:fldCharType="separate"/>
            </w:r>
            <w:r w:rsidR="008D39E8" w:rsidDel="00BB59BF">
              <w:fldChar w:fldCharType="begin"/>
            </w:r>
            <w:r w:rsidR="008D39E8" w:rsidRPr="008D39E8" w:rsidDel="00BB59BF">
              <w:rPr>
                <w:lang w:val="en-US"/>
                <w:rPrChange w:id="1547" w:author="Hellmann, Simon" w:date="2025-08-31T11:49:00Z">
                  <w:rPr/>
                </w:rPrChange>
              </w:rPr>
              <w:delInstrText xml:space="preserve"> HYPERLINK \l "_CTVL001c3b78bc64261460886accb7573639093" \o "Liebetrau, J.; Pfeiffer, D. (Eds.) (2020): Collection of Methods for Biogas. Methods to determine parameters for analysis purposes and parameters that…" </w:delInstrText>
            </w:r>
            <w:r w:rsidR="008D39E8" w:rsidDel="00BB59BF">
              <w:fldChar w:fldCharType="separate"/>
            </w:r>
            <w:r w:rsidR="00E04011" w:rsidDel="00BB59BF">
              <w:rPr>
                <w:lang w:val="en-US"/>
              </w:rPr>
              <w:delText>(Liebetrau and Pfeiffer, 2020)</w:delText>
            </w:r>
            <w:r w:rsidR="008D39E8" w:rsidDel="00BB59BF">
              <w:rPr>
                <w:lang w:val="en-US"/>
              </w:rPr>
              <w:fldChar w:fldCharType="end"/>
            </w:r>
            <w:r w:rsidR="00203B3A" w:rsidDel="00BB59BF">
              <w:rPr>
                <w:lang w:val="en-US"/>
              </w:rPr>
              <w:fldChar w:fldCharType="end"/>
            </w:r>
          </w:del>
          <w:customXmlDelRangeStart w:id="1548" w:author="Hellmann, Simon" w:date="2025-08-31T11:59:00Z"/>
        </w:sdtContent>
      </w:sdt>
      <w:customXmlDelRangeEnd w:id="1548"/>
      <w:del w:id="1549" w:author="Hellmann, Simon" w:date="2025-08-31T11:59:00Z">
        <w:r w:rsidR="100FEDD3" w:rsidRPr="100FEDD3" w:rsidDel="00BB59BF">
          <w:rPr>
            <w:lang w:val="en-US"/>
          </w:rPr>
          <w:delText>. Linear</w:delText>
        </w:r>
        <w:r w:rsidR="00F606DE" w:rsidDel="00BB59BF">
          <w:rPr>
            <w:lang w:val="en-US"/>
          </w:rPr>
          <w:delText xml:space="preserve"> uncertainty propagation </w:delText>
        </w:r>
        <w:r w:rsidR="003B0AAA" w:rsidDel="00BB59BF">
          <w:rPr>
            <w:lang w:val="en-US"/>
          </w:rPr>
          <w:delText xml:space="preserve">only based on </w:delText>
        </w:r>
        <w:r w:rsidR="00F606DE" w:rsidDel="00BB59BF">
          <w:rPr>
            <w:lang w:val="en-US"/>
          </w:rPr>
          <w:delText xml:space="preserve">measurement uncertainties </w:delText>
        </w:r>
        <w:r w:rsidR="000952FC" w:rsidDel="00BB59BF">
          <w:rPr>
            <w:lang w:val="en-US"/>
          </w:rPr>
          <w:delText xml:space="preserve">results in substantial </w:delText>
        </w:r>
        <w:r w:rsidR="3D37C07F" w:rsidRPr="3D37C07F" w:rsidDel="00BB59BF">
          <w:rPr>
            <w:lang w:val="en-US"/>
          </w:rPr>
          <w:delText>error bands</w:delText>
        </w:r>
        <w:r w:rsidR="006B0581" w:rsidDel="00BB59BF">
          <w:rPr>
            <w:lang w:val="en-US"/>
          </w:rPr>
          <w:delText xml:space="preserve"> </w:delText>
        </w:r>
        <w:r w:rsidR="000952FC" w:rsidDel="00BB59BF">
          <w:rPr>
            <w:lang w:val="en-US"/>
          </w:rPr>
          <w:delText xml:space="preserve">which </w:delText>
        </w:r>
        <w:r w:rsidR="000024F1" w:rsidDel="00BB59BF">
          <w:rPr>
            <w:lang w:val="en-US"/>
          </w:rPr>
          <w:delText xml:space="preserve">realistically reflect </w:delText>
        </w:r>
        <w:r w:rsidR="000952FC" w:rsidDel="00BB59BF">
          <w:rPr>
            <w:lang w:val="en-US"/>
          </w:rPr>
          <w:delText xml:space="preserve">observed </w:delText>
        </w:r>
        <w:r w:rsidR="00CA079C" w:rsidDel="00BB59BF">
          <w:rPr>
            <w:lang w:val="en-US"/>
          </w:rPr>
          <w:delText>uncertainties of</w:delText>
        </w:r>
        <w:r w:rsidR="00F606DE" w:rsidDel="00BB59BF">
          <w:rPr>
            <w:lang w:val="en-US"/>
          </w:rPr>
          <w:delText xml:space="preserve"> ADM1 substrate characterization</w:delText>
        </w:r>
        <w:r w:rsidR="00B65F69" w:rsidDel="00BB59BF">
          <w:rPr>
            <w:lang w:val="en-US"/>
          </w:rPr>
          <w:delText xml:space="preserve">. However, values </w:delText>
        </w:r>
        <w:r w:rsidR="00102AF7" w:rsidDel="00BB59BF">
          <w:rPr>
            <w:lang w:val="en-US"/>
          </w:rPr>
          <w:delText xml:space="preserve">determined with uncertainty </w:delText>
        </w:r>
        <w:r w:rsidR="00B65F69" w:rsidDel="00BB59BF">
          <w:rPr>
            <w:lang w:val="en-US"/>
          </w:rPr>
          <w:delText xml:space="preserve">propagation for </w:delText>
        </w:r>
        <w:r w:rsidR="0066727C" w:rsidDel="00BB59BF">
          <w:rPr>
            <w:lang w:val="en-US"/>
          </w:rPr>
          <w:delText xml:space="preserve">LI </w:delText>
        </w:r>
        <w:r w:rsidR="100FEDD3" w:rsidRPr="100FEDD3" w:rsidDel="00BB59BF">
          <w:rPr>
            <w:lang w:val="en-US"/>
          </w:rPr>
          <w:delText xml:space="preserve">in </w:delText>
        </w:r>
        <w:r w:rsidR="00BC48B2" w:rsidDel="00BB59BF">
          <w:rPr>
            <w:lang w:val="en-US"/>
          </w:rPr>
          <w:delText>M</w:delText>
        </w:r>
        <w:r w:rsidR="100FEDD3" w:rsidRPr="100FEDD3" w:rsidDel="00BB59BF">
          <w:rPr>
            <w:lang w:val="en-US"/>
          </w:rPr>
          <w:delText xml:space="preserve">S and GrS rather </w:delText>
        </w:r>
        <w:r w:rsidR="0066727C" w:rsidDel="00BB59BF">
          <w:rPr>
            <w:lang w:val="en-US"/>
          </w:rPr>
          <w:delText>re</w:delText>
        </w:r>
        <w:r w:rsidR="00155B5A" w:rsidDel="00BB59BF">
          <w:rPr>
            <w:lang w:val="en-US"/>
          </w:rPr>
          <w:delText xml:space="preserve">present </w:delText>
        </w:r>
        <w:r w:rsidR="00085399" w:rsidDel="00BB59BF">
          <w:rPr>
            <w:lang w:val="en-US"/>
          </w:rPr>
          <w:delText>l</w:delText>
        </w:r>
        <w:r w:rsidR="00155B5A" w:rsidDel="00BB59BF">
          <w:rPr>
            <w:lang w:val="en-US"/>
          </w:rPr>
          <w:delText>ower estimate</w:delText>
        </w:r>
        <w:r w:rsidR="00085399" w:rsidDel="00BB59BF">
          <w:rPr>
            <w:lang w:val="en-US"/>
          </w:rPr>
          <w:delText>s</w:delText>
        </w:r>
        <w:r w:rsidR="00B65F69" w:rsidDel="00BB59BF">
          <w:rPr>
            <w:lang w:val="en-US"/>
          </w:rPr>
          <w:delText xml:space="preserve"> of measured error bands</w:delText>
        </w:r>
        <w:r w:rsidR="100FEDD3" w:rsidRPr="100FEDD3" w:rsidDel="00BB59BF">
          <w:rPr>
            <w:lang w:val="en-US"/>
          </w:rPr>
          <w:delText>.</w:delText>
        </w:r>
      </w:del>
    </w:p>
    <w:p w14:paraId="451FFCF4" w14:textId="3CBD18BB" w:rsidR="001D24C9" w:rsidDel="00FC6AF8" w:rsidRDefault="001D24C9" w:rsidP="00FC6AF8">
      <w:pPr>
        <w:ind w:firstLine="0"/>
        <w:rPr>
          <w:del w:id="1550" w:author="Hellmann, Simon" w:date="2025-08-31T12:11:00Z"/>
          <w:lang w:val="en-US"/>
        </w:rPr>
        <w:pPrChange w:id="1551" w:author="Hellmann, Simon" w:date="2025-08-31T12:11:00Z">
          <w:pPr>
            <w:pStyle w:val="berschrift2"/>
          </w:pPr>
        </w:pPrChange>
      </w:pPr>
      <w:del w:id="1552" w:author="Hellmann, Simon" w:date="2025-08-31T12:11:00Z">
        <w:r w:rsidDel="00FC6AF8">
          <w:rPr>
            <w:lang w:val="en-US"/>
          </w:rPr>
          <w:delText xml:space="preserve">3.2 Sensitivity analysis </w:delText>
        </w:r>
        <w:r w:rsidR="00F5531E" w:rsidDel="00FC6AF8">
          <w:rPr>
            <w:lang w:val="en-US"/>
          </w:rPr>
          <w:delText xml:space="preserve">of </w:delText>
        </w:r>
        <w:r w:rsidR="009E324F" w:rsidDel="00FC6AF8">
          <w:rPr>
            <w:lang w:val="en-US"/>
          </w:rPr>
          <w:delText>uncertain macronutrients</w:delText>
        </w:r>
      </w:del>
    </w:p>
    <w:p w14:paraId="34B6BEC2" w14:textId="6CE93824" w:rsidR="00E902CC" w:rsidDel="00FC6AF8" w:rsidRDefault="00F51F1B" w:rsidP="00FC6AF8">
      <w:pPr>
        <w:ind w:firstLine="0"/>
        <w:rPr>
          <w:del w:id="1553" w:author="Hellmann, Simon" w:date="2025-08-31T12:11:00Z"/>
          <w:lang w:val="en-US"/>
        </w:rPr>
        <w:pPrChange w:id="1554" w:author="Hellmann, Simon" w:date="2025-08-31T12:11:00Z">
          <w:pPr/>
        </w:pPrChange>
      </w:pPr>
      <w:del w:id="1555" w:author="Hellmann, Simon" w:date="2025-08-31T12:11:00Z">
        <w:r w:rsidDel="00FC6AF8">
          <w:rPr>
            <w:lang w:val="en-US"/>
          </w:rPr>
          <w:delText>The i</w:delText>
        </w:r>
        <w:r w:rsidR="00A00C64" w:rsidRPr="00EE7C73" w:rsidDel="00FC6AF8">
          <w:rPr>
            <w:lang w:val="en-US"/>
          </w:rPr>
          <w:delText>nfluence</w:delText>
        </w:r>
        <w:r w:rsidR="00A00C64" w:rsidDel="00FC6AF8">
          <w:rPr>
            <w:lang w:val="en-US"/>
          </w:rPr>
          <w:delText xml:space="preserve"> of </w:delText>
        </w:r>
        <w:r w:rsidR="00EE7C73" w:rsidDel="00FC6AF8">
          <w:rPr>
            <w:lang w:val="en-US"/>
          </w:rPr>
          <w:delText xml:space="preserve">uncertain macronutrient influent concentrations </w:delText>
        </w:r>
        <w:r w:rsidDel="00FC6AF8">
          <w:rPr>
            <w:lang w:val="en-US"/>
          </w:rPr>
          <w:delText xml:space="preserve">was considered </w:delText>
        </w:r>
        <w:r w:rsidR="00EE7C73" w:rsidDel="00FC6AF8">
          <w:rPr>
            <w:lang w:val="en-US"/>
          </w:rPr>
          <w:delText>in model simulations</w:delText>
        </w:r>
        <w:r w:rsidR="00883993" w:rsidDel="00FC6AF8">
          <w:rPr>
            <w:lang w:val="en-US"/>
          </w:rPr>
          <w:delText xml:space="preserve"> according to </w:delText>
        </w:r>
        <w:r w:rsidR="002B7C16" w:rsidDel="00FC6AF8">
          <w:rPr>
            <w:lang w:val="en-US"/>
          </w:rPr>
          <w:delText xml:space="preserve">the </w:delText>
        </w:r>
        <w:r w:rsidR="00883993" w:rsidDel="00FC6AF8">
          <w:rPr>
            <w:lang w:val="en-US"/>
          </w:rPr>
          <w:delText xml:space="preserve">block diagram </w:delText>
        </w:r>
        <w:r w:rsidR="002B7C16" w:rsidDel="00FC6AF8">
          <w:rPr>
            <w:lang w:val="en-US"/>
          </w:rPr>
          <w:delText xml:space="preserve">shown </w:delText>
        </w:r>
        <w:r w:rsidR="00883993" w:rsidDel="00FC6AF8">
          <w:rPr>
            <w:lang w:val="en-US"/>
          </w:rPr>
          <w:delText xml:space="preserve">in </w:delText>
        </w:r>
        <w:r w:rsidR="00CF1BBF" w:rsidDel="00FC6AF8">
          <w:rPr>
            <w:lang w:val="en-US"/>
          </w:rPr>
          <w:delText>Fig.</w:delText>
        </w:r>
        <w:r w:rsidR="00883993" w:rsidDel="00FC6AF8">
          <w:rPr>
            <w:lang w:val="en-US"/>
          </w:rPr>
          <w:delText xml:space="preserve"> </w:delText>
        </w:r>
        <w:r w:rsidR="00CF1BBF" w:rsidDel="00FC6AF8">
          <w:rPr>
            <w:lang w:val="en-US"/>
          </w:rPr>
          <w:delText>1d</w:delText>
        </w:r>
        <w:r w:rsidR="0068262E" w:rsidDel="00FC6AF8">
          <w:rPr>
            <w:lang w:val="en-US"/>
          </w:rPr>
          <w:delText>. T</w:delText>
        </w:r>
        <w:r w:rsidR="006302C9" w:rsidDel="00FC6AF8">
          <w:rPr>
            <w:lang w:val="en-US"/>
          </w:rPr>
          <w:delText xml:space="preserve">wo simulators were run in parallel </w:delText>
        </w:r>
        <w:r w:rsidR="001013C4" w:rsidDel="00FC6AF8">
          <w:rPr>
            <w:lang w:val="en-US"/>
          </w:rPr>
          <w:delText xml:space="preserve">and provided with the same </w:delText>
        </w:r>
        <w:r w:rsidR="00C31DBC" w:rsidDel="00FC6AF8">
          <w:rPr>
            <w:lang w:val="en-US"/>
          </w:rPr>
          <w:delText xml:space="preserve">feed volume flows, but </w:delText>
        </w:r>
        <w:r w:rsidR="00EC6006" w:rsidDel="00FC6AF8">
          <w:rPr>
            <w:lang w:val="en-US"/>
          </w:rPr>
          <w:delText>different</w:delText>
        </w:r>
        <w:r w:rsidDel="00FC6AF8">
          <w:rPr>
            <w:lang w:val="en-US"/>
          </w:rPr>
          <w:delText xml:space="preserve"> associated </w:delText>
        </w:r>
        <w:r w:rsidR="00EC6006" w:rsidDel="00FC6AF8">
          <w:rPr>
            <w:lang w:val="en-US"/>
          </w:rPr>
          <w:delText>influent concentrations</w:delText>
        </w:r>
        <w:r w:rsidR="0068262E" w:rsidDel="00FC6AF8">
          <w:rPr>
            <w:lang w:val="en-US"/>
          </w:rPr>
          <w:delText xml:space="preserve">: </w:delText>
        </w:r>
        <w:r w:rsidR="00EC6006" w:rsidDel="00FC6AF8">
          <w:rPr>
            <w:lang w:val="en-US"/>
          </w:rPr>
          <w:delText>one with nominal</w:delText>
        </w:r>
        <w:r w:rsidDel="00FC6AF8">
          <w:rPr>
            <w:lang w:val="en-US"/>
          </w:rPr>
          <w:delText xml:space="preserve">, </w:delText>
        </w:r>
        <w:r w:rsidR="00F337B4" w:rsidDel="00FC6AF8">
          <w:rPr>
            <w:lang w:val="en-US"/>
          </w:rPr>
          <w:delText xml:space="preserve">the other </w:delText>
        </w:r>
        <w:r w:rsidR="007E5EBA" w:rsidDel="00FC6AF8">
          <w:rPr>
            <w:lang w:val="en-US"/>
          </w:rPr>
          <w:delText xml:space="preserve">with </w:delText>
        </w:r>
        <w:r w:rsidR="00C200AA" w:rsidDel="00FC6AF8">
          <w:rPr>
            <w:lang w:val="en-US"/>
          </w:rPr>
          <w:delText>elevated values (</w:delText>
        </w:r>
        <w:r w:rsidR="009E4522" w:rsidDel="00FC6AF8">
          <w:rPr>
            <w:lang w:val="en-US"/>
          </w:rPr>
          <w:delText>nominal + 1</w:delText>
        </w:r>
        <w:r w:rsidDel="00FC6AF8">
          <w:rPr>
            <w:lang w:val="en-US"/>
          </w:rPr>
          <w:delText> </w:delText>
        </w:r>
        <w:r w:rsidR="009E4522" w:rsidDel="00FC6AF8">
          <w:rPr>
            <w:lang w:val="en-US"/>
          </w:rPr>
          <w:delText>SD</w:delText>
        </w:r>
        <w:r w:rsidR="00C200AA" w:rsidDel="00FC6AF8">
          <w:rPr>
            <w:lang w:val="en-US"/>
          </w:rPr>
          <w:delText xml:space="preserve">). </w:delText>
        </w:r>
        <w:r w:rsidR="0030043D" w:rsidDel="00FC6AF8">
          <w:rPr>
            <w:lang w:val="en-US"/>
          </w:rPr>
          <w:delText>The f</w:delText>
        </w:r>
        <w:r w:rsidR="006A0C36" w:rsidDel="00FC6AF8">
          <w:rPr>
            <w:lang w:val="en-US"/>
          </w:rPr>
          <w:delText xml:space="preserve">irst simulator was </w:delText>
        </w:r>
        <w:r w:rsidR="001B01BF" w:rsidDel="00FC6AF8">
          <w:rPr>
            <w:lang w:val="en-US"/>
          </w:rPr>
          <w:delText xml:space="preserve">updated </w:delText>
        </w:r>
        <w:r w:rsidR="008C3956" w:rsidDel="00FC6AF8">
          <w:rPr>
            <w:lang w:val="en-US"/>
          </w:rPr>
          <w:delText>by</w:delText>
        </w:r>
        <w:r w:rsidR="001B01BF" w:rsidDel="00FC6AF8">
          <w:rPr>
            <w:lang w:val="en-US"/>
          </w:rPr>
          <w:delText xml:space="preserve"> </w:delText>
        </w:r>
        <w:r w:rsidR="00283864" w:rsidDel="00FC6AF8">
          <w:rPr>
            <w:lang w:val="en-US"/>
          </w:rPr>
          <w:delText xml:space="preserve">an </w:delText>
        </w:r>
        <w:r w:rsidR="001B01BF" w:rsidDel="00FC6AF8">
          <w:rPr>
            <w:lang w:val="en-US"/>
          </w:rPr>
          <w:delText xml:space="preserve">ideal </w:delText>
        </w:r>
        <w:r w:rsidR="00283864" w:rsidDel="00FC6AF8">
          <w:rPr>
            <w:lang w:val="en-US"/>
          </w:rPr>
          <w:delText>estimator</w:delText>
        </w:r>
        <w:r w:rsidR="001B01BF" w:rsidDel="00FC6AF8">
          <w:rPr>
            <w:lang w:val="en-US"/>
          </w:rPr>
          <w:delText xml:space="preserve"> (</w:delText>
        </w:r>
        <w:r w:rsidR="00F5531E" w:rsidDel="00FC6AF8">
          <w:rPr>
            <w:lang w:val="en-US"/>
          </w:rPr>
          <w:delText xml:space="preserve">assuming </w:delText>
        </w:r>
        <w:r w:rsidR="001B01BF" w:rsidDel="00FC6AF8">
          <w:rPr>
            <w:lang w:val="en-US"/>
          </w:rPr>
          <w:delText xml:space="preserve">no </w:delText>
        </w:r>
      </w:del>
      <w:del w:id="1556" w:author="Hellmann, Simon" w:date="2025-08-28T16:57:00Z">
        <w:r w:rsidR="001B01BF" w:rsidDel="00B1784E">
          <w:rPr>
            <w:lang w:val="en-US"/>
          </w:rPr>
          <w:delText>plant-model mismatch</w:delText>
        </w:r>
      </w:del>
      <w:del w:id="1557" w:author="Hellmann, Simon" w:date="2025-08-31T12:11:00Z">
        <w:r w:rsidR="001B01BF" w:rsidDel="00FC6AF8">
          <w:rPr>
            <w:lang w:val="en-US"/>
          </w:rPr>
          <w:delText>) at each time step</w:delText>
        </w:r>
        <w:r w:rsidR="0097747C" w:rsidDel="00FC6AF8">
          <w:rPr>
            <w:lang w:val="en-US"/>
          </w:rPr>
          <w:delText>, the second</w:delText>
        </w:r>
        <w:r w:rsidR="00F5531E" w:rsidDel="00FC6AF8">
          <w:rPr>
            <w:lang w:val="en-US"/>
          </w:rPr>
          <w:delText xml:space="preserve"> one</w:delText>
        </w:r>
        <w:r w:rsidR="0097747C" w:rsidDel="00FC6AF8">
          <w:rPr>
            <w:lang w:val="en-US"/>
          </w:rPr>
          <w:delText xml:space="preserve"> was run in open loop</w:delText>
        </w:r>
        <w:r w:rsidR="001F77BF" w:rsidDel="00FC6AF8">
          <w:rPr>
            <w:lang w:val="en-US"/>
          </w:rPr>
          <w:delText xml:space="preserve"> assuming the same feed volume flows</w:delText>
        </w:r>
        <w:r w:rsidR="00EE7C73" w:rsidDel="00FC6AF8">
          <w:rPr>
            <w:lang w:val="en-US"/>
          </w:rPr>
          <w:delText>.</w:delText>
        </w:r>
        <w:r w:rsidR="0018629C" w:rsidDel="00FC6AF8">
          <w:rPr>
            <w:lang w:val="en-US"/>
          </w:rPr>
          <w:delText xml:space="preserve"> This approach was </w:delText>
        </w:r>
        <w:r w:rsidDel="00FC6AF8">
          <w:rPr>
            <w:lang w:val="en-US"/>
          </w:rPr>
          <w:delText xml:space="preserve">individually </w:delText>
        </w:r>
        <w:r w:rsidR="00BE51E8" w:rsidDel="00FC6AF8">
          <w:rPr>
            <w:lang w:val="en-US"/>
          </w:rPr>
          <w:delText>applied</w:delText>
        </w:r>
        <w:r w:rsidR="0018629C" w:rsidDel="00FC6AF8">
          <w:rPr>
            <w:lang w:val="en-US"/>
          </w:rPr>
          <w:delText xml:space="preserve"> for all three macronutrients</w:delText>
        </w:r>
        <w:r w:rsidR="00A144F4" w:rsidDel="00FC6AF8">
          <w:rPr>
            <w:lang w:val="en-US"/>
          </w:rPr>
          <w:delText xml:space="preserve"> (CH, PR, LI)</w:delText>
        </w:r>
        <w:r w:rsidR="004E488C" w:rsidDel="00FC6AF8">
          <w:rPr>
            <w:lang w:val="en-US"/>
          </w:rPr>
          <w:delText>.</w:delText>
        </w:r>
        <w:r w:rsidR="00EE7C73" w:rsidDel="00FC6AF8">
          <w:rPr>
            <w:lang w:val="en-US"/>
          </w:rPr>
          <w:delText xml:space="preserve"> </w:delText>
        </w:r>
        <w:r w:rsidR="00680DD2" w:rsidDel="00FC6AF8">
          <w:rPr>
            <w:lang w:val="en-US"/>
          </w:rPr>
          <w:delText>S</w:delText>
        </w:r>
        <w:r w:rsidR="00BB7599" w:rsidDel="00FC6AF8">
          <w:rPr>
            <w:lang w:val="en-US"/>
          </w:rPr>
          <w:delText xml:space="preserve">ensitivity analysis </w:delText>
        </w:r>
        <w:r w:rsidR="004033CC" w:rsidDel="00FC6AF8">
          <w:rPr>
            <w:lang w:val="en-US"/>
          </w:rPr>
          <w:delText xml:space="preserve">is discussed by means of </w:delText>
        </w:r>
        <w:r w:rsidR="00BB7599" w:rsidDel="00FC6AF8">
          <w:rPr>
            <w:lang w:val="en-US"/>
          </w:rPr>
          <w:delText xml:space="preserve">case study </w:delText>
        </w:r>
        <w:r w:rsidR="003024D1" w:rsidDel="00FC6AF8">
          <w:rPr>
            <w:lang w:val="en-US"/>
          </w:rPr>
          <w:delText>1</w:delText>
        </w:r>
        <w:r w:rsidR="003A0427" w:rsidDel="00FC6AF8">
          <w:rPr>
            <w:lang w:val="en-US"/>
          </w:rPr>
          <w:delText>, while t</w:delText>
        </w:r>
        <w:r w:rsidR="00BB7599" w:rsidDel="00FC6AF8">
          <w:rPr>
            <w:lang w:val="en-US"/>
          </w:rPr>
          <w:delText xml:space="preserve">he </w:delText>
        </w:r>
        <w:r w:rsidR="008C3956" w:rsidDel="00FC6AF8">
          <w:rPr>
            <w:lang w:val="en-US"/>
          </w:rPr>
          <w:delText xml:space="preserve">corresponding </w:delText>
        </w:r>
        <w:r w:rsidDel="00FC6AF8">
          <w:rPr>
            <w:lang w:val="en-US"/>
          </w:rPr>
          <w:delText xml:space="preserve">controller </w:delText>
        </w:r>
        <w:r w:rsidR="00BB7599" w:rsidDel="00FC6AF8">
          <w:rPr>
            <w:lang w:val="en-US"/>
          </w:rPr>
          <w:delText xml:space="preserve">performance </w:delText>
        </w:r>
        <w:r w:rsidR="008C2C21" w:rsidDel="00FC6AF8">
          <w:rPr>
            <w:lang w:val="en-US"/>
          </w:rPr>
          <w:delText>is</w:delText>
        </w:r>
        <w:r w:rsidR="00291873" w:rsidDel="00FC6AF8">
          <w:rPr>
            <w:lang w:val="en-US"/>
          </w:rPr>
          <w:delText xml:space="preserve"> </w:delText>
        </w:r>
        <w:r w:rsidR="00BB7599" w:rsidDel="00FC6AF8">
          <w:rPr>
            <w:lang w:val="en-US"/>
          </w:rPr>
          <w:delText xml:space="preserve">discussed </w:delText>
        </w:r>
        <w:r w:rsidR="00236090" w:rsidDel="00FC6AF8">
          <w:rPr>
            <w:lang w:val="en-US"/>
          </w:rPr>
          <w:delText xml:space="preserve">in </w:delText>
        </w:r>
        <w:r w:rsidR="00F5531E" w:rsidDel="00FC6AF8">
          <w:rPr>
            <w:lang w:val="en-US"/>
          </w:rPr>
          <w:delText>Sec. 3.3.1</w:delText>
        </w:r>
        <w:r w:rsidR="00236090" w:rsidDel="00FC6AF8">
          <w:rPr>
            <w:lang w:val="en-US"/>
          </w:rPr>
          <w:delText xml:space="preserve">. </w:delText>
        </w:r>
      </w:del>
    </w:p>
    <w:p w14:paraId="4B9F7CA4" w14:textId="76B36B28" w:rsidR="00D20AD4" w:rsidRDefault="00545535" w:rsidP="00FC6AF8">
      <w:pPr>
        <w:ind w:firstLine="0"/>
        <w:rPr>
          <w:lang w:val="en-US"/>
        </w:rPr>
        <w:pPrChange w:id="1558" w:author="Hellmann, Simon" w:date="2025-08-31T12:11:00Z">
          <w:pPr>
            <w:ind w:firstLine="0"/>
          </w:pPr>
        </w:pPrChange>
      </w:pPr>
      <w:del w:id="1559" w:author="Hellmann, Simon" w:date="2025-08-31T12:11:00Z">
        <w:r w:rsidRPr="00670698" w:rsidDel="00FC6AF8">
          <w:rPr>
            <w:lang w:val="en-US"/>
          </w:rPr>
          <w:delText>M</w:delText>
        </w:r>
        <w:r w:rsidR="00A75A76" w:rsidRPr="00670698" w:rsidDel="00FC6AF8">
          <w:rPr>
            <w:lang w:val="en-US"/>
          </w:rPr>
          <w:delText>odel</w:delText>
        </w:r>
        <w:r w:rsidR="00EE7C73" w:rsidRPr="00670698" w:rsidDel="00FC6AF8">
          <w:rPr>
            <w:lang w:val="en-US"/>
          </w:rPr>
          <w:delText xml:space="preserve"> </w:delText>
        </w:r>
        <w:r w:rsidR="004E488C" w:rsidRPr="00670698" w:rsidDel="00FC6AF8">
          <w:rPr>
            <w:lang w:val="en-US"/>
          </w:rPr>
          <w:delText>simulations</w:delText>
        </w:r>
        <w:r w:rsidR="004E488C" w:rsidDel="00FC6AF8">
          <w:rPr>
            <w:lang w:val="en-US"/>
          </w:rPr>
          <w:delText xml:space="preserve"> for </w:delText>
        </w:r>
        <w:r w:rsidR="00D04506" w:rsidDel="00FC6AF8">
          <w:rPr>
            <w:lang w:val="en-US"/>
          </w:rPr>
          <w:delText xml:space="preserve">nominal and elevated </w:delText>
        </w:r>
        <w:r w:rsidR="00730FD8" w:rsidDel="00FC6AF8">
          <w:rPr>
            <w:lang w:val="en-US"/>
          </w:rPr>
          <w:delText>realizations</w:delText>
        </w:r>
        <w:r w:rsidR="004E488C" w:rsidDel="00FC6AF8">
          <w:rPr>
            <w:lang w:val="en-US"/>
          </w:rPr>
          <w:delText xml:space="preserve"> </w:delText>
        </w:r>
        <w:r w:rsidR="009A1DF2" w:rsidDel="00FC6AF8">
          <w:rPr>
            <w:lang w:val="en-US"/>
          </w:rPr>
          <w:delText xml:space="preserve">of </w:delText>
        </w:r>
        <w:r w:rsidR="00730FD8" w:rsidDel="00FC6AF8">
          <w:rPr>
            <w:lang w:val="en-US"/>
          </w:rPr>
          <w:delText xml:space="preserve">influent </w:delText>
        </w:r>
        <w:r w:rsidR="009A1DF2" w:rsidDel="00FC6AF8">
          <w:rPr>
            <w:lang w:val="en-US"/>
          </w:rPr>
          <w:delText xml:space="preserve">CH, PR and LI </w:delText>
        </w:r>
        <w:r w:rsidR="00730FD8" w:rsidDel="00FC6AF8">
          <w:rPr>
            <w:lang w:val="en-US"/>
          </w:rPr>
          <w:delText xml:space="preserve">concentrations </w:delText>
        </w:r>
        <w:r w:rsidR="009A1DF2" w:rsidDel="00FC6AF8">
          <w:rPr>
            <w:lang w:val="en-US"/>
          </w:rPr>
          <w:delText>(</w:delText>
        </w:r>
        <w:r w:rsidR="00D04506" w:rsidDel="00FC6AF8">
          <w:rPr>
            <w:lang w:val="en-US"/>
          </w:rPr>
          <w:delText>plotted as dotted and solid lines, respectively</w:delText>
        </w:r>
        <w:r w:rsidR="00730FD8" w:rsidDel="00FC6AF8">
          <w:rPr>
            <w:lang w:val="en-US"/>
          </w:rPr>
          <w:delText>)</w:delText>
        </w:r>
        <w:r w:rsidR="000263CA" w:rsidDel="00FC6AF8">
          <w:rPr>
            <w:lang w:val="en-US"/>
          </w:rPr>
          <w:delText xml:space="preserve"> are shown in the </w:delText>
        </w:r>
      </w:del>
      <w:del w:id="1560" w:author="Hellmann, Simon" w:date="2025-08-27T18:02:00Z">
        <w:r w:rsidR="00854416" w:rsidRPr="005D3388" w:rsidDel="005D3388">
          <w:rPr>
            <w:highlight w:val="yellow"/>
            <w:lang w:val="en-US"/>
            <w:rPrChange w:id="1561" w:author="Hellmann, Simon" w:date="2025-08-27T18:03:00Z">
              <w:rPr>
                <w:lang w:val="en-US"/>
              </w:rPr>
            </w:rPrChange>
          </w:rPr>
          <w:delText>SI</w:delText>
        </w:r>
      </w:del>
      <w:del w:id="1562" w:author="Hellmann, Simon" w:date="2025-08-31T12:11:00Z">
        <w:r w:rsidR="004E488C" w:rsidRPr="005D3388" w:rsidDel="00FC6AF8">
          <w:rPr>
            <w:highlight w:val="yellow"/>
            <w:lang w:val="en-US"/>
            <w:rPrChange w:id="1563" w:author="Hellmann, Simon" w:date="2025-08-27T18:03:00Z">
              <w:rPr>
                <w:lang w:val="en-US"/>
              </w:rPr>
            </w:rPrChange>
          </w:rPr>
          <w:delText>.</w:delText>
        </w:r>
        <w:r w:rsidR="00712922" w:rsidDel="00FC6AF8">
          <w:rPr>
            <w:lang w:val="en-US"/>
          </w:rPr>
          <w:delText xml:space="preserve"> </w:delText>
        </w:r>
        <w:r w:rsidR="00D231F4" w:rsidDel="00FC6AF8">
          <w:rPr>
            <w:lang w:val="en-US"/>
          </w:rPr>
          <w:delText>Since</w:delText>
        </w:r>
        <w:r w:rsidR="001F77BF" w:rsidDel="00FC6AF8">
          <w:rPr>
            <w:lang w:val="en-US"/>
          </w:rPr>
          <w:delText xml:space="preserve"> </w:delText>
        </w:r>
        <w:r w:rsidR="007D1DA5" w:rsidDel="00FC6AF8">
          <w:rPr>
            <w:lang w:val="en-US"/>
          </w:rPr>
          <w:delText>for the three cases</w:delText>
        </w:r>
        <w:r w:rsidR="001F77BF" w:rsidDel="00FC6AF8">
          <w:rPr>
            <w:lang w:val="en-US"/>
          </w:rPr>
          <w:delText xml:space="preserve"> the feed volume flows are almost identical</w:delText>
        </w:r>
        <w:r w:rsidDel="00FC6AF8">
          <w:rPr>
            <w:lang w:val="en-US"/>
          </w:rPr>
          <w:delText xml:space="preserve">, </w:delText>
        </w:r>
        <w:r w:rsidR="009A1DF2" w:rsidDel="00FC6AF8">
          <w:rPr>
            <w:lang w:val="en-US"/>
          </w:rPr>
          <w:delText xml:space="preserve">only </w:delText>
        </w:r>
        <w:r w:rsidR="001F77BF" w:rsidDel="00FC6AF8">
          <w:rPr>
            <w:lang w:val="en-US"/>
          </w:rPr>
          <w:delText xml:space="preserve">those </w:delText>
        </w:r>
        <w:r w:rsidDel="00FC6AF8">
          <w:rPr>
            <w:lang w:val="en-US"/>
          </w:rPr>
          <w:delText xml:space="preserve">of </w:delText>
        </w:r>
        <w:r w:rsidR="00F706D0" w:rsidDel="00FC6AF8">
          <w:rPr>
            <w:lang w:val="en-US"/>
          </w:rPr>
          <w:delText>the first case (differ</w:delText>
        </w:r>
        <w:r w:rsidR="005A091B" w:rsidDel="00FC6AF8">
          <w:rPr>
            <w:lang w:val="en-US"/>
          </w:rPr>
          <w:delText>ing</w:delText>
        </w:r>
        <w:r w:rsidR="002676FF" w:rsidDel="00FC6AF8">
          <w:rPr>
            <w:lang w:val="en-US"/>
          </w:rPr>
          <w:delText xml:space="preserve"> </w:delText>
        </w:r>
        <w:r w:rsidR="00DD3604" w:rsidDel="00FC6AF8">
          <w:rPr>
            <w:lang w:val="en-US"/>
          </w:rPr>
          <w:delText>CH</w:delText>
        </w:r>
        <w:r w:rsidR="00F706D0" w:rsidDel="00FC6AF8">
          <w:rPr>
            <w:lang w:val="en-US"/>
          </w:rPr>
          <w:delText>) are shown</w:delText>
        </w:r>
        <w:r w:rsidR="00DD3604" w:rsidDel="00FC6AF8">
          <w:rPr>
            <w:lang w:val="en-US"/>
          </w:rPr>
          <w:delText>.</w:delText>
        </w:r>
        <w:r w:rsidR="00F706D0" w:rsidDel="00FC6AF8">
          <w:rPr>
            <w:lang w:val="en-US"/>
          </w:rPr>
          <w:delText xml:space="preserve"> </w:delText>
        </w:r>
      </w:del>
    </w:p>
    <w:p w14:paraId="2E580C1E" w14:textId="08CCEDCE"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Ii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Ob3RlcyI6IkpvdXJuYWwgQXJ0aWNsZVxyXG5EZWNsYXJhdGlvbiBvZiBjb21wZXRpbmcgaW50ZXJlc3QgVGhlIGF1dGhvcnMgZGVjbGFyZSB0aGF0IHRoZXkgaGF2ZSBubyBrbm93biBjb21wZXRpbmcgZmluYW5jaWFsIGludGVyZXN0cyBvciBwZXJzb25hbCByZWxhdGlvbnNoaXBzIHRoYXQgY291bGQgaGF2ZSBhcHBlYXJlZCB0byBpbmZsdWVuY2UgdGhlIHdvcmsgcmVwb3J0ZWQgaW4gdGhpcyBwYXBlci4i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RG9ub3NvLUJyYXZvIGV0IGFsLiJ9XX0sIlRhZyI6IkNpdGF2aVBsYWNlaG9sZGVyI2FkYjgyMzRlLTM0NGEtNDFjZS04ZDI1LTAzODAyNDMzOWU2OSIsIlRleHQiOiJEb25vc28tQnJhdm8gZXQgYWwuIiwiV0FJVmVyc2lvbiI6IjYuMTkuMi4xIn0=}</w:instrText>
          </w:r>
          <w:r w:rsidR="00B82ED6">
            <w:rPr>
              <w:lang w:val="en-US"/>
            </w:rPr>
            <w:fldChar w:fldCharType="separate"/>
          </w:r>
          <w:r w:rsidR="008D39E8">
            <w:fldChar w:fldCharType="begin"/>
          </w:r>
          <w:r w:rsidR="008D39E8">
            <w:instrText xml:space="preserve"> HYPERLINK \l "_CTVL0016519229e1dad4b89ad301d7d009cbc69" \o "Donoso-Bravo, A.; Sadino-Riquelme, M. C.; Zorrilla, F.; Hansen, F. (2025): Making waves: Extracting more insights from anaerobic batch tests - a model…" </w:instrText>
          </w:r>
          <w:ins w:id="1564" w:author="Hellmann, Simon" w:date="2025-08-31T12:14:00Z"/>
          <w:r w:rsidR="008D39E8">
            <w:fldChar w:fldCharType="separate"/>
          </w:r>
          <w:r w:rsidR="00E04011">
            <w:rPr>
              <w:lang w:val="en-US"/>
            </w:rPr>
            <w:t>Donoso-Bravo et al.</w:t>
          </w:r>
          <w:r w:rsidR="008D39E8">
            <w:rPr>
              <w:lang w:val="en-US"/>
            </w:rPr>
            <w:fldChar w:fldCharType="end"/>
          </w:r>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A551DA">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iI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m90ZXMiOiJKb3VybmFsIEFydGljbGVcclxuRGVjbGFyYXRpb24gb2YgY29tcGV0aW5nIGludGVyZXN0IFRoZSBhdXRob3JzIGRlY2xhcmUgdGhhdCB0aGV5IGhhdmUgbm8ga25vd24gY29tcGV0aW5nIGZpbmFuY2lhbCBpbnRlcmVzdHMgb3IgcGVyc29uYWwgcmVsYXRpb25zaGlwcyB0aGF0IGNvdWxkIGhhdmUgYXBwZWFyZWQgdG8gaW5mbHVlbmNlIHRoZSB3b3JrIHJlcG9ydGVkIGluIHRoaXMgcGFwZXIuIi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NSkifV19LCJUYWciOiJDaXRhdmlQbGFjZWhvbGRlciM1MjRmMzBiOC00OTQ4LTQxOGItODkwMy1hNTYxYTk0YTQ4OWYiLCJUZXh0IjoiKDIwMjUpIiwiV0FJVmVyc2lvbiI6IjYuMTkuMi4xIn0=}</w:instrText>
          </w:r>
          <w:r w:rsidR="00B82ED6">
            <w:rPr>
              <w:lang w:val="en-US"/>
            </w:rPr>
            <w:fldChar w:fldCharType="separate"/>
          </w:r>
          <w:r w:rsidR="008D39E8">
            <w:fldChar w:fldCharType="begin"/>
          </w:r>
          <w:r w:rsidR="008D39E8" w:rsidRPr="008D39E8">
            <w:rPr>
              <w:lang w:val="en-US"/>
              <w:rPrChange w:id="1565" w:author="Hellmann, Simon" w:date="2025-08-31T11:49:00Z">
                <w:rPr/>
              </w:rPrChange>
            </w:rPr>
            <w:instrText xml:space="preserve"> HYPERLINK \l "_CTVL0016519229e1dad4b89ad301d7d009cbc69" \o "Donoso-Bravo, A.; Sadino-Riquelme, M. C.; Zorrilla, F.; Hansen, F. (2025): Making waves: Extracting more insights from anaerobic batch tests - a model…" </w:instrText>
          </w:r>
          <w:ins w:id="1566" w:author="Hellmann, Simon" w:date="2025-08-31T12:14:00Z"/>
          <w:r w:rsidR="008D39E8">
            <w:fldChar w:fldCharType="separate"/>
          </w:r>
          <w:r w:rsidR="00E04011">
            <w:rPr>
              <w:lang w:val="en-US"/>
            </w:rPr>
            <w:t>(2025)</w:t>
          </w:r>
          <w:r w:rsidR="008D39E8">
            <w:rPr>
              <w:lang w:val="en-US"/>
            </w:rPr>
            <w:fldChar w:fldCharType="end"/>
          </w:r>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2C02F6F1" w:rsidR="001B10E5" w:rsidDel="00BB59BF" w:rsidRDefault="004374DD" w:rsidP="00E20419">
      <w:pPr>
        <w:rPr>
          <w:del w:id="1567" w:author="Hellmann, Simon" w:date="2025-08-31T12:00:00Z"/>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409395AD" w14:textId="77777777" w:rsidR="00BB59BF" w:rsidRDefault="00BB59BF" w:rsidP="00BB59BF">
      <w:pPr>
        <w:rPr>
          <w:ins w:id="1568" w:author="Hellmann, Simon" w:date="2025-08-31T12:00:00Z"/>
          <w:lang w:val="en-US"/>
        </w:rPr>
      </w:pPr>
    </w:p>
    <w:p w14:paraId="71E6560D" w14:textId="7954AD91" w:rsidR="00D304E0" w:rsidRDefault="006C4F89" w:rsidP="00BB59BF">
      <w:pPr>
        <w:pStyle w:val="berschrift2"/>
        <w:rPr>
          <w:lang w:val="en-US"/>
        </w:rPr>
        <w:pPrChange w:id="1569" w:author="Hellmann, Simon" w:date="2025-08-31T12:00:00Z">
          <w:pPr>
            <w:pStyle w:val="berschrift2"/>
          </w:pPr>
        </w:pPrChange>
      </w:pPr>
      <w:r>
        <w:rPr>
          <w:lang w:val="en-US"/>
        </w:rPr>
        <w:t>3</w:t>
      </w:r>
      <w:r w:rsidR="00D304E0" w:rsidRPr="00D304E0">
        <w:rPr>
          <w:lang w:val="en-US"/>
        </w:rPr>
        <w:t>.</w:t>
      </w:r>
      <w:r w:rsidR="009E324F">
        <w:rPr>
          <w:lang w:val="en-US"/>
        </w:rPr>
        <w:t>3</w:t>
      </w:r>
      <w:r w:rsidR="00D304E0" w:rsidRPr="00D304E0">
        <w:rPr>
          <w:lang w:val="en-US"/>
        </w:rPr>
        <w:t xml:space="preserve"> </w:t>
      </w:r>
      <w:bookmarkStart w:id="1570" w:name="_Hlk207213129"/>
      <w:del w:id="1571" w:author="Hellmann, Simon" w:date="2025-08-27T18:52:00Z">
        <w:r w:rsidR="00D304E0" w:rsidDel="00B05A33">
          <w:rPr>
            <w:lang w:val="en-US"/>
          </w:rPr>
          <w:delText>Multi-stage MPC</w:delText>
        </w:r>
      </w:del>
      <w:ins w:id="1572" w:author="Hellmann, Simon" w:date="2025-08-27T18:52:00Z">
        <w:r w:rsidR="00B05A33">
          <w:rPr>
            <w:lang w:val="en-US"/>
          </w:rPr>
          <w:t>Robust controller</w:t>
        </w:r>
      </w:ins>
      <w:r w:rsidR="00504F83">
        <w:rPr>
          <w:lang w:val="en-US"/>
        </w:rPr>
        <w:t xml:space="preserve"> performance</w:t>
      </w:r>
      <w:bookmarkEnd w:id="1570"/>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1573"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1573"/>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all substrates, with a slight preference for GrS</w:t>
      </w:r>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01CFA4AD"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r w:rsidR="008D39E8">
            <w:fldChar w:fldCharType="begin"/>
          </w:r>
          <w:r w:rsidR="008D39E8" w:rsidRPr="008D39E8">
            <w:rPr>
              <w:lang w:val="en-US"/>
              <w:rPrChange w:id="1574" w:author="Hellmann, Simon" w:date="2025-08-31T11:49:00Z">
                <w:rPr/>
              </w:rPrChange>
            </w:rPr>
            <w:instrText xml:space="preserve"> HYPERLINK \l "_CTVL0012bd31ee52dd149399037a277cf967998" \o "Hahn, H.; Ganagin, W.; Hartmann, K.; Wachendorf, M. (2014): Cost analysis of concepts for a demand oriented biogas supply for flexible power generatio…" </w:instrText>
          </w:r>
          <w:ins w:id="1575" w:author="Hellmann, Simon" w:date="2025-08-31T12:14:00Z"/>
          <w:r w:rsidR="008D39E8">
            <w:fldChar w:fldCharType="separate"/>
          </w:r>
          <w:r w:rsidR="00E04011">
            <w:rPr>
              <w:rFonts w:eastAsia="Garamond" w:cs="Garamond"/>
              <w:lang w:val="en-US"/>
            </w:rPr>
            <w:t>(Hahn et al., 2014)</w:t>
          </w:r>
          <w:r w:rsidR="008D39E8">
            <w:rPr>
              <w:rFonts w:eastAsia="Garamond" w:cs="Garamond"/>
              <w:lang w:val="en-US"/>
            </w:rPr>
            <w:fldChar w:fldCharType="end"/>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FQxNTowMTowOC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r w:rsidR="008D39E8">
            <w:fldChar w:fldCharType="begin"/>
          </w:r>
          <w:r w:rsidR="008D39E8" w:rsidRPr="008D39E8">
            <w:rPr>
              <w:lang w:val="en-US"/>
              <w:rPrChange w:id="1576" w:author="Hellmann, Simon" w:date="2025-08-31T11:49:00Z">
                <w:rPr/>
              </w:rPrChange>
            </w:rPr>
            <w:instrText xml:space="preserve"> HYPERLINK \l "_CTVL001f946c55861c14065a6faac3de0573d70" \o "Bonk, F.; Popp, D.; Weinrich, S.; Sträuber, H.; Kleinsteuber, S.; Harms, H.; Centler, F. (2018): Intermittent fasting for microbes: how discontinuous …" </w:instrText>
          </w:r>
          <w:ins w:id="1577" w:author="Hellmann, Simon" w:date="2025-08-31T12:14:00Z"/>
          <w:r w:rsidR="008D39E8">
            <w:fldChar w:fldCharType="separate"/>
          </w:r>
          <w:r w:rsidR="00E04011">
            <w:rPr>
              <w:rFonts w:eastAsia="Garamond" w:cs="Garamond"/>
              <w:lang w:val="en-US"/>
            </w:rPr>
            <w:t>(Bonk et al., 2018)</w:t>
          </w:r>
          <w:r w:rsidR="008D39E8">
            <w:rPr>
              <w:rFonts w:eastAsia="Garamond" w:cs="Garamond"/>
              <w:lang w:val="en-US"/>
            </w:rPr>
            <w:fldChar w:fldCharType="end"/>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FQxNTowMTow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8D39E8">
            <w:fldChar w:fldCharType="begin"/>
          </w:r>
          <w:r w:rsidR="008D39E8" w:rsidRPr="008D39E8">
            <w:rPr>
              <w:lang w:val="en-US"/>
              <w:rPrChange w:id="1578" w:author="Hellmann, Simon" w:date="2025-08-31T11:49:00Z">
                <w:rPr/>
              </w:rPrChange>
            </w:rPr>
            <w:instrText xml:space="preserve"> HYPERLINK \l "_CTVL001e3c2c8d0f2cb456197d9e1e30abd288b" \o "Jønson, B.; Mortensen, L.; Schmidt, J.; Jeppesen, M.; Bastidas-Oyanedel, J.-R. (2022): Flexibility as the Key to Stability: Optimization of Temperatur…" </w:instrText>
          </w:r>
          <w:ins w:id="1579" w:author="Hellmann, Simon" w:date="2025-08-31T12:14:00Z"/>
          <w:r w:rsidR="008D39E8">
            <w:fldChar w:fldCharType="separate"/>
          </w:r>
          <w:r w:rsidR="00E04011">
            <w:rPr>
              <w:lang w:val="en-US"/>
            </w:rPr>
            <w:t>(Jønson et al., 2022)</w:t>
          </w:r>
          <w:r w:rsidR="008D39E8">
            <w:rPr>
              <w:lang w:val="en-US"/>
            </w:rPr>
            <w:fldChar w:fldCharType="end"/>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A551DA">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ndhdHJlcy4yMDIwLjExNTU5OSIsIlVyaVN0cmluZyI6Imh0dHBzOi8vZG9pLm9yZy8xMC4xMDE2L2oud2F0cmVzLjIwMjAuMTE1N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I0VDE2OjUwOjAxIiwiTW9kaWZpZWRCeSI6Il9IZWxsbWFubiwgU2ltb24iLCJJZCI6ImIwMzc2YThmLTQxZTktNGE1OS1hN2ExLWZmZjE2YTc1ZWVlNSIsIk1vZGlmaWVkT24iOiIyMDI1LTA2LTI0VDE2OjUwOjAx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U1OTk8L24+XHJcbiAgPGluPnRydWU8L2luPlxyXG4gIDxvcz4xMTU1OTk8L29zPlxyXG4gIDxwcz4xMTU1OTk8L3BzPlxyXG48L3NwPlxyXG48b3M+MTE1NTk5PC9vcz4iLCJQZXJpb2RpY2FsIjp7IiRpZCI6IjE3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yZWYiOiI4In19LHsiJGlkIjoiMjQ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jU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I2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yZWYiOiIxMC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}</w:instrText>
          </w:r>
          <w:r w:rsidR="0011577E">
            <w:rPr>
              <w:lang w:val="en-US"/>
            </w:rPr>
            <w:fldChar w:fldCharType="separate"/>
          </w:r>
          <w:r w:rsidR="008D39E8">
            <w:fldChar w:fldCharType="begin"/>
          </w:r>
          <w:r w:rsidR="008D39E8" w:rsidRPr="00C64143">
            <w:rPr>
              <w:lang w:val="en-US"/>
              <w:rPrChange w:id="1580" w:author="Hellmann, Simon" w:date="2025-08-31T12:14:00Z">
                <w:rPr/>
              </w:rPrChange>
            </w:rPr>
            <w:instrText xml:space="preserve"> HYPERLINK \l "_CTVL0016bd1d4aea060468891b9514b055eff15" \o "Ahmed, W.; Rodríguez, J. (2020): A model predictive optimal control system for the practical automatic start-up of anaerobic digesters. Water Research…" </w:instrText>
          </w:r>
          <w:ins w:id="1581" w:author="Hellmann, Simon" w:date="2025-08-31T12:14:00Z"/>
          <w:r w:rsidR="008D39E8">
            <w:fldChar w:fldCharType="separate"/>
          </w:r>
          <w:r w:rsidR="00E04011">
            <w:rPr>
              <w:lang w:val="en-US"/>
            </w:rPr>
            <w:t>(Ahmed and Rodríguez, 2020</w:t>
          </w:r>
          <w:r w:rsidR="008D39E8">
            <w:rPr>
              <w:lang w:val="en-US"/>
            </w:rPr>
            <w:fldChar w:fldCharType="end"/>
          </w:r>
          <w:r w:rsidR="008D39E8">
            <w:fldChar w:fldCharType="begin"/>
          </w:r>
          <w:r w:rsidR="008D39E8" w:rsidRPr="00C64143">
            <w:rPr>
              <w:lang w:val="en-US"/>
              <w:rPrChange w:id="1582" w:author="Hellmann, Simon" w:date="2025-08-31T12:14:00Z">
                <w:rPr/>
              </w:rPrChange>
            </w:rPr>
            <w:instrText xml:space="preserve"> HYPERLINK \l "_CTVL001ff6d8e1f22924ae3a8c00567caf17d62" \o "Kil, H.; Li, D.; Xi, Y.; Li, J. (2017): Model predictive control with on-line model identification for anaerobic digestion processes. Biochemical Engi…" </w:instrText>
          </w:r>
          <w:ins w:id="1583" w:author="Hellmann, Simon" w:date="2025-08-31T12:14:00Z"/>
          <w:r w:rsidR="008D39E8">
            <w:fldChar w:fldCharType="separate"/>
          </w:r>
          <w:r w:rsidR="00E04011">
            <w:rPr>
              <w:lang w:val="en-US"/>
            </w:rPr>
            <w:t>; Kil et al., 2017)</w:t>
          </w:r>
          <w:r w:rsidR="008D39E8">
            <w:rPr>
              <w:lang w:val="en-US"/>
            </w:rPr>
            <w:fldChar w:fldCharType="end"/>
          </w:r>
          <w:r w:rsidR="0011577E">
            <w:rPr>
              <w:lang w:val="en-US"/>
            </w:rPr>
            <w:fldChar w:fldCharType="end"/>
          </w:r>
        </w:sdtContent>
      </w:sdt>
      <w:r w:rsidR="0011577E">
        <w:rPr>
          <w:lang w:val="en-US"/>
        </w:rPr>
        <w:t xml:space="preserve">. </w:t>
      </w:r>
    </w:p>
    <w:p w14:paraId="4A810657" w14:textId="0DB1C224"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ins w:id="1584" w:author="Hellmann, Simon" w:date="2025-08-31T12:14:00Z">
        <w:r w:rsidR="00C64143" w:rsidRPr="00C64143">
          <w:rPr>
            <w:lang w:val="en-US"/>
            <w:rPrChange w:id="1585" w:author="Hellmann, Simon" w:date="2025-08-31T12:14:00Z">
              <w:rPr/>
            </w:rPrChange>
          </w:rPr>
          <w:t>(</w:t>
        </w:r>
        <w:r w:rsidR="00C64143" w:rsidRPr="00C64143">
          <w:rPr>
            <w:noProof/>
            <w:lang w:val="en-US"/>
            <w:rPrChange w:id="1586" w:author="Hellmann, Simon" w:date="2025-08-31T12:14:00Z">
              <w:rPr>
                <w:noProof/>
              </w:rPr>
            </w:rPrChange>
          </w:rPr>
          <w:t>2</w:t>
        </w:r>
        <w:r w:rsidR="00C64143" w:rsidRPr="00C64143">
          <w:rPr>
            <w:lang w:val="en-US"/>
            <w:rPrChange w:id="1587" w:author="Hellmann, Simon" w:date="2025-08-31T12:14:00Z">
              <w:rPr/>
            </w:rPrChange>
          </w:rPr>
          <w:t>.</w:t>
        </w:r>
        <w:r w:rsidR="00C64143" w:rsidRPr="00C64143">
          <w:rPr>
            <w:noProof/>
            <w:lang w:val="en-US"/>
            <w:rPrChange w:id="1588" w:author="Hellmann, Simon" w:date="2025-08-31T12:14:00Z">
              <w:rPr>
                <w:noProof/>
              </w:rPr>
            </w:rPrChange>
          </w:rPr>
          <w:t>16</w:t>
        </w:r>
        <w:r w:rsidR="00C64143" w:rsidRPr="00C64143">
          <w:rPr>
            <w:lang w:val="en-US"/>
            <w:rPrChange w:id="1589" w:author="Hellmann, Simon" w:date="2025-08-31T12:14:00Z">
              <w:rPr/>
            </w:rPrChange>
          </w:rPr>
          <w:t>)</w:t>
        </w:r>
      </w:ins>
      <w:del w:id="1590"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8</w:delText>
        </w:r>
        <w:r w:rsidR="00F7388A" w:rsidRPr="00144E26" w:rsidDel="00C64143">
          <w:rPr>
            <w:lang w:val="en-US"/>
          </w:rPr>
          <w:delText>)</w:delText>
        </w:r>
      </w:del>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E178BA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FQxNTowMTowOC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Pr>
              <w:rFonts w:eastAsia="Garamond" w:cs="Garamond"/>
              <w:lang w:val="en-US"/>
            </w:rPr>
            <w:fldChar w:fldCharType="separate"/>
          </w:r>
          <w:r w:rsidR="008D39E8">
            <w:fldChar w:fldCharType="begin"/>
          </w:r>
          <w:r w:rsidR="008D39E8">
            <w:instrText xml:space="preserve"> HYPERLINK \l "_CTVL001ff6d8e1f22924ae3a8c00567caf17d62" \o "Kil, H.; Li, D.; Xi, Y.; Li, J. (2017): Model predictive control with on-line model identification for anaerobic digestion processes. Biochemical Engi…" </w:instrText>
          </w:r>
          <w:ins w:id="1591" w:author="Hellmann, Simon" w:date="2025-08-31T12:14:00Z"/>
          <w:r w:rsidR="008D39E8">
            <w:fldChar w:fldCharType="separate"/>
          </w:r>
          <w:r w:rsidR="00E04011">
            <w:rPr>
              <w:rFonts w:eastAsia="Garamond" w:cs="Garamond"/>
              <w:lang w:val="en-US"/>
            </w:rPr>
            <w:t>Kil et al.</w:t>
          </w:r>
          <w:r w:rsidR="008D39E8">
            <w:rPr>
              <w:rFonts w:eastAsia="Garamond" w:cs="Garamond"/>
              <w:lang w:val="en-US"/>
            </w:rPr>
            <w:fldChar w:fldCharType="end"/>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A551DA">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gtMzBUMTU6MDE6MDg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Pr>
              <w:rFonts w:eastAsia="Garamond" w:cs="Garamond"/>
              <w:lang w:val="en-US"/>
            </w:rPr>
            <w:fldChar w:fldCharType="separate"/>
          </w:r>
          <w:r w:rsidR="008D39E8">
            <w:fldChar w:fldCharType="begin"/>
          </w:r>
          <w:r w:rsidR="008D39E8" w:rsidRPr="008D39E8">
            <w:rPr>
              <w:lang w:val="en-US"/>
              <w:rPrChange w:id="1592" w:author="Hellmann, Simon" w:date="2025-08-31T11:49:00Z">
                <w:rPr/>
              </w:rPrChange>
            </w:rPr>
            <w:instrText xml:space="preserve"> HYPERLINK \l "_CTVL001ff6d8e1f22924ae3a8c00567caf17d62" \o "Kil, H.; Li, D.; Xi, Y.; Li, J. (2017): Model predictive control with on-line model identification for anaerobic digestion processes. Biochemical Engi…" </w:instrText>
          </w:r>
          <w:ins w:id="1593" w:author="Hellmann, Simon" w:date="2025-08-31T12:14:00Z"/>
          <w:r w:rsidR="008D39E8">
            <w:fldChar w:fldCharType="separate"/>
          </w:r>
          <w:r w:rsidR="00E04011">
            <w:rPr>
              <w:rFonts w:eastAsia="Garamond" w:cs="Garamond"/>
              <w:lang w:val="en-US"/>
            </w:rPr>
            <w:t>(2017)</w:t>
          </w:r>
          <w:r w:rsidR="008D39E8">
            <w:rPr>
              <w:rFonts w:eastAsia="Garamond" w:cs="Garamond"/>
              <w:lang w:val="en-US"/>
            </w:rPr>
            <w:fldChar w:fldCharType="end"/>
          </w:r>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CF4C07">
        <w:rPr>
          <w:rFonts w:eastAsia="Garamond" w:cs="Garamond"/>
          <w:color w:val="808080" w:themeColor="background1" w:themeShade="80"/>
          <w:lang w:val="en-US"/>
          <w:rPrChange w:id="1594" w:author="Hellmann, Simon" w:date="2025-08-29T18:10:00Z">
            <w:rPr>
              <w:rFonts w:eastAsia="Garamond" w:cs="Garamond"/>
              <w:lang w:val="en-US"/>
            </w:rPr>
          </w:rPrChange>
        </w:rPr>
        <w:t>.</w:t>
      </w:r>
      <w:ins w:id="1595" w:author="Hellmann, Simon" w:date="2025-08-29T18:08:00Z">
        <w:r w:rsidR="001B3723" w:rsidRPr="00CF4C07">
          <w:rPr>
            <w:rFonts w:eastAsia="Garamond" w:cs="Garamond"/>
            <w:color w:val="808080" w:themeColor="background1" w:themeShade="80"/>
            <w:lang w:val="en-US"/>
            <w:rPrChange w:id="1596" w:author="Hellmann, Simon" w:date="2025-08-29T18:10:00Z">
              <w:rPr>
                <w:rFonts w:eastAsia="Garamond" w:cs="Garamond"/>
                <w:lang w:val="en-US"/>
              </w:rPr>
            </w:rPrChange>
          </w:rPr>
          <w:t xml:space="preserve"> </w:t>
        </w:r>
        <w:r w:rsidR="001B3723" w:rsidRPr="00CF4C07">
          <w:rPr>
            <w:rFonts w:eastAsia="Garamond" w:cs="Garamond"/>
            <w:color w:val="808080" w:themeColor="background1" w:themeShade="80"/>
            <w:highlight w:val="blue"/>
            <w:lang w:val="en-US"/>
            <w:rPrChange w:id="1597" w:author="Hellmann, Simon" w:date="2025-08-29T18:10:00Z">
              <w:rPr>
                <w:rFonts w:eastAsia="Garamond" w:cs="Garamond"/>
                <w:lang w:val="en-US"/>
              </w:rPr>
            </w:rPrChange>
          </w:rPr>
          <w:t>However, real</w:t>
        </w:r>
      </w:ins>
      <w:ins w:id="1598" w:author="Hellmann, Simon" w:date="2025-08-29T18:09:00Z">
        <w:r w:rsidR="001B3723" w:rsidRPr="00CF4C07">
          <w:rPr>
            <w:rFonts w:eastAsia="Garamond" w:cs="Garamond"/>
            <w:color w:val="808080" w:themeColor="background1" w:themeShade="80"/>
            <w:highlight w:val="blue"/>
            <w:lang w:val="en-US"/>
            <w:rPrChange w:id="1599" w:author="Hellmann, Simon" w:date="2025-08-29T18:10:00Z">
              <w:rPr>
                <w:rFonts w:eastAsia="Garamond" w:cs="Garamond"/>
                <w:lang w:val="en-US"/>
              </w:rPr>
            </w:rPrChange>
          </w:rPr>
          <w:t>-life</w:t>
        </w:r>
      </w:ins>
      <w:ins w:id="1600" w:author="Hellmann, Simon" w:date="2025-08-29T18:08:00Z">
        <w:r w:rsidR="001B3723" w:rsidRPr="00CF4C07">
          <w:rPr>
            <w:rFonts w:eastAsia="Garamond" w:cs="Garamond"/>
            <w:color w:val="808080" w:themeColor="background1" w:themeShade="80"/>
            <w:highlight w:val="blue"/>
            <w:lang w:val="en-US"/>
            <w:rPrChange w:id="1601" w:author="Hellmann, Simon" w:date="2025-08-29T18:10:00Z">
              <w:rPr>
                <w:rFonts w:eastAsia="Garamond" w:cs="Garamond"/>
                <w:lang w:val="en-US"/>
              </w:rPr>
            </w:rPrChange>
          </w:rPr>
          <w:t xml:space="preserve"> a</w:t>
        </w:r>
      </w:ins>
      <w:ins w:id="1602" w:author="Hellmann, Simon" w:date="2025-08-29T18:09:00Z">
        <w:r w:rsidR="001B3723" w:rsidRPr="00CF4C07">
          <w:rPr>
            <w:rFonts w:eastAsia="Garamond" w:cs="Garamond"/>
            <w:color w:val="808080" w:themeColor="background1" w:themeShade="80"/>
            <w:highlight w:val="blue"/>
            <w:lang w:val="en-US"/>
            <w:rPrChange w:id="1603" w:author="Hellmann, Simon" w:date="2025-08-29T18:10:00Z">
              <w:rPr>
                <w:rFonts w:eastAsia="Garamond" w:cs="Garamond"/>
                <w:lang w:val="en-US"/>
              </w:rPr>
            </w:rPrChange>
          </w:rPr>
          <w:t>pplication would require a state estimator, which adds computational load.</w:t>
        </w:r>
      </w:ins>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110331">
      <w:pPr>
        <w:ind w:firstLine="0"/>
        <w:rPr>
          <w:moveTo w:id="1604" w:author="Hellmann, Simon" w:date="2025-08-30T17:58:00Z"/>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moveToRangeStart w:id="1605" w:author="Hellmann, Simon" w:date="2025-08-30T17:58:00Z" w:name="move207469110"/>
      <w:moveTo w:id="1606" w:author="Hellmann, Simon" w:date="2025-08-30T17:58:00Z">
        <w:r w:rsidR="00110331">
          <w:rPr>
            <w:rFonts w:eastAsia="Garamond" w:cs="Garamond"/>
            <w:color w:val="000000" w:themeColor="text1"/>
            <w:szCs w:val="24"/>
            <w:lang w:val="en-US"/>
          </w:rPr>
          <w:t>production, and pH</w:t>
        </w:r>
        <w:r w:rsidR="00110331" w:rsidRPr="0092238C">
          <w:rPr>
            <w:rFonts w:eastAsia="Garamond" w:cs="Garamond"/>
            <w:color w:val="000000" w:themeColor="text1"/>
            <w:szCs w:val="24"/>
            <w:lang w:val="en-US"/>
          </w:rPr>
          <w:t>.</w:t>
        </w:r>
        <w:r w:rsidR="00110331">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moveTo>
    </w:p>
    <w:p w14:paraId="5CE29477" w14:textId="3375493E" w:rsidR="00110331" w:rsidRDefault="00110331" w:rsidP="00110331">
      <w:pPr>
        <w:rPr>
          <w:moveTo w:id="1607" w:author="Hellmann, Simon" w:date="2025-08-30T17:58:00Z"/>
          <w:rFonts w:eastAsia="Garamond" w:cs="Garamond"/>
          <w:color w:val="000000" w:themeColor="text1"/>
          <w:szCs w:val="24"/>
          <w:lang w:val="en-US"/>
        </w:rPr>
      </w:pPr>
      <w:moveToRangeStart w:id="1608" w:author="Hellmann, Simon" w:date="2025-08-30T17:58:00Z" w:name="move207469116"/>
      <w:moveToRangeEnd w:id="1605"/>
      <w:moveTo w:id="1609" w:author="Hellmann, Simon" w:date="2025-08-30T17:58:00Z">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moveTo>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moveTo w:id="1610" w:author="Hellmann, Simon" w:date="2025-08-30T17:58: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BUMTU6MDE6MDg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Pr>
                <w:rFonts w:eastAsia="Garamond" w:cs="Garamond"/>
                <w:color w:val="000000" w:themeColor="text1"/>
                <w:szCs w:val="24"/>
                <w:lang w:val="en-US"/>
              </w:rPr>
              <w:fldChar w:fldCharType="separate"/>
            </w:r>
          </w:moveTo>
          <w:r w:rsidR="00E04011">
            <w:rPr>
              <w:rFonts w:eastAsia="Garamond" w:cs="Garamond"/>
              <w:color w:val="000000" w:themeColor="text1"/>
              <w:szCs w:val="24"/>
              <w:lang w:val="en-US"/>
            </w:rPr>
            <w:fldChar w:fldCharType="begin"/>
          </w:r>
          <w:r w:rsidR="00E04011">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ins w:id="1611" w:author="Hellmann, Simon" w:date="2025-08-31T12:14:00Z">
            <w:r w:rsidR="00C64143">
              <w:rPr>
                <w:rFonts w:eastAsia="Garamond" w:cs="Garamond"/>
                <w:color w:val="000000" w:themeColor="text1"/>
                <w:szCs w:val="24"/>
                <w:lang w:val="en-US"/>
              </w:rPr>
            </w:r>
          </w:ins>
          <w:r w:rsidR="00E04011">
            <w:rPr>
              <w:rFonts w:eastAsia="Garamond" w:cs="Garamond"/>
              <w:color w:val="000000" w:themeColor="text1"/>
              <w:szCs w:val="24"/>
              <w:lang w:val="en-US"/>
            </w:rPr>
            <w:fldChar w:fldCharType="separate"/>
          </w:r>
          <w:r w:rsidR="00E04011">
            <w:rPr>
              <w:rFonts w:eastAsia="Garamond" w:cs="Garamond"/>
              <w:color w:val="000000" w:themeColor="text1"/>
              <w:szCs w:val="24"/>
              <w:lang w:val="en-US"/>
            </w:rPr>
            <w:t>(Dittmer et al., 2022)</w:t>
          </w:r>
          <w:r w:rsidR="00E04011">
            <w:rPr>
              <w:rFonts w:eastAsia="Garamond" w:cs="Garamond"/>
              <w:color w:val="000000" w:themeColor="text1"/>
              <w:szCs w:val="24"/>
              <w:lang w:val="en-US"/>
            </w:rPr>
            <w:fldChar w:fldCharType="end"/>
          </w:r>
          <w:moveTo w:id="1612" w:author="Hellmann, Simon" w:date="2025-08-30T17:58:00Z">
            <w:r>
              <w:rPr>
                <w:rFonts w:eastAsia="Garamond" w:cs="Garamond"/>
                <w:color w:val="000000" w:themeColor="text1"/>
                <w:szCs w:val="24"/>
                <w:lang w:val="en-US"/>
              </w:rPr>
              <w:fldChar w:fldCharType="end"/>
            </w:r>
          </w:moveTo>
        </w:sdtContent>
      </w:sdt>
      <w:moveTo w:id="1613" w:author="Hellmann, Simon" w:date="2025-08-30T17:58:00Z">
        <w:r>
          <w:rPr>
            <w:rFonts w:eastAsia="Garamond" w:cs="Garamond"/>
            <w:color w:val="000000" w:themeColor="text1"/>
            <w:szCs w:val="24"/>
            <w:lang w:val="en-US"/>
          </w:rPr>
          <w:t xml:space="preserve">. Substrate feeding is dominated by manure, while only in the last </w:t>
        </w:r>
      </w:moveTo>
    </w:p>
    <w:p w14:paraId="2D9F2187" w14:textId="5A34FBF1" w:rsidR="00EF7145" w:rsidRDefault="00110331" w:rsidP="00EF7145">
      <w:pPr>
        <w:rPr>
          <w:ins w:id="1614" w:author="Hellmann, Simon" w:date="2025-08-31T12:12:00Z"/>
          <w:rFonts w:eastAsia="Garamond" w:cs="Garamond"/>
          <w:color w:val="000000" w:themeColor="text1"/>
          <w:szCs w:val="24"/>
          <w:lang w:val="en-US"/>
        </w:rPr>
      </w:pPr>
      <w:moveTo w:id="1615" w:author="Hellmann, Simon" w:date="2025-08-30T17:58:00Z">
        <w:r>
          <w:rPr>
            <w:rFonts w:eastAsia="Garamond" w:cs="Garamond"/>
            <w:color w:val="000000" w:themeColor="text1"/>
            <w:szCs w:val="24"/>
            <w:lang w:val="en-US"/>
          </w:rPr>
          <w:t xml:space="preserve">third of the simulation, SBS and GrS are fed, but no MS. The substrate composition changes drastically depending on relative substrate prices. Since CM is by far the cheapest substrate, it is plausible that it is used primarily. Additional parameters influencing the optimal substrate </w:t>
        </w:r>
      </w:moveTo>
      <w:ins w:id="1616" w:author="Hellmann, Simon" w:date="2025-08-30T18:01:00Z">
        <w:r>
          <w:rPr>
            <w:rFonts w:eastAsia="Garamond" w:cs="Garamond"/>
            <w:color w:val="000000" w:themeColor="text1"/>
            <w:szCs w:val="24"/>
            <w:lang w:val="en-US"/>
          </w:rPr>
          <w:t>com</w:t>
        </w:r>
        <w:r>
          <w:rPr>
            <w:rFonts w:eastAsia="Garamond" w:cs="Garamond"/>
            <w:color w:val="000000" w:themeColor="text1"/>
            <w:szCs w:val="24"/>
            <w:lang w:val="en-US"/>
          </w:rPr>
          <w:softHyphen/>
          <w:t>po</w:t>
        </w:r>
      </w:ins>
      <w:ins w:id="1617" w:author="Hellmann, Simon" w:date="2025-08-31T12:04:00Z">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tion are the kinetic constants, especially the hydrolysis constant of CH as the largest macronutrient fraction, and the fraction parameter of influent carbohydrates, cf. Tab. 1.</w:t>
        </w:r>
        <w:r w:rsidR="00EF7145">
          <w:rPr>
            <w:rFonts w:eastAsia="Garamond" w:cs="Garamond"/>
            <w:color w:val="000000" w:themeColor="text1"/>
            <w:szCs w:val="24"/>
            <w:lang w:val="en-US"/>
          </w:rPr>
          <w:t xml:space="preserve"> </w:t>
        </w:r>
        <w:r w:rsidR="00EF7145">
          <w:rPr>
            <w:rFonts w:eastAsia="Garamond" w:cs="Garamond"/>
            <w:color w:val="000000" w:themeColor="text1"/>
            <w:szCs w:val="24"/>
            <w:lang w:val="en-US"/>
          </w:rPr>
          <w:t xml:space="preserve">Feedings mostly lie at the beginnings of CHP on-times, indicated by grey vertical shades. This agrees with </w:t>
        </w:r>
      </w:ins>
      <w:customXmlInsRangeStart w:id="1618" w:author="Hellmann, Simon" w:date="2025-08-31T12:04:00Z"/>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Content>
          <w:customXmlInsRangeEnd w:id="1618"/>
          <w:ins w:id="1619" w:author="Hellmann, Simon" w:date="2025-08-31T12:04:00Z">
            <w:r w:rsidR="00EF7145">
              <w:rPr>
                <w:rFonts w:eastAsia="Garamond" w:cs="Garamond"/>
                <w:color w:val="000000" w:themeColor="text1"/>
                <w:szCs w:val="24"/>
                <w:lang w:val="en-US"/>
              </w:rPr>
              <w:fldChar w:fldCharType="begin"/>
            </w:r>
            <w:r w:rsidR="00EF71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TkxZmU5NmQtYWIzMC00YjUxLWI0NTctNGFmNTdjMDA2ZjJjIiwiVGV4dCI6Ik1hdWt5IGV0IGFsLiIsIldBSVZlcnNpb24iOiI2LjE5LjIuMSJ9}</w:instrText>
            </w:r>
            <w:r w:rsidR="00EF7145">
              <w:rPr>
                <w:rFonts w:eastAsia="Garamond" w:cs="Garamond"/>
                <w:color w:val="000000" w:themeColor="text1"/>
                <w:szCs w:val="24"/>
                <w:lang w:val="en-US"/>
              </w:rPr>
              <w:fldChar w:fldCharType="separate"/>
            </w:r>
            <w:r w:rsidR="00EF7145">
              <w:fldChar w:fldCharType="begin"/>
            </w:r>
            <w:r w:rsidR="00EF7145">
              <w:instrText xml:space="preserve"> HYPERLINK \l "_CTVL00125a47e44351c41d8814ac7303d06f6e1" \o "Mauky, E.; Weinrich, S.; Nägele, H.-J.; Jacobi, H. F.; Liebetrau, J.; Nelles, M. (2016): Model Predictive Control for Demand-Driven Biogas Production …" </w:instrText>
            </w:r>
          </w:ins>
          <w:ins w:id="1620" w:author="Hellmann, Simon" w:date="2025-08-31T12:14:00Z"/>
          <w:ins w:id="1621" w:author="Hellmann, Simon" w:date="2025-08-31T12:04:00Z">
            <w:r w:rsidR="00EF7145">
              <w:fldChar w:fldCharType="separate"/>
            </w:r>
            <w:r w:rsidR="00EF7145">
              <w:rPr>
                <w:rFonts w:eastAsia="Garamond" w:cs="Garamond"/>
                <w:color w:val="000000" w:themeColor="text1"/>
                <w:szCs w:val="24"/>
                <w:lang w:val="en-US"/>
              </w:rPr>
              <w:t>Mauky et al.</w:t>
            </w:r>
            <w:r w:rsidR="00EF7145">
              <w:rPr>
                <w:rFonts w:eastAsia="Garamond" w:cs="Garamond"/>
                <w:color w:val="000000" w:themeColor="text1"/>
                <w:szCs w:val="24"/>
                <w:lang w:val="en-US"/>
              </w:rPr>
              <w:fldChar w:fldCharType="end"/>
            </w:r>
            <w:r w:rsidR="00EF7145">
              <w:rPr>
                <w:rFonts w:eastAsia="Garamond" w:cs="Garamond"/>
                <w:color w:val="000000" w:themeColor="text1"/>
                <w:szCs w:val="24"/>
                <w:lang w:val="en-US"/>
              </w:rPr>
              <w:fldChar w:fldCharType="end"/>
            </w:r>
          </w:ins>
          <w:customXmlInsRangeStart w:id="1622" w:author="Hellmann, Simon" w:date="2025-08-31T12:04:00Z"/>
        </w:sdtContent>
      </w:sdt>
      <w:customXmlInsRangeEnd w:id="1622"/>
      <w:ins w:id="1623" w:author="Hellmann, Simon" w:date="2025-08-31T12:04:00Z">
        <w:r w:rsidR="00EF7145">
          <w:rPr>
            <w:rFonts w:eastAsia="Garamond" w:cs="Garamond"/>
            <w:color w:val="000000" w:themeColor="text1"/>
            <w:szCs w:val="24"/>
            <w:lang w:val="en-US"/>
          </w:rPr>
          <w:t xml:space="preserve"> </w:t>
        </w:r>
      </w:ins>
      <w:customXmlInsRangeStart w:id="1624" w:author="Hellmann, Simon" w:date="2025-08-31T12:04:00Z"/>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Content>
          <w:customXmlInsRangeEnd w:id="1624"/>
          <w:ins w:id="1625" w:author="Hellmann, Simon" w:date="2025-08-31T12:04:00Z">
            <w:r w:rsidR="00EF7145">
              <w:rPr>
                <w:rFonts w:eastAsia="Garamond" w:cs="Garamond"/>
                <w:color w:val="000000" w:themeColor="text1"/>
                <w:szCs w:val="24"/>
                <w:lang w:val="en-US"/>
              </w:rPr>
              <w:fldChar w:fldCharType="begin"/>
            </w:r>
            <w:r w:rsidR="00EF7145">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kYWY1MGQ2Mi0zNjViLTQ5NTctODc5Ny1mMzJiZTAyMjI4ZTAiLCJUZXh0IjoiKDIwMTYpIiwiV0FJVmVyc2lvbiI6IjYuMTkuMi4xIn0=}</w:instrText>
            </w:r>
            <w:r w:rsidR="00EF7145">
              <w:rPr>
                <w:rFonts w:eastAsia="Garamond" w:cs="Garamond"/>
                <w:color w:val="000000" w:themeColor="text1"/>
                <w:szCs w:val="24"/>
                <w:lang w:val="en-US"/>
              </w:rPr>
              <w:fldChar w:fldCharType="separate"/>
            </w:r>
            <w:r w:rsidR="00EF7145">
              <w:fldChar w:fldCharType="begin"/>
            </w:r>
            <w:r w:rsidR="00EF7145" w:rsidRPr="001B4B12">
              <w:rPr>
                <w:lang w:val="en-US"/>
              </w:rPr>
              <w:instrText xml:space="preserve"> HYPERLINK \l "_CTVL00125a47e44351c41d8814ac7303d06f6e1" \o "Mauky, E.; Weinrich, S.; Nägele, H.-J.; Jacobi, H. F.; Liebetrau, J.; Nelles, M. (2016): Model Predictive Control for Demand-Driven Biogas Production …" </w:instrText>
            </w:r>
          </w:ins>
          <w:ins w:id="1626" w:author="Hellmann, Simon" w:date="2025-08-31T12:14:00Z"/>
          <w:ins w:id="1627" w:author="Hellmann, Simon" w:date="2025-08-31T12:04:00Z">
            <w:r w:rsidR="00EF7145">
              <w:fldChar w:fldCharType="separate"/>
            </w:r>
            <w:r w:rsidR="00EF7145">
              <w:rPr>
                <w:rFonts w:eastAsia="Garamond" w:cs="Garamond"/>
                <w:color w:val="000000" w:themeColor="text1"/>
                <w:szCs w:val="24"/>
                <w:lang w:val="en-US"/>
              </w:rPr>
              <w:t>(2016)</w:t>
            </w:r>
            <w:r w:rsidR="00EF7145">
              <w:rPr>
                <w:rFonts w:eastAsia="Garamond" w:cs="Garamond"/>
                <w:color w:val="000000" w:themeColor="text1"/>
                <w:szCs w:val="24"/>
                <w:lang w:val="en-US"/>
              </w:rPr>
              <w:fldChar w:fldCharType="end"/>
            </w:r>
            <w:r w:rsidR="00EF7145">
              <w:rPr>
                <w:rFonts w:eastAsia="Garamond" w:cs="Garamond"/>
                <w:color w:val="000000" w:themeColor="text1"/>
                <w:szCs w:val="24"/>
                <w:lang w:val="en-US"/>
              </w:rPr>
              <w:fldChar w:fldCharType="end"/>
            </w:r>
          </w:ins>
          <w:customXmlInsRangeStart w:id="1628" w:author="Hellmann, Simon" w:date="2025-08-31T12:04:00Z"/>
        </w:sdtContent>
      </w:sdt>
      <w:customXmlInsRangeEnd w:id="1628"/>
      <w:ins w:id="1629" w:author="Hellmann, Simon" w:date="2025-08-31T12:04:00Z">
        <w:r w:rsidR="00EF7145">
          <w:rPr>
            <w:rFonts w:eastAsia="Garamond" w:cs="Garamond"/>
            <w:color w:val="000000" w:themeColor="text1"/>
            <w:szCs w:val="24"/>
            <w:lang w:val="en-US"/>
          </w:rPr>
          <w:t xml:space="preserve"> and underlines the predictive nature of the NMPC: Timely feedings compen</w:t>
        </w:r>
        <w:r w:rsidR="00EF7145">
          <w:rPr>
            <w:rFonts w:eastAsia="Garamond" w:cs="Garamond"/>
            <w:color w:val="000000" w:themeColor="text1"/>
            <w:szCs w:val="24"/>
            <w:lang w:val="en-US"/>
          </w:rPr>
          <w:softHyphen/>
        </w:r>
      </w:ins>
      <w:ins w:id="1630" w:author="Hellmann, Simon" w:date="2025-08-31T12:12:00Z">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ins>
      <w:ins w:id="1631" w:author="Hellmann, Simon" w:date="2025-08-31T12:14:00Z">
        <w:r w:rsidR="00C64143" w:rsidRPr="00C64143">
          <w:rPr>
            <w:lang w:val="en-US"/>
            <w:rPrChange w:id="1632" w:author="Hellmann, Simon" w:date="2025-08-31T12:14:00Z">
              <w:rPr/>
            </w:rPrChange>
          </w:rPr>
          <w:t>(</w:t>
        </w:r>
        <w:r w:rsidR="00C64143" w:rsidRPr="00C64143">
          <w:rPr>
            <w:noProof/>
            <w:lang w:val="en-US"/>
            <w:rPrChange w:id="1633" w:author="Hellmann, Simon" w:date="2025-08-31T12:14:00Z">
              <w:rPr>
                <w:noProof/>
              </w:rPr>
            </w:rPrChange>
          </w:rPr>
          <w:t>2</w:t>
        </w:r>
        <w:r w:rsidR="00C64143" w:rsidRPr="00C64143">
          <w:rPr>
            <w:lang w:val="en-US"/>
            <w:rPrChange w:id="1634" w:author="Hellmann, Simon" w:date="2025-08-31T12:14:00Z">
              <w:rPr/>
            </w:rPrChange>
          </w:rPr>
          <w:t>.</w:t>
        </w:r>
        <w:r w:rsidR="00C64143" w:rsidRPr="00C64143">
          <w:rPr>
            <w:noProof/>
            <w:lang w:val="en-US"/>
            <w:rPrChange w:id="1635" w:author="Hellmann, Simon" w:date="2025-08-31T12:14:00Z">
              <w:rPr>
                <w:noProof/>
              </w:rPr>
            </w:rPrChange>
          </w:rPr>
          <w:t>18</w:t>
        </w:r>
        <w:r w:rsidR="00C64143" w:rsidRPr="00C64143">
          <w:rPr>
            <w:lang w:val="en-US"/>
            <w:rPrChange w:id="1636" w:author="Hellmann, Simon" w:date="2025-08-31T12:14:00Z">
              <w:rPr/>
            </w:rPrChange>
          </w:rPr>
          <w:t>)</w:t>
        </w:r>
      </w:ins>
      <w:ins w:id="1637" w:author="Hellmann, Simon" w:date="2025-08-31T12:12:00Z">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ins>
      <w:customXmlInsRangeStart w:id="1638" w:author="Hellmann, Simon" w:date="2025-08-31T12:12:00Z"/>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Content>
          <w:customXmlInsRangeEnd w:id="1638"/>
          <w:ins w:id="1639" w:author="Hellmann, Simon" w:date="2025-08-31T12:12:00Z">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FC6AF8">
              <w:rPr>
                <w:rFonts w:eastAsia="Garamond" w:cs="Garamond"/>
                <w:color w:val="000000" w:themeColor="text1"/>
                <w:szCs w:val="24"/>
                <w:lang w:val="en-US"/>
              </w:rPr>
              <w:fldChar w:fldCharType="separate"/>
            </w:r>
            <w:r w:rsidR="00FC6AF8">
              <w:fldChar w:fldCharType="begin"/>
            </w:r>
            <w:r w:rsidR="00FC6AF8">
              <w:instrText xml:space="preserve"> HYPERLINK \l "_CTVL0011527233a22f74eba9d3072e8cd87597e" \o "Dittmer, C.; Ohnmacht, B.; Krümpel, J.; Lemmer, A. (2022): Model Predictive Control: Demand-Orientated, Load-Flexible, Full-Scale Biogas Production. M…" </w:instrText>
            </w:r>
          </w:ins>
          <w:ins w:id="1640" w:author="Hellmann, Simon" w:date="2025-08-31T12:14:00Z"/>
          <w:ins w:id="1641" w:author="Hellmann, Simon" w:date="2025-08-31T12:12:00Z">
            <w:r w:rsidR="00FC6AF8">
              <w:fldChar w:fldCharType="separate"/>
            </w:r>
            <w:r w:rsidR="00FC6AF8">
              <w:rPr>
                <w:rFonts w:eastAsia="Garamond" w:cs="Garamond"/>
                <w:color w:val="000000" w:themeColor="text1"/>
                <w:szCs w:val="24"/>
                <w:lang w:val="en-US"/>
              </w:rPr>
              <w:t>Dittmer et al.</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fldChar w:fldCharType="end"/>
            </w:r>
          </w:ins>
          <w:customXmlInsRangeStart w:id="1642" w:author="Hellmann, Simon" w:date="2025-08-31T12:12:00Z"/>
        </w:sdtContent>
      </w:sdt>
      <w:customXmlInsRangeEnd w:id="1642"/>
      <w:ins w:id="1643" w:author="Hellmann, Simon" w:date="2025-08-31T12:12:00Z">
        <w:r w:rsidR="00FC6AF8">
          <w:rPr>
            <w:rFonts w:eastAsia="Garamond" w:cs="Garamond"/>
            <w:color w:val="000000" w:themeColor="text1"/>
            <w:szCs w:val="24"/>
            <w:lang w:val="en-US"/>
          </w:rPr>
          <w:t xml:space="preserve"> </w:t>
        </w:r>
      </w:ins>
      <w:customXmlInsRangeStart w:id="1644" w:author="Hellmann, Simon" w:date="2025-08-31T12:12:00Z"/>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Content>
          <w:customXmlInsRangeEnd w:id="1644"/>
          <w:ins w:id="1645" w:author="Hellmann, Simon" w:date="2025-08-31T12:12:00Z">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FC6AF8">
              <w:rPr>
                <w:rFonts w:eastAsia="Garamond" w:cs="Garamond"/>
                <w:color w:val="000000" w:themeColor="text1"/>
                <w:szCs w:val="24"/>
                <w:lang w:val="en-US"/>
              </w:rPr>
              <w:fldChar w:fldCharType="separate"/>
            </w:r>
            <w:r w:rsidR="00FC6AF8">
              <w:fldChar w:fldCharType="begin"/>
            </w:r>
            <w:r w:rsidR="00FC6AF8">
              <w:instrText xml:space="preserve"> HYPERLINK \l "_CTVL0011527233a22f74eba9d3072e8cd87597e" \o "Dittmer, C.; Ohnmacht, B.; Krümpel, J.; Lemmer, A. (2022): Model Predictive Control: Demand-Orientated, Load-Flexible, Full-Scale Biogas Production. M…" </w:instrText>
            </w:r>
          </w:ins>
          <w:ins w:id="1646" w:author="Hellmann, Simon" w:date="2025-08-31T12:14:00Z"/>
          <w:ins w:id="1647" w:author="Hellmann, Simon" w:date="2025-08-31T12:12:00Z">
            <w:r w:rsidR="00FC6AF8">
              <w:fldChar w:fldCharType="separate"/>
            </w:r>
            <w:r w:rsidR="00FC6AF8">
              <w:rPr>
                <w:rFonts w:eastAsia="Garamond" w:cs="Garamond"/>
                <w:color w:val="000000" w:themeColor="text1"/>
                <w:szCs w:val="24"/>
                <w:lang w:val="en-US"/>
              </w:rPr>
              <w:t>(2022)</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fldChar w:fldCharType="end"/>
            </w:r>
          </w:ins>
          <w:customXmlInsRangeStart w:id="1648" w:author="Hellmann, Simon" w:date="2025-08-31T12:12:00Z"/>
        </w:sdtContent>
      </w:sdt>
      <w:customXmlInsRangeEnd w:id="1648"/>
      <w:ins w:id="1649" w:author="Hellmann, Simon" w:date="2025-08-31T12:12:00Z">
        <w:r w:rsidR="00FC6AF8">
          <w:rPr>
            <w:rFonts w:eastAsia="Garamond" w:cs="Garamond"/>
            <w:color w:val="000000" w:themeColor="text1"/>
            <w:szCs w:val="24"/>
            <w:lang w:val="en-US"/>
          </w:rPr>
          <w:t xml:space="preserve"> or </w:t>
        </w:r>
      </w:ins>
      <w:customXmlInsRangeStart w:id="1650" w:author="Hellmann, Simon" w:date="2025-08-31T12:12:00Z"/>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Content>
          <w:customXmlInsRangeEnd w:id="1650"/>
          <w:ins w:id="1651" w:author="Hellmann, Simon" w:date="2025-08-31T12:12:00Z">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Y2UwOGQ5ODctMGYzNy00NmZmLTg5MWItNzQ1ODIzYTM1OGYwIiwiVGV4dCI6Ik1hdWt5IGV0IGFsLiIsIldBSVZlcnNpb24iOiI2LjE5LjIuMSJ9}</w:instrText>
            </w:r>
            <w:r w:rsidR="00FC6AF8">
              <w:rPr>
                <w:rFonts w:eastAsia="Garamond" w:cs="Garamond"/>
                <w:color w:val="000000" w:themeColor="text1"/>
                <w:szCs w:val="24"/>
                <w:lang w:val="en-US"/>
              </w:rPr>
              <w:fldChar w:fldCharType="separate"/>
            </w:r>
            <w:r w:rsidR="00FC6AF8">
              <w:fldChar w:fldCharType="begin"/>
            </w:r>
            <w:r w:rsidR="00FC6AF8">
              <w:instrText xml:space="preserve"> HYPERLINK \l "_CTVL00125a47e44351c41d8814ac7303d06f6e1" \o "Mauky, E.; Weinrich, S.; Nägele, H.-J.; Jacobi, H. F.; Liebetrau, J.; Nelles, M. (2016): Model Predictive Control for Demand-Driven Biogas Production …" </w:instrText>
            </w:r>
          </w:ins>
          <w:ins w:id="1652" w:author="Hellmann, Simon" w:date="2025-08-31T12:14:00Z"/>
          <w:ins w:id="1653" w:author="Hellmann, Simon" w:date="2025-08-31T12:12:00Z">
            <w:r w:rsidR="00FC6AF8">
              <w:fldChar w:fldCharType="separate"/>
            </w:r>
            <w:r w:rsidR="00FC6AF8">
              <w:rPr>
                <w:rFonts w:eastAsia="Garamond" w:cs="Garamond"/>
                <w:color w:val="000000" w:themeColor="text1"/>
                <w:szCs w:val="24"/>
                <w:lang w:val="en-US"/>
              </w:rPr>
              <w:t>Mauky et al.</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fldChar w:fldCharType="end"/>
            </w:r>
          </w:ins>
          <w:customXmlInsRangeStart w:id="1654" w:author="Hellmann, Simon" w:date="2025-08-31T12:12:00Z"/>
        </w:sdtContent>
      </w:sdt>
      <w:customXmlInsRangeEnd w:id="1654"/>
      <w:ins w:id="1655" w:author="Hellmann, Simon" w:date="2025-08-31T12:12:00Z">
        <w:r w:rsidR="00FC6AF8">
          <w:rPr>
            <w:rFonts w:eastAsia="Garamond" w:cs="Garamond"/>
            <w:color w:val="000000" w:themeColor="text1"/>
            <w:szCs w:val="24"/>
            <w:lang w:val="en-US"/>
          </w:rPr>
          <w:t xml:space="preserve"> </w:t>
        </w:r>
      </w:ins>
      <w:customXmlInsRangeStart w:id="1656" w:author="Hellmann, Simon" w:date="2025-08-31T12:12:00Z"/>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Content>
          <w:customXmlInsRangeEnd w:id="1656"/>
          <w:ins w:id="1657" w:author="Hellmann, Simon" w:date="2025-08-31T12:12:00Z">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5M2M4Yzc0NC05ZWU2LTQxYzgtODQxNy00MTcwN2JmMGU3MzkiLCJUZXh0IjoiKDIwMTYpIiwiV0FJVmVyc2lvbiI6IjYuMTkuMi4xIn0=}</w:instrText>
            </w:r>
            <w:r w:rsidR="00FC6AF8">
              <w:rPr>
                <w:rFonts w:eastAsia="Garamond" w:cs="Garamond"/>
                <w:color w:val="000000" w:themeColor="text1"/>
                <w:szCs w:val="24"/>
                <w:lang w:val="en-US"/>
              </w:rPr>
              <w:fldChar w:fldCharType="separate"/>
            </w:r>
            <w:r w:rsidR="00FC6AF8">
              <w:fldChar w:fldCharType="begin"/>
            </w:r>
            <w:r w:rsidR="00FC6AF8" w:rsidRPr="001B4B12">
              <w:rPr>
                <w:lang w:val="en-US"/>
              </w:rPr>
              <w:instrText xml:space="preserve"> HYPERLINK \l "_CTVL00125a47e44351c41d8814ac7303d06f6e1" \o "Mauky, E.; Weinrich, S.; Nägele, H.-J.; Jacobi, H. F.; Liebetrau, J.; Nelles, M. (2016): Model Predictive Control for Demand-Driven Biogas Production …" </w:instrText>
            </w:r>
          </w:ins>
          <w:ins w:id="1658" w:author="Hellmann, Simon" w:date="2025-08-31T12:14:00Z"/>
          <w:ins w:id="1659" w:author="Hellmann, Simon" w:date="2025-08-31T12:12:00Z">
            <w:r w:rsidR="00FC6AF8">
              <w:fldChar w:fldCharType="separate"/>
            </w:r>
            <w:r w:rsidR="00FC6AF8">
              <w:rPr>
                <w:rFonts w:eastAsia="Garamond" w:cs="Garamond"/>
                <w:color w:val="000000" w:themeColor="text1"/>
                <w:szCs w:val="24"/>
                <w:lang w:val="en-US"/>
              </w:rPr>
              <w:t>(2016)</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fldChar w:fldCharType="end"/>
            </w:r>
          </w:ins>
          <w:customXmlInsRangeStart w:id="1660" w:author="Hellmann, Simon" w:date="2025-08-31T12:12:00Z"/>
        </w:sdtContent>
      </w:sdt>
      <w:customXmlInsRangeEnd w:id="1660"/>
      <w:ins w:id="1661" w:author="Hellmann, Simon" w:date="2025-08-31T12:12:00Z">
        <w:r w:rsidR="00FC6AF8">
          <w:rPr>
            <w:rFonts w:eastAsia="Garamond" w:cs="Garamond"/>
            <w:color w:val="000000" w:themeColor="text1"/>
            <w:szCs w:val="24"/>
            <w:lang w:val="en-US"/>
          </w:rPr>
          <w:t xml:space="preserve">. </w:t>
        </w:r>
      </w:ins>
    </w:p>
    <w:p w14:paraId="15BEF492" w14:textId="3B048E6C" w:rsidR="00FC6AF8" w:rsidRPr="00FC6AF8" w:rsidRDefault="00FC6AF8" w:rsidP="00FC6AF8">
      <w:pPr>
        <w:rPr>
          <w:ins w:id="1662" w:author="Hellmann, Simon" w:date="2025-08-31T12:04:00Z"/>
          <w:rFonts w:eastAsia="Garamond" w:cs="Garamond"/>
          <w:color w:val="000000" w:themeColor="text1"/>
          <w:lang w:val="en-US"/>
          <w:rPrChange w:id="1663" w:author="Hellmann, Simon" w:date="2025-08-31T12:12:00Z">
            <w:rPr>
              <w:ins w:id="1664" w:author="Hellmann, Simon" w:date="2025-08-31T12:04:00Z"/>
              <w:rFonts w:eastAsia="Garamond" w:cs="Garamond"/>
              <w:color w:val="000000" w:themeColor="text1"/>
              <w:szCs w:val="24"/>
              <w:lang w:val="en-US"/>
            </w:rPr>
          </w:rPrChange>
        </w:rPr>
        <w:pPrChange w:id="1665" w:author="Hellmann, Simon" w:date="2025-08-31T12:12:00Z">
          <w:pPr/>
        </w:pPrChange>
      </w:pPr>
      <w:ins w:id="1666" w:author="Hellmann, Simon" w:date="2025-08-31T12:12:00Z">
        <w:r>
          <w:rPr>
            <w:rFonts w:eastAsia="Garamond" w:cs="Garamond"/>
            <w:color w:val="000000" w:themeColor="text1"/>
            <w:szCs w:val="24"/>
            <w:lang w:val="en-US"/>
          </w:rPr>
          <w:t xml:space="preserve">During and after disturbance feedings, ordinary substrate feedings were slowed down, which is plausible as disturbances were assumed to be known to the controller. </w:t>
        </w:r>
        <w:r w:rsidRPr="1BBEFA5A">
          <w:rPr>
            <w:rFonts w:eastAsia="Garamond" w:cs="Garamond"/>
            <w:color w:val="000000" w:themeColor="text1"/>
            <w:lang w:val="en-US"/>
          </w:rPr>
          <w:t>However,</w:t>
        </w:r>
        <w:r>
          <w:rPr>
            <w:rFonts w:eastAsia="Garamond" w:cs="Garamond"/>
            <w:color w:val="000000" w:themeColor="text1"/>
            <w:lang w:val="en-US"/>
          </w:rPr>
          <w:t xml:space="preserve"> i</w:t>
        </w:r>
        <w:r w:rsidRPr="1BBEFA5A">
          <w:rPr>
            <w:rFonts w:eastAsia="Garamond" w:cs="Garamond"/>
            <w:color w:val="000000" w:themeColor="text1"/>
            <w:lang w:val="en-US"/>
          </w:rPr>
          <w:t>n case of ran</w:t>
        </w:r>
        <w:r>
          <w:rPr>
            <w:rFonts w:eastAsia="Garamond" w:cs="Garamond"/>
            <w:color w:val="000000" w:themeColor="text1"/>
            <w:lang w:val="en-US"/>
          </w:rPr>
          <w:t>-</w:t>
        </w:r>
      </w:ins>
    </w:p>
    <w:p w14:paraId="7B66735E" w14:textId="2B5C20E5" w:rsidR="00110331" w:rsidDel="00EF7145" w:rsidRDefault="00110331" w:rsidP="00110331">
      <w:pPr>
        <w:ind w:firstLine="0"/>
        <w:rPr>
          <w:del w:id="1667" w:author="Hellmann, Simon" w:date="2025-08-31T12:04:00Z"/>
          <w:moveTo w:id="1668" w:author="Hellmann, Simon" w:date="2025-08-30T17:58:00Z"/>
          <w:rFonts w:eastAsia="Garamond" w:cs="Garamond"/>
          <w:color w:val="000000" w:themeColor="text1"/>
          <w:szCs w:val="24"/>
          <w:lang w:val="en-US"/>
        </w:rPr>
      </w:pPr>
      <w:moveTo w:id="1669" w:author="Hellmann, Simon" w:date="2025-08-30T17:58:00Z">
        <w:del w:id="1670" w:author="Hellmann, Simon" w:date="2025-08-30T18:01:00Z">
          <w:r w:rsidDel="00110331">
            <w:rPr>
              <w:rFonts w:eastAsia="Garamond" w:cs="Garamond"/>
              <w:color w:val="000000" w:themeColor="text1"/>
              <w:szCs w:val="24"/>
              <w:lang w:val="en-US"/>
            </w:rPr>
            <w:lastRenderedPageBreak/>
            <w:delText>composition are the kinetic constants, especially the hydrolysis constant of CH as the largest macronutrient fraction, and the fraction parameter of influent carbohydrates, cf. Tab. 1.</w:delText>
          </w:r>
        </w:del>
      </w:moveTo>
    </w:p>
    <w:moveToRangeEnd w:id="1608"/>
    <w:p w14:paraId="2ECD8145" w14:textId="70CDDB1B" w:rsidR="00BE59E7" w:rsidDel="00110331" w:rsidRDefault="00BE59E7" w:rsidP="00EF7145">
      <w:pPr>
        <w:ind w:firstLine="0"/>
        <w:rPr>
          <w:del w:id="1671" w:author="Hellmann, Simon" w:date="2025-08-30T17:58:00Z"/>
          <w:rFonts w:eastAsia="Garamond" w:cs="Garamond"/>
          <w:color w:val="000000" w:themeColor="text1"/>
          <w:szCs w:val="24"/>
          <w:lang w:val="en-US"/>
        </w:rPr>
        <w:pPrChange w:id="1672" w:author="Hellmann, Simon" w:date="2025-08-31T12:04:00Z">
          <w:pPr/>
        </w:pPrChange>
      </w:pPr>
    </w:p>
    <w:p w14:paraId="2B1D3C90" w14:textId="77777777" w:rsidR="00BE59E7" w:rsidRDefault="00BE59E7">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EF7145"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D06E6B" w:rsidRPr="00EF7145"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15 time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D97F85D" w14:textId="3F029B40" w:rsidR="00110331" w:rsidDel="00110331" w:rsidRDefault="00B82ED6" w:rsidP="00B82ED6">
      <w:pPr>
        <w:ind w:firstLine="0"/>
        <w:rPr>
          <w:moveFrom w:id="1673" w:author="Hellmann, Simon" w:date="2025-08-30T17:58:00Z"/>
          <w:rFonts w:eastAsia="Garamond" w:cs="Garamond"/>
          <w:color w:val="000000" w:themeColor="text1"/>
          <w:szCs w:val="24"/>
          <w:lang w:val="en-US"/>
        </w:rPr>
      </w:pPr>
      <w:bookmarkStart w:id="1674" w:name="_tkocxpr8ahno"/>
      <w:bookmarkEnd w:id="1674"/>
      <w:moveFromRangeStart w:id="1675" w:author="Hellmann, Simon" w:date="2025-08-30T17:58:00Z" w:name="move207469110"/>
      <w:moveFrom w:id="1676" w:author="Hellmann, Simon" w:date="2025-08-30T17:58:00Z">
        <w:del w:id="1677" w:author="Hellmann, Simon" w:date="2025-08-31T12:04:00Z">
          <w:r w:rsidDel="00EF7145">
            <w:rPr>
              <w:rFonts w:eastAsia="Garamond" w:cs="Garamond"/>
              <w:color w:val="000000" w:themeColor="text1"/>
              <w:szCs w:val="24"/>
              <w:lang w:val="en-US"/>
            </w:rPr>
            <w:lastRenderedPageBreak/>
            <w:delText>production, and pH</w:delText>
          </w:r>
          <w:r w:rsidRPr="0092238C" w:rsidDel="00EF7145">
            <w:rPr>
              <w:rFonts w:eastAsia="Garamond" w:cs="Garamond"/>
              <w:color w:val="000000" w:themeColor="text1"/>
              <w:szCs w:val="24"/>
              <w:lang w:val="en-US"/>
            </w:rPr>
            <w:delText>.</w:delText>
          </w:r>
          <w:r w:rsidDel="00EF7145">
            <w:rPr>
              <w:rFonts w:eastAsia="Garamond" w:cs="Garamond"/>
              <w:color w:val="000000" w:themeColor="text1"/>
              <w:szCs w:val="24"/>
              <w:lang w:val="en-US"/>
            </w:rPr>
            <w:delText xml:space="preserve"> The GS filling limits are maintained with a comfortable safety margin of about 20%. Soft constraints on GS filling level at 5 and 95% are shown by grey dashed lines.</w:delText>
          </w:r>
        </w:del>
      </w:moveFrom>
    </w:p>
    <w:p w14:paraId="41F9741A" w14:textId="6F7059F2" w:rsidR="00431CA9" w:rsidDel="00110331" w:rsidRDefault="00876207" w:rsidP="0011577E">
      <w:pPr>
        <w:rPr>
          <w:moveFrom w:id="1678" w:author="Hellmann, Simon" w:date="2025-08-30T17:58:00Z"/>
          <w:rFonts w:eastAsia="Garamond" w:cs="Garamond"/>
          <w:color w:val="000000" w:themeColor="text1"/>
          <w:szCs w:val="24"/>
          <w:lang w:val="en-US"/>
        </w:rPr>
      </w:pPr>
      <w:moveFromRangeStart w:id="1679" w:author="Hellmann, Simon" w:date="2025-08-30T17:58:00Z" w:name="move207469116"/>
      <w:moveFromRangeEnd w:id="1675"/>
      <w:moveFrom w:id="1680" w:author="Hellmann, Simon" w:date="2025-08-30T17:58:00Z">
        <w:r w:rsidDel="00110331">
          <w:rPr>
            <w:rFonts w:eastAsia="Garamond" w:cs="Garamond"/>
            <w:color w:val="000000" w:themeColor="text1"/>
            <w:szCs w:val="24"/>
            <w:lang w:val="en-US"/>
          </w:rPr>
          <w:t xml:space="preserve">The </w:t>
        </w:r>
        <w:r w:rsidR="003B308E" w:rsidDel="00110331">
          <w:rPr>
            <w:rFonts w:eastAsia="Garamond" w:cs="Garamond"/>
            <w:color w:val="000000" w:themeColor="text1"/>
            <w:szCs w:val="24"/>
            <w:lang w:val="en-US"/>
          </w:rPr>
          <w:t>feeding pattern</w:t>
        </w:r>
        <w:r w:rsidDel="00110331">
          <w:rPr>
            <w:rFonts w:eastAsia="Garamond" w:cs="Garamond"/>
            <w:color w:val="000000" w:themeColor="text1"/>
            <w:szCs w:val="24"/>
            <w:lang w:val="en-US"/>
          </w:rPr>
          <w:t xml:space="preserve"> starkly differ</w:t>
        </w:r>
        <w:r w:rsidR="0011471A" w:rsidDel="00110331">
          <w:rPr>
            <w:rFonts w:eastAsia="Garamond" w:cs="Garamond"/>
            <w:color w:val="000000" w:themeColor="text1"/>
            <w:szCs w:val="24"/>
            <w:lang w:val="en-US"/>
          </w:rPr>
          <w:t xml:space="preserve">s </w:t>
        </w:r>
        <w:r w:rsidDel="00110331">
          <w:rPr>
            <w:rFonts w:eastAsia="Garamond" w:cs="Garamond"/>
            <w:color w:val="000000" w:themeColor="text1"/>
            <w:szCs w:val="24"/>
            <w:lang w:val="en-US"/>
          </w:rPr>
          <w:t>from case study 1</w:t>
        </w:r>
        <w:r w:rsidR="003B308E" w:rsidDel="00110331">
          <w:rPr>
            <w:rFonts w:eastAsia="Garamond" w:cs="Garamond"/>
            <w:color w:val="000000" w:themeColor="text1"/>
            <w:szCs w:val="24"/>
            <w:lang w:val="en-US"/>
          </w:rPr>
          <w:t xml:space="preserve">: </w:t>
        </w:r>
        <w:r w:rsidDel="00110331">
          <w:rPr>
            <w:rFonts w:eastAsia="Garamond" w:cs="Garamond"/>
            <w:color w:val="000000" w:themeColor="text1"/>
            <w:szCs w:val="24"/>
            <w:lang w:val="en-US"/>
          </w:rPr>
          <w:t xml:space="preserve">instead of continuous feed volume flows, substrates are fed in short, intermittent dosages, which represents a more </w:t>
        </w:r>
        <w:r w:rsidR="003B308E" w:rsidDel="00110331">
          <w:rPr>
            <w:rFonts w:eastAsia="Garamond" w:cs="Garamond"/>
            <w:color w:val="000000" w:themeColor="text1"/>
            <w:szCs w:val="24"/>
            <w:lang w:val="en-US"/>
          </w:rPr>
          <w:t>realistic</w:t>
        </w:r>
        <w:r w:rsidDel="00110331">
          <w:rPr>
            <w:rFonts w:eastAsia="Garamond" w:cs="Garamond"/>
            <w:color w:val="000000" w:themeColor="text1"/>
            <w:szCs w:val="24"/>
            <w:lang w:val="en-US"/>
          </w:rPr>
          <w:t xml:space="preserve"> feeding </w:t>
        </w:r>
        <w:r w:rsidR="00257AD2" w:rsidDel="00110331">
          <w:rPr>
            <w:rFonts w:eastAsia="Garamond" w:cs="Garamond"/>
            <w:color w:val="000000" w:themeColor="text1"/>
            <w:szCs w:val="24"/>
            <w:lang w:val="en-US"/>
          </w:rPr>
          <w:t>scenario</w:t>
        </w:r>
        <w:r w:rsidR="002A7E2F" w:rsidDel="00110331">
          <w:rPr>
            <w:rFonts w:eastAsia="Garamond" w:cs="Garamond"/>
            <w:color w:val="000000" w:themeColor="text1"/>
            <w:szCs w:val="24"/>
            <w:lang w:val="en-US"/>
          </w:rPr>
          <w:t xml:space="preserve"> in full scale</w:t>
        </w:r>
        <w:r w:rsidR="00257AD2" w:rsidDel="0011033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30178133-9819-4385-b51c-fe830a9ffc6e"/>
          <w:id w:val="788397394"/>
          <w:placeholder>
            <w:docPart w:val="DefaultPlaceholder_-1854013440"/>
          </w:placeholder>
        </w:sdtPr>
        <w:sdtContent>
          <w:moveFrom w:id="1681" w:author="Hellmann, Simon" w:date="2025-08-30T17:58:00Z">
            <w:r w:rsidR="008C268A" w:rsidDel="00110331">
              <w:rPr>
                <w:rFonts w:eastAsia="Garamond" w:cs="Garamond"/>
                <w:color w:val="000000" w:themeColor="text1"/>
                <w:szCs w:val="24"/>
                <w:lang w:val="en-US"/>
              </w:rPr>
              <w:fldChar w:fldCharType="begin"/>
            </w:r>
            <w:r w:rsidR="00A551DA" w:rsidDel="0011033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BUMTU6MDE6MDg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sidR="008C268A"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fldChar w:fldCharType="begin"/>
            </w:r>
            <w:r w:rsidR="006517F0" w:rsidDel="00110331">
              <w:rPr>
                <w:rFonts w:eastAsia="Garamond" w:cs="Garamond"/>
                <w:color w:val="000000" w:themeColor="text1"/>
                <w:szCs w:val="24"/>
                <w:lang w:val="en-US"/>
              </w:rPr>
              <w:instrText>HYPERLINK "#_CTVL0011527233a22f74eba9d3072e8cd87597e" \o "Dittmer, C.; Ohnmacht, B.; Krümpel, J.; Lemmer, A. (2022): Model Predictive Control: Demand-Orientated, Load-Flexible, Full-Scale Biogas Production. M…"</w:instrText>
            </w:r>
            <w:r w:rsidR="006517F0" w:rsidDel="00110331">
              <w:rPr>
                <w:rFonts w:eastAsia="Garamond" w:cs="Garamond"/>
                <w:color w:val="000000" w:themeColor="text1"/>
                <w:szCs w:val="24"/>
                <w:lang w:val="en-US"/>
              </w:rPr>
              <w:fldChar w:fldCharType="separate"/>
            </w:r>
            <w:r w:rsidR="006517F0" w:rsidDel="00110331">
              <w:rPr>
                <w:rFonts w:eastAsia="Garamond" w:cs="Garamond"/>
                <w:color w:val="000000" w:themeColor="text1"/>
                <w:szCs w:val="24"/>
                <w:lang w:val="en-US"/>
              </w:rPr>
              <w:t>(Dittmer et al., 2022)</w:t>
            </w:r>
            <w:r w:rsidR="006517F0" w:rsidDel="00110331">
              <w:rPr>
                <w:rFonts w:eastAsia="Garamond" w:cs="Garamond"/>
                <w:color w:val="000000" w:themeColor="text1"/>
                <w:szCs w:val="24"/>
                <w:lang w:val="en-US"/>
              </w:rPr>
              <w:fldChar w:fldCharType="end"/>
            </w:r>
            <w:r w:rsidR="008C268A" w:rsidDel="00110331">
              <w:rPr>
                <w:rFonts w:eastAsia="Garamond" w:cs="Garamond"/>
                <w:color w:val="000000" w:themeColor="text1"/>
                <w:szCs w:val="24"/>
                <w:lang w:val="en-US"/>
              </w:rPr>
              <w:fldChar w:fldCharType="end"/>
            </w:r>
          </w:moveFrom>
        </w:sdtContent>
      </w:sdt>
      <w:moveFrom w:id="1682" w:author="Hellmann, Simon" w:date="2025-08-30T17:58:00Z">
        <w:r w:rsidR="008C268A" w:rsidDel="00110331">
          <w:rPr>
            <w:rFonts w:eastAsia="Garamond" w:cs="Garamond"/>
            <w:color w:val="000000" w:themeColor="text1"/>
            <w:szCs w:val="24"/>
            <w:lang w:val="en-US"/>
          </w:rPr>
          <w:t>.</w:t>
        </w:r>
        <w:r w:rsidDel="00110331">
          <w:rPr>
            <w:rFonts w:eastAsia="Garamond" w:cs="Garamond"/>
            <w:color w:val="000000" w:themeColor="text1"/>
            <w:szCs w:val="24"/>
            <w:lang w:val="en-US"/>
          </w:rPr>
          <w:t xml:space="preserve"> </w:t>
        </w:r>
        <w:r w:rsidR="00257AD2" w:rsidDel="00110331">
          <w:rPr>
            <w:rFonts w:eastAsia="Garamond" w:cs="Garamond"/>
            <w:color w:val="000000" w:themeColor="text1"/>
            <w:szCs w:val="24"/>
            <w:lang w:val="en-US"/>
          </w:rPr>
          <w:t xml:space="preserve">Substrate feeding is </w:t>
        </w:r>
        <w:r w:rsidR="008C268A" w:rsidDel="00110331">
          <w:rPr>
            <w:rFonts w:eastAsia="Garamond" w:cs="Garamond"/>
            <w:color w:val="000000" w:themeColor="text1"/>
            <w:szCs w:val="24"/>
            <w:lang w:val="en-US"/>
          </w:rPr>
          <w:t xml:space="preserve">dominated by </w:t>
        </w:r>
        <w:r w:rsidR="003B308E" w:rsidDel="00110331">
          <w:rPr>
            <w:rFonts w:eastAsia="Garamond" w:cs="Garamond"/>
            <w:color w:val="000000" w:themeColor="text1"/>
            <w:szCs w:val="24"/>
            <w:lang w:val="en-US"/>
          </w:rPr>
          <w:t xml:space="preserve">manure, </w:t>
        </w:r>
        <w:r w:rsidR="008C268A" w:rsidDel="00110331">
          <w:rPr>
            <w:rFonts w:eastAsia="Garamond" w:cs="Garamond"/>
            <w:color w:val="000000" w:themeColor="text1"/>
            <w:szCs w:val="24"/>
            <w:lang w:val="en-US"/>
          </w:rPr>
          <w:t xml:space="preserve">while only </w:t>
        </w:r>
        <w:r w:rsidR="003B308E" w:rsidDel="00110331">
          <w:rPr>
            <w:rFonts w:eastAsia="Garamond" w:cs="Garamond"/>
            <w:color w:val="000000" w:themeColor="text1"/>
            <w:szCs w:val="24"/>
            <w:lang w:val="en-US"/>
          </w:rPr>
          <w:t xml:space="preserve">in the </w:t>
        </w:r>
        <w:r w:rsidR="00257AD2" w:rsidDel="00110331">
          <w:rPr>
            <w:rFonts w:eastAsia="Garamond" w:cs="Garamond"/>
            <w:color w:val="000000" w:themeColor="text1"/>
            <w:szCs w:val="24"/>
            <w:lang w:val="en-US"/>
          </w:rPr>
          <w:t xml:space="preserve">last </w:t>
        </w:r>
      </w:moveFrom>
    </w:p>
    <w:p w14:paraId="6AB7C06E" w14:textId="53F53779" w:rsidR="0086352B" w:rsidDel="00110331" w:rsidRDefault="00257AD2" w:rsidP="00431CA9">
      <w:pPr>
        <w:ind w:firstLine="0"/>
        <w:rPr>
          <w:moveFrom w:id="1683" w:author="Hellmann, Simon" w:date="2025-08-30T17:58:00Z"/>
          <w:rFonts w:eastAsia="Garamond" w:cs="Garamond"/>
          <w:color w:val="000000" w:themeColor="text1"/>
          <w:szCs w:val="24"/>
          <w:lang w:val="en-US"/>
        </w:rPr>
      </w:pPr>
      <w:moveFrom w:id="1684" w:author="Hellmann, Simon" w:date="2025-08-30T17:58:00Z">
        <w:r w:rsidDel="00110331">
          <w:rPr>
            <w:rFonts w:eastAsia="Garamond" w:cs="Garamond"/>
            <w:color w:val="000000" w:themeColor="text1"/>
            <w:szCs w:val="24"/>
            <w:lang w:val="en-US"/>
          </w:rPr>
          <w:t xml:space="preserve">third </w:t>
        </w:r>
        <w:r w:rsidR="008C268A" w:rsidDel="00110331">
          <w:rPr>
            <w:rFonts w:eastAsia="Garamond" w:cs="Garamond"/>
            <w:color w:val="000000" w:themeColor="text1"/>
            <w:szCs w:val="24"/>
            <w:lang w:val="en-US"/>
          </w:rPr>
          <w:t>of the simulation</w:t>
        </w:r>
        <w:r w:rsidR="00425529" w:rsidDel="00110331">
          <w:rPr>
            <w:rFonts w:eastAsia="Garamond" w:cs="Garamond"/>
            <w:color w:val="000000" w:themeColor="text1"/>
            <w:szCs w:val="24"/>
            <w:lang w:val="en-US"/>
          </w:rPr>
          <w:t>,</w:t>
        </w:r>
        <w:r w:rsidR="008C268A" w:rsidDel="00110331">
          <w:rPr>
            <w:rFonts w:eastAsia="Garamond" w:cs="Garamond"/>
            <w:color w:val="000000" w:themeColor="text1"/>
            <w:szCs w:val="24"/>
            <w:lang w:val="en-US"/>
          </w:rPr>
          <w:t xml:space="preserve"> </w:t>
        </w:r>
        <w:r w:rsidR="003B308E" w:rsidDel="00110331">
          <w:rPr>
            <w:rFonts w:eastAsia="Garamond" w:cs="Garamond"/>
            <w:color w:val="000000" w:themeColor="text1"/>
            <w:szCs w:val="24"/>
            <w:lang w:val="en-US"/>
          </w:rPr>
          <w:t xml:space="preserve">SBS and GrS </w:t>
        </w:r>
        <w:r w:rsidR="008C268A" w:rsidDel="00110331">
          <w:rPr>
            <w:rFonts w:eastAsia="Garamond" w:cs="Garamond"/>
            <w:color w:val="000000" w:themeColor="text1"/>
            <w:szCs w:val="24"/>
            <w:lang w:val="en-US"/>
          </w:rPr>
          <w:t xml:space="preserve">are fed, but </w:t>
        </w:r>
        <w:r w:rsidR="003B308E" w:rsidDel="00110331">
          <w:rPr>
            <w:rFonts w:eastAsia="Garamond" w:cs="Garamond"/>
            <w:color w:val="000000" w:themeColor="text1"/>
            <w:szCs w:val="24"/>
            <w:lang w:val="en-US"/>
          </w:rPr>
          <w:t>no MS</w:t>
        </w:r>
        <w:r w:rsidR="008C268A" w:rsidDel="00110331">
          <w:rPr>
            <w:rFonts w:eastAsia="Garamond" w:cs="Garamond"/>
            <w:color w:val="000000" w:themeColor="text1"/>
            <w:szCs w:val="24"/>
            <w:lang w:val="en-US"/>
          </w:rPr>
          <w:t>.</w:t>
        </w:r>
        <w:r w:rsidR="00B530D3"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The </w:t>
        </w:r>
        <w:r w:rsidR="00D808E9" w:rsidDel="00110331">
          <w:rPr>
            <w:rFonts w:eastAsia="Garamond" w:cs="Garamond"/>
            <w:color w:val="000000" w:themeColor="text1"/>
            <w:szCs w:val="24"/>
            <w:lang w:val="en-US"/>
          </w:rPr>
          <w:t xml:space="preserve">substrate composition changes drastically depending on </w:t>
        </w:r>
        <w:r w:rsidR="0086352B" w:rsidDel="00110331">
          <w:rPr>
            <w:rFonts w:eastAsia="Garamond" w:cs="Garamond"/>
            <w:color w:val="000000" w:themeColor="text1"/>
            <w:szCs w:val="24"/>
            <w:lang w:val="en-US"/>
          </w:rPr>
          <w:t xml:space="preserve">relative </w:t>
        </w:r>
        <w:r w:rsidR="00D808E9" w:rsidDel="00110331">
          <w:rPr>
            <w:rFonts w:eastAsia="Garamond" w:cs="Garamond"/>
            <w:color w:val="000000" w:themeColor="text1"/>
            <w:szCs w:val="24"/>
            <w:lang w:val="en-US"/>
          </w:rPr>
          <w:t>substrate price</w:t>
        </w:r>
        <w:r w:rsidR="00DD7A7B" w:rsidDel="00110331">
          <w:rPr>
            <w:rFonts w:eastAsia="Garamond" w:cs="Garamond"/>
            <w:color w:val="000000" w:themeColor="text1"/>
            <w:szCs w:val="24"/>
            <w:lang w:val="en-US"/>
          </w:rPr>
          <w:t>s</w:t>
        </w:r>
        <w:r w:rsidR="00D808E9" w:rsidDel="00110331">
          <w:rPr>
            <w:rFonts w:eastAsia="Garamond" w:cs="Garamond"/>
            <w:color w:val="000000" w:themeColor="text1"/>
            <w:szCs w:val="24"/>
            <w:lang w:val="en-US"/>
          </w:rPr>
          <w:t>. Since CM is by far the cheapest substrate, it is plausible that it is used primarily</w:t>
        </w:r>
        <w:r w:rsidR="00DD7A7B" w:rsidDel="00110331">
          <w:rPr>
            <w:rFonts w:eastAsia="Garamond" w:cs="Garamond"/>
            <w:color w:val="000000" w:themeColor="text1"/>
            <w:szCs w:val="24"/>
            <w:lang w:val="en-US"/>
          </w:rPr>
          <w:t xml:space="preserve">. </w:t>
        </w:r>
        <w:r w:rsidR="00F2493B" w:rsidDel="00110331">
          <w:rPr>
            <w:rFonts w:eastAsia="Garamond" w:cs="Garamond"/>
            <w:color w:val="000000" w:themeColor="text1"/>
            <w:szCs w:val="24"/>
            <w:lang w:val="en-US"/>
          </w:rPr>
          <w:t>A</w:t>
        </w:r>
        <w:r w:rsidR="00DD7A7B" w:rsidDel="00110331">
          <w:rPr>
            <w:rFonts w:eastAsia="Garamond" w:cs="Garamond"/>
            <w:color w:val="000000" w:themeColor="text1"/>
            <w:szCs w:val="24"/>
            <w:lang w:val="en-US"/>
          </w:rPr>
          <w:t xml:space="preserve">dditional </w:t>
        </w:r>
        <w:r w:rsidR="00F2493B" w:rsidDel="00110331">
          <w:rPr>
            <w:rFonts w:eastAsia="Garamond" w:cs="Garamond"/>
            <w:color w:val="000000" w:themeColor="text1"/>
            <w:szCs w:val="24"/>
            <w:lang w:val="en-US"/>
          </w:rPr>
          <w:t>parameters</w:t>
        </w:r>
        <w:r w:rsidR="00DD7A7B" w:rsidDel="00110331">
          <w:rPr>
            <w:rFonts w:eastAsia="Garamond" w:cs="Garamond"/>
            <w:color w:val="000000" w:themeColor="text1"/>
            <w:szCs w:val="24"/>
            <w:lang w:val="en-US"/>
          </w:rPr>
          <w:t xml:space="preserve"> </w:t>
        </w:r>
        <w:r w:rsidR="0086352B" w:rsidDel="00110331">
          <w:rPr>
            <w:rFonts w:eastAsia="Garamond" w:cs="Garamond"/>
            <w:color w:val="000000" w:themeColor="text1"/>
            <w:szCs w:val="24"/>
            <w:lang w:val="en-US"/>
          </w:rPr>
          <w:t xml:space="preserve">influencing the </w:t>
        </w:r>
        <w:r w:rsidR="006D12CD" w:rsidDel="00110331">
          <w:rPr>
            <w:rFonts w:eastAsia="Garamond" w:cs="Garamond"/>
            <w:color w:val="000000" w:themeColor="text1"/>
            <w:szCs w:val="24"/>
            <w:lang w:val="en-US"/>
          </w:rPr>
          <w:t xml:space="preserve">optimal </w:t>
        </w:r>
        <w:r w:rsidR="0086352B" w:rsidDel="00110331">
          <w:rPr>
            <w:rFonts w:eastAsia="Garamond" w:cs="Garamond"/>
            <w:color w:val="000000" w:themeColor="text1"/>
            <w:szCs w:val="24"/>
            <w:lang w:val="en-US"/>
          </w:rPr>
          <w:t xml:space="preserve">substrate composition </w:t>
        </w:r>
        <w:r w:rsidR="00F2493B" w:rsidDel="00110331">
          <w:rPr>
            <w:rFonts w:eastAsia="Garamond" w:cs="Garamond"/>
            <w:color w:val="000000" w:themeColor="text1"/>
            <w:szCs w:val="24"/>
            <w:lang w:val="en-US"/>
          </w:rPr>
          <w:t xml:space="preserve">are </w:t>
        </w:r>
        <w:r w:rsidR="00DD7A7B" w:rsidDel="00110331">
          <w:rPr>
            <w:rFonts w:eastAsia="Garamond" w:cs="Garamond"/>
            <w:color w:val="000000" w:themeColor="text1"/>
            <w:szCs w:val="24"/>
            <w:lang w:val="en-US"/>
          </w:rPr>
          <w:t xml:space="preserve">the kinetic </w:t>
        </w:r>
        <w:r w:rsidR="00F2493B" w:rsidDel="00110331">
          <w:rPr>
            <w:rFonts w:eastAsia="Garamond" w:cs="Garamond"/>
            <w:color w:val="000000" w:themeColor="text1"/>
            <w:szCs w:val="24"/>
            <w:lang w:val="en-US"/>
          </w:rPr>
          <w:t xml:space="preserve">constants, </w:t>
        </w:r>
        <w:r w:rsidR="00DD7A7B" w:rsidDel="00110331">
          <w:rPr>
            <w:rFonts w:eastAsia="Garamond" w:cs="Garamond"/>
            <w:color w:val="000000" w:themeColor="text1"/>
            <w:szCs w:val="24"/>
            <w:lang w:val="en-US"/>
          </w:rPr>
          <w:t xml:space="preserve">especially </w:t>
        </w:r>
        <w:r w:rsidR="00F2493B" w:rsidDel="00110331">
          <w:rPr>
            <w:rFonts w:eastAsia="Garamond" w:cs="Garamond"/>
            <w:color w:val="000000" w:themeColor="text1"/>
            <w:szCs w:val="24"/>
            <w:lang w:val="en-US"/>
          </w:rPr>
          <w:t xml:space="preserve">the hydrolysis constant </w:t>
        </w:r>
        <w:r w:rsidR="00DD7A7B" w:rsidDel="00110331">
          <w:rPr>
            <w:rFonts w:eastAsia="Garamond" w:cs="Garamond"/>
            <w:color w:val="000000" w:themeColor="text1"/>
            <w:szCs w:val="24"/>
            <w:lang w:val="en-US"/>
          </w:rPr>
          <w:t>of CH</w:t>
        </w:r>
        <w:r w:rsidR="0086352B" w:rsidDel="00110331">
          <w:rPr>
            <w:rFonts w:eastAsia="Garamond" w:cs="Garamond"/>
            <w:color w:val="000000" w:themeColor="text1"/>
            <w:szCs w:val="24"/>
            <w:lang w:val="en-US"/>
          </w:rPr>
          <w:t xml:space="preserve"> as the largest macronutrient fraction</w:t>
        </w:r>
        <w:r w:rsidR="00F2493B" w:rsidDel="00110331">
          <w:rPr>
            <w:rFonts w:eastAsia="Garamond" w:cs="Garamond"/>
            <w:color w:val="000000" w:themeColor="text1"/>
            <w:szCs w:val="24"/>
            <w:lang w:val="en-US"/>
          </w:rPr>
          <w:t xml:space="preserve">, and </w:t>
        </w:r>
        <w:r w:rsidR="0086352B" w:rsidDel="00110331">
          <w:rPr>
            <w:rFonts w:eastAsia="Garamond" w:cs="Garamond"/>
            <w:color w:val="000000" w:themeColor="text1"/>
            <w:szCs w:val="24"/>
            <w:lang w:val="en-US"/>
          </w:rPr>
          <w:t xml:space="preserve">the </w:t>
        </w:r>
        <w:r w:rsidR="00F2493B" w:rsidDel="00110331">
          <w:rPr>
            <w:rFonts w:eastAsia="Garamond" w:cs="Garamond"/>
            <w:color w:val="000000" w:themeColor="text1"/>
            <w:szCs w:val="24"/>
            <w:lang w:val="en-US"/>
          </w:rPr>
          <w:t>fraction parameter of influent carbohydrates</w:t>
        </w:r>
        <w:r w:rsidR="00DD7A7B" w:rsidDel="00110331">
          <w:rPr>
            <w:rFonts w:eastAsia="Garamond" w:cs="Garamond"/>
            <w:color w:val="000000" w:themeColor="text1"/>
            <w:szCs w:val="24"/>
            <w:lang w:val="en-US"/>
          </w:rPr>
          <w:t>, cf. Tab. 1</w:t>
        </w:r>
        <w:r w:rsidR="00515058" w:rsidDel="00110331">
          <w:rPr>
            <w:rFonts w:eastAsia="Garamond" w:cs="Garamond"/>
            <w:color w:val="000000" w:themeColor="text1"/>
            <w:szCs w:val="24"/>
            <w:lang w:val="en-US"/>
          </w:rPr>
          <w:t>.</w:t>
        </w:r>
      </w:moveFrom>
    </w:p>
    <w:moveFromRangeEnd w:id="1679"/>
    <w:p w14:paraId="36971FE4" w14:textId="64927057" w:rsidR="006B209A" w:rsidRPr="00FC6AF8" w:rsidDel="00FC6AF8" w:rsidRDefault="00FC6AF8" w:rsidP="00FC6AF8">
      <w:pPr>
        <w:rPr>
          <w:del w:id="1685" w:author="Hellmann, Simon" w:date="2025-08-31T12:04:00Z"/>
          <w:rFonts w:eastAsia="Garamond" w:cs="Garamond"/>
          <w:color w:val="000000" w:themeColor="text1"/>
          <w:lang w:val="en-US"/>
          <w:rPrChange w:id="1686" w:author="Hellmann, Simon" w:date="2025-08-31T12:12:00Z">
            <w:rPr>
              <w:del w:id="1687" w:author="Hellmann, Simon" w:date="2025-08-31T12:04:00Z"/>
              <w:rFonts w:eastAsia="Garamond" w:cs="Garamond"/>
              <w:color w:val="000000" w:themeColor="text1"/>
              <w:szCs w:val="24"/>
              <w:lang w:val="en-US"/>
            </w:rPr>
          </w:rPrChange>
        </w:rPr>
        <w:pPrChange w:id="1688" w:author="Hellmann, Simon" w:date="2025-08-31T12:12:00Z">
          <w:pPr/>
        </w:pPrChange>
      </w:pPr>
      <w:ins w:id="1689" w:author="Hellmann, Simon" w:date="2025-08-31T12:12:00Z">
        <w:r w:rsidRPr="1BBEFA5A">
          <w:rPr>
            <w:rFonts w:eastAsia="Garamond" w:cs="Garamond"/>
            <w:color w:val="000000" w:themeColor="text1"/>
            <w:lang w:val="en-US"/>
          </w:rPr>
          <w:t>dom, unpredicted disturbances</w:t>
        </w:r>
        <w:r>
          <w:rPr>
            <w:rFonts w:eastAsia="Garamond" w:cs="Garamond"/>
            <w:color w:val="000000" w:themeColor="text1"/>
            <w:lang w:val="en-US"/>
          </w:rPr>
          <w:t xml:space="preserve"> with unknown </w:t>
        </w:r>
        <w:r w:rsidRPr="1BBEFA5A">
          <w:rPr>
            <w:rFonts w:eastAsia="Garamond" w:cs="Garamond"/>
            <w:color w:val="000000" w:themeColor="text1"/>
            <w:lang w:val="en-US"/>
          </w:rPr>
          <w:t>associated uncertaint</w:t>
        </w:r>
        <w:r>
          <w:rPr>
            <w:rFonts w:eastAsia="Garamond" w:cs="Garamond"/>
            <w:color w:val="000000" w:themeColor="text1"/>
            <w:lang w:val="en-US"/>
          </w:rPr>
          <w:t>ies</w:t>
        </w:r>
        <w:r w:rsidRPr="1BBEFA5A">
          <w:rPr>
            <w:rFonts w:eastAsia="Garamond" w:cs="Garamond"/>
            <w:color w:val="000000" w:themeColor="text1"/>
            <w:lang w:val="en-US"/>
          </w:rPr>
          <w:t xml:space="preserve">, </w:t>
        </w:r>
        <w:r>
          <w:rPr>
            <w:rFonts w:eastAsia="Garamond" w:cs="Garamond"/>
            <w:color w:val="000000" w:themeColor="text1"/>
            <w:lang w:val="en-US"/>
          </w:rPr>
          <w:t>disturbance rejection might be less successful, and safety margins of GS filling levels might be slimmer.</w:t>
        </w:r>
      </w:ins>
      <w:del w:id="1690" w:author="Hellmann, Simon" w:date="2025-08-31T12:04:00Z">
        <w:r w:rsidR="003E206D" w:rsidDel="00EF7145">
          <w:rPr>
            <w:rFonts w:eastAsia="Garamond" w:cs="Garamond"/>
            <w:color w:val="000000" w:themeColor="text1"/>
            <w:szCs w:val="24"/>
            <w:lang w:val="en-US"/>
          </w:rPr>
          <w:delText xml:space="preserve">Feedings mostly lie at </w:delText>
        </w:r>
        <w:r w:rsidR="00425529" w:rsidDel="00EF7145">
          <w:rPr>
            <w:rFonts w:eastAsia="Garamond" w:cs="Garamond"/>
            <w:color w:val="000000" w:themeColor="text1"/>
            <w:szCs w:val="24"/>
            <w:lang w:val="en-US"/>
          </w:rPr>
          <w:delText xml:space="preserve">the </w:delText>
        </w:r>
        <w:r w:rsidR="003E206D" w:rsidDel="00EF7145">
          <w:rPr>
            <w:rFonts w:eastAsia="Garamond" w:cs="Garamond"/>
            <w:color w:val="000000" w:themeColor="text1"/>
            <w:szCs w:val="24"/>
            <w:lang w:val="en-US"/>
          </w:rPr>
          <w:delText>beginning</w:delText>
        </w:r>
        <w:r w:rsidR="00483C87" w:rsidDel="00EF7145">
          <w:rPr>
            <w:rFonts w:eastAsia="Garamond" w:cs="Garamond"/>
            <w:color w:val="000000" w:themeColor="text1"/>
            <w:szCs w:val="24"/>
            <w:lang w:val="en-US"/>
          </w:rPr>
          <w:delText>s</w:delText>
        </w:r>
        <w:r w:rsidR="003E206D" w:rsidDel="00EF7145">
          <w:rPr>
            <w:rFonts w:eastAsia="Garamond" w:cs="Garamond"/>
            <w:color w:val="000000" w:themeColor="text1"/>
            <w:szCs w:val="24"/>
            <w:lang w:val="en-US"/>
          </w:rPr>
          <w:delText xml:space="preserve"> of CHP on-time</w:delText>
        </w:r>
        <w:r w:rsidR="00483C87" w:rsidDel="00EF7145">
          <w:rPr>
            <w:rFonts w:eastAsia="Garamond" w:cs="Garamond"/>
            <w:color w:val="000000" w:themeColor="text1"/>
            <w:szCs w:val="24"/>
            <w:lang w:val="en-US"/>
          </w:rPr>
          <w:delText>s</w:delText>
        </w:r>
        <w:r w:rsidR="003E206D" w:rsidDel="00EF7145">
          <w:rPr>
            <w:rFonts w:eastAsia="Garamond" w:cs="Garamond"/>
            <w:color w:val="000000" w:themeColor="text1"/>
            <w:szCs w:val="24"/>
            <w:lang w:val="en-US"/>
          </w:rPr>
          <w:delText xml:space="preserve">, </w:delText>
        </w:r>
        <w:r w:rsidR="00740A39" w:rsidDel="00EF7145">
          <w:rPr>
            <w:rFonts w:eastAsia="Garamond" w:cs="Garamond"/>
            <w:color w:val="000000" w:themeColor="text1"/>
            <w:szCs w:val="24"/>
            <w:lang w:val="en-US"/>
          </w:rPr>
          <w:delText xml:space="preserve">indicated by grey </w:delText>
        </w:r>
        <w:r w:rsidR="00483C87" w:rsidDel="00EF7145">
          <w:rPr>
            <w:rFonts w:eastAsia="Garamond" w:cs="Garamond"/>
            <w:color w:val="000000" w:themeColor="text1"/>
            <w:szCs w:val="24"/>
            <w:lang w:val="en-US"/>
          </w:rPr>
          <w:delText>vertical shades</w:delText>
        </w:r>
        <w:r w:rsidR="00B530D3" w:rsidDel="00EF7145">
          <w:rPr>
            <w:rFonts w:eastAsia="Garamond" w:cs="Garamond"/>
            <w:color w:val="000000" w:themeColor="text1"/>
            <w:szCs w:val="24"/>
            <w:lang w:val="en-US"/>
          </w:rPr>
          <w:delText>. This</w:delText>
        </w:r>
        <w:r w:rsidR="00521119" w:rsidDel="00EF7145">
          <w:rPr>
            <w:rFonts w:eastAsia="Garamond" w:cs="Garamond"/>
            <w:color w:val="000000" w:themeColor="text1"/>
            <w:szCs w:val="24"/>
            <w:lang w:val="en-US"/>
          </w:rPr>
          <w:delText xml:space="preserve"> agrees with </w:delText>
        </w:r>
      </w:del>
      <w:customXmlDelRangeStart w:id="1691" w:author="Hellmann, Simon" w:date="2025-08-31T12:04:00Z"/>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customXmlDelRangeEnd w:id="1691"/>
          <w:del w:id="1692" w:author="Hellmann, Simon" w:date="2025-08-31T12:04:00Z">
            <w:r w:rsidR="0052111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NTkxZmU5NmQtYWIzMC00YjUxLWI0NTctNGFmNTdjMDA2ZjJjIiwiVGV4dCI6Ik1hdWt5IGV0IGFsLiIsIldBSVZlcnNpb24iOiI2LjE5LjIuMSJ9}</w:delInstrText>
            </w:r>
            <w:r w:rsidR="0052111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693" w:author="Hellmann, Simon" w:date="2025-08-31T12:12: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Mauky et al.</w:delText>
            </w:r>
            <w:r w:rsidR="008D39E8" w:rsidDel="00EF7145">
              <w:rPr>
                <w:rFonts w:eastAsia="Garamond" w:cs="Garamond"/>
                <w:color w:val="000000" w:themeColor="text1"/>
                <w:szCs w:val="24"/>
                <w:lang w:val="en-US"/>
              </w:rPr>
              <w:fldChar w:fldCharType="end"/>
            </w:r>
            <w:r w:rsidR="00521119" w:rsidDel="00EF7145">
              <w:rPr>
                <w:rFonts w:eastAsia="Garamond" w:cs="Garamond"/>
                <w:color w:val="000000" w:themeColor="text1"/>
                <w:szCs w:val="24"/>
                <w:lang w:val="en-US"/>
              </w:rPr>
              <w:fldChar w:fldCharType="end"/>
            </w:r>
          </w:del>
          <w:customXmlDelRangeStart w:id="1694" w:author="Hellmann, Simon" w:date="2025-08-31T12:04:00Z"/>
        </w:sdtContent>
      </w:sdt>
      <w:customXmlDelRangeEnd w:id="1694"/>
      <w:del w:id="1695" w:author="Hellmann, Simon" w:date="2025-08-31T12:04:00Z">
        <w:r w:rsidR="00521119" w:rsidDel="00EF7145">
          <w:rPr>
            <w:rFonts w:eastAsia="Garamond" w:cs="Garamond"/>
            <w:color w:val="000000" w:themeColor="text1"/>
            <w:szCs w:val="24"/>
            <w:lang w:val="en-US"/>
          </w:rPr>
          <w:delText xml:space="preserve"> </w:delText>
        </w:r>
      </w:del>
      <w:customXmlDelRangeStart w:id="1696" w:author="Hellmann, Simon" w:date="2025-08-31T12:04:00Z"/>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customXmlDelRangeEnd w:id="1696"/>
          <w:del w:id="1697" w:author="Hellmann, Simon" w:date="2025-08-31T12:04:00Z">
            <w:r w:rsidR="0052111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NkYWY1MGQ2Mi0zNjViLTQ5NTctODc5Ny1mMzJiZTAyMjI4ZTAiLCJUZXh0IjoiKDIwMTYpIiwiV0FJVmVyc2lvbiI6IjYuMTkuMi4xIn0=}</w:delInstrText>
            </w:r>
            <w:r w:rsidR="00521119" w:rsidDel="00EF7145">
              <w:rPr>
                <w:rFonts w:eastAsia="Garamond" w:cs="Garamond"/>
                <w:color w:val="000000" w:themeColor="text1"/>
                <w:szCs w:val="24"/>
                <w:lang w:val="en-US"/>
              </w:rPr>
              <w:fldChar w:fldCharType="separate"/>
            </w:r>
            <w:r w:rsidR="008D39E8" w:rsidDel="00EF7145">
              <w:fldChar w:fldCharType="begin"/>
            </w:r>
            <w:r w:rsidR="008D39E8" w:rsidRPr="008D39E8" w:rsidDel="00EF7145">
              <w:rPr>
                <w:lang w:val="en-US"/>
                <w:rPrChange w:id="1698" w:author="Hellmann, Simon" w:date="2025-08-31T11:49: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(2016)</w:delText>
            </w:r>
            <w:r w:rsidR="008D39E8" w:rsidDel="00EF7145">
              <w:rPr>
                <w:rFonts w:eastAsia="Garamond" w:cs="Garamond"/>
                <w:color w:val="000000" w:themeColor="text1"/>
                <w:szCs w:val="24"/>
                <w:lang w:val="en-US"/>
              </w:rPr>
              <w:fldChar w:fldCharType="end"/>
            </w:r>
            <w:r w:rsidR="00521119" w:rsidDel="00EF7145">
              <w:rPr>
                <w:rFonts w:eastAsia="Garamond" w:cs="Garamond"/>
                <w:color w:val="000000" w:themeColor="text1"/>
                <w:szCs w:val="24"/>
                <w:lang w:val="en-US"/>
              </w:rPr>
              <w:fldChar w:fldCharType="end"/>
            </w:r>
          </w:del>
          <w:customXmlDelRangeStart w:id="1699" w:author="Hellmann, Simon" w:date="2025-08-31T12:04:00Z"/>
        </w:sdtContent>
      </w:sdt>
      <w:customXmlDelRangeEnd w:id="1699"/>
      <w:del w:id="1700" w:author="Hellmann, Simon" w:date="2025-08-31T12:04:00Z">
        <w:r w:rsidR="00521119" w:rsidDel="00EF7145">
          <w:rPr>
            <w:rFonts w:eastAsia="Garamond" w:cs="Garamond"/>
            <w:color w:val="000000" w:themeColor="text1"/>
            <w:szCs w:val="24"/>
            <w:lang w:val="en-US"/>
          </w:rPr>
          <w:delText xml:space="preserve"> and</w:delText>
        </w:r>
        <w:r w:rsidR="00B530D3" w:rsidDel="00EF7145">
          <w:rPr>
            <w:rFonts w:eastAsia="Garamond" w:cs="Garamond"/>
            <w:color w:val="000000" w:themeColor="text1"/>
            <w:szCs w:val="24"/>
            <w:lang w:val="en-US"/>
          </w:rPr>
          <w:delText xml:space="preserve"> </w:delText>
        </w:r>
        <w:r w:rsidR="00740A39" w:rsidDel="00EF7145">
          <w:rPr>
            <w:rFonts w:eastAsia="Garamond" w:cs="Garamond"/>
            <w:color w:val="000000" w:themeColor="text1"/>
            <w:szCs w:val="24"/>
            <w:lang w:val="en-US"/>
          </w:rPr>
          <w:delText xml:space="preserve">underlines the </w:delText>
        </w:r>
        <w:r w:rsidR="003E206D" w:rsidDel="00EF7145">
          <w:rPr>
            <w:rFonts w:eastAsia="Garamond" w:cs="Garamond"/>
            <w:color w:val="000000" w:themeColor="text1"/>
            <w:szCs w:val="24"/>
            <w:lang w:val="en-US"/>
          </w:rPr>
          <w:delText xml:space="preserve">predictive </w:delText>
        </w:r>
        <w:r w:rsidR="00521119" w:rsidDel="00EF7145">
          <w:rPr>
            <w:rFonts w:eastAsia="Garamond" w:cs="Garamond"/>
            <w:color w:val="000000" w:themeColor="text1"/>
            <w:szCs w:val="24"/>
            <w:lang w:val="en-US"/>
          </w:rPr>
          <w:delText xml:space="preserve">nature </w:delText>
        </w:r>
        <w:r w:rsidR="003E206D" w:rsidDel="00EF7145">
          <w:rPr>
            <w:rFonts w:eastAsia="Garamond" w:cs="Garamond"/>
            <w:color w:val="000000" w:themeColor="text1"/>
            <w:szCs w:val="24"/>
            <w:lang w:val="en-US"/>
          </w:rPr>
          <w:delText xml:space="preserve">of </w:delText>
        </w:r>
        <w:r w:rsidR="00740A39" w:rsidDel="00EF7145">
          <w:rPr>
            <w:rFonts w:eastAsia="Garamond" w:cs="Garamond"/>
            <w:color w:val="000000" w:themeColor="text1"/>
            <w:szCs w:val="24"/>
            <w:lang w:val="en-US"/>
          </w:rPr>
          <w:delText>the NMPC</w:delText>
        </w:r>
        <w:r w:rsidR="00521119" w:rsidDel="00EF7145">
          <w:rPr>
            <w:rFonts w:eastAsia="Garamond" w:cs="Garamond"/>
            <w:color w:val="000000" w:themeColor="text1"/>
            <w:szCs w:val="24"/>
            <w:lang w:val="en-US"/>
          </w:rPr>
          <w:delText xml:space="preserve">: </w:delText>
        </w:r>
        <w:r w:rsidR="00473625" w:rsidDel="00EF7145">
          <w:rPr>
            <w:rFonts w:eastAsia="Garamond" w:cs="Garamond"/>
            <w:color w:val="000000" w:themeColor="text1"/>
            <w:szCs w:val="24"/>
            <w:lang w:val="en-US"/>
          </w:rPr>
          <w:delText xml:space="preserve">Timely feedings compensate </w:delText>
        </w:r>
        <w:r w:rsidR="00521119" w:rsidDel="00EF7145">
          <w:rPr>
            <w:rFonts w:eastAsia="Garamond" w:cs="Garamond"/>
            <w:color w:val="000000" w:themeColor="text1"/>
            <w:szCs w:val="24"/>
            <w:lang w:val="en-US"/>
          </w:rPr>
          <w:delText xml:space="preserve">upcoming </w:delText>
        </w:r>
        <w:r w:rsidR="00B530D3" w:rsidDel="00EF7145">
          <w:rPr>
            <w:rFonts w:eastAsia="Garamond" w:cs="Garamond"/>
            <w:color w:val="000000" w:themeColor="text1"/>
            <w:szCs w:val="24"/>
            <w:lang w:val="en-US"/>
          </w:rPr>
          <w:delText xml:space="preserve">CHP on-times </w:delText>
        </w:r>
        <w:r w:rsidR="00473625" w:rsidDel="00EF7145">
          <w:rPr>
            <w:rFonts w:eastAsia="Garamond" w:cs="Garamond"/>
            <w:color w:val="000000" w:themeColor="text1"/>
            <w:szCs w:val="24"/>
            <w:lang w:val="en-US"/>
          </w:rPr>
          <w:delText xml:space="preserve">and </w:delText>
        </w:r>
        <w:r w:rsidR="008C7A69" w:rsidDel="00EF7145">
          <w:rPr>
            <w:rFonts w:eastAsia="Garamond" w:cs="Garamond"/>
            <w:color w:val="000000" w:themeColor="text1"/>
            <w:szCs w:val="24"/>
            <w:lang w:val="en-US"/>
          </w:rPr>
          <w:delText xml:space="preserve">thus </w:delText>
        </w:r>
        <w:r w:rsidR="00473625" w:rsidDel="00EF7145">
          <w:rPr>
            <w:rFonts w:eastAsia="Garamond" w:cs="Garamond"/>
            <w:color w:val="000000" w:themeColor="text1"/>
            <w:szCs w:val="24"/>
            <w:lang w:val="en-US"/>
          </w:rPr>
          <w:delText xml:space="preserve">maintain </w:delText>
        </w:r>
        <w:r w:rsidR="00B530D3" w:rsidDel="00EF7145">
          <w:rPr>
            <w:rFonts w:eastAsia="Garamond" w:cs="Garamond"/>
            <w:color w:val="000000" w:themeColor="text1"/>
            <w:szCs w:val="24"/>
            <w:lang w:val="en-US"/>
          </w:rPr>
          <w:delText>medium GS filling level</w:delText>
        </w:r>
        <w:r w:rsidR="00521119" w:rsidDel="00EF7145">
          <w:rPr>
            <w:rFonts w:eastAsia="Garamond" w:cs="Garamond"/>
            <w:color w:val="000000" w:themeColor="text1"/>
            <w:szCs w:val="24"/>
            <w:lang w:val="en-US"/>
          </w:rPr>
          <w:delText>s</w:delText>
        </w:r>
        <w:r w:rsidR="00B530D3" w:rsidDel="00EF7145">
          <w:rPr>
            <w:rFonts w:eastAsia="Garamond" w:cs="Garamond"/>
            <w:color w:val="000000" w:themeColor="text1"/>
            <w:szCs w:val="24"/>
            <w:lang w:val="en-US"/>
          </w:rPr>
          <w:delText>, cf. Eq. </w:delText>
        </w:r>
        <w:r w:rsidR="00B530D3" w:rsidDel="00EF7145">
          <w:rPr>
            <w:rFonts w:eastAsia="Garamond" w:cs="Garamond"/>
            <w:color w:val="000000" w:themeColor="text1"/>
            <w:szCs w:val="24"/>
            <w:lang w:val="en-US"/>
          </w:rPr>
          <w:fldChar w:fldCharType="begin"/>
        </w:r>
        <w:r w:rsidR="00B530D3" w:rsidDel="00EF7145">
          <w:rPr>
            <w:rFonts w:eastAsia="Garamond" w:cs="Garamond"/>
            <w:color w:val="000000" w:themeColor="text1"/>
            <w:szCs w:val="24"/>
            <w:lang w:val="en-US"/>
          </w:rPr>
          <w:delInstrText xml:space="preserve"> REF _Ref188110671 \h </w:delInstrText>
        </w:r>
        <w:r w:rsidR="00B530D3" w:rsidDel="00EF7145">
          <w:rPr>
            <w:rFonts w:eastAsia="Garamond" w:cs="Garamond"/>
            <w:color w:val="000000" w:themeColor="text1"/>
            <w:szCs w:val="24"/>
            <w:lang w:val="en-US"/>
          </w:rPr>
        </w:r>
        <w:r w:rsidR="00B530D3" w:rsidDel="00EF7145">
          <w:rPr>
            <w:rFonts w:eastAsia="Garamond" w:cs="Garamond"/>
            <w:color w:val="000000" w:themeColor="text1"/>
            <w:szCs w:val="24"/>
            <w:lang w:val="en-US"/>
          </w:rPr>
          <w:fldChar w:fldCharType="separate"/>
        </w:r>
        <w:r w:rsidR="00F7388A" w:rsidRPr="00144E26" w:rsidDel="00EF7145">
          <w:rPr>
            <w:lang w:val="en-US"/>
          </w:rPr>
          <w:delText>(</w:delText>
        </w:r>
        <w:r w:rsidR="00F7388A" w:rsidRPr="00144E26" w:rsidDel="00EF7145">
          <w:rPr>
            <w:noProof/>
            <w:lang w:val="en-US"/>
          </w:rPr>
          <w:delText>2</w:delText>
        </w:r>
        <w:r w:rsidR="00F7388A" w:rsidRPr="00144E26" w:rsidDel="00EF7145">
          <w:rPr>
            <w:lang w:val="en-US"/>
          </w:rPr>
          <w:delText>.</w:delText>
        </w:r>
        <w:r w:rsidR="00F7388A" w:rsidRPr="00144E26" w:rsidDel="00EF7145">
          <w:rPr>
            <w:noProof/>
            <w:lang w:val="en-US"/>
          </w:rPr>
          <w:delText>10</w:delText>
        </w:r>
        <w:r w:rsidR="00F7388A" w:rsidRPr="00144E26" w:rsidDel="00EF7145">
          <w:rPr>
            <w:lang w:val="en-US"/>
          </w:rPr>
          <w:delText>)</w:delText>
        </w:r>
        <w:r w:rsidR="00B530D3" w:rsidDel="00EF7145">
          <w:rPr>
            <w:rFonts w:eastAsia="Garamond" w:cs="Garamond"/>
            <w:color w:val="000000" w:themeColor="text1"/>
            <w:szCs w:val="24"/>
            <w:lang w:val="en-US"/>
          </w:rPr>
          <w:fldChar w:fldCharType="end"/>
        </w:r>
        <w:r w:rsidR="00B530D3" w:rsidDel="00EF7145">
          <w:rPr>
            <w:rFonts w:eastAsia="Garamond" w:cs="Garamond"/>
            <w:color w:val="000000" w:themeColor="text1"/>
            <w:szCs w:val="24"/>
            <w:lang w:val="en-US"/>
          </w:rPr>
          <w:delText>.</w:delText>
        </w:r>
        <w:r w:rsidR="003C78AB" w:rsidDel="00EF7145">
          <w:rPr>
            <w:rFonts w:eastAsia="Garamond" w:cs="Garamond"/>
            <w:color w:val="000000" w:themeColor="text1"/>
            <w:szCs w:val="24"/>
            <w:lang w:val="en-US"/>
          </w:rPr>
          <w:delText xml:space="preserve"> Likewise, g</w:delText>
        </w:r>
        <w:r w:rsidR="00CE5FF0" w:rsidDel="00EF7145">
          <w:rPr>
            <w:rFonts w:eastAsia="Garamond" w:cs="Garamond"/>
            <w:color w:val="000000" w:themeColor="text1"/>
            <w:szCs w:val="24"/>
            <w:lang w:val="en-US"/>
          </w:rPr>
          <w:delText>as production increases sharply with feeding onsets</w:delText>
        </w:r>
        <w:r w:rsidR="003C78AB" w:rsidDel="00EF7145">
          <w:rPr>
            <w:rFonts w:eastAsia="Garamond" w:cs="Garamond"/>
            <w:color w:val="000000" w:themeColor="text1"/>
            <w:szCs w:val="24"/>
            <w:lang w:val="en-US"/>
          </w:rPr>
          <w:delText xml:space="preserve">, </w:delText>
        </w:r>
        <w:r w:rsidR="00CE5FF0" w:rsidDel="00EF7145">
          <w:rPr>
            <w:rFonts w:eastAsia="Garamond" w:cs="Garamond"/>
            <w:color w:val="000000" w:themeColor="text1"/>
            <w:szCs w:val="24"/>
            <w:lang w:val="en-US"/>
          </w:rPr>
          <w:delText>and then fades out while no substrate is fed</w:delText>
        </w:r>
        <w:r w:rsidR="002C1052" w:rsidDel="00EF7145">
          <w:rPr>
            <w:rFonts w:eastAsia="Garamond" w:cs="Garamond"/>
            <w:color w:val="000000" w:themeColor="text1"/>
            <w:szCs w:val="24"/>
            <w:lang w:val="en-US"/>
          </w:rPr>
          <w:delText xml:space="preserve"> (fasting time)</w:delText>
        </w:r>
        <w:r w:rsidR="00D808E9"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While t</w:delText>
        </w:r>
        <w:r w:rsidR="00D808E9" w:rsidDel="00EF7145">
          <w:rPr>
            <w:rFonts w:eastAsia="Garamond" w:cs="Garamond"/>
            <w:color w:val="000000" w:themeColor="text1"/>
            <w:szCs w:val="24"/>
            <w:lang w:val="en-US"/>
          </w:rPr>
          <w:delText xml:space="preserve">his </w:delText>
        </w:r>
        <w:r w:rsidR="003C78AB" w:rsidDel="00EF7145">
          <w:rPr>
            <w:rFonts w:eastAsia="Garamond" w:cs="Garamond"/>
            <w:color w:val="000000" w:themeColor="text1"/>
            <w:szCs w:val="24"/>
            <w:lang w:val="en-US"/>
          </w:rPr>
          <w:delText xml:space="preserve">intermittent feeding </w:delText>
        </w:r>
        <w:r w:rsidR="008C7A69" w:rsidDel="00EF7145">
          <w:rPr>
            <w:rFonts w:eastAsia="Garamond" w:cs="Garamond"/>
            <w:color w:val="000000" w:themeColor="text1"/>
            <w:szCs w:val="24"/>
            <w:lang w:val="en-US"/>
          </w:rPr>
          <w:delText xml:space="preserve">is not </w:delText>
        </w:r>
        <w:r w:rsidR="003C78AB" w:rsidDel="00EF7145">
          <w:rPr>
            <w:rFonts w:eastAsia="Garamond" w:cs="Garamond"/>
            <w:color w:val="000000" w:themeColor="text1"/>
            <w:szCs w:val="24"/>
            <w:lang w:val="en-US"/>
          </w:rPr>
          <w:delText>operational practice in full</w:delText>
        </w:r>
        <w:r w:rsidR="006D3520"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scale</w:delText>
        </w:r>
        <w:r w:rsidR="008C7A69" w:rsidDel="00EF7145">
          <w:rPr>
            <w:rFonts w:eastAsia="Garamond" w:cs="Garamond"/>
            <w:color w:val="000000" w:themeColor="text1"/>
            <w:szCs w:val="24"/>
            <w:lang w:val="en-US"/>
          </w:rPr>
          <w:delText xml:space="preserve"> in lieu of quasi steady-state feeding</w:delText>
        </w:r>
        <w:r w:rsidR="003C78AB" w:rsidDel="00EF7145">
          <w:rPr>
            <w:rFonts w:eastAsia="Garamond" w:cs="Garamond"/>
            <w:color w:val="000000" w:themeColor="text1"/>
            <w:szCs w:val="24"/>
            <w:lang w:val="en-US"/>
          </w:rPr>
          <w:delText xml:space="preserve">, a time-varying substrate load for flexible AD operation was also </w:delText>
        </w:r>
        <w:r w:rsidR="00665D08" w:rsidDel="00EF7145">
          <w:rPr>
            <w:rFonts w:eastAsia="Garamond" w:cs="Garamond"/>
            <w:color w:val="000000" w:themeColor="text1"/>
            <w:szCs w:val="24"/>
            <w:lang w:val="en-US"/>
          </w:rPr>
          <w:delText xml:space="preserve">reported </w:delText>
        </w:r>
        <w:r w:rsidR="003C78AB" w:rsidDel="00EF7145">
          <w:rPr>
            <w:rFonts w:eastAsia="Garamond" w:cs="Garamond"/>
            <w:color w:val="000000" w:themeColor="text1"/>
            <w:szCs w:val="24"/>
            <w:lang w:val="en-US"/>
          </w:rPr>
          <w:delText xml:space="preserve">by </w:delText>
        </w:r>
      </w:del>
      <w:customXmlDelRangeStart w:id="1701" w:author="Hellmann, Simon" w:date="2025-08-31T12:04:00Z"/>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customXmlDelRangeEnd w:id="1701"/>
          <w:del w:id="1702"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wVDE1OjAxOjA4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703" w:author="Hellmann, Simon" w:date="2025-08-31T12:12:00Z">
                  <w:rPr/>
                </w:rPrChange>
              </w:rPr>
              <w:delInstrText xml:space="preserve"> HYPERLINK \l "_CTVL0011527233a22f74eba9d3072e8cd87597e" \o "Dittmer, C.; Ohnmacht, B.; Krümpel, J.; Lemmer, A. (2022): Model Predictive Control: Demand-Orientated, Load-Flexible, Full-Scale Biogas Production. M…" </w:delInstrText>
            </w:r>
            <w:r w:rsidR="008D39E8" w:rsidDel="00EF7145">
              <w:fldChar w:fldCharType="separate"/>
            </w:r>
            <w:r w:rsidR="00E04011" w:rsidDel="00EF7145">
              <w:rPr>
                <w:rFonts w:eastAsia="Garamond" w:cs="Garamond"/>
                <w:color w:val="000000" w:themeColor="text1"/>
                <w:szCs w:val="24"/>
                <w:lang w:val="en-US"/>
              </w:rPr>
              <w:delText>Dittmer et al.</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704" w:author="Hellmann, Simon" w:date="2025-08-31T12:04:00Z"/>
        </w:sdtContent>
      </w:sdt>
      <w:customXmlDelRangeEnd w:id="1704"/>
      <w:del w:id="1705" w:author="Hellmann, Simon" w:date="2025-08-31T12:04:00Z">
        <w:r w:rsidR="00D808E9" w:rsidDel="00EF7145">
          <w:rPr>
            <w:rFonts w:eastAsia="Garamond" w:cs="Garamond"/>
            <w:color w:val="000000" w:themeColor="text1"/>
            <w:szCs w:val="24"/>
            <w:lang w:val="en-US"/>
          </w:rPr>
          <w:delText xml:space="preserve"> </w:delText>
        </w:r>
      </w:del>
      <w:customXmlDelRangeStart w:id="1706" w:author="Hellmann, Simon" w:date="2025-08-31T12:04:00Z"/>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customXmlDelRangeEnd w:id="1706"/>
          <w:del w:id="1707"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FQxNTowMTowOC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708" w:author="Hellmann, Simon" w:date="2025-08-31T12:12:00Z">
                  <w:rPr/>
                </w:rPrChange>
              </w:rPr>
              <w:delInstrText xml:space="preserve"> HYPERLINK \l "_CTVL0011527233a22f74eba9d3072e8cd87597e" \o "Dittmer, C.; Ohnmacht, B.; Krümpel, J.; Lemmer, A. (2022): Model Predictive Control: Demand-Orientated, Load-Flexible, Full-Scale Biogas Production. M…" </w:delInstrText>
            </w:r>
            <w:r w:rsidR="008D39E8" w:rsidDel="00EF7145">
              <w:fldChar w:fldCharType="separate"/>
            </w:r>
            <w:r w:rsidR="00E04011" w:rsidDel="00EF7145">
              <w:rPr>
                <w:rFonts w:eastAsia="Garamond" w:cs="Garamond"/>
                <w:color w:val="000000" w:themeColor="text1"/>
                <w:szCs w:val="24"/>
                <w:lang w:val="en-US"/>
              </w:rPr>
              <w:delText>(2022)</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709" w:author="Hellmann, Simon" w:date="2025-08-31T12:04:00Z"/>
        </w:sdtContent>
      </w:sdt>
      <w:customXmlDelRangeEnd w:id="1709"/>
      <w:del w:id="1710" w:author="Hellmann, Simon" w:date="2025-08-31T12:04:00Z">
        <w:r w:rsidR="00D808E9" w:rsidDel="00EF7145">
          <w:rPr>
            <w:rFonts w:eastAsia="Garamond" w:cs="Garamond"/>
            <w:color w:val="000000" w:themeColor="text1"/>
            <w:szCs w:val="24"/>
            <w:lang w:val="en-US"/>
          </w:rPr>
          <w:delText xml:space="preserve"> </w:delText>
        </w:r>
        <w:r w:rsidR="003C78AB" w:rsidDel="00EF7145">
          <w:rPr>
            <w:rFonts w:eastAsia="Garamond" w:cs="Garamond"/>
            <w:color w:val="000000" w:themeColor="text1"/>
            <w:szCs w:val="24"/>
            <w:lang w:val="en-US"/>
          </w:rPr>
          <w:delText>or</w:delText>
        </w:r>
        <w:r w:rsidR="00D808E9" w:rsidDel="00EF7145">
          <w:rPr>
            <w:rFonts w:eastAsia="Garamond" w:cs="Garamond"/>
            <w:color w:val="000000" w:themeColor="text1"/>
            <w:szCs w:val="24"/>
            <w:lang w:val="en-US"/>
          </w:rPr>
          <w:delText xml:space="preserve"> </w:delText>
        </w:r>
      </w:del>
      <w:customXmlDelRangeStart w:id="1711" w:author="Hellmann, Simon" w:date="2025-08-31T12:04:00Z"/>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customXmlDelRangeEnd w:id="1711"/>
          <w:del w:id="1712"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}</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FC6AF8" w:rsidDel="00EF7145">
              <w:rPr>
                <w:lang w:val="en-US"/>
                <w:rPrChange w:id="1713" w:author="Hellmann, Simon" w:date="2025-08-31T12:12: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Mauky et al.</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714" w:author="Hellmann, Simon" w:date="2025-08-31T12:04:00Z"/>
        </w:sdtContent>
      </w:sdt>
      <w:customXmlDelRangeEnd w:id="1714"/>
      <w:del w:id="1715" w:author="Hellmann, Simon" w:date="2025-08-31T12:04:00Z">
        <w:r w:rsidR="00D808E9" w:rsidDel="00EF7145">
          <w:rPr>
            <w:rFonts w:eastAsia="Garamond" w:cs="Garamond"/>
            <w:color w:val="000000" w:themeColor="text1"/>
            <w:szCs w:val="24"/>
            <w:lang w:val="en-US"/>
          </w:rPr>
          <w:delText xml:space="preserve"> </w:delText>
        </w:r>
      </w:del>
      <w:customXmlDelRangeStart w:id="1716" w:author="Hellmann, Simon" w:date="2025-08-31T12:04:00Z"/>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customXmlDelRangeEnd w:id="1716"/>
          <w:del w:id="1717" w:author="Hellmann, Simon" w:date="2025-08-31T12:04:00Z">
            <w:r w:rsidR="00D808E9" w:rsidDel="00EF7145">
              <w:rPr>
                <w:rFonts w:eastAsia="Garamond" w:cs="Garamond"/>
                <w:color w:val="000000" w:themeColor="text1"/>
                <w:szCs w:val="24"/>
                <w:lang w:val="en-US"/>
              </w:rPr>
              <w:fldChar w:fldCharType="begin"/>
            </w:r>
            <w:r w:rsidR="00A551DA" w:rsidDel="00EF7145">
              <w:rPr>
                <w:rFonts w:eastAsia="Garamond" w:cs="Garamond"/>
                <w:color w:val="000000" w:themeColor="text1"/>
                <w:szCs w:val="24"/>
                <w:lang w:val="en-US"/>
              </w:rPr>
              <w:del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}</w:delInstrText>
            </w:r>
            <w:r w:rsidR="00D808E9" w:rsidDel="00EF7145">
              <w:rPr>
                <w:rFonts w:eastAsia="Garamond" w:cs="Garamond"/>
                <w:color w:val="000000" w:themeColor="text1"/>
                <w:szCs w:val="24"/>
                <w:lang w:val="en-US"/>
              </w:rPr>
              <w:fldChar w:fldCharType="separate"/>
            </w:r>
            <w:r w:rsidR="008D39E8" w:rsidDel="00EF7145">
              <w:fldChar w:fldCharType="begin"/>
            </w:r>
            <w:r w:rsidR="008D39E8" w:rsidRPr="008D39E8" w:rsidDel="00EF7145">
              <w:rPr>
                <w:lang w:val="en-US"/>
                <w:rPrChange w:id="1718" w:author="Hellmann, Simon" w:date="2025-08-31T11:49:00Z">
                  <w:rPr/>
                </w:rPrChange>
              </w:rPr>
              <w:delInstrText xml:space="preserve"> HYPERLINK \l "_CTVL00125a47e44351c41d8814ac7303d06f6e1" \o "Mauky, E.; Weinrich, S.; Nägele, H.-J.; Jacobi, H. F.; Liebetrau, J.; Nelles, M. (2016): Model Predictive Control for Demand-Driven Biogas Production …" </w:delInstrText>
            </w:r>
            <w:r w:rsidR="008D39E8" w:rsidDel="00EF7145">
              <w:fldChar w:fldCharType="separate"/>
            </w:r>
            <w:r w:rsidR="00E04011" w:rsidDel="00EF7145">
              <w:rPr>
                <w:rFonts w:eastAsia="Garamond" w:cs="Garamond"/>
                <w:color w:val="000000" w:themeColor="text1"/>
                <w:szCs w:val="24"/>
                <w:lang w:val="en-US"/>
              </w:rPr>
              <w:delText>(2016)</w:delText>
            </w:r>
            <w:r w:rsidR="008D39E8" w:rsidDel="00EF7145">
              <w:rPr>
                <w:rFonts w:eastAsia="Garamond" w:cs="Garamond"/>
                <w:color w:val="000000" w:themeColor="text1"/>
                <w:szCs w:val="24"/>
                <w:lang w:val="en-US"/>
              </w:rPr>
              <w:fldChar w:fldCharType="end"/>
            </w:r>
            <w:r w:rsidR="00D808E9" w:rsidDel="00EF7145">
              <w:rPr>
                <w:rFonts w:eastAsia="Garamond" w:cs="Garamond"/>
                <w:color w:val="000000" w:themeColor="text1"/>
                <w:szCs w:val="24"/>
                <w:lang w:val="en-US"/>
              </w:rPr>
              <w:fldChar w:fldCharType="end"/>
            </w:r>
          </w:del>
          <w:customXmlDelRangeStart w:id="1719" w:author="Hellmann, Simon" w:date="2025-08-31T12:04:00Z"/>
        </w:sdtContent>
      </w:sdt>
      <w:customXmlDelRangeEnd w:id="1719"/>
      <w:del w:id="1720" w:author="Hellmann, Simon" w:date="2025-08-31T12:04:00Z">
        <w:r w:rsidR="00CE5FF0" w:rsidDel="00EF7145">
          <w:rPr>
            <w:rFonts w:eastAsia="Garamond" w:cs="Garamond"/>
            <w:color w:val="000000" w:themeColor="text1"/>
            <w:szCs w:val="24"/>
            <w:lang w:val="en-US"/>
          </w:rPr>
          <w:delText xml:space="preserve">. </w:delText>
        </w:r>
        <w:r w:rsidR="008C7A69" w:rsidDel="00EF7145">
          <w:rPr>
            <w:rFonts w:eastAsia="Garamond" w:cs="Garamond"/>
            <w:color w:val="000000" w:themeColor="text1"/>
            <w:szCs w:val="24"/>
            <w:lang w:val="en-US"/>
          </w:rPr>
          <w:delText xml:space="preserve"> </w:delText>
        </w:r>
      </w:del>
    </w:p>
    <w:p w14:paraId="4150C7FF" w14:textId="77777777" w:rsidR="00FC6AF8" w:rsidRDefault="00FC6AF8" w:rsidP="00FC6AF8">
      <w:pPr>
        <w:ind w:firstLine="0"/>
        <w:rPr>
          <w:ins w:id="1721" w:author="Hellmann, Simon" w:date="2025-08-31T12:12:00Z"/>
          <w:rFonts w:eastAsia="Garamond" w:cs="Garamond"/>
          <w:color w:val="000000" w:themeColor="text1"/>
          <w:szCs w:val="24"/>
          <w:lang w:val="en-US"/>
        </w:rPr>
        <w:pPrChange w:id="1722" w:author="Hellmann, Simon" w:date="2025-08-31T12:12:00Z">
          <w:pPr/>
        </w:pPrChange>
      </w:pPr>
    </w:p>
    <w:p w14:paraId="73AB9830" w14:textId="1FB7D204" w:rsidR="00F2493B" w:rsidDel="00FC6AF8" w:rsidRDefault="00740A39" w:rsidP="00FC6AF8">
      <w:pPr>
        <w:rPr>
          <w:del w:id="1723" w:author="Hellmann, Simon" w:date="2025-08-31T12:12:00Z"/>
          <w:rFonts w:eastAsia="Garamond" w:cs="Garamond"/>
          <w:color w:val="000000" w:themeColor="text1"/>
          <w:lang w:val="en-US"/>
        </w:rPr>
        <w:pPrChange w:id="1724" w:author="Hellmann, Simon" w:date="2025-08-31T12:12:00Z">
          <w:pPr/>
        </w:pPrChange>
      </w:pPr>
      <w:del w:id="1725" w:author="Hellmann, Simon" w:date="2025-08-31T12:12:00Z">
        <w:r w:rsidDel="00FC6AF8">
          <w:rPr>
            <w:rFonts w:eastAsia="Garamond" w:cs="Garamond"/>
            <w:color w:val="000000" w:themeColor="text1"/>
            <w:szCs w:val="24"/>
            <w:lang w:val="en-US"/>
          </w:rPr>
          <w:delText xml:space="preserve">During and after disturbance feedings, </w:delText>
        </w:r>
        <w:r w:rsidR="006B209A" w:rsidDel="00FC6AF8">
          <w:rPr>
            <w:rFonts w:eastAsia="Garamond" w:cs="Garamond"/>
            <w:color w:val="000000" w:themeColor="text1"/>
            <w:szCs w:val="24"/>
            <w:lang w:val="en-US"/>
          </w:rPr>
          <w:delText xml:space="preserve">ordinary </w:delText>
        </w:r>
        <w:r w:rsidDel="00FC6AF8">
          <w:rPr>
            <w:rFonts w:eastAsia="Garamond" w:cs="Garamond"/>
            <w:color w:val="000000" w:themeColor="text1"/>
            <w:szCs w:val="24"/>
            <w:lang w:val="en-US"/>
          </w:rPr>
          <w:delText>substrate f</w:delText>
        </w:r>
        <w:r w:rsidR="003B308E" w:rsidDel="00FC6AF8">
          <w:rPr>
            <w:rFonts w:eastAsia="Garamond" w:cs="Garamond"/>
            <w:color w:val="000000" w:themeColor="text1"/>
            <w:szCs w:val="24"/>
            <w:lang w:val="en-US"/>
          </w:rPr>
          <w:delText>eeding</w:delText>
        </w:r>
        <w:r w:rsidDel="00FC6AF8">
          <w:rPr>
            <w:rFonts w:eastAsia="Garamond" w:cs="Garamond"/>
            <w:color w:val="000000" w:themeColor="text1"/>
            <w:szCs w:val="24"/>
            <w:lang w:val="en-US"/>
          </w:rPr>
          <w:delText>s</w:delText>
        </w:r>
        <w:r w:rsidR="003B308E" w:rsidDel="00FC6AF8">
          <w:rPr>
            <w:rFonts w:eastAsia="Garamond" w:cs="Garamond"/>
            <w:color w:val="000000" w:themeColor="text1"/>
            <w:szCs w:val="24"/>
            <w:lang w:val="en-US"/>
          </w:rPr>
          <w:delText xml:space="preserve"> </w:delText>
        </w:r>
        <w:r w:rsidR="006B209A" w:rsidDel="00FC6AF8">
          <w:rPr>
            <w:rFonts w:eastAsia="Garamond" w:cs="Garamond"/>
            <w:color w:val="000000" w:themeColor="text1"/>
            <w:szCs w:val="24"/>
            <w:lang w:val="en-US"/>
          </w:rPr>
          <w:delText>were</w:delText>
        </w:r>
        <w:r w:rsidDel="00FC6AF8">
          <w:rPr>
            <w:rFonts w:eastAsia="Garamond" w:cs="Garamond"/>
            <w:color w:val="000000" w:themeColor="text1"/>
            <w:szCs w:val="24"/>
            <w:lang w:val="en-US"/>
          </w:rPr>
          <w:delText xml:space="preserve"> </w:delText>
        </w:r>
        <w:r w:rsidR="003B308E" w:rsidDel="00FC6AF8">
          <w:rPr>
            <w:rFonts w:eastAsia="Garamond" w:cs="Garamond"/>
            <w:color w:val="000000" w:themeColor="text1"/>
            <w:szCs w:val="24"/>
            <w:lang w:val="en-US"/>
          </w:rPr>
          <w:delText xml:space="preserve">slowed down, </w:delText>
        </w:r>
        <w:r w:rsidDel="00FC6AF8">
          <w:rPr>
            <w:rFonts w:eastAsia="Garamond" w:cs="Garamond"/>
            <w:color w:val="000000" w:themeColor="text1"/>
            <w:szCs w:val="24"/>
            <w:lang w:val="en-US"/>
          </w:rPr>
          <w:delText xml:space="preserve">which is </w:delText>
        </w:r>
        <w:r w:rsidR="003B308E" w:rsidDel="00FC6AF8">
          <w:rPr>
            <w:rFonts w:eastAsia="Garamond" w:cs="Garamond"/>
            <w:color w:val="000000" w:themeColor="text1"/>
            <w:szCs w:val="24"/>
            <w:lang w:val="en-US"/>
          </w:rPr>
          <w:delText xml:space="preserve">plausible as </w:delText>
        </w:r>
        <w:r w:rsidDel="00FC6AF8">
          <w:rPr>
            <w:rFonts w:eastAsia="Garamond" w:cs="Garamond"/>
            <w:color w:val="000000" w:themeColor="text1"/>
            <w:szCs w:val="24"/>
            <w:lang w:val="en-US"/>
          </w:rPr>
          <w:delText xml:space="preserve">disturbances were assumed to be </w:delText>
        </w:r>
        <w:r w:rsidR="003B308E" w:rsidDel="00FC6AF8">
          <w:rPr>
            <w:rFonts w:eastAsia="Garamond" w:cs="Garamond"/>
            <w:color w:val="000000" w:themeColor="text1"/>
            <w:szCs w:val="24"/>
            <w:lang w:val="en-US"/>
          </w:rPr>
          <w:delText xml:space="preserve">known to the controller. </w:delText>
        </w:r>
        <w:r w:rsidR="006B209A" w:rsidRPr="1BBEFA5A" w:rsidDel="00FC6AF8">
          <w:rPr>
            <w:rFonts w:eastAsia="Garamond" w:cs="Garamond"/>
            <w:color w:val="000000" w:themeColor="text1"/>
            <w:lang w:val="en-US"/>
          </w:rPr>
          <w:delText>However,</w:delText>
        </w:r>
        <w:r w:rsidR="006B209A" w:rsidDel="00FC6AF8">
          <w:rPr>
            <w:rFonts w:eastAsia="Garamond" w:cs="Garamond"/>
            <w:color w:val="000000" w:themeColor="text1"/>
            <w:lang w:val="en-US"/>
          </w:rPr>
          <w:delText xml:space="preserve"> i</w:delText>
        </w:r>
        <w:r w:rsidR="006B209A" w:rsidRPr="1BBEFA5A" w:rsidDel="00FC6AF8">
          <w:rPr>
            <w:rFonts w:eastAsia="Garamond" w:cs="Garamond"/>
            <w:color w:val="000000" w:themeColor="text1"/>
            <w:lang w:val="en-US"/>
          </w:rPr>
          <w:delText>n case of random, unpredicted disturbances</w:delText>
        </w:r>
        <w:r w:rsidR="006B209A" w:rsidDel="00FC6AF8">
          <w:rPr>
            <w:rFonts w:eastAsia="Garamond" w:cs="Garamond"/>
            <w:color w:val="000000" w:themeColor="text1"/>
            <w:lang w:val="en-US"/>
          </w:rPr>
          <w:delText xml:space="preserve"> with unknown </w:delText>
        </w:r>
        <w:r w:rsidR="006B209A" w:rsidRPr="1BBEFA5A" w:rsidDel="00FC6AF8">
          <w:rPr>
            <w:rFonts w:eastAsia="Garamond" w:cs="Garamond"/>
            <w:color w:val="000000" w:themeColor="text1"/>
            <w:lang w:val="en-US"/>
          </w:rPr>
          <w:delText>associated uncertaint</w:delText>
        </w:r>
        <w:r w:rsidR="006B209A" w:rsidDel="00FC6AF8">
          <w:rPr>
            <w:rFonts w:eastAsia="Garamond" w:cs="Garamond"/>
            <w:color w:val="000000" w:themeColor="text1"/>
            <w:lang w:val="en-US"/>
          </w:rPr>
          <w:delText>ies</w:delText>
        </w:r>
        <w:r w:rsidR="006B209A" w:rsidRPr="1BBEFA5A" w:rsidDel="00FC6AF8">
          <w:rPr>
            <w:rFonts w:eastAsia="Garamond" w:cs="Garamond"/>
            <w:color w:val="000000" w:themeColor="text1"/>
            <w:lang w:val="en-US"/>
          </w:rPr>
          <w:delText xml:space="preserve">, </w:delText>
        </w:r>
        <w:r w:rsidR="006B209A" w:rsidDel="00FC6AF8">
          <w:rPr>
            <w:rFonts w:eastAsia="Garamond" w:cs="Garamond"/>
            <w:color w:val="000000" w:themeColor="text1"/>
            <w:lang w:val="en-US"/>
          </w:rPr>
          <w:delText>disturbance rejection might be less successful</w:delText>
        </w:r>
        <w:r w:rsidR="00425529" w:rsidDel="00FC6AF8">
          <w:rPr>
            <w:rFonts w:eastAsia="Garamond" w:cs="Garamond"/>
            <w:color w:val="000000" w:themeColor="text1"/>
            <w:lang w:val="en-US"/>
          </w:rPr>
          <w:delText>,</w:delText>
        </w:r>
        <w:r w:rsidR="006B209A" w:rsidDel="00FC6AF8">
          <w:rPr>
            <w:rFonts w:eastAsia="Garamond" w:cs="Garamond"/>
            <w:color w:val="000000" w:themeColor="text1"/>
            <w:lang w:val="en-US"/>
          </w:rPr>
          <w:delText xml:space="preserve"> and safety margins of GS filling levels might be slimmer. </w:delText>
        </w:r>
      </w:del>
    </w:p>
    <w:p w14:paraId="5A8AF880" w14:textId="7D1BF5B9" w:rsidR="0011577E" w:rsidDel="00E04011" w:rsidRDefault="00E73BA1" w:rsidP="00FC6AF8">
      <w:pPr>
        <w:rPr>
          <w:del w:id="1726" w:author="Hellmann, Simon" w:date="2025-08-30T18:03:00Z"/>
          <w:rFonts w:eastAsia="Garamond" w:cs="Garamond"/>
          <w:color w:val="000000" w:themeColor="text1"/>
          <w:szCs w:val="24"/>
          <w:lang w:val="en-US"/>
        </w:rPr>
        <w:pPrChange w:id="1727" w:author="Hellmann, Simon" w:date="2025-08-31T12:12:00Z">
          <w:pPr>
            <w:ind w:firstLine="0"/>
          </w:pPr>
        </w:pPrChange>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r w:rsidR="008D39E8">
            <w:fldChar w:fldCharType="begin"/>
          </w:r>
          <w:r w:rsidR="008D39E8">
            <w:instrText xml:space="preserve"> HYPERLINK \l "_CTVL00183734d8d74ed4a239bcf1c4dc098da8f" \o "Körber, M.; Weinrich, S.; Span, R.; Gerber, M. (2022): Demand-oriented biogas production to cover residual load of an electricity self-sufficient comm…" </w:instrText>
          </w:r>
          <w:ins w:id="1728" w:author="Hellmann, Simon" w:date="2025-08-31T12:14:00Z"/>
          <w:r w:rsidR="008D39E8">
            <w:fldChar w:fldCharType="separate"/>
          </w:r>
          <w:r w:rsidR="00E04011">
            <w:rPr>
              <w:rFonts w:eastAsia="Garamond" w:cs="Garamond"/>
              <w:color w:val="000000" w:themeColor="text1"/>
              <w:szCs w:val="24"/>
              <w:lang w:val="en-US"/>
            </w:rPr>
            <w:t>Körber et al.</w:t>
          </w:r>
          <w:r w:rsidR="008D39E8">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r w:rsidR="008D39E8">
            <w:fldChar w:fldCharType="begin"/>
          </w:r>
          <w:r w:rsidR="008D39E8">
            <w:instrText xml:space="preserve"> HYPERLINK \l "_CTVL00183734d8d74ed4a239bcf1c4dc098da8f" \o "Körber, M.; Weinrich, S.; Span, R.; Gerber, M. (2022): Demand-oriented biogas production to cover residual load of an electricity self-sufficient comm…" </w:instrText>
          </w:r>
          <w:ins w:id="1729" w:author="Hellmann, Simon" w:date="2025-08-31T12:14:00Z"/>
          <w:r w:rsidR="008D39E8">
            <w:fldChar w:fldCharType="separate"/>
          </w:r>
          <w:r w:rsidR="00E04011">
            <w:rPr>
              <w:rFonts w:eastAsia="Garamond" w:cs="Garamond"/>
              <w:color w:val="000000" w:themeColor="text1"/>
              <w:szCs w:val="24"/>
              <w:lang w:val="en-US"/>
            </w:rPr>
            <w:t>(2022)</w:t>
          </w:r>
          <w:r w:rsidR="008D39E8">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plants</w:t>
      </w:r>
      <w:ins w:id="1730" w:author="Hellmann, Simon" w:date="2025-08-28T18:16:00Z">
        <w:r w:rsidR="00DF3889" w:rsidRPr="0030006C">
          <w:rPr>
            <w:rFonts w:eastAsia="Garamond" w:cs="Garamond"/>
            <w:color w:val="000000" w:themeColor="text1"/>
            <w:szCs w:val="24"/>
            <w:lang w:val="en-US"/>
          </w:rPr>
          <w:t xml:space="preserve"> </w:t>
        </w:r>
      </w:ins>
      <w:customXmlInsRangeStart w:id="1731" w:author="Hellmann, Simon" w:date="2025-08-28T18:19:00Z"/>
      <w:sdt>
        <w:sdtPr>
          <w:rPr>
            <w:rFonts w:eastAsia="Garamond" w:cs="Garamond"/>
            <w:color w:val="000000" w:themeColor="text1"/>
            <w:szCs w:val="24"/>
            <w:lang w:val="en-US"/>
          </w:rPr>
          <w:alias w:val="To edit, see citavi.com/edit"/>
          <w:tag w:val="CitaviPlaceholder#9d00d24c-d8b7-4497-98a3-bfbd2680a96b"/>
          <w:id w:val="2005004056"/>
          <w:placeholder>
            <w:docPart w:val="DefaultPlaceholder_-1854013440"/>
          </w:placeholder>
        </w:sdtPr>
        <w:sdtEndPr>
          <w:rPr>
            <w:highlight w:val="darkGreen"/>
          </w:rPr>
        </w:sdtEndPr>
        <w:sdtContent>
          <w:customXmlInsRangeEnd w:id="1731"/>
          <w:ins w:id="1732" w:author="Hellmann, Simon" w:date="2025-08-28T18:19:00Z">
            <w:r w:rsidR="00956D9D" w:rsidRPr="0030006C">
              <w:rPr>
                <w:rFonts w:eastAsia="Garamond" w:cs="Garamond"/>
                <w:color w:val="000000" w:themeColor="text1"/>
                <w:szCs w:val="24"/>
                <w:highlight w:val="green"/>
                <w:lang w:val="en-US"/>
                <w:rPrChange w:id="1733" w:author="Hellmann, Simon" w:date="2025-08-28T18:20:00Z">
                  <w:rPr>
                    <w:rFonts w:eastAsia="Garamond" w:cs="Garamond"/>
                    <w:color w:val="000000" w:themeColor="text1"/>
                    <w:szCs w:val="24"/>
                    <w:lang w:val="en-US"/>
                  </w:rPr>
                </w:rPrChange>
              </w:rPr>
              <w:fldChar w:fldCharType="begin"/>
            </w:r>
          </w:ins>
          <w:r w:rsidR="00A551DA">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}</w:instrText>
          </w:r>
          <w:r w:rsidR="00956D9D" w:rsidRPr="0030006C">
            <w:rPr>
              <w:rFonts w:eastAsia="Garamond" w:cs="Garamond"/>
              <w:color w:val="000000" w:themeColor="text1"/>
              <w:szCs w:val="24"/>
              <w:highlight w:val="green"/>
              <w:lang w:val="en-US"/>
              <w:rPrChange w:id="1734" w:author="Hellmann, Simon" w:date="2025-08-28T18:20:00Z">
                <w:rPr>
                  <w:rFonts w:eastAsia="Garamond" w:cs="Garamond"/>
                  <w:color w:val="000000" w:themeColor="text1"/>
                  <w:szCs w:val="24"/>
                  <w:lang w:val="en-US"/>
                </w:rPr>
              </w:rPrChange>
            </w:rPr>
            <w:fldChar w:fldCharType="separate"/>
          </w:r>
          <w:r w:rsidR="008D39E8">
            <w:fldChar w:fldCharType="begin"/>
          </w:r>
          <w:r w:rsidR="008D39E8">
            <w:instrText xml:space="preserve"> HYPERLINK \l "_CTVL0017b0287eef7f5496aa3d5f058393ca80b" \o "Wu, D.; Peng, X.; Li, L.; Yang, P.; Peng, Y.; Liu, H.; Wang, X. (2021): Commercial biogas plants: Review on operational parameters and guide for perfo…" </w:instrText>
          </w:r>
          <w:ins w:id="1735" w:author="Hellmann, Simon" w:date="2025-08-31T12:14:00Z"/>
          <w:r w:rsidR="008D39E8">
            <w:fldChar w:fldCharType="separate"/>
          </w:r>
          <w:r w:rsidR="00E04011">
            <w:rPr>
              <w:rFonts w:eastAsia="Garamond" w:cs="Garamond"/>
              <w:color w:val="000000" w:themeColor="text1"/>
              <w:szCs w:val="24"/>
              <w:highlight w:val="green"/>
              <w:lang w:val="en-US"/>
            </w:rPr>
            <w:t>(Wu et al., 2021)</w:t>
          </w:r>
          <w:r w:rsidR="008D39E8">
            <w:rPr>
              <w:rFonts w:eastAsia="Garamond" w:cs="Garamond"/>
              <w:color w:val="000000" w:themeColor="text1"/>
              <w:szCs w:val="24"/>
              <w:highlight w:val="green"/>
              <w:lang w:val="en-US"/>
            </w:rPr>
            <w:fldChar w:fldCharType="end"/>
          </w:r>
          <w:ins w:id="1736" w:author="Hellmann, Simon" w:date="2025-08-28T18:19:00Z">
            <w:r w:rsidR="00956D9D" w:rsidRPr="0030006C">
              <w:rPr>
                <w:rFonts w:eastAsia="Garamond" w:cs="Garamond"/>
                <w:color w:val="000000" w:themeColor="text1"/>
                <w:szCs w:val="24"/>
                <w:highlight w:val="green"/>
                <w:lang w:val="en-US"/>
                <w:rPrChange w:id="1737" w:author="Hellmann, Simon" w:date="2025-08-28T18:20:00Z">
                  <w:rPr>
                    <w:rFonts w:eastAsia="Garamond" w:cs="Garamond"/>
                    <w:color w:val="000000" w:themeColor="text1"/>
                    <w:szCs w:val="24"/>
                    <w:lang w:val="en-US"/>
                  </w:rPr>
                </w:rPrChange>
              </w:rPr>
              <w:fldChar w:fldCharType="end"/>
            </w:r>
          </w:ins>
          <w:customXmlInsRangeStart w:id="1738" w:author="Hellmann, Simon" w:date="2025-08-28T18:19:00Z"/>
        </w:sdtContent>
      </w:sdt>
      <w:customXmlInsRangeEnd w:id="1738"/>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del w:id="1739" w:author="Hellmann, Simon" w:date="2025-08-28T18:16:00Z">
            <w:r w:rsidDel="00DF3889">
              <w:rPr>
                <w:rFonts w:eastAsia="Garamond" w:cs="Garamond"/>
                <w:color w:val="000000" w:themeColor="text1"/>
                <w:szCs w:val="24"/>
                <w:lang w:val="en-US"/>
              </w:rPr>
              <w:fldChar w:fldCharType="begin"/>
            </w:r>
            <w:r w:rsidDel="00DF3889">
              <w:rPr>
                <w:rFonts w:eastAsia="Garamond" w:cs="Garamond"/>
                <w:color w:val="000000" w:themeColor="text1"/>
                <w:szCs w:val="24"/>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delInstrText>
            </w:r>
            <w:r w:rsidDel="00DF3889">
              <w:rPr>
                <w:rFonts w:eastAsia="Garamond" w:cs="Garamond"/>
                <w:color w:val="000000" w:themeColor="text1"/>
                <w:szCs w:val="24"/>
                <w:lang w:val="en-US"/>
              </w:rPr>
              <w:fldChar w:fldCharType="separate"/>
            </w:r>
            <w:r w:rsidR="009A22A3" w:rsidDel="00DF3889">
              <w:rPr>
                <w:rFonts w:eastAsia="Garamond" w:cs="Garamond"/>
                <w:color w:val="000000" w:themeColor="text1"/>
                <w:szCs w:val="24"/>
                <w:lang w:val="en-US"/>
              </w:rPr>
              <w:delText>(Fachagentur Nachwachsende Rohstoffe e. V., 2021)</w:delText>
            </w:r>
            <w:r w:rsidDel="00DF3889">
              <w:rPr>
                <w:rFonts w:eastAsia="Garamond" w:cs="Garamond"/>
                <w:color w:val="000000" w:themeColor="text1"/>
                <w:szCs w:val="24"/>
                <w:lang w:val="en-US"/>
              </w:rPr>
              <w:fldChar w:fldCharType="end"/>
            </w:r>
          </w:del>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FQxNTowMTowOC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sidR="005C04AD">
            <w:rPr>
              <w:rFonts w:eastAsia="Garamond" w:cs="Garamond"/>
              <w:color w:val="000000" w:themeColor="text1"/>
              <w:szCs w:val="24"/>
              <w:lang w:val="en-US"/>
            </w:rPr>
            <w:fldChar w:fldCharType="separate"/>
          </w:r>
          <w:r w:rsidR="008D39E8">
            <w:fldChar w:fldCharType="begin"/>
          </w:r>
          <w:r w:rsidR="008D39E8">
            <w:instrText xml:space="preserve"> HYPERLINK \l "_CTVL00183734d8d74ed4a239bcf1c4dc098da8f" \o "Körber, M.; Weinrich, S.; Span, R.; Gerber, M. (2022): Demand-oriented biogas production to cover residual load of an electricity self-sufficient comm…" </w:instrText>
          </w:r>
          <w:ins w:id="1740" w:author="Hellmann, Simon" w:date="2025-08-31T12:14:00Z"/>
          <w:r w:rsidR="008D39E8">
            <w:fldChar w:fldCharType="separate"/>
          </w:r>
          <w:r w:rsidR="00E04011">
            <w:rPr>
              <w:rFonts w:eastAsia="Garamond" w:cs="Garamond"/>
              <w:color w:val="000000" w:themeColor="text1"/>
              <w:szCs w:val="24"/>
              <w:lang w:val="en-US"/>
            </w:rPr>
            <w:t>Körber et al.</w:t>
          </w:r>
          <w:r w:rsidR="008D39E8">
            <w:rPr>
              <w:rFonts w:eastAsia="Garamond" w:cs="Garamond"/>
              <w:color w:val="000000" w:themeColor="text1"/>
              <w:szCs w:val="24"/>
              <w:lang w:val="en-US"/>
            </w:rPr>
            <w:fldChar w:fldCharType="end"/>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A551DA">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BUMTU6MDE6MDg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sidR="005C04AD">
            <w:rPr>
              <w:rFonts w:eastAsia="Garamond" w:cs="Garamond"/>
              <w:color w:val="000000" w:themeColor="text1"/>
              <w:szCs w:val="24"/>
              <w:lang w:val="en-US"/>
            </w:rPr>
            <w:fldChar w:fldCharType="separate"/>
          </w:r>
          <w:r w:rsidR="008D39E8">
            <w:fldChar w:fldCharType="begin"/>
          </w:r>
          <w:r w:rsidR="008D39E8" w:rsidRPr="008D39E8">
            <w:rPr>
              <w:lang w:val="en-US"/>
              <w:rPrChange w:id="1741" w:author="Hellmann, Simon" w:date="2025-08-31T11:49:00Z">
                <w:rPr/>
              </w:rPrChange>
            </w:rPr>
            <w:instrText xml:space="preserve"> HYPERLINK \l "_CTVL00183734d8d74ed4a239bcf1c4dc098da8f" \o "Körber, M.; Weinrich, S.; Span, R.; Gerber, M. (2022): Demand-oriented biogas production to cover residual load of an electricity self-sufficient comm…" </w:instrText>
          </w:r>
          <w:ins w:id="1742" w:author="Hellmann, Simon" w:date="2025-08-31T12:14:00Z"/>
          <w:r w:rsidR="008D39E8">
            <w:fldChar w:fldCharType="separate"/>
          </w:r>
          <w:r w:rsidR="00E04011">
            <w:rPr>
              <w:rFonts w:eastAsia="Garamond" w:cs="Garamond"/>
              <w:color w:val="000000" w:themeColor="text1"/>
              <w:szCs w:val="24"/>
              <w:lang w:val="en-US"/>
            </w:rPr>
            <w:t>(2022)</w:t>
          </w:r>
          <w:r w:rsidR="008D39E8">
            <w:rPr>
              <w:rFonts w:eastAsia="Garamond" w:cs="Garamond"/>
              <w:color w:val="000000" w:themeColor="text1"/>
              <w:szCs w:val="24"/>
              <w:lang w:val="en-US"/>
            </w:rPr>
            <w:fldChar w:fldCharType="end"/>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1018C37" w14:textId="77777777" w:rsidR="00E04011" w:rsidRDefault="00BE59E7" w:rsidP="00FC6AF8">
      <w:pPr>
        <w:rPr>
          <w:ins w:id="1743" w:author="Hellmann, Simon" w:date="2025-08-30T18:03:00Z"/>
          <w:rFonts w:eastAsia="Garamond" w:cs="Garamond"/>
          <w:color w:val="000000" w:themeColor="text1"/>
          <w:lang w:val="en-US"/>
        </w:rPr>
        <w:pPrChange w:id="1744" w:author="Hellmann, Simon" w:date="2025-08-31T12:12:00Z">
          <w:pPr>
            <w:ind w:firstLine="0"/>
          </w:pPr>
        </w:pPrChange>
      </w:pPr>
      <w:del w:id="1745" w:author="Hellmann, Simon" w:date="2025-08-30T18:03:00Z">
        <w:r w:rsidDel="00E04011">
          <w:rPr>
            <w:rFonts w:eastAsia="Garamond" w:cs="Garamond"/>
            <w:color w:val="000000" w:themeColor="text1"/>
            <w:lang w:val="en-US"/>
          </w:rPr>
          <w:br w:type="page"/>
        </w:r>
      </w:del>
    </w:p>
    <w:p w14:paraId="6874A841" w14:textId="55760962" w:rsidR="00E04011" w:rsidRDefault="00E04011">
      <w:pPr>
        <w:ind w:firstLine="0"/>
        <w:rPr>
          <w:moveTo w:id="1746" w:author="Hellmann, Simon" w:date="2025-08-30T18:02:00Z"/>
          <w:rFonts w:eastAsia="Garamond" w:cs="Garamond"/>
          <w:color w:val="000000" w:themeColor="text1"/>
          <w:lang w:val="en-US"/>
        </w:rPr>
        <w:pPrChange w:id="1747" w:author="Hellmann, Simon" w:date="2025-08-30T18:03:00Z">
          <w:pPr/>
        </w:pPrChange>
      </w:pPr>
      <w:moveToRangeStart w:id="1748" w:author="Hellmann, Simon" w:date="2025-08-30T18:02:00Z" w:name="move207469362"/>
      <w:moveTo w:id="1749" w:author="Hellmann, Simon" w:date="2025-08-30T18:02:00Z">
        <w:r>
          <w:rPr>
            <w:rFonts w:eastAsia="Garamond" w:cs="Garamond"/>
            <w:color w:val="000000" w:themeColor="text1"/>
            <w:szCs w:val="24"/>
            <w:lang w:val="en-US"/>
          </w:rPr>
          <w:t xml:space="preserve">Overall, stable process conditions can be maintained by the NMPC despite flexible feeding of varying substrates and disturbances, which agrees well with the findings of </w:t>
        </w:r>
      </w:moveTo>
      <w:sdt>
        <w:sdtPr>
          <w:rPr>
            <w:rFonts w:eastAsia="Garamond" w:cs="Garamond"/>
            <w:color w:val="000000" w:themeColor="text1"/>
            <w:szCs w:val="24"/>
            <w:lang w:val="en-US"/>
          </w:rPr>
          <w:alias w:val="To edit, see citavi.com/edit"/>
          <w:tag w:val="CitaviPlaceholder#6588a648-f12b-40f8-b06a-b7cb4f667b34"/>
          <w:id w:val="95524622"/>
          <w:placeholder>
            <w:docPart w:val="BD930662D4724BE98720740E5A0C5C91"/>
          </w:placeholder>
        </w:sdtPr>
        <w:sdtContent>
          <w:moveTo w:id="1750"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gtMzBUMTU6MDE6MDg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ins w:id="1751" w:author="Hellmann, Simon" w:date="2025-08-31T12:14:00Z">
            <w:r w:rsidR="00C64143">
              <w:rPr>
                <w:rFonts w:eastAsia="Garamond" w:cs="Garamond"/>
                <w:color w:val="000000" w:themeColor="text1"/>
                <w:szCs w:val="24"/>
                <w:lang w:val="en-US"/>
              </w:rPr>
            </w:r>
          </w:ins>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moveTo w:id="1752" w:author="Hellmann, Simon" w:date="2025-08-30T18:02:00Z">
            <w:r>
              <w:rPr>
                <w:rFonts w:eastAsia="Garamond" w:cs="Garamond"/>
                <w:color w:val="000000" w:themeColor="text1"/>
                <w:szCs w:val="24"/>
                <w:lang w:val="en-US"/>
              </w:rPr>
              <w:fldChar w:fldCharType="end"/>
            </w:r>
          </w:moveTo>
        </w:sdtContent>
      </w:sdt>
      <w:moveTo w:id="1753"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ff6d5320-f145-4669-aa18-5599faa17535"/>
          <w:id w:val="1095825037"/>
          <w:placeholder>
            <w:docPart w:val="BD930662D4724BE98720740E5A0C5C91"/>
          </w:placeholder>
        </w:sdtPr>
        <w:sdtContent>
          <w:moveTo w:id="1754"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wVDE1OjAx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ins w:id="1755" w:author="Hellmann, Simon" w:date="2025-08-31T12:14:00Z">
            <w:r w:rsidR="00C64143">
              <w:rPr>
                <w:rFonts w:eastAsia="Garamond" w:cs="Garamond"/>
                <w:color w:val="000000" w:themeColor="text1"/>
                <w:szCs w:val="24"/>
                <w:lang w:val="en-US"/>
              </w:rPr>
            </w:r>
          </w:ins>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moveTo w:id="1756" w:author="Hellmann, Simon" w:date="2025-08-30T18:02:00Z">
            <w:r>
              <w:rPr>
                <w:rFonts w:eastAsia="Garamond" w:cs="Garamond"/>
                <w:color w:val="000000" w:themeColor="text1"/>
                <w:szCs w:val="24"/>
                <w:lang w:val="en-US"/>
              </w:rPr>
              <w:fldChar w:fldCharType="end"/>
            </w:r>
          </w:moveTo>
        </w:sdtContent>
      </w:sdt>
      <w:moveTo w:id="1757" w:author="Hellmann, Simon" w:date="2025-08-30T18:02:00Z">
        <w:r>
          <w:rPr>
            <w:rFonts w:eastAsia="Garamond" w:cs="Garamond"/>
            <w:color w:val="000000" w:themeColor="text1"/>
            <w:szCs w:val="24"/>
            <w:lang w:val="en-US"/>
          </w:rPr>
          <w:t xml:space="preserve"> and </w:t>
        </w:r>
      </w:moveTo>
      <w:sdt>
        <w:sdtPr>
          <w:rPr>
            <w:rFonts w:eastAsia="Garamond" w:cs="Garamond"/>
            <w:color w:val="000000" w:themeColor="text1"/>
            <w:szCs w:val="24"/>
            <w:lang w:val="en-US"/>
          </w:rPr>
          <w:alias w:val="To edit, see citavi.com/edit"/>
          <w:tag w:val="CitaviPlaceholder#33c7980f-a491-4261-9f3b-3f136feb6a52"/>
          <w:id w:val="-103430179"/>
          <w:placeholder>
            <w:docPart w:val="B3D9A4679DF2425DACCA8884D2790F49"/>
          </w:placeholder>
        </w:sdtPr>
        <w:sdtContent>
          <w:moveTo w:id="1758"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BUMTU6MDE6MDg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ins w:id="1759" w:author="Hellmann, Simon" w:date="2025-08-31T12:14:00Z">
            <w:r w:rsidR="00C64143">
              <w:rPr>
                <w:rFonts w:eastAsia="Garamond" w:cs="Garamond"/>
                <w:color w:val="000000" w:themeColor="text1"/>
                <w:szCs w:val="24"/>
                <w:lang w:val="en-US"/>
              </w:rPr>
            </w:r>
          </w:ins>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moveTo w:id="1760" w:author="Hellmann, Simon" w:date="2025-08-30T18:02:00Z">
            <w:r>
              <w:rPr>
                <w:rFonts w:eastAsia="Garamond" w:cs="Garamond"/>
                <w:color w:val="000000" w:themeColor="text1"/>
                <w:szCs w:val="24"/>
                <w:lang w:val="en-US"/>
              </w:rPr>
              <w:fldChar w:fldCharType="end"/>
            </w:r>
          </w:moveTo>
        </w:sdtContent>
      </w:sdt>
      <w:moveTo w:id="1761" w:author="Hellmann, Simon" w:date="2025-08-30T18:02:00Z">
        <w:r>
          <w:rPr>
            <w:rFonts w:eastAsia="Garamond" w:cs="Garamond"/>
            <w:color w:val="000000" w:themeColor="text1"/>
            <w:szCs w:val="24"/>
            <w:lang w:val="en-US"/>
          </w:rPr>
          <w:t xml:space="preserve"> </w:t>
        </w:r>
      </w:moveTo>
      <w:sdt>
        <w:sdtPr>
          <w:rPr>
            <w:rFonts w:eastAsia="Garamond" w:cs="Garamond"/>
            <w:color w:val="000000" w:themeColor="text1"/>
            <w:szCs w:val="24"/>
            <w:lang w:val="en-US"/>
          </w:rPr>
          <w:alias w:val="To edit, see citavi.com/edit"/>
          <w:tag w:val="CitaviPlaceholder#d0c7edc6-0516-4921-982f-14e0372799d9"/>
          <w:id w:val="-817728267"/>
          <w:placeholder>
            <w:docPart w:val="B3D9A4679DF2425DACCA8884D2790F49"/>
          </w:placeholder>
        </w:sdtPr>
        <w:sdtContent>
          <w:moveTo w:id="1762" w:author="Hellmann, Simon" w:date="2025-08-30T18:02:00Z">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wVDE1OjAxOjA4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Pr>
                <w:rFonts w:eastAsia="Garamond" w:cs="Garamond"/>
                <w:color w:val="000000" w:themeColor="text1"/>
                <w:szCs w:val="24"/>
                <w:lang w:val="en-US"/>
              </w:rPr>
              <w:fldChar w:fldCharType="separate"/>
            </w:r>
          </w:moveTo>
          <w:r>
            <w:rPr>
              <w:rFonts w:eastAsia="Garamond" w:cs="Garamond"/>
              <w:color w:val="000000" w:themeColor="text1"/>
              <w:szCs w:val="24"/>
              <w:lang w:val="en-US"/>
            </w:rPr>
            <w:fldChar w:fldCharType="begin"/>
          </w:r>
          <w:r>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ins w:id="1763" w:author="Hellmann, Simon" w:date="2025-08-31T12:14:00Z">
            <w:r w:rsidR="00C64143">
              <w:rPr>
                <w:rFonts w:eastAsia="Garamond" w:cs="Garamond"/>
                <w:color w:val="000000" w:themeColor="text1"/>
                <w:szCs w:val="24"/>
                <w:lang w:val="en-US"/>
              </w:rPr>
            </w:r>
          </w:ins>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moveTo w:id="1764" w:author="Hellmann, Simon" w:date="2025-08-30T18:02:00Z">
            <w:r>
              <w:rPr>
                <w:rFonts w:eastAsia="Garamond" w:cs="Garamond"/>
                <w:color w:val="000000" w:themeColor="text1"/>
                <w:szCs w:val="24"/>
                <w:lang w:val="en-US"/>
              </w:rPr>
              <w:fldChar w:fldCharType="end"/>
            </w:r>
          </w:moveTo>
        </w:sdtContent>
      </w:sdt>
      <w:moveTo w:id="1765" w:author="Hellmann, Simon" w:date="2025-08-30T18:02:00Z">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moveTo>
    </w:p>
    <w:p w14:paraId="5E67ABF7" w14:textId="2DF6B115" w:rsidR="00E04011" w:rsidRDefault="00E04011" w:rsidP="00E04011">
      <w:pPr>
        <w:ind w:firstLine="0"/>
        <w:rPr>
          <w:ins w:id="1766" w:author="Hellmann, Simon" w:date="2025-08-31T12:05:00Z"/>
          <w:rFonts w:eastAsia="Garamond" w:cs="Garamond"/>
          <w:lang w:val="en-US"/>
        </w:rPr>
      </w:pPr>
      <w:moveTo w:id="1767" w:author="Hellmann, Simon" w:date="2025-08-30T18:02:00Z">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3. 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Pr>
            <w:rFonts w:eastAsia="Garamond" w:cs="Garamond"/>
            <w:color w:val="000000" w:themeColor="text1"/>
            <w:lang w:val="en-US"/>
          </w:rPr>
          <w:t xml:space="preserve">, rendering them practically inactive </w:t>
        </w:r>
        <w:r>
          <w:rPr>
            <w:rFonts w:eastAsia="Garamond" w:cs="Garamond"/>
            <w:lang w:val="en-US"/>
          </w:rPr>
          <w:t xml:space="preserve">(plots not shown). Stable process operation at low levels of ammonia inhibition factors has also been reported by </w:t>
        </w:r>
      </w:moveTo>
      <w:sdt>
        <w:sdtPr>
          <w:rPr>
            <w:rFonts w:eastAsia="Garamond" w:cs="Garamond"/>
            <w:lang w:val="en-US"/>
          </w:rPr>
          <w:alias w:val="To edit, see citavi.com/edit"/>
          <w:tag w:val="CitaviPlaceholder#b41caff5-0f60-4ba0-aa82-05d55505550f"/>
          <w:id w:val="1161506709"/>
          <w:placeholder>
            <w:docPart w:val="401E3D4CC98446B5A715AA11826E5D02"/>
          </w:placeholder>
        </w:sdtPr>
        <w:sdtContent>
          <w:moveTo w:id="1768"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BUMTU6MDE6MDg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"#_CTVL0016df8aa821b7747acb1edb4d9183c161a" \o "Weinrich, S.; Mauky, E.; Schmidt, T.; Krebs, C.; Liebetrau, J.; Nelles, M. (2021): Systematic simplification of the Anaerobic Digestion Model No. 1 (A…"</w:instrText>
          </w:r>
          <w:ins w:id="1769" w:author="Hellmann, Simon" w:date="2025-08-31T12:14:00Z">
            <w:r w:rsidR="00C64143">
              <w:rPr>
                <w:rFonts w:eastAsia="Garamond" w:cs="Garamond"/>
                <w:lang w:val="en-US"/>
              </w:rPr>
            </w:r>
          </w:ins>
          <w:r>
            <w:rPr>
              <w:rFonts w:eastAsia="Garamond" w:cs="Garamond"/>
              <w:lang w:val="en-US"/>
            </w:rPr>
            <w:fldChar w:fldCharType="separate"/>
          </w:r>
          <w:r>
            <w:rPr>
              <w:rFonts w:eastAsia="Garamond" w:cs="Garamond"/>
              <w:lang w:val="en-US"/>
            </w:rPr>
            <w:t>Weinrich et al.</w:t>
          </w:r>
          <w:r>
            <w:rPr>
              <w:rFonts w:eastAsia="Garamond" w:cs="Garamond"/>
              <w:lang w:val="en-US"/>
            </w:rPr>
            <w:fldChar w:fldCharType="end"/>
          </w:r>
          <w:moveTo w:id="1770" w:author="Hellmann, Simon" w:date="2025-08-30T18:02:00Z">
            <w:r>
              <w:rPr>
                <w:rFonts w:eastAsia="Garamond" w:cs="Garamond"/>
                <w:lang w:val="en-US"/>
              </w:rPr>
              <w:fldChar w:fldCharType="end"/>
            </w:r>
          </w:moveTo>
        </w:sdtContent>
      </w:sdt>
      <w:moveTo w:id="1771"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074396f8-8b18-42df-8a6a-dfbbdea8001f"/>
          <w:id w:val="-1478676614"/>
          <w:placeholder>
            <w:docPart w:val="401E3D4CC98446B5A715AA11826E5D02"/>
          </w:placeholder>
        </w:sdtPr>
        <w:sdtContent>
          <w:moveTo w:id="1772"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"#_CTVL0016df8aa821b7747acb1edb4d9183c161a" \o "Weinrich, S.; Mauky, E.; Schmidt, T.; Krebs, C.; Liebetrau, J.; Nelles, M. (2021): Systematic simplification of the Anaerobic Digestion Model No. 1 (A…"</w:instrText>
          </w:r>
          <w:ins w:id="1773" w:author="Hellmann, Simon" w:date="2025-08-31T12:14:00Z">
            <w:r w:rsidR="00C64143">
              <w:rPr>
                <w:rFonts w:eastAsia="Garamond" w:cs="Garamond"/>
                <w:lang w:val="en-US"/>
              </w:rPr>
            </w:r>
          </w:ins>
          <w:r>
            <w:rPr>
              <w:rFonts w:eastAsia="Garamond" w:cs="Garamond"/>
              <w:lang w:val="en-US"/>
            </w:rPr>
            <w:fldChar w:fldCharType="separate"/>
          </w:r>
          <w:r>
            <w:rPr>
              <w:rFonts w:eastAsia="Garamond" w:cs="Garamond"/>
              <w:lang w:val="en-US"/>
            </w:rPr>
            <w:t>(2021)</w:t>
          </w:r>
          <w:r>
            <w:rPr>
              <w:rFonts w:eastAsia="Garamond" w:cs="Garamond"/>
              <w:lang w:val="en-US"/>
            </w:rPr>
            <w:fldChar w:fldCharType="end"/>
          </w:r>
          <w:moveTo w:id="1774" w:author="Hellmann, Simon" w:date="2025-08-30T18:02:00Z">
            <w:r>
              <w:rPr>
                <w:rFonts w:eastAsia="Garamond" w:cs="Garamond"/>
                <w:lang w:val="en-US"/>
              </w:rPr>
              <w:fldChar w:fldCharType="end"/>
            </w:r>
          </w:moveTo>
        </w:sdtContent>
      </w:sdt>
      <w:moveTo w:id="1775" w:author="Hellmann, Simon" w:date="2025-08-30T18:02:00Z">
        <w:r>
          <w:rPr>
            <w:rFonts w:eastAsia="Garamond" w:cs="Garamond"/>
            <w:lang w:val="en-US"/>
          </w:rPr>
          <w:t xml:space="preserve"> and </w:t>
        </w:r>
      </w:moveTo>
      <w:sdt>
        <w:sdtPr>
          <w:rPr>
            <w:rFonts w:eastAsia="Garamond" w:cs="Garamond"/>
            <w:lang w:val="en-US"/>
          </w:rPr>
          <w:alias w:val="To edit, see citavi.com/edit"/>
          <w:tag w:val="CitaviPlaceholder#34943b0b-a09a-4ec5-9c75-276acf4ab60b"/>
          <w:id w:val="-1274168719"/>
          <w:placeholder>
            <w:docPart w:val="401E3D4CC98446B5A715AA11826E5D02"/>
          </w:placeholder>
        </w:sdtPr>
        <w:sdtContent>
          <w:moveTo w:id="1776"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FQxNTowMTowOC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"#_CTVL001814785b0950c494f9cfced3b0e9edcd3" \o "Wichern, M.; Gehring, T.; Fischer, K.; Andrade, D.; Lübken, M.; Koch, K.; Gronauer, A.; Horn, H. (2009): Monofermentation of grass silage under mesoph…"</w:instrText>
          </w:r>
          <w:ins w:id="1777" w:author="Hellmann, Simon" w:date="2025-08-31T12:14:00Z">
            <w:r w:rsidR="00C64143">
              <w:rPr>
                <w:rFonts w:eastAsia="Garamond" w:cs="Garamond"/>
                <w:lang w:val="en-US"/>
              </w:rPr>
            </w:r>
          </w:ins>
          <w:r>
            <w:rPr>
              <w:rFonts w:eastAsia="Garamond" w:cs="Garamond"/>
              <w:lang w:val="en-US"/>
            </w:rPr>
            <w:fldChar w:fldCharType="separate"/>
          </w:r>
          <w:r>
            <w:rPr>
              <w:rFonts w:eastAsia="Garamond" w:cs="Garamond"/>
              <w:lang w:val="en-US"/>
            </w:rPr>
            <w:t>Wichern et al.</w:t>
          </w:r>
          <w:r>
            <w:rPr>
              <w:rFonts w:eastAsia="Garamond" w:cs="Garamond"/>
              <w:lang w:val="en-US"/>
            </w:rPr>
            <w:fldChar w:fldCharType="end"/>
          </w:r>
          <w:moveTo w:id="1778" w:author="Hellmann, Simon" w:date="2025-08-30T18:02:00Z">
            <w:r>
              <w:rPr>
                <w:rFonts w:eastAsia="Garamond" w:cs="Garamond"/>
                <w:lang w:val="en-US"/>
              </w:rPr>
              <w:fldChar w:fldCharType="end"/>
            </w:r>
          </w:moveTo>
        </w:sdtContent>
      </w:sdt>
      <w:moveTo w:id="1779" w:author="Hellmann, Simon" w:date="2025-08-30T18:02:00Z">
        <w:r>
          <w:rPr>
            <w:rFonts w:eastAsia="Garamond" w:cs="Garamond"/>
            <w:lang w:val="en-US"/>
          </w:rPr>
          <w:t xml:space="preserve"> </w:t>
        </w:r>
      </w:moveTo>
      <w:sdt>
        <w:sdtPr>
          <w:rPr>
            <w:rFonts w:eastAsia="Garamond" w:cs="Garamond"/>
            <w:lang w:val="en-US"/>
          </w:rPr>
          <w:alias w:val="To edit, see citavi.com/edit"/>
          <w:tag w:val="CitaviPlaceholder#f5d76b6c-aba3-4fbd-92c5-6f75c6289b80"/>
          <w:id w:val="-112212010"/>
          <w:placeholder>
            <w:docPart w:val="401E3D4CC98446B5A715AA11826E5D02"/>
          </w:placeholder>
        </w:sdtPr>
        <w:sdtContent>
          <w:moveTo w:id="1780" w:author="Hellmann, Simon" w:date="2025-08-30T18:02:00Z">
            <w:r>
              <w:rPr>
                <w:rFonts w:eastAsia="Garamond" w:cs="Garamond"/>
                <w:lang w:val="en-US"/>
              </w:rPr>
              <w:fldChar w:fldCharType="begin"/>
            </w:r>
            <w:r>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gtMzBUMTU6MDE6MDg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Pr>
                <w:rFonts w:eastAsia="Garamond" w:cs="Garamond"/>
                <w:lang w:val="en-US"/>
              </w:rPr>
              <w:fldChar w:fldCharType="separate"/>
            </w:r>
          </w:moveTo>
          <w:r>
            <w:rPr>
              <w:rFonts w:eastAsia="Garamond" w:cs="Garamond"/>
              <w:lang w:val="en-US"/>
            </w:rPr>
            <w:fldChar w:fldCharType="begin"/>
          </w:r>
          <w:r>
            <w:rPr>
              <w:rFonts w:eastAsia="Garamond" w:cs="Garamond"/>
              <w:lang w:val="en-US"/>
            </w:rPr>
            <w:instrText>HYPERLINK "#_CTVL001814785b0950c494f9cfced3b0e9edcd3" \o "Wichern, M.; Gehring, T.; Fischer, K.; Andrade, D.; Lübken, M.; Koch, K.; Gronauer, A.; Horn, H. (2009): Monofermentation of grass silage under mesoph…"</w:instrText>
          </w:r>
          <w:ins w:id="1781" w:author="Hellmann, Simon" w:date="2025-08-31T12:14:00Z">
            <w:r w:rsidR="00C64143">
              <w:rPr>
                <w:rFonts w:eastAsia="Garamond" w:cs="Garamond"/>
                <w:lang w:val="en-US"/>
              </w:rPr>
            </w:r>
          </w:ins>
          <w:r>
            <w:rPr>
              <w:rFonts w:eastAsia="Garamond" w:cs="Garamond"/>
              <w:lang w:val="en-US"/>
            </w:rPr>
            <w:fldChar w:fldCharType="separate"/>
          </w:r>
          <w:r>
            <w:rPr>
              <w:rFonts w:eastAsia="Garamond" w:cs="Garamond"/>
              <w:lang w:val="en-US"/>
            </w:rPr>
            <w:t>(2009)</w:t>
          </w:r>
          <w:r>
            <w:rPr>
              <w:rFonts w:eastAsia="Garamond" w:cs="Garamond"/>
              <w:lang w:val="en-US"/>
            </w:rPr>
            <w:fldChar w:fldCharType="end"/>
          </w:r>
          <w:moveTo w:id="1782" w:author="Hellmann, Simon" w:date="2025-08-30T18:02:00Z">
            <w:r>
              <w:rPr>
                <w:rFonts w:eastAsia="Garamond" w:cs="Garamond"/>
                <w:lang w:val="en-US"/>
              </w:rPr>
              <w:fldChar w:fldCharType="end"/>
            </w:r>
          </w:moveTo>
        </w:sdtContent>
      </w:sdt>
      <w:moveTo w:id="1783" w:author="Hellmann, Simon" w:date="2025-08-30T18:02:00Z">
        <w:r>
          <w:rPr>
            <w:rFonts w:eastAsia="Garamond" w:cs="Garamond"/>
            <w:lang w:val="en-US"/>
          </w:rPr>
          <w:t>. However, multiple different realizations of kinetic parameters (Tab. 1) can describe similar process states, which are hence difficult to distinguish without more detailed investigation or state estimation.</w:t>
        </w:r>
      </w:moveTo>
    </w:p>
    <w:p w14:paraId="35F432B9" w14:textId="77777777" w:rsidR="00FC6AF8" w:rsidRDefault="00EF7145" w:rsidP="00FC6AF8">
      <w:pPr>
        <w:ind w:firstLine="0"/>
        <w:rPr>
          <w:ins w:id="1784" w:author="Hellmann, Simon" w:date="2025-08-31T12:12:00Z"/>
          <w:rFonts w:eastAsia="Garamond" w:cs="Garamond"/>
          <w:color w:val="000000" w:themeColor="text1"/>
          <w:lang w:val="en-US"/>
        </w:rPr>
      </w:pPr>
      <w:ins w:id="1785" w:author="Hellmann, Simon" w:date="2025-08-31T12:05:00Z">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w:t>
        </w:r>
      </w:ins>
      <w:ins w:id="1786" w:author="Hellmann, Simon" w:date="2025-08-31T12:12:00Z">
        <w:r w:rsidR="00FC6AF8">
          <w:rPr>
            <w:rFonts w:eastAsia="Garamond" w:cs="Garamond"/>
            <w:color w:val="000000" w:themeColor="text1"/>
            <w:lang w:val="en-US"/>
          </w:rPr>
          <w:t xml:space="preserve">silages (Tab. 2), the cumulative gas production required to ensure safe GS filling levels can be achieved with manure as a cheaper substrate than silage. Note that the controller was informed on the constant inhibition factor and no further </w:t>
        </w:r>
        <w:r w:rsidR="00FC6AF8">
          <w:rPr>
            <w:rFonts w:eastAsia="Garamond" w:cs="Garamond"/>
            <w:color w:val="000000" w:themeColor="text1"/>
            <w:lang w:val="en-US"/>
          </w:rPr>
          <w:t xml:space="preserve">PMM </w:t>
        </w:r>
        <w:r w:rsidR="00FC6AF8">
          <w:rPr>
            <w:rFonts w:eastAsia="Garamond" w:cs="Garamond"/>
            <w:color w:val="000000" w:themeColor="text1"/>
            <w:lang w:val="en-US"/>
          </w:rPr>
          <w:t xml:space="preserve">was introduced. </w:t>
        </w:r>
      </w:ins>
    </w:p>
    <w:p w14:paraId="05BCFDA2" w14:textId="2CA63FF8" w:rsidR="00EF7145" w:rsidRPr="00FC6AF8" w:rsidDel="00EF7145" w:rsidRDefault="00FC6AF8" w:rsidP="00FC6AF8">
      <w:pPr>
        <w:rPr>
          <w:del w:id="1787" w:author="Hellmann, Simon" w:date="2025-08-31T12:05:00Z"/>
          <w:moveTo w:id="1788" w:author="Hellmann, Simon" w:date="2025-08-30T18:02:00Z"/>
          <w:lang w:val="en-US"/>
          <w:rPrChange w:id="1789" w:author="Hellmann, Simon" w:date="2025-08-31T12:12:00Z">
            <w:rPr>
              <w:del w:id="1790" w:author="Hellmann, Simon" w:date="2025-08-31T12:05:00Z"/>
              <w:moveTo w:id="1791" w:author="Hellmann, Simon" w:date="2025-08-30T18:02:00Z"/>
              <w:rFonts w:eastAsia="Garamond" w:cs="Garamond"/>
              <w:lang w:val="en-US"/>
            </w:rPr>
          </w:rPrChange>
        </w:rPr>
        <w:pPrChange w:id="1792" w:author="Hellmann, Simon" w:date="2025-08-31T12:13:00Z">
          <w:pPr>
            <w:ind w:firstLine="0"/>
          </w:pPr>
        </w:pPrChange>
      </w:pPr>
      <w:ins w:id="1793" w:author="Hellmann, Simon" w:date="2025-08-31T12:12:00Z">
        <w:r>
          <w:rPr>
            <w:lang w:val="en-US"/>
          </w:rPr>
          <w:t>In summary, given the hyperparameters in Tab. 1 and 2, the NMPC robustly satisfies constraints on GS filling level through discontinuous substrate feedings predominantly of manure.</w:t>
        </w:r>
      </w:ins>
    </w:p>
    <w:moveToRangeEnd w:id="1748"/>
    <w:p w14:paraId="5668DF84" w14:textId="77777777" w:rsidR="00BE59E7" w:rsidRDefault="00BE59E7" w:rsidP="00FC6AF8">
      <w:pPr>
        <w:rPr>
          <w:lang w:val="en-US"/>
        </w:rPr>
        <w:pPrChange w:id="1794" w:author="Hellmann, Simon" w:date="2025-08-31T12:13:00Z">
          <w:pPr>
            <w:spacing w:after="0" w:line="276" w:lineRule="auto"/>
            <w:ind w:right="0" w:firstLine="0"/>
            <w:jc w:val="left"/>
          </w:pPr>
        </w:pPrChange>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BE59E7" w:rsidRPr="008D39E8" w14:paraId="185355B1" w14:textId="77777777" w:rsidTr="00144E26">
        <w:tc>
          <w:tcPr>
            <w:tcW w:w="9978" w:type="dxa"/>
            <w:gridSpan w:val="3"/>
          </w:tcPr>
          <w:p w14:paraId="21A37F32" w14:textId="32FF4D4C"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ins w:id="1795" w:author="Hellmann, Simon" w:date="2025-08-28T10:40:00Z">
              <w:r w:rsidR="00135E97">
                <w:rPr>
                  <w:sz w:val="22"/>
                  <w:szCs w:val="21"/>
                  <w:lang w:val="en-US"/>
                </w:rPr>
                <w:t xml:space="preserve">model predictive control </w:t>
              </w:r>
            </w:ins>
            <w:del w:id="1796" w:author="Hellmann, Simon" w:date="2025-08-28T10:40:00Z">
              <w:r w:rsidRPr="00670698" w:rsidDel="00135E97">
                <w:rPr>
                  <w:sz w:val="22"/>
                  <w:szCs w:val="21"/>
                  <w:lang w:val="en-US"/>
                </w:rPr>
                <w:delText>MPC</w:delText>
              </w:r>
            </w:del>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The prediction horizon was 4</w:t>
            </w:r>
            <w:r>
              <w:rPr>
                <w:sz w:val="22"/>
                <w:szCs w:val="21"/>
                <w:lang w:val="en-US"/>
              </w:rPr>
              <w:t>8</w:t>
            </w:r>
            <w:r w:rsidRPr="00670698">
              <w:rPr>
                <w:sz w:val="22"/>
                <w:szCs w:val="21"/>
                <w:lang w:val="en-US"/>
              </w:rPr>
              <w:t xml:space="preserve"> time steps (2</w:t>
            </w:r>
            <w:r>
              <w:rPr>
                <w:sz w:val="22"/>
                <w:szCs w:val="21"/>
                <w:lang w:val="en-US"/>
              </w:rPr>
              <w:t>4</w:t>
            </w:r>
            <w:r w:rsidRPr="00670698">
              <w:rPr>
                <w:sz w:val="22"/>
                <w:szCs w:val="21"/>
                <w:lang w:val="en-US"/>
              </w:rPr>
              <w:t xml:space="preserve"> h). </w:t>
            </w:r>
            <w:ins w:id="1797" w:author="Hellmann, Simon" w:date="2025-08-28T10:41:00Z">
              <w:r w:rsidR="00135E97">
                <w:rPr>
                  <w:rFonts w:eastAsia="Garamond" w:cs="Garamond"/>
                  <w:sz w:val="22"/>
                  <w:lang w:val="en-US"/>
                </w:rPr>
                <w:t>O</w:t>
              </w:r>
              <w:r w:rsidR="00135E97" w:rsidRPr="00E81601">
                <w:rPr>
                  <w:rFonts w:eastAsia="Garamond" w:cs="Garamond"/>
                  <w:sz w:val="22"/>
                  <w:lang w:val="en-US"/>
                </w:rPr>
                <w:t xml:space="preserve">n-times </w:t>
              </w:r>
              <w:r w:rsidR="00135E97">
                <w:rPr>
                  <w:rFonts w:eastAsia="Garamond" w:cs="Garamond"/>
                  <w:sz w:val="22"/>
                  <w:lang w:val="en-US"/>
                </w:rPr>
                <w:t xml:space="preserve">of the combined heat and power unit </w:t>
              </w:r>
            </w:ins>
            <w:del w:id="1798" w:author="Hellmann, Simon" w:date="2025-08-28T10:41:00Z">
              <w:r w:rsidRPr="00670698" w:rsidDel="00135E97">
                <w:rPr>
                  <w:sz w:val="22"/>
                  <w:szCs w:val="21"/>
                  <w:lang w:val="en-US"/>
                </w:rPr>
                <w:delText>CHP on-times</w:delText>
              </w:r>
            </w:del>
            <w:r w:rsidRPr="00670698">
              <w:rPr>
                <w:sz w:val="22"/>
                <w:szCs w:val="21"/>
                <w:lang w:val="en-US"/>
              </w:rPr>
              <w:t xml:space="preserve">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271A8F91" w:rsidR="00B82ED6" w:rsidDel="00E04011" w:rsidRDefault="00B82ED6" w:rsidP="00B82ED6">
      <w:pPr>
        <w:rPr>
          <w:moveFrom w:id="1799" w:author="Hellmann, Simon" w:date="2025-08-30T18:02:00Z"/>
          <w:rFonts w:eastAsia="Garamond" w:cs="Garamond"/>
          <w:color w:val="000000" w:themeColor="text1"/>
          <w:lang w:val="en-US"/>
        </w:rPr>
      </w:pPr>
      <w:moveFromRangeStart w:id="1800" w:author="Hellmann, Simon" w:date="2025-08-30T18:02:00Z" w:name="move207469362"/>
      <w:moveFrom w:id="1801" w:author="Hellmann, Simon" w:date="2025-08-30T18:02:00Z">
        <w:r w:rsidDel="00E04011">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moveFrom>
      <w:sdt>
        <w:sdtPr>
          <w:rPr>
            <w:rFonts w:eastAsia="Garamond" w:cs="Garamond"/>
            <w:color w:val="000000" w:themeColor="text1"/>
            <w:szCs w:val="24"/>
            <w:lang w:val="en-US"/>
          </w:rPr>
          <w:alias w:val="To edit, see citavi.com/edit"/>
          <w:tag w:val="CitaviPlaceholder#2b22b832-15b3-40f3-8b2d-997d592be4e8"/>
          <w:id w:val="-391662013"/>
          <w:placeholder>
            <w:docPart w:val="161E3B65BD7C47BD86FC254272475860"/>
          </w:placeholder>
        </w:sdtPr>
        <w:sdtContent>
          <w:moveFrom w:id="1802"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IEVsZWN0cm9uaWMgYWRkcmVzczogZXJpYy5tYXVreUBkYmZ6LmRl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I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}</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Mauky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803"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c1dd715-c292-4bad-8e99-8320b52e55e1"/>
          <w:id w:val="168841571"/>
          <w:placeholder>
            <w:docPart w:val="161E3B65BD7C47BD86FC254272475860"/>
          </w:placeholder>
        </w:sdtPr>
        <w:sdtContent>
          <w:moveFrom w:id="1804"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5vdGVzIjoiSm91cm5hbCBBcnRpY2xlIi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wVDE1OjAxOjA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cpIn1dfSwiVGFnIjoiQ2l0YXZpUGxhY2Vob2xkZXIjZmY2ZDUzMjAtZjE0NS00NjY5LWFhMTgtNTU5OWZhYTE3NTM1IiwiVGV4dCI6IigyMDE3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"#_CTVL001977d69209d6a4035ae06308c16491874" \o "Mauky, E.; Weinrich, S.; Jacobi, H.-F.; Nägele, H.-J.; Liebetrau, J.; Nelles, M. (2017): Demand-driven biogas production by flexible feeding in full-s…"</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(2017)</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805" w:author="Hellmann, Simon" w:date="2025-08-30T18:02:00Z">
        <w:r w:rsidDel="00E04011">
          <w:rPr>
            <w:rFonts w:eastAsia="Garamond" w:cs="Garamond"/>
            <w:color w:val="000000" w:themeColor="text1"/>
            <w:szCs w:val="24"/>
            <w:lang w:val="en-US"/>
          </w:rPr>
          <w:t xml:space="preserve"> and </w:t>
        </w:r>
      </w:moveFrom>
      <w:sdt>
        <w:sdtPr>
          <w:rPr>
            <w:rFonts w:eastAsia="Garamond" w:cs="Garamond"/>
            <w:color w:val="000000" w:themeColor="text1"/>
            <w:szCs w:val="24"/>
            <w:lang w:val="en-US"/>
          </w:rPr>
          <w:alias w:val="To edit, see citavi.com/edit"/>
          <w:tag w:val="CitaviPlaceholder#392d17f9-6e40-4985-bf3b-bb514b6552a7"/>
          <w:id w:val="1093587364"/>
          <w:placeholder>
            <w:docPart w:val="9F99E1518FC9442A8E0C9E4E99D90380"/>
          </w:placeholder>
        </w:sdtPr>
        <w:sdtContent>
          <w:moveFrom w:id="1806"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BUMTU6MDE6MDg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Bonk et al.</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807" w:author="Hellmann, Simon" w:date="2025-08-30T18:02:00Z">
        <w:r w:rsidDel="00E04011">
          <w:rPr>
            <w:rFonts w:eastAsia="Garamond" w:cs="Garamond"/>
            <w:color w:val="000000" w:themeColor="text1"/>
            <w:szCs w:val="24"/>
            <w:lang w:val="en-US"/>
          </w:rPr>
          <w:t xml:space="preserve"> </w:t>
        </w:r>
      </w:moveFrom>
      <w:sdt>
        <w:sdtPr>
          <w:rPr>
            <w:rFonts w:eastAsia="Garamond" w:cs="Garamond"/>
            <w:color w:val="000000" w:themeColor="text1"/>
            <w:szCs w:val="24"/>
            <w:lang w:val="en-US"/>
          </w:rPr>
          <w:alias w:val="To edit, see citavi.com/edit"/>
          <w:tag w:val="CitaviPlaceholder#eaba630d-0ad8-4a55-8976-37984df65792"/>
          <w:id w:val="845520294"/>
          <w:placeholder>
            <w:docPart w:val="9F99E1518FC9442A8E0C9E4E99D90380"/>
          </w:placeholder>
        </w:sdtPr>
        <w:sdtContent>
          <w:moveFrom w:id="1808" w:author="Hellmann, Simon" w:date="2025-08-30T18:02:00Z">
            <w:r w:rsidDel="00E04011">
              <w:rPr>
                <w:rFonts w:eastAsia="Garamond" w:cs="Garamond"/>
                <w:color w:val="000000" w:themeColor="text1"/>
                <w:szCs w:val="24"/>
                <w:lang w:val="en-US"/>
              </w:rPr>
              <w:fldChar w:fldCharType="begin"/>
            </w:r>
            <w:r w:rsidR="00A551DA" w:rsidDel="00E0401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wVDE1OjAxOjA4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fldChar w:fldCharType="begin"/>
            </w:r>
            <w:r w:rsidR="00110331" w:rsidDel="00E04011">
              <w:rPr>
                <w:rFonts w:eastAsia="Garamond" w:cs="Garamond"/>
                <w:color w:val="000000" w:themeColor="text1"/>
                <w:szCs w:val="24"/>
                <w:lang w:val="en-US"/>
              </w:rPr>
              <w:instrText>HYPERLINK "#_CTVL001f946c55861c14065a6faac3de0573d70" \o "Bonk, F.; Popp, D.; Weinrich, S.; Sträuber, H.; Kleinsteuber, S.; Harms, H.; Centler, F. (2018): Intermittent fasting for microbes: how discontinuous …"</w:instrText>
            </w:r>
            <w:r w:rsidR="00110331" w:rsidDel="00E04011">
              <w:rPr>
                <w:rFonts w:eastAsia="Garamond" w:cs="Garamond"/>
                <w:color w:val="000000" w:themeColor="text1"/>
                <w:szCs w:val="24"/>
                <w:lang w:val="en-US"/>
              </w:rPr>
              <w:fldChar w:fldCharType="separate"/>
            </w:r>
            <w:r w:rsidR="00110331" w:rsidDel="00E04011">
              <w:rPr>
                <w:rFonts w:eastAsia="Garamond" w:cs="Garamond"/>
                <w:color w:val="000000" w:themeColor="text1"/>
                <w:szCs w:val="24"/>
                <w:lang w:val="en-US"/>
              </w:rPr>
              <w:t>(2018)</w:t>
            </w:r>
            <w:r w:rsidR="00110331" w:rsidDel="00E04011">
              <w:rPr>
                <w:rFonts w:eastAsia="Garamond" w:cs="Garamond"/>
                <w:color w:val="000000" w:themeColor="text1"/>
                <w:szCs w:val="24"/>
                <w:lang w:val="en-US"/>
              </w:rPr>
              <w:fldChar w:fldCharType="end"/>
            </w:r>
            <w:r w:rsidDel="00E04011">
              <w:rPr>
                <w:rFonts w:eastAsia="Garamond" w:cs="Garamond"/>
                <w:color w:val="000000" w:themeColor="text1"/>
                <w:szCs w:val="24"/>
                <w:lang w:val="en-US"/>
              </w:rPr>
              <w:fldChar w:fldCharType="end"/>
            </w:r>
          </w:moveFrom>
        </w:sdtContent>
      </w:sdt>
      <w:moveFrom w:id="1809" w:author="Hellmann, Simon" w:date="2025-08-30T18:02:00Z">
        <w:r w:rsidDel="00E04011">
          <w:rPr>
            <w:rFonts w:eastAsia="Garamond" w:cs="Garamond"/>
            <w:color w:val="000000" w:themeColor="text1"/>
            <w:szCs w:val="24"/>
            <w:lang w:val="en-US"/>
          </w:rPr>
          <w:t xml:space="preserve">. Moreover, </w:t>
        </w:r>
        <w:r w:rsidDel="00E04011">
          <w:rPr>
            <w:rFonts w:eastAsia="Garamond" w:cs="Garamond"/>
            <w:color w:val="000000" w:themeColor="text1"/>
            <w:lang w:val="en-US"/>
          </w:rPr>
          <w:t>t</w:t>
        </w:r>
        <w:r w:rsidRPr="607452AF" w:rsidDel="00E04011">
          <w:rPr>
            <w:rFonts w:eastAsia="Garamond" w:cs="Garamond"/>
            <w:color w:val="000000" w:themeColor="text1"/>
            <w:lang w:val="en-US"/>
          </w:rPr>
          <w:t xml:space="preserve">he controller </w:t>
        </w:r>
        <w:r w:rsidDel="00E04011">
          <w:rPr>
            <w:rFonts w:eastAsia="Garamond" w:cs="Garamond"/>
            <w:color w:val="000000" w:themeColor="text1"/>
            <w:lang w:val="en-US"/>
          </w:rPr>
          <w:t>retains p</w:t>
        </w:r>
        <w:r w:rsidRPr="607452AF" w:rsidDel="00E04011">
          <w:rPr>
            <w:rFonts w:eastAsia="Garamond" w:cs="Garamond"/>
            <w:color w:val="000000" w:themeColor="text1"/>
            <w:lang w:val="en-US"/>
          </w:rPr>
          <w:t xml:space="preserve">rocess inhibition </w:t>
        </w:r>
        <w:r w:rsidDel="00E04011">
          <w:rPr>
            <w:rFonts w:eastAsia="Garamond" w:cs="Garamond"/>
            <w:color w:val="000000" w:themeColor="text1"/>
            <w:lang w:val="en-US"/>
          </w:rPr>
          <w:t>at stable levels</w:t>
        </w:r>
        <w:r w:rsidRPr="00E94A0A" w:rsidDel="00E04011">
          <w:rPr>
            <w:rFonts w:eastAsia="Garamond" w:cs="Garamond"/>
            <w:color w:val="000000" w:themeColor="text1"/>
            <w:lang w:val="en-US"/>
          </w:rPr>
          <w:t xml:space="preserve"> </w:t>
        </w:r>
        <w:r w:rsidDel="00E04011">
          <w:rPr>
            <w:rFonts w:eastAsia="Garamond" w:cs="Garamond"/>
            <w:color w:val="000000" w:themeColor="text1"/>
            <w:lang w:val="en-US"/>
          </w:rPr>
          <w:t xml:space="preserve">throughout </w:t>
        </w:r>
      </w:moveFrom>
    </w:p>
    <w:p w14:paraId="36AFF5B6" w14:textId="6B900E76" w:rsidR="00BE59E7" w:rsidDel="00E04011" w:rsidRDefault="00BE59E7" w:rsidP="00BE59E7">
      <w:pPr>
        <w:ind w:firstLine="0"/>
        <w:rPr>
          <w:moveFrom w:id="1810" w:author="Hellmann, Simon" w:date="2025-08-30T18:02:00Z"/>
          <w:rFonts w:eastAsia="Garamond" w:cs="Garamond"/>
          <w:lang w:val="en-US"/>
        </w:rPr>
      </w:pPr>
      <w:moveFrom w:id="1811" w:author="Hellmann, Simon" w:date="2025-08-30T18:02:00Z">
        <w:r w:rsidDel="00E04011">
          <w:rPr>
            <w:rFonts w:eastAsia="Garamond" w:cs="Garamond"/>
            <w:color w:val="000000" w:themeColor="text1"/>
            <w:lang w:val="en-US"/>
          </w:rPr>
          <w:t xml:space="preserve">the entire simulation, albeit at a low </w:t>
        </w:r>
        <w:r w:rsidRPr="607452AF" w:rsidDel="00E04011">
          <w:rPr>
            <w:rFonts w:eastAsia="Garamond" w:cs="Garamond"/>
            <w:color w:val="000000" w:themeColor="text1"/>
            <w:lang w:val="en-US"/>
          </w:rPr>
          <w:t>ammonia inhibition</w:t>
        </w:r>
        <w:r w:rsidDel="00E04011">
          <w:rPr>
            <w:rFonts w:eastAsia="Garamond" w:cs="Garamond"/>
            <w:color w:val="000000" w:themeColor="text1"/>
            <w:lang w:val="en-US"/>
          </w:rPr>
          <w:t xml:space="preserve"> factor in the range </w:t>
        </w:r>
        <w:r w:rsidRPr="607452AF" w:rsidDel="00E04011">
          <w:rPr>
            <w:rFonts w:eastAsia="Garamond" w:cs="Garamond"/>
            <w:color w:val="000000" w:themeColor="text1"/>
            <w:lang w:val="en-US"/>
          </w:rPr>
          <w:t xml:space="preserve">of </w:t>
        </w:r>
        <w:r w:rsidDel="00E04011">
          <w:rPr>
            <w:rFonts w:eastAsia="Garamond" w:cs="Garamond"/>
            <w:color w:val="000000" w:themeColor="text1"/>
            <w:lang w:val="en-US"/>
          </w:rPr>
          <w:t>0.25-</w:t>
        </w:r>
        <w:r w:rsidRPr="607452AF" w:rsidDel="00E04011">
          <w:rPr>
            <w:rFonts w:eastAsia="Garamond" w:cs="Garamond"/>
            <w:color w:val="000000" w:themeColor="text1"/>
            <w:lang w:val="en-US"/>
          </w:rPr>
          <w:t>0.</w:t>
        </w:r>
        <w:r w:rsidDel="00E04011">
          <w:rPr>
            <w:rFonts w:eastAsia="Garamond" w:cs="Garamond"/>
            <w:color w:val="000000" w:themeColor="text1"/>
            <w:lang w:val="en-US"/>
          </w:rPr>
          <w:t>3. T</w:t>
        </w:r>
        <w:r w:rsidRPr="607452AF" w:rsidDel="00E04011">
          <w:rPr>
            <w:rFonts w:eastAsia="Garamond" w:cs="Garamond"/>
            <w:color w:val="000000" w:themeColor="text1"/>
            <w:lang w:val="en-US"/>
          </w:rPr>
          <w:t>he other</w:t>
        </w:r>
        <w:r w:rsidDel="00E04011">
          <w:rPr>
            <w:rFonts w:eastAsia="Garamond" w:cs="Garamond"/>
            <w:color w:val="000000" w:themeColor="text1"/>
            <w:lang w:val="en-US"/>
          </w:rPr>
          <w:t xml:space="preserve"> </w:t>
        </w:r>
        <w:r w:rsidRPr="607452AF" w:rsidDel="00E04011">
          <w:rPr>
            <w:rFonts w:eastAsia="Garamond" w:cs="Garamond"/>
            <w:color w:val="000000" w:themeColor="text1"/>
            <w:lang w:val="en-US"/>
          </w:rPr>
          <w:t xml:space="preserve">two inhibition factors </w:t>
        </w:r>
        <w:r w:rsidDel="00E04011">
          <w:rPr>
            <w:rFonts w:eastAsia="Garamond" w:cs="Garamond"/>
            <w:color w:val="000000" w:themeColor="text1"/>
            <w:lang w:val="en-US"/>
          </w:rPr>
          <w:t xml:space="preserve">of </w:t>
        </w:r>
        <w:r w:rsidDel="00E04011">
          <w:rPr>
            <w:rFonts w:eastAsia="Garamond" w:cs="Garamond"/>
            <w:lang w:val="en-US"/>
          </w:rPr>
          <w:t xml:space="preserve">nitrogen limitation and pH inhibition remain </w:t>
        </w:r>
        <w:r w:rsidDel="00E04011">
          <w:rPr>
            <w:rFonts w:eastAsia="Garamond" w:cs="Garamond"/>
            <w:color w:val="000000" w:themeColor="text1"/>
            <w:lang w:val="en-US"/>
          </w:rPr>
          <w:t xml:space="preserve">at </w:t>
        </w:r>
        <w:r w:rsidRPr="607452AF" w:rsidDel="00E04011">
          <w:rPr>
            <w:rFonts w:eastAsia="Garamond" w:cs="Garamond"/>
            <w:color w:val="000000" w:themeColor="text1"/>
            <w:lang w:val="en-US"/>
          </w:rPr>
          <w:t>almost 1</w:t>
        </w:r>
        <w:r w:rsidR="00947B68" w:rsidDel="00E04011">
          <w:rPr>
            <w:rFonts w:eastAsia="Garamond" w:cs="Garamond"/>
            <w:color w:val="000000" w:themeColor="text1"/>
            <w:lang w:val="en-US"/>
          </w:rPr>
          <w:t>, rendering them practically inactive</w:t>
        </w:r>
        <w:r w:rsidDel="00E04011">
          <w:rPr>
            <w:rFonts w:eastAsia="Garamond" w:cs="Garamond"/>
            <w:color w:val="000000" w:themeColor="text1"/>
            <w:lang w:val="en-US"/>
          </w:rPr>
          <w:t xml:space="preserve"> </w:t>
        </w:r>
        <w:r w:rsidDel="00E04011">
          <w:rPr>
            <w:rFonts w:eastAsia="Garamond" w:cs="Garamond"/>
            <w:lang w:val="en-US"/>
          </w:rPr>
          <w:t xml:space="preserve">(plots not shown). Stable process operation at low levels of ammonia inhibition factors has also been reported by </w:t>
        </w:r>
      </w:moveFrom>
      <w:sdt>
        <w:sdtPr>
          <w:rPr>
            <w:rFonts w:eastAsia="Garamond" w:cs="Garamond"/>
            <w:lang w:val="en-US"/>
          </w:rPr>
          <w:alias w:val="To edit, see citavi.com/edit"/>
          <w:tag w:val="CitaviPlaceholder#735436c7-5d13-42f2-8359-3a160a60b646"/>
          <w:id w:val="-1074275746"/>
          <w:placeholder>
            <w:docPart w:val="FF00EFC8D55243BCBF00158752D4EDBE"/>
          </w:placeholder>
        </w:sdtPr>
        <w:sdtContent>
          <w:moveFrom w:id="1812"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BUMTU6MDE6MDg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fldChar w:fldCharType="separate"/>
            </w:r>
            <w:r w:rsidR="00110331" w:rsidDel="00E04011">
              <w:rPr>
                <w:rFonts w:eastAsia="Garamond" w:cs="Garamond"/>
                <w:lang w:val="en-US"/>
              </w:rPr>
              <w:t>Weinrich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813"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0a69f396-9b95-4e22-a704-c7ba13311d7b"/>
          <w:id w:val="-1493792421"/>
          <w:placeholder>
            <w:docPart w:val="FF00EFC8D55243BCBF00158752D4EDBE"/>
          </w:placeholder>
        </w:sdtPr>
        <w:sdtContent>
          <w:moveFrom w:id="1814"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wVDE1OjAxOjA4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"#_CTVL0016df8aa821b7747acb1edb4d9183c161a" \o "Weinrich, S.; Mauky, E.; Schmidt, T.; Krebs, C.; Liebetrau, J.; Nelles, M. (2021): Systematic simplification of the Anaerobic Digestion Model No. 1 (A…"</w:instrText>
            </w:r>
            <w:r w:rsidR="00110331" w:rsidDel="00E04011">
              <w:rPr>
                <w:rFonts w:eastAsia="Garamond" w:cs="Garamond"/>
                <w:lang w:val="en-US"/>
              </w:rPr>
              <w:fldChar w:fldCharType="separate"/>
            </w:r>
            <w:r w:rsidR="00110331" w:rsidDel="00E04011">
              <w:rPr>
                <w:rFonts w:eastAsia="Garamond" w:cs="Garamond"/>
                <w:lang w:val="en-US"/>
              </w:rPr>
              <w:t>(2021)</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815" w:author="Hellmann, Simon" w:date="2025-08-30T18:02:00Z">
        <w:r w:rsidDel="00E04011">
          <w:rPr>
            <w:rFonts w:eastAsia="Garamond" w:cs="Garamond"/>
            <w:lang w:val="en-US"/>
          </w:rPr>
          <w:t xml:space="preserve"> and </w:t>
        </w:r>
      </w:moveFrom>
      <w:sdt>
        <w:sdtPr>
          <w:rPr>
            <w:rFonts w:eastAsia="Garamond" w:cs="Garamond"/>
            <w:lang w:val="en-US"/>
          </w:rPr>
          <w:alias w:val="To edit, see citavi.com/edit"/>
          <w:tag w:val="CitaviPlaceholder#fa21e779-701b-4d3f-8b31-1271134211fd"/>
          <w:id w:val="-1755276267"/>
          <w:placeholder>
            <w:docPart w:val="FF00EFC8D55243BCBF00158752D4EDBE"/>
          </w:placeholder>
        </w:sdtPr>
        <w:sdtContent>
          <w:moveFrom w:id="1816"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FQxNTowMTowOC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fldChar w:fldCharType="separate"/>
            </w:r>
            <w:r w:rsidR="00110331" w:rsidDel="00E04011">
              <w:rPr>
                <w:rFonts w:eastAsia="Garamond" w:cs="Garamond"/>
                <w:lang w:val="en-US"/>
              </w:rPr>
              <w:t>Wichern et al.</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817" w:author="Hellmann, Simon" w:date="2025-08-30T18:02:00Z">
        <w:r w:rsidDel="00E04011">
          <w:rPr>
            <w:rFonts w:eastAsia="Garamond" w:cs="Garamond"/>
            <w:lang w:val="en-US"/>
          </w:rPr>
          <w:t xml:space="preserve"> </w:t>
        </w:r>
      </w:moveFrom>
      <w:sdt>
        <w:sdtPr>
          <w:rPr>
            <w:rFonts w:eastAsia="Garamond" w:cs="Garamond"/>
            <w:lang w:val="en-US"/>
          </w:rPr>
          <w:alias w:val="To edit, see citavi.com/edit"/>
          <w:tag w:val="CitaviPlaceholder#52fb6599-e105-4a38-85c3-9346614784a0"/>
          <w:id w:val="1245917291"/>
          <w:placeholder>
            <w:docPart w:val="FF00EFC8D55243BCBF00158752D4EDBE"/>
          </w:placeholder>
        </w:sdtPr>
        <w:sdtContent>
          <w:moveFrom w:id="1818" w:author="Hellmann, Simon" w:date="2025-08-30T18:02:00Z">
            <w:r w:rsidDel="00E04011">
              <w:rPr>
                <w:rFonts w:eastAsia="Garamond" w:cs="Garamond"/>
                <w:lang w:val="en-US"/>
              </w:rPr>
              <w:fldChar w:fldCharType="begin"/>
            </w:r>
            <w:r w:rsidR="00A551DA" w:rsidDel="00E0401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gtMzBUMTU6MDE6MDg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sidDel="00E04011">
              <w:rPr>
                <w:rFonts w:eastAsia="Garamond" w:cs="Garamond"/>
                <w:lang w:val="en-US"/>
              </w:rPr>
              <w:fldChar w:fldCharType="separate"/>
            </w:r>
            <w:r w:rsidR="00110331" w:rsidDel="00E04011">
              <w:rPr>
                <w:rFonts w:eastAsia="Garamond" w:cs="Garamond"/>
                <w:lang w:val="en-US"/>
              </w:rPr>
              <w:fldChar w:fldCharType="begin"/>
            </w:r>
            <w:r w:rsidR="00110331" w:rsidDel="00E04011">
              <w:rPr>
                <w:rFonts w:eastAsia="Garamond" w:cs="Garamond"/>
                <w:lang w:val="en-US"/>
              </w:rPr>
              <w:instrText>HYPERLINK "#_CTVL001814785b0950c494f9cfced3b0e9edcd3" \o "Wichern, M.; Gehring, T.; Fischer, K.; Andrade, D.; Lübken, M.; Koch, K.; Gronauer, A.; Horn, H. (2009): Monofermentation of grass silage under mesoph…"</w:instrText>
            </w:r>
            <w:r w:rsidR="00110331" w:rsidDel="00E04011">
              <w:rPr>
                <w:rFonts w:eastAsia="Garamond" w:cs="Garamond"/>
                <w:lang w:val="en-US"/>
              </w:rPr>
              <w:fldChar w:fldCharType="separate"/>
            </w:r>
            <w:r w:rsidR="00110331" w:rsidDel="00E04011">
              <w:rPr>
                <w:rFonts w:eastAsia="Garamond" w:cs="Garamond"/>
                <w:lang w:val="en-US"/>
              </w:rPr>
              <w:t>(2009)</w:t>
            </w:r>
            <w:r w:rsidR="00110331" w:rsidDel="00E04011">
              <w:rPr>
                <w:rFonts w:eastAsia="Garamond" w:cs="Garamond"/>
                <w:lang w:val="en-US"/>
              </w:rPr>
              <w:fldChar w:fldCharType="end"/>
            </w:r>
            <w:r w:rsidDel="00E04011">
              <w:rPr>
                <w:rFonts w:eastAsia="Garamond" w:cs="Garamond"/>
                <w:lang w:val="en-US"/>
              </w:rPr>
              <w:fldChar w:fldCharType="end"/>
            </w:r>
          </w:moveFrom>
        </w:sdtContent>
      </w:sdt>
      <w:moveFrom w:id="1819" w:author="Hellmann, Simon" w:date="2025-08-30T18:02:00Z">
        <w:r w:rsidDel="00E04011">
          <w:rPr>
            <w:rFonts w:eastAsia="Garamond" w:cs="Garamond"/>
            <w:lang w:val="en-US"/>
          </w:rPr>
          <w:t>. However, multiple different realizations of kinetic parameters (Tab. 1) can describe similar process states, which are hence difficult to distinguish without more detailed investigation or state estimation.</w:t>
        </w:r>
      </w:moveFrom>
    </w:p>
    <w:moveFromRangeEnd w:id="1800"/>
    <w:p w14:paraId="42389F5A" w14:textId="13825BAA" w:rsidR="00BE59E7" w:rsidDel="00EF7145" w:rsidRDefault="00BE59E7" w:rsidP="00FC6AF8">
      <w:pPr>
        <w:pStyle w:val="berschrift2"/>
        <w:rPr>
          <w:del w:id="1820" w:author="Hellmann, Simon" w:date="2025-08-31T12:05:00Z"/>
          <w:lang w:val="en-US"/>
        </w:rPr>
        <w:pPrChange w:id="1821" w:author="Hellmann, Simon" w:date="2025-08-31T12:13:00Z">
          <w:pPr/>
        </w:pPrChange>
      </w:pPr>
      <w:del w:id="1822" w:author="Hellmann, Simon" w:date="2025-08-31T12:05:00Z">
        <w:r w:rsidDel="00EF7145">
          <w:rPr>
            <w:lang w:val="en-US"/>
          </w:rPr>
          <w:delText xml:space="preserve">When ignoring the process inhibition, i.e. setting the inhibition factor </w:delTex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sidDel="00EF7145">
          <w:rPr>
            <w:lang w:val="en-US"/>
          </w:rPr>
          <w:delTex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w:delText>
        </w:r>
      </w:del>
      <w:del w:id="1823" w:author="Hellmann, Simon" w:date="2025-08-28T16:57:00Z">
        <w:r w:rsidDel="00B1784E">
          <w:rPr>
            <w:lang w:val="en-US"/>
          </w:rPr>
          <w:delText xml:space="preserve">plant-model mismatch </w:delText>
        </w:r>
      </w:del>
      <w:del w:id="1824" w:author="Hellmann, Simon" w:date="2025-08-31T12:05:00Z">
        <w:r w:rsidDel="00EF7145">
          <w:rPr>
            <w:lang w:val="en-US"/>
          </w:rPr>
          <w:delText xml:space="preserve">was introduced. </w:delText>
        </w:r>
      </w:del>
    </w:p>
    <w:p w14:paraId="11461B90" w14:textId="4E79F08E" w:rsidR="00BE59E7" w:rsidRPr="005560BB" w:rsidDel="00FC6AF8" w:rsidRDefault="00BE59E7" w:rsidP="00FC6AF8">
      <w:pPr>
        <w:pStyle w:val="berschrift2"/>
        <w:rPr>
          <w:del w:id="1825" w:author="Hellmann, Simon" w:date="2025-08-31T12:12:00Z"/>
          <w:szCs w:val="24"/>
          <w:lang w:val="en-US"/>
        </w:rPr>
        <w:pPrChange w:id="1826" w:author="Hellmann, Simon" w:date="2025-08-31T12:13:00Z">
          <w:pPr/>
        </w:pPrChange>
      </w:pPr>
      <w:del w:id="1827" w:author="Hellmann, Simon" w:date="2025-08-31T12:12:00Z">
        <w:r w:rsidDel="00FC6AF8">
          <w:rPr>
            <w:szCs w:val="24"/>
            <w:lang w:val="en-US"/>
          </w:rPr>
          <w:delText>In summary, given the hyperparameters in Tab. 1 and 2, the NMPC robustly satisfies constraints on GS filling level through discontinuous substrate feedings predominantly of manure.</w:delText>
        </w:r>
      </w:del>
    </w:p>
    <w:p w14:paraId="499C0AF3" w14:textId="50EA4493" w:rsidR="00BE59E7" w:rsidRDefault="00BE59E7" w:rsidP="00FC6AF8">
      <w:pPr>
        <w:pStyle w:val="berschrift2"/>
        <w:rPr>
          <w:lang w:val="en-US"/>
        </w:rPr>
        <w:pPrChange w:id="1828" w:author="Hellmann, Simon" w:date="2025-08-31T12:13:00Z">
          <w:pPr>
            <w:pStyle w:val="berschrift2"/>
          </w:pPr>
        </w:pPrChange>
      </w:pPr>
      <w:r w:rsidRPr="7139F001">
        <w:rPr>
          <w:lang w:val="en-US"/>
        </w:rPr>
        <w:t>3.</w:t>
      </w:r>
      <w:r>
        <w:rPr>
          <w:lang w:val="en-US"/>
        </w:rPr>
        <w:t>4</w:t>
      </w:r>
      <w:r w:rsidRPr="7139F001">
        <w:rPr>
          <w:lang w:val="en-US"/>
        </w:rPr>
        <w:t xml:space="preserve"> </w:t>
      </w:r>
      <w:bookmarkStart w:id="1829" w:name="_Hlk207213167"/>
      <w:r w:rsidRPr="7139F001">
        <w:rPr>
          <w:lang w:val="en-US"/>
        </w:rPr>
        <w:t xml:space="preserve">Comparison </w:t>
      </w:r>
      <w:r>
        <w:rPr>
          <w:lang w:val="en-US"/>
        </w:rPr>
        <w:t>of robust and n</w:t>
      </w:r>
      <w:r w:rsidRPr="7139F001">
        <w:rPr>
          <w:lang w:val="en-US"/>
        </w:rPr>
        <w:t xml:space="preserve">ominal </w:t>
      </w:r>
      <w:del w:id="1830" w:author="Hellmann, Simon" w:date="2025-08-27T18:52:00Z">
        <w:r w:rsidRPr="7139F001" w:rsidDel="00B05A33">
          <w:rPr>
            <w:lang w:val="en-US"/>
          </w:rPr>
          <w:delText>MPC</w:delText>
        </w:r>
      </w:del>
      <w:bookmarkEnd w:id="1829"/>
      <w:ins w:id="1831" w:author="Hellmann, Simon" w:date="2025-08-27T18:52:00Z">
        <w:r w:rsidR="00B05A33">
          <w:rPr>
            <w:lang w:val="en-US"/>
          </w:rPr>
          <w:t>controller</w:t>
        </w:r>
      </w:ins>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155B19F8" w14:textId="046C0D0E" w:rsidR="00E04011" w:rsidRDefault="00BE59E7" w:rsidP="00E04011">
      <w:pPr>
        <w:ind w:firstLine="0"/>
        <w:rPr>
          <w:ins w:id="1832" w:author="Hellmann, Simon" w:date="2025-08-31T12:06:00Z"/>
          <w:lang w:val="en-US"/>
        </w:rPr>
      </w:pPr>
      <w:r>
        <w:rPr>
          <w:lang w:val="en-US"/>
        </w:rPr>
        <w:t xml:space="preserve">Clearly, nominal MPC (Fig. 6, right) fails to ensure process stability and leads to massive constraint violations of the GS, whereas robust multi-stage MPC (Fig. 6, left) maintains safe GS </w:t>
      </w:r>
      <w:ins w:id="1833" w:author="Hellmann, Simon" w:date="2025-08-30T18:04:00Z">
        <w:r w:rsidR="00E04011">
          <w:rPr>
            <w:lang w:val="en-US"/>
          </w:rPr>
          <w:t>filling levels and an overall stable process. The reason for the no</w:t>
        </w:r>
        <w:r w:rsidR="00E04011">
          <w:rPr>
            <w:lang w:val="en-US"/>
          </w:rPr>
          <w:softHyphen/>
          <w:t>mi</w:t>
        </w:r>
        <w:r w:rsidR="00E04011">
          <w:rPr>
            <w:lang w:val="en-US"/>
          </w:rPr>
          <w:softHyphen/>
          <w:t xml:space="preserve">nal controller’s inferior performance becomes apparent when considering the differences between </w:t>
        </w:r>
        <w:r w:rsidR="00E04011" w:rsidRPr="00670698">
          <w:rPr>
            <w:lang w:val="en-US"/>
          </w:rPr>
          <w:t>6 h a</w:t>
        </w:r>
        <w:r w:rsidR="00E04011" w:rsidRPr="00014D8F">
          <w:rPr>
            <w:lang w:val="en-US"/>
          </w:rPr>
          <w:t>head</w:t>
        </w:r>
        <w:r w:rsidR="00E04011">
          <w:rPr>
            <w:lang w:val="en-US"/>
          </w:rPr>
          <w:t xml:space="preserve"> controller predictions (dotted lines) and plant realizations (solid lines) of biogas production (black): the nominal controller (assuming nominal influent concentrations) syste</w:t>
        </w:r>
        <w:r w:rsidR="00E04011">
          <w:rPr>
            <w:lang w:val="en-US"/>
          </w:rPr>
          <w:softHyphen/>
          <w:t>ma</w:t>
        </w:r>
        <w:r w:rsidR="00E04011">
          <w:rPr>
            <w:lang w:val="en-US"/>
          </w:rPr>
          <w:softHyphen/>
          <w:t>ti</w:t>
        </w:r>
        <w:r w:rsidR="00E04011">
          <w:rPr>
            <w:lang w:val="en-US"/>
          </w:rPr>
          <w:softHyphen/>
          <w:t>cal</w:t>
        </w:r>
        <w:r w:rsidR="00E04011">
          <w:rPr>
            <w:lang w:val="en-US"/>
          </w:rPr>
          <w:softHyphen/>
          <w:t>ly under</w:t>
        </w:r>
        <w:r w:rsidR="00E04011">
          <w:rPr>
            <w:lang w:val="en-US"/>
          </w:rPr>
          <w:softHyphen/>
          <w:t xml:space="preserve">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w:t>
        </w:r>
      </w:ins>
      <w:ins w:id="1834" w:author="Hellmann, Simon" w:date="2025-08-31T12:05:00Z">
        <w:r w:rsidR="00EF7145">
          <w:rPr>
            <w:lang w:val="en-US"/>
          </w:rPr>
          <w:t>finally violated. By then, the controller still predicts decreasing GS filling levels (dotted line), but the plant in fact exceeds the maximum GS filling level soon after.</w:t>
        </w:r>
      </w:ins>
    </w:p>
    <w:p w14:paraId="5D16BE9D" w14:textId="7B05F0E4" w:rsidR="00EF7145" w:rsidDel="00EF7145" w:rsidRDefault="00EF7145" w:rsidP="00EF7145">
      <w:pPr>
        <w:rPr>
          <w:del w:id="1835" w:author="Hellmann, Simon" w:date="2025-08-31T12:06:00Z"/>
          <w:moveTo w:id="1836" w:author="Hellmann, Simon" w:date="2025-08-31T12:06:00Z"/>
          <w:lang w:val="en-US"/>
        </w:rPr>
      </w:pPr>
      <w:moveToRangeStart w:id="1837" w:author="Hellmann, Simon" w:date="2025-08-31T12:06:00Z" w:name="move207534386"/>
      <w:moveTo w:id="1838" w:author="Hellmann, Simon" w:date="2025-08-31T12:06:00Z">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moveTo>
      <w:sdt>
        <w:sdtPr>
          <w:rPr>
            <w:lang w:val="en-US"/>
          </w:rPr>
          <w:alias w:val="To edit, see citavi.com/edit"/>
          <w:tag w:val="CitaviPlaceholder#720d23f4-1bbc-4d03-a6d5-c360fa3116c2"/>
          <w:id w:val="-556776518"/>
          <w:placeholder>
            <w:docPart w:val="60BDA0C3550C4C3FA896B57BD780FF7C"/>
          </w:placeholder>
        </w:sdtPr>
        <w:sdtContent>
          <w:moveTo w:id="1839" w:author="Hellmann, Simon" w:date="2025-08-31T12:06: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Pr>
                <w:lang w:val="en-US"/>
              </w:rPr>
              <w:fldChar w:fldCharType="separate"/>
            </w:r>
            <w:r>
              <w:fldChar w:fldCharType="begin"/>
            </w:r>
            <w:r w:rsidRPr="001B4B12">
              <w:rPr>
                <w:lang w:val="en-US"/>
              </w:rPr>
              <w:instrText xml:space="preserve"> HYPERLINK \l "_CTVL001613817b73b44408b87fd77151cc11fc5" \o "Qin, S.; Badgwell, T. A. (2003): A survey of industrial model predictive control technology. Control Engineering Practice 11 (7), 733–764." </w:instrText>
            </w:r>
            <w:ins w:id="1840" w:author="Hellmann, Simon" w:date="2025-08-31T12:14:00Z"/>
            <w:r>
              <w:fldChar w:fldCharType="separate"/>
            </w:r>
            <w:r>
              <w:rPr>
                <w:lang w:val="en-US"/>
              </w:rPr>
              <w:t>(Qin and Badgwell, 2003)</w:t>
            </w:r>
            <w:r>
              <w:rPr>
                <w:lang w:val="en-US"/>
              </w:rPr>
              <w:fldChar w:fldCharType="end"/>
            </w:r>
            <w:r>
              <w:rPr>
                <w:lang w:val="en-US"/>
              </w:rPr>
              <w:fldChar w:fldCharType="end"/>
            </w:r>
          </w:moveTo>
        </w:sdtContent>
      </w:sdt>
      <w:moveTo w:id="1841" w:author="Hellmann, Simon" w:date="2025-08-31T12:06:00Z">
        <w:r>
          <w:rPr>
            <w:lang w:val="en-US"/>
          </w:rPr>
          <w:t xml:space="preserve">. This approximate </w:t>
        </w:r>
      </w:moveTo>
      <w:ins w:id="1842" w:author="Hellmann, Simon" w:date="2025-08-31T12:06:00Z">
        <w:r>
          <w:rPr>
            <w:lang w:val="en-US"/>
          </w:rPr>
          <w:t>so</w:t>
        </w:r>
        <w:r>
          <w:rPr>
            <w:lang w:val="en-US"/>
          </w:rPr>
          <w:softHyphen/>
        </w:r>
      </w:ins>
      <w:ins w:id="1843" w:author="Hellmann, Simon" w:date="2025-08-31T12:13:00Z">
        <w:r w:rsidR="00FC6AF8">
          <w:rPr>
            <w:lang w:val="en-US"/>
          </w:rPr>
          <w:softHyphen/>
          <w:t>lu</w:t>
        </w:r>
        <w:r w:rsidR="00FC6AF8">
          <w:rPr>
            <w:lang w:val="en-US"/>
          </w:rPr>
          <w:t>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ins>
      <w:moveTo w:id="1844" w:author="Hellmann, Simon" w:date="2025-08-31T12:06:00Z">
        <w:del w:id="1845" w:author="Hellmann, Simon" w:date="2025-08-31T12:06:00Z">
          <w:r w:rsidDel="00EF7145">
            <w:rPr>
              <w:lang w:val="en-US"/>
            </w:rPr>
            <w:delText xml:space="preserve">solution,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 horizons to better anticipate prospective GS constraint violations </w:delText>
          </w:r>
        </w:del>
      </w:moveTo>
      <w:customXmlDelRangeStart w:id="1846" w:author="Hellmann, Simon" w:date="2025-08-31T12:06:00Z"/>
      <w:sdt>
        <w:sdtPr>
          <w:rPr>
            <w:lang w:val="en-US"/>
          </w:rPr>
          <w:alias w:val="To edit, see citavi.com/edit"/>
          <w:tag w:val="CitaviPlaceholder#3f5b32af-6e1b-4987-b3c6-1a9a12f99e81"/>
          <w:id w:val="-1845543932"/>
          <w:placeholder>
            <w:docPart w:val="60BDA0C3550C4C3FA896B57BD780FF7C"/>
          </w:placeholder>
        </w:sdtPr>
        <w:sdtContent>
          <w:customXmlDelRangeEnd w:id="1846"/>
          <w:moveTo w:id="1847" w:author="Hellmann, Simon" w:date="2025-08-31T12:06:00Z">
            <w:del w:id="1848" w:author="Hellmann, Simon" w:date="2025-08-31T12:06:00Z">
              <w:r w:rsidDel="00EF7145">
                <w:rPr>
                  <w:lang w:val="en-US"/>
                </w:rPr>
                <w:fldChar w:fldCharType="begin"/>
              </w:r>
              <w:r w:rsidDel="00EF7145">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delInstrText>
              </w:r>
              <w:r w:rsidDel="00EF7145">
                <w:rPr>
                  <w:lang w:val="en-US"/>
                </w:rPr>
                <w:fldChar w:fldCharType="separate"/>
              </w:r>
              <w:r w:rsidDel="00EF7145">
                <w:fldChar w:fldCharType="begin"/>
              </w:r>
              <w:r w:rsidRPr="001B4B12" w:rsidDel="00EF7145">
                <w:rPr>
                  <w:lang w:val="en-US"/>
                </w:rPr>
                <w:delInstrText xml:space="preserve"> HYPERLINK \l "_CTVL001613817b73b44408b87fd77151cc11fc5" \o "Qin, S.; Badgwell, T. A. (2003): A survey of industrial model predictive control technology. Control Engineering Practice 11 (7), 733–764." </w:delInstrText>
              </w:r>
              <w:r w:rsidDel="00EF7145">
                <w:fldChar w:fldCharType="separate"/>
              </w:r>
              <w:r w:rsidDel="00EF7145">
                <w:rPr>
                  <w:lang w:val="en-US"/>
                </w:rPr>
                <w:delText>(Qin and Badgwell, 2003)</w:delText>
              </w:r>
              <w:r w:rsidDel="00EF7145">
                <w:rPr>
                  <w:lang w:val="en-US"/>
                </w:rPr>
                <w:fldChar w:fldCharType="end"/>
              </w:r>
              <w:r w:rsidDel="00EF7145">
                <w:rPr>
                  <w:lang w:val="en-US"/>
                </w:rPr>
                <w:fldChar w:fldCharType="end"/>
              </w:r>
            </w:del>
          </w:moveTo>
          <w:customXmlDelRangeStart w:id="1849" w:author="Hellmann, Simon" w:date="2025-08-31T12:06:00Z"/>
        </w:sdtContent>
      </w:sdt>
      <w:customXmlDelRangeEnd w:id="1849"/>
      <w:moveTo w:id="1850" w:author="Hellmann, Simon" w:date="2025-08-31T12:06:00Z">
        <w:del w:id="1851" w:author="Hellmann, Simon" w:date="2025-08-31T12:06:00Z">
          <w:r w:rsidDel="00EF7145">
            <w:rPr>
              <w:lang w:val="en-US"/>
            </w:rPr>
            <w:delText xml:space="preserve"> or further limited maximum feed volume flows to restrict the erratic feeding. </w:delText>
          </w:r>
        </w:del>
      </w:moveTo>
    </w:p>
    <w:moveToRangeEnd w:id="1837"/>
    <w:p w14:paraId="3F9CE86E" w14:textId="09AA1A8E" w:rsidR="00BE59E7" w:rsidRDefault="00BE59E7" w:rsidP="00EF7145">
      <w:pPr>
        <w:rPr>
          <w:lang w:val="en-US"/>
        </w:rPr>
        <w:pPrChange w:id="1852" w:author="Hellmann, Simon" w:date="2025-08-31T12:06:00Z">
          <w:pPr/>
        </w:pPrChange>
      </w:pPr>
      <w:del w:id="1853" w:author="Hellmann, Simon" w:date="2025-08-30T18:04:00Z">
        <w:r w:rsidDel="00EB51E5">
          <w:rPr>
            <w:lang w:val="en-US"/>
          </w:rPr>
          <w:br/>
        </w:r>
      </w:del>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BE59E7" w:rsidRPr="008D39E8" w14:paraId="167DFC2E" w14:textId="77777777" w:rsidTr="00144E26">
        <w:tc>
          <w:tcPr>
            <w:tcW w:w="9978" w:type="dxa"/>
            <w:gridSpan w:val="3"/>
          </w:tcPr>
          <w:p w14:paraId="7EF19F6C" w14:textId="58EE4F0A"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ins w:id="1854" w:author="Hellmann, Simon" w:date="2025-08-28T10:39:00Z">
              <w:r w:rsidR="00135E97">
                <w:rPr>
                  <w:noProof/>
                  <w:sz w:val="22"/>
                  <w:lang w:val="en-US"/>
                </w:rPr>
                <w:t>gas storage</w:t>
              </w:r>
            </w:ins>
            <w:del w:id="1855" w:author="Hellmann, Simon" w:date="2025-08-28T10:39:00Z">
              <w:r w:rsidRPr="00E81601" w:rsidDel="00135E97">
                <w:rPr>
                  <w:noProof/>
                  <w:sz w:val="22"/>
                  <w:lang w:val="en-US"/>
                </w:rPr>
                <w:delText>GS</w:delText>
              </w:r>
            </w:del>
            <w:r w:rsidRPr="00E81601">
              <w:rPr>
                <w:noProof/>
                <w:sz w:val="22"/>
                <w:lang w:val="en-US"/>
              </w:rPr>
              <w:t xml:space="preserve"> measurement noise and </w:t>
            </w:r>
            <w:r w:rsidRPr="00E81601">
              <w:rPr>
                <w:rFonts w:eastAsia="Garamond" w:cs="Garamond"/>
                <w:sz w:val="22"/>
                <w:lang w:val="en-US"/>
              </w:rPr>
              <w:t>prediction horizon of 48 time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del w:id="1856" w:author="Hellmann, Simon" w:date="2025-08-28T10:40:00Z">
              <w:r w:rsidRPr="00E81601" w:rsidDel="00135E97">
                <w:rPr>
                  <w:rFonts w:eastAsia="Garamond" w:cs="Garamond"/>
                  <w:sz w:val="22"/>
                  <w:lang w:val="en-US"/>
                </w:rPr>
                <w:delText xml:space="preserve">CHP </w:delText>
              </w:r>
            </w:del>
            <w:ins w:id="1857" w:author="Hellmann, Simon" w:date="2025-08-28T10:40:00Z">
              <w:r w:rsidR="00135E97">
                <w:rPr>
                  <w:rFonts w:eastAsia="Garamond" w:cs="Garamond"/>
                  <w:sz w:val="22"/>
                  <w:lang w:val="en-US"/>
                </w:rPr>
                <w:t>O</w:t>
              </w:r>
            </w:ins>
            <w:del w:id="1858" w:author="Hellmann, Simon" w:date="2025-08-28T10:40:00Z">
              <w:r w:rsidRPr="00E81601" w:rsidDel="00135E97">
                <w:rPr>
                  <w:rFonts w:eastAsia="Garamond" w:cs="Garamond"/>
                  <w:sz w:val="22"/>
                  <w:lang w:val="en-US"/>
                </w:rPr>
                <w:delText>o</w:delText>
              </w:r>
            </w:del>
            <w:r w:rsidRPr="00E81601">
              <w:rPr>
                <w:rFonts w:eastAsia="Garamond" w:cs="Garamond"/>
                <w:sz w:val="22"/>
                <w:lang w:val="en-US"/>
              </w:rPr>
              <w:t xml:space="preserve">n-times </w:t>
            </w:r>
            <w:ins w:id="1859" w:author="Hellmann, Simon" w:date="2025-08-28T10:40:00Z">
              <w:r w:rsidR="00135E97">
                <w:rPr>
                  <w:rFonts w:eastAsia="Garamond" w:cs="Garamond"/>
                  <w:sz w:val="22"/>
                  <w:lang w:val="en-US"/>
                </w:rPr>
                <w:t xml:space="preserve">of the combined heat and power unit </w:t>
              </w:r>
            </w:ins>
            <w:r w:rsidRPr="00E81601">
              <w:rPr>
                <w:rFonts w:eastAsia="Garamond" w:cs="Garamond"/>
                <w:sz w:val="22"/>
                <w:lang w:val="en-US"/>
              </w:rPr>
              <w:t>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490A16A8" w:rsidR="0011577E" w:rsidDel="00EF7145" w:rsidRDefault="00DC036F" w:rsidP="00EF7145">
      <w:pPr>
        <w:ind w:firstLine="0"/>
        <w:rPr>
          <w:del w:id="1860" w:author="Hellmann, Simon" w:date="2025-08-30T18:04:00Z"/>
          <w:lang w:val="en-US"/>
        </w:rPr>
        <w:pPrChange w:id="1861" w:author="Hellmann, Simon" w:date="2025-08-31T12:06:00Z">
          <w:pPr/>
        </w:pPrChange>
      </w:pPr>
      <w:ins w:id="1862" w:author="Hellmann, Simon" w:date="2025-08-31T12:13:00Z">
        <w:r>
          <w:rPr>
            <w:lang w:val="en-US"/>
          </w:rPr>
          <w:lastRenderedPageBreak/>
          <w:t xml:space="preserve">horizons to better anticipate prospective GS constraint violations </w:t>
        </w:r>
      </w:ins>
      <w:customXmlInsRangeStart w:id="1863" w:author="Hellmann, Simon" w:date="2025-08-31T12:13:00Z"/>
      <w:sdt>
        <w:sdtPr>
          <w:rPr>
            <w:lang w:val="en-US"/>
          </w:rPr>
          <w:alias w:val="To edit, see citavi.com/edit"/>
          <w:tag w:val="CitaviPlaceholder#3f5b32af-6e1b-4987-b3c6-1a9a12f99e81"/>
          <w:id w:val="425012651"/>
          <w:placeholder>
            <w:docPart w:val="3A5067F06BBB4373A3141FA972A3713A"/>
          </w:placeholder>
        </w:sdtPr>
        <w:sdtContent>
          <w:customXmlInsRangeEnd w:id="1863"/>
          <w:ins w:id="1864" w:author="Hellmann, Simon" w:date="2025-08-31T12:13:00Z">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Pr>
                <w:lang w:val="en-US"/>
              </w:rPr>
              <w:fldChar w:fldCharType="separate"/>
            </w:r>
            <w:r>
              <w:fldChar w:fldCharType="begin"/>
            </w:r>
            <w:r w:rsidRPr="001B4B12">
              <w:rPr>
                <w:lang w:val="en-US"/>
              </w:rPr>
              <w:instrText xml:space="preserve"> HYPERLINK \l "_CTVL001613817b73b44408b87fd77151cc11fc5" \o "Qin, S.; Badgwell, T. A. (2003): A survey of industrial model predictive control technology. Control Engineering Practice 11 (7), 733–764." </w:instrText>
            </w:r>
          </w:ins>
          <w:ins w:id="1865" w:author="Hellmann, Simon" w:date="2025-08-31T12:14:00Z"/>
          <w:ins w:id="1866" w:author="Hellmann, Simon" w:date="2025-08-31T12:13:00Z">
            <w:r>
              <w:fldChar w:fldCharType="separate"/>
            </w:r>
            <w:r>
              <w:rPr>
                <w:lang w:val="en-US"/>
              </w:rPr>
              <w:t>(Qin and Badgwell, 2003)</w:t>
            </w:r>
            <w:r>
              <w:rPr>
                <w:lang w:val="en-US"/>
              </w:rPr>
              <w:fldChar w:fldCharType="end"/>
            </w:r>
            <w:r>
              <w:rPr>
                <w:lang w:val="en-US"/>
              </w:rPr>
              <w:fldChar w:fldCharType="end"/>
            </w:r>
          </w:ins>
          <w:customXmlInsRangeStart w:id="1867" w:author="Hellmann, Simon" w:date="2025-08-31T12:13:00Z"/>
        </w:sdtContent>
      </w:sdt>
      <w:customXmlInsRangeEnd w:id="1867"/>
      <w:ins w:id="1868" w:author="Hellmann, Simon" w:date="2025-08-31T12:13:00Z">
        <w:r>
          <w:rPr>
            <w:lang w:val="en-US"/>
          </w:rPr>
          <w:t xml:space="preserve"> or further limited maximum feed volume flows to restrict the erratic feeding.</w:t>
        </w:r>
      </w:ins>
      <w:del w:id="1869" w:author="Hellmann, Simon" w:date="2025-08-30T18:04:00Z">
        <w:r w:rsidR="00B82ED6" w:rsidDel="00E04011">
          <w:rPr>
            <w:lang w:val="en-US"/>
          </w:rPr>
          <w:delText xml:space="preserve">filling levels and an overall stable process. The reason for the nominal controller’s inferior performance becomes apparent when considering the differences between </w:delText>
        </w:r>
        <w:r w:rsidR="00B82ED6" w:rsidRPr="00670698" w:rsidDel="00E04011">
          <w:rPr>
            <w:lang w:val="en-US"/>
          </w:rPr>
          <w:delText>6 h a</w:delText>
        </w:r>
        <w:r w:rsidR="00B82ED6" w:rsidRPr="00014D8F" w:rsidDel="00E04011">
          <w:rPr>
            <w:lang w:val="en-US"/>
          </w:rPr>
          <w:delText>head</w:delText>
        </w:r>
        <w:r w:rsidR="00B82ED6" w:rsidDel="00E04011">
          <w:rPr>
            <w:lang w:val="en-US"/>
          </w:rPr>
          <w:delText xml:space="preserve"> controller predictions (dotted lines) and plant realizations (solid lines) of biogas production (black): the </w:delText>
        </w:r>
        <w:r w:rsidR="00BE59E7" w:rsidDel="00E04011">
          <w:rPr>
            <w:lang w:val="en-US"/>
          </w:rPr>
          <w:delTex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delText>
        </w:r>
      </w:del>
    </w:p>
    <w:p w14:paraId="6BE83AD4" w14:textId="77777777" w:rsidR="00EF7145" w:rsidRDefault="00EF7145" w:rsidP="00EF7145">
      <w:pPr>
        <w:ind w:firstLine="0"/>
        <w:rPr>
          <w:ins w:id="1870" w:author="Hellmann, Simon" w:date="2025-08-31T12:06:00Z"/>
          <w:lang w:val="en-US"/>
        </w:rPr>
        <w:pPrChange w:id="1871" w:author="Hellmann, Simon" w:date="2025-08-31T12:06:00Z">
          <w:pPr/>
        </w:pPrChange>
      </w:pPr>
    </w:p>
    <w:p w14:paraId="0C993354" w14:textId="51FF0103" w:rsidR="006A043E" w:rsidDel="00EF7145" w:rsidRDefault="00A83FF9" w:rsidP="006A043E">
      <w:pPr>
        <w:rPr>
          <w:moveFrom w:id="1872" w:author="Hellmann, Simon" w:date="2025-08-31T12:06:00Z"/>
          <w:lang w:val="en-US"/>
        </w:rPr>
      </w:pPr>
      <w:moveFromRangeStart w:id="1873" w:author="Hellmann, Simon" w:date="2025-08-31T12:06:00Z" w:name="move207534386"/>
      <w:moveFrom w:id="1874" w:author="Hellmann, Simon" w:date="2025-08-31T12:06:00Z">
        <w:r w:rsidDel="00EF7145">
          <w:rPr>
            <w:lang w:val="en-US"/>
          </w:rPr>
          <w:t>As</w:t>
        </w:r>
        <w:r w:rsidR="006A043E" w:rsidRPr="0088398F" w:rsidDel="00EF7145">
          <w:rPr>
            <w:lang w:val="en-US"/>
          </w:rPr>
          <w:t xml:space="preserve"> state feedback was assumed</w:t>
        </w:r>
        <w:r w:rsidR="009A38DE" w:rsidDel="00EF7145">
          <w:rPr>
            <w:lang w:val="en-US"/>
          </w:rPr>
          <w:t xml:space="preserve">, </w:t>
        </w:r>
        <w:r w:rsidR="006A043E" w:rsidDel="00EF7145">
          <w:rPr>
            <w:lang w:val="en-US"/>
          </w:rPr>
          <w:t xml:space="preserve">the </w:t>
        </w:r>
        <w:r w:rsidR="00FC0365" w:rsidDel="00EF7145">
          <w:rPr>
            <w:lang w:val="en-US"/>
          </w:rPr>
          <w:t>u</w:t>
        </w:r>
        <w:r w:rsidR="006A043E" w:rsidDel="00EF7145">
          <w:rPr>
            <w:lang w:val="en-US"/>
          </w:rPr>
          <w:t>nstable plant behavior also affects the controller predictions, underscored by the predicted constraint violations around day 3.7</w:t>
        </w:r>
        <w:r w:rsidR="006A043E" w:rsidRPr="002132D7" w:rsidDel="00EF7145">
          <w:rPr>
            <w:lang w:val="en-US"/>
          </w:rPr>
          <w:t>.</w:t>
        </w:r>
        <w:r w:rsidR="006A043E" w:rsidDel="00EF7145">
          <w:rPr>
            <w:lang w:val="en-US"/>
          </w:rPr>
          <w:t xml:space="preserve"> If the optimization solver fails to determine a </w:t>
        </w:r>
        <w:r w:rsidR="009A38DE" w:rsidDel="00EF7145">
          <w:rPr>
            <w:lang w:val="en-US"/>
          </w:rPr>
          <w:t xml:space="preserve">feasible </w:t>
        </w:r>
        <w:r w:rsidR="006A043E" w:rsidDel="00EF7145">
          <w:rPr>
            <w:lang w:val="en-US"/>
          </w:rPr>
          <w:t>solution</w:t>
        </w:r>
        <w:r w:rsidR="009A38DE" w:rsidDel="00EF7145">
          <w:rPr>
            <w:lang w:val="en-US"/>
          </w:rPr>
          <w:t>, i.e.</w:t>
        </w:r>
        <w:r w:rsidR="00C74441" w:rsidDel="00EF7145">
          <w:rPr>
            <w:lang w:val="en-US"/>
          </w:rPr>
          <w:t>,</w:t>
        </w:r>
        <w:r w:rsidR="009A38DE" w:rsidDel="00EF7145">
          <w:rPr>
            <w:lang w:val="en-US"/>
          </w:rPr>
          <w:t xml:space="preserve"> one </w:t>
        </w:r>
        <w:r w:rsidR="006A043E" w:rsidDel="00EF7145">
          <w:rPr>
            <w:lang w:val="en-US"/>
          </w:rPr>
          <w:t xml:space="preserve">that satisfies constraints, it reverts to solving an approximate problem with relaxed constraints </w:t>
        </w:r>
      </w:moveFrom>
      <w:sdt>
        <w:sdtPr>
          <w:rPr>
            <w:lang w:val="en-US"/>
          </w:rPr>
          <w:alias w:val="To edit, see citavi.com/edit"/>
          <w:tag w:val="CitaviPlaceholder#720d23f4-1bbc-4d03-a6d5-c360fa3116c2"/>
          <w:id w:val="1097515743"/>
          <w:placeholder>
            <w:docPart w:val="10BA57B24378704FABABBD264C5EF654"/>
          </w:placeholder>
        </w:sdtPr>
        <w:sdtContent>
          <w:moveFrom w:id="1875" w:author="Hellmann, Simon" w:date="2025-08-31T12:06:00Z">
            <w:r w:rsidR="006A043E" w:rsidDel="00EF7145">
              <w:rPr>
                <w:lang w:val="en-US"/>
              </w:rPr>
              <w:fldChar w:fldCharType="begin"/>
            </w:r>
            <w:r w:rsidR="00A551DA" w:rsidDel="00EF71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sidR="006A043E" w:rsidDel="00EF7145">
              <w:rPr>
                <w:lang w:val="en-US"/>
              </w:rPr>
              <w:fldChar w:fldCharType="separate"/>
            </w:r>
            <w:r w:rsidR="008D39E8" w:rsidDel="00EF7145">
              <w:fldChar w:fldCharType="begin"/>
            </w:r>
            <w:r w:rsidR="008D39E8" w:rsidRPr="008D39E8" w:rsidDel="00EF7145">
              <w:rPr>
                <w:lang w:val="en-US"/>
                <w:rPrChange w:id="1876"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r w:rsidR="008D39E8" w:rsidDel="00EF7145">
              <w:fldChar w:fldCharType="separate"/>
            </w:r>
            <w:r w:rsidR="00E04011" w:rsidDel="00EF7145">
              <w:rPr>
                <w:lang w:val="en-US"/>
              </w:rPr>
              <w:t>(Qin and Badgwell, 2003)</w:t>
            </w:r>
            <w:r w:rsidR="008D39E8" w:rsidDel="00EF7145">
              <w:rPr>
                <w:lang w:val="en-US"/>
              </w:rPr>
              <w:fldChar w:fldCharType="end"/>
            </w:r>
            <w:r w:rsidR="006A043E" w:rsidDel="00EF7145">
              <w:rPr>
                <w:lang w:val="en-US"/>
              </w:rPr>
              <w:fldChar w:fldCharType="end"/>
            </w:r>
          </w:moveFrom>
        </w:sdtContent>
      </w:sdt>
      <w:moveFrom w:id="1877" w:author="Hellmann, Simon" w:date="2025-08-31T12:06:00Z">
        <w:r w:rsidR="006A043E" w:rsidDel="00EF7145">
          <w:rPr>
            <w:lang w:val="en-US"/>
          </w:rPr>
          <w:t xml:space="preserve">. This approximate solution, </w:t>
        </w:r>
        <w:r w:rsidR="009A38DE" w:rsidDel="00EF7145">
          <w:rPr>
            <w:lang w:val="en-US"/>
          </w:rPr>
          <w:t>though</w:t>
        </w:r>
        <w:r w:rsidR="006A043E" w:rsidDel="00EF7145">
          <w:rPr>
            <w:lang w:val="en-US"/>
          </w:rPr>
          <w:t>, cannot lead the system back into stable operati</w:t>
        </w:r>
        <w:r w:rsidR="009A38DE" w:rsidDel="00EF7145">
          <w:rPr>
            <w:lang w:val="en-US"/>
          </w:rPr>
          <w:t>on</w:t>
        </w:r>
        <w:r w:rsidR="006A043E" w:rsidDel="00EF7145">
          <w:rPr>
            <w:lang w:val="en-US"/>
          </w:rPr>
          <w:t xml:space="preserve">. Instead, </w:t>
        </w:r>
        <w:r w:rsidR="00EA5CAB" w:rsidDel="00EF7145">
          <w:rPr>
            <w:lang w:val="en-US"/>
          </w:rPr>
          <w:t xml:space="preserve">by applying </w:t>
        </w:r>
        <w:r w:rsidR="006A043E" w:rsidDel="00EF7145">
          <w:rPr>
            <w:lang w:val="en-US"/>
          </w:rPr>
          <w:t xml:space="preserve">erratic </w:t>
        </w:r>
        <w:r w:rsidR="00EA5CAB" w:rsidDel="00EF7145">
          <w:rPr>
            <w:lang w:val="en-US"/>
          </w:rPr>
          <w:t xml:space="preserve">substrate </w:t>
        </w:r>
        <w:r w:rsidR="006A043E" w:rsidDel="00EF7145">
          <w:rPr>
            <w:lang w:val="en-US"/>
          </w:rPr>
          <w:t>feed</w:t>
        </w:r>
        <w:r w:rsidR="00EA5CAB" w:rsidDel="00EF7145">
          <w:rPr>
            <w:lang w:val="en-US"/>
          </w:rPr>
          <w:t>ings</w:t>
        </w:r>
        <w:r w:rsidR="009A38DE" w:rsidDel="00EF7145">
          <w:rPr>
            <w:lang w:val="en-US"/>
          </w:rPr>
          <w:t>, it fails to restore stability</w:t>
        </w:r>
        <w:r w:rsidR="006A043E" w:rsidDel="00EF7145">
          <w:rPr>
            <w:lang w:val="en-US"/>
          </w:rPr>
          <w:t xml:space="preserve">. Consequently, </w:t>
        </w:r>
        <w:r w:rsidR="00EA5CAB" w:rsidDel="00EF7145">
          <w:rPr>
            <w:lang w:val="en-US"/>
          </w:rPr>
          <w:t xml:space="preserve">GS filling level, </w:t>
        </w:r>
        <w:r w:rsidR="006A043E" w:rsidDel="00EF7145">
          <w:rPr>
            <w:lang w:val="en-US"/>
          </w:rPr>
          <w:t xml:space="preserve">gas production, </w:t>
        </w:r>
        <w:r w:rsidR="00EA5CAB" w:rsidDel="00EF7145">
          <w:rPr>
            <w:lang w:val="en-US"/>
          </w:rPr>
          <w:t xml:space="preserve">and </w:t>
        </w:r>
        <w:r w:rsidR="006A043E" w:rsidDel="00EF7145">
          <w:rPr>
            <w:lang w:val="en-US"/>
          </w:rPr>
          <w:t xml:space="preserve">pH assume clearly </w:t>
        </w:r>
        <w:r w:rsidR="00FC0365" w:rsidDel="00EF7145">
          <w:rPr>
            <w:lang w:val="en-US"/>
          </w:rPr>
          <w:t>u</w:t>
        </w:r>
        <w:r w:rsidR="006A043E" w:rsidDel="00EF7145">
          <w:rPr>
            <w:lang w:val="en-US"/>
          </w:rPr>
          <w:t>nstable or even unphysical values. In real</w:t>
        </w:r>
        <w:r w:rsidR="00C74441" w:rsidDel="00EF7145">
          <w:rPr>
            <w:lang w:val="en-US"/>
          </w:rPr>
          <w:t xml:space="preserve"> </w:t>
        </w:r>
        <w:r w:rsidR="006A043E" w:rsidDel="00EF7145">
          <w:rPr>
            <w:lang w:val="en-US"/>
          </w:rPr>
          <w:t>life, such plant behavior should be prevented as it would require releas</w:t>
        </w:r>
        <w:r w:rsidR="00C74441" w:rsidDel="00EF7145">
          <w:rPr>
            <w:lang w:val="en-US"/>
          </w:rPr>
          <w:t>ing</w:t>
        </w:r>
        <w:r w:rsidR="006A043E" w:rsidDel="00EF7145">
          <w:rPr>
            <w:lang w:val="en-US"/>
          </w:rPr>
          <w:t xml:space="preserve"> or flar</w:t>
        </w:r>
        <w:r w:rsidR="00C74441" w:rsidDel="00EF7145">
          <w:rPr>
            <w:lang w:val="en-US"/>
          </w:rPr>
          <w:t>ing</w:t>
        </w:r>
        <w:r w:rsidR="006A043E" w:rsidDel="00EF7145">
          <w:rPr>
            <w:lang w:val="en-US"/>
          </w:rPr>
          <w:t xml:space="preserve"> off </w:t>
        </w:r>
        <w:r w:rsidR="00324A88" w:rsidDel="00EF7145">
          <w:rPr>
            <w:lang w:val="en-US"/>
          </w:rPr>
          <w:t xml:space="preserve">of </w:t>
        </w:r>
        <w:r w:rsidR="006A043E" w:rsidDel="00EF7145">
          <w:rPr>
            <w:lang w:val="en-US"/>
          </w:rPr>
          <w:t xml:space="preserve">excess biogas from the headspace, resulting in opportunity cost and avoidable greenhouse gas emissions. Remedies could be longer prediction horizons to better anticipate prospective GS constraint violations </w:t>
        </w:r>
      </w:moveFrom>
      <w:sdt>
        <w:sdtPr>
          <w:rPr>
            <w:lang w:val="en-US"/>
          </w:rPr>
          <w:alias w:val="To edit, see citavi.com/edit"/>
          <w:tag w:val="CitaviPlaceholder#3f5b32af-6e1b-4987-b3c6-1a9a12f99e81"/>
          <w:id w:val="1976629724"/>
          <w:placeholder>
            <w:docPart w:val="10BA57B24378704FABABBD264C5EF654"/>
          </w:placeholder>
        </w:sdtPr>
        <w:sdtContent>
          <w:moveFrom w:id="1878" w:author="Hellmann, Simon" w:date="2025-08-31T12:06:00Z">
            <w:r w:rsidR="006A043E" w:rsidDel="00EF7145">
              <w:rPr>
                <w:lang w:val="en-US"/>
              </w:rPr>
              <w:fldChar w:fldCharType="begin"/>
            </w:r>
            <w:r w:rsidR="00A551DA" w:rsidDel="00EF71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C0zMFQxNTowMTowOC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M2Y1YjMyYWYtNmUxYi00OTg3LWIzYzYtMWE5YTEyZjk5ZTgxIiwiVGV4dCI6IihRaW4gYW5kIEJhZGd3ZWxsLCAyMDAzKSIsIldBSVZlcnNpb24iOiI2LjE5LjIuMSJ9}</w:instrText>
            </w:r>
            <w:r w:rsidR="006A043E" w:rsidDel="00EF7145">
              <w:rPr>
                <w:lang w:val="en-US"/>
              </w:rPr>
              <w:fldChar w:fldCharType="separate"/>
            </w:r>
            <w:r w:rsidR="008D39E8" w:rsidDel="00EF7145">
              <w:fldChar w:fldCharType="begin"/>
            </w:r>
            <w:r w:rsidR="008D39E8" w:rsidRPr="008D39E8" w:rsidDel="00EF7145">
              <w:rPr>
                <w:lang w:val="en-US"/>
                <w:rPrChange w:id="1879" w:author="Hellmann, Simon" w:date="2025-08-31T11:49:00Z">
                  <w:rPr/>
                </w:rPrChange>
              </w:rPr>
              <w:instrText xml:space="preserve"> HYPERLINK \l "_CTVL001613817b73b44408b87fd77151cc11fc5" \o "Qin, S.; Badgwell, T. A. (2003): A survey of industrial model predictive control technology. Control Engineering Practice 11 (7), 733–764." </w:instrText>
            </w:r>
            <w:r w:rsidR="008D39E8" w:rsidDel="00EF7145">
              <w:fldChar w:fldCharType="separate"/>
            </w:r>
            <w:r w:rsidR="00E04011" w:rsidDel="00EF7145">
              <w:rPr>
                <w:lang w:val="en-US"/>
              </w:rPr>
              <w:t>(Qin and Badgwell, 2003)</w:t>
            </w:r>
            <w:r w:rsidR="008D39E8" w:rsidDel="00EF7145">
              <w:rPr>
                <w:lang w:val="en-US"/>
              </w:rPr>
              <w:fldChar w:fldCharType="end"/>
            </w:r>
            <w:r w:rsidR="006A043E" w:rsidDel="00EF7145">
              <w:rPr>
                <w:lang w:val="en-US"/>
              </w:rPr>
              <w:fldChar w:fldCharType="end"/>
            </w:r>
          </w:moveFrom>
        </w:sdtContent>
      </w:sdt>
      <w:moveFrom w:id="1880" w:author="Hellmann, Simon" w:date="2025-08-31T12:06:00Z">
        <w:r w:rsidR="006A043E" w:rsidDel="00EF7145">
          <w:rPr>
            <w:lang w:val="en-US"/>
          </w:rPr>
          <w:t xml:space="preserve"> or further limited maximum feed volume flows to </w:t>
        </w:r>
        <w:r w:rsidR="00C64C62" w:rsidDel="00EF7145">
          <w:rPr>
            <w:lang w:val="en-US"/>
          </w:rPr>
          <w:t>restrict</w:t>
        </w:r>
        <w:r w:rsidR="009A38DE" w:rsidDel="00EF7145">
          <w:rPr>
            <w:lang w:val="en-US"/>
          </w:rPr>
          <w:t xml:space="preserve"> </w:t>
        </w:r>
        <w:r w:rsidR="006A043E" w:rsidDel="00EF7145">
          <w:rPr>
            <w:lang w:val="en-US"/>
          </w:rPr>
          <w:t xml:space="preserve">the erratic feeding. </w:t>
        </w:r>
      </w:moveFrom>
    </w:p>
    <w:moveFromRangeEnd w:id="1873"/>
    <w:p w14:paraId="27A51899" w14:textId="0E0C714C"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ins w:id="1881" w:author="Hellmann, Simon" w:date="2025-08-30T15:54:00Z">
        <w:r w:rsidR="006500ED">
          <w:rPr>
            <w:lang w:val="en-US"/>
          </w:rPr>
          <w:t xml:space="preserve">, </w:t>
        </w:r>
        <w:r w:rsidR="006500ED" w:rsidRPr="006500ED">
          <w:rPr>
            <w:highlight w:val="magenta"/>
            <w:lang w:val="en-US"/>
            <w:rPrChange w:id="1882" w:author="Hellmann, Simon" w:date="2025-08-30T15:56:00Z">
              <w:rPr>
                <w:lang w:val="en-US"/>
              </w:rPr>
            </w:rPrChange>
          </w:rPr>
          <w:t xml:space="preserve">as </w:t>
        </w:r>
      </w:ins>
      <w:ins w:id="1883" w:author="Hellmann, Simon" w:date="2025-08-30T15:55:00Z">
        <w:r w:rsidR="006500ED" w:rsidRPr="006500ED">
          <w:rPr>
            <w:highlight w:val="magenta"/>
            <w:lang w:val="en-US"/>
            <w:rPrChange w:id="1884" w:author="Hellmann, Simon" w:date="2025-08-30T15:56:00Z">
              <w:rPr>
                <w:lang w:val="en-US"/>
              </w:rPr>
            </w:rPrChange>
          </w:rPr>
          <w:t>previously</w:t>
        </w:r>
      </w:ins>
      <w:ins w:id="1885" w:author="Hellmann, Simon" w:date="2025-08-30T15:54:00Z">
        <w:r w:rsidR="006500ED" w:rsidRPr="006500ED">
          <w:rPr>
            <w:highlight w:val="magenta"/>
            <w:lang w:val="en-US"/>
            <w:rPrChange w:id="1886" w:author="Hellmann, Simon" w:date="2025-08-30T15:56:00Z">
              <w:rPr>
                <w:lang w:val="en-US"/>
              </w:rPr>
            </w:rPrChange>
          </w:rPr>
          <w:t xml:space="preserve"> reported e.g. by </w:t>
        </w:r>
      </w:ins>
      <w:customXmlInsRangeStart w:id="1887" w:author="Hellmann, Simon" w:date="2025-08-30T15:54:00Z"/>
      <w:sdt>
        <w:sdtPr>
          <w:rPr>
            <w:highlight w:val="magenta"/>
            <w:lang w:val="en-US"/>
          </w:rPr>
          <w:alias w:val="To edit, see citavi.com/edit"/>
          <w:tag w:val="CitaviPlaceholder#c3ea4e42-ae06-4fa9-afd7-38427fffeb32"/>
          <w:id w:val="-505827151"/>
          <w:placeholder>
            <w:docPart w:val="6DBE4F11393C41C7818377F61E0A75D1"/>
          </w:placeholder>
        </w:sdtPr>
        <w:sdtContent>
          <w:customXmlInsRangeEnd w:id="1887"/>
          <w:ins w:id="1888" w:author="Hellmann, Simon" w:date="2025-08-30T15:54:00Z">
            <w:r w:rsidR="006500ED" w:rsidRPr="006500ED">
              <w:rPr>
                <w:highlight w:val="magenta"/>
                <w:lang w:val="en-US"/>
                <w:rPrChange w:id="1889" w:author="Hellmann, Simon" w:date="2025-08-30T15:56:00Z">
                  <w:rPr>
                    <w:lang w:val="en-US"/>
                  </w:rPr>
                </w:rPrChange>
              </w:rPr>
              <w:fldChar w:fldCharType="begin"/>
            </w:r>
            <w:r w:rsidR="006500ED" w:rsidRPr="006500ED">
              <w:rPr>
                <w:highlight w:val="magenta"/>
                <w:lang w:val="en-US"/>
                <w:rPrChange w:id="1890" w:author="Hellmann, Simon" w:date="2025-08-30T15:56:00Z">
                  <w:rPr>
                    <w:lang w:val="en-US"/>
                  </w:rPr>
                </w:rPrChange>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mZmlsaWF0aW9uIjoiRGVwYXJ0YW1lbnRvIGRlIEVuZXJnw61hLCBVbml2ZXJzaWRhZCBBdXTDs25vbWEgTWV0cm9wb2xpdGFuYS1BemNhcG90emFsY28sIENpdWRhZCBkZSBNw6l4aWNvIDAyMjAwLCBNZXhpY29cclxuRGVwYXJ0bWVudCBvZiBDaGVtaWNhbCBFbmdpbmVlcmluZywgVW5pdmVyc2l0eSBvZiBXYXRlcmxvbywgV2F0ZXJsb28sIE9udGFyaW8gTjJMIDNHMSwgQ2FuYWRhXHJcbkNlbnRybyBVbml2ZXJzaXRhcmlvIGRlIENpZW5jaWFzIEV4YWN0YXMgZSBJbmdlbmllcsOtYSwgVW5pdmVyc2lkYWQgZGUgR3VhZGFsYWphcmEsIEd1YWRhbGFqYXJhIDQ0NDMwLCBKYWxpc2NvLCBNZXhpY28i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wVDE1OjAxOjA4IiwiUHJvamVjdCI6eyIkcmVmIjoiOCJ9fSwiVXNlTnVtYmVyaW5nVHlwZU9mUGFyZW50RG9jdW1lbnQiOmZhbHNlfV0sIkZvcm1hdHRlZFRleHQiOnsiJGlkIjoiMTgiLCJDb3VudCI6MSwiVGV4dFVuaXRzIjpbeyIkaWQiOiIxOSIsIkZvbnRTdHlsZSI6eyIkaWQiOiIyMCIsIk5ldXRyYWwiOnRydWV9LCJSZWFkaW5nT3JkZXIiOjEsIlRleHQiOiJQaWNlbm8tRMOtYXogZXQgYWwuIn1dfSwiVGFnIjoiQ2l0YXZpUGxhY2Vob2xkZXIjYzNlYTRlNDItYWUwNi00ZmE5LWFmZDctMzg0MjdmZmZlYjMyIiwiVGV4dCI6IlBpY2Vuby1Ew61heiBldCBhbC4iLCJXQUlWZXJzaW9uIjoiNi4xOS4yLjEifQ==}</w:instrText>
            </w:r>
            <w:r w:rsidR="006500ED" w:rsidRPr="006500ED">
              <w:rPr>
                <w:highlight w:val="magenta"/>
                <w:lang w:val="en-US"/>
                <w:rPrChange w:id="1891" w:author="Hellmann, Simon" w:date="2025-08-30T15:56:00Z">
                  <w:rPr>
                    <w:lang w:val="en-US"/>
                  </w:rPr>
                </w:rPrChange>
              </w:rPr>
              <w:fldChar w:fldCharType="separate"/>
            </w:r>
          </w:ins>
          <w:r w:rsidR="008D39E8">
            <w:fldChar w:fldCharType="begin"/>
          </w:r>
          <w:r w:rsidR="008D39E8">
            <w:instrText xml:space="preserve"> HYPERLINK \l "_CTVL001b3c753199fa1416c82e8912240005fe1" \o "Piceno-Díaz, E. R.; Ricardez-Sandoval, L. A.; Gutierrez-Limon, M. A.; Méndez-Acosta, H. O.; Puebla, H. (2020): Robust Nonlinear Model Predictive Contr…" </w:instrText>
          </w:r>
          <w:ins w:id="1892" w:author="Hellmann, Simon" w:date="2025-08-31T12:14:00Z"/>
          <w:r w:rsidR="008D39E8">
            <w:fldChar w:fldCharType="separate"/>
          </w:r>
          <w:r w:rsidR="00E04011">
            <w:rPr>
              <w:highlight w:val="magenta"/>
              <w:lang w:val="en-US"/>
            </w:rPr>
            <w:t>Piceno-Díaz et al.</w:t>
          </w:r>
          <w:r w:rsidR="008D39E8">
            <w:rPr>
              <w:highlight w:val="magenta"/>
              <w:lang w:val="en-US"/>
            </w:rPr>
            <w:fldChar w:fldCharType="end"/>
          </w:r>
          <w:ins w:id="1893" w:author="Hellmann, Simon" w:date="2025-08-30T15:54:00Z">
            <w:r w:rsidR="006500ED" w:rsidRPr="006500ED">
              <w:rPr>
                <w:highlight w:val="magenta"/>
                <w:lang w:val="en-US"/>
                <w:rPrChange w:id="1894" w:author="Hellmann, Simon" w:date="2025-08-30T15:56:00Z">
                  <w:rPr>
                    <w:lang w:val="en-US"/>
                  </w:rPr>
                </w:rPrChange>
              </w:rPr>
              <w:fldChar w:fldCharType="end"/>
            </w:r>
          </w:ins>
          <w:customXmlInsRangeStart w:id="1895" w:author="Hellmann, Simon" w:date="2025-08-30T15:54:00Z"/>
        </w:sdtContent>
      </w:sdt>
      <w:customXmlInsRangeEnd w:id="1895"/>
      <w:ins w:id="1896" w:author="Hellmann, Simon" w:date="2025-08-30T15:54:00Z">
        <w:r w:rsidR="006500ED" w:rsidRPr="006500ED">
          <w:rPr>
            <w:highlight w:val="magenta"/>
            <w:lang w:val="en-US"/>
            <w:rPrChange w:id="1897" w:author="Hellmann, Simon" w:date="2025-08-30T15:56:00Z">
              <w:rPr>
                <w:lang w:val="en-US"/>
              </w:rPr>
            </w:rPrChange>
          </w:rPr>
          <w:t xml:space="preserve"> </w:t>
        </w:r>
      </w:ins>
      <w:customXmlInsRangeStart w:id="1898" w:author="Hellmann, Simon" w:date="2025-08-30T15:54:00Z"/>
      <w:sdt>
        <w:sdtPr>
          <w:rPr>
            <w:highlight w:val="magenta"/>
            <w:lang w:val="en-US"/>
          </w:rPr>
          <w:alias w:val="To edit, see citavi.com/edit"/>
          <w:tag w:val="CitaviPlaceholder#ffa7e26a-b1c7-4359-bf82-92bd3bec40e7"/>
          <w:id w:val="998080882"/>
          <w:placeholder>
            <w:docPart w:val="6DBE4F11393C41C7818377F61E0A75D1"/>
          </w:placeholder>
        </w:sdtPr>
        <w:sdtContent>
          <w:customXmlInsRangeEnd w:id="1898"/>
          <w:ins w:id="1899" w:author="Hellmann, Simon" w:date="2025-08-30T15:54:00Z">
            <w:r w:rsidR="006500ED" w:rsidRPr="006500ED">
              <w:rPr>
                <w:highlight w:val="magenta"/>
                <w:lang w:val="en-US"/>
                <w:rPrChange w:id="1900" w:author="Hellmann, Simon" w:date="2025-08-30T15:56:00Z">
                  <w:rPr>
                    <w:lang w:val="en-US"/>
                  </w:rPr>
                </w:rPrChange>
              </w:rPr>
              <w:fldChar w:fldCharType="begin"/>
            </w:r>
            <w:r w:rsidR="006500ED" w:rsidRPr="006500ED">
              <w:rPr>
                <w:highlight w:val="magenta"/>
                <w:lang w:val="en-US"/>
                <w:rPrChange w:id="1901" w:author="Hellmann, Simon" w:date="2025-08-30T15:56:00Z">
                  <w:rPr>
                    <w:lang w:val="en-US"/>
                  </w:rPr>
                </w:rPrChange>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FQxNTowMTowOC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ZmYTdlMjZhLWIxYzctNDM1OS1iZjgyLTkyYmQzYmVjNDBlNyIsIlRleHQiOiIoMjAyMCkiLCJXQUlWZXJzaW9uIjoiNi4xOS4yLjEifQ==}</w:instrText>
            </w:r>
            <w:r w:rsidR="006500ED" w:rsidRPr="006500ED">
              <w:rPr>
                <w:highlight w:val="magenta"/>
                <w:lang w:val="en-US"/>
                <w:rPrChange w:id="1902" w:author="Hellmann, Simon" w:date="2025-08-30T15:56:00Z">
                  <w:rPr>
                    <w:lang w:val="en-US"/>
                  </w:rPr>
                </w:rPrChange>
              </w:rPr>
              <w:fldChar w:fldCharType="separate"/>
            </w:r>
          </w:ins>
          <w:r w:rsidR="008D39E8">
            <w:fldChar w:fldCharType="begin"/>
          </w:r>
          <w:r w:rsidR="008D39E8" w:rsidRPr="008D39E8">
            <w:rPr>
              <w:lang w:val="en-US"/>
              <w:rPrChange w:id="1903" w:author="Hellmann, Simon" w:date="2025-08-31T11:49:00Z">
                <w:rPr/>
              </w:rPrChange>
            </w:rPr>
            <w:instrText xml:space="preserve"> HYPERLINK \l "_CTVL001b3c753199fa1416c82e8912240005fe1" \o "Piceno-Díaz, E. R.; Ricardez-Sandoval, L. A.; Gutierrez-Limon, M. A.; Méndez-Acosta, H. O.; Puebla, H. (2020): Robust Nonlinear Model Predictive Contr…" </w:instrText>
          </w:r>
          <w:ins w:id="1904" w:author="Hellmann, Simon" w:date="2025-08-31T12:14:00Z"/>
          <w:r w:rsidR="008D39E8">
            <w:fldChar w:fldCharType="separate"/>
          </w:r>
          <w:r w:rsidR="00E04011">
            <w:rPr>
              <w:highlight w:val="magenta"/>
              <w:lang w:val="en-US"/>
            </w:rPr>
            <w:t>(2020)</w:t>
          </w:r>
          <w:r w:rsidR="008D39E8">
            <w:rPr>
              <w:highlight w:val="magenta"/>
              <w:lang w:val="en-US"/>
            </w:rPr>
            <w:fldChar w:fldCharType="end"/>
          </w:r>
          <w:ins w:id="1905" w:author="Hellmann, Simon" w:date="2025-08-30T15:54:00Z">
            <w:r w:rsidR="006500ED" w:rsidRPr="006500ED">
              <w:rPr>
                <w:highlight w:val="magenta"/>
                <w:lang w:val="en-US"/>
                <w:rPrChange w:id="1906" w:author="Hellmann, Simon" w:date="2025-08-30T15:56:00Z">
                  <w:rPr>
                    <w:lang w:val="en-US"/>
                  </w:rPr>
                </w:rPrChange>
              </w:rPr>
              <w:fldChar w:fldCharType="end"/>
            </w:r>
          </w:ins>
          <w:customXmlInsRangeStart w:id="1907" w:author="Hellmann, Simon" w:date="2025-08-30T15:54:00Z"/>
        </w:sdtContent>
      </w:sdt>
      <w:customXmlInsRangeEnd w:id="1907"/>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CB7C8CC"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GrS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ins w:id="1908" w:author="Hellmann, Simon" w:date="2025-08-31T12:14:00Z">
        <w:r w:rsidR="00C64143" w:rsidRPr="00C64143">
          <w:rPr>
            <w:lang w:val="en-US"/>
            <w:rPrChange w:id="1909" w:author="Hellmann, Simon" w:date="2025-08-31T12:14:00Z">
              <w:rPr/>
            </w:rPrChange>
          </w:rPr>
          <w:t>(</w:t>
        </w:r>
        <w:r w:rsidR="00C64143" w:rsidRPr="00C64143">
          <w:rPr>
            <w:noProof/>
            <w:lang w:val="en-US"/>
            <w:rPrChange w:id="1910" w:author="Hellmann, Simon" w:date="2025-08-31T12:14:00Z">
              <w:rPr>
                <w:noProof/>
              </w:rPr>
            </w:rPrChange>
          </w:rPr>
          <w:t>2</w:t>
        </w:r>
        <w:r w:rsidR="00C64143" w:rsidRPr="00C64143">
          <w:rPr>
            <w:lang w:val="en-US"/>
            <w:rPrChange w:id="1911" w:author="Hellmann, Simon" w:date="2025-08-31T12:14:00Z">
              <w:rPr/>
            </w:rPrChange>
          </w:rPr>
          <w:t>.</w:t>
        </w:r>
        <w:r w:rsidR="00C64143" w:rsidRPr="00C64143">
          <w:rPr>
            <w:noProof/>
            <w:lang w:val="en-US"/>
            <w:rPrChange w:id="1912" w:author="Hellmann, Simon" w:date="2025-08-31T12:14:00Z">
              <w:rPr>
                <w:noProof/>
              </w:rPr>
            </w:rPrChange>
          </w:rPr>
          <w:t>18</w:t>
        </w:r>
        <w:r w:rsidR="00C64143" w:rsidRPr="00C64143">
          <w:rPr>
            <w:lang w:val="en-US"/>
            <w:rPrChange w:id="1913" w:author="Hellmann, Simon" w:date="2025-08-31T12:14:00Z">
              <w:rPr/>
            </w:rPrChange>
          </w:rPr>
          <w:t>)</w:t>
        </w:r>
      </w:ins>
      <w:del w:id="1914" w:author="Hellmann, Simon" w:date="2025-08-31T12:14:00Z">
        <w:r w:rsidR="00F7388A" w:rsidRPr="00462857" w:rsidDel="00C64143">
          <w:rPr>
            <w:lang w:val="en-US"/>
          </w:rPr>
          <w:delText>(</w:delText>
        </w:r>
        <w:r w:rsidR="00F7388A" w:rsidRPr="00462857" w:rsidDel="00C64143">
          <w:rPr>
            <w:noProof/>
            <w:lang w:val="en-US"/>
          </w:rPr>
          <w:delText>2</w:delText>
        </w:r>
        <w:r w:rsidR="00F7388A" w:rsidRPr="00462857" w:rsidDel="00C64143">
          <w:rPr>
            <w:lang w:val="en-US"/>
          </w:rPr>
          <w:delText>.</w:delText>
        </w:r>
        <w:r w:rsidR="00F7388A" w:rsidRPr="00462857" w:rsidDel="00C64143">
          <w:rPr>
            <w:noProof/>
            <w:lang w:val="en-US"/>
          </w:rPr>
          <w:delText>10</w:delText>
        </w:r>
        <w:r w:rsidR="00F7388A" w:rsidRPr="00462857" w:rsidDel="00C64143">
          <w:rPr>
            <w:lang w:val="en-US"/>
          </w:rPr>
          <w:delText>)</w:delText>
        </w:r>
      </w:del>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ins w:id="1915" w:author="Hellmann, Simon" w:date="2025-08-28T10:47:00Z">
        <w:r w:rsidR="00E431E6" w:rsidRPr="00E431E6">
          <w:rPr>
            <w:lang w:val="en-US"/>
            <w:rPrChange w:id="1916" w:author="Hellmann, Simon" w:date="2025-08-28T10:47:00Z">
              <w:rPr/>
            </w:rPrChange>
          </w:rPr>
          <w:t> </w:t>
        </w:r>
      </w:ins>
      <w:del w:id="1917" w:author="Hellmann, Simon" w:date="2025-08-28T10:47:00Z">
        <w:r w:rsidDel="00E431E6">
          <w:rPr>
            <w:rFonts w:eastAsia="Garamond" w:cs="Garamond"/>
            <w:color w:val="000000" w:themeColor="text1"/>
            <w:szCs w:val="24"/>
            <w:lang w:val="en-US"/>
          </w:rPr>
          <w:delText xml:space="preserve"> </w:delText>
        </w:r>
      </w:del>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ins w:id="1918" w:author="Hellmann, Simon" w:date="2025-08-31T12:14:00Z">
        <w:r w:rsidR="00C64143" w:rsidRPr="00C64143">
          <w:rPr>
            <w:lang w:val="en-US"/>
            <w:rPrChange w:id="1919" w:author="Hellmann, Simon" w:date="2025-08-31T12:14:00Z">
              <w:rPr/>
            </w:rPrChange>
          </w:rPr>
          <w:t>(</w:t>
        </w:r>
        <w:r w:rsidR="00C64143" w:rsidRPr="00C64143">
          <w:rPr>
            <w:noProof/>
            <w:lang w:val="en-US"/>
            <w:rPrChange w:id="1920" w:author="Hellmann, Simon" w:date="2025-08-31T12:14:00Z">
              <w:rPr>
                <w:noProof/>
              </w:rPr>
            </w:rPrChange>
          </w:rPr>
          <w:t>2</w:t>
        </w:r>
        <w:r w:rsidR="00C64143" w:rsidRPr="00C64143">
          <w:rPr>
            <w:lang w:val="en-US"/>
            <w:rPrChange w:id="1921" w:author="Hellmann, Simon" w:date="2025-08-31T12:14:00Z">
              <w:rPr/>
            </w:rPrChange>
          </w:rPr>
          <w:t>.</w:t>
        </w:r>
        <w:r w:rsidR="00C64143" w:rsidRPr="00C64143">
          <w:rPr>
            <w:noProof/>
            <w:lang w:val="en-US"/>
            <w:rPrChange w:id="1922" w:author="Hellmann, Simon" w:date="2025-08-31T12:14:00Z">
              <w:rPr>
                <w:noProof/>
              </w:rPr>
            </w:rPrChange>
          </w:rPr>
          <w:t>18</w:t>
        </w:r>
        <w:r w:rsidR="00C64143" w:rsidRPr="00C64143">
          <w:rPr>
            <w:lang w:val="en-US"/>
            <w:rPrChange w:id="1923" w:author="Hellmann, Simon" w:date="2025-08-31T12:14:00Z">
              <w:rPr/>
            </w:rPrChange>
          </w:rPr>
          <w:t>)</w:t>
        </w:r>
      </w:ins>
      <w:del w:id="1924" w:author="Hellmann, Simon" w:date="2025-08-31T12:14:00Z">
        <w:r w:rsidR="00F7388A" w:rsidRPr="00144E26" w:rsidDel="00C64143">
          <w:rPr>
            <w:lang w:val="en-US"/>
          </w:rPr>
          <w:delText>(</w:delText>
        </w:r>
        <w:r w:rsidR="00F7388A" w:rsidRPr="00144E26" w:rsidDel="00C64143">
          <w:rPr>
            <w:noProof/>
            <w:lang w:val="en-US"/>
          </w:rPr>
          <w:delText>2</w:delText>
        </w:r>
        <w:r w:rsidR="00F7388A" w:rsidRPr="00144E26" w:rsidDel="00C64143">
          <w:rPr>
            <w:lang w:val="en-US"/>
          </w:rPr>
          <w:delText>.</w:delText>
        </w:r>
        <w:r w:rsidR="00F7388A" w:rsidRPr="00144E26" w:rsidDel="00C64143">
          <w:rPr>
            <w:noProof/>
            <w:lang w:val="en-US"/>
          </w:rPr>
          <w:delText>10</w:delText>
        </w:r>
        <w:r w:rsidR="00F7388A" w:rsidRPr="00144E26" w:rsidDel="00C64143">
          <w:rPr>
            <w:lang w:val="en-US"/>
          </w:rPr>
          <w:delText>)</w:delText>
        </w:r>
      </w:del>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GrS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21FDB17D" w:rsidR="00F65D5C" w:rsidRDefault="00F65D5C" w:rsidP="002D3756">
      <w:pPr>
        <w:rPr>
          <w:lang w:val="en-US"/>
        </w:rPr>
      </w:pPr>
      <w:r>
        <w:rPr>
          <w:lang w:val="en-US"/>
        </w:rPr>
        <w:t xml:space="preserve">The </w:t>
      </w:r>
      <w:del w:id="1925" w:author="Hellmann, Simon" w:date="2025-08-30T15:58:00Z">
        <w:r w:rsidRPr="00644139" w:rsidDel="00644139">
          <w:rPr>
            <w:highlight w:val="blue"/>
            <w:lang w:val="en-US"/>
            <w:rPrChange w:id="1926" w:author="Hellmann, Simon" w:date="2025-08-30T15:58:00Z">
              <w:rPr>
                <w:lang w:val="en-US"/>
              </w:rPr>
            </w:rPrChange>
          </w:rPr>
          <w:delText xml:space="preserve">increased </w:delText>
        </w:r>
      </w:del>
      <w:ins w:id="1927" w:author="Hellmann, Simon" w:date="2025-08-30T15:58:00Z">
        <w:r w:rsidR="00644139" w:rsidRPr="00644139">
          <w:rPr>
            <w:highlight w:val="blue"/>
            <w:lang w:val="en-US"/>
            <w:rPrChange w:id="1928" w:author="Hellmann, Simon" w:date="2025-08-30T15:58:00Z">
              <w:rPr>
                <w:lang w:val="en-US"/>
              </w:rPr>
            </w:rPrChange>
          </w:rPr>
          <w:t>higher</w:t>
        </w:r>
        <w:r w:rsidR="00644139">
          <w:rPr>
            <w:lang w:val="en-US"/>
          </w:rPr>
          <w:t xml:space="preserve"> </w:t>
        </w:r>
      </w:ins>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ins w:id="1929" w:author="Hellmann, Simon" w:date="2025-08-30T15:56:00Z">
        <w:r w:rsidR="00644139">
          <w:rPr>
            <w:lang w:val="en-US"/>
          </w:rPr>
          <w:softHyphen/>
        </w:r>
      </w:ins>
      <w:r w:rsidR="007A1605">
        <w:rPr>
          <w:lang w:val="en-US"/>
        </w:rPr>
        <w:t>g</w:t>
      </w:r>
      <w:ins w:id="1930" w:author="Hellmann, Simon" w:date="2025-08-30T15:56:00Z">
        <w:r w:rsidR="00644139">
          <w:rPr>
            <w:lang w:val="en-US"/>
          </w:rPr>
          <w:softHyphen/>
        </w:r>
      </w:ins>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ins w:id="1931" w:author="Hellmann, Simon" w:date="2025-08-30T15:57:00Z">
        <w:r w:rsidR="00644139">
          <w:rPr>
            <w:lang w:val="en-US"/>
          </w:rPr>
          <w:softHyphen/>
        </w:r>
      </w:ins>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ins w:id="1932" w:author="Hellmann, Simon" w:date="2025-08-30T15:57:00Z">
        <w:r w:rsidR="00644139">
          <w:rPr>
            <w:lang w:val="en-US"/>
          </w:rPr>
          <w:softHyphen/>
        </w:r>
      </w:ins>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del w:id="1933" w:author="Hellmann, Simon" w:date="2025-08-27T18:02:00Z">
        <w:r w:rsidR="003B245D" w:rsidRPr="005D3388" w:rsidDel="005D3388">
          <w:rPr>
            <w:highlight w:val="yellow"/>
            <w:lang w:val="en-US"/>
            <w:rPrChange w:id="1934" w:author="Hellmann, Simon" w:date="2025-08-27T18:03:00Z">
              <w:rPr>
                <w:lang w:val="en-US"/>
              </w:rPr>
            </w:rPrChange>
          </w:rPr>
          <w:delText>SI</w:delText>
        </w:r>
      </w:del>
      <w:ins w:id="1935" w:author="Hellmann, Simon" w:date="2025-08-27T18:02:00Z">
        <w:r w:rsidR="005D3388" w:rsidRPr="005D3388">
          <w:rPr>
            <w:highlight w:val="yellow"/>
            <w:lang w:val="en-US"/>
            <w:rPrChange w:id="1936" w:author="Hellmann, Simon" w:date="2025-08-27T18:03:00Z">
              <w:rPr>
                <w:lang w:val="en-US"/>
              </w:rPr>
            </w:rPrChange>
          </w:rPr>
          <w:t>SM</w:t>
        </w:r>
      </w:ins>
      <w:r w:rsidR="003002F4" w:rsidRPr="005D3388">
        <w:rPr>
          <w:highlight w:val="yellow"/>
          <w:lang w:val="en-US"/>
          <w:rPrChange w:id="1937" w:author="Hellmann, Simon" w:date="2025-08-27T18:03:00Z">
            <w:rPr>
              <w:lang w:val="en-US"/>
            </w:rPr>
          </w:rPrChange>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ins w:id="1938" w:author="Hellmann, Simon" w:date="2025-08-29T18:15:00Z">
        <w:r w:rsidR="007C1D82" w:rsidRPr="00BB2561">
          <w:rPr>
            <w:color w:val="808080" w:themeColor="background1" w:themeShade="80"/>
            <w:highlight w:val="blue"/>
            <w:lang w:val="en-US"/>
            <w:rPrChange w:id="1939" w:author="Hellmann, Simon" w:date="2025-08-29T18:19:00Z">
              <w:rPr>
                <w:lang w:val="en-US"/>
              </w:rPr>
            </w:rPrChange>
          </w:rPr>
          <w:t>Com</w:t>
        </w:r>
      </w:ins>
      <w:ins w:id="1940" w:author="Hellmann, Simon" w:date="2025-08-30T15:56:00Z">
        <w:r w:rsidR="00644139">
          <w:rPr>
            <w:color w:val="808080" w:themeColor="background1" w:themeShade="80"/>
            <w:highlight w:val="blue"/>
            <w:lang w:val="en-US"/>
          </w:rPr>
          <w:softHyphen/>
        </w:r>
      </w:ins>
      <w:ins w:id="1941" w:author="Hellmann, Simon" w:date="2025-08-29T18:15:00Z">
        <w:r w:rsidR="007C1D82" w:rsidRPr="00BB2561">
          <w:rPr>
            <w:color w:val="808080" w:themeColor="background1" w:themeShade="80"/>
            <w:highlight w:val="blue"/>
            <w:lang w:val="en-US"/>
            <w:rPrChange w:id="1942" w:author="Hellmann, Simon" w:date="2025-08-29T18:19:00Z">
              <w:rPr>
                <w:lang w:val="en-US"/>
              </w:rPr>
            </w:rPrChange>
          </w:rPr>
          <w:t xml:space="preserve">pared to a simulated time of 14 d, multi-stage MPC is well real-time capable, </w:t>
        </w:r>
      </w:ins>
      <w:del w:id="1943" w:author="Hellmann, Simon" w:date="2025-08-29T18:14:00Z">
        <w:r w:rsidR="00EF7374" w:rsidRPr="00BB2561" w:rsidDel="007C1D82">
          <w:rPr>
            <w:color w:val="808080" w:themeColor="background1" w:themeShade="80"/>
            <w:highlight w:val="blue"/>
            <w:lang w:val="en-US"/>
            <w:rPrChange w:id="1944" w:author="Hellmann, Simon" w:date="2025-08-29T18:19:00Z">
              <w:rPr>
                <w:lang w:val="en-US"/>
              </w:rPr>
            </w:rPrChange>
          </w:rPr>
          <w:delText xml:space="preserve">Though </w:delText>
        </w:r>
      </w:del>
      <w:ins w:id="1945" w:author="Hellmann, Simon" w:date="2025-08-29T18:15:00Z">
        <w:r w:rsidR="007C1D82" w:rsidRPr="00BB2561">
          <w:rPr>
            <w:color w:val="808080" w:themeColor="background1" w:themeShade="80"/>
            <w:highlight w:val="blue"/>
            <w:lang w:val="en-US"/>
            <w:rPrChange w:id="1946" w:author="Hellmann, Simon" w:date="2025-08-29T18:19:00Z">
              <w:rPr>
                <w:lang w:val="en-US"/>
              </w:rPr>
            </w:rPrChange>
          </w:rPr>
          <w:t>a</w:t>
        </w:r>
      </w:ins>
      <w:ins w:id="1947" w:author="Hellmann, Simon" w:date="2025-08-29T18:14:00Z">
        <w:r w:rsidR="007C1D82" w:rsidRPr="00BB2561">
          <w:rPr>
            <w:color w:val="808080" w:themeColor="background1" w:themeShade="80"/>
            <w:highlight w:val="blue"/>
            <w:lang w:val="en-US"/>
            <w:rPrChange w:id="1948" w:author="Hellmann, Simon" w:date="2025-08-29T18:19:00Z">
              <w:rPr>
                <w:lang w:val="en-US"/>
              </w:rPr>
            </w:rPrChange>
          </w:rPr>
          <w:t>lthough for more u</w:t>
        </w:r>
      </w:ins>
      <w:ins w:id="1949" w:author="Hellmann, Simon" w:date="2025-08-30T15:57:00Z">
        <w:r w:rsidR="00644139">
          <w:rPr>
            <w:color w:val="808080" w:themeColor="background1" w:themeShade="80"/>
            <w:highlight w:val="blue"/>
            <w:lang w:val="en-US"/>
          </w:rPr>
          <w:t>n</w:t>
        </w:r>
        <w:r w:rsidR="00644139">
          <w:rPr>
            <w:color w:val="808080" w:themeColor="background1" w:themeShade="80"/>
            <w:highlight w:val="blue"/>
            <w:lang w:val="en-US"/>
          </w:rPr>
          <w:softHyphen/>
        </w:r>
      </w:ins>
      <w:ins w:id="1950" w:author="Hellmann, Simon" w:date="2025-08-30T15:56:00Z">
        <w:r w:rsidR="00644139">
          <w:rPr>
            <w:color w:val="808080" w:themeColor="background1" w:themeShade="80"/>
            <w:highlight w:val="blue"/>
            <w:lang w:val="en-US"/>
          </w:rPr>
          <w:softHyphen/>
        </w:r>
      </w:ins>
      <w:ins w:id="1951" w:author="Hellmann, Simon" w:date="2025-08-29T18:14:00Z">
        <w:r w:rsidR="007C1D82" w:rsidRPr="00BB2561">
          <w:rPr>
            <w:color w:val="808080" w:themeColor="background1" w:themeShade="80"/>
            <w:highlight w:val="blue"/>
            <w:lang w:val="en-US"/>
            <w:rPrChange w:id="1952" w:author="Hellmann, Simon" w:date="2025-08-29T18:19:00Z">
              <w:rPr>
                <w:lang w:val="en-US"/>
              </w:rPr>
            </w:rPrChange>
          </w:rPr>
          <w:t>certain parameters</w:t>
        </w:r>
      </w:ins>
      <w:ins w:id="1953" w:author="Hellmann, Simon" w:date="2025-08-29T18:16:00Z">
        <w:r w:rsidR="007C1D82" w:rsidRPr="00BB2561">
          <w:rPr>
            <w:color w:val="808080" w:themeColor="background1" w:themeShade="80"/>
            <w:highlight w:val="blue"/>
            <w:lang w:val="en-US"/>
            <w:rPrChange w:id="1954" w:author="Hellmann, Simon" w:date="2025-08-29T18:19:00Z">
              <w:rPr>
                <w:highlight w:val="magenta"/>
                <w:lang w:val="en-US"/>
              </w:rPr>
            </w:rPrChange>
          </w:rPr>
          <w:t xml:space="preserve"> and </w:t>
        </w:r>
      </w:ins>
      <w:ins w:id="1955" w:author="Hellmann, Simon" w:date="2025-08-29T18:14:00Z">
        <w:r w:rsidR="007C1D82" w:rsidRPr="00BB2561">
          <w:rPr>
            <w:color w:val="808080" w:themeColor="background1" w:themeShade="80"/>
            <w:highlight w:val="blue"/>
            <w:lang w:val="en-US"/>
            <w:rPrChange w:id="1956" w:author="Hellmann, Simon" w:date="2025-08-29T18:19:00Z">
              <w:rPr>
                <w:lang w:val="en-US"/>
              </w:rPr>
            </w:rPrChange>
          </w:rPr>
          <w:t xml:space="preserve">longer robust horizons, the robust </w:t>
        </w:r>
      </w:ins>
      <w:ins w:id="1957" w:author="Hellmann, Simon" w:date="2025-08-29T18:15:00Z">
        <w:r w:rsidR="007C1D82" w:rsidRPr="00BB2561">
          <w:rPr>
            <w:color w:val="808080" w:themeColor="background1" w:themeShade="80"/>
            <w:highlight w:val="blue"/>
            <w:lang w:val="en-US"/>
            <w:rPrChange w:id="1958" w:author="Hellmann, Simon" w:date="2025-08-29T18:19:00Z">
              <w:rPr>
                <w:lang w:val="en-US"/>
              </w:rPr>
            </w:rPrChange>
          </w:rPr>
          <w:t>MPC’s</w:t>
        </w:r>
      </w:ins>
      <w:ins w:id="1959" w:author="Hellmann, Simon" w:date="2025-08-29T18:14:00Z">
        <w:r w:rsidR="007C1D82" w:rsidRPr="00BB2561">
          <w:rPr>
            <w:color w:val="808080" w:themeColor="background1" w:themeShade="80"/>
            <w:highlight w:val="blue"/>
            <w:lang w:val="en-US"/>
            <w:rPrChange w:id="1960" w:author="Hellmann, Simon" w:date="2025-08-29T18:19:00Z">
              <w:rPr>
                <w:lang w:val="en-US"/>
              </w:rPr>
            </w:rPrChange>
          </w:rPr>
          <w:t xml:space="preserve"> run time would drastically increase</w:t>
        </w:r>
      </w:ins>
      <w:del w:id="1961" w:author="Hellmann, Simon" w:date="2025-08-29T18:15:00Z">
        <w:r w:rsidR="008D3ADC" w:rsidRPr="00BB2561" w:rsidDel="007C1D82">
          <w:rPr>
            <w:color w:val="808080" w:themeColor="background1" w:themeShade="80"/>
            <w:highlight w:val="blue"/>
            <w:lang w:val="en-US"/>
            <w:rPrChange w:id="1962" w:author="Hellmann, Simon" w:date="2025-08-29T18:19:00Z">
              <w:rPr>
                <w:lang w:val="en-US"/>
              </w:rPr>
            </w:rPrChange>
          </w:rPr>
          <w:delText>compared to a</w:delText>
        </w:r>
        <w:r w:rsidR="003528A5" w:rsidRPr="00BB2561" w:rsidDel="007C1D82">
          <w:rPr>
            <w:color w:val="808080" w:themeColor="background1" w:themeShade="80"/>
            <w:highlight w:val="blue"/>
            <w:lang w:val="en-US"/>
            <w:rPrChange w:id="1963" w:author="Hellmann, Simon" w:date="2025-08-29T18:19:00Z">
              <w:rPr>
                <w:lang w:val="en-US"/>
              </w:rPr>
            </w:rPrChange>
          </w:rPr>
          <w:delText xml:space="preserve"> simulated time of </w:delText>
        </w:r>
        <w:r w:rsidR="00FE7212" w:rsidRPr="00BB2561" w:rsidDel="007C1D82">
          <w:rPr>
            <w:color w:val="808080" w:themeColor="background1" w:themeShade="80"/>
            <w:highlight w:val="blue"/>
            <w:lang w:val="en-US"/>
            <w:rPrChange w:id="1964" w:author="Hellmann, Simon" w:date="2025-08-29T18:19:00Z">
              <w:rPr>
                <w:lang w:val="en-US"/>
              </w:rPr>
            </w:rPrChange>
          </w:rPr>
          <w:delText>14</w:delText>
        </w:r>
        <w:r w:rsidR="003528A5" w:rsidRPr="00BB2561" w:rsidDel="007C1D82">
          <w:rPr>
            <w:color w:val="808080" w:themeColor="background1" w:themeShade="80"/>
            <w:highlight w:val="blue"/>
            <w:lang w:val="en-US"/>
            <w:rPrChange w:id="1965" w:author="Hellmann, Simon" w:date="2025-08-29T18:19:00Z">
              <w:rPr>
                <w:lang w:val="en-US"/>
              </w:rPr>
            </w:rPrChange>
          </w:rPr>
          <w:delText xml:space="preserve"> d, multi-stage </w:delText>
        </w:r>
        <w:r w:rsidR="008D3ADC" w:rsidRPr="00BB2561" w:rsidDel="007C1D82">
          <w:rPr>
            <w:color w:val="808080" w:themeColor="background1" w:themeShade="80"/>
            <w:highlight w:val="blue"/>
            <w:lang w:val="en-US"/>
            <w:rPrChange w:id="1966" w:author="Hellmann, Simon" w:date="2025-08-29T18:19:00Z">
              <w:rPr>
                <w:lang w:val="en-US"/>
              </w:rPr>
            </w:rPrChange>
          </w:rPr>
          <w:delText xml:space="preserve">MPC </w:delText>
        </w:r>
        <w:r w:rsidR="005750BC" w:rsidRPr="00BB2561" w:rsidDel="007C1D82">
          <w:rPr>
            <w:color w:val="808080" w:themeColor="background1" w:themeShade="80"/>
            <w:highlight w:val="blue"/>
            <w:lang w:val="en-US"/>
            <w:rPrChange w:id="1967" w:author="Hellmann, Simon" w:date="2025-08-29T18:19:00Z">
              <w:rPr>
                <w:lang w:val="en-US"/>
              </w:rPr>
            </w:rPrChange>
          </w:rPr>
          <w:delText xml:space="preserve">is </w:delText>
        </w:r>
        <w:r w:rsidR="008D3ADC" w:rsidRPr="00BB2561" w:rsidDel="007C1D82">
          <w:rPr>
            <w:color w:val="808080" w:themeColor="background1" w:themeShade="80"/>
            <w:highlight w:val="blue"/>
            <w:lang w:val="en-US"/>
            <w:rPrChange w:id="1968" w:author="Hellmann, Simon" w:date="2025-08-29T18:19:00Z">
              <w:rPr>
                <w:lang w:val="en-US"/>
              </w:rPr>
            </w:rPrChange>
          </w:rPr>
          <w:delText xml:space="preserve">well </w:delText>
        </w:r>
        <w:r w:rsidR="005750BC" w:rsidRPr="00BB2561" w:rsidDel="007C1D82">
          <w:rPr>
            <w:color w:val="808080" w:themeColor="background1" w:themeShade="80"/>
            <w:highlight w:val="blue"/>
            <w:lang w:val="en-US"/>
            <w:rPrChange w:id="1969" w:author="Hellmann, Simon" w:date="2025-08-29T18:19:00Z">
              <w:rPr>
                <w:lang w:val="en-US"/>
              </w:rPr>
            </w:rPrChange>
          </w:rPr>
          <w:delText>real-time capabl</w:delText>
        </w:r>
      </w:del>
      <w:ins w:id="1970" w:author="Hellmann, Simon" w:date="2025-08-29T18:15:00Z">
        <w:r w:rsidR="007C1D82" w:rsidRPr="00BB2561">
          <w:rPr>
            <w:color w:val="808080" w:themeColor="background1" w:themeShade="80"/>
            <w:highlight w:val="blue"/>
            <w:lang w:val="en-US"/>
            <w:rPrChange w:id="1971" w:author="Hellmann, Simon" w:date="2025-08-29T18:19:00Z">
              <w:rPr>
                <w:lang w:val="en-US"/>
              </w:rPr>
            </w:rPrChange>
          </w:rPr>
          <w:t>.</w:t>
        </w:r>
      </w:ins>
      <w:del w:id="1972" w:author="Hellmann, Simon" w:date="2025-08-29T18:15:00Z">
        <w:r w:rsidR="005750BC" w:rsidDel="007C1D82">
          <w:rPr>
            <w:lang w:val="en-US"/>
          </w:rPr>
          <w:delText>e.</w:delText>
        </w:r>
      </w:del>
    </w:p>
    <w:p w14:paraId="4FD3A266" w14:textId="77777777" w:rsidR="00D863FA" w:rsidRDefault="00D863FA" w:rsidP="00D863FA">
      <w:pPr>
        <w:pStyle w:val="berschrift2"/>
        <w:rPr>
          <w:lang w:val="en-US"/>
        </w:rPr>
      </w:pPr>
      <w:bookmarkStart w:id="1973" w:name="_xcnexyaz5dj2"/>
      <w:bookmarkEnd w:id="1973"/>
      <w:r w:rsidRPr="6A0623E8">
        <w:rPr>
          <w:lang w:val="en-US"/>
        </w:rPr>
        <w:t>3.</w:t>
      </w:r>
      <w:r>
        <w:rPr>
          <w:lang w:val="en-US"/>
        </w:rPr>
        <w:t>5</w:t>
      </w:r>
      <w:r w:rsidRPr="6A0623E8">
        <w:rPr>
          <w:lang w:val="en-US"/>
        </w:rPr>
        <w:t xml:space="preserve"> Limitations</w:t>
      </w:r>
      <w:r>
        <w:rPr>
          <w:lang w:val="en-US"/>
        </w:rPr>
        <w:t xml:space="preserve"> and outlook</w:t>
      </w:r>
    </w:p>
    <w:p w14:paraId="0509FC00" w14:textId="219F111A" w:rsidR="00D863FA" w:rsidRDefault="00D863FA" w:rsidP="00D863FA">
      <w:pPr>
        <w:rPr>
          <w:lang w:val="en-US"/>
        </w:rPr>
      </w:pPr>
      <w:r>
        <w:rPr>
          <w:lang w:val="en-US"/>
        </w:rPr>
        <w:t xml:space="preserve">The present results are based on simulations that assumed state feedback, i.e. ideal knowledge of the plant’s </w:t>
      </w:r>
      <w:del w:id="1974" w:author="Hellmann, Simon" w:date="2025-08-29T18:18:00Z">
        <w:r w:rsidRPr="00741E54" w:rsidDel="00741E54">
          <w:rPr>
            <w:color w:val="808080" w:themeColor="background1" w:themeShade="80"/>
            <w:highlight w:val="blue"/>
            <w:lang w:val="en-US"/>
            <w:rPrChange w:id="1975" w:author="Hellmann, Simon" w:date="2025-08-29T18:18:00Z">
              <w:rPr>
                <w:lang w:val="en-US"/>
              </w:rPr>
            </w:rPrChange>
          </w:rPr>
          <w:delText xml:space="preserve">dynamic </w:delText>
        </w:r>
      </w:del>
      <w:r w:rsidRPr="00741E54">
        <w:rPr>
          <w:color w:val="808080" w:themeColor="background1" w:themeShade="80"/>
          <w:highlight w:val="blue"/>
          <w:lang w:val="en-US"/>
          <w:rPrChange w:id="1976" w:author="Hellmann, Simon" w:date="2025-08-29T18:18:00Z">
            <w:rPr>
              <w:lang w:val="en-US"/>
            </w:rPr>
          </w:rPrChange>
        </w:rPr>
        <w:t xml:space="preserve">state. </w:t>
      </w:r>
      <w:ins w:id="1977" w:author="Hellmann, Simon" w:date="2025-08-29T18:17:00Z">
        <w:r w:rsidR="00741E54" w:rsidRPr="00741E54">
          <w:rPr>
            <w:color w:val="808080" w:themeColor="background1" w:themeShade="80"/>
            <w:highlight w:val="blue"/>
            <w:lang w:val="en-US"/>
            <w:rPrChange w:id="1978" w:author="Hellmann, Simon" w:date="2025-08-29T18:18:00Z">
              <w:rPr>
                <w:lang w:val="en-US"/>
              </w:rPr>
            </w:rPrChange>
          </w:rPr>
          <w:t xml:space="preserve">In real life, a state estimator </w:t>
        </w:r>
      </w:ins>
      <w:ins w:id="1979" w:author="Hellmann, Simon" w:date="2025-08-29T18:18:00Z">
        <w:r w:rsidR="00741E54" w:rsidRPr="00741E54">
          <w:rPr>
            <w:color w:val="808080" w:themeColor="background1" w:themeShade="80"/>
            <w:highlight w:val="blue"/>
            <w:lang w:val="en-US"/>
            <w:rPrChange w:id="1980" w:author="Hellmann, Simon" w:date="2025-08-29T18:18:00Z">
              <w:rPr>
                <w:lang w:val="en-US"/>
              </w:rPr>
            </w:rPrChange>
          </w:rPr>
          <w:t xml:space="preserve">would be </w:t>
        </w:r>
      </w:ins>
      <w:ins w:id="1981" w:author="Hellmann, Simon" w:date="2025-08-30T15:16:00Z">
        <w:r w:rsidR="00795739">
          <w:rPr>
            <w:color w:val="808080" w:themeColor="background1" w:themeShade="80"/>
            <w:highlight w:val="blue"/>
            <w:lang w:val="en-US"/>
          </w:rPr>
          <w:t>necessary</w:t>
        </w:r>
      </w:ins>
      <w:ins w:id="1982" w:author="Hellmann, Simon" w:date="2025-08-29T18:17:00Z">
        <w:r w:rsidR="00741E54" w:rsidRPr="00741E54">
          <w:rPr>
            <w:color w:val="808080" w:themeColor="background1" w:themeShade="80"/>
            <w:highlight w:val="blue"/>
            <w:lang w:val="en-US"/>
            <w:rPrChange w:id="1983" w:author="Hellmann, Simon" w:date="2025-08-29T18:18:00Z">
              <w:rPr>
                <w:lang w:val="en-US"/>
              </w:rPr>
            </w:rPrChange>
          </w:rPr>
          <w:t>.</w:t>
        </w:r>
        <w:r w:rsidR="00741E54" w:rsidRPr="00741E54">
          <w:rPr>
            <w:color w:val="808080" w:themeColor="background1" w:themeShade="80"/>
            <w:lang w:val="en-US"/>
            <w:rPrChange w:id="1984" w:author="Hellmann, Simon" w:date="2025-08-29T18:18:00Z">
              <w:rPr>
                <w:lang w:val="en-US"/>
              </w:rPr>
            </w:rPrChange>
          </w:rPr>
          <w:t xml:space="preserve"> </w:t>
        </w:r>
      </w:ins>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del w:id="1985" w:author="Hellmann, Simon" w:date="2025-08-30T15:17:00Z">
        <w:r w:rsidDel="00795739">
          <w:rPr>
            <w:lang w:val="en-US"/>
          </w:rPr>
          <w:delText xml:space="preserve"> Only agricultural substrates were considered, for which PR and LI were considered fully degradable. </w:delText>
        </w:r>
      </w:del>
      <w:ins w:id="1986" w:author="Hellmann, Simon" w:date="2025-08-30T15:17:00Z">
        <w:r w:rsidR="00795739">
          <w:rPr>
            <w:lang w:val="en-US"/>
          </w:rPr>
          <w:t xml:space="preserve"> </w:t>
        </w:r>
      </w:ins>
      <w:del w:id="1987" w:author="Hellmann, Simon" w:date="2025-08-30T15:17:00Z">
        <w:r w:rsidDel="00795739">
          <w:rPr>
            <w:lang w:val="en-US"/>
          </w:rPr>
          <w:delText>Lastly, i</w:delText>
        </w:r>
      </w:del>
      <w:ins w:id="1988" w:author="Hellmann, Simon" w:date="2025-08-30T15:17:00Z">
        <w:r w:rsidR="00795739">
          <w:rPr>
            <w:lang w:val="en-US"/>
          </w:rPr>
          <w:t>I</w:t>
        </w:r>
      </w:ins>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ins w:id="1989" w:author="Hellmann, Simon" w:date="2025-08-28T18:22:00Z">
        <w:r w:rsidR="002C0692">
          <w:rPr>
            <w:lang w:val="en-US"/>
          </w:rPr>
          <w:t xml:space="preserve"> </w:t>
        </w:r>
      </w:ins>
      <w:customXmlInsRangeStart w:id="1990" w:author="Hellmann, Simon" w:date="2025-08-28T18:22:00Z"/>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customXmlInsRangeEnd w:id="1990"/>
          <w:ins w:id="1991" w:author="Hellmann, Simon" w:date="2025-08-28T18:22:00Z">
            <w:r w:rsidR="002C0692" w:rsidRPr="002C0692">
              <w:rPr>
                <w:highlight w:val="green"/>
                <w:lang w:val="en-US"/>
                <w:rPrChange w:id="1992" w:author="Hellmann, Simon" w:date="2025-08-28T18:22:00Z">
                  <w:rPr>
                    <w:lang w:val="en-US"/>
                  </w:rPr>
                </w:rPrChange>
              </w:rPr>
              <w:fldChar w:fldCharType="begin"/>
            </w:r>
          </w:ins>
          <w:r w:rsidR="006500ED">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jhUMTg6MTA6NDEiLCJNb2RpZmllZEJ5IjoiX0hlbGxtYW5uLCBTaW1vbiIsIklkIjoiZDA2NGQwMTMtY2ViZS00MjA5LWEzNDgtYTE2MGNjZDMzZGFiIiwiTW9kaWZpZWRPbiI6IjIwMjUtMDgtMjhUMTg6MTA6NDE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U2hlbGxtYW5uIiwiSWQiOiJjZTg0ZmNhYS0xOTcxLTRmM2UtYWVjZi0xMmViMGNjZTYzY2IiLCJNb2RpZmllZE9uIjoiMjAyNS0wOC0zMFQxNTo0MTo1NS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2C0692">
            <w:rPr>
              <w:highlight w:val="green"/>
              <w:lang w:val="en-US"/>
              <w:rPrChange w:id="1993" w:author="Hellmann, Simon" w:date="2025-08-28T18:22:00Z">
                <w:rPr>
                  <w:lang w:val="en-US"/>
                </w:rPr>
              </w:rPrChange>
            </w:rPr>
            <w:fldChar w:fldCharType="separate"/>
          </w:r>
          <w:r w:rsidR="008D39E8">
            <w:fldChar w:fldCharType="begin"/>
          </w:r>
          <w:r w:rsidR="008D39E8">
            <w:instrText xml:space="preserve"> HYPERLINK \l "_CTVL001ce84fcaa19714f3eaecf12eb0cce63cb" \o "AgSTAR (2020): Anaerobic Digester/Biogas System Operator Guidebook. A Guidebook for Operating Anaerobic Digestion/Biogas Systems on Farms in the Unite…" </w:instrText>
          </w:r>
          <w:ins w:id="1994" w:author="Hellmann, Simon" w:date="2025-08-31T12:14:00Z"/>
          <w:r w:rsidR="008D39E8">
            <w:fldChar w:fldCharType="separate"/>
          </w:r>
          <w:r w:rsidR="00E04011">
            <w:rPr>
              <w:highlight w:val="green"/>
              <w:lang w:val="en-US"/>
            </w:rPr>
            <w:t>(AgSTAR, 2020)</w:t>
          </w:r>
          <w:r w:rsidR="008D39E8">
            <w:rPr>
              <w:highlight w:val="green"/>
              <w:lang w:val="en-US"/>
            </w:rPr>
            <w:fldChar w:fldCharType="end"/>
          </w:r>
          <w:ins w:id="1995" w:author="Hellmann, Simon" w:date="2025-08-28T18:22:00Z">
            <w:r w:rsidR="002C0692" w:rsidRPr="002C0692">
              <w:rPr>
                <w:highlight w:val="green"/>
                <w:lang w:val="en-US"/>
                <w:rPrChange w:id="1996" w:author="Hellmann, Simon" w:date="2025-08-28T18:22:00Z">
                  <w:rPr>
                    <w:lang w:val="en-US"/>
                  </w:rPr>
                </w:rPrChange>
              </w:rPr>
              <w:fldChar w:fldCharType="end"/>
            </w:r>
          </w:ins>
          <w:customXmlInsRangeStart w:id="1997" w:author="Hellmann, Simon" w:date="2025-08-28T18:22:00Z"/>
        </w:sdtContent>
      </w:sdt>
      <w:customXmlInsRangeEnd w:id="1997"/>
      <w:del w:id="1998" w:author="Hellmann, Simon" w:date="2025-08-30T15:17:00Z">
        <w:r w:rsidDel="00795739">
          <w:rPr>
            <w:lang w:val="en-US"/>
          </w:rPr>
          <w:delText xml:space="preserve"> </w:delText>
        </w:r>
      </w:del>
      <w:sdt>
        <w:sdtPr>
          <w:rPr>
            <w:lang w:val="en-US"/>
          </w:rPr>
          <w:alias w:val="To edit, see citavi.com/edit"/>
          <w:tag w:val="CitaviPlaceholder#aab03c08-94de-48ef-a2da-aa7ac9e610f6"/>
          <w:id w:val="799740561"/>
          <w:placeholder>
            <w:docPart w:val="6FC8684F03FE47E9B33934B391C8C0BA"/>
          </w:placeholder>
        </w:sdtPr>
        <w:sdtContent>
          <w:del w:id="1999" w:author="Hellmann, Simon" w:date="2025-08-28T18:22:00Z">
            <w:r w:rsidDel="002C0692">
              <w:rPr>
                <w:lang w:val="en-US"/>
              </w:rPr>
              <w:fldChar w:fldCharType="begin"/>
            </w:r>
            <w:r w:rsidDel="002C0692">
              <w:rPr>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delInstrText>
            </w:r>
            <w:r w:rsidDel="002C0692">
              <w:rPr>
                <w:lang w:val="en-US"/>
              </w:rPr>
              <w:fldChar w:fldCharType="separate"/>
            </w:r>
            <w:r w:rsidR="009A22A3" w:rsidDel="002C0692">
              <w:rPr>
                <w:lang w:val="en-US"/>
              </w:rPr>
              <w:delText>(Fachagentur Nachwachsende Rohstoffe e. V., 2021)</w:delText>
            </w:r>
            <w:r w:rsidDel="002C0692">
              <w:rPr>
                <w:lang w:val="en-US"/>
              </w:rPr>
              <w:fldChar w:fldCharType="end"/>
            </w:r>
          </w:del>
        </w:sdtContent>
      </w:sdt>
      <w:r>
        <w:rPr>
          <w:lang w:val="en-US"/>
        </w:rPr>
        <w:t xml:space="preserve">, albeit technically </w:t>
      </w:r>
      <w:del w:id="2000" w:author="Hellmann, Simon" w:date="2025-08-30T15:17:00Z">
        <w:r w:rsidDel="00795739">
          <w:rPr>
            <w:lang w:val="en-US"/>
          </w:rPr>
          <w:delText>possible</w:delText>
        </w:r>
      </w:del>
      <w:ins w:id="2001" w:author="Hellmann, Simon" w:date="2025-08-30T15:17:00Z">
        <w:r w:rsidR="00795739">
          <w:rPr>
            <w:lang w:val="en-US"/>
          </w:rPr>
          <w:t>feasible</w:t>
        </w:r>
      </w:ins>
      <w:r>
        <w:rPr>
          <w:lang w:val="en-US"/>
        </w:rPr>
        <w:t>.</w:t>
      </w:r>
      <w:r w:rsidRPr="77A2C42C">
        <w:rPr>
          <w:lang w:val="en-US"/>
        </w:rPr>
        <w:t xml:space="preserve"> </w:t>
      </w:r>
      <w:ins w:id="2002" w:author="Hellmann, Simon" w:date="2025-08-30T15:17:00Z">
        <w:r w:rsidR="00795739" w:rsidRPr="00795739">
          <w:rPr>
            <w:highlight w:val="red"/>
            <w:lang w:val="en-US"/>
            <w:rPrChange w:id="2003" w:author="Hellmann, Simon" w:date="2025-08-30T15:21:00Z">
              <w:rPr>
                <w:lang w:val="en-US"/>
              </w:rPr>
            </w:rPrChange>
          </w:rPr>
          <w:t xml:space="preserve">Lastly, only </w:t>
        </w:r>
      </w:ins>
      <w:ins w:id="2004" w:author="Hellmann, Simon" w:date="2025-08-30T15:18:00Z">
        <w:r w:rsidR="00795739" w:rsidRPr="00795739">
          <w:rPr>
            <w:highlight w:val="red"/>
            <w:lang w:val="en-US"/>
            <w:rPrChange w:id="2005" w:author="Hellmann, Simon" w:date="2025-08-30T15:21:00Z">
              <w:rPr>
                <w:lang w:val="en-US"/>
              </w:rPr>
            </w:rPrChange>
          </w:rPr>
          <w:t>silages and manure</w:t>
        </w:r>
      </w:ins>
      <w:ins w:id="2006" w:author="Hellmann, Simon" w:date="2025-08-30T15:17:00Z">
        <w:r w:rsidR="00795739" w:rsidRPr="00795739">
          <w:rPr>
            <w:highlight w:val="red"/>
            <w:lang w:val="en-US"/>
            <w:rPrChange w:id="2007" w:author="Hellmann, Simon" w:date="2025-08-30T15:21:00Z">
              <w:rPr>
                <w:lang w:val="en-US"/>
              </w:rPr>
            </w:rPrChange>
          </w:rPr>
          <w:t xml:space="preserve"> were considered</w:t>
        </w:r>
        <w:r w:rsidR="00795739">
          <w:rPr>
            <w:lang w:val="en-US"/>
          </w:rPr>
          <w:t xml:space="preserve">, for which PR and LI were </w:t>
        </w:r>
      </w:ins>
      <w:ins w:id="2008" w:author="Hellmann, Simon" w:date="2025-08-30T15:18:00Z">
        <w:r w:rsidR="00795739">
          <w:rPr>
            <w:lang w:val="en-US"/>
          </w:rPr>
          <w:t>assumed</w:t>
        </w:r>
      </w:ins>
      <w:ins w:id="2009" w:author="Hellmann, Simon" w:date="2025-08-30T15:17:00Z">
        <w:r w:rsidR="00795739">
          <w:rPr>
            <w:lang w:val="en-US"/>
          </w:rPr>
          <w:t xml:space="preserve"> fully degradable</w:t>
        </w:r>
      </w:ins>
      <w:ins w:id="2010" w:author="Hellmann, Simon" w:date="2025-08-30T15:18:00Z">
        <w:r w:rsidR="00795739">
          <w:rPr>
            <w:lang w:val="en-US"/>
          </w:rPr>
          <w:t>.</w:t>
        </w:r>
      </w:ins>
      <w:ins w:id="2011" w:author="Hellmann, Simon" w:date="2025-08-30T15:17:00Z">
        <w:r w:rsidR="00795739">
          <w:rPr>
            <w:lang w:val="en-US"/>
          </w:rPr>
          <w:t xml:space="preserve"> </w:t>
        </w:r>
      </w:ins>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ins w:id="2012" w:author="Hellmann, Simon" w:date="2025-08-30T15:22:00Z">
        <w:r w:rsidR="00336C98" w:rsidRPr="29F2F358">
          <w:rPr>
            <w:lang w:val="en-US"/>
          </w:rPr>
          <w:t xml:space="preserve">analysis of </w:t>
        </w:r>
        <w:r w:rsidR="00336C98">
          <w:rPr>
            <w:lang w:val="en-US"/>
          </w:rPr>
          <w:t xml:space="preserve">expected surplus revenues through flexible feeding, and </w:t>
        </w:r>
      </w:ins>
      <w:r>
        <w:rPr>
          <w:lang w:val="en-US"/>
        </w:rPr>
        <w:t xml:space="preserve">experimental validation </w:t>
      </w:r>
      <w:del w:id="2013" w:author="Hellmann, Simon" w:date="2025-08-30T15:19:00Z">
        <w:r w:rsidDel="00795739">
          <w:rPr>
            <w:lang w:val="en-US"/>
          </w:rPr>
          <w:delText xml:space="preserve">including non-agricultural </w:delText>
        </w:r>
      </w:del>
      <w:ins w:id="2014" w:author="Hellmann, Simon" w:date="2025-08-30T15:23:00Z">
        <w:r w:rsidR="00336C98">
          <w:rPr>
            <w:highlight w:val="red"/>
            <w:lang w:val="en-US"/>
          </w:rPr>
          <w:t xml:space="preserve">including </w:t>
        </w:r>
      </w:ins>
      <w:ins w:id="2015" w:author="Hellmann, Simon" w:date="2025-08-30T15:19:00Z">
        <w:r w:rsidR="00795739" w:rsidRPr="00F870C6">
          <w:rPr>
            <w:highlight w:val="red"/>
            <w:lang w:val="en-US"/>
            <w:rPrChange w:id="2016" w:author="Hellmann, Simon" w:date="2025-08-30T15:21:00Z">
              <w:rPr>
                <w:lang w:val="en-US"/>
              </w:rPr>
            </w:rPrChange>
          </w:rPr>
          <w:t xml:space="preserve">a wider range of </w:t>
        </w:r>
      </w:ins>
      <w:r w:rsidRPr="00F870C6">
        <w:rPr>
          <w:highlight w:val="red"/>
          <w:lang w:val="en-US"/>
          <w:rPrChange w:id="2017" w:author="Hellmann, Simon" w:date="2025-08-30T15:21:00Z">
            <w:rPr>
              <w:lang w:val="en-US"/>
            </w:rPr>
          </w:rPrChange>
        </w:rPr>
        <w:t xml:space="preserve">substrates (e.g., </w:t>
      </w:r>
      <w:del w:id="2018" w:author="Hellmann, Simon" w:date="2025-08-30T15:20:00Z">
        <w:r w:rsidRPr="00F870C6" w:rsidDel="00795739">
          <w:rPr>
            <w:highlight w:val="red"/>
            <w:lang w:val="en-US"/>
            <w:rPrChange w:id="2019" w:author="Hellmann, Simon" w:date="2025-08-30T15:21:00Z">
              <w:rPr>
                <w:lang w:val="en-US"/>
              </w:rPr>
            </w:rPrChange>
          </w:rPr>
          <w:delText>organic wastes</w:delText>
        </w:r>
      </w:del>
      <w:ins w:id="2020" w:author="Hellmann, Simon" w:date="2025-08-30T15:20:00Z">
        <w:r w:rsidR="00795739" w:rsidRPr="00F870C6">
          <w:rPr>
            <w:highlight w:val="red"/>
            <w:lang w:val="en-US"/>
            <w:rPrChange w:id="2021" w:author="Hellmann, Simon" w:date="2025-08-30T15:21:00Z">
              <w:rPr>
                <w:lang w:val="en-US"/>
              </w:rPr>
            </w:rPrChange>
          </w:rPr>
          <w:t xml:space="preserve">crop straw </w:t>
        </w:r>
      </w:ins>
      <w:ins w:id="2022" w:author="Hellmann, Simon" w:date="2025-08-30T15:23:00Z">
        <w:r w:rsidR="00336C98">
          <w:rPr>
            <w:highlight w:val="red"/>
            <w:lang w:val="en-US"/>
          </w:rPr>
          <w:t xml:space="preserve">or </w:t>
        </w:r>
      </w:ins>
      <w:ins w:id="2023" w:author="Hellmann, Simon" w:date="2025-08-30T15:20:00Z">
        <w:r w:rsidR="00795739" w:rsidRPr="00F870C6">
          <w:rPr>
            <w:highlight w:val="red"/>
            <w:lang w:val="en-US"/>
            <w:rPrChange w:id="2024" w:author="Hellmann, Simon" w:date="2025-08-30T15:21:00Z">
              <w:rPr>
                <w:lang w:val="en-US"/>
              </w:rPr>
            </w:rPrChange>
          </w:rPr>
          <w:t>food waste</w:t>
        </w:r>
      </w:ins>
      <w:r w:rsidRPr="00F870C6">
        <w:rPr>
          <w:highlight w:val="red"/>
          <w:lang w:val="en-US"/>
          <w:rPrChange w:id="2025" w:author="Hellmann, Simon" w:date="2025-08-30T15:21:00Z">
            <w:rPr>
              <w:lang w:val="en-US"/>
            </w:rPr>
          </w:rPrChange>
        </w:rPr>
        <w:t>)</w:t>
      </w:r>
      <w:del w:id="2026" w:author="Hellmann, Simon" w:date="2025-08-30T15:22:00Z">
        <w:r w:rsidDel="00336C98">
          <w:rPr>
            <w:lang w:val="en-US"/>
          </w:rPr>
          <w:delText xml:space="preserve">, and </w:delText>
        </w:r>
        <w:r w:rsidRPr="29F2F358" w:rsidDel="00336C98">
          <w:rPr>
            <w:lang w:val="en-US"/>
          </w:rPr>
          <w:delText xml:space="preserve">analysis of </w:delText>
        </w:r>
        <w:r w:rsidDel="00336C98">
          <w:rPr>
            <w:lang w:val="en-US"/>
          </w:rPr>
          <w:delText>expected surplus revenues through flexible feeding</w:delText>
        </w:r>
      </w:del>
      <w:bookmarkStart w:id="2027" w:name="_6gm6o7kdfala" w:colFirst="0" w:colLast="0"/>
      <w:bookmarkEnd w:id="2027"/>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02E763AA"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ins w:id="2028" w:author="Hellmann, Simon" w:date="2025-08-28T10:33:00Z">
        <w:r w:rsidR="00135E97">
          <w:rPr>
            <w:lang w:val="en-US"/>
          </w:rPr>
          <w:t xml:space="preserve">model predictive control </w:t>
        </w:r>
      </w:ins>
      <w:del w:id="2029" w:author="Hellmann, Simon" w:date="2025-08-28T10:33:00Z">
        <w:r w:rsidR="6A0623E8" w:rsidRPr="6A0623E8" w:rsidDel="00135E97">
          <w:rPr>
            <w:lang w:val="en-US"/>
          </w:rPr>
          <w:delText>MPC</w:delText>
        </w:r>
        <w:r w:rsidDel="00135E97">
          <w:rPr>
            <w:lang w:val="en-US"/>
          </w:rPr>
          <w:delText xml:space="preserve"> </w:delText>
        </w:r>
      </w:del>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del w:id="2030" w:author="Hellmann, Simon" w:date="2025-08-28T10:33:00Z">
        <w:r w:rsidR="00F51CBB" w:rsidDel="00135E97">
          <w:rPr>
            <w:lang w:val="en-US"/>
          </w:rPr>
          <w:delText xml:space="preserve">AD </w:delText>
        </w:r>
      </w:del>
      <w:ins w:id="2031" w:author="Hellmann, Simon" w:date="2025-08-28T10:33:00Z">
        <w:r w:rsidR="00135E97">
          <w:rPr>
            <w:lang w:val="en-US"/>
          </w:rPr>
          <w:t xml:space="preserve">anaerobic digestion </w:t>
        </w:r>
      </w:ins>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del w:id="2032" w:author="Hellmann, Simon" w:date="2025-08-29T18:22:00Z">
        <w:r w:rsidR="00B451C9" w:rsidDel="004B4055">
          <w:rPr>
            <w:lang w:val="en-US"/>
          </w:rPr>
          <w:delText xml:space="preserve">the </w:delText>
        </w:r>
      </w:del>
      <w:del w:id="2033" w:author="Hellmann, Simon" w:date="2025-08-28T10:33:00Z">
        <w:r w:rsidR="00B451C9" w:rsidDel="00135E97">
          <w:rPr>
            <w:lang w:val="en-US"/>
          </w:rPr>
          <w:delText xml:space="preserve">MPC </w:delText>
        </w:r>
      </w:del>
      <w:ins w:id="2034" w:author="Hellmann, Simon" w:date="2025-08-28T10:33:00Z">
        <w:r w:rsidR="00135E97">
          <w:rPr>
            <w:lang w:val="en-US"/>
          </w:rPr>
          <w:t xml:space="preserve">model predictive control </w:t>
        </w:r>
      </w:ins>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ins w:id="2035" w:author="Hellmann, Simon" w:date="2025-08-28T10:34:00Z">
        <w:r w:rsidR="00135E97">
          <w:rPr>
            <w:lang w:val="en-US"/>
          </w:rPr>
          <w:t xml:space="preserve">gas storage </w:t>
        </w:r>
      </w:ins>
      <w:del w:id="2036" w:author="Hellmann, Simon" w:date="2025-08-28T10:34:00Z">
        <w:r w:rsidR="005C4C9C" w:rsidDel="00135E97">
          <w:rPr>
            <w:lang w:val="en-US"/>
          </w:rPr>
          <w:delText>GS</w:delText>
        </w:r>
        <w:r w:rsidR="003D7B68" w:rsidRPr="6A0623E8" w:rsidDel="00135E97">
          <w:rPr>
            <w:lang w:val="en-US"/>
          </w:rPr>
          <w:delText xml:space="preserve"> </w:delText>
        </w:r>
      </w:del>
      <w:del w:id="2037" w:author="Hellmann, Simon" w:date="2025-08-29T18:23:00Z">
        <w:r w:rsidR="003D7B68" w:rsidRPr="6A0623E8" w:rsidDel="004B4055">
          <w:rPr>
            <w:lang w:val="en-US"/>
          </w:rPr>
          <w:delText xml:space="preserve">capacity </w:delText>
        </w:r>
        <w:r w:rsidR="008202AB" w:rsidDel="004B4055">
          <w:rPr>
            <w:lang w:val="en-US"/>
          </w:rPr>
          <w:delText>limits</w:delText>
        </w:r>
      </w:del>
      <w:ins w:id="2038" w:author="Hellmann, Simon" w:date="2025-08-29T18:23:00Z">
        <w:r w:rsidR="004B4055">
          <w:rPr>
            <w:lang w:val="en-US"/>
          </w:rPr>
          <w:t>filling levels</w:t>
        </w:r>
      </w:ins>
      <w:r w:rsidR="008202AB">
        <w:rPr>
          <w:lang w:val="en-US"/>
        </w:rPr>
        <w:t xml:space="preserve"> </w:t>
      </w:r>
      <w:r w:rsidR="00F70AE6">
        <w:rPr>
          <w:lang w:val="en-US"/>
        </w:rPr>
        <w:t>during demand-oriented</w:t>
      </w:r>
      <w:r w:rsidR="6A0623E8" w:rsidRPr="6A0623E8">
        <w:rPr>
          <w:lang w:val="en-US"/>
        </w:rPr>
        <w:t xml:space="preserve"> </w:t>
      </w:r>
      <w:del w:id="2039" w:author="Hellmann, Simon" w:date="2025-08-28T10:34:00Z">
        <w:r w:rsidR="6A0623E8" w:rsidRPr="6A0623E8" w:rsidDel="00135E97">
          <w:rPr>
            <w:lang w:val="en-US"/>
          </w:rPr>
          <w:delText xml:space="preserve">CHP </w:delText>
        </w:r>
      </w:del>
      <w:r w:rsidR="6A0623E8" w:rsidRPr="6A0623E8">
        <w:rPr>
          <w:lang w:val="en-US"/>
        </w:rPr>
        <w:t>operation</w:t>
      </w:r>
      <w:r w:rsidR="00DF435F">
        <w:rPr>
          <w:lang w:val="en-US"/>
        </w:rPr>
        <w:t xml:space="preserve"> despite </w:t>
      </w:r>
      <w:ins w:id="2040" w:author="Hellmann, Simon" w:date="2025-08-28T10:34:00Z">
        <w:r w:rsidR="00135E97">
          <w:rPr>
            <w:lang w:val="en-US"/>
          </w:rPr>
          <w:t xml:space="preserve">gas storage </w:t>
        </w:r>
      </w:ins>
      <w:del w:id="2041" w:author="Hellmann, Simon" w:date="2025-08-28T10:34:00Z">
        <w:r w:rsidR="00457AA0" w:rsidDel="00135E97">
          <w:rPr>
            <w:lang w:val="en-US"/>
          </w:rPr>
          <w:delText>GS</w:delText>
        </w:r>
        <w:r w:rsidR="00DF435F" w:rsidDel="00135E97">
          <w:rPr>
            <w:lang w:val="en-US"/>
          </w:rPr>
          <w:delText xml:space="preserve"> </w:delText>
        </w:r>
      </w:del>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del w:id="2042" w:author="Hellmann, Simon" w:date="2025-08-28T10:34:00Z">
        <w:r w:rsidR="008A6887" w:rsidDel="00135E97">
          <w:rPr>
            <w:lang w:val="en-US"/>
          </w:rPr>
          <w:delText xml:space="preserve">MPC </w:delText>
        </w:r>
      </w:del>
      <w:ins w:id="2043" w:author="Hellmann, Simon" w:date="2025-08-28T10:38:00Z">
        <w:r w:rsidR="00135E97">
          <w:rPr>
            <w:lang w:val="en-US"/>
          </w:rPr>
          <w:t xml:space="preserve">model predictive </w:t>
        </w:r>
      </w:ins>
      <w:ins w:id="2044" w:author="Hellmann, Simon" w:date="2025-08-28T10:34:00Z">
        <w:r w:rsidR="00135E97">
          <w:rPr>
            <w:lang w:val="en-US"/>
          </w:rPr>
          <w:t xml:space="preserve">controller </w:t>
        </w:r>
      </w:ins>
      <w:r w:rsidR="00DE7F2C">
        <w:rPr>
          <w:lang w:val="en-US"/>
        </w:rPr>
        <w:t xml:space="preserve">rejected disturbance feedings of </w:t>
      </w:r>
      <w:del w:id="2045" w:author="Hellmann, Simon" w:date="2025-08-29T18:23:00Z">
        <w:r w:rsidR="00E96100" w:rsidDel="004B4055">
          <w:rPr>
            <w:lang w:val="en-US"/>
          </w:rPr>
          <w:delText xml:space="preserve">especially </w:delText>
        </w:r>
      </w:del>
      <w:ins w:id="2046" w:author="Hellmann, Simon" w:date="2025-08-29T18:23:00Z">
        <w:r w:rsidR="004B4055">
          <w:rPr>
            <w:lang w:val="en-US"/>
          </w:rPr>
          <w:t xml:space="preserve">very </w:t>
        </w:r>
      </w:ins>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ins w:id="2047" w:author="Hellmann, Simon" w:date="2025-08-28T10:34:00Z">
        <w:r w:rsidR="00135E97">
          <w:rPr>
            <w:lang w:val="en-US"/>
          </w:rPr>
          <w:t xml:space="preserve">the </w:t>
        </w:r>
      </w:ins>
      <w:r w:rsidR="00E96100">
        <w:rPr>
          <w:lang w:val="en-US"/>
        </w:rPr>
        <w:t>n</w:t>
      </w:r>
      <w:r w:rsidR="00E96100" w:rsidRPr="7139F001">
        <w:rPr>
          <w:lang w:val="en-US"/>
        </w:rPr>
        <w:t xml:space="preserve">ominal </w:t>
      </w:r>
      <w:del w:id="2048" w:author="Hellmann, Simon" w:date="2025-08-28T10:34:00Z">
        <w:r w:rsidR="00E96100" w:rsidRPr="7139F001" w:rsidDel="00135E97">
          <w:rPr>
            <w:lang w:val="en-US"/>
          </w:rPr>
          <w:delText xml:space="preserve">MPC </w:delText>
        </w:r>
      </w:del>
      <w:ins w:id="2049" w:author="Hellmann, Simon" w:date="2025-08-28T10:34:00Z">
        <w:r w:rsidR="00135E97">
          <w:rPr>
            <w:lang w:val="en-US"/>
          </w:rPr>
          <w:t xml:space="preserve">controller </w:t>
        </w:r>
      </w:ins>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E54AF9">
        <w:rPr>
          <w:highlight w:val="magenta"/>
          <w:lang w:val="en-US"/>
          <w:rPrChange w:id="2050" w:author="Hellmann, Simon" w:date="2025-08-29T18:21:00Z">
            <w:rPr>
              <w:lang w:val="en-US"/>
            </w:rPr>
          </w:rPrChange>
        </w:rPr>
        <w:t>Future work</w:t>
      </w:r>
      <w:r w:rsidR="00E52E57" w:rsidRPr="00E54AF9">
        <w:rPr>
          <w:highlight w:val="magenta"/>
          <w:lang w:val="en-US"/>
          <w:rPrChange w:id="2051" w:author="Hellmann, Simon" w:date="2025-08-29T18:21:00Z">
            <w:rPr>
              <w:lang w:val="en-US"/>
            </w:rPr>
          </w:rPrChange>
        </w:rPr>
        <w:t xml:space="preserve"> </w:t>
      </w:r>
      <w:r w:rsidR="00682E6D" w:rsidRPr="00E54AF9">
        <w:rPr>
          <w:highlight w:val="magenta"/>
          <w:lang w:val="en-US"/>
          <w:rPrChange w:id="2052" w:author="Hellmann, Simon" w:date="2025-08-29T18:21:00Z">
            <w:rPr>
              <w:lang w:val="en-US"/>
            </w:rPr>
          </w:rPrChange>
        </w:rPr>
        <w:t xml:space="preserve">should </w:t>
      </w:r>
      <w:del w:id="2053" w:author="Hellmann, Simon" w:date="2025-08-29T18:20:00Z">
        <w:r w:rsidR="00682E6D" w:rsidRPr="00E54AF9" w:rsidDel="00E54AF9">
          <w:rPr>
            <w:highlight w:val="magenta"/>
            <w:lang w:val="en-US"/>
            <w:rPrChange w:id="2054" w:author="Hellmann, Simon" w:date="2025-08-29T18:21:00Z">
              <w:rPr>
                <w:lang w:val="en-US"/>
              </w:rPr>
            </w:rPrChange>
          </w:rPr>
          <w:delText xml:space="preserve">incorporate </w:delText>
        </w:r>
      </w:del>
      <w:ins w:id="2055" w:author="Hellmann, Simon" w:date="2025-08-29T18:21:00Z">
        <w:r w:rsidR="00E54AF9" w:rsidRPr="00E54AF9">
          <w:rPr>
            <w:highlight w:val="magenta"/>
            <w:lang w:val="en-US"/>
            <w:rPrChange w:id="2056" w:author="Hellmann, Simon" w:date="2025-08-29T18:21:00Z">
              <w:rPr>
                <w:lang w:val="en-US"/>
              </w:rPr>
            </w:rPrChange>
          </w:rPr>
          <w:t>consider</w:t>
        </w:r>
      </w:ins>
      <w:ins w:id="2057" w:author="Hellmann, Simon" w:date="2025-08-29T18:20:00Z">
        <w:r w:rsidR="00E54AF9" w:rsidRPr="00E54AF9">
          <w:rPr>
            <w:highlight w:val="magenta"/>
            <w:lang w:val="en-US"/>
            <w:rPrChange w:id="2058" w:author="Hellmann, Simon" w:date="2025-08-29T18:21:00Z">
              <w:rPr>
                <w:lang w:val="en-US"/>
              </w:rPr>
            </w:rPrChange>
          </w:rPr>
          <w:t xml:space="preserve"> </w:t>
        </w:r>
      </w:ins>
      <w:r w:rsidR="00682E6D" w:rsidRPr="00E54AF9">
        <w:rPr>
          <w:highlight w:val="magenta"/>
          <w:lang w:val="en-US"/>
          <w:rPrChange w:id="2059" w:author="Hellmann, Simon" w:date="2025-08-29T18:21:00Z">
            <w:rPr>
              <w:lang w:val="en-US"/>
            </w:rPr>
          </w:rPrChange>
        </w:rPr>
        <w:t xml:space="preserve">a </w:t>
      </w:r>
      <w:r w:rsidR="29F2F358" w:rsidRPr="00E54AF9">
        <w:rPr>
          <w:highlight w:val="magenta"/>
          <w:lang w:val="en-US"/>
          <w:rPrChange w:id="2060" w:author="Hellmann, Simon" w:date="2025-08-29T18:21:00Z">
            <w:rPr>
              <w:lang w:val="en-US"/>
            </w:rPr>
          </w:rPrChange>
        </w:rPr>
        <w:t>state observer</w:t>
      </w:r>
      <w:ins w:id="2061" w:author="Hellmann, Simon" w:date="2025-08-29T18:19:00Z">
        <w:r w:rsidR="00E54AF9" w:rsidRPr="00E54AF9">
          <w:rPr>
            <w:highlight w:val="magenta"/>
            <w:lang w:val="en-US"/>
            <w:rPrChange w:id="2062" w:author="Hellmann, Simon" w:date="2025-08-29T18:21:00Z">
              <w:rPr>
                <w:lang w:val="en-US"/>
              </w:rPr>
            </w:rPrChange>
          </w:rPr>
          <w:t xml:space="preserve">, </w:t>
        </w:r>
      </w:ins>
      <w:del w:id="2063" w:author="Hellmann, Simon" w:date="2025-08-29T18:19:00Z">
        <w:r w:rsidR="00E52E57" w:rsidRPr="00E54AF9" w:rsidDel="00E54AF9">
          <w:rPr>
            <w:highlight w:val="magenta"/>
            <w:lang w:val="en-US"/>
            <w:rPrChange w:id="2064" w:author="Hellmann, Simon" w:date="2025-08-29T18:21:00Z">
              <w:rPr>
                <w:lang w:val="en-US"/>
              </w:rPr>
            </w:rPrChange>
          </w:rPr>
          <w:delText xml:space="preserve"> </w:delText>
        </w:r>
        <w:r w:rsidR="29F2F358" w:rsidRPr="00E54AF9" w:rsidDel="00E54AF9">
          <w:rPr>
            <w:highlight w:val="magenta"/>
            <w:lang w:val="en-US"/>
            <w:rPrChange w:id="2065" w:author="Hellmann, Simon" w:date="2025-08-29T18:21:00Z">
              <w:rPr>
                <w:lang w:val="en-US"/>
              </w:rPr>
            </w:rPrChange>
          </w:rPr>
          <w:delText>and</w:delText>
        </w:r>
        <w:r w:rsidR="004B1FF0" w:rsidRPr="00E54AF9" w:rsidDel="00E54AF9">
          <w:rPr>
            <w:highlight w:val="magenta"/>
            <w:lang w:val="en-US"/>
            <w:rPrChange w:id="2066" w:author="Hellmann, Simon" w:date="2025-08-29T18:21:00Z">
              <w:rPr>
                <w:lang w:val="en-US"/>
              </w:rPr>
            </w:rPrChange>
          </w:rPr>
          <w:delText xml:space="preserve"> </w:delText>
        </w:r>
      </w:del>
      <w:del w:id="2067" w:author="Hellmann, Simon" w:date="2025-08-29T18:20:00Z">
        <w:r w:rsidR="004B1FF0" w:rsidRPr="00E54AF9" w:rsidDel="00E54AF9">
          <w:rPr>
            <w:highlight w:val="magenta"/>
            <w:lang w:val="en-US"/>
            <w:rPrChange w:id="2068" w:author="Hellmann, Simon" w:date="2025-08-29T18:21:00Z">
              <w:rPr>
                <w:lang w:val="en-US"/>
              </w:rPr>
            </w:rPrChange>
          </w:rPr>
          <w:delText xml:space="preserve">address </w:delText>
        </w:r>
      </w:del>
      <w:ins w:id="2069" w:author="Hellmann, Simon" w:date="2025-08-29T18:19:00Z">
        <w:r w:rsidR="00E54AF9" w:rsidRPr="00E54AF9">
          <w:rPr>
            <w:highlight w:val="magenta"/>
            <w:lang w:val="en-US"/>
            <w:rPrChange w:id="2070" w:author="Hellmann, Simon" w:date="2025-08-29T18:21:00Z">
              <w:rPr>
                <w:lang w:val="en-US"/>
              </w:rPr>
            </w:rPrChange>
          </w:rPr>
          <w:t>parametric uncertainties</w:t>
        </w:r>
      </w:ins>
      <w:ins w:id="2071" w:author="Hellmann, Simon" w:date="2025-08-29T18:21:00Z">
        <w:r w:rsidR="00E54AF9" w:rsidRPr="00E54AF9">
          <w:rPr>
            <w:highlight w:val="magenta"/>
            <w:lang w:val="en-US"/>
            <w:rPrChange w:id="2072" w:author="Hellmann, Simon" w:date="2025-08-29T18:21:00Z">
              <w:rPr>
                <w:lang w:val="en-US"/>
              </w:rPr>
            </w:rPrChange>
          </w:rPr>
          <w:t>,</w:t>
        </w:r>
      </w:ins>
      <w:ins w:id="2073" w:author="Hellmann, Simon" w:date="2025-08-29T18:19:00Z">
        <w:r w:rsidR="00E54AF9" w:rsidRPr="00E54AF9">
          <w:rPr>
            <w:highlight w:val="magenta"/>
            <w:lang w:val="en-US"/>
            <w:rPrChange w:id="2074" w:author="Hellmann, Simon" w:date="2025-08-29T18:21:00Z">
              <w:rPr>
                <w:lang w:val="en-US"/>
              </w:rPr>
            </w:rPrChange>
          </w:rPr>
          <w:t xml:space="preserve"> </w:t>
        </w:r>
      </w:ins>
      <w:ins w:id="2075" w:author="Hellmann, Simon" w:date="2025-08-29T18:20:00Z">
        <w:r w:rsidR="00E54AF9" w:rsidRPr="00E54AF9">
          <w:rPr>
            <w:highlight w:val="magenta"/>
            <w:lang w:val="en-US"/>
            <w:rPrChange w:id="2076" w:author="Hellmann, Simon" w:date="2025-08-29T18:21:00Z">
              <w:rPr>
                <w:lang w:val="en-US"/>
              </w:rPr>
            </w:rPrChange>
          </w:rPr>
          <w:t xml:space="preserve">and </w:t>
        </w:r>
      </w:ins>
      <w:r w:rsidR="004B1FF0" w:rsidRPr="00E54AF9">
        <w:rPr>
          <w:highlight w:val="magenta"/>
          <w:lang w:val="en-US"/>
          <w:rPrChange w:id="2077" w:author="Hellmann, Simon" w:date="2025-08-29T18:21:00Z">
            <w:rPr>
              <w:lang w:val="en-US"/>
            </w:rPr>
          </w:rPrChange>
        </w:rPr>
        <w:t>experimental validation</w:t>
      </w:r>
      <w:r w:rsidR="29F2F358" w:rsidRPr="00E54AF9">
        <w:rPr>
          <w:highlight w:val="magenta"/>
          <w:lang w:val="en-US"/>
          <w:rPrChange w:id="2078" w:author="Hellmann, Simon" w:date="2025-08-29T18:21:00Z">
            <w:rPr>
              <w:lang w:val="en-US"/>
            </w:rPr>
          </w:rPrChange>
        </w:rPr>
        <w:t>.</w:t>
      </w:r>
      <w:r w:rsidR="29F2F358" w:rsidRPr="29F2F358">
        <w:rPr>
          <w:lang w:val="en-US"/>
        </w:rPr>
        <w:t xml:space="preserve"> </w:t>
      </w:r>
    </w:p>
    <w:p w14:paraId="6AFC489F" w14:textId="0A3E0107" w:rsidR="00CF5B9B" w:rsidRPr="00053C38" w:rsidRDefault="00CF5B9B" w:rsidP="00CF5B9B">
      <w:pPr>
        <w:pStyle w:val="berschrift1"/>
        <w:rPr>
          <w:lang w:val="en-GB"/>
        </w:rPr>
      </w:pPr>
      <w:r w:rsidRPr="00053C38">
        <w:rPr>
          <w:lang w:val="en-GB"/>
        </w:rPr>
        <w:t xml:space="preserve">Supplementary </w:t>
      </w:r>
      <w:del w:id="2079" w:author="Hellmann, Simon" w:date="2025-08-27T18:00:00Z">
        <w:r w:rsidR="00854416" w:rsidDel="005D3388">
          <w:rPr>
            <w:lang w:val="en-GB"/>
          </w:rPr>
          <w:delText>Information</w:delText>
        </w:r>
      </w:del>
      <w:ins w:id="2080" w:author="Hellmann, Simon" w:date="2025-08-27T18:00:00Z">
        <w:r w:rsidR="005D3388">
          <w:rPr>
            <w:lang w:val="en-GB"/>
          </w:rPr>
          <w:t>Ma</w:t>
        </w:r>
      </w:ins>
      <w:ins w:id="2081" w:author="Hellmann, Simon" w:date="2025-08-27T18:01:00Z">
        <w:r w:rsidR="005D3388">
          <w:rPr>
            <w:lang w:val="en-GB"/>
          </w:rPr>
          <w:t>terial</w:t>
        </w:r>
      </w:ins>
    </w:p>
    <w:p w14:paraId="63B75760" w14:textId="503DA5BF"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del w:id="2082" w:author="Hellmann, Simon" w:date="2025-08-27T18:01:00Z">
        <w:r w:rsidR="00854416" w:rsidDel="005D3388">
          <w:rPr>
            <w:rFonts w:cs="Calibri"/>
            <w:lang w:val="en-GB"/>
          </w:rPr>
          <w:delText>information</w:delText>
        </w:r>
        <w:r w:rsidR="00854416" w:rsidRPr="6293A840" w:rsidDel="005D3388">
          <w:rPr>
            <w:rFonts w:cs="Calibri"/>
            <w:lang w:val="en-GB"/>
          </w:rPr>
          <w:delText xml:space="preserve"> </w:delText>
        </w:r>
      </w:del>
      <w:ins w:id="2083" w:author="Hellmann, Simon" w:date="2025-08-27T18:01:00Z">
        <w:r w:rsidR="005D3388">
          <w:rPr>
            <w:rFonts w:cs="Calibri"/>
            <w:lang w:val="en-GB"/>
          </w:rPr>
          <w:t>material</w:t>
        </w:r>
        <w:r w:rsidR="005D3388" w:rsidRPr="6293A840">
          <w:rPr>
            <w:rFonts w:cs="Calibri"/>
            <w:lang w:val="en-GB"/>
          </w:rPr>
          <w:t xml:space="preserve"> </w:t>
        </w:r>
      </w:ins>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Content>
        <w:p w14:paraId="37D16F32" w14:textId="77777777" w:rsidR="00E04011" w:rsidRDefault="00026F10" w:rsidP="00E04011">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E04011">
            <w:rPr>
              <w:lang w:val="en-US"/>
            </w:rPr>
            <w:t>References</w:t>
          </w:r>
        </w:p>
        <w:p w14:paraId="61EE27DA" w14:textId="77777777" w:rsidR="00E04011" w:rsidRDefault="00E04011" w:rsidP="00E04011">
          <w:pPr>
            <w:pStyle w:val="CitaviBibliographyEntry"/>
            <w:rPr>
              <w:lang w:val="en-US"/>
            </w:rPr>
          </w:pPr>
          <w:bookmarkStart w:id="2084" w:name="_CTVL001ce84fcaa19714f3eaecf12eb0cce63cb"/>
          <w:r>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35F83CD6" w14:textId="77777777" w:rsidR="00E04011" w:rsidRDefault="00E04011" w:rsidP="00E04011">
          <w:pPr>
            <w:pStyle w:val="CitaviBibliographyEntry"/>
            <w:rPr>
              <w:lang w:val="en-US"/>
            </w:rPr>
          </w:pPr>
          <w:bookmarkStart w:id="2085" w:name="_CTVL001d599b102b75942ca8a0deb086b2e9395"/>
          <w:bookmarkEnd w:id="2084"/>
          <w:r>
            <w:rPr>
              <w:lang w:val="en-US"/>
            </w:rPr>
            <w:t>Ahmed, S.; Einfalt, D.; Kazda, M. (2016): Co-Digestion of Sugar Beet Silage Increases Biogas Yield from Fibrous Substrates.</w:t>
          </w:r>
          <w:bookmarkEnd w:id="2085"/>
          <w:r>
            <w:rPr>
              <w:lang w:val="en-US"/>
            </w:rPr>
            <w:t xml:space="preserve"> </w:t>
          </w:r>
          <w:r w:rsidRPr="00E04011">
            <w:rPr>
              <w:i/>
              <w:lang w:val="en-US"/>
            </w:rPr>
            <w:t>BioMed Research International</w:t>
          </w:r>
          <w:r w:rsidRPr="00E04011">
            <w:rPr>
              <w:lang w:val="en-US"/>
            </w:rPr>
            <w:t>, 2147513.</w:t>
          </w:r>
        </w:p>
        <w:p w14:paraId="67219005" w14:textId="77777777" w:rsidR="00E04011" w:rsidRDefault="00E04011" w:rsidP="00E04011">
          <w:pPr>
            <w:pStyle w:val="CitaviBibliographyEntry"/>
            <w:rPr>
              <w:lang w:val="en-US"/>
            </w:rPr>
          </w:pPr>
          <w:bookmarkStart w:id="2086" w:name="_CTVL0016bd1d4aea060468891b9514b055eff15"/>
          <w:r>
            <w:rPr>
              <w:lang w:val="en-US"/>
            </w:rPr>
            <w:t>Ahmed, W.; Rodríguez, J. (2020): A model predictive optimal control system for the practical automatic start-up of anaerobic digesters.</w:t>
          </w:r>
          <w:bookmarkEnd w:id="2086"/>
          <w:r>
            <w:rPr>
              <w:lang w:val="en-US"/>
            </w:rPr>
            <w:t xml:space="preserve"> </w:t>
          </w:r>
          <w:r w:rsidRPr="00E04011">
            <w:rPr>
              <w:i/>
              <w:lang w:val="en-US"/>
            </w:rPr>
            <w:t xml:space="preserve">Water Research </w:t>
          </w:r>
          <w:r w:rsidRPr="00E04011">
            <w:rPr>
              <w:lang w:val="en-US"/>
            </w:rPr>
            <w:t>174, 115599.</w:t>
          </w:r>
        </w:p>
        <w:p w14:paraId="4960EEE4" w14:textId="77777777" w:rsidR="00E04011" w:rsidRDefault="00E04011" w:rsidP="00E04011">
          <w:pPr>
            <w:pStyle w:val="CitaviBibliographyEntry"/>
            <w:rPr>
              <w:lang w:val="en-US"/>
            </w:rPr>
          </w:pPr>
          <w:bookmarkStart w:id="2087" w:name="_CTVL0012be9b1399c9b4afcba313c9d8c854c25"/>
          <w:r>
            <w:rPr>
              <w:lang w:val="en-US"/>
            </w:rPr>
            <w:lastRenderedPageBreak/>
            <w:t>Alcaraz-González, V.; Fregoso-Sánchez, F. A.; González-Alvarez, V.; Steyer, J.-P. (2021): Multivariable Robust Regulation of Alkalinities in Continuous Anaerobic Digestion Processes.</w:t>
          </w:r>
          <w:bookmarkEnd w:id="2087"/>
          <w:r>
            <w:rPr>
              <w:lang w:val="en-US"/>
            </w:rPr>
            <w:t xml:space="preserve"> </w:t>
          </w:r>
          <w:r w:rsidRPr="00E04011">
            <w:rPr>
              <w:i/>
              <w:lang w:val="en-US"/>
            </w:rPr>
            <w:t xml:space="preserve">Processes </w:t>
          </w:r>
          <w:r w:rsidRPr="00E04011">
            <w:rPr>
              <w:lang w:val="en-US"/>
            </w:rPr>
            <w:t>9 (7), 1153.</w:t>
          </w:r>
        </w:p>
        <w:p w14:paraId="0D290FB6" w14:textId="77777777" w:rsidR="00E04011" w:rsidRDefault="00E04011" w:rsidP="00E04011">
          <w:pPr>
            <w:pStyle w:val="CitaviBibliographyEntry"/>
            <w:rPr>
              <w:lang w:val="en-US"/>
            </w:rPr>
          </w:pPr>
          <w:bookmarkStart w:id="2088" w:name="_CTVL001d3b480f1dea94134bfd53e992211490b"/>
          <w:r>
            <w:rPr>
              <w:lang w:val="en-US"/>
            </w:rPr>
            <w:t>Batstone, D. J.; Keller, J.; Angelidaki, I.; Kalyuzhnyi, S. V.; Pavlostathis, S. G.; Rozzi, A.; Sanders, W.; Siegrist, H.; Vavilin, V. A. (2002): The IWA Anaerobic Digestion Model No 1 (ADM1).</w:t>
          </w:r>
          <w:bookmarkEnd w:id="2088"/>
          <w:r>
            <w:rPr>
              <w:lang w:val="en-US"/>
            </w:rPr>
            <w:t xml:space="preserve"> </w:t>
          </w:r>
          <w:r w:rsidRPr="00E04011">
            <w:rPr>
              <w:i/>
              <w:lang w:val="en-US"/>
            </w:rPr>
            <w:t xml:space="preserve">Water Science and Technology </w:t>
          </w:r>
          <w:r w:rsidRPr="00E04011">
            <w:rPr>
              <w:lang w:val="en-US"/>
            </w:rPr>
            <w:t>45 (10), 65–73.</w:t>
          </w:r>
        </w:p>
        <w:p w14:paraId="3A3CA0E9" w14:textId="77777777" w:rsidR="00E04011" w:rsidRDefault="00E04011" w:rsidP="00E04011">
          <w:pPr>
            <w:pStyle w:val="CitaviBibliographyEntry"/>
            <w:rPr>
              <w:lang w:val="en-US"/>
            </w:rPr>
          </w:pPr>
          <w:bookmarkStart w:id="2089" w:name="_CTVL001cd89f87a82494c46bff9942b710f6027"/>
          <w:r>
            <w:rPr>
              <w:lang w:val="en-US"/>
            </w:rPr>
            <w:t>Bernard, O.; Hadj-Sadok, Z.; Dochain, D.; Genovesi, A.; Steyer, J. P. (2001): Dynamical model development and parameter identification for an anaerobic wastewater treatment process.</w:t>
          </w:r>
          <w:bookmarkEnd w:id="2089"/>
          <w:r>
            <w:rPr>
              <w:lang w:val="en-US"/>
            </w:rPr>
            <w:t xml:space="preserve"> </w:t>
          </w:r>
          <w:r w:rsidRPr="00E04011">
            <w:rPr>
              <w:i/>
              <w:lang w:val="en-US"/>
            </w:rPr>
            <w:t xml:space="preserve">Biotechnology and Bioengineering </w:t>
          </w:r>
          <w:r w:rsidRPr="00E04011">
            <w:rPr>
              <w:lang w:val="en-US"/>
            </w:rPr>
            <w:t>75 (4), 424–438.</w:t>
          </w:r>
        </w:p>
        <w:p w14:paraId="2410DA2F" w14:textId="77777777" w:rsidR="00E04011" w:rsidRDefault="00E04011" w:rsidP="00E04011">
          <w:pPr>
            <w:pStyle w:val="CitaviBibliographyEntry"/>
            <w:rPr>
              <w:lang w:val="en-US"/>
            </w:rPr>
          </w:pPr>
          <w:bookmarkStart w:id="2090" w:name="_CTVL0017cf08b89c4ed4dafbbf7bd199ca7af9d"/>
          <w:r>
            <w:rPr>
              <w:lang w:val="en-US"/>
            </w:rPr>
            <w:t>Biegler, L. T. (2010): Nonlinear programming. Concepts, algorithms, and applications to chemical processes. Philadelphia, Pa.: SIAM (MOS-SIAM series on optimization, 10).</w:t>
          </w:r>
        </w:p>
        <w:p w14:paraId="324D6651" w14:textId="77777777" w:rsidR="00E04011" w:rsidRDefault="00E04011" w:rsidP="00E04011">
          <w:pPr>
            <w:pStyle w:val="CitaviBibliographyEntry"/>
            <w:rPr>
              <w:lang w:val="en-US"/>
            </w:rPr>
          </w:pPr>
          <w:bookmarkStart w:id="2091" w:name="_CTVL001f946c55861c14065a6faac3de0573d70"/>
          <w:bookmarkEnd w:id="2090"/>
          <w:r>
            <w:rPr>
              <w:lang w:val="en-US"/>
            </w:rPr>
            <w:t>Bonk, F.; Popp, D.; Weinrich, S.; Sträuber, H.; Kleinsteuber, S.; Harms, H.; Centler, F. (2018): Intermittent fasting for microbes: how discontinuous feeding increases functional stability in anaerobic digestion.</w:t>
          </w:r>
          <w:bookmarkEnd w:id="2091"/>
          <w:r>
            <w:rPr>
              <w:lang w:val="en-US"/>
            </w:rPr>
            <w:t xml:space="preserve"> </w:t>
          </w:r>
          <w:r w:rsidRPr="00E04011">
            <w:rPr>
              <w:i/>
              <w:lang w:val="en-US"/>
            </w:rPr>
            <w:t xml:space="preserve">Biotechnology for Biofuels and Bioproducts </w:t>
          </w:r>
          <w:r w:rsidRPr="00E04011">
            <w:rPr>
              <w:lang w:val="en-US"/>
            </w:rPr>
            <w:t>11, 274.</w:t>
          </w:r>
        </w:p>
        <w:p w14:paraId="1DB8C74C" w14:textId="77777777" w:rsidR="00E04011" w:rsidRDefault="00E04011" w:rsidP="00E04011">
          <w:pPr>
            <w:pStyle w:val="CitaviBibliographyEntry"/>
            <w:rPr>
              <w:lang w:val="en-US"/>
            </w:rPr>
          </w:pPr>
          <w:bookmarkStart w:id="2092" w:name="_CTVL001abb9dfefffdb424ba289fe6241f04073"/>
          <w:r>
            <w:rPr>
              <w:lang w:val="en-US"/>
            </w:rPr>
            <w:t>Dandikas, V.; Heuwinkel, H.; Lichti, F.; Eckl, T.; Drewes, J. E.; Koch, K. (2018): Correlation between hydrolysis rate constant and chemical composition of energy crops.</w:t>
          </w:r>
          <w:bookmarkEnd w:id="2092"/>
          <w:r>
            <w:rPr>
              <w:lang w:val="en-US"/>
            </w:rPr>
            <w:t xml:space="preserve"> </w:t>
          </w:r>
          <w:r w:rsidRPr="00E04011">
            <w:rPr>
              <w:i/>
              <w:lang w:val="en-US"/>
            </w:rPr>
            <w:t xml:space="preserve">Renewable Energy </w:t>
          </w:r>
          <w:r w:rsidRPr="00E04011">
            <w:rPr>
              <w:lang w:val="en-US"/>
            </w:rPr>
            <w:t>118, 34–42.</w:t>
          </w:r>
        </w:p>
        <w:p w14:paraId="0C89B4B0" w14:textId="77777777" w:rsidR="00E04011" w:rsidRDefault="00E04011" w:rsidP="00E04011">
          <w:pPr>
            <w:pStyle w:val="CitaviBibliographyEntry"/>
            <w:rPr>
              <w:lang w:val="en-US"/>
            </w:rPr>
          </w:pPr>
          <w:bookmarkStart w:id="2093" w:name="_CTVL0016a321e2a7ea74dae80122740f454d057"/>
          <w:r>
            <w:rPr>
              <w:lang w:val="en-US"/>
            </w:rPr>
            <w:t>Daniel</w:t>
          </w:r>
          <w:r>
            <w:rPr>
              <w:rFonts w:ascii="Times New Roman" w:hAnsi="Times New Roman" w:cs="Times New Roman"/>
              <w:lang w:val="en-US"/>
            </w:rPr>
            <w:t>‐</w:t>
          </w:r>
          <w:r>
            <w:rPr>
              <w:lang w:val="en-US"/>
            </w:rPr>
            <w:t>Gromke, J.; Rensberg, N.; Denysenko, V.; Stinner, W.; Schmalfu</w:t>
          </w:r>
          <w:r>
            <w:rPr>
              <w:rFonts w:cs="Garamond"/>
              <w:lang w:val="en-US"/>
            </w:rPr>
            <w:t>ß</w:t>
          </w:r>
          <w:r>
            <w:rPr>
              <w:lang w:val="en-US"/>
            </w:rPr>
            <w:t>, T.; Scheftelowitz, M.; Nelles, M.; Liebetrau, J. (2018): Current Developments in Production and Utilization of Biogas and Biomethane in Germany.</w:t>
          </w:r>
          <w:bookmarkEnd w:id="2093"/>
          <w:r>
            <w:rPr>
              <w:lang w:val="en-US"/>
            </w:rPr>
            <w:t xml:space="preserve"> </w:t>
          </w:r>
          <w:r w:rsidRPr="00E04011">
            <w:rPr>
              <w:i/>
              <w:lang w:val="en-US"/>
            </w:rPr>
            <w:t xml:space="preserve">Chemie Ingenieur Technik </w:t>
          </w:r>
          <w:r w:rsidRPr="00E04011">
            <w:rPr>
              <w:lang w:val="en-US"/>
            </w:rPr>
            <w:t>90 (1-2), 17–35.</w:t>
          </w:r>
        </w:p>
        <w:p w14:paraId="1136425F" w14:textId="77777777" w:rsidR="00E04011" w:rsidRDefault="00E04011" w:rsidP="00E04011">
          <w:pPr>
            <w:pStyle w:val="CitaviBibliographyEntry"/>
            <w:rPr>
              <w:lang w:val="en-US"/>
            </w:rPr>
          </w:pPr>
          <w:bookmarkStart w:id="2094" w:name="_CTVL0012b2e3149523a4957bf15cdab053b8326"/>
          <w:r>
            <w:rPr>
              <w:lang w:val="en-US"/>
            </w:rPr>
            <w:t>Delory, F.; Neubauer, P.; Weinrich, S. (2025): Uncertainty Analysis of a Simplified ADM1 Applied to Dynamic Agricultural Experimental Data.</w:t>
          </w:r>
          <w:bookmarkEnd w:id="2094"/>
          <w:r>
            <w:rPr>
              <w:lang w:val="en-US"/>
            </w:rPr>
            <w:t xml:space="preserve"> </w:t>
          </w:r>
          <w:r w:rsidRPr="00E04011">
            <w:rPr>
              <w:i/>
              <w:lang w:val="en-US"/>
            </w:rPr>
            <w:t xml:space="preserve">Water Science &amp; Technology </w:t>
          </w:r>
          <w:r w:rsidRPr="00E04011">
            <w:rPr>
              <w:lang w:val="en-US"/>
            </w:rPr>
            <w:t>(Special Issue, "Anaerobic Digestion: Towards a More Sustainable Future").</w:t>
          </w:r>
        </w:p>
        <w:p w14:paraId="53818732" w14:textId="77777777" w:rsidR="00E04011" w:rsidRDefault="00E04011" w:rsidP="00E04011">
          <w:pPr>
            <w:pStyle w:val="CitaviBibliographyEntry"/>
            <w:rPr>
              <w:lang w:val="en-US"/>
            </w:rPr>
          </w:pPr>
          <w:bookmarkStart w:id="2095" w:name="_CTVL0011527233a22f74eba9d3072e8cd87597e"/>
          <w:r>
            <w:rPr>
              <w:lang w:val="en-US"/>
            </w:rPr>
            <w:t>Dittmer, C.; Ohnmacht, B.; Krümpel, J.; Lemmer, A. (2022): Model Predictive Control: Demand-Orientated, Load-Flexible, Full-Scale Biogas Production.</w:t>
          </w:r>
          <w:bookmarkEnd w:id="2095"/>
          <w:r>
            <w:rPr>
              <w:lang w:val="en-US"/>
            </w:rPr>
            <w:t xml:space="preserve"> </w:t>
          </w:r>
          <w:r w:rsidRPr="00E04011">
            <w:rPr>
              <w:i/>
              <w:lang w:val="en-US"/>
            </w:rPr>
            <w:t xml:space="preserve">Microorganisms </w:t>
          </w:r>
          <w:r w:rsidRPr="00E04011">
            <w:rPr>
              <w:lang w:val="en-US"/>
            </w:rPr>
            <w:t>10 (4), 804.</w:t>
          </w:r>
        </w:p>
        <w:p w14:paraId="2E474906" w14:textId="77777777" w:rsidR="00E04011" w:rsidRDefault="00E04011" w:rsidP="00E04011">
          <w:pPr>
            <w:pStyle w:val="CitaviBibliographyEntry"/>
            <w:rPr>
              <w:lang w:val="en-US"/>
            </w:rPr>
          </w:pPr>
          <w:bookmarkStart w:id="2096" w:name="_CTVL0016519229e1dad4b89ad301d7d009cbc69"/>
          <w:r>
            <w:rPr>
              <w:lang w:val="en-US"/>
            </w:rPr>
            <w:t>Donoso-Bravo, A.; Sadino-Riquelme, M. C.; Zorrilla, F.; Hansen, F. (2025): Making waves: Extracting more insights from anaerobic batch tests - a modeling perspective on production rates.</w:t>
          </w:r>
          <w:bookmarkEnd w:id="2096"/>
          <w:r>
            <w:rPr>
              <w:lang w:val="en-US"/>
            </w:rPr>
            <w:t xml:space="preserve"> </w:t>
          </w:r>
          <w:r w:rsidRPr="00E04011">
            <w:rPr>
              <w:i/>
              <w:lang w:val="en-US"/>
            </w:rPr>
            <w:t xml:space="preserve">Water Research </w:t>
          </w:r>
          <w:r w:rsidRPr="00E04011">
            <w:rPr>
              <w:lang w:val="en-US"/>
            </w:rPr>
            <w:t>286, 124203.</w:t>
          </w:r>
        </w:p>
        <w:p w14:paraId="1FAF0CE5" w14:textId="77777777" w:rsidR="00E04011" w:rsidRDefault="00E04011" w:rsidP="00E04011">
          <w:pPr>
            <w:pStyle w:val="CitaviBibliographyEntry"/>
            <w:rPr>
              <w:lang w:val="en-US"/>
            </w:rPr>
          </w:pPr>
          <w:bookmarkStart w:id="2097" w:name="_CTVL0018b4156a579284c11956711fbe076bad0"/>
          <w:r>
            <w:rPr>
              <w:lang w:val="en-US"/>
            </w:rPr>
            <w:t>Fiedler, F.; Karg, B.; Lüken, L.; Brandner, D.; Heinlein, M.; Brabender, F.; Lucia, S. (2023): do-mpc: Towards FAIR nonlinear and robust model predictive control.</w:t>
          </w:r>
          <w:bookmarkEnd w:id="2097"/>
          <w:r>
            <w:rPr>
              <w:lang w:val="en-US"/>
            </w:rPr>
            <w:t xml:space="preserve"> </w:t>
          </w:r>
          <w:r w:rsidRPr="00E04011">
            <w:rPr>
              <w:i/>
              <w:lang w:val="en-US"/>
            </w:rPr>
            <w:t xml:space="preserve">Control Engineering Practice </w:t>
          </w:r>
          <w:r w:rsidRPr="00E04011">
            <w:rPr>
              <w:lang w:val="en-US"/>
            </w:rPr>
            <w:t>140, 105676.</w:t>
          </w:r>
        </w:p>
        <w:p w14:paraId="6E80B746" w14:textId="77777777" w:rsidR="00E04011" w:rsidRDefault="00E04011" w:rsidP="00E04011">
          <w:pPr>
            <w:pStyle w:val="CitaviBibliographyEntry"/>
            <w:rPr>
              <w:lang w:val="en-US"/>
            </w:rPr>
          </w:pPr>
          <w:bookmarkStart w:id="2098" w:name="_CTVL001e48928d35d2345349c7085abe4257f69"/>
          <w:r>
            <w:rPr>
              <w:lang w:val="en-US"/>
            </w:rPr>
            <w:lastRenderedPageBreak/>
            <w:t>Finlayson, B. A. (1980): Orthogonal collocation on finite elements—progress and potential.</w:t>
          </w:r>
          <w:bookmarkEnd w:id="2098"/>
          <w:r>
            <w:rPr>
              <w:lang w:val="en-US"/>
            </w:rPr>
            <w:t xml:space="preserve"> </w:t>
          </w:r>
          <w:r w:rsidRPr="00E04011">
            <w:rPr>
              <w:i/>
              <w:lang w:val="en-US"/>
            </w:rPr>
            <w:t xml:space="preserve">Mathematics and Computers in Simulation </w:t>
          </w:r>
          <w:r w:rsidRPr="00E04011">
            <w:rPr>
              <w:lang w:val="en-US"/>
            </w:rPr>
            <w:t>22 (1), 11–17.</w:t>
          </w:r>
        </w:p>
        <w:p w14:paraId="571A9314" w14:textId="77777777" w:rsidR="00E04011" w:rsidRDefault="00E04011" w:rsidP="00E04011">
          <w:pPr>
            <w:pStyle w:val="CitaviBibliographyEntry"/>
            <w:rPr>
              <w:lang w:val="en-US"/>
            </w:rPr>
          </w:pPr>
          <w:bookmarkStart w:id="2099"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2099"/>
          <w:r>
            <w:rPr>
              <w:lang w:val="en-US"/>
            </w:rPr>
            <w:t xml:space="preserve"> </w:t>
          </w:r>
          <w:r w:rsidRPr="00E04011">
            <w:rPr>
              <w:i/>
              <w:lang w:val="en-US"/>
            </w:rPr>
            <w:t xml:space="preserve">Data in Brief </w:t>
          </w:r>
          <w:r w:rsidRPr="00E04011">
            <w:rPr>
              <w:lang w:val="en-US"/>
            </w:rPr>
            <w:t>29, 105212.</w:t>
          </w:r>
        </w:p>
        <w:p w14:paraId="7AC51963" w14:textId="77777777" w:rsidR="00E04011" w:rsidRDefault="00E04011" w:rsidP="00E04011">
          <w:pPr>
            <w:pStyle w:val="CitaviBibliographyEntry"/>
            <w:rPr>
              <w:lang w:val="en-US"/>
            </w:rPr>
          </w:pPr>
          <w:bookmarkStart w:id="2100" w:name="_CTVL001a37ad25d8cc144a9b343f22d0b23a69b"/>
          <w:r>
            <w:rPr>
              <w:lang w:val="en-US"/>
            </w:rPr>
            <w:t>Gaida, D.; Wolf, C.; Bongards, M. (2017): Feed control of anaerobic digestion processes for renewable energy production.</w:t>
          </w:r>
          <w:bookmarkEnd w:id="2100"/>
          <w:r>
            <w:rPr>
              <w:lang w:val="en-US"/>
            </w:rPr>
            <w:t xml:space="preserve"> </w:t>
          </w:r>
          <w:r w:rsidRPr="00E04011">
            <w:rPr>
              <w:i/>
              <w:lang w:val="en-US"/>
            </w:rPr>
            <w:t xml:space="preserve">Renewable and Sustainable Energy Reviews </w:t>
          </w:r>
          <w:r w:rsidRPr="00E04011">
            <w:rPr>
              <w:lang w:val="en-US"/>
            </w:rPr>
            <w:t>68, 869–875.</w:t>
          </w:r>
        </w:p>
        <w:p w14:paraId="27D19D80" w14:textId="77777777" w:rsidR="00E04011" w:rsidRDefault="00E04011" w:rsidP="00E04011">
          <w:pPr>
            <w:pStyle w:val="CitaviBibliographyEntry"/>
            <w:rPr>
              <w:lang w:val="en-US"/>
            </w:rPr>
          </w:pPr>
          <w:bookmarkStart w:id="2101" w:name="_CTVL00145041b9c08e74331817b3fb33f56ae73"/>
          <w:r>
            <w:rPr>
              <w:lang w:val="en-US"/>
            </w:rPr>
            <w:t>García-Sandoval, J. P.; Méndez-Acosta, H. O.; González-Alvarez, V.; Schaum, A.; Alvarez, J. (2016): VFA robust control of an anaerobic digestion pilot plant: experimental implementation.</w:t>
          </w:r>
          <w:bookmarkEnd w:id="2101"/>
          <w:r>
            <w:rPr>
              <w:lang w:val="en-US"/>
            </w:rPr>
            <w:t xml:space="preserve"> </w:t>
          </w:r>
          <w:r w:rsidRPr="00E04011">
            <w:rPr>
              <w:i/>
              <w:lang w:val="en-US"/>
            </w:rPr>
            <w:t xml:space="preserve">IFAC-PapersOnLine </w:t>
          </w:r>
          <w:r w:rsidRPr="00E04011">
            <w:rPr>
              <w:lang w:val="en-US"/>
            </w:rPr>
            <w:t>49 (7), 973–977.</w:t>
          </w:r>
        </w:p>
        <w:p w14:paraId="37858FE8" w14:textId="77777777" w:rsidR="00E04011" w:rsidRDefault="00E04011" w:rsidP="00E04011">
          <w:pPr>
            <w:pStyle w:val="CitaviBibliographyEntry"/>
            <w:rPr>
              <w:lang w:val="en-US"/>
            </w:rPr>
          </w:pPr>
          <w:bookmarkStart w:id="2102" w:name="_CTVL001716f4881f40d4fffbeec3badb186409e"/>
          <w:r>
            <w:rPr>
              <w:lang w:val="en-US"/>
            </w:rPr>
            <w:t>Gehring, T.; Lübken, M.; Koch, K.; Wichern, M. (2013): ADM1 simulation of the thermophilic mono-fermentation of maize silage – Use of an uncertainty analysis for substrate characterization. In</w:t>
          </w:r>
          <w:bookmarkEnd w:id="2102"/>
          <w:r>
            <w:rPr>
              <w:lang w:val="en-US"/>
            </w:rPr>
            <w:t xml:space="preserve"> </w:t>
          </w:r>
          <w:r w:rsidRPr="00E04011">
            <w:rPr>
              <w:i/>
              <w:lang w:val="en-US"/>
            </w:rPr>
            <w:t>13th World Congress on Anaerobic Digestion: Recovering (bio)Resources for the World</w:t>
          </w:r>
          <w:r w:rsidRPr="00E04011">
            <w:rPr>
              <w:lang w:val="en-US"/>
            </w:rPr>
            <w:t>.</w:t>
          </w:r>
        </w:p>
        <w:p w14:paraId="4DEC97C8" w14:textId="77777777" w:rsidR="00E04011" w:rsidRDefault="00E04011" w:rsidP="00E04011">
          <w:pPr>
            <w:pStyle w:val="CitaviBibliographyEntry"/>
            <w:rPr>
              <w:lang w:val="en-US"/>
            </w:rPr>
          </w:pPr>
          <w:bookmarkStart w:id="2103" w:name="_CTVL001dda7a75174c24a08aa2c4f6bc7c02285"/>
          <w:r>
            <w:rPr>
              <w:lang w:val="en-US"/>
            </w:rPr>
            <w:t>Hafner, S. D.; Fruteau de Laclos, H.; Koch, K.; Holliger, C. (2020): Improving Inter-Laboratory Reproducibility in Measurement of Biochemical Methane Potential (BMP).</w:t>
          </w:r>
          <w:bookmarkEnd w:id="2103"/>
          <w:r>
            <w:rPr>
              <w:lang w:val="en-US"/>
            </w:rPr>
            <w:t xml:space="preserve"> </w:t>
          </w:r>
          <w:r w:rsidRPr="00E04011">
            <w:rPr>
              <w:i/>
              <w:lang w:val="en-US"/>
            </w:rPr>
            <w:t xml:space="preserve">Water </w:t>
          </w:r>
          <w:r w:rsidRPr="00E04011">
            <w:rPr>
              <w:lang w:val="en-US"/>
            </w:rPr>
            <w:t>12 (6), 1752.</w:t>
          </w:r>
        </w:p>
        <w:p w14:paraId="312C2093" w14:textId="77777777" w:rsidR="00E04011" w:rsidRDefault="00E04011" w:rsidP="00E04011">
          <w:pPr>
            <w:pStyle w:val="CitaviBibliographyEntry"/>
            <w:rPr>
              <w:lang w:val="en-US"/>
            </w:rPr>
          </w:pPr>
          <w:bookmarkStart w:id="2104" w:name="_CTVL0012bd31ee52dd149399037a277cf967998"/>
          <w:r>
            <w:rPr>
              <w:lang w:val="en-US"/>
            </w:rPr>
            <w:t>Hahn, H.; Ganagin, W.; Hartmann, K.; Wachendorf, M. (2014): Cost analysis of concepts for a demand oriented biogas supply for flexible power generation.</w:t>
          </w:r>
          <w:bookmarkEnd w:id="2104"/>
          <w:r>
            <w:rPr>
              <w:lang w:val="en-US"/>
            </w:rPr>
            <w:t xml:space="preserve"> </w:t>
          </w:r>
          <w:r w:rsidRPr="00E04011">
            <w:rPr>
              <w:i/>
              <w:lang w:val="en-US"/>
            </w:rPr>
            <w:t xml:space="preserve">Bioresource Technology </w:t>
          </w:r>
          <w:r w:rsidRPr="00E04011">
            <w:rPr>
              <w:lang w:val="en-US"/>
            </w:rPr>
            <w:t>170, 211–220.</w:t>
          </w:r>
        </w:p>
        <w:p w14:paraId="469CE479" w14:textId="77777777" w:rsidR="00E04011" w:rsidRDefault="00E04011" w:rsidP="00E04011">
          <w:pPr>
            <w:pStyle w:val="CitaviBibliographyEntry"/>
            <w:rPr>
              <w:lang w:val="en-US"/>
            </w:rPr>
          </w:pPr>
          <w:bookmarkStart w:id="2105"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2105"/>
          <w:r>
            <w:rPr>
              <w:lang w:val="en-US"/>
            </w:rPr>
            <w:t xml:space="preserve"> </w:t>
          </w:r>
          <w:r w:rsidRPr="00E04011">
            <w:rPr>
              <w:i/>
              <w:lang w:val="en-US"/>
            </w:rPr>
            <w:t xml:space="preserve">Energies </w:t>
          </w:r>
          <w:r w:rsidRPr="00E04011">
            <w:rPr>
              <w:lang w:val="en-US"/>
            </w:rPr>
            <w:t>9 (5), 368.</w:t>
          </w:r>
        </w:p>
        <w:p w14:paraId="3160B853" w14:textId="77777777" w:rsidR="00E04011" w:rsidRDefault="00E04011" w:rsidP="00E04011">
          <w:pPr>
            <w:pStyle w:val="CitaviBibliographyEntry"/>
            <w:rPr>
              <w:lang w:val="en-US"/>
            </w:rPr>
          </w:pPr>
          <w:bookmarkStart w:id="2106" w:name="_CTVL00162194bb43f664366b430ad14f4eeee4e"/>
          <w:r>
            <w:rPr>
              <w:lang w:val="en-US"/>
            </w:rPr>
            <w:t>Jimenez, J.; Latrille, E.; Harmand, J.; Robles, A.; Ferrer, J.; Steyer, J.-P. (2015): Instrumentation and control of anaerobic digestion processes.</w:t>
          </w:r>
          <w:bookmarkEnd w:id="2106"/>
          <w:r>
            <w:rPr>
              <w:lang w:val="en-US"/>
            </w:rPr>
            <w:t xml:space="preserve"> </w:t>
          </w:r>
          <w:r w:rsidRPr="00E04011">
            <w:rPr>
              <w:i/>
              <w:lang w:val="en-US"/>
            </w:rPr>
            <w:t xml:space="preserve">Reviews in Environmental Science and Bio/Technology </w:t>
          </w:r>
          <w:r w:rsidRPr="00E04011">
            <w:rPr>
              <w:lang w:val="en-US"/>
            </w:rPr>
            <w:t>14 (4), 615–648.</w:t>
          </w:r>
        </w:p>
        <w:p w14:paraId="7DB3DBFC" w14:textId="77777777" w:rsidR="00E04011" w:rsidRDefault="00E04011" w:rsidP="00E04011">
          <w:pPr>
            <w:pStyle w:val="CitaviBibliographyEntry"/>
            <w:rPr>
              <w:lang w:val="en-US"/>
            </w:rPr>
          </w:pPr>
          <w:bookmarkStart w:id="2107"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2107"/>
          <w:r>
            <w:rPr>
              <w:lang w:val="en-US"/>
            </w:rPr>
            <w:t xml:space="preserve"> </w:t>
          </w:r>
          <w:r w:rsidRPr="00E04011">
            <w:rPr>
              <w:i/>
              <w:lang w:val="en-US"/>
            </w:rPr>
            <w:t xml:space="preserve">Energies </w:t>
          </w:r>
          <w:r w:rsidRPr="00E04011">
            <w:rPr>
              <w:lang w:val="en-US"/>
            </w:rPr>
            <w:t>15 (16), 5827.</w:t>
          </w:r>
        </w:p>
        <w:p w14:paraId="003E36F7" w14:textId="77777777" w:rsidR="00E04011" w:rsidRDefault="00E04011" w:rsidP="00E04011">
          <w:pPr>
            <w:pStyle w:val="CitaviBibliographyEntry"/>
            <w:rPr>
              <w:lang w:val="en-US"/>
            </w:rPr>
          </w:pPr>
          <w:bookmarkStart w:id="2108" w:name="_CTVL00109d29270eb9947939a5023fd459758f8"/>
          <w:r>
            <w:rPr>
              <w:lang w:val="en-US"/>
            </w:rPr>
            <w:t>Kegl, T.; Torres Jiménez, E.; Kegl, B.; Kovač Kralj, A.; Kegl, M. (2025): Modeling and optimization of anaerobic digestion technology: Current status and future outlook.</w:t>
          </w:r>
          <w:bookmarkEnd w:id="2108"/>
          <w:r>
            <w:rPr>
              <w:lang w:val="en-US"/>
            </w:rPr>
            <w:t xml:space="preserve"> </w:t>
          </w:r>
          <w:r w:rsidRPr="00E04011">
            <w:rPr>
              <w:i/>
              <w:lang w:val="en-US"/>
            </w:rPr>
            <w:t xml:space="preserve">Progress in Energy and Combustion Science </w:t>
          </w:r>
          <w:r w:rsidRPr="00E04011">
            <w:rPr>
              <w:lang w:val="en-US"/>
            </w:rPr>
            <w:t>106, 101199.</w:t>
          </w:r>
        </w:p>
        <w:p w14:paraId="63605FDB" w14:textId="77777777" w:rsidR="00E04011" w:rsidRDefault="00E04011" w:rsidP="00E04011">
          <w:pPr>
            <w:pStyle w:val="CitaviBibliographyEntry"/>
            <w:rPr>
              <w:lang w:val="en-US"/>
            </w:rPr>
          </w:pPr>
          <w:bookmarkStart w:id="2109" w:name="_CTVL001ff6d8e1f22924ae3a8c00567caf17d62"/>
          <w:r>
            <w:rPr>
              <w:lang w:val="en-US"/>
            </w:rPr>
            <w:t>Kil, H.; Li, D.; Xi, Y.; Li, J. (2017): Model predictive control with on-line model identification for anaerobic digestion processes.</w:t>
          </w:r>
          <w:bookmarkEnd w:id="2109"/>
          <w:r>
            <w:rPr>
              <w:lang w:val="en-US"/>
            </w:rPr>
            <w:t xml:space="preserve"> </w:t>
          </w:r>
          <w:r w:rsidRPr="00E04011">
            <w:rPr>
              <w:i/>
              <w:lang w:val="en-US"/>
            </w:rPr>
            <w:t xml:space="preserve">Biochemical Engineering Journal </w:t>
          </w:r>
          <w:r w:rsidRPr="00E04011">
            <w:rPr>
              <w:lang w:val="en-US"/>
            </w:rPr>
            <w:t>128 (9), 63–75.</w:t>
          </w:r>
        </w:p>
        <w:p w14:paraId="49628148" w14:textId="77777777" w:rsidR="00E04011" w:rsidRDefault="00E04011" w:rsidP="00E04011">
          <w:pPr>
            <w:pStyle w:val="CitaviBibliographyEntry"/>
            <w:rPr>
              <w:lang w:val="en-US"/>
            </w:rPr>
          </w:pPr>
          <w:bookmarkStart w:id="2110"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w:t>
          </w:r>
          <w:bookmarkEnd w:id="2110"/>
          <w:r>
            <w:rPr>
              <w:lang w:val="en-US"/>
            </w:rPr>
            <w:t xml:space="preserve"> </w:t>
          </w:r>
          <w:r w:rsidRPr="00E04011">
            <w:rPr>
              <w:i/>
              <w:lang w:val="en-US"/>
            </w:rPr>
            <w:t>E. coli</w:t>
          </w:r>
          <w:r w:rsidRPr="00E04011">
            <w:rPr>
              <w:lang w:val="en-US"/>
            </w:rPr>
            <w:t xml:space="preserve">. </w:t>
          </w:r>
          <w:r w:rsidRPr="00E04011">
            <w:rPr>
              <w:i/>
              <w:lang w:val="en-US"/>
            </w:rPr>
            <w:t xml:space="preserve">Computers &amp; Chemical Engineering </w:t>
          </w:r>
          <w:r w:rsidRPr="00E04011">
            <w:rPr>
              <w:lang w:val="en-US"/>
            </w:rPr>
            <w:t>172, 108158.</w:t>
          </w:r>
        </w:p>
        <w:p w14:paraId="4C501B77" w14:textId="77777777" w:rsidR="00E04011" w:rsidRDefault="00E04011" w:rsidP="00E04011">
          <w:pPr>
            <w:pStyle w:val="CitaviBibliographyEntry"/>
            <w:rPr>
              <w:lang w:val="en-US"/>
            </w:rPr>
          </w:pPr>
          <w:bookmarkStart w:id="2111" w:name="_CTVL00138d43eeeeb8144698dbf90b5a413db7f"/>
          <w:r>
            <w:rPr>
              <w:lang w:val="en-US"/>
            </w:rPr>
            <w:t>Koch, K.; Hafner, S. D.; Weinrich, S.; Astals, S.; Holliger, C. (2020): Power and Limitations of Biochemical Methane Potential (BMP) Tests.</w:t>
          </w:r>
          <w:bookmarkEnd w:id="2111"/>
          <w:r>
            <w:rPr>
              <w:lang w:val="en-US"/>
            </w:rPr>
            <w:t xml:space="preserve"> </w:t>
          </w:r>
          <w:r w:rsidRPr="00E04011">
            <w:rPr>
              <w:i/>
              <w:lang w:val="en-US"/>
            </w:rPr>
            <w:t xml:space="preserve">Frontiers in Energy Research </w:t>
          </w:r>
          <w:r w:rsidRPr="00E04011">
            <w:rPr>
              <w:lang w:val="en-US"/>
            </w:rPr>
            <w:t>8, 63.</w:t>
          </w:r>
        </w:p>
        <w:p w14:paraId="711A5083" w14:textId="77777777" w:rsidR="00E04011" w:rsidRDefault="00E04011" w:rsidP="00E04011">
          <w:pPr>
            <w:pStyle w:val="CitaviBibliographyEntry"/>
            <w:rPr>
              <w:lang w:val="en-US"/>
            </w:rPr>
          </w:pPr>
          <w:bookmarkStart w:id="2112" w:name="_CTVL00183734d8d74ed4a239bcf1c4dc098da8f"/>
          <w:r>
            <w:rPr>
              <w:lang w:val="en-US"/>
            </w:rPr>
            <w:t>Körber, M.; Weinrich, S.; Span, R.; Gerber, M. (2022): Demand-oriented biogas production to cover residual load of an electricity self-sufficient community using a simple kinetic model.</w:t>
          </w:r>
          <w:bookmarkEnd w:id="2112"/>
          <w:r>
            <w:rPr>
              <w:lang w:val="en-US"/>
            </w:rPr>
            <w:t xml:space="preserve"> </w:t>
          </w:r>
          <w:r w:rsidRPr="00E04011">
            <w:rPr>
              <w:i/>
              <w:lang w:val="en-US"/>
            </w:rPr>
            <w:t xml:space="preserve">Bioresource Technology </w:t>
          </w:r>
          <w:r w:rsidRPr="00E04011">
            <w:rPr>
              <w:lang w:val="en-US"/>
            </w:rPr>
            <w:t>361, 127664.</w:t>
          </w:r>
        </w:p>
        <w:p w14:paraId="28930DFE" w14:textId="77777777" w:rsidR="00E04011" w:rsidRDefault="00E04011" w:rsidP="00E04011">
          <w:pPr>
            <w:pStyle w:val="CitaviBibliographyEntry"/>
            <w:rPr>
              <w:lang w:val="en-US"/>
            </w:rPr>
          </w:pPr>
          <w:bookmarkStart w:id="2113" w:name="_CTVL001c56319509a044d07a266baf2807cc4d6"/>
          <w:r>
            <w:rPr>
              <w:lang w:val="en-US"/>
            </w:rPr>
            <w:t>Kryvoruchko, V.; Machmüller, A.; Bodiroza, V.; Amon, B.; Amon, T. (2009): Anaerobic digestion of by-products of sugar beet and starch potato processing.</w:t>
          </w:r>
          <w:bookmarkEnd w:id="2113"/>
          <w:r>
            <w:rPr>
              <w:lang w:val="en-US"/>
            </w:rPr>
            <w:t xml:space="preserve"> </w:t>
          </w:r>
          <w:r w:rsidRPr="00E04011">
            <w:rPr>
              <w:i/>
              <w:lang w:val="en-US"/>
            </w:rPr>
            <w:t xml:space="preserve">Biomass and Bioenergy </w:t>
          </w:r>
          <w:r w:rsidRPr="00E04011">
            <w:rPr>
              <w:lang w:val="en-US"/>
            </w:rPr>
            <w:t>33 (4), 620–627.</w:t>
          </w:r>
        </w:p>
        <w:p w14:paraId="5233EA0F" w14:textId="77777777" w:rsidR="00E04011" w:rsidRDefault="00E04011" w:rsidP="00E04011">
          <w:pPr>
            <w:pStyle w:val="CitaviBibliographyEntry"/>
            <w:rPr>
              <w:lang w:val="en-US"/>
            </w:rPr>
          </w:pPr>
          <w:bookmarkStart w:id="2114" w:name="_CTVL001f846f4f7d3934acb9097be2341ee47a0"/>
          <w:r>
            <w:rPr>
              <w:lang w:val="en-US"/>
            </w:rPr>
            <w:t>Ku, H. H. (1966): Notes on the use of propagation of error formulas.</w:t>
          </w:r>
          <w:bookmarkEnd w:id="2114"/>
          <w:r>
            <w:rPr>
              <w:lang w:val="en-US"/>
            </w:rPr>
            <w:t xml:space="preserve"> </w:t>
          </w:r>
          <w:r w:rsidRPr="00E04011">
            <w:rPr>
              <w:i/>
              <w:lang w:val="en-US"/>
            </w:rPr>
            <w:t xml:space="preserve">Journal of Research of the National Bureau of Standards, Section C: Engineering and Instrumentation </w:t>
          </w:r>
          <w:r w:rsidRPr="00E04011">
            <w:rPr>
              <w:lang w:val="en-US"/>
            </w:rPr>
            <w:t>70C (4), 263.</w:t>
          </w:r>
        </w:p>
        <w:p w14:paraId="6105A1C6" w14:textId="77777777" w:rsidR="00E04011" w:rsidRDefault="00E04011" w:rsidP="00E04011">
          <w:pPr>
            <w:pStyle w:val="CitaviBibliographyEntry"/>
            <w:rPr>
              <w:lang w:val="en-US"/>
            </w:rPr>
          </w:pPr>
          <w:bookmarkStart w:id="2115" w:name="_CTVL001c3b78bc64261460886accb7573639093"/>
          <w:r w:rsidRPr="00E04011">
            <w:rPr>
              <w:lang w:val="de-DE"/>
              <w:rPrChange w:id="2116" w:author="Hellmann, Simon" w:date="2025-08-30T18:03:00Z">
                <w:rPr>
                  <w:lang w:val="en-US"/>
                </w:rPr>
              </w:rPrChang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11A8E9B6" w14:textId="77777777" w:rsidR="00E04011" w:rsidRDefault="00E04011" w:rsidP="00E04011">
          <w:pPr>
            <w:pStyle w:val="CitaviBibliographyEntry"/>
            <w:rPr>
              <w:lang w:val="en-US"/>
            </w:rPr>
          </w:pPr>
          <w:bookmarkStart w:id="2117" w:name="_CTVL001aa10622fc825473c887011dc382fbeeb"/>
          <w:bookmarkEnd w:id="2115"/>
          <w:r>
            <w:rPr>
              <w:lang w:val="en-US"/>
            </w:rPr>
            <w:t>Lübken, M.; Kosse, P.; Koch, K.; Gehring, T.; Wichern, M. (2015): Influent Fractionation for Modeling Continuous Anaerobic Digestion Processes. In Gübitz, G., Bauer, A. et al. (Eds.):</w:t>
          </w:r>
          <w:bookmarkEnd w:id="2117"/>
          <w:r>
            <w:rPr>
              <w:lang w:val="en-US"/>
            </w:rPr>
            <w:t xml:space="preserve"> </w:t>
          </w:r>
          <w:r w:rsidRPr="00E04011">
            <w:rPr>
              <w:i/>
              <w:lang w:val="en-US"/>
            </w:rPr>
            <w:t>Biogas Science and Technology</w:t>
          </w:r>
          <w:r w:rsidRPr="00E04011">
            <w:rPr>
              <w:lang w:val="en-US"/>
            </w:rPr>
            <w:t>. Cham: Springer International Publishing Switzerland (Advances in Biochemical Engineering/Biotechnology, 151), 137–169.</w:t>
          </w:r>
        </w:p>
        <w:p w14:paraId="220F8DB5" w14:textId="77777777" w:rsidR="00E04011" w:rsidRDefault="00E04011" w:rsidP="00E04011">
          <w:pPr>
            <w:pStyle w:val="CitaviBibliographyEntry"/>
            <w:rPr>
              <w:lang w:val="en-US"/>
            </w:rPr>
          </w:pPr>
          <w:bookmarkStart w:id="2118" w:name="_CTVL0017baf63e5af284abfbcbb4b1f236fe958"/>
          <w:r>
            <w:rPr>
              <w:lang w:val="en-US"/>
            </w:rPr>
            <w:t>Lucia, S.; Engell, S. (2014): Control of towing kites under uncertainty using robust economic nonlinear model predictive control:</w:t>
          </w:r>
          <w:bookmarkEnd w:id="2118"/>
          <w:r>
            <w:rPr>
              <w:lang w:val="en-US"/>
            </w:rPr>
            <w:t xml:space="preserve"> </w:t>
          </w:r>
          <w:r w:rsidRPr="00E04011">
            <w:rPr>
              <w:i/>
              <w:lang w:val="en-US"/>
            </w:rPr>
            <w:t xml:space="preserve">ECC 2014. </w:t>
          </w:r>
          <w:r w:rsidRPr="00E04011">
            <w:rPr>
              <w:lang w:val="en-US"/>
            </w:rPr>
            <w:t>Strasbourg, France, 1158–1163.</w:t>
          </w:r>
        </w:p>
        <w:p w14:paraId="1CDAB05B" w14:textId="77777777" w:rsidR="00E04011" w:rsidRDefault="00E04011" w:rsidP="00E04011">
          <w:pPr>
            <w:pStyle w:val="CitaviBibliographyEntry"/>
            <w:rPr>
              <w:lang w:val="en-US"/>
            </w:rPr>
          </w:pPr>
          <w:bookmarkStart w:id="2119" w:name="_CTVL0015c34a15e3a6541d0899b329ba07ee9d2"/>
          <w:r>
            <w:rPr>
              <w:lang w:val="en-US"/>
            </w:rPr>
            <w:t>Lucia, S.; Finkler, T.; Engell, S. (2013): Multi-stage nonlinear model predictive control applied to a semi-batch polymerization reactor under uncertainty.</w:t>
          </w:r>
          <w:bookmarkEnd w:id="2119"/>
          <w:r>
            <w:rPr>
              <w:lang w:val="en-US"/>
            </w:rPr>
            <w:t xml:space="preserve"> </w:t>
          </w:r>
          <w:r w:rsidRPr="00E04011">
            <w:rPr>
              <w:i/>
              <w:lang w:val="en-US"/>
            </w:rPr>
            <w:t xml:space="preserve">Journal of Process Control </w:t>
          </w:r>
          <w:r w:rsidRPr="00E04011">
            <w:rPr>
              <w:lang w:val="en-US"/>
            </w:rPr>
            <w:t>23 (9), 1306–1319.</w:t>
          </w:r>
        </w:p>
        <w:p w14:paraId="0BF78629" w14:textId="77777777" w:rsidR="00E04011" w:rsidRDefault="00E04011" w:rsidP="00E04011">
          <w:pPr>
            <w:pStyle w:val="CitaviBibliographyEntry"/>
            <w:rPr>
              <w:lang w:val="en-US"/>
            </w:rPr>
          </w:pPr>
          <w:bookmarkStart w:id="2120" w:name="_CTVL001977d69209d6a4035ae06308c16491874"/>
          <w:r>
            <w:rPr>
              <w:lang w:val="en-US"/>
            </w:rPr>
            <w:t>Mauky, E.; Weinrich, S.; Jacobi, H.-F.; Nägele, H.-J.; Liebetrau, J.; Nelles, M. (2017): Demand-driven biogas production by flexible feeding in full-scale - Process stability and flexibility potentials.</w:t>
          </w:r>
          <w:bookmarkEnd w:id="2120"/>
          <w:r>
            <w:rPr>
              <w:lang w:val="en-US"/>
            </w:rPr>
            <w:t xml:space="preserve"> </w:t>
          </w:r>
          <w:r w:rsidRPr="00E04011">
            <w:rPr>
              <w:i/>
              <w:lang w:val="en-US"/>
            </w:rPr>
            <w:t xml:space="preserve">Anaerobe </w:t>
          </w:r>
          <w:r w:rsidRPr="00E04011">
            <w:rPr>
              <w:lang w:val="en-US"/>
            </w:rPr>
            <w:t>46, 86–95.</w:t>
          </w:r>
        </w:p>
        <w:p w14:paraId="52D353EE" w14:textId="77777777" w:rsidR="00E04011" w:rsidRDefault="00E04011" w:rsidP="00E04011">
          <w:pPr>
            <w:pStyle w:val="CitaviBibliographyEntry"/>
            <w:rPr>
              <w:lang w:val="en-US"/>
            </w:rPr>
          </w:pPr>
          <w:bookmarkStart w:id="2121" w:name="_CTVL00125a47e44351c41d8814ac7303d06f6e1"/>
          <w:r>
            <w:rPr>
              <w:lang w:val="en-US"/>
            </w:rPr>
            <w:t>Mauky, E.; Weinrich, S.; Nägele, H.-J.; Jacobi, H. F.; Liebetrau, J.; Nelles, M. (2016): Model Predictive Control for Demand-Driven Biogas Production in Full Scale.</w:t>
          </w:r>
          <w:bookmarkEnd w:id="2121"/>
          <w:r>
            <w:rPr>
              <w:lang w:val="en-US"/>
            </w:rPr>
            <w:t xml:space="preserve"> </w:t>
          </w:r>
          <w:r w:rsidRPr="00E04011">
            <w:rPr>
              <w:i/>
              <w:lang w:val="en-US"/>
            </w:rPr>
            <w:t xml:space="preserve">Chemical Engineering &amp; Technology </w:t>
          </w:r>
          <w:r w:rsidRPr="00E04011">
            <w:rPr>
              <w:lang w:val="en-US"/>
            </w:rPr>
            <w:t>39 (4), 652–664.</w:t>
          </w:r>
        </w:p>
        <w:p w14:paraId="4C7DEF75" w14:textId="77777777" w:rsidR="00E04011" w:rsidRDefault="00E04011" w:rsidP="00E04011">
          <w:pPr>
            <w:pStyle w:val="CitaviBibliographyEntry"/>
            <w:rPr>
              <w:lang w:val="en-US"/>
            </w:rPr>
          </w:pPr>
          <w:bookmarkStart w:id="2122" w:name="_CTVL0013051c0cddf4f42568eae54078ad0bd70"/>
          <w:r>
            <w:rPr>
              <w:lang w:val="en-US"/>
            </w:rPr>
            <w:lastRenderedPageBreak/>
            <w:t>Mayne, D. Q. (2014): Model predictive control: Recent developments and future promise.</w:t>
          </w:r>
          <w:bookmarkEnd w:id="2122"/>
          <w:r>
            <w:rPr>
              <w:lang w:val="en-US"/>
            </w:rPr>
            <w:t xml:space="preserve"> </w:t>
          </w:r>
          <w:r w:rsidRPr="00E04011">
            <w:rPr>
              <w:i/>
              <w:lang w:val="en-US"/>
            </w:rPr>
            <w:t xml:space="preserve">Automatica </w:t>
          </w:r>
          <w:r w:rsidRPr="00E04011">
            <w:rPr>
              <w:lang w:val="en-US"/>
            </w:rPr>
            <w:t>50 (12), 2967–2986.</w:t>
          </w:r>
        </w:p>
        <w:p w14:paraId="6FDCA8BF" w14:textId="77777777" w:rsidR="00E04011" w:rsidRDefault="00E04011" w:rsidP="00E04011">
          <w:pPr>
            <w:pStyle w:val="CitaviBibliographyEntry"/>
            <w:rPr>
              <w:lang w:val="en-US"/>
            </w:rPr>
          </w:pPr>
          <w:bookmarkStart w:id="2123" w:name="_CTVL0019836156639df4933b501911f3c806a05"/>
          <w:r>
            <w:rPr>
              <w:lang w:val="en-US"/>
            </w:rPr>
            <w:t>Méndez-Acosta, H. O.; Palacios-Ruiz, B.; Alcaraz-González, V.; Steyer, J.-P.; González-Álvarez, V.; Latrille, E. (2008): Robust Control of Volatile Fatty Acids in Anaerobic Digestion Processes.</w:t>
          </w:r>
          <w:bookmarkEnd w:id="2123"/>
          <w:r>
            <w:rPr>
              <w:lang w:val="en-US"/>
            </w:rPr>
            <w:t xml:space="preserve"> </w:t>
          </w:r>
          <w:r w:rsidRPr="00E04011">
            <w:rPr>
              <w:i/>
              <w:lang w:val="en-US"/>
            </w:rPr>
            <w:t xml:space="preserve">Industrial &amp; Engineering Chemistry Research </w:t>
          </w:r>
          <w:r w:rsidRPr="00E04011">
            <w:rPr>
              <w:lang w:val="en-US"/>
            </w:rPr>
            <w:t>47 (20), 7715–7720.</w:t>
          </w:r>
        </w:p>
        <w:p w14:paraId="36EEE0A0" w14:textId="77777777" w:rsidR="00E04011" w:rsidRDefault="00E04011" w:rsidP="00E04011">
          <w:pPr>
            <w:pStyle w:val="CitaviBibliographyEntry"/>
            <w:rPr>
              <w:lang w:val="en-US"/>
            </w:rPr>
          </w:pPr>
          <w:bookmarkStart w:id="2124" w:name="_CTVL001274bbd6750ec4c929a4e7a43fcbcfcf3"/>
          <w:r>
            <w:rPr>
              <w:lang w:val="en-US"/>
            </w:rPr>
            <w:t>Mendiola-Rodriguez, T. A.; Ricardez-Sandoval, L. A. (2022): Robust control for anaerobic digestion systems of Tequila vinasses under uncertainty: A Deep Deterministic Policy Gradient Algorithm.</w:t>
          </w:r>
          <w:bookmarkEnd w:id="2124"/>
          <w:r>
            <w:rPr>
              <w:lang w:val="en-US"/>
            </w:rPr>
            <w:t xml:space="preserve"> </w:t>
          </w:r>
          <w:r w:rsidRPr="00E04011">
            <w:rPr>
              <w:i/>
              <w:lang w:val="en-US"/>
            </w:rPr>
            <w:t xml:space="preserve">Digital Chemical Engineering </w:t>
          </w:r>
          <w:r w:rsidRPr="00E04011">
            <w:rPr>
              <w:lang w:val="en-US"/>
            </w:rPr>
            <w:t>3, 100023.</w:t>
          </w:r>
        </w:p>
        <w:p w14:paraId="07485C6D" w14:textId="77777777" w:rsidR="00E04011" w:rsidRDefault="00E04011" w:rsidP="00E04011">
          <w:pPr>
            <w:pStyle w:val="CitaviBibliographyEntry"/>
            <w:rPr>
              <w:lang w:val="en-US"/>
            </w:rPr>
          </w:pPr>
          <w:bookmarkStart w:id="2125" w:name="_CTVL001b3c753199fa1416c82e8912240005fe1"/>
          <w:r>
            <w:rPr>
              <w:lang w:val="en-US"/>
            </w:rPr>
            <w:t>Piceno-Díaz, E. R.; Ricardez-Sandoval, L. A.; Gutierrez-Limon, M. A.; Méndez-Acosta, H. O.; Puebla, H. (2020): Robust Nonlinear Model Predictive Control for Two-Stage Anaerobic Digesters.</w:t>
          </w:r>
          <w:bookmarkEnd w:id="2125"/>
          <w:r>
            <w:rPr>
              <w:lang w:val="en-US"/>
            </w:rPr>
            <w:t xml:space="preserve"> </w:t>
          </w:r>
          <w:r w:rsidRPr="00E04011">
            <w:rPr>
              <w:i/>
              <w:lang w:val="en-US"/>
            </w:rPr>
            <w:t xml:space="preserve">Industrial &amp; Engineering Chemistry Research </w:t>
          </w:r>
          <w:r w:rsidRPr="00E04011">
            <w:rPr>
              <w:lang w:val="en-US"/>
            </w:rPr>
            <w:t>59 (52), 22559–22572.</w:t>
          </w:r>
        </w:p>
        <w:p w14:paraId="657FDDB5" w14:textId="77777777" w:rsidR="00E04011" w:rsidRDefault="00E04011" w:rsidP="00E04011">
          <w:pPr>
            <w:pStyle w:val="CitaviBibliographyEntry"/>
            <w:rPr>
              <w:lang w:val="en-US"/>
            </w:rPr>
          </w:pPr>
          <w:bookmarkStart w:id="2126" w:name="_CTVL001613817b73b44408b87fd77151cc11fc5"/>
          <w:r>
            <w:rPr>
              <w:lang w:val="en-US"/>
            </w:rPr>
            <w:t>Qin, S.; Badgwell, T. A. (2003): A survey of industrial model predictive control technology.</w:t>
          </w:r>
          <w:bookmarkEnd w:id="2126"/>
          <w:r>
            <w:rPr>
              <w:lang w:val="en-US"/>
            </w:rPr>
            <w:t xml:space="preserve"> </w:t>
          </w:r>
          <w:r w:rsidRPr="00E04011">
            <w:rPr>
              <w:i/>
              <w:lang w:val="en-US"/>
            </w:rPr>
            <w:t xml:space="preserve">Control Engineering Practice </w:t>
          </w:r>
          <w:r w:rsidRPr="00E04011">
            <w:rPr>
              <w:lang w:val="en-US"/>
            </w:rPr>
            <w:t>11 (7), 733–764.</w:t>
          </w:r>
        </w:p>
        <w:p w14:paraId="3217BCD0" w14:textId="77777777" w:rsidR="00E04011" w:rsidRDefault="00E04011" w:rsidP="00E04011">
          <w:pPr>
            <w:pStyle w:val="CitaviBibliographyEntry"/>
            <w:rPr>
              <w:lang w:val="en-US"/>
            </w:rPr>
          </w:pPr>
          <w:bookmarkStart w:id="2127" w:name="_CTVL00135a7796cceac458e9e0ceb102a610b4c"/>
          <w:r>
            <w:rPr>
              <w:lang w:val="en-US"/>
            </w:rPr>
            <w:t>Raeyatdoost, N.; Bongards, M.; Bäck, T.; Wolf, C. (2023): Robust state estimation of the anaerobic digestion process for municipal organic waste using an unscented Kalman filter.</w:t>
          </w:r>
          <w:bookmarkEnd w:id="2127"/>
          <w:r>
            <w:rPr>
              <w:lang w:val="en-US"/>
            </w:rPr>
            <w:t xml:space="preserve"> </w:t>
          </w:r>
          <w:r w:rsidRPr="00E04011">
            <w:rPr>
              <w:i/>
              <w:lang w:val="en-US"/>
            </w:rPr>
            <w:t xml:space="preserve">Journal of Process Control </w:t>
          </w:r>
          <w:r w:rsidRPr="00E04011">
            <w:rPr>
              <w:lang w:val="en-US"/>
            </w:rPr>
            <w:t>121 (1), 50–59.</w:t>
          </w:r>
        </w:p>
        <w:p w14:paraId="31D98550" w14:textId="77777777" w:rsidR="00E04011" w:rsidRDefault="00E04011" w:rsidP="00E04011">
          <w:pPr>
            <w:pStyle w:val="CitaviBibliographyEntry"/>
            <w:rPr>
              <w:lang w:val="en-US"/>
            </w:rPr>
          </w:pPr>
          <w:bookmarkStart w:id="2128" w:name="_CTVL001a90bcad64d4a4f9097d99eb568681a63"/>
          <w:r>
            <w:rPr>
              <w:lang w:val="en-US"/>
            </w:rPr>
            <w:t>Segura, T.; Zanoni, P.; Brémond, U.; Lucet-Bérille, C.; Pradel, A.; Escudié, R.; Steyer, J.-P. (2025): Modelling anaerobic digestion of agricultural waste: From lab to full scale.</w:t>
          </w:r>
          <w:bookmarkEnd w:id="2128"/>
          <w:r>
            <w:rPr>
              <w:lang w:val="en-US"/>
            </w:rPr>
            <w:t xml:space="preserve"> </w:t>
          </w:r>
          <w:r w:rsidRPr="00E04011">
            <w:rPr>
              <w:i/>
              <w:lang w:val="en-US"/>
            </w:rPr>
            <w:t xml:space="preserve">Waste Management </w:t>
          </w:r>
          <w:r w:rsidRPr="00E04011">
            <w:rPr>
              <w:lang w:val="en-US"/>
            </w:rPr>
            <w:t>200, 114739.</w:t>
          </w:r>
        </w:p>
        <w:p w14:paraId="416AE947" w14:textId="77777777" w:rsidR="00E04011" w:rsidRDefault="00E04011" w:rsidP="00E04011">
          <w:pPr>
            <w:pStyle w:val="CitaviBibliographyEntry"/>
            <w:rPr>
              <w:lang w:val="en-US"/>
            </w:rPr>
          </w:pPr>
          <w:bookmarkStart w:id="2129" w:name="_CTVL0016898c431e65640d492a95a80bb1e400c"/>
          <w:r>
            <w:rPr>
              <w:lang w:val="en-US"/>
            </w:rPr>
            <w:t>Steindl, M.; Venus, T. J.; Koch, K. (2025): A new framework for the technical biogas potential: Concept design, method development, and analytical application in a case study from Germany.</w:t>
          </w:r>
          <w:bookmarkEnd w:id="2129"/>
          <w:r>
            <w:rPr>
              <w:lang w:val="en-US"/>
            </w:rPr>
            <w:t xml:space="preserve"> </w:t>
          </w:r>
          <w:r w:rsidRPr="00E04011">
            <w:rPr>
              <w:i/>
              <w:lang w:val="en-US"/>
            </w:rPr>
            <w:t xml:space="preserve">Renewable and Sustainable Energy Reviews </w:t>
          </w:r>
          <w:r w:rsidRPr="00E04011">
            <w:rPr>
              <w:lang w:val="en-US"/>
            </w:rPr>
            <w:t>216, 115645.</w:t>
          </w:r>
        </w:p>
        <w:p w14:paraId="227B7134" w14:textId="77777777" w:rsidR="00E04011" w:rsidRDefault="00E04011" w:rsidP="00E04011">
          <w:pPr>
            <w:pStyle w:val="CitaviBibliographyEntry"/>
            <w:rPr>
              <w:lang w:val="en-US"/>
            </w:rPr>
          </w:pPr>
          <w:bookmarkStart w:id="2130" w:name="_CTVL001ce24aa14885f4936b489a97cce8cd787"/>
          <w:r>
            <w:rPr>
              <w:lang w:val="en-US"/>
            </w:rPr>
            <w:t>Stur, M.; Pohl, M.; Krebs, C.; Mauky, E. (2022): Characterisation of biogas storages: influences and comparison of methods.</w:t>
          </w:r>
          <w:bookmarkEnd w:id="2130"/>
          <w:r>
            <w:rPr>
              <w:lang w:val="en-US"/>
            </w:rPr>
            <w:t xml:space="preserve"> </w:t>
          </w:r>
          <w:r w:rsidRPr="00E04011">
            <w:rPr>
              <w:i/>
              <w:lang w:val="en-US"/>
            </w:rPr>
            <w:t xml:space="preserve">Agricultural Engineering </w:t>
          </w:r>
          <w:r w:rsidRPr="00E04011">
            <w:rPr>
              <w:lang w:val="en-US"/>
            </w:rPr>
            <w:t>77 (1), 21–45.</w:t>
          </w:r>
        </w:p>
        <w:p w14:paraId="4478E3B8" w14:textId="77777777" w:rsidR="00E04011" w:rsidRDefault="00E04011" w:rsidP="00E04011">
          <w:pPr>
            <w:pStyle w:val="CitaviBibliographyEntry"/>
            <w:rPr>
              <w:lang w:val="en-US"/>
            </w:rPr>
          </w:pPr>
          <w:bookmarkStart w:id="2131" w:name="_CTVL00145abb379c65c4fa2be432c706bc9c886"/>
          <w:r>
            <w:rPr>
              <w:lang w:val="en-US"/>
            </w:rPr>
            <w:t>Theuerl, S.; Herrmann, C.; Heiermann, M.; Grundmann, P.; Landwehr, N.; Kreidenweis, U.; Prochnow, A. (2019): The Future Agricultural Biogas Plant in Germany.</w:t>
          </w:r>
          <w:bookmarkEnd w:id="2131"/>
          <w:r>
            <w:rPr>
              <w:lang w:val="en-US"/>
            </w:rPr>
            <w:t xml:space="preserve"> </w:t>
          </w:r>
          <w:r w:rsidRPr="00E04011">
            <w:rPr>
              <w:i/>
              <w:lang w:val="en-US"/>
            </w:rPr>
            <w:t xml:space="preserve">Energies </w:t>
          </w:r>
          <w:r w:rsidRPr="00E04011">
            <w:rPr>
              <w:lang w:val="en-US"/>
            </w:rPr>
            <w:t>12 (3), 396.</w:t>
          </w:r>
        </w:p>
        <w:p w14:paraId="5FB1DBEB" w14:textId="77777777" w:rsidR="00E04011" w:rsidRDefault="00E04011" w:rsidP="00E04011">
          <w:pPr>
            <w:pStyle w:val="CitaviBibliographyEntry"/>
            <w:rPr>
              <w:lang w:val="en-US"/>
            </w:rPr>
          </w:pPr>
          <w:bookmarkStart w:id="2132"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2132"/>
          <w:r>
            <w:rPr>
              <w:lang w:val="en-US"/>
            </w:rPr>
            <w:t xml:space="preserve"> </w:t>
          </w:r>
          <w:r w:rsidRPr="00E04011">
            <w:rPr>
              <w:i/>
              <w:lang w:val="en-US"/>
            </w:rPr>
            <w:t xml:space="preserve">Frontiers of Environmental Science &amp; Engineering </w:t>
          </w:r>
          <w:r w:rsidRPr="00E04011">
            <w:rPr>
              <w:lang w:val="en-US"/>
            </w:rPr>
            <w:t>18 (4).</w:t>
          </w:r>
        </w:p>
        <w:p w14:paraId="1851C59A" w14:textId="77777777" w:rsidR="00E04011" w:rsidRDefault="00E04011" w:rsidP="00E04011">
          <w:pPr>
            <w:pStyle w:val="CitaviBibliographyEntry"/>
            <w:rPr>
              <w:lang w:val="en-US"/>
            </w:rPr>
          </w:pPr>
          <w:bookmarkStart w:id="2133" w:name="_CTVL001a6c19f5ed0b04d3a96021ade56571554"/>
          <w:r>
            <w:rPr>
              <w:lang w:val="en-US"/>
            </w:rPr>
            <w:t>Wächter, A.; Biegler, L. T. (2006): On the implementation of an interior-point filter line-search algorithm for large-scale nonlinear programming.</w:t>
          </w:r>
          <w:bookmarkEnd w:id="2133"/>
          <w:r>
            <w:rPr>
              <w:lang w:val="en-US"/>
            </w:rPr>
            <w:t xml:space="preserve"> </w:t>
          </w:r>
          <w:r w:rsidRPr="00E04011">
            <w:rPr>
              <w:i/>
              <w:lang w:val="en-US"/>
            </w:rPr>
            <w:t xml:space="preserve">Mathematical Programming </w:t>
          </w:r>
          <w:r w:rsidRPr="00E04011">
            <w:rPr>
              <w:lang w:val="en-US"/>
            </w:rPr>
            <w:t>106 (1), 25–57.</w:t>
          </w:r>
        </w:p>
        <w:p w14:paraId="67A5F2DE" w14:textId="77777777" w:rsidR="00E04011" w:rsidRDefault="00E04011" w:rsidP="00E04011">
          <w:pPr>
            <w:pStyle w:val="CitaviBibliographyEntry"/>
            <w:rPr>
              <w:lang w:val="en-US"/>
            </w:rPr>
          </w:pPr>
          <w:bookmarkStart w:id="2134" w:name="_CTVL0016df8aa821b7747acb1edb4d9183c161a"/>
          <w:r>
            <w:rPr>
              <w:lang w:val="en-US"/>
            </w:rPr>
            <w:lastRenderedPageBreak/>
            <w:t>Weinrich, S.; Mauky, E.; Schmidt, T.; Krebs, C.; Liebetrau, J.; Nelles, M. (2021): Systematic simplification of the Anaerobic Digestion Model No. 1 (ADM1) - Laboratory experiments and model application.</w:t>
          </w:r>
          <w:bookmarkEnd w:id="2134"/>
          <w:r>
            <w:rPr>
              <w:lang w:val="en-US"/>
            </w:rPr>
            <w:t xml:space="preserve"> </w:t>
          </w:r>
          <w:r w:rsidRPr="00E04011">
            <w:rPr>
              <w:i/>
              <w:lang w:val="en-US"/>
            </w:rPr>
            <w:t xml:space="preserve">Bioresource Technology </w:t>
          </w:r>
          <w:r w:rsidRPr="00E04011">
            <w:rPr>
              <w:lang w:val="en-US"/>
            </w:rPr>
            <w:t>333, 125104.</w:t>
          </w:r>
        </w:p>
        <w:p w14:paraId="6B2BA168" w14:textId="77777777" w:rsidR="00E04011" w:rsidRDefault="00E04011" w:rsidP="00E04011">
          <w:pPr>
            <w:pStyle w:val="CitaviBibliographyEntry"/>
            <w:rPr>
              <w:lang w:val="en-US"/>
            </w:rPr>
          </w:pPr>
          <w:bookmarkStart w:id="2135" w:name="_CTVL0011ab1625a1f8746d89116961d23d09cb8"/>
          <w:r>
            <w:rPr>
              <w:lang w:val="en-US"/>
            </w:rPr>
            <w:t>Weinrich, S.; Nelles, M. (2021): Systematic simplification of the Anaerobic Digestion Model No. 1 (ADM1) - Model development and stoichiometric analysis.</w:t>
          </w:r>
          <w:bookmarkEnd w:id="2135"/>
          <w:r>
            <w:rPr>
              <w:lang w:val="en-US"/>
            </w:rPr>
            <w:t xml:space="preserve"> </w:t>
          </w:r>
          <w:r w:rsidRPr="00E04011">
            <w:rPr>
              <w:i/>
              <w:lang w:val="en-US"/>
            </w:rPr>
            <w:t xml:space="preserve">Bioresource Technology </w:t>
          </w:r>
          <w:r w:rsidRPr="00E04011">
            <w:rPr>
              <w:lang w:val="en-US"/>
            </w:rPr>
            <w:t>333, 125124.</w:t>
          </w:r>
        </w:p>
        <w:p w14:paraId="4A373463" w14:textId="77777777" w:rsidR="00E04011" w:rsidRDefault="00E04011" w:rsidP="00E04011">
          <w:pPr>
            <w:pStyle w:val="CitaviBibliographyEntry"/>
            <w:rPr>
              <w:lang w:val="en-US"/>
            </w:rPr>
          </w:pPr>
          <w:bookmarkStart w:id="2136"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000D9A15" w14:textId="77777777" w:rsidR="00E04011" w:rsidRDefault="00E04011" w:rsidP="00E04011">
          <w:pPr>
            <w:pStyle w:val="CitaviBibliographyEntry"/>
            <w:rPr>
              <w:lang w:val="en-US"/>
            </w:rPr>
          </w:pPr>
          <w:bookmarkStart w:id="2137" w:name="_CTVL001ff9e8b109e884cb2b5cdf110c00d3df1"/>
          <w:bookmarkEnd w:id="2136"/>
          <w:r>
            <w:rPr>
              <w:lang w:val="en-US"/>
            </w:rPr>
            <w:t>Weißbach, F. (2009): Gas production potential of forage and cereal crops in biogas production.</w:t>
          </w:r>
          <w:bookmarkEnd w:id="2137"/>
          <w:r>
            <w:rPr>
              <w:lang w:val="en-US"/>
            </w:rPr>
            <w:t xml:space="preserve"> </w:t>
          </w:r>
          <w:r w:rsidRPr="00E04011">
            <w:rPr>
              <w:i/>
              <w:lang w:val="en-US"/>
            </w:rPr>
            <w:t xml:space="preserve">Agricultural Engineering </w:t>
          </w:r>
          <w:r w:rsidRPr="00E04011">
            <w:rPr>
              <w:lang w:val="en-US"/>
            </w:rPr>
            <w:t>64 (5), 317–321.</w:t>
          </w:r>
        </w:p>
        <w:p w14:paraId="3AB75948" w14:textId="77777777" w:rsidR="00E04011" w:rsidRDefault="00E04011" w:rsidP="00E04011">
          <w:pPr>
            <w:pStyle w:val="CitaviBibliographyEntry"/>
            <w:rPr>
              <w:lang w:val="en-US"/>
            </w:rPr>
          </w:pPr>
          <w:bookmarkStart w:id="2138" w:name="_CTVL001d161db80b0484e89b63cc8a7402f653a"/>
          <w:r>
            <w:rPr>
              <w:lang w:val="en-US"/>
            </w:rPr>
            <w:t>Weißbach, F.; Strubelt, C. (2008a): Correcting the Dry Matter Content of Grass Silages as a Substrate for Biogas Production.</w:t>
          </w:r>
          <w:bookmarkEnd w:id="2138"/>
          <w:r>
            <w:rPr>
              <w:lang w:val="en-US"/>
            </w:rPr>
            <w:t xml:space="preserve"> </w:t>
          </w:r>
          <w:r w:rsidRPr="00E04011">
            <w:rPr>
              <w:i/>
              <w:lang w:val="en-US"/>
            </w:rPr>
            <w:t xml:space="preserve">Agricultural Engineering </w:t>
          </w:r>
          <w:r w:rsidRPr="00E04011">
            <w:rPr>
              <w:lang w:val="en-US"/>
            </w:rPr>
            <w:t>63 (4), 210–211.</w:t>
          </w:r>
        </w:p>
        <w:p w14:paraId="0CB13B9B" w14:textId="77777777" w:rsidR="00E04011" w:rsidRDefault="00E04011" w:rsidP="00E04011">
          <w:pPr>
            <w:pStyle w:val="CitaviBibliographyEntry"/>
            <w:rPr>
              <w:lang w:val="en-US"/>
            </w:rPr>
          </w:pPr>
          <w:bookmarkStart w:id="2139" w:name="_CTVL001f9b5c747b038492e9f48c128844d030f"/>
          <w:r>
            <w:rPr>
              <w:lang w:val="en-US"/>
            </w:rPr>
            <w:t>Weißbach, F.; Strubelt, C. (2008b): Correcting the Dry Matter Content of Maize Silages as a Substrate for Biogas Production.</w:t>
          </w:r>
          <w:bookmarkEnd w:id="2139"/>
          <w:r>
            <w:rPr>
              <w:lang w:val="en-US"/>
            </w:rPr>
            <w:t xml:space="preserve"> </w:t>
          </w:r>
          <w:r w:rsidRPr="00E04011">
            <w:rPr>
              <w:i/>
              <w:lang w:val="en-US"/>
            </w:rPr>
            <w:t xml:space="preserve">Agricultural Engineering </w:t>
          </w:r>
          <w:r w:rsidRPr="00E04011">
            <w:rPr>
              <w:lang w:val="en-US"/>
            </w:rPr>
            <w:t>63 (2), 82–83.</w:t>
          </w:r>
        </w:p>
        <w:p w14:paraId="6BE47823" w14:textId="77777777" w:rsidR="00E04011" w:rsidRDefault="00E04011" w:rsidP="00E04011">
          <w:pPr>
            <w:pStyle w:val="CitaviBibliographyEntry"/>
            <w:rPr>
              <w:lang w:val="en-US"/>
            </w:rPr>
          </w:pPr>
          <w:bookmarkStart w:id="2140" w:name="_CTVL0013b3a74e421b54e41aa1cd75eb414af95"/>
          <w:r>
            <w:rPr>
              <w:lang w:val="en-US"/>
            </w:rPr>
            <w:t>Weißbach, F.; Strubelt, C. (2008c): Correcting the Dry Matter Content of Sugar Beet Silages as a Substrate for Biogas Production.</w:t>
          </w:r>
          <w:bookmarkEnd w:id="2140"/>
          <w:r>
            <w:rPr>
              <w:lang w:val="en-US"/>
            </w:rPr>
            <w:t xml:space="preserve"> </w:t>
          </w:r>
          <w:r w:rsidRPr="00E04011">
            <w:rPr>
              <w:i/>
              <w:lang w:val="en-US"/>
            </w:rPr>
            <w:t xml:space="preserve">Agricultural Engineering </w:t>
          </w:r>
          <w:r w:rsidRPr="00E04011">
            <w:rPr>
              <w:lang w:val="en-US"/>
            </w:rPr>
            <w:t>63 (6), 354–355.</w:t>
          </w:r>
        </w:p>
        <w:p w14:paraId="30D6842E" w14:textId="77777777" w:rsidR="00E04011" w:rsidRDefault="00E04011" w:rsidP="00E04011">
          <w:pPr>
            <w:pStyle w:val="CitaviBibliographyEntry"/>
            <w:rPr>
              <w:lang w:val="en-US"/>
            </w:rPr>
          </w:pPr>
          <w:bookmarkStart w:id="2141"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2141"/>
          <w:r>
            <w:rPr>
              <w:lang w:val="en-US"/>
            </w:rPr>
            <w:t xml:space="preserve"> </w:t>
          </w:r>
          <w:r w:rsidRPr="00E04011">
            <w:rPr>
              <w:i/>
              <w:lang w:val="en-US"/>
            </w:rPr>
            <w:t xml:space="preserve">Bioresource Technology </w:t>
          </w:r>
          <w:r w:rsidRPr="00E04011">
            <w:rPr>
              <w:lang w:val="en-US"/>
            </w:rPr>
            <w:t>100 (4), 1675–1681.</w:t>
          </w:r>
        </w:p>
        <w:p w14:paraId="4486B0BB" w14:textId="4214C19E" w:rsidR="006A6755" w:rsidRPr="00201A0D" w:rsidRDefault="00E04011" w:rsidP="00E04011">
          <w:pPr>
            <w:pStyle w:val="CitaviBibliographyEntry"/>
            <w:rPr>
              <w:lang w:val="en-US"/>
            </w:rPr>
          </w:pPr>
          <w:bookmarkStart w:id="2142" w:name="_CTVL0017b0287eef7f5496aa3d5f058393ca80b"/>
          <w:r>
            <w:rPr>
              <w:lang w:val="en-US"/>
            </w:rPr>
            <w:t>Wu, D.; Peng, X.; Li, L.; Yang, P.; Peng, Y.; Liu, H.; Wang, X. (2021): Commercial biogas plants: Review on operational parameters and guide for performance optimization.</w:t>
          </w:r>
          <w:bookmarkEnd w:id="2142"/>
          <w:r>
            <w:rPr>
              <w:lang w:val="en-US"/>
            </w:rPr>
            <w:t xml:space="preserve"> </w:t>
          </w:r>
          <w:r w:rsidRPr="00E04011">
            <w:rPr>
              <w:i/>
              <w:lang w:val="en-US"/>
            </w:rPr>
            <w:t xml:space="preserve">Fuel </w:t>
          </w:r>
          <w:r w:rsidRPr="00E04011">
            <w:rPr>
              <w:lang w:val="en-US"/>
            </w:rPr>
            <w:t>303, 121282.</w:t>
          </w:r>
          <w:r w:rsidR="00026F10" w:rsidRPr="00670698">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AFD62" w14:textId="77777777" w:rsidR="00436591" w:rsidRDefault="00436591" w:rsidP="006F58A8">
      <w:pPr>
        <w:spacing w:after="0" w:line="240" w:lineRule="auto"/>
      </w:pPr>
      <w:r>
        <w:separator/>
      </w:r>
    </w:p>
  </w:endnote>
  <w:endnote w:type="continuationSeparator" w:id="0">
    <w:p w14:paraId="1FF25A60" w14:textId="77777777" w:rsidR="00436591" w:rsidRDefault="00436591" w:rsidP="006F58A8">
      <w:pPr>
        <w:spacing w:after="0" w:line="240" w:lineRule="auto"/>
      </w:pPr>
      <w:r>
        <w:continuationSeparator/>
      </w:r>
    </w:p>
  </w:endnote>
  <w:endnote w:type="continuationNotice" w:id="1">
    <w:p w14:paraId="20DBD746" w14:textId="77777777" w:rsidR="00436591" w:rsidRDefault="004365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8D39E8" w:rsidRDefault="008D39E8">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8D39E8" w:rsidRDefault="008D39E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094EB" w14:textId="77777777" w:rsidR="00436591" w:rsidRDefault="00436591" w:rsidP="006F58A8">
      <w:pPr>
        <w:spacing w:after="0" w:line="240" w:lineRule="auto"/>
      </w:pPr>
      <w:r>
        <w:separator/>
      </w:r>
    </w:p>
  </w:footnote>
  <w:footnote w:type="continuationSeparator" w:id="0">
    <w:p w14:paraId="2A5A38A5" w14:textId="77777777" w:rsidR="00436591" w:rsidRDefault="00436591" w:rsidP="006F58A8">
      <w:pPr>
        <w:spacing w:after="0" w:line="240" w:lineRule="auto"/>
      </w:pPr>
      <w:r>
        <w:continuationSeparator/>
      </w:r>
    </w:p>
  </w:footnote>
  <w:footnote w:type="continuationNotice" w:id="1">
    <w:p w14:paraId="2F4FCF26" w14:textId="77777777" w:rsidR="00436591" w:rsidRDefault="004365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21E6C404" w:rsidR="008D39E8" w:rsidRPr="00CF5B9B" w:rsidRDefault="008D39E8"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30</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33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5F87"/>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170"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8C2F77594C7340998B14B8E9DEF4FDD1"/>
        <w:category>
          <w:name w:val="Allgemein"/>
          <w:gallery w:val="placeholder"/>
        </w:category>
        <w:types>
          <w:type w:val="bbPlcHdr"/>
        </w:types>
        <w:behaviors>
          <w:behavior w:val="content"/>
        </w:behaviors>
        <w:guid w:val="{C9D535F3-4129-4FFB-8160-C2C48B1CCDD7}"/>
      </w:docPartPr>
      <w:docPartBody>
        <w:p w:rsidR="00CD5921" w:rsidRDefault="00E459EE" w:rsidP="00E459EE">
          <w:pPr>
            <w:pStyle w:val="8C2F77594C7340998B14B8E9DEF4FDD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BD930662D4724BE98720740E5A0C5C91"/>
        <w:category>
          <w:name w:val="Allgemein"/>
          <w:gallery w:val="placeholder"/>
        </w:category>
        <w:types>
          <w:type w:val="bbPlcHdr"/>
        </w:types>
        <w:behaviors>
          <w:behavior w:val="content"/>
        </w:behaviors>
        <w:guid w:val="{05A04FC3-572B-4DDF-883F-329F5BFFCD4A}"/>
      </w:docPartPr>
      <w:docPartBody>
        <w:p w:rsidR="00F71098" w:rsidRDefault="00F71098" w:rsidP="00F71098">
          <w:pPr>
            <w:pStyle w:val="BD930662D4724BE98720740E5A0C5C91"/>
          </w:pPr>
          <w:r w:rsidRPr="009A5574">
            <w:rPr>
              <w:rStyle w:val="Platzhaltertext"/>
            </w:rPr>
            <w:t>Klicken oder tippen Sie hier, um Text einzugeben.</w:t>
          </w:r>
        </w:p>
      </w:docPartBody>
    </w:docPart>
    <w:docPart>
      <w:docPartPr>
        <w:name w:val="B3D9A4679DF2425DACCA8884D2790F49"/>
        <w:category>
          <w:name w:val="Allgemein"/>
          <w:gallery w:val="placeholder"/>
        </w:category>
        <w:types>
          <w:type w:val="bbPlcHdr"/>
        </w:types>
        <w:behaviors>
          <w:behavior w:val="content"/>
        </w:behaviors>
        <w:guid w:val="{980A754F-61DB-4BF7-A731-404BA754595D}"/>
      </w:docPartPr>
      <w:docPartBody>
        <w:p w:rsidR="00F71098" w:rsidRDefault="00F71098" w:rsidP="00F71098">
          <w:pPr>
            <w:pStyle w:val="B3D9A4679DF2425DACCA8884D2790F49"/>
          </w:pPr>
          <w:r w:rsidRPr="009A5574">
            <w:rPr>
              <w:rStyle w:val="Platzhaltertext"/>
            </w:rPr>
            <w:t>Klicken oder tippen Sie hier, um Text einzugeben.</w:t>
          </w:r>
        </w:p>
      </w:docPartBody>
    </w:docPart>
    <w:docPart>
      <w:docPartPr>
        <w:name w:val="401E3D4CC98446B5A715AA11826E5D02"/>
        <w:category>
          <w:name w:val="Allgemein"/>
          <w:gallery w:val="placeholder"/>
        </w:category>
        <w:types>
          <w:type w:val="bbPlcHdr"/>
        </w:types>
        <w:behaviors>
          <w:behavior w:val="content"/>
        </w:behaviors>
        <w:guid w:val="{90F4C008-55E4-41DC-B9F7-7141A0BE2539}"/>
      </w:docPartPr>
      <w:docPartBody>
        <w:p w:rsidR="00F71098" w:rsidRDefault="00F71098" w:rsidP="00F71098">
          <w:pPr>
            <w:pStyle w:val="401E3D4CC98446B5A715AA11826E5D02"/>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00000"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00000" w:rsidRDefault="00723201" w:rsidP="00723201">
          <w:pPr>
            <w:pStyle w:val="E030FDF2F3C14250BCD3A2B26C0F882D"/>
          </w:pPr>
          <w:r w:rsidRPr="009A5574">
            <w:rPr>
              <w:rStyle w:val="Platzhaltertext"/>
            </w:rPr>
            <w:t>Klicken oder tippen Sie hier, um Text einzugeben.</w:t>
          </w:r>
        </w:p>
      </w:docPartBody>
    </w:docPart>
    <w:docPart>
      <w:docPartPr>
        <w:name w:val="60BDA0C3550C4C3FA896B57BD780FF7C"/>
        <w:category>
          <w:name w:val="Allgemein"/>
          <w:gallery w:val="placeholder"/>
        </w:category>
        <w:types>
          <w:type w:val="bbPlcHdr"/>
        </w:types>
        <w:behaviors>
          <w:behavior w:val="content"/>
        </w:behaviors>
        <w:guid w:val="{D99708EC-115C-4F2B-B495-0D3C77C1EE79}"/>
      </w:docPartPr>
      <w:docPartBody>
        <w:p w:rsidR="00000000" w:rsidRDefault="00723201" w:rsidP="00723201">
          <w:pPr>
            <w:pStyle w:val="60BDA0C3550C4C3FA896B57BD780FF7C"/>
          </w:pPr>
          <w:r w:rsidRPr="009A5574">
            <w:rPr>
              <w:rStyle w:val="Platzhaltertext"/>
            </w:rPr>
            <w:t>Klicken oder tippen Sie hier, um Text einzugeben.</w:t>
          </w:r>
        </w:p>
      </w:docPartBody>
    </w:docPart>
    <w:docPart>
      <w:docPartPr>
        <w:name w:val="CEF0CE11B0FE494785817584B593F1B9"/>
        <w:category>
          <w:name w:val="Allgemein"/>
          <w:gallery w:val="placeholder"/>
        </w:category>
        <w:types>
          <w:type w:val="bbPlcHdr"/>
        </w:types>
        <w:behaviors>
          <w:behavior w:val="content"/>
        </w:behaviors>
        <w:guid w:val="{CB75CBB6-2768-48DA-BF4F-8E760124D481}"/>
      </w:docPartPr>
      <w:docPartBody>
        <w:p w:rsidR="00000000" w:rsidRDefault="00723201" w:rsidP="00723201">
          <w:pPr>
            <w:pStyle w:val="CEF0CE11B0FE494785817584B593F1B9"/>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00000"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00000" w:rsidRDefault="00723201" w:rsidP="00723201">
          <w:pPr>
            <w:pStyle w:val="3A5067F06BBB4373A3141FA972A3713A"/>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E00CE9"/>
    <w:rsid w:val="00E15A73"/>
    <w:rsid w:val="00E459EE"/>
    <w:rsid w:val="00E5324B"/>
    <w:rsid w:val="00E61273"/>
    <w:rsid w:val="00E6434A"/>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23201"/>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D0A0D-49DD-465D-8307-5BA85F627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287809</Words>
  <Characters>1813201</Characters>
  <Application>Microsoft Office Word</Application>
  <DocSecurity>0</DocSecurity>
  <Lines>15110</Lines>
  <Paragraphs>4193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103</cp:revision>
  <cp:lastPrinted>2025-06-24T15:08:00Z</cp:lastPrinted>
  <dcterms:created xsi:type="dcterms:W3CDTF">2025-07-21T09:01:00Z</dcterms:created>
  <dcterms:modified xsi:type="dcterms:W3CDTF">2025-08-31T10:15:00Z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