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pPr>
        <w:jc w:val="center"/>
        <w:rPr>
          <w:lang w:val="en-US"/>
        </w:rPr>
        <w:pPrChange w:id="2" w:author="Hellmann, Simon" w:date="2025-08-31T13:46:00Z">
          <w:pPr>
            <w:pStyle w:val="berschrift1"/>
            <w:jc w:val="center"/>
          </w:pPr>
        </w:pPrChange>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7AF0A8C9"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ins w:id="3" w:author="Hellmann, Simon" w:date="2025-08-31T12:01:00Z">
        <w:r w:rsidR="00BB59BF">
          <w:rPr>
            <w:lang w:val="en-US"/>
          </w:rPr>
          <w:softHyphen/>
        </w:r>
      </w:ins>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ins w:id="4" w:author="Hellmann, Simon" w:date="2025-08-31T12:01:00Z">
        <w:r w:rsidR="00BB59BF">
          <w:rPr>
            <w:lang w:val="en-US"/>
          </w:rPr>
          <w:softHyphen/>
        </w:r>
      </w:ins>
      <w:r w:rsidR="00CE744A">
        <w:rPr>
          <w:lang w:val="en-US"/>
        </w:rPr>
        <w:t>dual applications are required to guarantee optimal process conditions.</w:t>
      </w:r>
      <w:r w:rsidR="00F51CBB">
        <w:rPr>
          <w:lang w:val="en-US"/>
        </w:rPr>
        <w:t xml:space="preserve"> Moreover, substrate cha</w:t>
      </w:r>
      <w:ins w:id="5" w:author="Hellmann, Simon" w:date="2025-08-31T12:01:00Z">
        <w:r w:rsidR="00BB59BF">
          <w:rPr>
            <w:lang w:val="en-US"/>
          </w:rPr>
          <w:softHyphen/>
        </w:r>
      </w:ins>
      <w:r w:rsidR="00F51CBB">
        <w:rPr>
          <w:lang w:val="en-US"/>
        </w:rPr>
        <w:t>rac</w:t>
      </w:r>
      <w:ins w:id="6" w:author="Hellmann, Simon" w:date="2025-08-31T12:01:00Z">
        <w:r w:rsidR="00BB59BF">
          <w:rPr>
            <w:lang w:val="en-US"/>
          </w:rPr>
          <w:softHyphen/>
        </w:r>
      </w:ins>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 xml:space="preserve">high uncertainty. </w:t>
      </w:r>
      <w:ins w:id="7" w:author="Hellmann, Simon" w:date="2025-08-28T13:02:00Z">
        <w:r w:rsidR="008E4152" w:rsidRPr="002B55B8">
          <w:rPr>
            <w:highlight w:val="green"/>
            <w:lang w:val="en-US"/>
          </w:rPr>
          <w:t>This study demonstrates that model-based control strategies like multi-stage NMPC can enhance the potential of anaerobic digestion plants by enabling demand-</w:t>
        </w:r>
        <w:r w:rsidR="008E4152" w:rsidRPr="002B55B8">
          <w:rPr>
            <w:highlight w:val="green"/>
            <w:lang w:val="en-US"/>
          </w:rPr>
          <w:lastRenderedPageBreak/>
          <w:t>oriented operation despite substrate uncertainties and without fundamentally chan</w:t>
        </w:r>
      </w:ins>
      <w:ins w:id="8" w:author="Hellmann, Simon" w:date="2025-08-31T12:00:00Z">
        <w:r w:rsidR="00BB59BF" w:rsidRPr="002B55B8">
          <w:rPr>
            <w:highlight w:val="green"/>
            <w:lang w:val="en-US"/>
          </w:rPr>
          <w:softHyphen/>
        </w:r>
      </w:ins>
      <w:ins w:id="9" w:author="Hellmann, Simon" w:date="2025-08-28T13:02:00Z">
        <w:r w:rsidR="008E4152" w:rsidRPr="002B55B8">
          <w:rPr>
            <w:highlight w:val="green"/>
            <w:lang w:val="en-US"/>
          </w:rPr>
          <w:t>ging the existing hardware, which showcases more sustainable and profitable biogas pro</w:t>
        </w:r>
      </w:ins>
      <w:ins w:id="10" w:author="Hellmann, Simon" w:date="2025-08-31T12:00:00Z">
        <w:r w:rsidR="00BB59BF" w:rsidRPr="002B55B8">
          <w:rPr>
            <w:highlight w:val="green"/>
            <w:lang w:val="en-US"/>
          </w:rPr>
          <w:softHyphen/>
        </w:r>
      </w:ins>
      <w:ins w:id="11" w:author="Hellmann, Simon" w:date="2025-08-28T13:02:00Z">
        <w:r w:rsidR="008E4152" w:rsidRPr="002B55B8">
          <w:rPr>
            <w:highlight w:val="green"/>
            <w:lang w:val="en-US"/>
          </w:rPr>
          <w:t>duc</w:t>
        </w:r>
      </w:ins>
      <w:ins w:id="12" w:author="Hellmann, Simon" w:date="2025-08-31T12:00:00Z">
        <w:r w:rsidR="00BB59BF" w:rsidRPr="002B55B8">
          <w:rPr>
            <w:highlight w:val="green"/>
            <w:lang w:val="en-US"/>
          </w:rPr>
          <w:softHyphen/>
        </w:r>
      </w:ins>
      <w:ins w:id="13" w:author="Hellmann, Simon" w:date="2025-08-28T13:02:00Z">
        <w:r w:rsidR="008E4152" w:rsidRPr="002B55B8">
          <w:rPr>
            <w:highlight w:val="green"/>
            <w:lang w:val="en-US"/>
          </w:rPr>
          <w:t>tion</w:t>
        </w:r>
        <w:r w:rsidR="008E4152" w:rsidRPr="008E4152">
          <w:rPr>
            <w:lang w:val="en-US"/>
          </w:rPr>
          <w:t>.</w:t>
        </w:r>
      </w:ins>
      <w:del w:id="14" w:author="Hellmann, Simon" w:date="2025-08-28T13:02:00Z">
        <w:r w:rsidR="42E16D65" w:rsidRPr="42E16D65" w:rsidDel="008E4152">
          <w:rPr>
            <w:lang w:val="en-US"/>
          </w:rPr>
          <w:delText>By exemplifying demand-</w:delText>
        </w:r>
        <w:r w:rsidR="00C8026B" w:rsidDel="008E4152">
          <w:rPr>
            <w:lang w:val="en-US"/>
          </w:rPr>
          <w:delText>oriented</w:delText>
        </w:r>
        <w:r w:rsidR="42E16D65" w:rsidRPr="42E16D65" w:rsidDel="008E4152">
          <w:rPr>
            <w:lang w:val="en-US"/>
          </w:rPr>
          <w:delText xml:space="preserve"> operation of AD plants despite uncertain substrate characterization, </w:delText>
        </w:r>
        <w:r w:rsidR="00034535" w:rsidDel="008E4152">
          <w:rPr>
            <w:lang w:val="en-US"/>
          </w:rPr>
          <w:delText>this</w:delText>
        </w:r>
        <w:r w:rsidR="42E16D65" w:rsidRPr="42E16D65" w:rsidDel="008E4152">
          <w:rPr>
            <w:lang w:val="en-US"/>
          </w:rPr>
          <w:delText xml:space="preserve"> study </w:delText>
        </w:r>
        <w:r w:rsidR="00412406" w:rsidDel="008E4152">
          <w:rPr>
            <w:lang w:val="en-US"/>
          </w:rPr>
          <w:delText>showcases</w:delText>
        </w:r>
        <w:r w:rsidR="42E16D65" w:rsidRPr="42E16D65" w:rsidDel="008E4152">
          <w:rPr>
            <w:lang w:val="en-US"/>
          </w:rPr>
          <w:delText xml:space="preserve"> ecologically and economically sustainable </w:delText>
        </w:r>
        <w:r w:rsidR="00E63174" w:rsidDel="008E4152">
          <w:rPr>
            <w:lang w:val="en-US"/>
          </w:rPr>
          <w:delText>strategies</w:delText>
        </w:r>
        <w:r w:rsidR="00E63174" w:rsidRPr="42E16D65" w:rsidDel="008E4152">
          <w:rPr>
            <w:lang w:val="en-US"/>
          </w:rPr>
          <w:delText xml:space="preserve"> </w:delText>
        </w:r>
        <w:r w:rsidR="00E63174" w:rsidDel="008E4152">
          <w:rPr>
            <w:lang w:val="en-US"/>
          </w:rPr>
          <w:delText xml:space="preserve">for </w:delText>
        </w:r>
        <w:r w:rsidR="42E16D65" w:rsidRPr="42E16D65" w:rsidDel="008E4152">
          <w:rPr>
            <w:lang w:val="en-US"/>
          </w:rPr>
          <w:delText>AD plant operation</w:delText>
        </w:r>
        <w:r w:rsidR="002F1EA5" w:rsidDel="008E4152">
          <w:rPr>
            <w:lang w:val="en-US"/>
          </w:rPr>
          <w:delText>.</w:delText>
        </w:r>
        <w:r w:rsidR="42E16D65" w:rsidRPr="42E16D65" w:rsidDel="008E4152">
          <w:rPr>
            <w:lang w:val="en-US"/>
          </w:rPr>
          <w:delText xml:space="preserve"> </w:delText>
        </w:r>
      </w:del>
    </w:p>
    <w:p w14:paraId="22A5495F" w14:textId="6C1DBFC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w:t>
      </w:r>
      <w:r w:rsidR="002F2EB9">
        <w:rPr>
          <w:rFonts w:eastAsia="Garamond" w:cs="Garamond"/>
          <w:lang w:val="en-US"/>
        </w:rPr>
        <w:t>O</w:t>
      </w:r>
      <w:r w:rsidRPr="0EF766E9">
        <w:rPr>
          <w:rFonts w:eastAsia="Garamond" w:cs="Garamond"/>
          <w:lang w:val="en-US"/>
        </w:rPr>
        <w:t>peration</w:t>
      </w:r>
    </w:p>
    <w:p w14:paraId="32A36C38" w14:textId="799B4F51" w:rsidR="00723AE3" w:rsidRPr="002A4361" w:rsidRDefault="6293A840" w:rsidP="001F4FEB">
      <w:pPr>
        <w:pStyle w:val="berschrift1"/>
        <w:numPr>
          <w:ilvl w:val="0"/>
          <w:numId w:val="6"/>
        </w:numPr>
        <w:rPr>
          <w:lang w:val="en-US"/>
        </w:rPr>
      </w:pPr>
      <w:bookmarkStart w:id="15" w:name="_3znysh7"/>
      <w:bookmarkEnd w:id="15"/>
      <w:r w:rsidRPr="6293A840">
        <w:rPr>
          <w:lang w:val="en-US"/>
        </w:rPr>
        <w:t>Introduction</w:t>
      </w:r>
    </w:p>
    <w:p w14:paraId="33687863" w14:textId="6A6B15F2" w:rsidR="227D4B47" w:rsidRDefault="008864EF" w:rsidP="227D4B47">
      <w:pPr>
        <w:rPr>
          <w:lang w:val="en-US"/>
        </w:rPr>
      </w:pPr>
      <w:r>
        <w:rPr>
          <w:lang w:val="en-US"/>
        </w:rPr>
        <w:t xml:space="preserve">To </w:t>
      </w:r>
      <w:del w:id="16" w:author="Hellmann, Simon" w:date="2025-08-28T17:05:00Z">
        <w:r w:rsidRPr="005D3388" w:rsidDel="00B35948">
          <w:rPr>
            <w:strike/>
            <w:lang w:val="en-US"/>
            <w:rPrChange w:id="17" w:author="Hellmann, Simon" w:date="2025-08-27T17:56:00Z">
              <w:rPr>
                <w:lang w:val="en-US"/>
              </w:rPr>
            </w:rPrChange>
          </w:rPr>
          <w:delText xml:space="preserve">achieve </w:delText>
        </w:r>
        <w:r w:rsidR="006B01B7" w:rsidRPr="005D3388" w:rsidDel="00B35948">
          <w:rPr>
            <w:strike/>
            <w:lang w:val="en-US"/>
            <w:rPrChange w:id="18" w:author="Hellmann, Simon" w:date="2025-08-27T17:56:00Z">
              <w:rPr>
                <w:lang w:val="en-US"/>
              </w:rPr>
            </w:rPrChange>
          </w:rPr>
          <w:delText xml:space="preserve">the United Nations’ </w:delText>
        </w:r>
        <w:r w:rsidR="227D4B47" w:rsidRPr="005D3388" w:rsidDel="00B35948">
          <w:rPr>
            <w:strike/>
            <w:lang w:val="en-US"/>
            <w:rPrChange w:id="19" w:author="Hellmann, Simon" w:date="2025-08-27T17:56:00Z">
              <w:rPr>
                <w:lang w:val="en-US"/>
              </w:rPr>
            </w:rPrChange>
          </w:rPr>
          <w:delText xml:space="preserve">ambitious goals </w:delText>
        </w:r>
        <w:r w:rsidR="006B01B7" w:rsidRPr="005D3388" w:rsidDel="00B35948">
          <w:rPr>
            <w:strike/>
            <w:lang w:val="en-US"/>
            <w:rPrChange w:id="20" w:author="Hellmann, Simon" w:date="2025-08-27T17:56:00Z">
              <w:rPr>
                <w:lang w:val="en-US"/>
              </w:rPr>
            </w:rPrChange>
          </w:rPr>
          <w:delText xml:space="preserve">of the Paris agreement </w:delText>
        </w:r>
        <w:r w:rsidR="00820147" w:rsidRPr="005D3388" w:rsidDel="00B35948">
          <w:rPr>
            <w:strike/>
            <w:lang w:val="en-US"/>
            <w:rPrChange w:id="21" w:author="Hellmann, Simon" w:date="2025-08-27T17:56:00Z">
              <w:rPr>
                <w:lang w:val="en-US"/>
              </w:rPr>
            </w:rPrChange>
          </w:rPr>
          <w:delText>and</w:delText>
        </w:r>
        <w:r w:rsidR="00820147" w:rsidRPr="227D4B47" w:rsidDel="00B35948">
          <w:rPr>
            <w:lang w:val="en-US"/>
          </w:rPr>
          <w:delText xml:space="preserve"> </w:delText>
        </w:r>
      </w:del>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del w:id="22" w:author="Hellmann, Simon" w:date="2025-08-28T16:19:00Z">
        <w:r w:rsidR="00DB5BE7" w:rsidDel="00E301B1">
          <w:rPr>
            <w:lang w:val="en-US"/>
          </w:rPr>
          <w:fldChar w:fldCharType="begin"/>
        </w:r>
        <w:r w:rsidR="004324EF" w:rsidDel="00E301B1">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delInstrText>
        </w:r>
        <w:r w:rsidR="00DB5BE7" w:rsidDel="00E301B1">
          <w:rPr>
            <w:lang w:val="en-US"/>
          </w:rPr>
          <w:fldChar w:fldCharType="separate"/>
        </w:r>
        <w:r w:rsidR="00A85550" w:rsidDel="00E301B1">
          <w:rPr>
            <w:lang w:val="en-US"/>
          </w:rPr>
          <w:delText>(Purkus et al., 2018)</w:delText>
        </w:r>
        <w:r w:rsidR="00DB5BE7" w:rsidDel="00E301B1">
          <w:rPr>
            <w:lang w:val="en-US"/>
          </w:rPr>
          <w:fldChar w:fldCharType="end"/>
        </w:r>
      </w:del>
      <w:del w:id="23" w:author="Hellmann, Simon" w:date="2025-08-28T16:14:00Z">
        <w:r w:rsidR="227D4B47" w:rsidRPr="227D4B47" w:rsidDel="00671746">
          <w:rPr>
            <w:lang w:val="en-US"/>
          </w:rPr>
          <w:delText xml:space="preserve">. Unlike wind and solar energy, power generated from </w:delText>
        </w:r>
        <w:r w:rsidR="00B34DFC" w:rsidDel="00671746">
          <w:rPr>
            <w:lang w:val="en-US"/>
          </w:rPr>
          <w:delText>biogas</w:delText>
        </w:r>
        <w:r w:rsidR="00B34DFC" w:rsidRPr="227D4B47" w:rsidDel="00671746">
          <w:rPr>
            <w:lang w:val="en-US"/>
          </w:rPr>
          <w:delText xml:space="preserve"> </w:delText>
        </w:r>
        <w:r w:rsidR="227D4B47" w:rsidRPr="227D4B47" w:rsidDel="00671746">
          <w:rPr>
            <w:lang w:val="en-US"/>
          </w:rPr>
          <w:delText>through AD is not dependent on fluctuating weather conditions. Instead</w:delText>
        </w:r>
      </w:del>
      <w:r w:rsidR="227D4B47" w:rsidRPr="227D4B47">
        <w:rPr>
          <w:lang w:val="en-US"/>
        </w:rPr>
        <w:t xml:space="preserve">, </w:t>
      </w:r>
      <w:ins w:id="24" w:author="Hellmann, Simon" w:date="2025-08-28T16:19:00Z">
        <w:r w:rsidR="00E301B1">
          <w:rPr>
            <w:lang w:val="en-US"/>
          </w:rPr>
          <w:t xml:space="preserve">since </w:t>
        </w:r>
      </w:ins>
      <w:del w:id="25" w:author="Hellmann, Simon" w:date="2025-08-28T16:14:00Z">
        <w:r w:rsidDel="00E301B1">
          <w:rPr>
            <w:lang w:val="en-US"/>
          </w:rPr>
          <w:delText>t</w:delText>
        </w:r>
      </w:del>
      <w:del w:id="26" w:author="Hellmann, Simon" w:date="2025-08-28T16:19:00Z">
        <w:r w:rsidDel="00E301B1">
          <w:rPr>
            <w:lang w:val="en-US"/>
          </w:rPr>
          <w:delText xml:space="preserve">he </w:delText>
        </w:r>
      </w:del>
      <w:r>
        <w:rPr>
          <w:lang w:val="en-US"/>
        </w:rPr>
        <w:t xml:space="preserve">AD </w:t>
      </w:r>
      <w:del w:id="27" w:author="Hellmann, Simon" w:date="2025-08-28T16:19:00Z">
        <w:r w:rsidDel="00E301B1">
          <w:rPr>
            <w:lang w:val="en-US"/>
          </w:rPr>
          <w:delText>process</w:delText>
        </w:r>
        <w:r w:rsidRPr="227D4B47" w:rsidDel="00E301B1">
          <w:rPr>
            <w:lang w:val="en-US"/>
          </w:rPr>
          <w:delText xml:space="preserve"> </w:delText>
        </w:r>
      </w:del>
      <w:ins w:id="28" w:author="Hellmann, Simon" w:date="2025-08-28T16:19:00Z">
        <w:r w:rsidR="00E301B1">
          <w:rPr>
            <w:lang w:val="en-US"/>
          </w:rPr>
          <w:t xml:space="preserve">plants </w:t>
        </w:r>
      </w:ins>
      <w:r w:rsidR="00820147">
        <w:rPr>
          <w:lang w:val="en-US"/>
        </w:rPr>
        <w:t xml:space="preserve">can </w:t>
      </w:r>
      <w:r w:rsidR="227D4B47" w:rsidRPr="227D4B47">
        <w:rPr>
          <w:lang w:val="en-US"/>
        </w:rPr>
        <w:t xml:space="preserve">produce and </w:t>
      </w:r>
      <w:del w:id="29" w:author="Hellmann, Simon" w:date="2025-08-28T16:19:00Z">
        <w:r w:rsidR="227D4B47" w:rsidRPr="227D4B47" w:rsidDel="00E301B1">
          <w:rPr>
            <w:lang w:val="en-US"/>
          </w:rPr>
          <w:delText xml:space="preserve">buffer </w:delText>
        </w:r>
      </w:del>
      <w:ins w:id="30" w:author="Hellmann, Simon" w:date="2025-08-28T16:19:00Z">
        <w:r w:rsidR="00E301B1">
          <w:rPr>
            <w:lang w:val="en-US"/>
          </w:rPr>
          <w:t>store</w:t>
        </w:r>
        <w:r w:rsidR="00E301B1" w:rsidRPr="227D4B47">
          <w:rPr>
            <w:lang w:val="en-US"/>
          </w:rPr>
          <w:t xml:space="preserve"> </w:t>
        </w:r>
      </w:ins>
      <w:r w:rsidR="227D4B47" w:rsidRPr="227D4B47">
        <w:rPr>
          <w:lang w:val="en-US"/>
        </w:rPr>
        <w:t xml:space="preserve">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0FE3B11D" w:rsidR="008E15D6" w:rsidRPr="00E04011" w:rsidRDefault="227D4B47" w:rsidP="008E15D6">
      <w:pPr>
        <w:rPr>
          <w:lang w:val="en-US"/>
          <w:rPrChange w:id="31" w:author="Hellmann, Simon" w:date="2025-08-30T18:03:00Z">
            <w:rPr>
              <w:lang w:val="de-DE"/>
            </w:rPr>
          </w:rPrChang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xml:space="preserve">, AD plants must adopt innovative strategies to increase </w:t>
      </w:r>
      <w:del w:id="32" w:author="Hellmann, Simon" w:date="2025-08-28T16:15:00Z">
        <w:r w:rsidRPr="227D4B47" w:rsidDel="00E301B1">
          <w:rPr>
            <w:lang w:val="en-US"/>
          </w:rPr>
          <w:delText>revenue</w:delText>
        </w:r>
        <w:r w:rsidR="008864EF" w:rsidDel="00E301B1">
          <w:rPr>
            <w:lang w:val="en-US"/>
          </w:rPr>
          <w:delText>s</w:delText>
        </w:r>
        <w:r w:rsidRPr="227D4B47" w:rsidDel="00E301B1">
          <w:rPr>
            <w:lang w:val="en-US"/>
          </w:rPr>
          <w:delText xml:space="preserve"> and </w:delText>
        </w:r>
        <w:r w:rsidR="00E843BA" w:rsidDel="00E301B1">
          <w:rPr>
            <w:lang w:val="en-US"/>
          </w:rPr>
          <w:delText>lower</w:delText>
        </w:r>
        <w:r w:rsidRPr="227D4B47" w:rsidDel="00E301B1">
          <w:rPr>
            <w:lang w:val="en-US"/>
          </w:rPr>
          <w:delText xml:space="preserve"> operational costs</w:delText>
        </w:r>
      </w:del>
      <w:ins w:id="33" w:author="Hellmann, Simon" w:date="2025-08-28T16:15:00Z">
        <w:r w:rsidR="00E301B1">
          <w:rPr>
            <w:lang w:val="en-US"/>
          </w:rPr>
          <w:t xml:space="preserve"> profitability</w:t>
        </w:r>
      </w:ins>
      <w:del w:id="34" w:author="Hellmann, Simon" w:date="2025-08-28T16:15:00Z">
        <w:r w:rsidR="00426BC2" w:rsidDel="00E301B1">
          <w:rPr>
            <w:lang w:val="en-US"/>
          </w:rPr>
          <w:delText xml:space="preserve">, especially as state </w:delText>
        </w:r>
        <w:r w:rsidR="00FA3D1C" w:rsidRPr="227D4B47" w:rsidDel="00E301B1">
          <w:rPr>
            <w:lang w:val="en-US"/>
          </w:rPr>
          <w:delText>subsidies are fading out</w:delText>
        </w:r>
      </w:del>
      <w:r w:rsidR="00FA3D1C" w:rsidRPr="227D4B47">
        <w:rPr>
          <w:lang w:val="en-US"/>
        </w:rPr>
        <w:t xml:space="preserve">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del w:id="35" w:author="Hellmann, Simon" w:date="2025-08-28T16:15:00Z">
        <w:r w:rsidR="00E843BA" w:rsidDel="00E301B1">
          <w:rPr>
            <w:lang w:val="en-US"/>
          </w:rPr>
          <w:delText>To</w:delText>
        </w:r>
        <w:r w:rsidR="00426BC2" w:rsidDel="00E301B1">
          <w:rPr>
            <w:lang w:val="en-US"/>
          </w:rPr>
          <w:delText xml:space="preserve"> this </w:delText>
        </w:r>
        <w:r w:rsidR="00E843BA" w:rsidDel="00E301B1">
          <w:rPr>
            <w:lang w:val="en-US"/>
          </w:rPr>
          <w:delText>end</w:delText>
        </w:r>
        <w:r w:rsidR="00426BC2" w:rsidDel="00E301B1">
          <w:rPr>
            <w:lang w:val="en-US"/>
          </w:rPr>
          <w:delText>, t</w:delText>
        </w:r>
      </w:del>
      <w:ins w:id="36" w:author="Hellmann, Simon" w:date="2025-08-28T16:15:00Z">
        <w:r w:rsidR="00E301B1">
          <w:rPr>
            <w:lang w:val="en-US"/>
          </w:rPr>
          <w:t>T</w:t>
        </w:r>
      </w:ins>
      <w:r w:rsidRPr="227D4B47">
        <w:rPr>
          <w:lang w:val="en-US"/>
        </w:rPr>
        <w:t xml:space="preserve">hree promising strategies are (i)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 xml:space="preserve">and (iii) </w:t>
      </w:r>
      <w:ins w:id="37" w:author="Hellmann, Simon" w:date="2025-08-28T16:16:00Z">
        <w:r w:rsidR="00E301B1">
          <w:rPr>
            <w:lang w:val="en-US"/>
          </w:rPr>
          <w:t xml:space="preserve">substrate </w:t>
        </w:r>
      </w:ins>
      <w:r w:rsidRPr="227D4B47">
        <w:rPr>
          <w:lang w:val="en-US"/>
        </w:rPr>
        <w:t>flexibility</w:t>
      </w:r>
      <w:r w:rsidR="008B1A5F">
        <w:rPr>
          <w:lang w:val="en-US"/>
        </w:rPr>
        <w:t xml:space="preserve"> </w:t>
      </w:r>
      <w:del w:id="38" w:author="Hellmann, Simon" w:date="2025-08-28T16:16:00Z">
        <w:r w:rsidR="008B1A5F" w:rsidDel="00E301B1">
          <w:rPr>
            <w:lang w:val="en-US"/>
          </w:rPr>
          <w:delText xml:space="preserve">to </w:delText>
        </w:r>
        <w:r w:rsidR="00DF5E88" w:rsidDel="00E301B1">
          <w:rPr>
            <w:lang w:val="en-US"/>
          </w:rPr>
          <w:delText xml:space="preserve">utilize </w:delText>
        </w:r>
        <w:r w:rsidR="008B1A5F" w:rsidDel="00E301B1">
          <w:rPr>
            <w:lang w:val="en-US"/>
          </w:rPr>
          <w:delText>alternative substrates</w:delText>
        </w:r>
        <w:r w:rsidR="00462857" w:rsidRPr="00462857" w:rsidDel="00E301B1">
          <w:rPr>
            <w:lang w:val="en-US"/>
          </w:rPr>
          <w:delText xml:space="preserve"> </w:delText>
        </w:r>
      </w:del>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hyperlink w:anchor="_CTVL00125a47e44351c41d8814ac7303d06f6e1" w:tooltip="Mauky, E.; Weinrich, S.; Nägele, H.-J.; Jacobi, H. F.; Liebetrau, J.; Nelles, M. (2016): Model Predictive Control for Demand-Driven Biogas Production …" w:history="1">
            <w:r w:rsidR="00C40BC0" w:rsidRPr="004935DC">
              <w:rPr>
                <w:lang w:val="en-US"/>
              </w:rPr>
              <w:t>(Mauky et al., 2016</w:t>
            </w:r>
          </w:hyperlink>
          <w:hyperlink w:anchor="_CTVL0016a321e2a7ea74dae80122740f454d057" w:tooltip="Daniel‐Gromke, J.; Rensberg, N.; Denysenko, V.; Stinner, W.; Schmalfuß, T.; Scheftelowitz, M.; Nelles, M.; Liebetrau, J. (2018): Current Developments …" w:history="1">
            <w:r w:rsidR="00C40BC0" w:rsidRPr="004935DC">
              <w:rPr>
                <w:lang w:val="en-US"/>
              </w:rPr>
              <w:t>; Daniel</w:t>
            </w:r>
            <w:r w:rsidR="00C40BC0" w:rsidRPr="004935DC">
              <w:rPr>
                <w:rFonts w:ascii="Times New Roman" w:hAnsi="Times New Roman" w:cs="Times New Roman"/>
                <w:lang w:val="en-US"/>
              </w:rPr>
              <w:t>‐</w:t>
            </w:r>
            <w:r w:rsidR="00C40BC0" w:rsidRPr="004935DC">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4935DC">
              <w:rPr>
                <w:lang w:val="en-US"/>
              </w:rPr>
              <w:t>; Theuerl et al., 2019)</w:t>
            </w:r>
          </w:hyperlink>
          <w:r w:rsidR="00462857">
            <w:rPr>
              <w:lang w:val="de-DE"/>
            </w:rPr>
            <w:fldChar w:fldCharType="end"/>
          </w:r>
          <w:r w:rsidR="00462857" w:rsidRPr="00E04011">
            <w:rPr>
              <w:lang w:val="en-US"/>
              <w:rPrChange w:id="39" w:author="Hellmann, Simon" w:date="2025-08-30T18:03:00Z">
                <w:rPr>
                  <w:lang w:val="de-DE"/>
                </w:rPr>
              </w:rPrChange>
            </w:rPr>
            <w:t>.</w:t>
          </w:r>
        </w:sdtContent>
      </w:sdt>
    </w:p>
    <w:p w14:paraId="3671B507" w14:textId="78172E4D"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to electricity during peak load times</w:t>
      </w:r>
      <w:del w:id="40" w:author="Hellmann, Simon" w:date="2025-08-28T16:17:00Z">
        <w:r w:rsidR="42E16D65" w:rsidRPr="42E16D65" w:rsidDel="00E301B1">
          <w:rPr>
            <w:lang w:val="en-US"/>
          </w:rPr>
          <w:delText xml:space="preserve">, </w:delText>
        </w:r>
        <w:r w:rsidDel="00E301B1">
          <w:rPr>
            <w:lang w:val="en-US"/>
          </w:rPr>
          <w:delText xml:space="preserve">offering </w:delText>
        </w:r>
        <w:r w:rsidR="42E16D65" w:rsidRPr="42E16D65" w:rsidDel="00E301B1">
          <w:rPr>
            <w:lang w:val="en-US"/>
          </w:rPr>
          <w:delText xml:space="preserve">higher </w:delText>
        </w:r>
        <w:r w:rsidR="006C739D" w:rsidDel="00E301B1">
          <w:rPr>
            <w:lang w:val="en-US"/>
          </w:rPr>
          <w:delText>selling</w:delText>
        </w:r>
        <w:r w:rsidR="006C739D" w:rsidRPr="42E16D65" w:rsidDel="00E301B1">
          <w:rPr>
            <w:lang w:val="en-US"/>
          </w:rPr>
          <w:delText xml:space="preserve"> </w:delText>
        </w:r>
        <w:r w:rsidR="42E16D65" w:rsidRPr="42E16D65" w:rsidDel="00E301B1">
          <w:rPr>
            <w:lang w:val="en-US"/>
          </w:rPr>
          <w:delText xml:space="preserve">prices </w:delText>
        </w:r>
        <w:r w:rsidR="227D4B47" w:rsidRPr="227D4B47" w:rsidDel="00E301B1">
          <w:rPr>
            <w:lang w:val="en-US"/>
          </w:rPr>
          <w:delText xml:space="preserve">but </w:delText>
        </w:r>
        <w:r w:rsidR="0080223C" w:rsidDel="00E301B1">
          <w:rPr>
            <w:lang w:val="en-US"/>
          </w:rPr>
          <w:delText xml:space="preserve">also </w:delText>
        </w:r>
        <w:r w:rsidR="227D4B47" w:rsidRPr="227D4B47" w:rsidDel="00E301B1">
          <w:rPr>
            <w:lang w:val="en-US"/>
          </w:rPr>
          <w:delText>entail</w:delText>
        </w:r>
        <w:r w:rsidDel="00E301B1">
          <w:rPr>
            <w:lang w:val="en-US"/>
          </w:rPr>
          <w:delText xml:space="preserve">ing </w:delText>
        </w:r>
        <w:r w:rsidR="227D4B47" w:rsidRPr="227D4B47" w:rsidDel="00E301B1">
          <w:rPr>
            <w:lang w:val="en-US"/>
          </w:rPr>
          <w:delText>high investment costs</w:delText>
        </w:r>
      </w:del>
      <w:del w:id="41" w:author="Hellmann, Simon" w:date="2025-08-28T16:20:00Z">
        <w:r w:rsidR="00576E3F" w:rsidDel="00E301B1">
          <w:rPr>
            <w:lang w:val="en-US"/>
          </w:rPr>
          <w:delText xml:space="preserve"> </w:delText>
        </w:r>
      </w:del>
      <w:customXmlDelRangeStart w:id="42" w:author="Hellmann, Simon" w:date="2025-08-28T16:20:00Z"/>
      <w:sdt>
        <w:sdtPr>
          <w:rPr>
            <w:lang w:val="en-US"/>
          </w:rPr>
          <w:alias w:val="To edit, see citavi.com/edit"/>
          <w:tag w:val="CitaviPlaceholder#c6e3b54e-2f22-4aa7-9f27-46e9b59e5738"/>
          <w:id w:val="-2129915693"/>
          <w:placeholder>
            <w:docPart w:val="0FC6267662215D48902434A16B8CACD1"/>
          </w:placeholder>
        </w:sdtPr>
        <w:sdtContent>
          <w:customXmlDelRangeEnd w:id="42"/>
          <w:del w:id="43" w:author="Hellmann, Simon" w:date="2025-08-28T16:20:00Z">
            <w:r w:rsidR="00576E3F" w:rsidDel="00E301B1">
              <w:rPr>
                <w:lang w:val="en-US"/>
              </w:rPr>
              <w:fldChar w:fldCharType="begin"/>
            </w:r>
          </w:del>
          <w:r w:rsidR="009A22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4LTI4VDE2OjI2OjIw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del w:id="44" w:author="Hellmann, Simon" w:date="2025-08-28T16:20:00Z">
            <w:r w:rsidR="00576E3F" w:rsidDel="00E301B1">
              <w:rPr>
                <w:lang w:val="en-US"/>
              </w:rPr>
              <w:fldChar w:fldCharType="separate"/>
            </w:r>
          </w:del>
          <w:r w:rsidR="009A22A3">
            <w:rPr>
              <w:lang w:val="en-US"/>
            </w:rPr>
            <w:t>(Purkus et al., 2018)</w:t>
          </w:r>
          <w:del w:id="45" w:author="Hellmann, Simon" w:date="2025-08-28T16:20:00Z">
            <w:r w:rsidR="00576E3F" w:rsidDel="00E301B1">
              <w:rPr>
                <w:lang w:val="en-US"/>
              </w:rPr>
              <w:fldChar w:fldCharType="end"/>
            </w:r>
          </w:del>
          <w:customXmlDelRangeStart w:id="46" w:author="Hellmann, Simon" w:date="2025-08-28T16:20:00Z"/>
        </w:sdtContent>
      </w:sdt>
      <w:customXmlDelRangeEnd w:id="46"/>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feed</w:t>
      </w:r>
      <w:ins w:id="47" w:author="Hellmann, Simon" w:date="2025-08-28T16:21:00Z">
        <w:r w:rsidR="000E5D8C">
          <w:rPr>
            <w:lang w:val="en-US"/>
          </w:rPr>
          <w:t>ing</w:t>
        </w:r>
      </w:ins>
      <w:r w:rsidR="004C4D0C" w:rsidRPr="42E16D65">
        <w:rPr>
          <w:lang w:val="en-US"/>
        </w:rPr>
        <w:t xml:space="preserve"> </w:t>
      </w:r>
      <w:del w:id="48" w:author="Hellmann, Simon" w:date="2025-08-28T16:21:00Z">
        <w:r w:rsidR="004C4D0C" w:rsidRPr="42E16D65" w:rsidDel="000E5D8C">
          <w:rPr>
            <w:lang w:val="en-US"/>
          </w:rPr>
          <w:delText xml:space="preserve">optimization </w:delText>
        </w:r>
        <w:r w:rsidR="004C4D0C" w:rsidDel="000E5D8C">
          <w:rPr>
            <w:lang w:val="en-US"/>
          </w:rPr>
          <w:delText xml:space="preserve">optimally </w:delText>
        </w:r>
      </w:del>
      <w:ins w:id="49" w:author="Hellmann, Simon" w:date="2025-08-28T16:21:00Z">
        <w:r w:rsidR="000E5D8C">
          <w:rPr>
            <w:lang w:val="en-US"/>
          </w:rPr>
          <w:t xml:space="preserve">optimizes </w:t>
        </w:r>
      </w:ins>
      <w:del w:id="50" w:author="Hellmann, Simon" w:date="2025-08-28T16:21:00Z">
        <w:r w:rsidR="004C4D0C" w:rsidDel="000E5D8C">
          <w:rPr>
            <w:lang w:val="en-US"/>
          </w:rPr>
          <w:delText xml:space="preserve">controls </w:delText>
        </w:r>
      </w:del>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del w:id="51" w:author="Hellmann, Simon" w:date="2025-08-28T16:21:00Z">
        <w:r w:rsidR="42E16D65" w:rsidRPr="42E16D65" w:rsidDel="000E5D8C">
          <w:rPr>
            <w:lang w:val="en-US"/>
          </w:rPr>
          <w:delText>additional</w:delText>
        </w:r>
        <w:r w:rsidR="006020C5" w:rsidDel="000E5D8C">
          <w:rPr>
            <w:lang w:val="en-US"/>
          </w:rPr>
          <w:delText xml:space="preserve"> </w:delText>
        </w:r>
      </w:del>
      <w:ins w:id="52" w:author="Hellmann, Simon" w:date="2025-08-28T16:21:00Z">
        <w:r w:rsidR="000E5D8C">
          <w:rPr>
            <w:lang w:val="en-US"/>
          </w:rPr>
          <w:t xml:space="preserve">larger </w:t>
        </w:r>
      </w:ins>
      <w:r w:rsidR="005C4C9C">
        <w:rPr>
          <w:lang w:val="en-US"/>
        </w:rPr>
        <w:t>GS</w:t>
      </w:r>
      <w:r w:rsidR="42E16D65" w:rsidRPr="42E16D65">
        <w:rPr>
          <w:lang w:val="en-US"/>
        </w:rPr>
        <w:t xml:space="preserve"> </w:t>
      </w:r>
      <w:del w:id="53" w:author="Hellmann, Simon" w:date="2025-08-28T16:21:00Z">
        <w:r w:rsidR="005A5B0C" w:rsidDel="000E5D8C">
          <w:rPr>
            <w:lang w:val="en-US"/>
          </w:rPr>
          <w:delText xml:space="preserve">capacities </w:delText>
        </w:r>
      </w:del>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 2016)</w:t>
            </w:r>
          </w:hyperlink>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del w:id="54" w:author="Hellmann, Simon" w:date="2025-08-28T16:22:00Z">
        <w:r w:rsidR="006C739D" w:rsidRPr="00210A81" w:rsidDel="000E5D8C">
          <w:rPr>
            <w:lang w:val="en-US"/>
          </w:rPr>
          <w:delText>biogas production</w:delText>
        </w:r>
        <w:r w:rsidR="00CA7E83" w:rsidDel="000E5D8C">
          <w:rPr>
            <w:lang w:val="en-US"/>
          </w:rPr>
          <w:delText xml:space="preserve"> and </w:delText>
        </w:r>
      </w:del>
      <w:r w:rsidR="00CA7E83">
        <w:rPr>
          <w:lang w:val="en-US"/>
        </w:rPr>
        <w:t xml:space="preserve">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4172F215"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del w:id="55" w:author="Hellmann, Simon" w:date="2025-08-28T16:22:00Z">
        <w:r w:rsidDel="000E5D8C">
          <w:rPr>
            <w:lang w:val="en-US"/>
          </w:rPr>
          <w:delText xml:space="preserve">, which is </w:delText>
        </w:r>
        <w:r w:rsidR="42E16D65" w:rsidRPr="42E16D65" w:rsidDel="000E5D8C">
          <w:rPr>
            <w:lang w:val="en-US"/>
          </w:rPr>
          <w:delText xml:space="preserve">increasingly pursued </w:delText>
        </w:r>
        <w:r w:rsidR="00E210D2" w:rsidDel="000E5D8C">
          <w:rPr>
            <w:lang w:val="en-US"/>
          </w:rPr>
          <w:delText>internationally</w:delText>
        </w:r>
      </w:del>
      <w:r w:rsidR="00E210D2">
        <w:rPr>
          <w:lang w:val="en-US"/>
        </w:rPr>
        <w:t xml:space="preserve"> </w:t>
      </w:r>
      <w:sdt>
        <w:sdtPr>
          <w:rPr>
            <w:lang w:val="en-US"/>
          </w:rPr>
          <w:alias w:val="To edit, see citavi.com/edit"/>
          <w:tag w:val="CitaviPlaceholder#0b9bc1eb-d200-4937-9289-452b6b514b20"/>
          <w:id w:val="-415937615"/>
          <w:placeholder>
            <w:docPart w:val="6BEA17657418DA4CAED7CE8A1D530C16"/>
          </w:placeholder>
        </w:sdtPr>
        <w:sdtContent>
          <w:del w:id="56" w:author="Hellmann, Simon" w:date="2025-08-28T16:22:00Z">
            <w:r w:rsidR="00E210D2" w:rsidDel="000E5D8C">
              <w:rPr>
                <w:lang w:val="en-US"/>
              </w:rPr>
              <w:fldChar w:fldCharType="begin"/>
            </w:r>
          </w:del>
          <w:r w:rsidR="009A22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OC0yOFQxNjoyNjoy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del w:id="57" w:author="Hellmann, Simon" w:date="2025-08-28T16:22:00Z">
            <w:r w:rsidR="00E210D2" w:rsidDel="000E5D8C">
              <w:rPr>
                <w:lang w:val="en-US"/>
              </w:rPr>
              <w:fldChar w:fldCharType="separate"/>
            </w:r>
          </w:del>
          <w:r w:rsidR="009A22A3">
            <w:rPr>
              <w:lang w:val="en-US"/>
            </w:rPr>
            <w:t>(Schmid et al., 2019)</w:t>
          </w:r>
          <w:del w:id="58" w:author="Hellmann, Simon" w:date="2025-08-28T16:22:00Z">
            <w:r w:rsidR="00E210D2" w:rsidDel="000E5D8C">
              <w:rPr>
                <w:lang w:val="en-US"/>
              </w:rPr>
              <w:fldChar w:fldCharType="end"/>
            </w:r>
          </w:del>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C40BC0">
              <w:rPr>
                <w:lang w:val="en-US"/>
              </w:rPr>
              <w:t>(Jønson et al., 2022)</w:t>
            </w:r>
          </w:hyperlink>
          <w:r w:rsidR="00C82E0C">
            <w:rPr>
              <w:lang w:val="en-US"/>
            </w:rPr>
            <w:fldChar w:fldCharType="end"/>
          </w:r>
        </w:sdtContent>
      </w:sdt>
      <w:r w:rsidR="00C1157C">
        <w:rPr>
          <w:lang w:val="en-US"/>
        </w:rPr>
        <w:t xml:space="preserve"> </w:t>
      </w:r>
      <w:r w:rsidR="42E16D65" w:rsidRPr="42E16D65">
        <w:rPr>
          <w:lang w:val="en-US"/>
        </w:rPr>
        <w:t xml:space="preserve">. </w:t>
      </w:r>
    </w:p>
    <w:p w14:paraId="5D578804" w14:textId="13305F2A" w:rsidR="008E55E9" w:rsidRDefault="00433661" w:rsidP="0EF766E9">
      <w:pPr>
        <w:rPr>
          <w:lang w:val="en-US"/>
        </w:rPr>
      </w:pPr>
      <w:r>
        <w:rPr>
          <w:lang w:val="en-US"/>
        </w:rPr>
        <w:t xml:space="preserve">The third strategy </w:t>
      </w:r>
      <w:del w:id="59" w:author="Hellmann, Simon" w:date="2025-08-28T16:23:00Z">
        <w:r w:rsidDel="000E5D8C">
          <w:rPr>
            <w:lang w:val="en-US"/>
          </w:rPr>
          <w:delText xml:space="preserve">lies in </w:delText>
        </w:r>
        <w:r w:rsidR="42E16D65" w:rsidRPr="42E16D65" w:rsidDel="000E5D8C">
          <w:rPr>
            <w:lang w:val="en-US"/>
          </w:rPr>
          <w:delText>reduc</w:delText>
        </w:r>
        <w:r w:rsidDel="000E5D8C">
          <w:rPr>
            <w:lang w:val="en-US"/>
          </w:rPr>
          <w:delText xml:space="preserve">ing </w:delText>
        </w:r>
        <w:r w:rsidR="42E16D65" w:rsidRPr="42E16D65" w:rsidDel="000E5D8C">
          <w:rPr>
            <w:lang w:val="en-US"/>
          </w:rPr>
          <w:delText xml:space="preserve">substrate costs </w:delText>
        </w:r>
        <w:r w:rsidDel="000E5D8C">
          <w:rPr>
            <w:lang w:val="en-US"/>
          </w:rPr>
          <w:delText xml:space="preserve">and </w:delText>
        </w:r>
        <w:r w:rsidR="42E16D65" w:rsidRPr="42E16D65" w:rsidDel="000E5D8C">
          <w:rPr>
            <w:lang w:val="en-US"/>
          </w:rPr>
          <w:delText>utilizing</w:delText>
        </w:r>
      </w:del>
      <w:ins w:id="60" w:author="Hellmann, Simon" w:date="2025-08-28T16:23:00Z">
        <w:r w:rsidR="000E5D8C">
          <w:rPr>
            <w:lang w:val="en-US"/>
          </w:rPr>
          <w:t>is using</w:t>
        </w:r>
      </w:ins>
      <w:r w:rsidR="42E16D65" w:rsidRPr="42E16D65">
        <w:rPr>
          <w:lang w:val="en-US"/>
        </w:rPr>
        <w:t xml:space="preserve">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C40BC0">
              <w:rPr>
                <w:lang w:val="en-US"/>
              </w:rPr>
              <w:t>; Theuerl et al., 2019)</w:t>
            </w:r>
          </w:hyperlink>
          <w:r w:rsidR="007F6305">
            <w:rPr>
              <w:lang w:val="en-US"/>
            </w:rPr>
            <w:fldChar w:fldCharType="end"/>
          </w:r>
        </w:sdtContent>
      </w:sdt>
      <w:r w:rsidR="007F6305">
        <w:rPr>
          <w:lang w:val="en-US"/>
        </w:rPr>
        <w:t>. While f</w:t>
      </w:r>
      <w:r w:rsidR="00577F63">
        <w:rPr>
          <w:lang w:val="en-US"/>
        </w:rPr>
        <w:t>or</w:t>
      </w:r>
      <w:r w:rsidR="007B2FC3">
        <w:rPr>
          <w:lang w:val="en-US"/>
        </w:rPr>
        <w:t xml:space="preserve"> </w:t>
      </w:r>
      <w:del w:id="61" w:author="Hellmann, Simon" w:date="2025-08-28T16:24:00Z">
        <w:r w:rsidR="007B2FC3" w:rsidDel="004A4DBD">
          <w:rPr>
            <w:lang w:val="en-US"/>
          </w:rPr>
          <w:delText xml:space="preserve">the majority of </w:delText>
        </w:r>
      </w:del>
      <w:ins w:id="62" w:author="Hellmann, Simon" w:date="2025-08-28T16:24:00Z">
        <w:r w:rsidR="004A4DBD">
          <w:rPr>
            <w:lang w:val="en-US"/>
          </w:rPr>
          <w:t xml:space="preserve">most </w:t>
        </w:r>
      </w:ins>
      <w:r w:rsidR="007B2FC3">
        <w:rPr>
          <w:lang w:val="en-US"/>
        </w:rPr>
        <w:t>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 xml:space="preserve">there is </w:t>
      </w:r>
      <w:del w:id="63" w:author="Hellmann, Simon" w:date="2025-08-28T16:24:00Z">
        <w:r w:rsidR="00046EEC" w:rsidDel="004A4DBD">
          <w:rPr>
            <w:lang w:val="en-US"/>
          </w:rPr>
          <w:delText xml:space="preserve">still </w:delText>
        </w:r>
      </w:del>
      <w:r w:rsidR="00046EEC">
        <w:rPr>
          <w:lang w:val="en-US"/>
        </w:rPr>
        <w:t xml:space="preserve">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OC0zMVQyMToxNDo1O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hyperlink w:anchor="_CTVL0016898c431e65640d492a95a80bb1e400c" w:tooltip="Steindl, M.; Venus, T. J.; Koch, K. (2025): A new framework for the technical biogas potential: Concept design, method development, and analytical app…" w:history="1">
            <w:r w:rsidR="00C40BC0" w:rsidRPr="00C40BC0">
              <w:rPr>
                <w:lang w:val="en-US"/>
              </w:rPr>
              <w:t>(Steindl et al., 2025)</w:t>
            </w:r>
          </w:hyperlink>
          <w:r w:rsidR="00C84BAD">
            <w:rPr>
              <w:lang w:val="en-US"/>
            </w:rPr>
            <w:fldChar w:fldCharType="end"/>
          </w:r>
        </w:sdtContent>
      </w:sdt>
      <w:r w:rsidR="007B2FC3">
        <w:rPr>
          <w:lang w:val="en-US"/>
        </w:rPr>
        <w:t>.</w:t>
      </w:r>
      <w:r w:rsidR="42E16D65" w:rsidRPr="42E16D65">
        <w:rPr>
          <w:lang w:val="en-US"/>
        </w:rPr>
        <w:t xml:space="preserve"> </w:t>
      </w:r>
    </w:p>
    <w:p w14:paraId="297131D7" w14:textId="7B0CB63B"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del w:id="64" w:author="Hellmann, Simon" w:date="2025-08-28T16:25:00Z">
        <w:r w:rsidDel="004A4DBD">
          <w:rPr>
            <w:lang w:val="en-US"/>
          </w:rPr>
          <w:delText xml:space="preserve">optimal </w:delText>
        </w:r>
        <w:r w:rsidR="00F452C5" w:rsidDel="004A4DBD">
          <w:rPr>
            <w:lang w:val="en-US"/>
          </w:rPr>
          <w:delText xml:space="preserve">process performance </w:delText>
        </w:r>
        <w:r w:rsidR="00C1157C" w:rsidDel="004A4DBD">
          <w:rPr>
            <w:lang w:val="en-US"/>
          </w:rPr>
          <w:delText xml:space="preserve">and </w:delText>
        </w:r>
      </w:del>
      <w:r w:rsidR="00C1157C">
        <w:rPr>
          <w:lang w:val="en-US"/>
        </w:rPr>
        <w:t xml:space="preserve">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del w:id="65" w:author="Hellmann, Simon" w:date="2025-08-28T16:25:00Z">
        <w:r w:rsidR="00195B44" w:rsidDel="004A4DBD">
          <w:rPr>
            <w:lang w:val="en-US"/>
          </w:rPr>
          <w:delText xml:space="preserve">necessitates </w:delText>
        </w:r>
      </w:del>
      <w:ins w:id="66" w:author="Hellmann, Simon" w:date="2025-08-28T16:25:00Z">
        <w:r w:rsidR="004A4DBD">
          <w:rPr>
            <w:lang w:val="en-US"/>
          </w:rPr>
          <w:t xml:space="preserve">needs </w:t>
        </w:r>
      </w:ins>
      <w:r w:rsidR="007B2FC3" w:rsidRPr="4B904F59">
        <w:rPr>
          <w:lang w:val="en-US"/>
        </w:rPr>
        <w:t>reliable</w:t>
      </w:r>
      <w:r w:rsidR="007B2FC3" w:rsidRPr="42E16D65">
        <w:rPr>
          <w:lang w:val="en-US"/>
        </w:rPr>
        <w:t xml:space="preserve"> </w:t>
      </w:r>
      <w:r w:rsidR="00F452C5">
        <w:rPr>
          <w:lang w:val="en-US"/>
        </w:rPr>
        <w:lastRenderedPageBreak/>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 xml:space="preserve">While there exist sophisticated </w:t>
      </w:r>
      <w:ins w:id="67" w:author="Hellmann, Simon" w:date="2025-08-29T12:54:00Z">
        <w:r w:rsidR="0088128B" w:rsidRPr="002C23D0">
          <w:rPr>
            <w:highlight w:val="green"/>
            <w:lang w:val="en-US"/>
            <w:rPrChange w:id="68" w:author="Hellmann, Simon" w:date="2025-08-29T12:54:00Z">
              <w:rPr>
                <w:lang w:val="en-US"/>
              </w:rPr>
            </w:rPrChange>
          </w:rPr>
          <w:t>mechanistic</w:t>
        </w:r>
        <w:r w:rsidR="0088128B" w:rsidRPr="002C23D0">
          <w:rPr>
            <w:highlight w:val="green"/>
            <w:lang w:val="en-US"/>
          </w:rPr>
          <w:t xml:space="preserve"> </w:t>
        </w:r>
      </w:ins>
      <w:r w:rsidR="3775BB1F" w:rsidRPr="002C23D0">
        <w:rPr>
          <w:highlight w:val="green"/>
          <w:lang w:val="en-US"/>
        </w:rPr>
        <w:t>AD models</w:t>
      </w:r>
      <w:ins w:id="69" w:author="Hellmann, Simon" w:date="2025-08-29T12:36:00Z">
        <w:r w:rsidR="006F304E" w:rsidRPr="002C23D0">
          <w:rPr>
            <w:highlight w:val="green"/>
            <w:lang w:val="en-US"/>
          </w:rPr>
          <w:t xml:space="preserve"> </w:t>
        </w:r>
      </w:ins>
      <w:customXmlInsRangeStart w:id="70" w:author="Hellmann, Simon" w:date="2025-08-29T12:44:00Z"/>
      <w:sdt>
        <w:sdtPr>
          <w:rPr>
            <w:highlight w:val="green"/>
            <w:lang w:val="en-US"/>
          </w:rPr>
          <w:alias w:val="To edit, see citavi.com/edit"/>
          <w:tag w:val="CitaviPlaceholder#a1a0f59d-6572-4139-8508-46fbd8cebe3b"/>
          <w:id w:val="687414051"/>
          <w:placeholder>
            <w:docPart w:val="DefaultPlaceholder_-1854013440"/>
          </w:placeholder>
        </w:sdtPr>
        <w:sdtContent>
          <w:customXmlInsRangeEnd w:id="70"/>
          <w:ins w:id="71" w:author="Hellmann, Simon" w:date="2025-08-29T12:44:00Z">
            <w:r w:rsidR="0088128B" w:rsidRPr="002C23D0">
              <w:rPr>
                <w:highlight w:val="green"/>
                <w:lang w:val="en-US"/>
                <w:rPrChange w:id="72" w:author="Hellmann, Simon" w:date="2025-08-29T12:44:00Z">
                  <w:rPr>
                    <w:lang w:val="en-US"/>
                  </w:rPr>
                </w:rPrChange>
              </w:rPr>
              <w:fldChar w:fldCharType="begin"/>
            </w:r>
          </w:ins>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2ExYTBmNTlkLTY1NzItNDEzOS04NTA4LTQ2ZmJkOGNlYmUzYiIsIlRleHQiOiIoSmltZW5leiBldCBhbC4sIDIwMTUpIiwiV0FJVmVyc2lvbiI6IjYuMTkuMi4xIn0=}</w:instrText>
          </w:r>
          <w:r w:rsidR="0088128B" w:rsidRPr="002C23D0">
            <w:rPr>
              <w:highlight w:val="green"/>
              <w:lang w:val="en-US"/>
              <w:rPrChange w:id="73" w:author="Hellmann, Simon" w:date="2025-08-29T12:44:00Z">
                <w:rPr>
                  <w:lang w:val="en-US"/>
                </w:rPr>
              </w:rPrChange>
            </w:rPr>
            <w:fldChar w:fldCharType="separate"/>
          </w:r>
          <w:hyperlink w:anchor="_CTVL00162194bb43f664366b430ad14f4eeee4e" w:tooltip="Jimenez, J.; Latrille, E.; Harmand, J.; Robles, A.; Ferrer, J.; Steyer, J.-P. (2015): Instrumentation and control of anaerobic digestion processes. Re…" w:history="1">
            <w:r w:rsidR="00C40BC0" w:rsidRPr="002C23D0">
              <w:rPr>
                <w:highlight w:val="green"/>
                <w:lang w:val="en-US"/>
              </w:rPr>
              <w:t>(Jimenez et al., 2015)</w:t>
            </w:r>
          </w:hyperlink>
          <w:ins w:id="74" w:author="Hellmann, Simon" w:date="2025-08-29T12:44:00Z">
            <w:r w:rsidR="0088128B" w:rsidRPr="002C23D0">
              <w:rPr>
                <w:highlight w:val="green"/>
                <w:lang w:val="en-US"/>
                <w:rPrChange w:id="75" w:author="Hellmann, Simon" w:date="2025-08-29T12:44:00Z">
                  <w:rPr>
                    <w:lang w:val="en-US"/>
                  </w:rPr>
                </w:rPrChange>
              </w:rPr>
              <w:fldChar w:fldCharType="end"/>
            </w:r>
          </w:ins>
          <w:customXmlInsRangeStart w:id="76" w:author="Hellmann, Simon" w:date="2025-08-29T12:44:00Z"/>
        </w:sdtContent>
      </w:sdt>
      <w:customXmlInsRangeEnd w:id="76"/>
      <w:r w:rsidR="00FC7A69" w:rsidRPr="002C23D0">
        <w:rPr>
          <w:highlight w:val="green"/>
          <w:lang w:val="en-US"/>
        </w:rPr>
        <w:t>,</w:t>
      </w:r>
      <w:r w:rsidR="3775BB1F" w:rsidRPr="002C23D0">
        <w:rPr>
          <w:lang w:val="en-US"/>
        </w:rPr>
        <w:t xml:space="preserve"> </w:t>
      </w:r>
      <w:r w:rsidR="3775BB1F" w:rsidRPr="3775BB1F">
        <w:rPr>
          <w:lang w:val="en-US"/>
        </w:rPr>
        <w:t xml:space="preserve">such as the </w:t>
      </w:r>
      <w:del w:id="77" w:author="Hellmann, Simon" w:date="2025-08-28T16:25:00Z">
        <w:r w:rsidR="3775BB1F" w:rsidRPr="3775BB1F" w:rsidDel="004A4DBD">
          <w:rPr>
            <w:lang w:val="en-US"/>
          </w:rPr>
          <w:delText xml:space="preserve">well-established </w:delText>
        </w:r>
      </w:del>
      <w:r w:rsidR="3775BB1F" w:rsidRPr="3775BB1F">
        <w:rPr>
          <w:lang w:val="en-US"/>
        </w:rPr>
        <w:t xml:space="preserve">Anaerobic Digestion Model No. 1 (ADM1) </w:t>
      </w:r>
      <w:customXmlInsRangeStart w:id="78" w:author="Hellmann, Simon" w:date="2025-08-28T16:26:00Z"/>
      <w:sdt>
        <w:sdtPr>
          <w:rPr>
            <w:lang w:val="en-US"/>
          </w:rPr>
          <w:alias w:val="To edit, see citavi.com/edit"/>
          <w:tag w:val="CitaviPlaceholder#6e37d337-e2a6-4a05-a1fa-a6f6bf57e530"/>
          <w:id w:val="-1382633736"/>
          <w:placeholder>
            <w:docPart w:val="DefaultPlaceholder_-1854013440"/>
          </w:placeholder>
        </w:sdtPr>
        <w:sdtContent>
          <w:customXmlInsRangeEnd w:id="78"/>
          <w:ins w:id="79" w:author="Hellmann, Simon" w:date="2025-08-28T16:26:00Z">
            <w:r w:rsidR="00690285">
              <w:rPr>
                <w:lang w:val="en-US"/>
              </w:rPr>
              <w:fldChar w:fldCharType="begin"/>
            </w:r>
          </w:ins>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C40BC0">
              <w:rPr>
                <w:lang w:val="en-US"/>
              </w:rPr>
              <w:t>(Batstone et al., 2002)</w:t>
            </w:r>
          </w:hyperlink>
          <w:ins w:id="80" w:author="Hellmann, Simon" w:date="2025-08-28T16:26:00Z">
            <w:r w:rsidR="00690285">
              <w:rPr>
                <w:lang w:val="en-US"/>
              </w:rPr>
              <w:fldChar w:fldCharType="end"/>
            </w:r>
          </w:ins>
          <w:customXmlInsRangeStart w:id="81" w:author="Hellmann, Simon" w:date="2025-08-28T16:26:00Z"/>
        </w:sdtContent>
      </w:sdt>
      <w:customXmlInsRangeEnd w:id="81"/>
      <w:ins w:id="82" w:author="Hellmann, Simon" w:date="2025-08-29T12:23:00Z">
        <w:r w:rsidR="00B25864">
          <w:rPr>
            <w:lang w:val="en-US"/>
          </w:rPr>
          <w:t xml:space="preserve"> </w:t>
        </w:r>
      </w:ins>
      <w:del w:id="83" w:author="Hellmann, Simon" w:date="2025-08-28T16:25:00Z">
        <w:r w:rsidR="3775BB1F" w:rsidRPr="3775BB1F" w:rsidDel="004A4DBD">
          <w:rPr>
            <w:lang w:val="en-US"/>
          </w:rPr>
          <w:delText xml:space="preserve">proposed by </w:delText>
        </w:r>
      </w:del>
      <w:customXmlDelRangeStart w:id="84" w:author="Hellmann, Simon" w:date="2025-08-28T16:25:00Z"/>
      <w:sdt>
        <w:sdtPr>
          <w:rPr>
            <w:lang w:val="en-US"/>
          </w:rPr>
          <w:alias w:val="To edit, see citavi.com/edit"/>
          <w:tag w:val="CitaviPlaceholder#9d95ffef-e1b3-48db-abc4-00a0ce6c1395"/>
          <w:id w:val="1456603457"/>
          <w:placeholder>
            <w:docPart w:val="E0957F41750609419090BEC73F3B8248"/>
          </w:placeholder>
        </w:sdtPr>
        <w:sdtContent>
          <w:customXmlDelRangeEnd w:id="84"/>
          <w:del w:id="85" w:author="Hellmann, Simon" w:date="2025-08-28T16:25:00Z">
            <w:r w:rsidR="0028244E" w:rsidDel="004A4DBD">
              <w:rPr>
                <w:lang w:val="en-US"/>
              </w:rPr>
              <w:fldChar w:fldCharType="begin"/>
            </w:r>
          </w:del>
          <w:r w:rsidR="009A22A3">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OC0yOFQxNjoyNjoy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del w:id="86" w:author="Hellmann, Simon" w:date="2025-08-28T16:25:00Z">
            <w:r w:rsidR="0028244E" w:rsidDel="004A4DBD">
              <w:rPr>
                <w:lang w:val="en-US"/>
              </w:rPr>
              <w:fldChar w:fldCharType="separate"/>
            </w:r>
          </w:del>
          <w:r w:rsidR="009A22A3">
            <w:rPr>
              <w:lang w:val="en-US"/>
            </w:rPr>
            <w:t>Batstone et al.</w:t>
          </w:r>
          <w:del w:id="87" w:author="Hellmann, Simon" w:date="2025-08-28T16:25:00Z">
            <w:r w:rsidR="0028244E" w:rsidDel="004A4DBD">
              <w:rPr>
                <w:lang w:val="en-US"/>
              </w:rPr>
              <w:fldChar w:fldCharType="end"/>
            </w:r>
          </w:del>
          <w:customXmlDelRangeStart w:id="88" w:author="Hellmann, Simon" w:date="2025-08-28T16:25:00Z"/>
        </w:sdtContent>
      </w:sdt>
      <w:customXmlDelRangeEnd w:id="88"/>
      <w:del w:id="89" w:author="Hellmann, Simon" w:date="2025-08-28T16:25:00Z">
        <w:r w:rsidR="0028244E" w:rsidDel="004A4DBD">
          <w:rPr>
            <w:lang w:val="en-US"/>
          </w:rPr>
          <w:delText xml:space="preserve"> </w:delText>
        </w:r>
      </w:del>
      <w:customXmlDelRangeStart w:id="90" w:author="Hellmann, Simon" w:date="2025-08-28T16:25:00Z"/>
      <w:sdt>
        <w:sdtPr>
          <w:rPr>
            <w:lang w:val="en-US"/>
          </w:rPr>
          <w:alias w:val="To edit, see citavi.com/edit"/>
          <w:tag w:val="CitaviPlaceholder#a6ef04ea-b05d-4f91-81e5-f9da73c8e869"/>
          <w:id w:val="-2112499842"/>
          <w:placeholder>
            <w:docPart w:val="E0957F41750609419090BEC73F3B8248"/>
          </w:placeholder>
        </w:sdtPr>
        <w:sdtContent>
          <w:customXmlDelRangeEnd w:id="90"/>
          <w:del w:id="91" w:author="Hellmann, Simon" w:date="2025-08-28T16:25:00Z">
            <w:r w:rsidR="0028244E" w:rsidDel="004A4DBD">
              <w:rPr>
                <w:lang w:val="en-US"/>
              </w:rPr>
              <w:fldChar w:fldCharType="begin"/>
            </w:r>
          </w:del>
          <w:r w:rsidR="009A22A3">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gtMjhUMTY6MjY6Mj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del w:id="92" w:author="Hellmann, Simon" w:date="2025-08-28T16:25:00Z">
            <w:r w:rsidR="0028244E" w:rsidDel="004A4DBD">
              <w:rPr>
                <w:lang w:val="en-US"/>
              </w:rPr>
              <w:fldChar w:fldCharType="separate"/>
            </w:r>
          </w:del>
          <w:r w:rsidR="009A22A3">
            <w:rPr>
              <w:lang w:val="en-US"/>
            </w:rPr>
            <w:t>(2002)</w:t>
          </w:r>
          <w:del w:id="93" w:author="Hellmann, Simon" w:date="2025-08-28T16:25:00Z">
            <w:r w:rsidR="0028244E" w:rsidDel="004A4DBD">
              <w:rPr>
                <w:lang w:val="en-US"/>
              </w:rPr>
              <w:fldChar w:fldCharType="end"/>
            </w:r>
          </w:del>
          <w:customXmlDelRangeStart w:id="94" w:author="Hellmann, Simon" w:date="2025-08-28T16:25:00Z"/>
        </w:sdtContent>
      </w:sdt>
      <w:customXmlDelRangeEnd w:id="94"/>
      <w:del w:id="95" w:author="Hellmann, Simon" w:date="2025-08-28T16:25:00Z">
        <w:r w:rsidR="00EE2B38" w:rsidDel="004A4DBD">
          <w:rPr>
            <w:lang w:val="en-US"/>
          </w:rPr>
          <w:delText xml:space="preserve"> </w:delText>
        </w:r>
      </w:del>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C40BC0">
              <w:rPr>
                <w:lang w:val="en-US"/>
              </w:rPr>
              <w:t>(Kegl et al., 2025)</w:t>
            </w:r>
          </w:hyperlink>
          <w:r w:rsidR="0028244E">
            <w:rPr>
              <w:lang w:val="en-US"/>
            </w:rPr>
            <w:fldChar w:fldCharType="end"/>
          </w:r>
        </w:sdtContent>
      </w:sdt>
      <w:r w:rsidR="3775BB1F" w:rsidRPr="3775BB1F">
        <w:rPr>
          <w:lang w:val="en-US"/>
        </w:rPr>
        <w:t xml:space="preserve">, </w:t>
      </w:r>
      <w:del w:id="96" w:author="Hellmann, Simon" w:date="2025-08-28T16:28:00Z">
        <w:r w:rsidR="3775BB1F" w:rsidRPr="3775BB1F" w:rsidDel="00690285">
          <w:rPr>
            <w:lang w:val="en-US"/>
          </w:rPr>
          <w:delText xml:space="preserve">their application to </w:delText>
        </w:r>
      </w:del>
      <w:ins w:id="97" w:author="Hellmann, Simon" w:date="2025-08-28T16:28:00Z">
        <w:r w:rsidR="00690285">
          <w:rPr>
            <w:lang w:val="en-US"/>
          </w:rPr>
          <w:t xml:space="preserve">they are rarely applied in </w:t>
        </w:r>
      </w:ins>
      <w:r w:rsidR="3775BB1F" w:rsidRPr="3775BB1F">
        <w:rPr>
          <w:lang w:val="en-US"/>
        </w:rPr>
        <w:t xml:space="preserve">control studies </w:t>
      </w:r>
      <w:del w:id="98" w:author="Hellmann, Simon" w:date="2025-08-28T16:28:00Z">
        <w:r w:rsidR="3775BB1F" w:rsidRPr="3775BB1F" w:rsidDel="00690285">
          <w:rPr>
            <w:lang w:val="en-US"/>
          </w:rPr>
          <w:delText xml:space="preserve">is limited </w:delText>
        </w:r>
      </w:del>
      <w:r w:rsidR="3775BB1F" w:rsidRPr="3775BB1F">
        <w:rPr>
          <w:lang w:val="en-US"/>
        </w:rPr>
        <w:t>due to the</w:t>
      </w:r>
      <w:ins w:id="99" w:author="Hellmann, Simon" w:date="2025-08-28T16:29:00Z">
        <w:r w:rsidR="00690285">
          <w:rPr>
            <w:lang w:val="en-US"/>
          </w:rPr>
          <w:t>ir</w:t>
        </w:r>
      </w:ins>
      <w:r w:rsidR="3775BB1F" w:rsidRPr="3775BB1F">
        <w:rPr>
          <w:lang w:val="en-US"/>
        </w:rPr>
        <w:t xml:space="preserve"> </w:t>
      </w:r>
      <w:r w:rsidR="00577F63">
        <w:rPr>
          <w:lang w:val="en-US"/>
        </w:rPr>
        <w:t>numerous</w:t>
      </w:r>
      <w:r w:rsidR="3775BB1F" w:rsidRPr="3775BB1F">
        <w:rPr>
          <w:lang w:val="en-US"/>
        </w:rPr>
        <w:t xml:space="preserve"> </w:t>
      </w:r>
      <w:ins w:id="100" w:author="Hellmann, Simon" w:date="2025-08-28T16:29:00Z">
        <w:r w:rsidR="00690285">
          <w:rPr>
            <w:lang w:val="en-US"/>
          </w:rPr>
          <w:t>un</w:t>
        </w:r>
      </w:ins>
      <w:ins w:id="101" w:author="Hellmann, Simon" w:date="2025-08-28T16:30:00Z">
        <w:r w:rsidR="00690285">
          <w:rPr>
            <w:lang w:val="en-US"/>
          </w:rPr>
          <w:t>certain</w:t>
        </w:r>
      </w:ins>
      <w:ins w:id="102" w:author="Hellmann, Simon" w:date="2025-08-28T16:29:00Z">
        <w:r w:rsidR="00690285">
          <w:rPr>
            <w:lang w:val="en-US"/>
          </w:rPr>
          <w:t xml:space="preserve"> </w:t>
        </w:r>
      </w:ins>
      <w:r w:rsidR="3775BB1F" w:rsidRPr="3775BB1F">
        <w:rPr>
          <w:lang w:val="en-US"/>
        </w:rPr>
        <w:t>model parameters</w:t>
      </w:r>
      <w:del w:id="103" w:author="Hellmann, Simon" w:date="2025-08-28T16:29:00Z">
        <w:r w:rsidR="3775BB1F" w:rsidRPr="3775BB1F" w:rsidDel="00690285">
          <w:rPr>
            <w:lang w:val="en-US"/>
          </w:rPr>
          <w:delText xml:space="preserve"> </w:delText>
        </w:r>
        <w:r w:rsidR="00E145CE" w:rsidDel="00690285">
          <w:rPr>
            <w:lang w:val="en-US"/>
          </w:rPr>
          <w:delText>that</w:delText>
        </w:r>
        <w:r w:rsidR="00E145CE" w:rsidRPr="3775BB1F" w:rsidDel="00690285">
          <w:rPr>
            <w:lang w:val="en-US"/>
          </w:rPr>
          <w:delText xml:space="preserve"> </w:delText>
        </w:r>
        <w:r w:rsidR="3775BB1F" w:rsidRPr="3775BB1F" w:rsidDel="00690285">
          <w:rPr>
            <w:lang w:val="en-US"/>
          </w:rPr>
          <w:delText>need to be calibrated</w:delText>
        </w:r>
      </w:del>
      <w:r w:rsidR="00F33BB4">
        <w:rPr>
          <w:lang w:val="en-US"/>
        </w:rPr>
        <w:t>,</w:t>
      </w:r>
      <w:r w:rsidR="3775BB1F" w:rsidRPr="3775BB1F">
        <w:rPr>
          <w:lang w:val="en-US"/>
        </w:rPr>
        <w:t xml:space="preserve"> </w:t>
      </w:r>
      <w:del w:id="104" w:author="Hellmann, Simon" w:date="2025-08-29T12:24:00Z">
        <w:r w:rsidR="3775BB1F" w:rsidRPr="3775BB1F" w:rsidDel="006C71FD">
          <w:rPr>
            <w:lang w:val="en-US"/>
          </w:rPr>
          <w:delText xml:space="preserve">and </w:delText>
        </w:r>
      </w:del>
      <w:ins w:id="105" w:author="Hellmann, Simon" w:date="2025-08-29T12:24:00Z">
        <w:r w:rsidR="006C71FD">
          <w:rPr>
            <w:lang w:val="en-US"/>
          </w:rPr>
          <w:t xml:space="preserve">which contrast with </w:t>
        </w:r>
      </w:ins>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del w:id="106" w:author="Hellmann, Simon" w:date="2025-08-28T16:27:00Z">
        <w:r w:rsidR="009C04C9" w:rsidDel="00690285">
          <w:rPr>
            <w:lang w:val="en-US"/>
          </w:rPr>
          <w:delText xml:space="preserve">to do so </w:delText>
        </w:r>
      </w:del>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C40BC0">
              <w:rPr>
                <w:lang w:val="en-US"/>
              </w:rPr>
              <w:t>(Segura et al., 2025)</w:t>
            </w:r>
          </w:hyperlink>
          <w:r w:rsidR="00F33BB4">
            <w:rPr>
              <w:lang w:val="en-US"/>
            </w:rPr>
            <w:fldChar w:fldCharType="end"/>
          </w:r>
        </w:sdtContent>
      </w:sdt>
      <w:r w:rsidR="3775BB1F" w:rsidRPr="3775BB1F">
        <w:rPr>
          <w:lang w:val="en-US"/>
        </w:rPr>
        <w:t xml:space="preserve">. </w:t>
      </w:r>
      <w:del w:id="107" w:author="Hellmann, Simon" w:date="2025-08-29T12:57:00Z">
        <w:r w:rsidR="3775BB1F" w:rsidRPr="002C23D0" w:rsidDel="00F827A0">
          <w:rPr>
            <w:highlight w:val="green"/>
            <w:lang w:val="en-US"/>
            <w:rPrChange w:id="108" w:author="Hellmann, Simon" w:date="2025-08-29T12:58:00Z">
              <w:rPr>
                <w:lang w:val="en-US"/>
              </w:rPr>
            </w:rPrChange>
          </w:rPr>
          <w:delText>Instead</w:delText>
        </w:r>
      </w:del>
      <w:ins w:id="109" w:author="Hellmann, Simon" w:date="2025-08-29T12:57:00Z">
        <w:r w:rsidR="00F827A0" w:rsidRPr="002C23D0">
          <w:rPr>
            <w:highlight w:val="green"/>
            <w:lang w:val="en-US"/>
            <w:rPrChange w:id="110" w:author="Hellmann, Simon" w:date="2025-08-29T12:58:00Z">
              <w:rPr>
                <w:lang w:val="en-US"/>
              </w:rPr>
            </w:rPrChange>
          </w:rPr>
          <w:t xml:space="preserve">Aside from data-driven models such as in </w:t>
        </w:r>
      </w:ins>
      <w:customXmlInsRangeStart w:id="111" w:author="Hellmann, Simon" w:date="2025-08-29T12:57:00Z"/>
      <w:sdt>
        <w:sdtPr>
          <w:rPr>
            <w:highlight w:val="green"/>
            <w:lang w:val="en-US"/>
          </w:rPr>
          <w:alias w:val="To edit, see citavi.com/edit"/>
          <w:tag w:val="CitaviPlaceholder#4382573d-683e-44b6-be58-ffe6bb1b2dc9"/>
          <w:id w:val="-543743813"/>
          <w:placeholder>
            <w:docPart w:val="DefaultPlaceholder_-1854013440"/>
          </w:placeholder>
        </w:sdtPr>
        <w:sdtContent>
          <w:customXmlInsRangeEnd w:id="111"/>
          <w:ins w:id="112" w:author="Hellmann, Simon" w:date="2025-08-29T12:57:00Z">
            <w:r w:rsidR="00F827A0" w:rsidRPr="002C23D0">
              <w:rPr>
                <w:highlight w:val="green"/>
                <w:lang w:val="en-US"/>
                <w:rPrChange w:id="113" w:author="Hellmann, Simon" w:date="2025-08-29T12:58:00Z">
                  <w:rPr>
                    <w:lang w:val="en-US"/>
                  </w:rPr>
                </w:rPrChange>
              </w:rPr>
              <w:fldChar w:fldCharType="begin"/>
            </w:r>
          </w:ins>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E0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JNZW5kaW9sYS1Sb2RyaWd1ZXogYW5kIFJpY2FyZGV6LVNhbmRvdmFsIn1dfSwiVGFnIjoiQ2l0YXZpUGxhY2Vob2xkZXIjNDM4MjU3M2QtNjgzZS00NGI2LWJlNTgtZmZlNmJiMWIyZGM5IiwiVGV4dCI6Ik1lbmRpb2xhLVJvZHJpZ3VleiBhbmQgUmljYXJkZXotU2FuZG92YWwiLCJXQUlWZXJzaW9uIjoiNi4xOS4yLjEifQ==}</w:instrText>
          </w:r>
          <w:r w:rsidR="00F827A0" w:rsidRPr="002C23D0">
            <w:rPr>
              <w:highlight w:val="green"/>
              <w:lang w:val="en-US"/>
              <w:rPrChange w:id="114" w:author="Hellmann, Simon" w:date="2025-08-29T12:58:00Z">
                <w:rPr>
                  <w:lang w:val="en-US"/>
                </w:rPr>
              </w:rPrChange>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2C23D0">
              <w:rPr>
                <w:highlight w:val="green"/>
                <w:lang w:val="en-US"/>
              </w:rPr>
              <w:t>Mendiola-Rodriguez and Ricardez-Sandoval</w:t>
            </w:r>
          </w:hyperlink>
          <w:ins w:id="115" w:author="Hellmann, Simon" w:date="2025-08-29T12:57:00Z">
            <w:r w:rsidR="00F827A0" w:rsidRPr="002C23D0">
              <w:rPr>
                <w:highlight w:val="green"/>
                <w:lang w:val="en-US"/>
                <w:rPrChange w:id="116" w:author="Hellmann, Simon" w:date="2025-08-29T12:58:00Z">
                  <w:rPr>
                    <w:lang w:val="en-US"/>
                  </w:rPr>
                </w:rPrChange>
              </w:rPr>
              <w:fldChar w:fldCharType="end"/>
            </w:r>
          </w:ins>
          <w:customXmlInsRangeStart w:id="117" w:author="Hellmann, Simon" w:date="2025-08-29T12:57:00Z"/>
        </w:sdtContent>
      </w:sdt>
      <w:customXmlInsRangeEnd w:id="117"/>
      <w:ins w:id="118" w:author="Hellmann, Simon" w:date="2025-08-29T12:57:00Z">
        <w:r w:rsidR="00F827A0" w:rsidRPr="002C23D0">
          <w:rPr>
            <w:highlight w:val="green"/>
            <w:lang w:val="en-US"/>
            <w:rPrChange w:id="119" w:author="Hellmann, Simon" w:date="2025-08-29T12:58:00Z">
              <w:rPr>
                <w:lang w:val="en-US"/>
              </w:rPr>
            </w:rPrChange>
          </w:rPr>
          <w:t xml:space="preserve"> </w:t>
        </w:r>
      </w:ins>
      <w:customXmlInsRangeStart w:id="120" w:author="Hellmann, Simon" w:date="2025-08-29T12:57:00Z"/>
      <w:sdt>
        <w:sdtPr>
          <w:rPr>
            <w:highlight w:val="green"/>
            <w:lang w:val="en-US"/>
          </w:rPr>
          <w:alias w:val="To edit, see citavi.com/edit"/>
          <w:tag w:val="CitaviPlaceholder#0c176bb7-8858-4243-b392-4f90e047254a"/>
          <w:id w:val="867571513"/>
          <w:placeholder>
            <w:docPart w:val="DefaultPlaceholder_-1854013440"/>
          </w:placeholder>
        </w:sdtPr>
        <w:sdtContent>
          <w:customXmlInsRangeEnd w:id="120"/>
          <w:ins w:id="121" w:author="Hellmann, Simon" w:date="2025-08-29T12:57:00Z">
            <w:r w:rsidR="00F827A0" w:rsidRPr="002C23D0">
              <w:rPr>
                <w:highlight w:val="green"/>
                <w:lang w:val="en-US"/>
                <w:rPrChange w:id="122" w:author="Hellmann, Simon" w:date="2025-08-29T12:58:00Z">
                  <w:rPr>
                    <w:lang w:val="en-US"/>
                  </w:rPr>
                </w:rPrChange>
              </w:rPr>
              <w:fldChar w:fldCharType="begin"/>
            </w:r>
          </w:ins>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VQyMToxNDo1OCIsIlByb2plY3QiOnsiJHJlZiI6IjgifX0sIlVzZU51bWJlcmluZ1R5cGVPZlBhcmVudERvY3VtZW50IjpmYWxzZSwiWWVhck9ubHkiOnRydWV9XSwiRm9ybWF0dGVkVGV4dCI6eyIkaWQiOiIxNSIsIkNvdW50IjoxLCJUZXh0VW5pdHMiOlt7IiRpZCI6IjE2IiwiRm9udFN0eWxlIjp7IiRpZCI6IjE3IiwiTmV1dHJhbCI6dHJ1ZX0sIlJlYWRpbmdPcmRlciI6MSwiVGV4dCI6IigyMDIyKSJ9XX0sIlRhZyI6IkNpdGF2aVBsYWNlaG9sZGVyIzBjMTc2YmI3LTg4NTgtNDI0My1iMzkyLTRmOTBlMDQ3MjU0YSIsIlRleHQiOiIoMjAyMikiLCJXQUlWZXJzaW9uIjoiNi4xOS4yLjEifQ==}</w:instrText>
          </w:r>
          <w:r w:rsidR="00F827A0" w:rsidRPr="002C23D0">
            <w:rPr>
              <w:highlight w:val="green"/>
              <w:lang w:val="en-US"/>
              <w:rPrChange w:id="123" w:author="Hellmann, Simon" w:date="2025-08-29T12:58:00Z">
                <w:rPr>
                  <w:lang w:val="en-US"/>
                </w:rPr>
              </w:rPrChange>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2C23D0">
              <w:rPr>
                <w:highlight w:val="green"/>
                <w:lang w:val="en-US"/>
              </w:rPr>
              <w:t>(2022)</w:t>
            </w:r>
          </w:hyperlink>
          <w:ins w:id="124" w:author="Hellmann, Simon" w:date="2025-08-29T12:57:00Z">
            <w:r w:rsidR="00F827A0" w:rsidRPr="002C23D0">
              <w:rPr>
                <w:highlight w:val="green"/>
                <w:lang w:val="en-US"/>
                <w:rPrChange w:id="125" w:author="Hellmann, Simon" w:date="2025-08-29T12:58:00Z">
                  <w:rPr>
                    <w:lang w:val="en-US"/>
                  </w:rPr>
                </w:rPrChange>
              </w:rPr>
              <w:fldChar w:fldCharType="end"/>
            </w:r>
          </w:ins>
          <w:customXmlInsRangeStart w:id="126" w:author="Hellmann, Simon" w:date="2025-08-29T12:57:00Z"/>
        </w:sdtContent>
      </w:sdt>
      <w:customXmlInsRangeEnd w:id="126"/>
      <w:r w:rsidR="3775BB1F" w:rsidRPr="002C23D0">
        <w:rPr>
          <w:highlight w:val="green"/>
          <w:lang w:val="en-US"/>
        </w:rPr>
        <w:t>,</w:t>
      </w:r>
      <w:ins w:id="127" w:author="Hellmann, Simon" w:date="2025-08-29T12:48:00Z">
        <w:r w:rsidR="0088128B" w:rsidRPr="002C23D0">
          <w:rPr>
            <w:highlight w:val="green"/>
            <w:lang w:val="en-US"/>
          </w:rPr>
          <w:t xml:space="preserve"> </w:t>
        </w:r>
        <w:r w:rsidR="0088128B" w:rsidRPr="002C23D0">
          <w:rPr>
            <w:highlight w:val="green"/>
            <w:lang w:val="en-US"/>
            <w:rPrChange w:id="128" w:author="Hellmann, Simon" w:date="2025-08-29T12:58:00Z">
              <w:rPr>
                <w:lang w:val="en-US"/>
              </w:rPr>
            </w:rPrChange>
          </w:rPr>
          <w:t xml:space="preserve">simpler </w:t>
        </w:r>
      </w:ins>
      <w:ins w:id="129" w:author="Hellmann, Simon" w:date="2025-08-29T12:57:00Z">
        <w:r w:rsidR="00F827A0" w:rsidRPr="002C23D0">
          <w:rPr>
            <w:highlight w:val="green"/>
            <w:lang w:val="en-US"/>
            <w:rPrChange w:id="130" w:author="Hellmann, Simon" w:date="2025-08-29T12:58:00Z">
              <w:rPr>
                <w:lang w:val="en-US"/>
              </w:rPr>
            </w:rPrChange>
          </w:rPr>
          <w:t xml:space="preserve">mechanistic </w:t>
        </w:r>
      </w:ins>
      <w:ins w:id="131" w:author="Hellmann, Simon" w:date="2025-08-29T12:48:00Z">
        <w:r w:rsidR="0088128B" w:rsidRPr="002C23D0">
          <w:rPr>
            <w:highlight w:val="green"/>
            <w:lang w:val="en-US"/>
            <w:rPrChange w:id="132" w:author="Hellmann, Simon" w:date="2025-08-29T12:58:00Z">
              <w:rPr>
                <w:lang w:val="en-US"/>
              </w:rPr>
            </w:rPrChange>
          </w:rPr>
          <w:t xml:space="preserve">models were proposed </w:t>
        </w:r>
      </w:ins>
      <w:del w:id="133" w:author="Hellmann, Simon" w:date="2025-08-29T12:48:00Z">
        <w:r w:rsidR="3775BB1F" w:rsidRPr="002C23D0" w:rsidDel="0088128B">
          <w:rPr>
            <w:highlight w:val="green"/>
            <w:lang w:val="en-US"/>
            <w:rPrChange w:id="134" w:author="Hellmann, Simon" w:date="2025-08-29T12:58:00Z">
              <w:rPr>
                <w:lang w:val="en-US"/>
              </w:rPr>
            </w:rPrChange>
          </w:rPr>
          <w:delText xml:space="preserve"> </w:delText>
        </w:r>
      </w:del>
      <w:customXmlDelRangeStart w:id="135" w:author="Hellmann, Simon" w:date="2025-08-29T12:48:00Z"/>
      <w:sdt>
        <w:sdtPr>
          <w:rPr>
            <w:highlight w:val="green"/>
            <w:lang w:val="en-US"/>
          </w:rPr>
          <w:alias w:val="To edit, see citavi.com/edit"/>
          <w:tag w:val="CitaviPlaceholder#3f8516a0-b210-40be-b4f7-39c38d664231"/>
          <w:id w:val="-337780626"/>
          <w:placeholder>
            <w:docPart w:val="E0957F41750609419090BEC73F3B8248"/>
          </w:placeholder>
        </w:sdtPr>
        <w:sdtContent>
          <w:customXmlDelRangeEnd w:id="135"/>
          <w:del w:id="136" w:author="Hellmann, Simon" w:date="2025-08-29T12:48:00Z">
            <w:r w:rsidR="0028244E" w:rsidRPr="002C23D0" w:rsidDel="0088128B">
              <w:rPr>
                <w:highlight w:val="green"/>
                <w:lang w:val="en-US"/>
                <w:rPrChange w:id="137" w:author="Hellmann, Simon" w:date="2025-08-29T12:58:00Z">
                  <w:rPr>
                    <w:lang w:val="en-US"/>
                  </w:rPr>
                </w:rPrChange>
              </w:rPr>
              <w:fldChar w:fldCharType="begin"/>
            </w:r>
          </w:del>
          <w:r w:rsidR="0088128B" w:rsidRPr="002C23D0">
            <w:rPr>
              <w:highlight w:val="green"/>
              <w:lang w:val="en-US"/>
              <w:rPrChange w:id="138" w:author="Hellmann, Simon" w:date="2025-08-29T12:58:00Z">
                <w:rPr>
                  <w:lang w:val="en-US"/>
                </w:rPr>
              </w:rPrChange>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I5VDEyOjM3OjM3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del w:id="139" w:author="Hellmann, Simon" w:date="2025-08-29T12:48:00Z">
            <w:r w:rsidR="0028244E" w:rsidRPr="002C23D0" w:rsidDel="0088128B">
              <w:rPr>
                <w:highlight w:val="green"/>
                <w:lang w:val="en-US"/>
                <w:rPrChange w:id="140" w:author="Hellmann, Simon" w:date="2025-08-29T12:58:00Z">
                  <w:rPr>
                    <w:lang w:val="en-US"/>
                  </w:rPr>
                </w:rPrChange>
              </w:rPr>
              <w:fldChar w:fldCharType="separate"/>
            </w:r>
          </w:del>
          <w:r w:rsidR="0088128B" w:rsidRPr="002C23D0">
            <w:rPr>
              <w:highlight w:val="green"/>
              <w:lang w:val="en-US"/>
              <w:rPrChange w:id="141" w:author="Hellmann, Simon" w:date="2025-08-29T12:58:00Z">
                <w:rPr>
                  <w:lang w:val="en-US"/>
                </w:rPr>
              </w:rPrChange>
            </w:rPr>
            <w:t>Bernard et al.</w:t>
          </w:r>
          <w:del w:id="142" w:author="Hellmann, Simon" w:date="2025-08-29T12:48:00Z">
            <w:r w:rsidR="0028244E" w:rsidRPr="002C23D0" w:rsidDel="0088128B">
              <w:rPr>
                <w:highlight w:val="green"/>
                <w:lang w:val="en-US"/>
                <w:rPrChange w:id="143" w:author="Hellmann, Simon" w:date="2025-08-29T12:58:00Z">
                  <w:rPr>
                    <w:lang w:val="en-US"/>
                  </w:rPr>
                </w:rPrChange>
              </w:rPr>
              <w:fldChar w:fldCharType="end"/>
            </w:r>
          </w:del>
          <w:customXmlDelRangeStart w:id="144" w:author="Hellmann, Simon" w:date="2025-08-29T12:48:00Z"/>
        </w:sdtContent>
      </w:sdt>
      <w:customXmlDelRangeEnd w:id="144"/>
      <w:del w:id="145" w:author="Hellmann, Simon" w:date="2025-08-29T12:48:00Z">
        <w:r w:rsidR="0028244E" w:rsidRPr="002C23D0" w:rsidDel="0088128B">
          <w:rPr>
            <w:highlight w:val="green"/>
            <w:lang w:val="en-US"/>
            <w:rPrChange w:id="146" w:author="Hellmann, Simon" w:date="2025-08-29T12:58:00Z">
              <w:rPr>
                <w:lang w:val="en-US"/>
              </w:rPr>
            </w:rPrChange>
          </w:rPr>
          <w:delText xml:space="preserve"> </w:delText>
        </w:r>
      </w:del>
      <w:customXmlDelRangeStart w:id="147" w:author="Hellmann, Simon" w:date="2025-08-29T12:48:00Z"/>
      <w:sdt>
        <w:sdtPr>
          <w:rPr>
            <w:highlight w:val="green"/>
            <w:lang w:val="en-US"/>
          </w:rPr>
          <w:alias w:val="To edit, see citavi.com/edit"/>
          <w:tag w:val="CitaviPlaceholder#f2d5a95f-2829-490c-882b-2862ce2c351c"/>
          <w:id w:val="1441876243"/>
          <w:placeholder>
            <w:docPart w:val="E0957F41750609419090BEC73F3B8248"/>
          </w:placeholder>
        </w:sdtPr>
        <w:sdtContent>
          <w:customXmlDelRangeEnd w:id="147"/>
          <w:del w:id="148" w:author="Hellmann, Simon" w:date="2025-08-29T12:48:00Z">
            <w:r w:rsidR="0028244E" w:rsidRPr="002C23D0" w:rsidDel="0088128B">
              <w:rPr>
                <w:highlight w:val="green"/>
                <w:lang w:val="en-US"/>
                <w:rPrChange w:id="149" w:author="Hellmann, Simon" w:date="2025-08-29T12:58:00Z">
                  <w:rPr>
                    <w:lang w:val="en-US"/>
                  </w:rPr>
                </w:rPrChange>
              </w:rPr>
              <w:fldChar w:fldCharType="begin"/>
            </w:r>
          </w:del>
          <w:r w:rsidR="0088128B" w:rsidRPr="002C23D0">
            <w:rPr>
              <w:highlight w:val="green"/>
              <w:lang w:val="en-US"/>
              <w:rPrChange w:id="150" w:author="Hellmann, Simon" w:date="2025-08-29T12:58:00Z">
                <w:rPr>
                  <w:lang w:val="en-US"/>
                </w:rPr>
              </w:rPrChange>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yOVQxMjozNzozNy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del w:id="151" w:author="Hellmann, Simon" w:date="2025-08-29T12:48:00Z">
            <w:r w:rsidR="0028244E" w:rsidRPr="002C23D0" w:rsidDel="0088128B">
              <w:rPr>
                <w:highlight w:val="green"/>
                <w:lang w:val="en-US"/>
                <w:rPrChange w:id="152" w:author="Hellmann, Simon" w:date="2025-08-29T12:58:00Z">
                  <w:rPr>
                    <w:lang w:val="en-US"/>
                  </w:rPr>
                </w:rPrChange>
              </w:rPr>
              <w:fldChar w:fldCharType="separate"/>
            </w:r>
          </w:del>
          <w:r w:rsidR="0088128B" w:rsidRPr="002C23D0">
            <w:rPr>
              <w:highlight w:val="green"/>
              <w:lang w:val="en-US"/>
              <w:rPrChange w:id="153" w:author="Hellmann, Simon" w:date="2025-08-29T12:58:00Z">
                <w:rPr>
                  <w:lang w:val="en-US"/>
                </w:rPr>
              </w:rPrChange>
            </w:rPr>
            <w:t>(2001)</w:t>
          </w:r>
          <w:del w:id="154" w:author="Hellmann, Simon" w:date="2025-08-29T12:48:00Z">
            <w:r w:rsidR="0028244E" w:rsidRPr="002C23D0" w:rsidDel="0088128B">
              <w:rPr>
                <w:highlight w:val="green"/>
                <w:lang w:val="en-US"/>
                <w:rPrChange w:id="155" w:author="Hellmann, Simon" w:date="2025-08-29T12:58:00Z">
                  <w:rPr>
                    <w:lang w:val="en-US"/>
                  </w:rPr>
                </w:rPrChange>
              </w:rPr>
              <w:fldChar w:fldCharType="end"/>
            </w:r>
          </w:del>
          <w:customXmlDelRangeStart w:id="156" w:author="Hellmann, Simon" w:date="2025-08-29T12:48:00Z"/>
        </w:sdtContent>
      </w:sdt>
      <w:customXmlDelRangeEnd w:id="156"/>
      <w:del w:id="157" w:author="Hellmann, Simon" w:date="2025-08-29T12:48:00Z">
        <w:r w:rsidR="0028244E" w:rsidRPr="002C23D0" w:rsidDel="0088128B">
          <w:rPr>
            <w:highlight w:val="green"/>
            <w:lang w:val="en-US"/>
            <w:rPrChange w:id="158" w:author="Hellmann, Simon" w:date="2025-08-29T12:58:00Z">
              <w:rPr>
                <w:lang w:val="en-US"/>
              </w:rPr>
            </w:rPrChange>
          </w:rPr>
          <w:delText xml:space="preserve"> </w:delText>
        </w:r>
        <w:r w:rsidR="3775BB1F" w:rsidRPr="002C23D0" w:rsidDel="0088128B">
          <w:rPr>
            <w:highlight w:val="green"/>
            <w:lang w:val="en-US"/>
            <w:rPrChange w:id="159" w:author="Hellmann, Simon" w:date="2025-08-29T12:58:00Z">
              <w:rPr>
                <w:lang w:val="en-US"/>
              </w:rPr>
            </w:rPrChange>
          </w:rPr>
          <w:delText xml:space="preserve">proposed a model </w:delText>
        </w:r>
      </w:del>
      <w:del w:id="160" w:author="Hellmann, Simon" w:date="2025-08-28T16:30:00Z">
        <w:r w:rsidR="3775BB1F" w:rsidRPr="002C23D0" w:rsidDel="00690285">
          <w:rPr>
            <w:highlight w:val="green"/>
            <w:lang w:val="en-US"/>
            <w:rPrChange w:id="161" w:author="Hellmann, Simon" w:date="2025-08-29T12:58:00Z">
              <w:rPr>
                <w:lang w:val="en-US"/>
              </w:rPr>
            </w:rPrChange>
          </w:rPr>
          <w:delText>explicitly designed</w:delText>
        </w:r>
      </w:del>
      <w:ins w:id="162" w:author="Hellmann, Simon" w:date="2025-08-28T16:30:00Z">
        <w:r w:rsidR="00690285" w:rsidRPr="002C23D0">
          <w:rPr>
            <w:highlight w:val="green"/>
            <w:lang w:val="en-US"/>
            <w:rPrChange w:id="163" w:author="Hellmann, Simon" w:date="2025-08-29T12:58:00Z">
              <w:rPr>
                <w:lang w:val="en-US"/>
              </w:rPr>
            </w:rPrChange>
          </w:rPr>
          <w:t>specifically</w:t>
        </w:r>
      </w:ins>
      <w:r w:rsidR="3775BB1F" w:rsidRPr="002C23D0">
        <w:rPr>
          <w:highlight w:val="green"/>
          <w:lang w:val="en-US"/>
          <w:rPrChange w:id="164" w:author="Hellmann, Simon" w:date="2025-08-29T12:58:00Z">
            <w:rPr>
              <w:lang w:val="en-US"/>
            </w:rPr>
          </w:rPrChange>
        </w:rPr>
        <w:t xml:space="preserve"> for monitoring and control</w:t>
      </w:r>
      <w:ins w:id="165" w:author="Hellmann, Simon" w:date="2025-08-29T12:48:00Z">
        <w:r w:rsidR="0088128B" w:rsidRPr="002C23D0">
          <w:rPr>
            <w:highlight w:val="green"/>
            <w:lang w:val="en-US"/>
            <w:rPrChange w:id="166" w:author="Hellmann, Simon" w:date="2025-08-29T12:58:00Z">
              <w:rPr>
                <w:lang w:val="en-US"/>
              </w:rPr>
            </w:rPrChange>
          </w:rPr>
          <w:t xml:space="preserve">, </w:t>
        </w:r>
      </w:ins>
      <w:ins w:id="167" w:author="Hellmann, Simon" w:date="2025-08-29T17:52:00Z">
        <w:r w:rsidR="00FC6CF8" w:rsidRPr="002C23D0">
          <w:rPr>
            <w:highlight w:val="green"/>
            <w:lang w:val="en-US"/>
          </w:rPr>
          <w:t>e.g. by</w:t>
        </w:r>
      </w:ins>
      <w:ins w:id="168" w:author="Hellmann, Simon" w:date="2025-08-29T12:48:00Z">
        <w:r w:rsidR="0088128B" w:rsidRPr="002C23D0">
          <w:rPr>
            <w:highlight w:val="green"/>
            <w:lang w:val="en-US"/>
            <w:rPrChange w:id="169" w:author="Hellmann, Simon" w:date="2025-08-29T12:58:00Z">
              <w:rPr>
                <w:lang w:val="en-US"/>
              </w:rPr>
            </w:rPrChange>
          </w:rPr>
          <w:t xml:space="preserve"> </w:t>
        </w:r>
      </w:ins>
      <w:customXmlInsRangeStart w:id="170" w:author="Hellmann, Simon" w:date="2025-08-29T12:48:00Z"/>
      <w:sdt>
        <w:sdtPr>
          <w:rPr>
            <w:highlight w:val="green"/>
            <w:lang w:val="en-US"/>
          </w:rPr>
          <w:alias w:val="To edit, see citavi.com/edit"/>
          <w:tag w:val="CitaviPlaceholder#8d9c7768-8868-42aa-b355-46f53cf6668b"/>
          <w:id w:val="1955599451"/>
          <w:placeholder>
            <w:docPart w:val="4FDC302AEB224E9793008B63F1F8F07B"/>
          </w:placeholder>
        </w:sdtPr>
        <w:sdtContent>
          <w:customXmlInsRangeEnd w:id="170"/>
          <w:ins w:id="171" w:author="Hellmann, Simon" w:date="2025-08-29T12:48:00Z">
            <w:r w:rsidR="0088128B" w:rsidRPr="002C23D0">
              <w:rPr>
                <w:highlight w:val="green"/>
                <w:lang w:val="en-US"/>
                <w:rPrChange w:id="172" w:author="Hellmann, Simon" w:date="2025-08-29T12:58:00Z">
                  <w:rPr>
                    <w:lang w:val="en-US"/>
                  </w:rPr>
                </w:rPrChange>
              </w:rPr>
              <w:fldChar w:fldCharType="begin"/>
            </w:r>
          </w:ins>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ins w:id="173" w:author="Hellmann, Simon" w:date="2025-08-29T12:48:00Z">
            <w:r w:rsidR="0088128B" w:rsidRPr="002C23D0">
              <w:rPr>
                <w:highlight w:val="green"/>
                <w:lang w:val="en-US"/>
                <w:rPrChange w:id="174" w:author="Hellmann, Simon" w:date="2025-08-29T12:58:00Z">
                  <w:rPr>
                    <w:lang w:val="en-US"/>
                  </w:rPr>
                </w:rPrChange>
              </w:rPr>
              <w:fldChar w:fldCharType="separate"/>
            </w:r>
          </w:ins>
          <w:hyperlink w:anchor="_CTVL001cd89f87a82494c46bff9942b710f6027" w:tooltip="Bernard, O.; Hadj-Sadok, Z.; Dochain, D.; Genovesi, A.; Steyer, J. P. (2001): Dynamical model development and parameter identification for an anaerobi…" w:history="1">
            <w:r w:rsidR="00C40BC0" w:rsidRPr="002C23D0">
              <w:rPr>
                <w:highlight w:val="green"/>
                <w:lang w:val="en-US"/>
              </w:rPr>
              <w:t>Bernard et al.</w:t>
            </w:r>
          </w:hyperlink>
          <w:ins w:id="175" w:author="Hellmann, Simon" w:date="2025-08-29T12:48:00Z">
            <w:r w:rsidR="0088128B" w:rsidRPr="002C23D0">
              <w:rPr>
                <w:highlight w:val="green"/>
                <w:lang w:val="en-US"/>
                <w:rPrChange w:id="176" w:author="Hellmann, Simon" w:date="2025-08-29T12:58:00Z">
                  <w:rPr>
                    <w:lang w:val="en-US"/>
                  </w:rPr>
                </w:rPrChange>
              </w:rPr>
              <w:fldChar w:fldCharType="end"/>
            </w:r>
          </w:ins>
          <w:customXmlInsRangeStart w:id="177" w:author="Hellmann, Simon" w:date="2025-08-29T12:48:00Z"/>
        </w:sdtContent>
      </w:sdt>
      <w:customXmlInsRangeEnd w:id="177"/>
      <w:ins w:id="178" w:author="Hellmann, Simon" w:date="2025-08-29T12:48:00Z">
        <w:r w:rsidR="0088128B" w:rsidRPr="002C23D0">
          <w:rPr>
            <w:highlight w:val="green"/>
            <w:lang w:val="en-US"/>
            <w:rPrChange w:id="179" w:author="Hellmann, Simon" w:date="2025-08-29T12:58:00Z">
              <w:rPr>
                <w:lang w:val="en-US"/>
              </w:rPr>
            </w:rPrChange>
          </w:rPr>
          <w:t xml:space="preserve"> </w:t>
        </w:r>
      </w:ins>
      <w:customXmlInsRangeStart w:id="180" w:author="Hellmann, Simon" w:date="2025-08-29T12:48:00Z"/>
      <w:sdt>
        <w:sdtPr>
          <w:rPr>
            <w:highlight w:val="green"/>
            <w:lang w:val="en-US"/>
          </w:rPr>
          <w:alias w:val="To edit, see citavi.com/edit"/>
          <w:tag w:val="CitaviPlaceholder#0a991f52-2730-485b-9bb7-17253d4dfd59"/>
          <w:id w:val="989212848"/>
          <w:placeholder>
            <w:docPart w:val="4FDC302AEB224E9793008B63F1F8F07B"/>
          </w:placeholder>
        </w:sdtPr>
        <w:sdtContent>
          <w:customXmlInsRangeEnd w:id="180"/>
          <w:ins w:id="181" w:author="Hellmann, Simon" w:date="2025-08-29T12:48:00Z">
            <w:r w:rsidR="0088128B" w:rsidRPr="002C23D0">
              <w:rPr>
                <w:highlight w:val="green"/>
                <w:lang w:val="en-US"/>
                <w:rPrChange w:id="182" w:author="Hellmann, Simon" w:date="2025-08-29T12:58:00Z">
                  <w:rPr>
                    <w:lang w:val="en-US"/>
                  </w:rPr>
                </w:rPrChange>
              </w:rPr>
              <w:fldChar w:fldCharType="begin"/>
            </w:r>
          </w:ins>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ins w:id="183" w:author="Hellmann, Simon" w:date="2025-08-29T12:48:00Z">
            <w:r w:rsidR="0088128B" w:rsidRPr="002C23D0">
              <w:rPr>
                <w:highlight w:val="green"/>
                <w:lang w:val="en-US"/>
                <w:rPrChange w:id="184" w:author="Hellmann, Simon" w:date="2025-08-29T12:58:00Z">
                  <w:rPr>
                    <w:lang w:val="en-US"/>
                  </w:rPr>
                </w:rPrChange>
              </w:rPr>
              <w:fldChar w:fldCharType="separate"/>
            </w:r>
          </w:ins>
          <w:hyperlink w:anchor="_CTVL001cd89f87a82494c46bff9942b710f6027" w:tooltip="Bernard, O.; Hadj-Sadok, Z.; Dochain, D.; Genovesi, A.; Steyer, J. P. (2001): Dynamical model development and parameter identification for an anaerobi…" w:history="1">
            <w:r w:rsidR="00C40BC0" w:rsidRPr="002C23D0">
              <w:rPr>
                <w:highlight w:val="green"/>
                <w:lang w:val="en-US"/>
              </w:rPr>
              <w:t>(2001)</w:t>
            </w:r>
          </w:hyperlink>
          <w:ins w:id="185" w:author="Hellmann, Simon" w:date="2025-08-29T12:48:00Z">
            <w:r w:rsidR="0088128B" w:rsidRPr="002C23D0">
              <w:rPr>
                <w:highlight w:val="green"/>
                <w:lang w:val="en-US"/>
                <w:rPrChange w:id="186" w:author="Hellmann, Simon" w:date="2025-08-29T12:58:00Z">
                  <w:rPr>
                    <w:lang w:val="en-US"/>
                  </w:rPr>
                </w:rPrChange>
              </w:rPr>
              <w:fldChar w:fldCharType="end"/>
            </w:r>
          </w:ins>
          <w:customXmlInsRangeStart w:id="187" w:author="Hellmann, Simon" w:date="2025-08-29T12:48:00Z"/>
        </w:sdtContent>
      </w:sdt>
      <w:customXmlInsRangeEnd w:id="187"/>
      <w:r w:rsidR="006C2AA2" w:rsidRPr="002C23D0">
        <w:rPr>
          <w:highlight w:val="green"/>
          <w:lang w:val="en-US"/>
          <w:rPrChange w:id="188" w:author="Hellmann, Simon" w:date="2025-08-29T12:58:00Z">
            <w:rPr>
              <w:lang w:val="en-US"/>
            </w:rPr>
          </w:rPrChange>
        </w:rPr>
        <w:t>.</w:t>
      </w:r>
      <w:r w:rsidR="006C2AA2" w:rsidRPr="002C23D0">
        <w:rPr>
          <w:lang w:val="en-US"/>
        </w:rPr>
        <w:t xml:space="preserve"> </w:t>
      </w:r>
      <w:del w:id="189" w:author="Hellmann, Simon" w:date="2025-08-28T16:31:00Z">
        <w:r w:rsidR="00FC7A69" w:rsidDel="00690285">
          <w:rPr>
            <w:lang w:val="en-US"/>
          </w:rPr>
          <w:delText xml:space="preserve">Due </w:delText>
        </w:r>
      </w:del>
      <w:ins w:id="190" w:author="Hellmann, Simon" w:date="2025-08-28T16:31:00Z">
        <w:r w:rsidR="00690285">
          <w:rPr>
            <w:lang w:val="en-US"/>
          </w:rPr>
          <w:t xml:space="preserve">Thanks </w:t>
        </w:r>
      </w:ins>
      <w:r w:rsidR="006C2AA2">
        <w:rPr>
          <w:lang w:val="en-US"/>
        </w:rPr>
        <w:t xml:space="preserve">to </w:t>
      </w:r>
      <w:ins w:id="191" w:author="Hellmann, Simon" w:date="2025-08-29T12:55:00Z">
        <w:r w:rsidR="00F827A0">
          <w:rPr>
            <w:lang w:val="en-US"/>
          </w:rPr>
          <w:t>its</w:t>
        </w:r>
      </w:ins>
      <w:ins w:id="192" w:author="Hellmann, Simon" w:date="2025-08-28T16:31:00Z">
        <w:r w:rsidR="00690285">
          <w:rPr>
            <w:lang w:val="en-US"/>
          </w:rPr>
          <w:t xml:space="preserve"> </w:t>
        </w:r>
      </w:ins>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 xml:space="preserve">monitoring and control of AD </w:t>
      </w:r>
      <w:del w:id="193" w:author="Hellmann, Simon" w:date="2025-08-28T16:32:00Z">
        <w:r w:rsidR="227D4B47" w:rsidRPr="227D4B47" w:rsidDel="00690285">
          <w:rPr>
            <w:lang w:val="en-US"/>
          </w:rPr>
          <w:delText>processes</w:delText>
        </w:r>
        <w:r w:rsidR="3775BB1F" w:rsidRPr="3775BB1F" w:rsidDel="00690285">
          <w:rPr>
            <w:lang w:val="en-US"/>
          </w:rPr>
          <w:delText xml:space="preserve"> </w:delText>
        </w:r>
      </w:del>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OC0zMVQyMToxNDo1O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hyperlink w:anchor="_CTVL00145041b9c08e74331817b3fb33f56ae73" w:tooltip="García-Sandoval, J. P.; Méndez-Acosta, H. O.; González-Alvarez, V.; Schaum, A.; Alvarez, J. (2016): VFA robust control of an anaerobic digestion pilot…" w:history="1">
            <w:r w:rsidR="00C40BC0" w:rsidRPr="00C40BC0">
              <w:rPr>
                <w:lang w:val="en-US"/>
              </w:rPr>
              <w:t>(García-Sandoval et al., 2016</w:t>
            </w:r>
          </w:hyperlink>
          <w:hyperlink w:anchor="_CTVL00135a7796cceac458e9e0ceb102a610b4c" w:tooltip="Raeyatdoost, N.; Bongards, M.; Bäck, T.; Wolf, C. (2023): Robust state estimation of the anaerobic digestion process for municipal organic waste using…" w:history="1">
            <w:r w:rsidR="00C40BC0" w:rsidRPr="00C40BC0">
              <w:rPr>
                <w:lang w:val="en-US"/>
              </w:rPr>
              <w:t>; Raeyatdoost et al., 2023)</w:t>
            </w:r>
          </w:hyperlink>
          <w:r w:rsidR="00F33BB4">
            <w:rPr>
              <w:lang w:val="en-US"/>
            </w:rPr>
            <w:fldChar w:fldCharType="end"/>
          </w:r>
        </w:sdtContent>
      </w:sdt>
      <w:r w:rsidR="3775BB1F" w:rsidRPr="3775BB1F">
        <w:rPr>
          <w:lang w:val="en-US"/>
        </w:rPr>
        <w:t xml:space="preserve">. However, </w:t>
      </w:r>
      <w:ins w:id="194" w:author="Hellmann, Simon" w:date="2025-08-28T16:33:00Z">
        <w:r w:rsidR="00690285" w:rsidRPr="3775BB1F">
          <w:rPr>
            <w:lang w:val="en-US"/>
          </w:rPr>
          <w:t>compared to the ADM1</w:t>
        </w:r>
        <w:r w:rsidR="00690285">
          <w:rPr>
            <w:lang w:val="en-US"/>
          </w:rPr>
          <w:t xml:space="preserve">, </w:t>
        </w:r>
      </w:ins>
      <w:r w:rsidR="3775BB1F" w:rsidRPr="3775BB1F">
        <w:rPr>
          <w:lang w:val="en-US"/>
        </w:rPr>
        <w:t xml:space="preserve">the semi-empirical model </w:t>
      </w:r>
      <w:del w:id="195" w:author="Hellmann, Simon" w:date="2025-08-28T16:32:00Z">
        <w:r w:rsidR="00E145CE" w:rsidDel="00690285">
          <w:rPr>
            <w:lang w:val="en-US"/>
          </w:rPr>
          <w:delText xml:space="preserve">proposed by </w:delText>
        </w:r>
      </w:del>
      <w:ins w:id="196" w:author="Hellmann, Simon" w:date="2025-08-28T16:32:00Z">
        <w:r w:rsidR="00690285">
          <w:rPr>
            <w:lang w:val="en-US"/>
          </w:rPr>
          <w:t xml:space="preserve">of </w:t>
        </w:r>
      </w:ins>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C40BC0">
              <w:rPr>
                <w:lang w:val="en-US"/>
              </w:rPr>
              <w:t>Bernard et al.</w:t>
            </w:r>
          </w:hyperlink>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C40BC0">
              <w:rPr>
                <w:lang w:val="en-US"/>
              </w:rPr>
              <w:t>(2001)</w:t>
            </w:r>
          </w:hyperlink>
          <w:r w:rsidR="009C04C9">
            <w:rPr>
              <w:lang w:val="en-US"/>
            </w:rPr>
            <w:fldChar w:fldCharType="end"/>
          </w:r>
        </w:sdtContent>
      </w:sdt>
      <w:r w:rsidR="009C04C9">
        <w:rPr>
          <w:lang w:val="en-US"/>
        </w:rPr>
        <w:t xml:space="preserve"> </w:t>
      </w:r>
      <w:r w:rsidR="3775BB1F" w:rsidRPr="3775BB1F">
        <w:rPr>
          <w:lang w:val="en-US"/>
        </w:rPr>
        <w:t xml:space="preserve">lacks a clear stoichiometry foundation </w:t>
      </w:r>
      <w:del w:id="197" w:author="Hellmann, Simon" w:date="2025-08-29T12:24:00Z">
        <w:r w:rsidR="3775BB1F" w:rsidRPr="3775BB1F" w:rsidDel="006C71FD">
          <w:rPr>
            <w:lang w:val="en-US"/>
          </w:rPr>
          <w:delText>(</w:delText>
        </w:r>
      </w:del>
      <w:del w:id="198" w:author="Hellmann, Simon" w:date="2025-08-28T16:33:00Z">
        <w:r w:rsidR="3775BB1F" w:rsidRPr="3775BB1F" w:rsidDel="00690285">
          <w:rPr>
            <w:lang w:val="en-US"/>
          </w:rPr>
          <w:delText>compared to the ADM1</w:delText>
        </w:r>
      </w:del>
      <w:del w:id="199" w:author="Hellmann, Simon" w:date="2025-08-29T12:24:00Z">
        <w:r w:rsidR="3775BB1F" w:rsidRPr="3775BB1F" w:rsidDel="006C71FD">
          <w:rPr>
            <w:lang w:val="en-US"/>
          </w:rPr>
          <w:delText xml:space="preserve">) </w:delText>
        </w:r>
      </w:del>
      <w:r w:rsidR="3775BB1F" w:rsidRPr="3775BB1F">
        <w:rPr>
          <w:lang w:val="en-US"/>
        </w:rPr>
        <w:t>and is based</w:t>
      </w:r>
      <w:r w:rsidR="227D4B47" w:rsidRPr="227D4B47">
        <w:rPr>
          <w:lang w:val="en-US"/>
        </w:rPr>
        <w:t xml:space="preserve"> on chemical oxygen demand (COD)</w:t>
      </w:r>
      <w:r w:rsidR="00E2736E">
        <w:rPr>
          <w:lang w:val="en-US"/>
        </w:rPr>
        <w:t xml:space="preserve">, </w:t>
      </w:r>
      <w:del w:id="200" w:author="Hellmann, Simon" w:date="2025-08-28T16:34:00Z">
        <w:r w:rsidR="00E2736E" w:rsidDel="00464718">
          <w:rPr>
            <w:lang w:val="en-US"/>
          </w:rPr>
          <w:delText>typically applied</w:delText>
        </w:r>
      </w:del>
      <w:ins w:id="201" w:author="Hellmann, Simon" w:date="2025-08-28T16:34:00Z">
        <w:r w:rsidR="00464718">
          <w:rPr>
            <w:lang w:val="en-US"/>
          </w:rPr>
          <w:t xml:space="preserve"> a common</w:t>
        </w:r>
      </w:ins>
      <w:r w:rsidR="00E2736E">
        <w:rPr>
          <w:lang w:val="en-US"/>
        </w:rPr>
        <w:t xml:space="preserve"> </w:t>
      </w:r>
      <w:ins w:id="202" w:author="Hellmann, Simon" w:date="2025-08-28T16:34:00Z">
        <w:r w:rsidR="00464718">
          <w:rPr>
            <w:lang w:val="en-US"/>
          </w:rPr>
          <w:t xml:space="preserve">unit </w:t>
        </w:r>
      </w:ins>
      <w:del w:id="203" w:author="Hellmann, Simon" w:date="2025-08-28T16:33:00Z">
        <w:r w:rsidR="00A33CD3" w:rsidDel="00690285">
          <w:rPr>
            <w:lang w:val="en-US"/>
          </w:rPr>
          <w:delText xml:space="preserve">for process characterization </w:delText>
        </w:r>
      </w:del>
      <w:r w:rsidR="00A33CD3">
        <w:rPr>
          <w:lang w:val="en-US"/>
        </w:rPr>
        <w:t>in wastewater engineering</w:t>
      </w:r>
      <w:r w:rsidR="227D4B47" w:rsidRPr="227D4B47">
        <w:rPr>
          <w:lang w:val="en-US"/>
        </w:rPr>
        <w:t xml:space="preserve">. </w:t>
      </w:r>
      <w:del w:id="204" w:author="Hellmann, Simon" w:date="2025-08-28T16:34:00Z">
        <w:r w:rsidR="3775BB1F" w:rsidRPr="3775BB1F" w:rsidDel="00464718">
          <w:rPr>
            <w:lang w:val="en-US"/>
          </w:rPr>
          <w:delText>Therefore</w:delText>
        </w:r>
      </w:del>
      <w:ins w:id="205" w:author="Hellmann, Simon" w:date="2025-08-28T16:34:00Z">
        <w:r w:rsidR="00464718">
          <w:rPr>
            <w:lang w:val="en-US"/>
          </w:rPr>
          <w:t>Thus</w:t>
        </w:r>
      </w:ins>
      <w:r w:rsidR="3775BB1F" w:rsidRPr="3775BB1F">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Weinrich and Nelles</w:t>
            </w:r>
          </w:hyperlink>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(2021)</w:t>
            </w:r>
          </w:hyperlink>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xml:space="preserve">. </w:t>
      </w:r>
      <w:r w:rsidR="3775BB1F" w:rsidRPr="002C23D0">
        <w:rPr>
          <w:highlight w:val="green"/>
          <w:lang w:val="en-US"/>
          <w:rPrChange w:id="206" w:author="Hellmann, Simon" w:date="2025-08-29T12:28:00Z">
            <w:rPr>
              <w:lang w:val="en-US"/>
            </w:rPr>
          </w:rPrChange>
        </w:rPr>
        <w:t>Th</w:t>
      </w:r>
      <w:ins w:id="207" w:author="Hellmann, Simon" w:date="2025-08-29T12:25:00Z">
        <w:r w:rsidR="006C71FD" w:rsidRPr="002C23D0">
          <w:rPr>
            <w:highlight w:val="green"/>
            <w:lang w:val="en-US"/>
            <w:rPrChange w:id="208" w:author="Hellmann, Simon" w:date="2025-08-29T12:28:00Z">
              <w:rPr>
                <w:lang w:val="en-US"/>
              </w:rPr>
            </w:rPrChange>
          </w:rPr>
          <w:t>ese</w:t>
        </w:r>
      </w:ins>
      <w:del w:id="209" w:author="Hellmann, Simon" w:date="2025-08-29T12:25:00Z">
        <w:r w:rsidR="3775BB1F" w:rsidRPr="002C23D0" w:rsidDel="006C71FD">
          <w:rPr>
            <w:highlight w:val="green"/>
            <w:lang w:val="en-US"/>
            <w:rPrChange w:id="210" w:author="Hellmann, Simon" w:date="2025-08-29T12:28:00Z">
              <w:rPr>
                <w:lang w:val="en-US"/>
              </w:rPr>
            </w:rPrChange>
          </w:rPr>
          <w:delText>is</w:delText>
        </w:r>
      </w:del>
      <w:r w:rsidR="3775BB1F" w:rsidRPr="002C23D0">
        <w:rPr>
          <w:highlight w:val="green"/>
          <w:lang w:val="en-US"/>
          <w:rPrChange w:id="211" w:author="Hellmann, Simon" w:date="2025-08-29T12:28:00Z">
            <w:rPr>
              <w:lang w:val="en-US"/>
            </w:rPr>
          </w:rPrChange>
        </w:rPr>
        <w:t xml:space="preserve"> simplification</w:t>
      </w:r>
      <w:ins w:id="212" w:author="Hellmann, Simon" w:date="2025-08-29T12:25:00Z">
        <w:r w:rsidR="006C71FD" w:rsidRPr="002C23D0">
          <w:rPr>
            <w:highlight w:val="green"/>
            <w:lang w:val="en-US"/>
            <w:rPrChange w:id="213" w:author="Hellmann, Simon" w:date="2025-08-29T12:28:00Z">
              <w:rPr>
                <w:lang w:val="en-US"/>
              </w:rPr>
            </w:rPrChange>
          </w:rPr>
          <w:t>s</w:t>
        </w:r>
      </w:ins>
      <w:r w:rsidR="3775BB1F" w:rsidRPr="002C23D0">
        <w:rPr>
          <w:highlight w:val="green"/>
          <w:lang w:val="en-US"/>
          <w:rPrChange w:id="214" w:author="Hellmann, Simon" w:date="2025-08-29T12:28:00Z">
            <w:rPr>
              <w:lang w:val="en-US"/>
            </w:rPr>
          </w:rPrChange>
        </w:rPr>
        <w:t xml:space="preserve"> </w:t>
      </w:r>
      <w:ins w:id="215" w:author="Hellmann, Simon" w:date="2025-08-29T12:27:00Z">
        <w:r w:rsidR="006C71FD" w:rsidRPr="002C23D0">
          <w:rPr>
            <w:highlight w:val="green"/>
            <w:lang w:val="en-US"/>
            <w:rPrChange w:id="216" w:author="Hellmann, Simon" w:date="2025-08-29T12:28:00Z">
              <w:rPr>
                <w:lang w:val="en-US"/>
              </w:rPr>
            </w:rPrChange>
          </w:rPr>
          <w:t>allowed</w:t>
        </w:r>
      </w:ins>
      <w:ins w:id="217" w:author="Hellmann, Simon" w:date="2025-08-29T12:26:00Z">
        <w:r w:rsidR="006C71FD" w:rsidRPr="002C23D0">
          <w:rPr>
            <w:highlight w:val="green"/>
            <w:lang w:val="en-US"/>
            <w:rPrChange w:id="218" w:author="Hellmann, Simon" w:date="2025-08-29T12:28:00Z">
              <w:rPr>
                <w:lang w:val="en-US"/>
              </w:rPr>
            </w:rPrChange>
          </w:rPr>
          <w:t xml:space="preserve"> </w:t>
        </w:r>
      </w:ins>
      <w:ins w:id="219" w:author="Hellmann, Simon" w:date="2025-08-29T12:27:00Z">
        <w:r w:rsidR="006C71FD" w:rsidRPr="002C23D0">
          <w:rPr>
            <w:highlight w:val="green"/>
            <w:lang w:val="en-US"/>
            <w:rPrChange w:id="220" w:author="Hellmann, Simon" w:date="2025-08-29T12:28:00Z">
              <w:rPr>
                <w:lang w:val="en-US"/>
              </w:rPr>
            </w:rPrChange>
          </w:rPr>
          <w:t>to</w:t>
        </w:r>
      </w:ins>
      <w:ins w:id="221" w:author="Hellmann, Simon" w:date="2025-08-29T12:25:00Z">
        <w:r w:rsidR="006C71FD" w:rsidRPr="002C23D0">
          <w:rPr>
            <w:highlight w:val="green"/>
            <w:lang w:val="en-US"/>
            <w:rPrChange w:id="222" w:author="Hellmann, Simon" w:date="2025-08-29T12:28:00Z">
              <w:rPr>
                <w:lang w:val="en-US"/>
              </w:rPr>
            </w:rPrChange>
          </w:rPr>
          <w:t xml:space="preserve"> successful</w:t>
        </w:r>
      </w:ins>
      <w:ins w:id="223" w:author="Hellmann, Simon" w:date="2025-08-29T12:27:00Z">
        <w:r w:rsidR="006C71FD" w:rsidRPr="002C23D0">
          <w:rPr>
            <w:highlight w:val="green"/>
            <w:lang w:val="en-US"/>
            <w:rPrChange w:id="224" w:author="Hellmann, Simon" w:date="2025-08-29T12:28:00Z">
              <w:rPr>
                <w:lang w:val="en-US"/>
              </w:rPr>
            </w:rPrChange>
          </w:rPr>
          <w:t>ly</w:t>
        </w:r>
      </w:ins>
      <w:ins w:id="225" w:author="Hellmann, Simon" w:date="2025-08-29T12:25:00Z">
        <w:r w:rsidR="006C71FD" w:rsidRPr="002C23D0">
          <w:rPr>
            <w:highlight w:val="green"/>
            <w:lang w:val="en-US"/>
            <w:rPrChange w:id="226" w:author="Hellmann, Simon" w:date="2025-08-29T12:28:00Z">
              <w:rPr>
                <w:lang w:val="en-US"/>
              </w:rPr>
            </w:rPrChange>
          </w:rPr>
          <w:t xml:space="preserve"> </w:t>
        </w:r>
      </w:ins>
      <w:ins w:id="227" w:author="Hellmann, Simon" w:date="2025-08-29T12:27:00Z">
        <w:r w:rsidR="006C71FD" w:rsidRPr="002C23D0">
          <w:rPr>
            <w:highlight w:val="green"/>
            <w:lang w:val="en-US"/>
            <w:rPrChange w:id="228" w:author="Hellmann, Simon" w:date="2025-08-29T12:28:00Z">
              <w:rPr>
                <w:lang w:val="en-US"/>
              </w:rPr>
            </w:rPrChange>
          </w:rPr>
          <w:t xml:space="preserve">identify </w:t>
        </w:r>
      </w:ins>
      <w:ins w:id="229" w:author="Hellmann, Simon" w:date="2025-08-29T12:25:00Z">
        <w:r w:rsidR="006C71FD" w:rsidRPr="002C23D0">
          <w:rPr>
            <w:highlight w:val="green"/>
            <w:lang w:val="en-US"/>
            <w:rPrChange w:id="230" w:author="Hellmann, Simon" w:date="2025-08-29T12:28:00Z">
              <w:rPr>
                <w:lang w:val="en-US"/>
              </w:rPr>
            </w:rPrChange>
          </w:rPr>
          <w:t>model parameters</w:t>
        </w:r>
      </w:ins>
      <w:ins w:id="231" w:author="Hellmann, Simon" w:date="2025-08-29T12:26:00Z">
        <w:r w:rsidR="006C71FD" w:rsidRPr="002C23D0">
          <w:rPr>
            <w:highlight w:val="green"/>
            <w:lang w:val="en-US"/>
            <w:rPrChange w:id="232" w:author="Hellmann, Simon" w:date="2025-08-29T12:28:00Z">
              <w:rPr>
                <w:lang w:val="en-US"/>
              </w:rPr>
            </w:rPrChange>
          </w:rPr>
          <w:t xml:space="preserve"> </w:t>
        </w:r>
      </w:ins>
      <w:del w:id="233" w:author="Hellmann, Simon" w:date="2025-08-29T12:27:00Z">
        <w:r w:rsidR="3775BB1F" w:rsidRPr="002C23D0" w:rsidDel="006C71FD">
          <w:rPr>
            <w:highlight w:val="green"/>
            <w:lang w:val="en-US"/>
            <w:rPrChange w:id="234" w:author="Hellmann, Simon" w:date="2025-08-29T12:28:00Z">
              <w:rPr>
                <w:lang w:val="en-US"/>
              </w:rPr>
            </w:rPrChange>
          </w:rPr>
          <w:delText xml:space="preserve">eased deployment </w:delText>
        </w:r>
      </w:del>
      <w:ins w:id="235" w:author="Hellmann, Simon" w:date="2025-08-29T12:27:00Z">
        <w:r w:rsidR="006C71FD" w:rsidRPr="002C23D0">
          <w:rPr>
            <w:highlight w:val="green"/>
            <w:lang w:val="en-US"/>
            <w:rPrChange w:id="236" w:author="Hellmann, Simon" w:date="2025-08-29T12:28:00Z">
              <w:rPr>
                <w:lang w:val="en-US"/>
              </w:rPr>
            </w:rPrChange>
          </w:rPr>
          <w:t xml:space="preserve">even </w:t>
        </w:r>
      </w:ins>
      <w:r w:rsidR="3775BB1F" w:rsidRPr="002C23D0">
        <w:rPr>
          <w:highlight w:val="green"/>
          <w:lang w:val="en-US"/>
          <w:rPrChange w:id="237" w:author="Hellmann, Simon" w:date="2025-08-29T12:28:00Z">
            <w:rPr>
              <w:lang w:val="en-US"/>
            </w:rPr>
          </w:rPrChange>
        </w:rPr>
        <w:t>in agricultural settings</w:t>
      </w:r>
      <w:ins w:id="238" w:author="Hellmann, Simon" w:date="2025-08-29T12:27:00Z">
        <w:r w:rsidR="006C71FD" w:rsidRPr="002C23D0">
          <w:rPr>
            <w:highlight w:val="green"/>
            <w:lang w:val="en-US"/>
            <w:rPrChange w:id="239" w:author="Hellmann, Simon" w:date="2025-08-29T12:28:00Z">
              <w:rPr>
                <w:lang w:val="en-US"/>
              </w:rPr>
            </w:rPrChange>
          </w:rPr>
          <w:t xml:space="preserve">, </w:t>
        </w:r>
      </w:ins>
      <w:del w:id="240" w:author="Hellmann, Simon" w:date="2025-08-29T12:27:00Z">
        <w:r w:rsidR="00210A81" w:rsidRPr="002C23D0" w:rsidDel="006C71FD">
          <w:rPr>
            <w:highlight w:val="green"/>
            <w:lang w:val="en-US"/>
            <w:rPrChange w:id="241" w:author="Hellmann, Simon" w:date="2025-08-29T12:28:00Z">
              <w:rPr>
                <w:lang w:val="en-US"/>
              </w:rPr>
            </w:rPrChange>
          </w:rPr>
          <w:delText xml:space="preserve"> </w:delText>
        </w:r>
      </w:del>
      <w:r w:rsidR="004935DC" w:rsidRPr="002C23D0">
        <w:rPr>
          <w:highlight w:val="green"/>
          <w:lang w:val="en-US"/>
        </w:rPr>
        <w:t>which has</w:t>
      </w:r>
      <w:ins w:id="242" w:author="Hellmann, Simon" w:date="2025-08-29T12:28:00Z">
        <w:r w:rsidR="006C71FD" w:rsidRPr="002C23D0">
          <w:rPr>
            <w:highlight w:val="green"/>
            <w:lang w:val="en-US"/>
            <w:rPrChange w:id="243" w:author="Hellmann, Simon" w:date="2025-08-29T12:28:00Z">
              <w:rPr>
                <w:lang w:val="en-US"/>
              </w:rPr>
            </w:rPrChange>
          </w:rPr>
          <w:t xml:space="preserve"> </w:t>
        </w:r>
      </w:ins>
      <w:r w:rsidR="3775BB1F" w:rsidRPr="002C23D0">
        <w:rPr>
          <w:highlight w:val="green"/>
          <w:lang w:val="en-US"/>
          <w:rPrChange w:id="244" w:author="Hellmann, Simon" w:date="2025-08-29T12:28:00Z">
            <w:rPr>
              <w:lang w:val="en-US"/>
            </w:rPr>
          </w:rPrChange>
        </w:rPr>
        <w:t xml:space="preserve">been validated in </w:t>
      </w:r>
      <w:del w:id="245" w:author="Hellmann, Simon" w:date="2025-08-28T16:35:00Z">
        <w:r w:rsidR="3775BB1F" w:rsidRPr="002C23D0" w:rsidDel="00464718">
          <w:rPr>
            <w:highlight w:val="green"/>
            <w:lang w:val="en-US"/>
            <w:rPrChange w:id="246" w:author="Hellmann, Simon" w:date="2025-08-29T12:28:00Z">
              <w:rPr>
                <w:lang w:val="en-US"/>
              </w:rPr>
            </w:rPrChange>
          </w:rPr>
          <w:delText xml:space="preserve">different </w:delText>
        </w:r>
      </w:del>
      <w:r w:rsidR="00A33CD3" w:rsidRPr="002C23D0">
        <w:rPr>
          <w:highlight w:val="green"/>
          <w:lang w:val="en-US"/>
          <w:rPrChange w:id="247" w:author="Hellmann, Simon" w:date="2025-08-29T12:28:00Z">
            <w:rPr>
              <w:lang w:val="en-US"/>
            </w:rPr>
          </w:rPrChange>
        </w:rPr>
        <w:t>lab and full</w:t>
      </w:r>
      <w:r w:rsidR="00663103" w:rsidRPr="002C23D0">
        <w:rPr>
          <w:highlight w:val="green"/>
          <w:lang w:val="en-US"/>
          <w:rPrChange w:id="248" w:author="Hellmann, Simon" w:date="2025-08-29T12:28:00Z">
            <w:rPr>
              <w:lang w:val="en-US"/>
            </w:rPr>
          </w:rPrChange>
        </w:rPr>
        <w:t xml:space="preserve"> </w:t>
      </w:r>
      <w:r w:rsidR="00A33CD3" w:rsidRPr="002C23D0">
        <w:rPr>
          <w:highlight w:val="green"/>
          <w:lang w:val="en-US"/>
          <w:rPrChange w:id="249" w:author="Hellmann, Simon" w:date="2025-08-29T12:28:00Z">
            <w:rPr>
              <w:lang w:val="en-US"/>
            </w:rPr>
          </w:rPrChange>
        </w:rPr>
        <w:t>scale</w:t>
      </w:r>
      <w:r w:rsidR="00A33CD3" w:rsidRPr="002C23D0">
        <w:rPr>
          <w:lang w:val="en-US"/>
          <w:rPrChange w:id="250" w:author="Hellmann, Simon" w:date="2025-08-29T12:28:00Z">
            <w:rPr>
              <w:lang w:val="en-US"/>
            </w:rPr>
          </w:rPrChange>
        </w:rPr>
        <w:t xml:space="preserve"> </w:t>
      </w:r>
      <w:del w:id="251" w:author="Hellmann, Simon" w:date="2025-08-28T16:35:00Z">
        <w:r w:rsidR="00FB1691" w:rsidRPr="006C71FD" w:rsidDel="00464718">
          <w:rPr>
            <w:color w:val="F79646" w:themeColor="accent6"/>
            <w:lang w:val="en-US"/>
            <w:rPrChange w:id="252" w:author="Hellmann, Simon" w:date="2025-08-29T12:28:00Z">
              <w:rPr>
                <w:lang w:val="en-US"/>
              </w:rPr>
            </w:rPrChange>
          </w:rPr>
          <w:delText>settings</w:delText>
        </w:r>
        <w:r w:rsidR="00E52B52" w:rsidDel="00464718">
          <w:rPr>
            <w:lang w:val="en-US"/>
          </w:rPr>
          <w:delText xml:space="preserve"> </w:delText>
        </w:r>
      </w:del>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gtMzFUMjE6MTQ6NTg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hyperlink w:anchor="_CTVL0010fd60b7558314efbb8aa4629189e2aff" w:tooltip="Tisocco, S.; Weinrich, S.; Lyons, G.; Wills, M.; Zhan, X.; Crosson, P. (2024): Application of a simplified ADM1 for full-scale anaerobic co-digestion …" w:history="1">
            <w:r w:rsidR="00C40BC0" w:rsidRPr="00C40BC0">
              <w:rPr>
                <w:lang w:val="en-US"/>
              </w:rPr>
              <w:t>(Tisocco et al., 2024</w:t>
            </w:r>
          </w:hyperlink>
          <w:hyperlink w:anchor="_CTVL0016df8aa821b7747acb1edb4d9183c161a" w:tooltip="Weinrich, S.; Mauky, E.; Schmidt, T.; Krebs, C.; Liebetrau, J.; Nelles, M. (2021): Systematic simplification of the Anaerobic Digestion Model No. 1 (A…" w:history="1">
            <w:r w:rsidR="00C40BC0" w:rsidRPr="00C40BC0">
              <w:rPr>
                <w:lang w:val="en-US"/>
              </w:rPr>
              <w:t>; Weinrich et al., 2021)</w:t>
            </w:r>
          </w:hyperlink>
          <w:r w:rsidR="00E52B52">
            <w:rPr>
              <w:lang w:val="en-US"/>
            </w:rPr>
            <w:fldChar w:fldCharType="end"/>
          </w:r>
        </w:sdtContent>
      </w:sdt>
      <w:r w:rsidR="227D4B47" w:rsidRPr="227D4B47">
        <w:rPr>
          <w:lang w:val="en-US"/>
        </w:rPr>
        <w:t>.</w:t>
      </w:r>
    </w:p>
    <w:p w14:paraId="6748BA4F" w14:textId="429F67FA"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Content>
          <w:r w:rsidR="005E2A7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Rvbm9zby1CcmF2byBldCBhbC4sIDIwMjUpIn1dfSwiVGFnIjoiQ2l0YXZpUGxhY2Vob2xkZXIjNzA5NDU5OTgtMTM1MC00MzZlLTllZDMtOWY3YTFjMGIwNzUyIiwiVGV4dCI6IihEb25vc28tQnJhdm8gZXQgYWwuLCAyMDI1KSIsIldBSVZlcnNpb24iOiI2LjE5LjIuMSJ9}</w:instrText>
          </w:r>
          <w:r w:rsidR="005E2A74">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(Donoso-Bravo et al., 2025)</w:t>
            </w:r>
          </w:hyperlink>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C40BC0">
              <w:rPr>
                <w:lang w:val="en-US"/>
              </w:rPr>
              <w:t>(Jimenez et al., 2015</w:t>
            </w:r>
          </w:hyperlink>
          <w:hyperlink w:anchor="_CTVL001aa10622fc825473c887011dc382fbeeb" w:tooltip="Lübken, M.; Kosse, P.; Koch, K.; Gehring, T.; Wichern, M. (2015): Influent Fractionation for Modeling Continuous Anaerobic Digestion Processes. In Güb…" w:history="1">
            <w:r w:rsidR="00C40BC0" w:rsidRPr="00C40BC0">
              <w:rPr>
                <w:lang w:val="en-US"/>
              </w:rPr>
              <w:t>; Lübken et al., 2015)</w:t>
            </w:r>
          </w:hyperlink>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EB4FE6">
        <w:rPr>
          <w:lang w:val="en-US"/>
        </w:rPr>
        <w:t>.</w:t>
      </w:r>
      <w:r w:rsidR="00A87DFC" w:rsidRPr="00A87DFC">
        <w:rPr>
          <w:lang w:val="en-US"/>
        </w:rPr>
        <w:t xml:space="preserve"> </w:t>
      </w:r>
      <w:r w:rsidR="00A87DFC">
        <w:rPr>
          <w:lang w:val="en-US"/>
        </w:rPr>
        <w:t>Further</w:t>
      </w:r>
      <w:del w:id="253" w:author="Hellmann, Simon" w:date="2025-08-28T16:36:00Z">
        <w:r w:rsidR="00A87DFC" w:rsidDel="00DD73B1">
          <w:rPr>
            <w:lang w:val="en-US"/>
          </w:rPr>
          <w:delText>more</w:delText>
        </w:r>
      </w:del>
      <w:r w:rsidR="00A87DFC">
        <w:rPr>
          <w:lang w:val="en-US"/>
        </w:rPr>
        <w:t xml:space="preserv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xml:space="preserve">, </w:t>
      </w:r>
      <w:del w:id="254" w:author="Hellmann, Simon" w:date="2025-08-28T16:36:00Z">
        <w:r w:rsidR="00F41675" w:rsidDel="00DD73B1">
          <w:rPr>
            <w:lang w:val="en-US"/>
          </w:rPr>
          <w:delText xml:space="preserve">because </w:delText>
        </w:r>
      </w:del>
      <w:ins w:id="255" w:author="Hellmann, Simon" w:date="2025-08-28T16:36:00Z">
        <w:r w:rsidR="00DD73B1">
          <w:rPr>
            <w:lang w:val="en-US"/>
          </w:rPr>
          <w:t xml:space="preserve">as </w:t>
        </w:r>
      </w:ins>
      <w:r w:rsidR="00F41675">
        <w:rPr>
          <w:lang w:val="en-US"/>
        </w:rPr>
        <w:t>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lang w:val="en-US"/>
              </w:rPr>
              <w:t>(Lübken et al., 2015)</w:t>
            </w:r>
          </w:hyperlink>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 xml:space="preserve">degradability is </w:t>
      </w:r>
      <w:del w:id="256" w:author="Hellmann, Simon" w:date="2025-08-28T16:36:00Z">
        <w:r w:rsidRPr="00EB4FE6" w:rsidDel="00DD73B1">
          <w:rPr>
            <w:lang w:val="en-US"/>
          </w:rPr>
          <w:delText xml:space="preserve">by assessing </w:delText>
        </w:r>
      </w:del>
      <w:ins w:id="257" w:author="Hellmann, Simon" w:date="2025-08-28T16:36:00Z">
        <w:r w:rsidR="00DD73B1">
          <w:rPr>
            <w:lang w:val="en-US"/>
          </w:rPr>
          <w:t xml:space="preserve">to assess </w:t>
        </w:r>
      </w:ins>
      <w:r w:rsidRPr="00EB4FE6">
        <w:rPr>
          <w:lang w:val="en-US"/>
        </w:rPr>
        <w:t xml:space="preserve">the substrate's biochemical methane potential (BMP) </w:t>
      </w:r>
      <w:del w:id="258" w:author="Hellmann, Simon" w:date="2025-08-28T16:36:00Z">
        <w:r w:rsidRPr="00EB4FE6" w:rsidDel="00DD73B1">
          <w:rPr>
            <w:lang w:val="en-US"/>
          </w:rPr>
          <w:delText xml:space="preserve">through </w:delText>
        </w:r>
      </w:del>
      <w:ins w:id="259" w:author="Hellmann, Simon" w:date="2025-08-28T16:36:00Z">
        <w:r w:rsidR="00DD73B1">
          <w:rPr>
            <w:lang w:val="en-US"/>
          </w:rPr>
          <w:t xml:space="preserve">in </w:t>
        </w:r>
      </w:ins>
      <w:r w:rsidRPr="00EB4FE6">
        <w:rPr>
          <w:lang w:val="en-US"/>
        </w:rPr>
        <w:t>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OC0zMVQyMToxNDo1O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hyperlink w:anchor="_CTVL001abb9dfefffdb424ba289fe6241f04073" w:tooltip="Dandikas, V.; Heuwinkel, H.; Lichti, F.; Eckl, T.; Drewes, J. E.; Koch, K. (2018): Correlation between hydrolysis rate constant and chemical compositi…" w:history="1">
            <w:r w:rsidR="00C40BC0" w:rsidRPr="00C40BC0">
              <w:rPr>
                <w:lang w:val="en-US"/>
              </w:rPr>
              <w:t>(Dandikas et al., 2018</w:t>
            </w:r>
          </w:hyperlink>
          <w:hyperlink w:anchor="_CTVL00138d43eeeeb8144698dbf90b5a413db7f" w:tooltip="Koch, K.; Hafner, S. D.; Weinrich, S.; Astals, S.; Holliger, C. (2020): Power and Limitations of Biochemical Methane Potential (BMP) Tests. Frontiers …" w:history="1">
            <w:r w:rsidR="00C40BC0" w:rsidRPr="00C40BC0">
              <w:rPr>
                <w:lang w:val="en-US"/>
              </w:rPr>
              <w:t>; Koch et al., 2020)</w:t>
            </w:r>
          </w:hyperlink>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gtMzFUMjE6MTQ6NTg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hyperlink w:anchor="_CTVL001dda7a75174c24a08aa2c4f6bc7c02285" w:tooltip="Hafner, S. D.; Fruteau de Laclos, H.; Koch, K.; Holliger, C. (2020): Improving Inter-Laboratory Reproducibility in Measurement of Biochemical Methane …" w:history="1">
            <w:r w:rsidR="00C40BC0" w:rsidRPr="00C40BC0">
              <w:rPr>
                <w:lang w:val="en-US"/>
              </w:rPr>
              <w:t>(Hafner et al., 2020)</w:t>
            </w:r>
          </w:hyperlink>
          <w:r>
            <w:rPr>
              <w:lang w:val="en-US"/>
            </w:rPr>
            <w:fldChar w:fldCharType="end"/>
          </w:r>
        </w:sdtContent>
      </w:sdt>
      <w:r w:rsidRPr="00EB4FE6">
        <w:rPr>
          <w:lang w:val="en-US"/>
        </w:rPr>
        <w:t>. Moreover, in full</w:t>
      </w:r>
      <w:r w:rsidR="00663103">
        <w:rPr>
          <w:lang w:val="en-US"/>
        </w:rPr>
        <w:t xml:space="preserve"> </w:t>
      </w:r>
      <w:r w:rsidRPr="00EB4FE6">
        <w:rPr>
          <w:lang w:val="en-US"/>
        </w:rPr>
        <w:t>scale</w:t>
      </w:r>
      <w:del w:id="260" w:author="Hellmann, Simon" w:date="2025-08-28T16:37:00Z">
        <w:r w:rsidRPr="00EB4FE6" w:rsidDel="00DD73B1">
          <w:rPr>
            <w:lang w:val="en-US"/>
          </w:rPr>
          <w:delText xml:space="preserve"> </w:delText>
        </w:r>
        <w:r w:rsidR="00DE6DC8" w:rsidDel="00DD73B1">
          <w:rPr>
            <w:lang w:val="en-US"/>
          </w:rPr>
          <w:delText xml:space="preserve">AD </w:delText>
        </w:r>
        <w:r w:rsidRPr="00EB4FE6" w:rsidDel="00DD73B1">
          <w:rPr>
            <w:lang w:val="en-US"/>
          </w:rPr>
          <w:delText>operation</w:delText>
        </w:r>
      </w:del>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w:t>
      </w:r>
      <w:ins w:id="261" w:author="Hellmann, Simon" w:date="2025-08-30T16:39:00Z">
        <w:r w:rsidR="00041583">
          <w:rPr>
            <w:lang w:val="en-US"/>
          </w:rPr>
          <w:t xml:space="preserve">, </w:t>
        </w:r>
      </w:ins>
      <w:del w:id="262" w:author="Hellmann, Simon" w:date="2025-08-30T16:39:00Z">
        <w:r w:rsidRPr="00EB4FE6" w:rsidDel="00041583">
          <w:rPr>
            <w:lang w:val="en-US"/>
          </w:rPr>
          <w:delText xml:space="preserve"> (</w:delText>
        </w:r>
      </w:del>
      <w:r w:rsidRPr="00EB4FE6">
        <w:rPr>
          <w:lang w:val="en-US"/>
        </w:rPr>
        <w:t xml:space="preserve">especially for </w:t>
      </w:r>
      <w:r w:rsidR="00F41675">
        <w:rPr>
          <w:lang w:val="en-US"/>
        </w:rPr>
        <w:t xml:space="preserve">energy crop </w:t>
      </w:r>
      <w:r w:rsidRPr="00EB4FE6">
        <w:rPr>
          <w:lang w:val="en-US"/>
        </w:rPr>
        <w:t>silages and manure</w:t>
      </w:r>
      <w:del w:id="263" w:author="Hellmann, Simon" w:date="2025-08-30T16:39:00Z">
        <w:r w:rsidRPr="00EB4FE6" w:rsidDel="00041583">
          <w:rPr>
            <w:lang w:val="en-US"/>
          </w:rPr>
          <w:delText>)</w:delText>
        </w:r>
      </w:del>
      <w:r w:rsidRPr="00EB4FE6">
        <w:rPr>
          <w:lang w:val="en-US"/>
        </w:rPr>
        <w:t xml:space="preserv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(Fisgativa et al., 2020</w:t>
            </w:r>
          </w:hyperlink>
          <w:hyperlink w:anchor="_CTVL001aa10622fc825473c887011dc382fbeeb" w:tooltip="Lübken, M.; Kosse, P.; Koch, K.; Gehring, T.; Wichern, M. (2015): Influent Fractionation for Modeling Continuous Anaerobic Digestion Processes. In Güb…" w:history="1">
            <w:r w:rsidR="00C40BC0" w:rsidRPr="00C40BC0">
              <w:rPr>
                <w:lang w:val="en-US"/>
              </w:rPr>
              <w:t>; Lübken et al., 2015)</w:t>
            </w:r>
          </w:hyperlink>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4LTMxVDIxOjE0OjU4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hyperlink w:anchor="_CTVL001f1aa20dc1733474cba6c9c9c69c24f87" w:tooltip="Weinrich, S.; Schäfer, F. et al. (Eds.) (2018): Value of batch tests for biogas potential analysis. Method comparison and challenges of substrate and …" w:history="1">
            <w:r w:rsidR="00C40BC0" w:rsidRPr="00C40BC0">
              <w:rPr>
                <w:lang w:val="en-US"/>
              </w:rPr>
              <w:t>(Weinrich et al., 2018)</w:t>
            </w:r>
          </w:hyperlink>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ins w:id="264" w:author="Hellmann, Simon" w:date="2025-08-28T16:38:00Z">
        <w:r w:rsidR="00DD73B1">
          <w:rPr>
            <w:lang w:val="en-US"/>
          </w:rPr>
          <w:t>ties of</w:t>
        </w:r>
      </w:ins>
      <w:r w:rsidR="00E92616">
        <w:rPr>
          <w:lang w:val="en-US"/>
        </w:rPr>
        <w:t xml:space="preserve"> influent concentrations are </w:t>
      </w:r>
      <w:r w:rsidR="00772987">
        <w:rPr>
          <w:lang w:val="en-US"/>
        </w:rPr>
        <w:t xml:space="preserve">thus </w:t>
      </w:r>
      <w:del w:id="265" w:author="Hellmann, Simon" w:date="2025-08-28T16:38:00Z">
        <w:r w:rsidR="00E92616" w:rsidDel="00DD73B1">
          <w:rPr>
            <w:lang w:val="en-US"/>
          </w:rPr>
          <w:delText xml:space="preserve">modeled as a </w:delText>
        </w:r>
        <w:r w:rsidR="00772987" w:rsidDel="00DD73B1">
          <w:rPr>
            <w:lang w:val="en-US"/>
          </w:rPr>
          <w:delText>consequence</w:delText>
        </w:r>
      </w:del>
      <w:ins w:id="266" w:author="Hellmann, Simon" w:date="2025-08-28T16:38:00Z">
        <w:r w:rsidR="00DD73B1">
          <w:rPr>
            <w:lang w:val="en-US"/>
          </w:rPr>
          <w:t>estimated based on</w:t>
        </w:r>
      </w:ins>
      <w:del w:id="267" w:author="Hellmann, Simon" w:date="2025-08-28T16:38:00Z">
        <w:r w:rsidR="00772987" w:rsidDel="00DD73B1">
          <w:rPr>
            <w:lang w:val="en-US"/>
          </w:rPr>
          <w:delText xml:space="preserve"> </w:delText>
        </w:r>
        <w:r w:rsidR="00E92616" w:rsidDel="00DD73B1">
          <w:rPr>
            <w:lang w:val="en-US"/>
          </w:rPr>
          <w:delText>of</w:delText>
        </w:r>
      </w:del>
      <w:r w:rsidR="00E92616">
        <w:rPr>
          <w:lang w:val="en-US"/>
        </w:rPr>
        <w:t xml:space="preserve"> underlying measurement uncertainties</w:t>
      </w:r>
      <w:r w:rsidRPr="00EB4FE6">
        <w:rPr>
          <w:lang w:val="en-US"/>
        </w:rPr>
        <w:t>.</w:t>
      </w:r>
      <w:r w:rsidR="00862EB9">
        <w:rPr>
          <w:lang w:val="en-US"/>
        </w:rPr>
        <w:t xml:space="preserve"> </w:t>
      </w:r>
      <w:r w:rsidR="42E16D65" w:rsidRPr="42E16D65">
        <w:rPr>
          <w:lang w:val="en-US"/>
        </w:rPr>
        <w:t xml:space="preserve">These uncertainties </w:t>
      </w:r>
      <w:del w:id="268" w:author="Hellmann, Simon" w:date="2025-08-28T16:39:00Z">
        <w:r w:rsidR="00731F6D" w:rsidDel="00DD73B1">
          <w:rPr>
            <w:lang w:val="en-US"/>
          </w:rPr>
          <w:delText>diminish</w:delText>
        </w:r>
        <w:r w:rsidR="00772987" w:rsidRPr="42E16D65" w:rsidDel="00DD73B1">
          <w:rPr>
            <w:lang w:val="en-US"/>
          </w:rPr>
          <w:delText xml:space="preserve"> </w:delText>
        </w:r>
        <w:r w:rsidR="42E16D65" w:rsidRPr="42E16D65" w:rsidDel="00DD73B1">
          <w:rPr>
            <w:lang w:val="en-US"/>
          </w:rPr>
          <w:delText xml:space="preserve">the confidence in resulting model inputs </w:delText>
        </w:r>
        <w:r w:rsidR="003F69AA" w:rsidDel="00DD73B1">
          <w:rPr>
            <w:lang w:val="en-US"/>
          </w:rPr>
          <w:delText xml:space="preserve">and </w:delText>
        </w:r>
      </w:del>
      <w:r w:rsidR="003F69AA">
        <w:rPr>
          <w:lang w:val="en-US"/>
        </w:rPr>
        <w:t xml:space="preserve">lead </w:t>
      </w:r>
      <w:r w:rsidR="42E16D65" w:rsidRPr="42E16D65">
        <w:rPr>
          <w:lang w:val="en-US"/>
        </w:rPr>
        <w:t xml:space="preserve">to unreliable </w:t>
      </w:r>
      <w:r w:rsidR="4B904F59" w:rsidRPr="4B904F59">
        <w:rPr>
          <w:lang w:val="en-US"/>
        </w:rPr>
        <w:t xml:space="preserve">simulation </w:t>
      </w:r>
      <w:r w:rsidR="4B904F59" w:rsidRPr="4B904F59">
        <w:rPr>
          <w:lang w:val="en-US"/>
        </w:rPr>
        <w:lastRenderedPageBreak/>
        <w:t>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OC0zMVQyMToxNDo1O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hyperlink w:anchor="_CTVL001716f4881f40d4fffbeec3badb186409e" w:tooltip="Gehring, T.; Lübken, M.; Koch, K.; Wichern, M. (2013): ADM1 simulation of the thermophilic mono-fermentation of maize silage – Use of an uncertainty a…" w:history="1">
            <w:r w:rsidR="00C40BC0" w:rsidRPr="00C40BC0">
              <w:rPr>
                <w:lang w:val="en-US"/>
              </w:rPr>
              <w:t>(Gehring et al., 2013</w:t>
            </w:r>
          </w:hyperlink>
          <w:hyperlink w:anchor="_CTVL0010fd60b7558314efbb8aa4629189e2aff" w:tooltip="Tisocco, S.; Weinrich, S.; Lyons, G.; Wills, M.; Zhan, X.; Crosson, P. (2024): Application of a simplified ADM1 for full-scale anaerobic co-digestion …" w:history="1">
            <w:r w:rsidR="00C40BC0" w:rsidRPr="00C40BC0">
              <w:rPr>
                <w:lang w:val="en-US"/>
              </w:rPr>
              <w:t>; Tisocco et al., 2024)</w:t>
            </w:r>
          </w:hyperlink>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C40BC0">
              <w:rPr>
                <w:lang w:val="en-US"/>
              </w:rPr>
              <w:t>(Kegl et al., 2025)</w:t>
            </w:r>
          </w:hyperlink>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7310F225"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ins w:id="269" w:author="Hellmann, Simon" w:date="2025-08-28T17:13:00Z">
        <w:r w:rsidR="001B4E5E">
          <w:rPr>
            <w:lang w:val="en-US"/>
          </w:rPr>
          <w:t xml:space="preserve"> </w:t>
        </w:r>
      </w:ins>
      <w:customXmlInsRangeStart w:id="270" w:author="Hellmann, Simon" w:date="2025-08-28T17:13:00Z"/>
      <w:sdt>
        <w:sdtPr>
          <w:rPr>
            <w:lang w:val="en-US"/>
          </w:rPr>
          <w:alias w:val="To edit, see citavi.com/edit"/>
          <w:tag w:val="CitaviPlaceholder#b17b42d6-0b75-4970-813d-3ed37fcf19df"/>
          <w:id w:val="-1334457887"/>
          <w:placeholder>
            <w:docPart w:val="DefaultPlaceholder_-1854013440"/>
          </w:placeholder>
        </w:sdtPr>
        <w:sdtContent>
          <w:customXmlInsRangeEnd w:id="270"/>
          <w:ins w:id="271" w:author="Hellmann, Simon" w:date="2025-08-28T17:13:00Z">
            <w:r w:rsidR="001B4E5E">
              <w:rPr>
                <w:lang w:val="en-US"/>
              </w:rPr>
              <w:fldChar w:fldCharType="begin"/>
            </w:r>
          </w:ins>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VQyMToxNDo1OC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Mw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R2FpZGEgZXQgYWwuLCAyMDE3OyBNZW5kaW9sYS1Sb2RyaWd1ZXogYW5kIFJpY2FyZGV6LVNhbmRvdmFsLCAyMDIyKSJ9XX0sIlRhZyI6IkNpdGF2aVBsYWNlaG9sZGVyI2IxN2I0MmQ2LTBiNzUtNDk3MC04MTNkLTNlZDM3ZmNmMTlkZiIsIlRleHQiOiIoR2FpZGEgZXQgYWwuLCAyMDE3OyBNZW5kaW9sYS1Sb2RyaWd1ZXogYW5kIFJpY2FyZGV6LVNhbmRvdmFsLCAyMDIyKSIsIldBSVZlcnNpb24iOiI2LjE5LjIuMSJ9}</w:instrText>
          </w:r>
          <w:r w:rsidR="001B4E5E">
            <w:rPr>
              <w:lang w:val="en-US"/>
            </w:rPr>
            <w:fldChar w:fldCharType="separate"/>
          </w:r>
          <w:hyperlink w:anchor="_CTVL001a37ad25d8cc144a9b343f22d0b23a69b" w:tooltip="Gaida, D.; Wolf, C.; Bongards, M. (2017): Feed control of anaerobic digestion processes for renewable energy production. Renewable and Sustainable Ene…" w:history="1">
            <w:r w:rsidR="00C40BC0" w:rsidRPr="00C40BC0">
              <w:rPr>
                <w:lang w:val="en-US"/>
              </w:rPr>
              <w:t>(Gaida et al., 2017</w:t>
            </w:r>
          </w:hyperlink>
          <w:hyperlink w:anchor="_CTVL001274bbd6750ec4c929a4e7a43fcbcfcf3" w:tooltip="Mendiola-Rodriguez, T. A.; Ricardez-Sandoval, L. A. (2022): Robust control for anaerobic digestion systems of Tequila vinasses under uncertainty: A De…" w:history="1">
            <w:r w:rsidR="00C40BC0" w:rsidRPr="00C40BC0">
              <w:rPr>
                <w:lang w:val="en-US"/>
              </w:rPr>
              <w:t>; Mendiola-Rodriguez and Ricardez-Sandoval, 2022)</w:t>
            </w:r>
          </w:hyperlink>
          <w:ins w:id="272" w:author="Hellmann, Simon" w:date="2025-08-28T17:13:00Z">
            <w:r w:rsidR="001B4E5E">
              <w:rPr>
                <w:lang w:val="en-US"/>
              </w:rPr>
              <w:fldChar w:fldCharType="end"/>
            </w:r>
          </w:ins>
          <w:customXmlInsRangeStart w:id="273" w:author="Hellmann, Simon" w:date="2025-08-28T17:13:00Z"/>
        </w:sdtContent>
      </w:sdt>
      <w:customXmlInsRangeEnd w:id="273"/>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hyperlink w:anchor="_CTVL001a37ad25d8cc144a9b343f22d0b23a69b" w:tooltip="Gaida, D.; Wolf, C.; Bongards, M. (2017): Feed control of anaerobic digestion processes for renewable energy production. Renewable and Sustainable Ene…" w:history="1">
            <w:r w:rsidR="00C40BC0" w:rsidRPr="00C40BC0">
              <w:rPr>
                <w:lang w:val="en-US"/>
              </w:rPr>
              <w:t>(Gaida et al., 2017)</w:t>
            </w:r>
          </w:hyperlink>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wastewater treatment plants</w:t>
      </w:r>
      <w:ins w:id="274" w:author="Hellmann, Simon" w:date="2025-08-30T15:50:00Z">
        <w:r w:rsidR="001718DF">
          <w:rPr>
            <w:lang w:val="en-US"/>
          </w:rPr>
          <w:t xml:space="preserve"> </w:t>
        </w:r>
      </w:ins>
      <w:customXmlInsRangeStart w:id="275" w:author="Hellmann, Simon" w:date="2025-08-30T16:24:00Z"/>
      <w:sdt>
        <w:sdtPr>
          <w:rPr>
            <w:lang w:val="en-US"/>
          </w:rPr>
          <w:alias w:val="To edit, see citavi.com/edit"/>
          <w:tag w:val="CitaviPlaceholder#9a94ab48-2022-49ee-915c-39c94f16e381"/>
          <w:id w:val="-1052383767"/>
          <w:placeholder>
            <w:docPart w:val="DefaultPlaceholder_-1854013440"/>
          </w:placeholder>
        </w:sdtPr>
        <w:sdtContent>
          <w:customXmlInsRangeEnd w:id="275"/>
          <w:ins w:id="276" w:author="Hellmann, Simon" w:date="2025-08-30T16:24:00Z">
            <w:r w:rsidR="00AA6AD1">
              <w:rPr>
                <w:lang w:val="en-US"/>
              </w:rPr>
              <w:fldChar w:fldCharType="begin"/>
            </w:r>
          </w:ins>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0seyIkaWQiOiIxOCIsIiR0eXBlIjoiU3dpc3NBY2FkZW1pYy5DaXRhdmkuQ2l0YXRpb25zLldvcmRQbGFjZWhvbGRlckVudHJ5LCBTd2lzc0FjYWRlbWljLkNpdGF2aSIsIklkIjoiMGIzODI5ZmEtMWNiMi00NGVjLTgyYzYtOTI1M2RiZWRhMDIwIiwiUmFuZ2VTdGFydCI6MjUsIlJhbmdlTGVuZ3RoIjoxOSwiUmVmZXJlbmNlSWQiOiJmZjZkOGUxZi0yMjkyLTRhZTMtYThjMC0wNTY3Y2FmMTdkNjI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UGljZW5vLUTDrWF6IGV0IGFsLiwgMjAyMDsgS2lsIGV0IGFsLiwgMjAxNykifV19LCJUYWciOiJDaXRhdmlQbGFjZWhvbGRlciM5YTk0YWI0OC0yMDIyLTQ5ZWUtOTE1Yy0zOWM5NGYxNmUzODEiLCJUZXh0IjoiKFBpY2Vuby1Ew61heiBldCBhbC4sIDIwMjA7IEtpbCBldCBhbC4sIDIwMTcpIiwiV0FJVmVyc2lvbiI6IjYuMTkuMi4xIn0=}</w:instrText>
          </w:r>
          <w:r w:rsidR="00AA6AD1">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C40BC0">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C40BC0" w:rsidRPr="00C40BC0">
              <w:rPr>
                <w:lang w:val="en-US"/>
              </w:rPr>
              <w:t>; Kil et al., 2017)</w:t>
            </w:r>
          </w:hyperlink>
          <w:ins w:id="277" w:author="Hellmann, Simon" w:date="2025-08-30T16:24:00Z">
            <w:r w:rsidR="00AA6AD1">
              <w:rPr>
                <w:lang w:val="en-US"/>
              </w:rPr>
              <w:fldChar w:fldCharType="end"/>
            </w:r>
          </w:ins>
          <w:customXmlInsRangeStart w:id="278" w:author="Hellmann, Simon" w:date="2025-08-30T16:24:00Z"/>
        </w:sdtContent>
      </w:sdt>
      <w:customXmlInsRangeEnd w:id="278"/>
      <w:del w:id="279" w:author="Hellmann, Simon" w:date="2025-08-30T15:50:00Z">
        <w:r w:rsidDel="001718DF">
          <w:rPr>
            <w:lang w:val="en-US"/>
          </w:rPr>
          <w:delText xml:space="preserve"> </w:delText>
        </w:r>
      </w:del>
      <w:customXmlDelRangeStart w:id="280" w:author="Hellmann, Simon" w:date="2025-08-30T15:50:00Z"/>
      <w:sdt>
        <w:sdtPr>
          <w:rPr>
            <w:lang w:val="en-US"/>
          </w:rPr>
          <w:alias w:val="To edit, see citavi.com/edit"/>
          <w:tag w:val="CitaviPlaceholder#d7ecc183-ec89-43bd-989a-26d8efa14116"/>
          <w:id w:val="1329332962"/>
          <w:placeholder>
            <w:docPart w:val="3EA5A4CD95724148AE913F9148AD2712"/>
          </w:placeholder>
        </w:sdtPr>
        <w:sdtContent>
          <w:customXmlDelRangeEnd w:id="280"/>
          <w:del w:id="281" w:author="Hellmann, Simon" w:date="2025-08-30T15:50:00Z">
            <w:r w:rsidR="00E23229" w:rsidDel="001718DF">
              <w:rPr>
                <w:lang w:val="en-US"/>
              </w:rPr>
              <w:fldChar w:fldCharType="begin"/>
            </w:r>
            <w:r w:rsidR="00A551DA" w:rsidDel="001718DF">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HI5MDcxMTUz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zM5MC9wcjkwNzExNTMiLCJVcmlTdHJpbmciOiJodHRwczovL2RvaS5vcmcvMTAuMzM5MC9wcjkwNzExN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GVwYXJ0YW1lbnRvIGRlIEluZ2VuaWVyw61hIFF1w61taWNhLCBDVUNFSeKIklVuaXZlcnNpZGFkIGRlIEd1YWRhbGFqYXJhLCBCbHZkLiBNLiBHYXJjw61hIEJhcnJhZ8OhbiAxNDUxLCBDLlAuIDQ0NDMwIEd1YWRhbGFqYXJhLCBKYWwsIE3DqXhpY28sIGFuZCBJTlJBLCBVUjA1MCwgTGFib3JhdG9pcmUgZGUgQmlvdGVjaG5vbG9naWUgZGUgbOKAmUVudmlyb25uZW1lbnQsIEF2ZW51ZSBkZXMgRXRhbmdzLCBOYXJib25uZSwgRi0xMTEwMCwgRnJhbmNlIi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delInstrText>
            </w:r>
            <w:r w:rsidR="00E23229" w:rsidDel="001718DF">
              <w:rPr>
                <w:lang w:val="en-US"/>
              </w:rPr>
              <w:fldChar w:fldCharType="separate"/>
            </w:r>
          </w:del>
          <w:r w:rsidR="00E04011">
            <w:rPr>
              <w:lang w:val="en-US"/>
            </w:rPr>
            <w:t>(Alcaraz-González et al., 2021; Méndez-Acosta et al., 2008)</w:t>
          </w:r>
          <w:r w:rsidR="008D39E8">
            <w:fldChar w:fldCharType="begin"/>
          </w:r>
          <w:r w:rsidR="008D39E8" w:rsidRPr="008D39E8">
            <w:rPr>
              <w:lang w:val="en-US"/>
              <w:rPrChange w:id="282" w:author="Hellmann, Simon" w:date="2025-08-31T11:49:00Z">
                <w:rPr/>
              </w:rPrChange>
            </w:rPr>
            <w:instrText xml:space="preserve"> HYPERLINK \l "_CTVL0012be9b1399c9b4afcba313c9d8c854c25" \o "Alcaraz-González, V.; Fregoso-Sánchez, F. A.; González-Alvarez, V.; Steyer, J.-P. (2021): Multivariable Robust Regulation of Alkalinities in Continuou…" </w:instrText>
          </w:r>
          <w:r w:rsidR="008D39E8">
            <w:fldChar w:fldCharType="separate"/>
          </w:r>
          <w:r w:rsidR="00E04011">
            <w:rPr>
              <w:lang w:val="en-US"/>
            </w:rPr>
            <w:t>(Alcaraz-González et al., 2021</w:t>
          </w:r>
          <w:r w:rsidR="008D39E8">
            <w:rPr>
              <w:lang w:val="en-US"/>
            </w:rPr>
            <w:fldChar w:fldCharType="end"/>
          </w:r>
          <w:r w:rsidR="008D39E8">
            <w:fldChar w:fldCharType="begin"/>
          </w:r>
          <w:r w:rsidR="008D39E8" w:rsidRPr="008D39E8">
            <w:rPr>
              <w:lang w:val="en-US"/>
              <w:rPrChange w:id="283" w:author="Hellmann, Simon" w:date="2025-08-31T11:49:00Z">
                <w:rPr/>
              </w:rPrChange>
            </w:rPr>
            <w:instrText xml:space="preserve"> HYPERLINK \l "_CTVL0019836156639df4933b501911f3c806a05" \o "Méndez-Acosta, H. O.; Palacios-Ruiz, B.; Alcaraz-González, V.; Steyer, J.-P.; González-Álvarez, V.; Latrille, E. (2008): Robust Control of Volatile Fa…" </w:instrText>
          </w:r>
          <w:r w:rsidR="008D39E8">
            <w:fldChar w:fldCharType="separate"/>
          </w:r>
          <w:r w:rsidR="00E04011">
            <w:rPr>
              <w:lang w:val="en-US"/>
            </w:rPr>
            <w:t>; Méndez-Acosta et al., 2008)</w:t>
          </w:r>
          <w:r w:rsidR="008D39E8">
            <w:rPr>
              <w:lang w:val="en-US"/>
            </w:rPr>
            <w:fldChar w:fldCharType="end"/>
          </w:r>
          <w:del w:id="284" w:author="Hellmann, Simon" w:date="2025-08-30T15:50:00Z">
            <w:r w:rsidR="00E23229" w:rsidDel="001718DF">
              <w:rPr>
                <w:lang w:val="en-US"/>
              </w:rPr>
              <w:fldChar w:fldCharType="end"/>
            </w:r>
          </w:del>
          <w:customXmlDelRangeStart w:id="285" w:author="Hellmann, Simon" w:date="2025-08-30T15:50:00Z"/>
        </w:sdtContent>
      </w:sdt>
      <w:customXmlDelRangeEnd w:id="285"/>
      <w:r>
        <w:rPr>
          <w:lang w:val="en-US"/>
        </w:rPr>
        <w:t xml:space="preserve">. </w:t>
      </w:r>
      <w:r w:rsidR="00E23229">
        <w:rPr>
          <w:lang w:val="en-US"/>
        </w:rPr>
        <w:t xml:space="preserve">In </w:t>
      </w:r>
      <w:del w:id="286" w:author="Hellmann, Simon" w:date="2025-08-28T16:41:00Z">
        <w:r w:rsidR="00E23229" w:rsidDel="0080283A">
          <w:rPr>
            <w:lang w:val="en-US"/>
          </w:rPr>
          <w:delText xml:space="preserve">the context of </w:delText>
        </w:r>
      </w:del>
      <w:r w:rsidR="00E23229">
        <w:rPr>
          <w:lang w:val="en-US"/>
        </w:rPr>
        <w:t>agricultural AD</w:t>
      </w:r>
      <w:del w:id="287" w:author="Hellmann, Simon" w:date="2025-08-28T16:41:00Z">
        <w:r w:rsidR="00F41675" w:rsidDel="0080283A">
          <w:rPr>
            <w:lang w:val="en-US"/>
          </w:rPr>
          <w:delText xml:space="preserve"> plants</w:delText>
        </w:r>
      </w:del>
      <w:r w:rsidR="00E23229">
        <w:rPr>
          <w:lang w:val="en-US"/>
        </w:rPr>
        <w:t xml:space="preserve">, one powerful </w:t>
      </w:r>
      <w:ins w:id="288" w:author="Hellmann, Simon" w:date="2025-08-28T16:42:00Z">
        <w:r w:rsidR="0080283A">
          <w:rPr>
            <w:lang w:val="en-US"/>
          </w:rPr>
          <w:t xml:space="preserve">control </w:t>
        </w:r>
      </w:ins>
      <w:r w:rsidR="00E23229">
        <w:rPr>
          <w:lang w:val="en-US"/>
        </w:rPr>
        <w:t>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7F773F">
            <w:rPr>
              <w:lang w:val="en-US"/>
            </w:rPr>
            <w:fldChar w:fldCharType="end"/>
          </w:r>
        </w:sdtContent>
      </w:sdt>
      <w:r w:rsidR="0022651B" w:rsidRPr="42E16D65">
        <w:rPr>
          <w:lang w:val="en-US"/>
        </w:rPr>
        <w:t xml:space="preserve">. </w:t>
      </w:r>
      <w:del w:id="289" w:author="Hellmann, Simon" w:date="2025-08-28T16:42:00Z">
        <w:r w:rsidR="007A0A51" w:rsidDel="0080283A">
          <w:rPr>
            <w:lang w:val="en-US"/>
          </w:rPr>
          <w:delText>Hence</w:delText>
        </w:r>
        <w:r w:rsidR="00E23229" w:rsidDel="0080283A">
          <w:rPr>
            <w:lang w:val="en-US"/>
          </w:rPr>
          <w:delText xml:space="preserve">, </w:delText>
        </w:r>
        <w:r w:rsidR="0022651B" w:rsidRPr="42E16D65" w:rsidDel="0080283A">
          <w:rPr>
            <w:lang w:val="en-US"/>
          </w:rPr>
          <w:delText>i</w:delText>
        </w:r>
      </w:del>
      <w:ins w:id="290" w:author="Hellmann, Simon" w:date="2025-08-28T16:42:00Z">
        <w:r w:rsidR="0080283A">
          <w:rPr>
            <w:lang w:val="en-US"/>
          </w:rPr>
          <w:t>I</w:t>
        </w:r>
      </w:ins>
      <w:r w:rsidR="0022651B" w:rsidRPr="42E16D65">
        <w:rPr>
          <w:lang w:val="en-US"/>
        </w:rPr>
        <w:t xml:space="preserve">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hyperlink w:anchor="_CTVL0013051c0cddf4f42568eae54078ad0bd70" w:tooltip="Mayne, D. Q. (2014): Model predictive control: Recent developments and future promise. Automatica 50 (12), 2967–2986." w:history="1">
            <w:r w:rsidR="00C40BC0" w:rsidRPr="00C40BC0">
              <w:rPr>
                <w:lang w:val="en-US"/>
              </w:rPr>
              <w:t>(Mayne, 2014)</w:t>
            </w:r>
          </w:hyperlink>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hyperlink w:anchor="_CTVL001c709e85c77024936b9d07f9ccb35b455" w:tooltip="Kim, J. W.; Krausch, N.; Aizpuru, J.; Barz, T.; Lucia, S.; Neubauer, P.; Cruz Bournazou, M. N. (2023): Model predictive control and moving horizon est…" w:history="1">
            <w:r w:rsidR="00C40BC0" w:rsidRPr="00C40BC0">
              <w:rPr>
                <w:lang w:val="en-US"/>
              </w:rPr>
              <w:t>(Kim et al., 2023)</w:t>
            </w:r>
          </w:hyperlink>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hyperlink w:anchor="_CTVL00183734d8d74ed4a239bcf1c4dc098da8f" w:tooltip="Körber, M.; Weinrich, S.; Span, R.; Gerber, M. (2022): Demand-oriented biogas production to cover residual load of an electricity self-sufficient comm…" w:history="1">
            <w:r w:rsidR="00C40BC0" w:rsidRPr="00C40BC0">
              <w:rPr>
                <w:lang w:val="en-US"/>
              </w:rPr>
              <w:t>(Körber et al., 2022)</w:t>
            </w:r>
          </w:hyperlink>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w:t>
      </w:r>
      <w:del w:id="291" w:author="Hellmann, Simon" w:date="2025-08-28T16:43:00Z">
        <w:r w:rsidR="007A0A51" w:rsidRPr="42E16D65" w:rsidDel="0080283A">
          <w:rPr>
            <w:lang w:val="en-US"/>
          </w:rPr>
          <w:delText xml:space="preserve">CHP </w:delText>
        </w:r>
      </w:del>
      <w:r w:rsidR="007A0A51" w:rsidRPr="42E16D65">
        <w:rPr>
          <w:lang w:val="en-US"/>
        </w:rPr>
        <w:t>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5ECE791A" w:rsidR="00FB6B98" w:rsidRPr="00220152" w:rsidRDefault="00505847">
      <w:pPr>
        <w:rPr>
          <w:lang w:val="en-US"/>
        </w:rPr>
      </w:pPr>
      <w:r w:rsidRPr="42E16D65">
        <w:rPr>
          <w:lang w:val="en-US"/>
        </w:rPr>
        <w:t xml:space="preserve">At the core of MPC lies </w:t>
      </w:r>
      <w:del w:id="292" w:author="Hellmann, Simon" w:date="2025-08-28T16:43:00Z">
        <w:r w:rsidRPr="42E16D65" w:rsidDel="00DF5395">
          <w:rPr>
            <w:lang w:val="en-US"/>
          </w:rPr>
          <w:delText xml:space="preserve">the </w:delText>
        </w:r>
      </w:del>
      <w:ins w:id="293" w:author="Hellmann, Simon" w:date="2025-08-28T16:43:00Z">
        <w:r w:rsidR="00DF5395">
          <w:rPr>
            <w:lang w:val="en-US"/>
          </w:rPr>
          <w:t xml:space="preserve">a </w:t>
        </w:r>
      </w:ins>
      <w:r w:rsidRPr="42E16D65">
        <w:rPr>
          <w:lang w:val="en-US"/>
        </w:rPr>
        <w:t>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 xml:space="preserve">However, </w:t>
      </w:r>
      <w:del w:id="294" w:author="Hellmann, Simon" w:date="2025-08-28T16:44:00Z">
        <w:r w:rsidR="007A0A51" w:rsidDel="009A22A3">
          <w:rPr>
            <w:lang w:val="en-US"/>
          </w:rPr>
          <w:delText>s</w:delText>
        </w:r>
        <w:r w:rsidR="0022651B" w:rsidRPr="42E16D65" w:rsidDel="009A22A3">
          <w:rPr>
            <w:lang w:val="en-US"/>
          </w:rPr>
          <w:delText>ince each model is only an approximation of reality,</w:delText>
        </w:r>
      </w:del>
      <w:r w:rsidR="0022651B" w:rsidRPr="42E16D65">
        <w:rPr>
          <w:lang w:val="en-US"/>
        </w:rPr>
        <w:t xml:space="preserve"> real-world applications </w:t>
      </w:r>
      <w:r w:rsidR="004B0D9B">
        <w:rPr>
          <w:lang w:val="en-US"/>
        </w:rPr>
        <w:t>usually</w:t>
      </w:r>
      <w:r w:rsidR="0022651B" w:rsidRPr="42E16D65">
        <w:rPr>
          <w:lang w:val="en-US"/>
        </w:rPr>
        <w:t xml:space="preserve"> face a plant-model mismatch</w:t>
      </w:r>
      <w:ins w:id="295" w:author="Hellmann, Simon" w:date="2025-08-28T16:56:00Z">
        <w:r w:rsidR="00B1784E">
          <w:rPr>
            <w:lang w:val="en-US"/>
          </w:rPr>
          <w:t xml:space="preserve"> (PMM)</w:t>
        </w:r>
      </w:ins>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2D43B3">
            <w:rPr>
              <w:lang w:val="en-US"/>
            </w:rPr>
            <w:fldChar w:fldCharType="end"/>
          </w:r>
        </w:sdtContent>
      </w:sdt>
      <w:ins w:id="296" w:author="Hellmann, Simon" w:date="2025-08-28T16:44:00Z">
        <w:r w:rsidR="009A22A3">
          <w:rPr>
            <w:lang w:val="en-US"/>
          </w:rPr>
          <w:t>, as a</w:t>
        </w:r>
      </w:ins>
      <w:ins w:id="297" w:author="Hellmann, Simon" w:date="2025-08-28T16:45:00Z">
        <w:r w:rsidR="009A22A3">
          <w:rPr>
            <w:lang w:val="en-US"/>
          </w:rPr>
          <w:t xml:space="preserve">ny </w:t>
        </w:r>
      </w:ins>
      <w:ins w:id="298" w:author="Hellmann, Simon" w:date="2025-08-28T16:44:00Z">
        <w:r w:rsidR="009A22A3" w:rsidRPr="42E16D65">
          <w:rPr>
            <w:lang w:val="en-US"/>
          </w:rPr>
          <w:t>model is only an approximation of reality</w:t>
        </w:r>
      </w:ins>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del w:id="299" w:author="Hellmann, Simon" w:date="2025-08-28T16:50:00Z">
        <w:r w:rsidR="0022651B" w:rsidRPr="42E16D65" w:rsidDel="009A22A3">
          <w:rPr>
            <w:lang w:val="en-US"/>
          </w:rPr>
          <w:delText xml:space="preserve">advanced </w:delText>
        </w:r>
      </w:del>
      <w:ins w:id="300" w:author="Hellmann, Simon" w:date="2025-08-28T16:50:00Z">
        <w:r w:rsidR="009A22A3">
          <w:rPr>
            <w:lang w:val="en-US"/>
          </w:rPr>
          <w:t>robust</w:t>
        </w:r>
        <w:r w:rsidR="009A22A3" w:rsidRPr="42E16D65">
          <w:rPr>
            <w:lang w:val="en-US"/>
          </w:rPr>
          <w:t xml:space="preserve"> </w:t>
        </w:r>
      </w:ins>
      <w:r w:rsidR="0022651B" w:rsidRPr="42E16D65">
        <w:rPr>
          <w:lang w:val="en-US"/>
        </w:rPr>
        <w:t>MPC</w:t>
      </w:r>
      <w:r w:rsidR="007338B8">
        <w:rPr>
          <w:lang w:val="en-US"/>
        </w:rPr>
        <w:t xml:space="preserve"> </w:t>
      </w:r>
      <w:r w:rsidR="0022651B" w:rsidRPr="42E16D65">
        <w:rPr>
          <w:lang w:val="en-US"/>
        </w:rPr>
        <w:t>s</w:t>
      </w:r>
      <w:r w:rsidR="007338B8">
        <w:rPr>
          <w:lang w:val="en-US"/>
        </w:rPr>
        <w:t xml:space="preserve">chemes, e.g., </w:t>
      </w:r>
      <w:del w:id="301" w:author="Hellmann, Simon" w:date="2025-08-28T16:48:00Z">
        <w:r w:rsidR="00F8151A" w:rsidDel="009A22A3">
          <w:rPr>
            <w:lang w:val="en-US"/>
          </w:rPr>
          <w:delText xml:space="preserve">robust or </w:delText>
        </w:r>
        <w:r w:rsidR="0022651B" w:rsidRPr="42E16D65" w:rsidDel="009A22A3">
          <w:rPr>
            <w:lang w:val="en-US"/>
          </w:rPr>
          <w:delText>min-max MPC</w:delText>
        </w:r>
      </w:del>
      <w:del w:id="302" w:author="Hellmann, Simon" w:date="2025-08-28T16:45:00Z">
        <w:r w:rsidR="00F8151A" w:rsidDel="009A22A3">
          <w:rPr>
            <w:lang w:val="en-US"/>
          </w:rPr>
          <w:delText xml:space="preserve"> </w:delText>
        </w:r>
      </w:del>
      <w:customXmlDelRangeStart w:id="303" w:author="Hellmann, Simon" w:date="2025-08-28T16:45:00Z"/>
      <w:sdt>
        <w:sdtPr>
          <w:rPr>
            <w:lang w:val="en-US"/>
          </w:rPr>
          <w:alias w:val="To edit, see citavi.com/edit"/>
          <w:tag w:val="CitaviPlaceholder#d37591b6-8eed-4199-8028-cb66a536ce44"/>
          <w:id w:val="-148134202"/>
          <w:placeholder>
            <w:docPart w:val="CE957AAECB594F52A2AD8CCF3D1FD6DD"/>
          </w:placeholder>
        </w:sdtPr>
        <w:sdtContent>
          <w:customXmlDelRangeEnd w:id="303"/>
          <w:del w:id="304" w:author="Hellmann, Simon" w:date="2025-08-28T16:45:00Z">
            <w:r w:rsidR="00F8151A" w:rsidDel="009A22A3">
              <w:rPr>
                <w:lang w:val="en-US"/>
              </w:rPr>
              <w:fldChar w:fldCharType="begin"/>
            </w:r>
          </w:del>
          <w:del w:id="305" w:author="Hellmann, Simon" w:date="2025-08-28T16:46:00Z">
            <w:r w:rsidR="009A22A3"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yOFQxNjoyNjoy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delInstrText>
            </w:r>
          </w:del>
          <w:del w:id="306" w:author="Hellmann, Simon" w:date="2025-08-28T16:45:00Z">
            <w:r w:rsidR="00F8151A" w:rsidDel="009A22A3">
              <w:rPr>
                <w:lang w:val="en-US"/>
              </w:rPr>
              <w:fldChar w:fldCharType="separate"/>
            </w:r>
          </w:del>
          <w:del w:id="307" w:author="Hellmann, Simon" w:date="2025-08-28T16:46:00Z">
            <w:r w:rsidR="009A22A3" w:rsidDel="009A22A3">
              <w:rPr>
                <w:lang w:val="en-US"/>
              </w:rPr>
              <w:delText>(Piceno-Díaz et al., 2020)</w:delText>
            </w:r>
          </w:del>
          <w:del w:id="308" w:author="Hellmann, Simon" w:date="2025-08-28T16:45:00Z">
            <w:r w:rsidR="00F8151A" w:rsidDel="009A22A3">
              <w:rPr>
                <w:lang w:val="en-US"/>
              </w:rPr>
              <w:fldChar w:fldCharType="end"/>
            </w:r>
          </w:del>
          <w:customXmlDelRangeStart w:id="309" w:author="Hellmann, Simon" w:date="2025-08-28T16:45:00Z"/>
        </w:sdtContent>
      </w:sdt>
      <w:customXmlDelRangeEnd w:id="309"/>
      <w:del w:id="310" w:author="Hellmann, Simon" w:date="2025-08-28T16:48:00Z">
        <w:r w:rsidR="0022651B" w:rsidRPr="42E16D65" w:rsidDel="009A22A3">
          <w:rPr>
            <w:lang w:val="en-US"/>
          </w:rPr>
          <w:delText xml:space="preserve">, </w:delText>
        </w:r>
      </w:del>
      <w:r w:rsidR="0022651B" w:rsidRPr="42E16D65">
        <w:rPr>
          <w:lang w:val="en-US"/>
        </w:rPr>
        <w:t>stochastic MPC</w:t>
      </w:r>
      <w:ins w:id="311" w:author="Hellmann, Simon" w:date="2025-08-28T16:50:00Z">
        <w:r w:rsidR="009A22A3">
          <w:rPr>
            <w:lang w:val="en-US"/>
          </w:rPr>
          <w:t xml:space="preserve">, </w:t>
        </w:r>
        <w:r w:rsidR="009A22A3" w:rsidRPr="42E16D65">
          <w:rPr>
            <w:lang w:val="en-US"/>
          </w:rPr>
          <w:t>min-max MPC</w:t>
        </w:r>
      </w:ins>
      <w:r w:rsidR="0022651B" w:rsidRPr="42E16D65">
        <w:rPr>
          <w:lang w:val="en-US"/>
        </w:rPr>
        <w:t xml:space="preserve"> </w:t>
      </w:r>
      <w:customXmlInsRangeStart w:id="312" w:author="Hellmann, Simon" w:date="2025-08-28T16:48:00Z"/>
      <w:sdt>
        <w:sdtPr>
          <w:rPr>
            <w:lang w:val="en-US"/>
          </w:rPr>
          <w:alias w:val="To edit, see citavi.com/edit"/>
          <w:tag w:val="CitaviPlaceholder#a0baec59-e734-4b7e-b2b4-02f8743ede32"/>
          <w:id w:val="-1883786237"/>
          <w:placeholder>
            <w:docPart w:val="DefaultPlaceholder_-1854013440"/>
          </w:placeholder>
        </w:sdtPr>
        <w:sdtContent>
          <w:customXmlInsRangeEnd w:id="312"/>
          <w:ins w:id="313" w:author="Hellmann, Simon" w:date="2025-08-28T16:48:00Z">
            <w:r w:rsidR="009A22A3">
              <w:rPr>
                <w:lang w:val="en-US"/>
              </w:rPr>
              <w:fldChar w:fldCharType="begin"/>
            </w:r>
          </w:ins>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YTBiYWVjNTktZTczNC00YjdlLWIyYjQtMDJmODc0M2VkZTMyIiwiVGV4dCI6IihNYXluZSwgMjAxNCkiLCJXQUlWZXJzaW9uIjoiNi4xOS4yLjEifQ==}</w:instrText>
          </w:r>
          <w:r w:rsidR="009A22A3">
            <w:rPr>
              <w:lang w:val="en-US"/>
            </w:rPr>
            <w:fldChar w:fldCharType="separate"/>
          </w:r>
          <w:hyperlink w:anchor="_CTVL0013051c0cddf4f42568eae54078ad0bd70" w:tooltip="Mayne, D. Q. (2014): Model predictive control: Recent developments and future promise. Automatica 50 (12), 2967–2986." w:history="1">
            <w:r w:rsidR="00C40BC0" w:rsidRPr="00C40BC0">
              <w:rPr>
                <w:lang w:val="en-US"/>
              </w:rPr>
              <w:t>(Mayne, 2014)</w:t>
            </w:r>
          </w:hyperlink>
          <w:ins w:id="314" w:author="Hellmann, Simon" w:date="2025-08-28T16:48:00Z">
            <w:r w:rsidR="009A22A3">
              <w:rPr>
                <w:lang w:val="en-US"/>
              </w:rPr>
              <w:fldChar w:fldCharType="end"/>
            </w:r>
            <w:r w:rsidR="009A22A3">
              <w:rPr>
                <w:lang w:val="en-US"/>
              </w:rPr>
              <w:t xml:space="preserve">, </w:t>
            </w:r>
          </w:ins>
          <w:customXmlInsRangeStart w:id="315" w:author="Hellmann, Simon" w:date="2025-08-28T16:48:00Z"/>
        </w:sdtContent>
      </w:sdt>
      <w:customXmlInsRangeEnd w:id="315"/>
      <w:sdt>
        <w:sdtPr>
          <w:rPr>
            <w:lang w:val="en-US"/>
          </w:rPr>
          <w:alias w:val="To edit, see citavi.com/edit"/>
          <w:tag w:val="CitaviPlaceholder#dc21ab26-6d3d-4651-bfc3-b00c672b3e14"/>
          <w:id w:val="-278412833"/>
          <w:placeholder>
            <w:docPart w:val="DefaultPlaceholder_-1854013440"/>
          </w:placeholder>
        </w:sdtPr>
        <w:sdtContent>
          <w:del w:id="316" w:author="Hellmann, Simon" w:date="2025-08-28T16:45:00Z">
            <w:r w:rsidR="00F8151A" w:rsidDel="009A22A3">
              <w:rPr>
                <w:lang w:val="en-US"/>
              </w:rPr>
              <w:fldChar w:fldCharType="begin"/>
            </w:r>
            <w:r w:rsidR="00462857"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3LTIzVDE0OjA3OjAx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3LTIzVDE0OjA3OjAx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delInstrText>
            </w:r>
            <w:r w:rsidR="00F8151A" w:rsidDel="009A22A3">
              <w:rPr>
                <w:lang w:val="en-US"/>
              </w:rPr>
              <w:fldChar w:fldCharType="separate"/>
            </w:r>
          </w:del>
          <w:del w:id="317" w:author="Hellmann, Simon" w:date="2025-08-28T16:46:00Z">
            <w:r w:rsidR="009A22A3" w:rsidDel="009A22A3">
              <w:rPr>
                <w:lang w:val="en-US"/>
              </w:rPr>
              <w:delText>(Mesbah et al., 2014</w:delText>
            </w:r>
          </w:del>
          <w:r w:rsidR="009A22A3">
            <w:rPr>
              <w:lang w:val="en-US"/>
            </w:rPr>
            <w:t>)</w:t>
          </w:r>
          <w:del w:id="318" w:author="Hellmann, Simon" w:date="2025-08-28T16:45:00Z">
            <w:r w:rsidR="00F8151A" w:rsidDel="009A22A3">
              <w:rPr>
                <w:lang w:val="en-US"/>
              </w:rPr>
              <w:fldChar w:fldCharType="end"/>
            </w:r>
          </w:del>
        </w:sdtContent>
      </w:sdt>
      <w:ins w:id="319" w:author="Hellmann, Simon" w:date="2025-08-28T16:48:00Z">
        <w:r w:rsidR="009A22A3" w:rsidRPr="42E16D65">
          <w:rPr>
            <w:lang w:val="en-US"/>
          </w:rPr>
          <w:t>,</w:t>
        </w:r>
      </w:ins>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customXmlInsRangeStart w:id="320" w:author="Hellmann, Simon" w:date="2025-08-28T16:45:00Z"/>
          <w:sdt>
            <w:sdtPr>
              <w:rPr>
                <w:lang w:val="en-US"/>
              </w:rPr>
              <w:alias w:val="To edit, see citavi.com/edit"/>
              <w:tag w:val="CitaviPlaceholder#6d4907aa-a917-4daa-8759-8b7fdb66c089"/>
              <w:id w:val="-1668943466"/>
              <w:placeholder>
                <w:docPart w:val="F2A884615A924492A1E54C3AF0080C86"/>
              </w:placeholder>
            </w:sdtPr>
            <w:sdtContent>
              <w:customXmlInsRangeEnd w:id="320"/>
              <w:ins w:id="321" w:author="Hellmann, Simon" w:date="2025-08-28T16:45:00Z">
                <w:r w:rsidR="009A22A3">
                  <w:rPr>
                    <w:lang w:val="en-US"/>
                  </w:rPr>
                  <w:fldChar w:fldCharType="begin"/>
                </w:r>
              </w:ins>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Mzg3NzgwN2QtOTU5YS00YzhmLWFlZDktZjk0MzgxNTU5NmY4IiwiVGV4dCI6IihQaWNlbm8tRMOtYXogZXQgYWwuLCAyMDIwKSIsIldBSVZlcnNpb24iOiI2LjE5LjIuMSJ9}</w:instrText>
              </w:r>
              <w:ins w:id="322" w:author="Hellmann, Simon" w:date="2025-08-28T16:45:00Z">
                <w:r w:rsidR="009A22A3">
                  <w:rPr>
                    <w:lang w:val="en-US"/>
                  </w:rPr>
                  <w:fldChar w:fldCharType="separate"/>
                </w:r>
              </w:ins>
              <w:hyperlink w:anchor="_CTVL001b3c753199fa1416c82e8912240005fe1" w:tooltip="Piceno-Díaz, E. R.; Ricardez-Sandoval, L. A.; Gutierrez-Limon, M. A.; Méndez-Acosta, H. O.; Puebla, H. (2020): Robust Nonlinear Model Predictive Contr…" w:history="1">
                <w:r w:rsidR="00C40BC0">
                  <w:rPr>
                    <w:lang w:val="en-US"/>
                  </w:rPr>
                  <w:t>(Piceno-Díaz et al., 2020)</w:t>
                </w:r>
              </w:hyperlink>
              <w:hyperlink w:anchor="_CTVL001b3c753199fa1416c82e8912240005fe1" w:tooltip="Piceno-Díaz, E. R.; Ricardez-Sandoval, L. A.; Gutierrez-Limon, M. A.; Méndez-Acosta, H. O.; Puebla, H. (2020): Robust Nonlinear Model Predictive Contr…" w:history="1">
                <w:hyperlink w:anchor="_CTVL001b3c753199fa1416c82e8912240005fe1" w:tooltip="Piceno-Díaz, E. R.; Ricardez-Sandoval, L. A.; Gutierrez-Limon, M. A.; Méndez-Acosta, H. O.; Puebla, H. (2020): Robust Nonlinear Model Predictive Contr…" w:history="1">
                  <w:r w:rsidR="00C40BC0">
                    <w:rPr>
                      <w:lang w:val="en-US"/>
                    </w:rPr>
                    <w:t>(Piceno-Díaz et al., 2020)</w:t>
                  </w:r>
                </w:hyperlink>
              </w:hyperlink>
              <w:ins w:id="323" w:author="Hellmann, Simon" w:date="2025-08-28T16:45:00Z">
                <w:r w:rsidR="009A22A3">
                  <w:rPr>
                    <w:lang w:val="en-US"/>
                  </w:rPr>
                  <w:fldChar w:fldCharType="end"/>
                </w:r>
              </w:ins>
              <w:customXmlInsRangeStart w:id="324" w:author="Hellmann, Simon" w:date="2025-08-28T16:45:00Z"/>
            </w:sdtContent>
          </w:sdt>
          <w:customXmlInsRangeEnd w:id="324"/>
          <w:del w:id="325" w:author="Hellmann, Simon" w:date="2025-08-28T16:45:00Z">
            <w:r w:rsidR="00F8151A" w:rsidDel="009A22A3">
              <w:rPr>
                <w:lang w:val="en-US"/>
              </w:rPr>
              <w:fldChar w:fldCharType="begin"/>
            </w:r>
            <w:r w:rsidR="00462857"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0VDE0OjA2OjU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delInstrText>
            </w:r>
            <w:r w:rsidR="00F8151A" w:rsidDel="009A22A3">
              <w:rPr>
                <w:lang w:val="en-US"/>
              </w:rPr>
              <w:fldChar w:fldCharType="separate"/>
            </w:r>
            <w:r w:rsidR="00B82ED6" w:rsidDel="009A22A3">
              <w:rPr>
                <w:lang w:val="en-US"/>
              </w:rPr>
              <w:delText>(Guo et al., 2024)</w:delText>
            </w:r>
            <w:r w:rsidR="00F8151A" w:rsidDel="009A22A3">
              <w:rPr>
                <w:lang w:val="en-US"/>
              </w:rPr>
              <w:fldChar w:fldCharType="end"/>
            </w:r>
          </w:del>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 xml:space="preserve">parametric </w:t>
      </w:r>
      <w:del w:id="326" w:author="Hellmann, Simon" w:date="2025-08-28T16:57:00Z">
        <w:r w:rsidR="0022651B" w:rsidRPr="42E16D65" w:rsidDel="00B1784E">
          <w:rPr>
            <w:lang w:val="en-US"/>
          </w:rPr>
          <w:delText>plant-model mismatch</w:delText>
        </w:r>
      </w:del>
      <w:ins w:id="327" w:author="Hellmann, Simon" w:date="2025-08-28T16:57:00Z">
        <w:r w:rsidR="00B1784E">
          <w:rPr>
            <w:lang w:val="en-US"/>
          </w:rPr>
          <w:t>PMM</w:t>
        </w:r>
      </w:ins>
      <w:r w:rsidR="0022651B" w:rsidRPr="42E16D65">
        <w:rPr>
          <w:lang w:val="en-US"/>
        </w:rPr>
        <w:t xml:space="preserve"> (i.e.</w:t>
      </w:r>
      <w:r w:rsidR="00BF7C83">
        <w:rPr>
          <w:lang w:val="en-US"/>
        </w:rPr>
        <w:t>,</w:t>
      </w:r>
      <w:r w:rsidR="0022651B" w:rsidRPr="42E16D65">
        <w:rPr>
          <w:lang w:val="en-US"/>
        </w:rPr>
        <w:t xml:space="preserve"> assuming a structurally </w:t>
      </w:r>
      <w:del w:id="328" w:author="Hellmann, Simon" w:date="2025-08-28T16:57:00Z">
        <w:r w:rsidR="0022651B" w:rsidRPr="42E16D65" w:rsidDel="00446D8A">
          <w:rPr>
            <w:lang w:val="en-US"/>
          </w:rPr>
          <w:delText xml:space="preserve">suitable </w:delText>
        </w:r>
      </w:del>
      <w:ins w:id="329" w:author="Hellmann, Simon" w:date="2025-08-28T16:57:00Z">
        <w:r w:rsidR="00446D8A">
          <w:rPr>
            <w:lang w:val="en-US"/>
          </w:rPr>
          <w:t>correct</w:t>
        </w:r>
        <w:r w:rsidR="00446D8A" w:rsidRPr="42E16D65">
          <w:rPr>
            <w:lang w:val="en-US"/>
          </w:rPr>
          <w:t xml:space="preserve"> </w:t>
        </w:r>
      </w:ins>
      <w:r w:rsidR="0022651B" w:rsidRPr="42E16D65">
        <w:rPr>
          <w:lang w:val="en-US"/>
        </w:rPr>
        <w:t>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xVDIxOjE0OjU4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w:t>
            </w:r>
          </w:hyperlink>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C0zMVQyMToxNDo1O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(2013)</w:t>
            </w:r>
          </w:hyperlink>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w:t>
      </w:r>
      <w:del w:id="330" w:author="Hellmann, Simon" w:date="2025-08-28T16:58:00Z">
        <w:r w:rsidR="0022651B" w:rsidRPr="42E16D65" w:rsidDel="00446D8A">
          <w:rPr>
            <w:lang w:val="en-US"/>
          </w:rPr>
          <w:delText xml:space="preserve">accessible </w:delText>
        </w:r>
      </w:del>
      <w:ins w:id="331" w:author="Hellmann, Simon" w:date="2025-08-28T16:58:00Z">
        <w:r w:rsidR="00446D8A">
          <w:rPr>
            <w:lang w:val="en-US"/>
          </w:rPr>
          <w:t>available</w:t>
        </w:r>
        <w:r w:rsidR="00446D8A" w:rsidRPr="42E16D65">
          <w:rPr>
            <w:lang w:val="en-US"/>
          </w:rPr>
          <w:t xml:space="preserve"> </w:t>
        </w:r>
      </w:ins>
      <w:r w:rsidR="0022651B" w:rsidRPr="42E16D65">
        <w:rPr>
          <w:lang w:val="en-US"/>
        </w:rPr>
        <w:t xml:space="preserve">as the open-source Python library </w:t>
      </w:r>
      <w:r w:rsidR="0022651B" w:rsidRPr="00220152">
        <w:rPr>
          <w:i/>
          <w:lang w:val="en-US"/>
        </w:rPr>
        <w:t>do-mpc</w:t>
      </w:r>
      <w:r w:rsidR="0022651B" w:rsidRPr="42E16D65">
        <w:rPr>
          <w:lang w:val="en-US"/>
        </w:rPr>
        <w:t xml:space="preserve"> </w:t>
      </w:r>
      <w:del w:id="332" w:author="Hellmann, Simon" w:date="2025-08-28T16:58:00Z">
        <w:r w:rsidR="0022651B" w:rsidRPr="42E16D65" w:rsidDel="00446D8A">
          <w:rPr>
            <w:lang w:val="en-US"/>
          </w:rPr>
          <w:delText>provided by</w:delText>
        </w:r>
        <w:r w:rsidR="004B0D9B" w:rsidDel="00446D8A">
          <w:rPr>
            <w:lang w:val="en-US"/>
          </w:rPr>
          <w:delText xml:space="preserve"> </w:delText>
        </w:r>
      </w:del>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w:t>
            </w:r>
          </w:hyperlink>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(2023)</w:t>
            </w:r>
          </w:hyperlink>
          <w:r w:rsidR="009756A0">
            <w:rPr>
              <w:lang w:val="en-US"/>
            </w:rPr>
            <w:fldChar w:fldCharType="end"/>
          </w:r>
        </w:sdtContent>
      </w:sdt>
      <w:r w:rsidR="0022651B" w:rsidRPr="42E16D65">
        <w:rPr>
          <w:lang w:val="en-US"/>
        </w:rPr>
        <w:t xml:space="preserve">. </w:t>
      </w:r>
    </w:p>
    <w:p w14:paraId="6D1A4BBA" w14:textId="01E4F070"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 xml:space="preserve">in </w:t>
      </w:r>
      <w:del w:id="333" w:author="Hellmann, Simon" w:date="2025-08-28T16:58:00Z">
        <w:r w:rsidR="009013E2" w:rsidDel="00446D8A">
          <w:rPr>
            <w:lang w:val="en-US"/>
          </w:rPr>
          <w:delText>the presence</w:delText>
        </w:r>
      </w:del>
      <w:ins w:id="334" w:author="Hellmann, Simon" w:date="2025-08-28T16:58:00Z">
        <w:r w:rsidR="00446D8A">
          <w:rPr>
            <w:lang w:val="en-US"/>
          </w:rPr>
          <w:t>li</w:t>
        </w:r>
      </w:ins>
      <w:ins w:id="335" w:author="Hellmann, Simon" w:date="2025-08-28T16:59:00Z">
        <w:r w:rsidR="00446D8A">
          <w:rPr>
            <w:lang w:val="en-US"/>
          </w:rPr>
          <w:t>ght</w:t>
        </w:r>
      </w:ins>
      <w:r w:rsidR="009013E2">
        <w:rPr>
          <w:lang w:val="en-US"/>
        </w:rPr>
        <w:t xml:space="preserv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 xml:space="preserve">n </w:t>
      </w:r>
      <w:r w:rsidRPr="42E16D65">
        <w:rPr>
          <w:rFonts w:eastAsia="Garamond" w:cs="Garamond"/>
          <w:color w:val="000000" w:themeColor="text1"/>
          <w:lang w:val="en-US"/>
        </w:rPr>
        <w:lastRenderedPageBreak/>
        <w:t>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336" w:name="_dfhmt4ji2fxx"/>
      <w:bookmarkEnd w:id="336"/>
      <w:r w:rsidRPr="6A0623E8">
        <w:rPr>
          <w:lang w:val="en-US"/>
        </w:rPr>
        <w:t>Materials and methods</w:t>
      </w:r>
    </w:p>
    <w:p w14:paraId="78BD8CC1" w14:textId="7FC9620E"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del w:id="337" w:author="Hellmann, Simon" w:date="2025-08-27T18:48:00Z">
        <w:r w:rsidR="32AF646F" w:rsidRPr="001F4FEB" w:rsidDel="001624E7">
          <w:rPr>
            <w:lang w:val="en-US"/>
          </w:rPr>
          <w:delText xml:space="preserve">AD </w:delText>
        </w:r>
      </w:del>
      <w:ins w:id="338" w:author="Hellmann, Simon" w:date="2025-08-27T18:48:00Z">
        <w:r w:rsidR="001624E7">
          <w:rPr>
            <w:lang w:val="en-US"/>
          </w:rPr>
          <w:t>anaerobic digestion</w:t>
        </w:r>
        <w:r w:rsidR="001624E7" w:rsidRPr="001F4FEB">
          <w:rPr>
            <w:lang w:val="en-US"/>
          </w:rPr>
          <w:t xml:space="preserve"> </w:t>
        </w:r>
      </w:ins>
      <w:r w:rsidR="32AF646F" w:rsidRPr="001F4FEB">
        <w:rPr>
          <w:lang w:val="en-US"/>
        </w:rPr>
        <w:t>model</w:t>
      </w:r>
      <w:del w:id="339" w:author="Hellmann, Simon" w:date="2025-08-27T18:48:00Z">
        <w:r w:rsidR="32AF646F" w:rsidRPr="001F4FEB" w:rsidDel="00893EBE">
          <w:rPr>
            <w:lang w:val="en-US"/>
          </w:rPr>
          <w:delText>: ADM1-R3</w:delText>
        </w:r>
      </w:del>
    </w:p>
    <w:p w14:paraId="7C542BA9" w14:textId="2466C630"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C40BC0">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(i)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ins w:id="340" w:author="Hellmann, Simon" w:date="2025-08-31T17:41:00Z">
        <w:r w:rsidR="00D34B41">
          <w:rPr>
            <w:lang w:val="en-US"/>
          </w:rPr>
          <w:t xml:space="preserve">, 8 outputs, and </w:t>
        </w:r>
      </w:ins>
      <w:del w:id="341" w:author="Hellmann, Simon" w:date="2025-08-31T17:41:00Z">
        <w:r w:rsidR="002446BD" w:rsidDel="00D34B41">
          <w:rPr>
            <w:lang w:val="en-US"/>
          </w:rPr>
          <w:delText xml:space="preserve"> and </w:delText>
        </w:r>
      </w:del>
      <w:ins w:id="342" w:author="Hellmann, Simon" w:date="2025-08-31T17:41:00Z">
        <w:r w:rsidR="00D34B41">
          <w:rPr>
            <w:lang w:val="en-US"/>
          </w:rPr>
          <w:t>39</w:t>
        </w:r>
      </w:ins>
      <w:del w:id="343" w:author="Hellmann, Simon" w:date="2025-08-31T17:41:00Z">
        <w:r w:rsidR="00C21252" w:rsidDel="00D34B41">
          <w:rPr>
            <w:lang w:val="en-US"/>
          </w:rPr>
          <w:delText>27</w:delText>
        </w:r>
      </w:del>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5D3388">
        <w:rPr>
          <w:highlight w:val="yellow"/>
          <w:lang w:val="en-US"/>
          <w:rPrChange w:id="344" w:author="Hellmann, Simon" w:date="2025-08-27T18:03:00Z">
            <w:rPr>
              <w:lang w:val="en-US"/>
            </w:rPr>
          </w:rPrChange>
        </w:rPr>
        <w:t xml:space="preserve">supplementary </w:t>
      </w:r>
      <w:del w:id="345" w:author="Hellmann, Simon" w:date="2025-08-27T18:01:00Z">
        <w:r w:rsidR="007338B8" w:rsidRPr="005D3388" w:rsidDel="005D3388">
          <w:rPr>
            <w:highlight w:val="yellow"/>
            <w:lang w:val="en-US"/>
            <w:rPrChange w:id="346" w:author="Hellmann, Simon" w:date="2025-08-27T18:03:00Z">
              <w:rPr>
                <w:lang w:val="en-US"/>
              </w:rPr>
            </w:rPrChange>
          </w:rPr>
          <w:delText xml:space="preserve">information </w:delText>
        </w:r>
      </w:del>
      <w:ins w:id="347" w:author="Hellmann, Simon" w:date="2025-08-27T18:01:00Z">
        <w:r w:rsidR="005D3388" w:rsidRPr="005D3388">
          <w:rPr>
            <w:highlight w:val="yellow"/>
            <w:lang w:val="en-US"/>
            <w:rPrChange w:id="348" w:author="Hellmann, Simon" w:date="2025-08-27T18:03:00Z">
              <w:rPr>
                <w:lang w:val="en-US"/>
              </w:rPr>
            </w:rPrChange>
          </w:rPr>
          <w:t xml:space="preserve">material </w:t>
        </w:r>
      </w:ins>
      <w:r w:rsidR="007338B8" w:rsidRPr="005D3388">
        <w:rPr>
          <w:highlight w:val="yellow"/>
          <w:lang w:val="en-US"/>
          <w:rPrChange w:id="349" w:author="Hellmann, Simon" w:date="2025-08-27T18:03:00Z">
            <w:rPr>
              <w:lang w:val="en-US"/>
            </w:rPr>
          </w:rPrChange>
        </w:rPr>
        <w:t>(S</w:t>
      </w:r>
      <w:ins w:id="350" w:author="Hellmann, Simon" w:date="2025-08-27T18:02:00Z">
        <w:r w:rsidR="005D3388" w:rsidRPr="005D3388">
          <w:rPr>
            <w:highlight w:val="yellow"/>
            <w:lang w:val="en-US"/>
            <w:rPrChange w:id="351" w:author="Hellmann, Simon" w:date="2025-08-27T18:03:00Z">
              <w:rPr>
                <w:lang w:val="en-US"/>
              </w:rPr>
            </w:rPrChange>
          </w:rPr>
          <w:t>M</w:t>
        </w:r>
      </w:ins>
      <w:del w:id="352" w:author="Hellmann, Simon" w:date="2025-08-27T18:01:00Z">
        <w:r w:rsidR="007338B8" w:rsidRPr="005D3388" w:rsidDel="005D3388">
          <w:rPr>
            <w:highlight w:val="yellow"/>
            <w:lang w:val="en-US"/>
            <w:rPrChange w:id="353" w:author="Hellmann, Simon" w:date="2025-08-27T18:03:00Z">
              <w:rPr>
                <w:lang w:val="en-US"/>
              </w:rPr>
            </w:rPrChange>
          </w:rPr>
          <w:delText>I</w:delText>
        </w:r>
      </w:del>
      <w:r w:rsidR="007338B8" w:rsidRPr="005D3388">
        <w:rPr>
          <w:highlight w:val="yellow"/>
          <w:lang w:val="en-US"/>
          <w:rPrChange w:id="354" w:author="Hellmann, Simon" w:date="2025-08-27T18:03:00Z">
            <w:rPr>
              <w:lang w:val="en-US"/>
            </w:rPr>
          </w:rPrChange>
        </w:rPr>
        <w:t>)</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3E83F233"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5D9BF83" w14:textId="77777777" w:rsidR="00FC6AF8" w:rsidRDefault="00541139" w:rsidP="008D39E8">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p>
    <w:p w14:paraId="2725C001" w14:textId="011DF8AD" w:rsidR="008D39E8" w:rsidRPr="00B90ABB" w:rsidRDefault="008D39E8" w:rsidP="008D39E8">
      <w:pPr>
        <w:rPr>
          <w:highlight w:val="green"/>
          <w:lang w:val="en-US"/>
        </w:rPr>
      </w:pPr>
      <w:r w:rsidRPr="00B90ABB">
        <w:rPr>
          <w:highlight w:val="green"/>
          <w:lang w:val="en-US"/>
        </w:rPr>
        <w:lastRenderedPageBreak/>
        <w:t>The volume flow of CH</w:t>
      </w:r>
      <w:r w:rsidRPr="00B90ABB">
        <w:rPr>
          <w:highlight w:val="green"/>
          <w:vertAlign w:val="subscript"/>
          <w:lang w:val="en-US"/>
        </w:rPr>
        <w:t>4</w:t>
      </w:r>
      <w:r w:rsidRPr="00B90ABB">
        <w:rPr>
          <w:highlight w:val="green"/>
          <w:lang w:val="en-US"/>
        </w:rPr>
        <w:t xml:space="preserve"> to the CHP unit can be derived via the specific gas constant of methane </w:t>
      </w:r>
      <m:oMath>
        <m:sSub>
          <m:sSubPr>
            <m:ctrlPr>
              <w:rPr>
                <w:rFonts w:ascii="Cambria Math" w:hAnsi="Cambria Math"/>
                <w:i/>
                <w:highlight w:val="green"/>
                <w:lang w:val="en-US"/>
              </w:rPr>
            </m:ctrlPr>
          </m:sSubPr>
          <m:e>
            <m:r>
              <w:rPr>
                <w:rFonts w:ascii="Cambria Math" w:hAnsi="Cambria Math"/>
                <w:highlight w:val="green"/>
                <w:lang w:val="en-US"/>
              </w:rPr>
              <m:t>R</m:t>
            </m:r>
          </m:e>
          <m:sub>
            <m:r>
              <m:rPr>
                <m:nor/>
              </m:rPr>
              <w:rPr>
                <w:rFonts w:ascii="Cambria Math" w:hAnsi="Cambria Math"/>
                <w:highlight w:val="green"/>
                <w:lang w:val="en-US"/>
              </w:rPr>
              <m:t>S,</m:t>
            </m:r>
            <m:sSub>
              <m:sSubPr>
                <m:ctrlPr>
                  <w:rPr>
                    <w:rFonts w:ascii="Cambria Math" w:hAnsi="Cambria Math"/>
                    <w:highlight w:val="green"/>
                    <w:lang w:val="en-US"/>
                  </w:rPr>
                </m:ctrlPr>
              </m:sSubPr>
              <m:e>
                <m:r>
                  <m:rPr>
                    <m:nor/>
                  </m:rPr>
                  <w:rPr>
                    <w:rFonts w:ascii="Cambria Math" w:hAnsi="Cambria Math"/>
                    <w:highlight w:val="green"/>
                    <w:lang w:val="en-US"/>
                  </w:rPr>
                  <m:t>CH</m:t>
                </m:r>
              </m:e>
              <m:sub>
                <m:r>
                  <m:rPr>
                    <m:nor/>
                  </m:rPr>
                  <w:rPr>
                    <w:rFonts w:ascii="Cambria Math" w:hAnsi="Cambria Math"/>
                    <w:highlight w:val="green"/>
                    <w:lang w:val="en-US"/>
                  </w:rPr>
                  <m:t>4</m:t>
                </m:r>
              </m:sub>
            </m:sSub>
          </m:sub>
        </m:sSub>
      </m:oMath>
      <w:r w:rsidRPr="00B90ABB">
        <w:rPr>
          <w:highlight w:val="green"/>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rsidRPr="00B90ABB" w14:paraId="750770C7" w14:textId="77777777" w:rsidTr="008D39E8">
        <w:tc>
          <w:tcPr>
            <w:tcW w:w="354" w:type="pct"/>
            <w:vAlign w:val="center"/>
          </w:tcPr>
          <w:p w14:paraId="6E43A42D" w14:textId="77777777" w:rsidR="008D39E8" w:rsidRPr="00B90ABB" w:rsidRDefault="008D39E8" w:rsidP="008D39E8">
            <w:pPr>
              <w:ind w:firstLine="0"/>
              <w:jc w:val="right"/>
              <w:rPr>
                <w:highlight w:val="green"/>
                <w:lang w:val="en-US"/>
              </w:rPr>
            </w:pPr>
          </w:p>
        </w:tc>
        <w:tc>
          <w:tcPr>
            <w:tcW w:w="4343" w:type="pct"/>
            <w:vAlign w:val="center"/>
          </w:tcPr>
          <w:p w14:paraId="33FE4CEE" w14:textId="77777777" w:rsidR="008D39E8" w:rsidRPr="00B90ABB" w:rsidRDefault="00AF0FDC" w:rsidP="008D39E8">
            <w:pPr>
              <w:spacing w:line="416" w:lineRule="auto"/>
              <w:ind w:right="30" w:firstLine="341"/>
              <w:jc w:val="right"/>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el</m:t>
                        </m:r>
                      </m:sub>
                    </m:sSub>
                  </m:num>
                  <m:den>
                    <m:r>
                      <w:rPr>
                        <w:rFonts w:ascii="Cambria Math" w:hAnsi="Cambria Math"/>
                        <w:sz w:val="22"/>
                        <w:highlight w:val="green"/>
                      </w:rPr>
                      <m:t>LH</m:t>
                    </m:r>
                    <m:sSub>
                      <m:sSubPr>
                        <m:ctrlPr>
                          <w:rPr>
                            <w:rFonts w:ascii="Cambria Math" w:hAnsi="Cambria Math"/>
                            <w:i/>
                            <w:sz w:val="22"/>
                            <w:highlight w:val="green"/>
                          </w:rPr>
                        </m:ctrlPr>
                      </m:sSubPr>
                      <m:e>
                        <m:r>
                          <w:rPr>
                            <w:rFonts w:ascii="Cambria Math" w:hAnsi="Cambria Math"/>
                            <w:sz w:val="22"/>
                            <w:highlight w:val="green"/>
                          </w:rPr>
                          <m:t>V</m:t>
                        </m:r>
                      </m:e>
                      <m:sub>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η</m:t>
                        </m:r>
                      </m:e>
                      <m:sub>
                        <m:r>
                          <m:rPr>
                            <m:nor/>
                          </m:rPr>
                          <w:rPr>
                            <w:rFonts w:ascii="Cambria Math" w:hAnsi="Cambria Math"/>
                            <w:sz w:val="22"/>
                            <w:highlight w:val="green"/>
                            <w:lang w:val="en-US"/>
                          </w:rPr>
                          <m:t>el</m:t>
                        </m:r>
                      </m:sub>
                    </m:sSub>
                  </m:den>
                </m:f>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R</m:t>
                    </m:r>
                  </m:e>
                  <m:sub>
                    <m:r>
                      <m:rPr>
                        <m:nor/>
                      </m:rPr>
                      <w:rPr>
                        <w:rFonts w:ascii="Cambria Math" w:hAnsi="Cambria Math"/>
                        <w:sz w:val="22"/>
                        <w:highlight w:val="green"/>
                        <w:lang w:val="en-US"/>
                      </w:rPr>
                      <m:t>S,</m:t>
                    </m:r>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oMath>
            </m:oMathPara>
          </w:p>
        </w:tc>
        <w:tc>
          <w:tcPr>
            <w:tcW w:w="303" w:type="pct"/>
            <w:vAlign w:val="center"/>
          </w:tcPr>
          <w:p w14:paraId="3DDA2698" w14:textId="3A0D513A"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1</w:t>
            </w:r>
            <w:r w:rsidRPr="00B90ABB">
              <w:rPr>
                <w:highlight w:val="green"/>
              </w:rPr>
              <w:fldChar w:fldCharType="end"/>
            </w:r>
            <w:r w:rsidRPr="00B90ABB">
              <w:rPr>
                <w:highlight w:val="green"/>
              </w:rPr>
              <w:t>)</w:t>
            </w:r>
            <w:r w:rsidRPr="00B90ABB" w:rsidDel="00665080">
              <w:rPr>
                <w:highlight w:val="green"/>
              </w:rPr>
              <w:t xml:space="preserve"> </w:t>
            </w:r>
          </w:p>
        </w:tc>
      </w:tr>
    </w:tbl>
    <w:p w14:paraId="397E8126" w14:textId="77777777" w:rsidR="008D39E8" w:rsidRPr="00B90ABB" w:rsidRDefault="008D39E8" w:rsidP="008D39E8">
      <w:pPr>
        <w:rPr>
          <w:highlight w:val="green"/>
          <w:lang w:val="en-US"/>
        </w:rPr>
      </w:pPr>
      <w:r w:rsidRPr="00B90ABB">
        <w:rPr>
          <w:highlight w:val="green"/>
          <w:lang w:val="en-US"/>
        </w:rPr>
        <w:t xml:space="preserve">Two additional states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19</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20</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oMath>
      <w:r w:rsidRPr="00B90ABB">
        <w:rPr>
          <w:highlight w:val="green"/>
          <w:lang w:val="en-US"/>
        </w:rPr>
        <w:t xml:space="preserve"> describe the volume of CH</w:t>
      </w:r>
      <w:r w:rsidRPr="00B90ABB">
        <w:rPr>
          <w:highlight w:val="green"/>
          <w:vertAlign w:val="subscript"/>
          <w:lang w:val="en-US"/>
        </w:rPr>
        <w:t>4</w:t>
      </w:r>
      <w:r w:rsidRPr="00B90ABB">
        <w:rPr>
          <w:highlight w:val="green"/>
          <w:lang w:val="en-US"/>
        </w:rPr>
        <w:t xml:space="preserve"> and CO</w:t>
      </w:r>
      <w:r w:rsidRPr="00B90ABB">
        <w:rPr>
          <w:highlight w:val="green"/>
          <w:vertAlign w:val="subscript"/>
          <w:lang w:val="en-US"/>
        </w:rPr>
        <w:t>2</w:t>
      </w:r>
      <w:r w:rsidRPr="00B90ABB">
        <w:rPr>
          <w:highlight w:val="green"/>
          <w:lang w:val="en-US"/>
        </w:rPr>
        <w:t xml:space="preserve"> in the GS. An additional GS state for water could be avoided by assuming saturated vapor at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Under isobaric and isothermal 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A7B1D04" w14:textId="77777777" w:rsidTr="008D39E8">
        <w:tc>
          <w:tcPr>
            <w:tcW w:w="293" w:type="pct"/>
            <w:vAlign w:val="center"/>
          </w:tcPr>
          <w:p w14:paraId="452D5636" w14:textId="77777777" w:rsidR="008D39E8" w:rsidRPr="00B90ABB" w:rsidRDefault="008D39E8" w:rsidP="008D39E8">
            <w:pPr>
              <w:ind w:firstLine="0"/>
              <w:jc w:val="right"/>
              <w:rPr>
                <w:highlight w:val="green"/>
                <w:lang w:val="en-US"/>
              </w:rPr>
            </w:pPr>
          </w:p>
        </w:tc>
        <w:tc>
          <w:tcPr>
            <w:tcW w:w="4283" w:type="pct"/>
            <w:vAlign w:val="center"/>
          </w:tcPr>
          <w:p w14:paraId="7751336D" w14:textId="77777777" w:rsidR="008D39E8" w:rsidRPr="00B90ABB" w:rsidRDefault="00AF0FDC" w:rsidP="008D39E8">
            <w:pPr>
              <w:spacing w:line="416" w:lineRule="auto"/>
              <w:ind w:right="30" w:firstLine="341"/>
              <w:jc w:val="center"/>
              <w:rPr>
                <w:rFonts w:eastAsia="Garamond" w:cs="Garamond"/>
                <w:highlight w:val="green"/>
                <w:lang w:val="en-US"/>
              </w:rPr>
            </w:pPr>
            <m:oMathPara>
              <m:oMath>
                <m:f>
                  <m:fPr>
                    <m:ctrlPr>
                      <w:rPr>
                        <w:rFonts w:ascii="Cambria Math" w:hAnsi="Cambria Math"/>
                        <w:i/>
                        <w:sz w:val="22"/>
                        <w:highlight w:val="green"/>
                        <w:lang w:val="en-US"/>
                      </w:rPr>
                    </m:ctrlPr>
                  </m:fPr>
                  <m:num>
                    <m:r>
                      <m:rPr>
                        <m:sty m:val="p"/>
                      </m:rPr>
                      <w:rPr>
                        <w:rFonts w:ascii="Cambria Math" w:hAnsi="Cambria Math"/>
                        <w:sz w:val="22"/>
                        <w:highlight w:val="green"/>
                        <w:lang w:val="en-US"/>
                      </w:rPr>
                      <m:t>d</m:t>
                    </m:r>
                    <m:ctrlPr>
                      <w:rPr>
                        <w:rFonts w:ascii="Cambria Math" w:hAnsi="Cambria Math"/>
                        <w:i/>
                        <w:sz w:val="22"/>
                        <w:highlight w:val="green"/>
                      </w:rPr>
                    </m:ctrlPr>
                  </m:num>
                  <m:den>
                    <m:r>
                      <m:rPr>
                        <m:sty m:val="p"/>
                      </m:rPr>
                      <w:rPr>
                        <w:rFonts w:ascii="Cambria Math" w:hAnsi="Cambria Math"/>
                        <w:sz w:val="22"/>
                        <w:highlight w:val="green"/>
                        <w:lang w:val="en-US"/>
                      </w:rPr>
                      <m:t>d</m:t>
                    </m:r>
                    <m:r>
                      <w:rPr>
                        <w:rFonts w:ascii="Cambria Math" w:hAnsi="Cambria Math"/>
                        <w:sz w:val="22"/>
                        <w:highlight w:val="green"/>
                      </w:rPr>
                      <m:t>t</m:t>
                    </m:r>
                  </m:den>
                </m:f>
                <m:sSub>
                  <m:sSubPr>
                    <m:ctrlPr>
                      <w:rPr>
                        <w:rFonts w:ascii="Cambria Math" w:hAnsi="Cambria Math"/>
                        <w:sz w:val="22"/>
                        <w:highlight w:val="green"/>
                      </w:rPr>
                    </m:ctrlPr>
                  </m:sSubPr>
                  <m:e>
                    <m:r>
                      <w:rPr>
                        <w:rFonts w:ascii="Cambria Math" w:hAnsi="Cambria Math"/>
                        <w:sz w:val="22"/>
                        <w:highlight w:val="green"/>
                      </w:rPr>
                      <m:t>V</m:t>
                    </m:r>
                  </m:e>
                  <m:sub>
                    <m:r>
                      <w:rPr>
                        <w:rFonts w:ascii="Cambria Math" w:hAnsi="Cambria Math"/>
                        <w:highlight w:val="green"/>
                        <w:lang w:val="en-US"/>
                      </w:rPr>
                      <m:t>i</m:t>
                    </m:r>
                    <m:r>
                      <m:rPr>
                        <m:nor/>
                      </m:rPr>
                      <w:rPr>
                        <w:rFonts w:ascii="Cambria Math" w:hAnsi="Cambria Math"/>
                        <w:sz w:val="22"/>
                        <w:highlight w:val="green"/>
                        <w:lang w:val="en-US"/>
                      </w:rPr>
                      <m:t>,GS</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 - </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,CHP</m:t>
                    </m:r>
                  </m:sub>
                </m:sSub>
                <m:r>
                  <w:rPr>
                    <w:rFonts w:ascii="Cambria Math" w:hAnsi="Cambria Math"/>
                    <w:sz w:val="22"/>
                    <w:highlight w:val="green"/>
                    <w:lang w:val="en-US"/>
                  </w:rPr>
                  <m:t>, i=</m:t>
                </m:r>
                <m:d>
                  <m:dPr>
                    <m:begChr m:val="{"/>
                    <m:endChr m:val="}"/>
                    <m:ctrlPr>
                      <w:rPr>
                        <w:rFonts w:ascii="Cambria Math" w:hAnsi="Cambria Math"/>
                        <w:i/>
                        <w:sz w:val="22"/>
                        <w:highlight w:val="green"/>
                        <w:lang w:val="en-US"/>
                      </w:rPr>
                    </m:ctrlPr>
                  </m:dPr>
                  <m:e>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w:rPr>
                        <w:rFonts w:ascii="Cambria Math" w:hAnsi="Cambria Math"/>
                        <w:sz w:val="22"/>
                        <w:highlight w:val="green"/>
                        <w:lang w:val="en-US"/>
                      </w:rPr>
                      <m:t>,</m:t>
                    </m:r>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e>
                </m:d>
                <m:r>
                  <w:rPr>
                    <w:rFonts w:ascii="Cambria Math" w:hAnsi="Cambria Math"/>
                    <w:sz w:val="22"/>
                    <w:highlight w:val="green"/>
                    <w:lang w:val="en-US"/>
                  </w:rPr>
                  <m:t>.</m:t>
                </m:r>
              </m:oMath>
            </m:oMathPara>
          </w:p>
        </w:tc>
        <w:tc>
          <w:tcPr>
            <w:tcW w:w="424" w:type="pct"/>
            <w:vAlign w:val="center"/>
          </w:tcPr>
          <w:p w14:paraId="012EC653" w14:textId="2451BA24" w:rsidR="008D39E8" w:rsidRPr="00B90ABB" w:rsidRDefault="008D39E8" w:rsidP="008D39E8">
            <w:pPr>
              <w:pStyle w:val="Beschriftung"/>
              <w:jc w:val="right"/>
              <w:rPr>
                <w:highlight w:val="green"/>
                <w:lang w:val="en-US"/>
              </w:rPr>
            </w:pPr>
            <w:bookmarkStart w:id="355" w:name="_Ref187941920"/>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bookmarkEnd w:id="355"/>
          </w:p>
        </w:tc>
      </w:tr>
    </w:tbl>
    <w:p w14:paraId="60150B81" w14:textId="77777777" w:rsidR="008D39E8" w:rsidRPr="00B90ABB" w:rsidRDefault="008D39E8" w:rsidP="008D39E8">
      <w:pPr>
        <w:rPr>
          <w:highlight w:val="green"/>
          <w:lang w:val="en-US"/>
        </w:rPr>
      </w:pPr>
      <w:r w:rsidRPr="00B90ABB">
        <w:rPr>
          <w:highlight w:val="green"/>
          <w:lang w:val="en-US"/>
        </w:rPr>
        <w:t>The volume flow of CH</w:t>
      </w:r>
      <w:r w:rsidRPr="00B90ABB">
        <w:rPr>
          <w:highlight w:val="green"/>
          <w:vertAlign w:val="subscript"/>
          <w:lang w:val="en-US"/>
        </w:rPr>
        <w:t>4</w:t>
      </w:r>
      <w:r w:rsidRPr="00B90ABB">
        <w:rPr>
          <w:highlight w:val="green"/>
          <w:lang w:val="en-US"/>
        </w:rPr>
        <w:t xml:space="preserve"> required for a specific electrical CHP output entails the outflow of the remaining gases proportionate to their volume fraction within 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74B7C22" w14:textId="77777777" w:rsidTr="008D39E8">
        <w:tc>
          <w:tcPr>
            <w:tcW w:w="209" w:type="pct"/>
            <w:vAlign w:val="center"/>
          </w:tcPr>
          <w:p w14:paraId="22672C35" w14:textId="77777777" w:rsidR="008D39E8" w:rsidRPr="00B90ABB" w:rsidRDefault="008D39E8" w:rsidP="008D39E8">
            <w:pPr>
              <w:ind w:firstLine="0"/>
              <w:jc w:val="right"/>
              <w:rPr>
                <w:highlight w:val="green"/>
                <w:lang w:val="en-US"/>
              </w:rPr>
            </w:pPr>
          </w:p>
        </w:tc>
        <w:tc>
          <w:tcPr>
            <w:tcW w:w="4200" w:type="pct"/>
            <w:vAlign w:val="center"/>
          </w:tcPr>
          <w:p w14:paraId="6B17A6A6" w14:textId="77777777" w:rsidR="008D39E8" w:rsidRPr="00B90ABB" w:rsidRDefault="00AF0FDC"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e>
              </m:d>
            </m:oMath>
            <w:r w:rsidR="008D39E8" w:rsidRPr="00B90ABB">
              <w:rPr>
                <w:rFonts w:eastAsia="Garamond" w:cs="Garamond"/>
                <w:sz w:val="22"/>
                <w:highlight w:val="green"/>
                <w:lang w:val="en-US"/>
              </w:rPr>
              <w:t>,</w:t>
            </w:r>
          </w:p>
        </w:tc>
        <w:tc>
          <w:tcPr>
            <w:tcW w:w="591" w:type="pct"/>
            <w:vAlign w:val="center"/>
          </w:tcPr>
          <w:p w14:paraId="05610D65" w14:textId="1321656A" w:rsidR="008D39E8" w:rsidRPr="00B90ABB" w:rsidRDefault="008D39E8" w:rsidP="008D39E8">
            <w:pPr>
              <w:pStyle w:val="Beschriftung"/>
              <w:jc w:val="right"/>
              <w:rPr>
                <w:highlight w:val="green"/>
                <w:lang w:val="en-US"/>
              </w:rPr>
            </w:pPr>
            <w:bookmarkStart w:id="356" w:name="_Ref18794186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3</w:t>
            </w:r>
            <w:r w:rsidRPr="00B90ABB">
              <w:rPr>
                <w:highlight w:val="green"/>
              </w:rPr>
              <w:fldChar w:fldCharType="end"/>
            </w:r>
            <w:r w:rsidRPr="00B90ABB">
              <w:rPr>
                <w:highlight w:val="green"/>
              </w:rPr>
              <w:t>)</w:t>
            </w:r>
            <w:bookmarkEnd w:id="356"/>
          </w:p>
        </w:tc>
      </w:tr>
      <w:tr w:rsidR="008D39E8" w:rsidRPr="00B90ABB" w14:paraId="5AE8CE14" w14:textId="77777777" w:rsidTr="008D39E8">
        <w:tc>
          <w:tcPr>
            <w:tcW w:w="208" w:type="pct"/>
          </w:tcPr>
          <w:p w14:paraId="25E61725" w14:textId="77777777" w:rsidR="008D39E8" w:rsidRPr="00B90ABB" w:rsidRDefault="008D39E8" w:rsidP="008D39E8">
            <w:pPr>
              <w:ind w:firstLine="0"/>
              <w:jc w:val="right"/>
              <w:rPr>
                <w:highlight w:val="green"/>
                <w:lang w:val="en-US"/>
              </w:rPr>
            </w:pPr>
          </w:p>
        </w:tc>
        <w:tc>
          <w:tcPr>
            <w:tcW w:w="4195" w:type="pct"/>
            <w:vAlign w:val="center"/>
          </w:tcPr>
          <w:p w14:paraId="0712A469" w14:textId="77777777" w:rsidR="008D39E8" w:rsidRPr="00B90ABB" w:rsidRDefault="00AF0FDC"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e>
              </m:d>
            </m:oMath>
            <w:r w:rsidR="008D39E8" w:rsidRPr="00B90ABB">
              <w:rPr>
                <w:rFonts w:eastAsia="Garamond" w:cs="Garamond"/>
                <w:sz w:val="22"/>
                <w:highlight w:val="green"/>
                <w:lang w:val="en-US"/>
              </w:rPr>
              <w:t>,</w:t>
            </w:r>
          </w:p>
        </w:tc>
        <w:tc>
          <w:tcPr>
            <w:tcW w:w="591" w:type="pct"/>
          </w:tcPr>
          <w:p w14:paraId="713A0BEF" w14:textId="664A910D" w:rsidR="008D39E8" w:rsidRPr="00B90ABB" w:rsidRDefault="008D39E8" w:rsidP="008D39E8">
            <w:pPr>
              <w:pStyle w:val="Beschriftung"/>
              <w:jc w:val="right"/>
              <w:rPr>
                <w:highlight w:val="green"/>
                <w:lang w:val="en-US"/>
              </w:rPr>
            </w:pPr>
            <w:bookmarkStart w:id="357" w:name="_Ref187941851"/>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4</w:t>
            </w:r>
            <w:r w:rsidRPr="00B90ABB">
              <w:rPr>
                <w:highlight w:val="green"/>
              </w:rPr>
              <w:fldChar w:fldCharType="end"/>
            </w:r>
            <w:r w:rsidRPr="00B90ABB">
              <w:rPr>
                <w:highlight w:val="green"/>
              </w:rPr>
              <w:t>)</w:t>
            </w:r>
            <w:bookmarkEnd w:id="357"/>
          </w:p>
        </w:tc>
      </w:tr>
    </w:tbl>
    <w:p w14:paraId="3036B1A7" w14:textId="251157D2" w:rsidR="008D39E8" w:rsidRPr="00B90ABB" w:rsidRDefault="008D39E8" w:rsidP="008D39E8">
      <w:pPr>
        <w:spacing w:line="416" w:lineRule="auto"/>
        <w:ind w:right="30" w:firstLine="0"/>
        <w:rPr>
          <w:rFonts w:eastAsia="Garamond" w:cs="Garamond"/>
          <w:highlight w:val="green"/>
          <w:lang w:val="en-US"/>
        </w:rPr>
      </w:pPr>
      <w:r w:rsidRPr="00B90ABB">
        <w:rPr>
          <w:rFonts w:eastAsia="Garamond" w:cs="Garamond"/>
          <w:highlight w:val="green"/>
          <w:lang w:val="en-US"/>
        </w:rPr>
        <w:t xml:space="preserve">where </w:t>
      </w:r>
      <m:oMath>
        <m:sSub>
          <m:sSubPr>
            <m:ctrlPr>
              <w:rPr>
                <w:rFonts w:ascii="Cambria Math" w:eastAsia="Garamond" w:hAnsi="Cambria Math" w:cs="Garamond"/>
                <w:i/>
                <w:highlight w:val="green"/>
                <w:lang w:val="en-US"/>
              </w:rPr>
            </m:ctrlPr>
          </m:sSubPr>
          <m:e>
            <m:r>
              <w:rPr>
                <w:rFonts w:ascii="Cambria Math" w:eastAsia="Garamond" w:hAnsi="Cambria Math" w:cs="Garamond"/>
                <w:highlight w:val="green"/>
                <w:lang w:val="en-US"/>
              </w:rPr>
              <m:t>y</m:t>
            </m:r>
          </m:e>
          <m:sub>
            <m:r>
              <w:rPr>
                <w:rFonts w:ascii="Cambria Math" w:eastAsia="Garamond" w:hAnsi="Cambria Math" w:cs="Garamond"/>
                <w:highlight w:val="green"/>
                <w:lang w:val="en-US"/>
              </w:rPr>
              <m:t>i</m:t>
            </m:r>
          </m:sub>
        </m:sSub>
      </m:oMath>
      <w:r w:rsidRPr="00B90ABB">
        <w:rPr>
          <w:rFonts w:eastAsia="Garamond" w:cs="Garamond"/>
          <w:highlight w:val="green"/>
          <w:lang w:val="en-US"/>
        </w:rPr>
        <w:t xml:space="preserve"> denotes the volume fraction of component </w:t>
      </w:r>
      <m:oMath>
        <m:r>
          <w:rPr>
            <w:rFonts w:ascii="Cambria Math" w:eastAsia="Garamond" w:hAnsi="Cambria Math" w:cs="Garamond"/>
            <w:highlight w:val="green"/>
            <w:lang w:val="en-US"/>
          </w:rPr>
          <m:t>i</m:t>
        </m:r>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CH</m:t>
            </m:r>
            <m:ctrlPr>
              <w:rPr>
                <w:rFonts w:ascii="Cambria Math" w:hAnsi="Cambria Math"/>
                <w:i/>
                <w:highlight w:val="green"/>
                <w:lang w:val="en-US"/>
              </w:rPr>
            </m:ctrlPr>
          </m:e>
          <m:sub>
            <m:r>
              <w:rPr>
                <w:rFonts w:ascii="Cambria Math" w:hAnsi="Cambria Math"/>
                <w:highlight w:val="green"/>
                <w:lang w:val="en-US"/>
              </w:rPr>
              <m:t>4</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CO</m:t>
            </m:r>
            <m:ctrlPr>
              <w:rPr>
                <w:rFonts w:ascii="Cambria Math" w:hAnsi="Cambria Math"/>
                <w:i/>
                <w:highlight w:val="green"/>
                <w:lang w:val="en-US"/>
              </w:rPr>
            </m:ctrlPr>
          </m:e>
          <m:sub>
            <m:r>
              <w:rPr>
                <w:rFonts w:ascii="Cambria Math" w:hAnsi="Cambria Math"/>
                <w:highlight w:val="green"/>
                <w:lang w:val="en-US"/>
              </w:rPr>
              <m:t>2</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H</m:t>
            </m:r>
          </m:e>
          <m:sub>
            <m:r>
              <m:rPr>
                <m:sty m:val="p"/>
              </m:rPr>
              <w:rPr>
                <w:rFonts w:ascii="Cambria Math" w:hAnsi="Cambria Math"/>
                <w:highlight w:val="green"/>
                <w:lang w:val="en-US"/>
              </w:rPr>
              <m:t>2</m:t>
            </m:r>
          </m:sub>
        </m:sSub>
        <m:r>
          <m:rPr>
            <m:sty m:val="p"/>
          </m:rPr>
          <w:rPr>
            <w:rFonts w:ascii="Cambria Math" w:hAnsi="Cambria Math"/>
            <w:highlight w:val="green"/>
            <w:lang w:val="en-US"/>
          </w:rPr>
          <m:t>O</m:t>
        </m:r>
      </m:oMath>
      <w:r w:rsidRPr="00B90ABB">
        <w:rPr>
          <w:rFonts w:eastAsia="Garamond" w:cs="Garamond"/>
          <w:highlight w:val="green"/>
          <w:lang w:val="en-US"/>
        </w:rPr>
        <w:t xml:space="preserve">) in the total GS volume. Inserting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_Ref187941851 \h </w:instrText>
      </w:r>
      <w:r w:rsidRPr="00B90ABB">
        <w:rPr>
          <w:rFonts w:eastAsia="Garamond" w:cs="Garamond"/>
          <w:highlight w:val="green"/>
          <w:lang w:val="en-US"/>
        </w:rPr>
      </w:r>
      <w:r w:rsidR="00B90ABB">
        <w:rPr>
          <w:rFonts w:eastAsia="Garamond" w:cs="Garamond"/>
          <w:highlight w:val="green"/>
          <w:lang w:val="en-US"/>
        </w:rPr>
        <w:instrText xml:space="preserve"> \* MERGEFORMAT </w:instrText>
      </w:r>
      <w:r w:rsidRPr="00B90ABB">
        <w:rPr>
          <w:rFonts w:eastAsia="Garamond" w:cs="Garamond"/>
          <w:highlight w:val="green"/>
          <w:lang w:val="en-US"/>
        </w:rPr>
        <w:fldChar w:fldCharType="separate"/>
      </w:r>
      <w:ins w:id="358" w:author="Hellmann, Simon" w:date="2025-08-31T12:14:00Z">
        <w:r w:rsidR="00C64143" w:rsidRPr="00B90ABB">
          <w:rPr>
            <w:highlight w:val="green"/>
            <w:lang w:val="en-US"/>
            <w:rPrChange w:id="359" w:author="Hellmann, Simon" w:date="2025-08-31T12:15:00Z">
              <w:rPr/>
            </w:rPrChange>
          </w:rPr>
          <w:t>(</w:t>
        </w:r>
        <w:r w:rsidR="00C64143" w:rsidRPr="00B90ABB">
          <w:rPr>
            <w:noProof/>
            <w:highlight w:val="green"/>
            <w:lang w:val="en-US"/>
            <w:rPrChange w:id="360" w:author="Hellmann, Simon" w:date="2025-08-31T12:15:00Z">
              <w:rPr>
                <w:noProof/>
              </w:rPr>
            </w:rPrChange>
          </w:rPr>
          <w:t>2</w:t>
        </w:r>
        <w:r w:rsidR="00C64143" w:rsidRPr="00B90ABB">
          <w:rPr>
            <w:highlight w:val="green"/>
            <w:lang w:val="en-US"/>
            <w:rPrChange w:id="361" w:author="Hellmann, Simon" w:date="2025-08-31T12:15:00Z">
              <w:rPr/>
            </w:rPrChange>
          </w:rPr>
          <w:t>.</w:t>
        </w:r>
        <w:r w:rsidR="00C64143" w:rsidRPr="00B90ABB">
          <w:rPr>
            <w:noProof/>
            <w:highlight w:val="green"/>
            <w:lang w:val="en-US"/>
            <w:rPrChange w:id="362" w:author="Hellmann, Simon" w:date="2025-08-31T12:15:00Z">
              <w:rPr>
                <w:noProof/>
              </w:rPr>
            </w:rPrChange>
          </w:rPr>
          <w:t>4</w:t>
        </w:r>
        <w:r w:rsidR="00C64143" w:rsidRPr="00B90ABB">
          <w:rPr>
            <w:highlight w:val="green"/>
            <w:lang w:val="en-US"/>
            <w:rPrChange w:id="363" w:author="Hellmann, Simon" w:date="2025-08-31T12:15:00Z">
              <w:rPr/>
            </w:rPrChange>
          </w:rPr>
          <w:t>)</w:t>
        </w:r>
      </w:ins>
      <w:del w:id="364" w:author="Hellmann, Simon" w:date="2025-08-31T12:14:00Z">
        <w:r w:rsidRPr="00B90ABB" w:rsidDel="00C64143">
          <w:rPr>
            <w:highlight w:val="green"/>
            <w:lang w:val="en-US"/>
          </w:rPr>
          <w:delText>(</w:delText>
        </w:r>
        <w:r w:rsidRPr="00B90ABB" w:rsidDel="00C64143">
          <w:rPr>
            <w:noProof/>
            <w:highlight w:val="green"/>
            <w:lang w:val="en-US"/>
          </w:rPr>
          <w:delText>2</w:delText>
        </w:r>
        <w:r w:rsidRPr="00B90ABB" w:rsidDel="00C64143">
          <w:rPr>
            <w:highlight w:val="green"/>
            <w:lang w:val="en-US"/>
          </w:rPr>
          <w:delText>.</w:delText>
        </w:r>
        <w:r w:rsidRPr="00B90ABB" w:rsidDel="00C64143">
          <w:rPr>
            <w:noProof/>
            <w:highlight w:val="green"/>
            <w:lang w:val="en-US"/>
          </w:rPr>
          <w:delText>4</w:delText>
        </w:r>
        <w:r w:rsidRPr="00B90ABB" w:rsidDel="00C64143">
          <w:rPr>
            <w:highlight w:val="green"/>
            <w:lang w:val="en-US"/>
          </w:rPr>
          <w:delText>)</w:delText>
        </w:r>
      </w:del>
      <w:r w:rsidRPr="00B90ABB">
        <w:rPr>
          <w:rFonts w:eastAsia="Garamond" w:cs="Garamond"/>
          <w:highlight w:val="green"/>
          <w:lang w:val="en-US"/>
        </w:rPr>
        <w:fldChar w:fldCharType="end"/>
      </w:r>
      <w:r w:rsidRPr="00B90ABB">
        <w:rPr>
          <w:rFonts w:eastAsia="Garamond" w:cs="Garamond"/>
          <w:highlight w:val="green"/>
          <w:lang w:val="en-US"/>
        </w:rPr>
        <w:t xml:space="preserve"> into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_Ref187941867 \h </w:instrText>
      </w:r>
      <w:r w:rsidRPr="00B90ABB">
        <w:rPr>
          <w:rFonts w:eastAsia="Garamond" w:cs="Garamond"/>
          <w:highlight w:val="green"/>
          <w:lang w:val="en-US"/>
        </w:rPr>
      </w:r>
      <w:r w:rsidR="00B90ABB">
        <w:rPr>
          <w:rFonts w:eastAsia="Garamond" w:cs="Garamond"/>
          <w:highlight w:val="green"/>
          <w:lang w:val="en-US"/>
        </w:rPr>
        <w:instrText xml:space="preserve"> \* MERGEFORMAT </w:instrText>
      </w:r>
      <w:r w:rsidRPr="00B90ABB">
        <w:rPr>
          <w:rFonts w:eastAsia="Garamond" w:cs="Garamond"/>
          <w:highlight w:val="green"/>
          <w:lang w:val="en-US"/>
        </w:rPr>
        <w:fldChar w:fldCharType="separate"/>
      </w:r>
      <w:ins w:id="365" w:author="Hellmann, Simon" w:date="2025-08-31T12:14:00Z">
        <w:r w:rsidR="00C64143" w:rsidRPr="00B90ABB">
          <w:rPr>
            <w:highlight w:val="green"/>
            <w:lang w:val="en-US"/>
            <w:rPrChange w:id="366" w:author="Hellmann, Simon" w:date="2025-08-31T12:15:00Z">
              <w:rPr/>
            </w:rPrChange>
          </w:rPr>
          <w:t>(</w:t>
        </w:r>
        <w:r w:rsidR="00C64143" w:rsidRPr="00B90ABB">
          <w:rPr>
            <w:noProof/>
            <w:highlight w:val="green"/>
            <w:lang w:val="en-US"/>
            <w:rPrChange w:id="367" w:author="Hellmann, Simon" w:date="2025-08-31T12:15:00Z">
              <w:rPr>
                <w:noProof/>
              </w:rPr>
            </w:rPrChange>
          </w:rPr>
          <w:t>2</w:t>
        </w:r>
        <w:r w:rsidR="00C64143" w:rsidRPr="00B90ABB">
          <w:rPr>
            <w:highlight w:val="green"/>
            <w:lang w:val="en-US"/>
            <w:rPrChange w:id="368" w:author="Hellmann, Simon" w:date="2025-08-31T12:15:00Z">
              <w:rPr/>
            </w:rPrChange>
          </w:rPr>
          <w:t>.</w:t>
        </w:r>
        <w:r w:rsidR="00C64143" w:rsidRPr="00B90ABB">
          <w:rPr>
            <w:noProof/>
            <w:highlight w:val="green"/>
            <w:lang w:val="en-US"/>
            <w:rPrChange w:id="369" w:author="Hellmann, Simon" w:date="2025-08-31T12:15:00Z">
              <w:rPr>
                <w:noProof/>
              </w:rPr>
            </w:rPrChange>
          </w:rPr>
          <w:t>3</w:t>
        </w:r>
        <w:r w:rsidR="00C64143" w:rsidRPr="00B90ABB">
          <w:rPr>
            <w:highlight w:val="green"/>
            <w:lang w:val="en-US"/>
            <w:rPrChange w:id="370" w:author="Hellmann, Simon" w:date="2025-08-31T12:15:00Z">
              <w:rPr/>
            </w:rPrChange>
          </w:rPr>
          <w:t>)</w:t>
        </w:r>
      </w:ins>
      <w:del w:id="371" w:author="Hellmann, Simon" w:date="2025-08-31T12:14:00Z">
        <w:r w:rsidRPr="00B90ABB" w:rsidDel="00C64143">
          <w:rPr>
            <w:highlight w:val="green"/>
            <w:lang w:val="en-US"/>
          </w:rPr>
          <w:delText>(</w:delText>
        </w:r>
        <w:r w:rsidRPr="00B90ABB" w:rsidDel="00C64143">
          <w:rPr>
            <w:noProof/>
            <w:highlight w:val="green"/>
            <w:lang w:val="en-US"/>
          </w:rPr>
          <w:delText>2</w:delText>
        </w:r>
        <w:r w:rsidRPr="00B90ABB" w:rsidDel="00C64143">
          <w:rPr>
            <w:highlight w:val="green"/>
            <w:lang w:val="en-US"/>
          </w:rPr>
          <w:delText>.</w:delText>
        </w:r>
        <w:r w:rsidRPr="00B90ABB" w:rsidDel="00C64143">
          <w:rPr>
            <w:noProof/>
            <w:highlight w:val="green"/>
            <w:lang w:val="en-US"/>
          </w:rPr>
          <w:delText>3</w:delText>
        </w:r>
        <w:r w:rsidRPr="00B90ABB" w:rsidDel="00C64143">
          <w:rPr>
            <w:highlight w:val="green"/>
            <w:lang w:val="en-US"/>
          </w:rPr>
          <w:delText>)</w:delText>
        </w:r>
      </w:del>
      <w:r w:rsidRPr="00B90ABB">
        <w:rPr>
          <w:rFonts w:eastAsia="Garamond" w:cs="Garamond"/>
          <w:highlight w:val="green"/>
          <w:lang w:val="en-US"/>
        </w:rPr>
        <w:fldChar w:fldCharType="end"/>
      </w:r>
      <w:r w:rsidRPr="00B90ABB">
        <w:rPr>
          <w:rFonts w:eastAsia="Garamond" w:cs="Garamond"/>
          <w:highlight w:val="green"/>
          <w:lang w:val="en-US"/>
        </w:rPr>
        <w:t xml:space="preserve"> delivers an expression independent of </w:t>
      </w:r>
      <m:oMath>
        <m:sSub>
          <m:sSubPr>
            <m:ctrlPr>
              <w:rPr>
                <w:rFonts w:ascii="Cambria Math" w:hAnsi="Cambria Math"/>
                <w:i/>
                <w:highlight w:val="green"/>
                <w:lang w:val="en-US"/>
              </w:rPr>
            </m:ctrlPr>
          </m:sSubPr>
          <m:e>
            <m:acc>
              <m:accPr>
                <m:chr m:val="̇"/>
                <m:ctrlPr>
                  <w:rPr>
                    <w:rFonts w:ascii="Cambria Math" w:hAnsi="Cambria Math"/>
                    <w:i/>
                    <w:highlight w:val="green"/>
                    <w:lang w:val="en-US"/>
                  </w:rPr>
                </m:ctrlPr>
              </m:accPr>
              <m:e>
                <m:r>
                  <w:rPr>
                    <w:rFonts w:ascii="Cambria Math" w:hAnsi="Cambria Math"/>
                    <w:highlight w:val="green"/>
                    <w:lang w:val="en-US"/>
                  </w:rPr>
                  <m:t>V</m:t>
                </m:r>
              </m:e>
            </m:acc>
          </m:e>
          <m:sub>
            <m:sSub>
              <m:sSubPr>
                <m:ctrlPr>
                  <w:rPr>
                    <w:rFonts w:ascii="Cambria Math" w:hAnsi="Cambria Math"/>
                    <w:highlight w:val="green"/>
                    <w:lang w:val="en-US"/>
                  </w:rPr>
                </m:ctrlPr>
              </m:sSubPr>
              <m:e>
                <m:r>
                  <m:rPr>
                    <m:nor/>
                  </m:rPr>
                  <w:rPr>
                    <w:rFonts w:ascii="Cambria Math" w:hAnsi="Cambria Math"/>
                    <w:highlight w:val="green"/>
                    <w:lang w:val="en-US"/>
                  </w:rPr>
                  <m:t>H</m:t>
                </m:r>
              </m:e>
              <m:sub>
                <m:r>
                  <m:rPr>
                    <m:nor/>
                  </m:rPr>
                  <w:rPr>
                    <w:rFonts w:ascii="Cambria Math" w:hAnsi="Cambria Math"/>
                    <w:highlight w:val="green"/>
                    <w:lang w:val="en-US"/>
                  </w:rPr>
                  <m:t>2</m:t>
                </m:r>
              </m:sub>
            </m:sSub>
            <m:r>
              <m:rPr>
                <m:sty m:val="p"/>
              </m:rPr>
              <w:rPr>
                <w:rFonts w:ascii="Cambria Math" w:hAnsi="Cambria Math"/>
                <w:highlight w:val="green"/>
                <w:lang w:val="en-US"/>
              </w:rPr>
              <m:t>O</m:t>
            </m:r>
            <m:r>
              <m:rPr>
                <m:nor/>
              </m:rPr>
              <w:rPr>
                <w:rFonts w:ascii="Cambria Math" w:hAnsi="Cambria Math"/>
                <w:highlight w:val="green"/>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7A9BB49" w14:textId="77777777" w:rsidTr="008D39E8">
        <w:tc>
          <w:tcPr>
            <w:tcW w:w="293" w:type="pct"/>
            <w:vAlign w:val="center"/>
          </w:tcPr>
          <w:p w14:paraId="3D4A2C15" w14:textId="77777777" w:rsidR="008D39E8" w:rsidRPr="00B90ABB" w:rsidRDefault="008D39E8" w:rsidP="008D39E8">
            <w:pPr>
              <w:ind w:firstLine="0"/>
              <w:jc w:val="right"/>
              <w:rPr>
                <w:highlight w:val="green"/>
                <w:lang w:val="en-US"/>
              </w:rPr>
            </w:pPr>
          </w:p>
        </w:tc>
        <w:tc>
          <w:tcPr>
            <w:tcW w:w="4283" w:type="pct"/>
            <w:vAlign w:val="center"/>
          </w:tcPr>
          <w:p w14:paraId="618A085B" w14:textId="77777777" w:rsidR="008D39E8" w:rsidRPr="00B90ABB" w:rsidRDefault="00AF0FDC" w:rsidP="008D39E8">
            <w:pPr>
              <w:spacing w:line="416" w:lineRule="auto"/>
              <w:ind w:right="30" w:firstLine="341"/>
              <w:jc w:val="center"/>
              <w:rPr>
                <w:rFonts w:eastAsia="Garamond" w:cs="Garamond"/>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oMath>
            <w:r w:rsidR="008D39E8" w:rsidRPr="00B90ABB">
              <w:rPr>
                <w:rFonts w:eastAsia="Garamond" w:cs="Garamond"/>
                <w:sz w:val="22"/>
                <w:highlight w:val="green"/>
                <w:lang w:val="en-US"/>
              </w:rPr>
              <w:t>.</w:t>
            </w:r>
          </w:p>
        </w:tc>
        <w:tc>
          <w:tcPr>
            <w:tcW w:w="424" w:type="pct"/>
            <w:vAlign w:val="center"/>
          </w:tcPr>
          <w:p w14:paraId="076F6606" w14:textId="11865C28"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5</w:t>
            </w:r>
            <w:r w:rsidRPr="00B90ABB">
              <w:rPr>
                <w:highlight w:val="green"/>
              </w:rPr>
              <w:fldChar w:fldCharType="end"/>
            </w:r>
            <w:r w:rsidRPr="00B90ABB">
              <w:rPr>
                <w:highlight w:val="green"/>
              </w:rPr>
              <w:t>)</w:t>
            </w:r>
          </w:p>
        </w:tc>
      </w:tr>
    </w:tbl>
    <w:p w14:paraId="2582C7D2" w14:textId="77777777" w:rsidR="008D39E8" w:rsidRPr="00B90ABB" w:rsidRDefault="008D39E8" w:rsidP="008D39E8">
      <w:pPr>
        <w:spacing w:line="416" w:lineRule="auto"/>
        <w:ind w:right="30" w:firstLine="0"/>
        <w:rPr>
          <w:rFonts w:eastAsia="Garamond" w:cs="Garamond"/>
          <w:highlight w:val="green"/>
          <w:lang w:val="en-US"/>
        </w:rPr>
      </w:pPr>
      <w:r w:rsidRPr="00B90ABB">
        <w:rPr>
          <w:highlight w:val="green"/>
          <w:lang w:val="en-US"/>
        </w:rPr>
        <w:t xml:space="preserve">It was assumed that the volume flow from the AD process into the GS changes pressure and temperature instantaneously (from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atm</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AD</m:t>
            </m:r>
          </m:sub>
        </m:sSub>
      </m:oMath>
      <w:r w:rsidRPr="00B90ABB">
        <w:rPr>
          <w:highlight w:val="green"/>
          <w:lang w:val="en-US"/>
        </w:rPr>
        <w:t xml:space="preserve"> to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xml:space="preserve">). Conservation of mass requires the outflow of the AD process to match the inflow into the GS. Applying the </w:t>
      </w:r>
      <w:r w:rsidRPr="00B90ABB">
        <w:rPr>
          <w:rFonts w:eastAsia="Garamond" w:cs="Garamond"/>
          <w:highlight w:val="green"/>
          <w:lang w:val="en-US"/>
        </w:rPr>
        <w:t>ideal gas law 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1640506" w14:textId="77777777" w:rsidTr="008D39E8">
        <w:tc>
          <w:tcPr>
            <w:tcW w:w="293" w:type="pct"/>
            <w:vAlign w:val="center"/>
          </w:tcPr>
          <w:p w14:paraId="25389723" w14:textId="77777777" w:rsidR="008D39E8" w:rsidRPr="00B90ABB" w:rsidRDefault="008D39E8" w:rsidP="008D39E8">
            <w:pPr>
              <w:ind w:firstLine="0"/>
              <w:jc w:val="right"/>
              <w:rPr>
                <w:highlight w:val="green"/>
                <w:lang w:val="en-US"/>
              </w:rPr>
            </w:pPr>
          </w:p>
        </w:tc>
        <w:tc>
          <w:tcPr>
            <w:tcW w:w="4283" w:type="pct"/>
            <w:vAlign w:val="center"/>
          </w:tcPr>
          <w:p w14:paraId="070AD703" w14:textId="77777777" w:rsidR="008D39E8" w:rsidRPr="00B90ABB" w:rsidRDefault="00AF0FDC" w:rsidP="008D39E8">
            <w:pPr>
              <w:spacing w:line="416" w:lineRule="auto"/>
              <w:ind w:right="30" w:firstLine="341"/>
              <w:jc w:val="center"/>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i/>
                        <w:sz w:val="22"/>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m:t>
                </m:r>
                <m:sSub>
                  <m:sSubPr>
                    <m:ctrlPr>
                      <w:rPr>
                        <w:rFonts w:ascii="Cambria Math" w:hAnsi="Cambria Math"/>
                        <w:i/>
                        <w:sz w:val="22"/>
                        <w:highlight w:val="green"/>
                        <w:lang w:val="en-US"/>
                      </w:rPr>
                    </m:ctrlPr>
                  </m:sSubPr>
                  <m:e>
                    <m:acc>
                      <m:accPr>
                        <m:chr m:val="̇"/>
                        <m:ctrlPr>
                          <w:rPr>
                            <w:rFonts w:ascii="Cambria Math" w:hAnsi="Cambria Math"/>
                            <w:i/>
                            <w:sz w:val="22"/>
                            <w:highlight w:val="green"/>
                          </w:rPr>
                        </m:ctrlPr>
                      </m:accPr>
                      <m:e>
                        <m:r>
                          <w:rPr>
                            <w:rFonts w:ascii="Cambria Math" w:hAnsi="Cambria Math"/>
                            <w:sz w:val="22"/>
                            <w:highlight w:val="green"/>
                            <w:lang w:val="en-US"/>
                          </w:rPr>
                          <m:t>V</m:t>
                        </m:r>
                      </m:e>
                    </m:acc>
                  </m:e>
                  <m:sub>
                    <m:r>
                      <m:rPr>
                        <m:sty m:val="p"/>
                      </m:rPr>
                      <w:rPr>
                        <w:rFonts w:ascii="Cambria Math" w:hAnsi="Cambria Math"/>
                        <w:sz w:val="22"/>
                        <w:highlight w:val="green"/>
                        <w:lang w:val="en-US"/>
                      </w:rPr>
                      <m:t>AD</m:t>
                    </m:r>
                  </m:sub>
                </m:sSub>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i/>
                            <w:sz w:val="22"/>
                            <w:highlight w:val="green"/>
                            <w:lang w:val="en-US"/>
                          </w:rPr>
                          <m:t>i</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AD</m:t>
                        </m:r>
                      </m:sub>
                    </m:sSub>
                  </m:den>
                </m:f>
                <m:r>
                  <w:rPr>
                    <w:rFonts w:ascii="Cambria Math" w:hAnsi="Cambria Math"/>
                    <w:sz w:val="22"/>
                    <w:highlight w:val="green"/>
                    <w:lang w:val="en-US"/>
                  </w:rPr>
                  <m:t>.</m:t>
                </m:r>
              </m:oMath>
            </m:oMathPara>
          </w:p>
        </w:tc>
        <w:tc>
          <w:tcPr>
            <w:tcW w:w="424" w:type="pct"/>
            <w:vAlign w:val="center"/>
          </w:tcPr>
          <w:p w14:paraId="45E73188" w14:textId="1C1D373E" w:rsidR="008D39E8" w:rsidRPr="00B90ABB" w:rsidRDefault="008D39E8" w:rsidP="008D39E8">
            <w:pPr>
              <w:pStyle w:val="Beschriftung"/>
              <w:jc w:val="right"/>
              <w:rPr>
                <w:highlight w:val="green"/>
                <w:lang w:val="en-US"/>
              </w:rPr>
            </w:pPr>
            <w:bookmarkStart w:id="372" w:name="_Ref18794189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6</w:t>
            </w:r>
            <w:r w:rsidRPr="00B90ABB">
              <w:rPr>
                <w:highlight w:val="green"/>
              </w:rPr>
              <w:fldChar w:fldCharType="end"/>
            </w:r>
            <w:r w:rsidRPr="00B90ABB">
              <w:rPr>
                <w:highlight w:val="green"/>
              </w:rPr>
              <w:t>)</w:t>
            </w:r>
            <w:bookmarkEnd w:id="372"/>
          </w:p>
        </w:tc>
      </w:tr>
    </w:tbl>
    <w:p w14:paraId="05219020" w14:textId="5B028CC5" w:rsidR="008D39E8" w:rsidRPr="00B90ABB" w:rsidRDefault="008D39E8" w:rsidP="008D39E8">
      <w:pPr>
        <w:ind w:firstLine="0"/>
        <w:rPr>
          <w:highlight w:val="green"/>
          <w:lang w:val="en-US"/>
        </w:rPr>
      </w:pPr>
      <w:r w:rsidRPr="00B90ABB">
        <w:rPr>
          <w:highlight w:val="green"/>
          <w:lang w:val="en-US"/>
        </w:rPr>
        <w:t xml:space="preserve">Inserting </w:t>
      </w:r>
      <w:r w:rsidRPr="00B90ABB">
        <w:rPr>
          <w:highlight w:val="green"/>
          <w:lang w:val="en-US"/>
        </w:rPr>
        <w:fldChar w:fldCharType="begin"/>
      </w:r>
      <w:r w:rsidRPr="00B90ABB">
        <w:rPr>
          <w:highlight w:val="green"/>
          <w:lang w:val="en-US"/>
        </w:rPr>
        <w:instrText xml:space="preserve"> REF _Ref187941897 \h </w:instrText>
      </w:r>
      <w:r w:rsidRPr="00B90ABB">
        <w:rPr>
          <w:highlight w:val="green"/>
          <w:lang w:val="en-US"/>
        </w:rPr>
      </w:r>
      <w:r w:rsidR="00B90ABB">
        <w:rPr>
          <w:highlight w:val="green"/>
          <w:lang w:val="en-US"/>
        </w:rPr>
        <w:instrText xml:space="preserve"> \* MERGEFORMAT </w:instrText>
      </w:r>
      <w:r w:rsidRPr="00B90ABB">
        <w:rPr>
          <w:highlight w:val="green"/>
          <w:lang w:val="en-US"/>
        </w:rPr>
        <w:fldChar w:fldCharType="separate"/>
      </w:r>
      <w:ins w:id="373" w:author="Hellmann, Simon" w:date="2025-08-31T12:14:00Z">
        <w:r w:rsidR="00C64143" w:rsidRPr="00B90ABB">
          <w:rPr>
            <w:highlight w:val="green"/>
            <w:lang w:val="en-US"/>
            <w:rPrChange w:id="374" w:author="Hellmann, Simon" w:date="2025-08-31T12:15:00Z">
              <w:rPr/>
            </w:rPrChange>
          </w:rPr>
          <w:t>(</w:t>
        </w:r>
        <w:r w:rsidR="00C64143" w:rsidRPr="00B90ABB">
          <w:rPr>
            <w:noProof/>
            <w:highlight w:val="green"/>
            <w:lang w:val="en-US"/>
            <w:rPrChange w:id="375" w:author="Hellmann, Simon" w:date="2025-08-31T12:15:00Z">
              <w:rPr>
                <w:noProof/>
              </w:rPr>
            </w:rPrChange>
          </w:rPr>
          <w:t>2</w:t>
        </w:r>
        <w:r w:rsidR="00C64143" w:rsidRPr="00B90ABB">
          <w:rPr>
            <w:highlight w:val="green"/>
            <w:lang w:val="en-US"/>
            <w:rPrChange w:id="376" w:author="Hellmann, Simon" w:date="2025-08-31T12:15:00Z">
              <w:rPr/>
            </w:rPrChange>
          </w:rPr>
          <w:t>.</w:t>
        </w:r>
        <w:r w:rsidR="00C64143" w:rsidRPr="00B90ABB">
          <w:rPr>
            <w:noProof/>
            <w:highlight w:val="green"/>
            <w:lang w:val="en-US"/>
            <w:rPrChange w:id="377" w:author="Hellmann, Simon" w:date="2025-08-31T12:15:00Z">
              <w:rPr>
                <w:noProof/>
              </w:rPr>
            </w:rPrChange>
          </w:rPr>
          <w:t>6</w:t>
        </w:r>
        <w:r w:rsidR="00C64143" w:rsidRPr="00B90ABB">
          <w:rPr>
            <w:highlight w:val="green"/>
            <w:lang w:val="en-US"/>
            <w:rPrChange w:id="378" w:author="Hellmann, Simon" w:date="2025-08-31T12:15:00Z">
              <w:rPr/>
            </w:rPrChange>
          </w:rPr>
          <w:t>)</w:t>
        </w:r>
      </w:ins>
      <w:del w:id="379" w:author="Hellmann, Simon" w:date="2025-08-31T12:14:00Z">
        <w:r w:rsidRPr="00B90ABB" w:rsidDel="00C64143">
          <w:rPr>
            <w:highlight w:val="green"/>
            <w:lang w:val="en-US"/>
          </w:rPr>
          <w:delText>(</w:delText>
        </w:r>
        <w:r w:rsidRPr="00B90ABB" w:rsidDel="00C64143">
          <w:rPr>
            <w:noProof/>
            <w:highlight w:val="green"/>
            <w:lang w:val="en-US"/>
          </w:rPr>
          <w:delText>2</w:delText>
        </w:r>
        <w:r w:rsidRPr="00B90ABB" w:rsidDel="00C64143">
          <w:rPr>
            <w:highlight w:val="green"/>
            <w:lang w:val="en-US"/>
          </w:rPr>
          <w:delText>.</w:delText>
        </w:r>
        <w:r w:rsidRPr="00B90ABB" w:rsidDel="00C64143">
          <w:rPr>
            <w:noProof/>
            <w:highlight w:val="green"/>
            <w:lang w:val="en-US"/>
          </w:rPr>
          <w:delText>6</w:delText>
        </w:r>
        <w:r w:rsidRPr="00B90ABB" w:rsidDel="00C64143">
          <w:rPr>
            <w:highlight w:val="green"/>
            <w:lang w:val="en-US"/>
          </w:rPr>
          <w:delText>)</w:delText>
        </w:r>
      </w:del>
      <w:r w:rsidRPr="00B90ABB">
        <w:rPr>
          <w:highlight w:val="green"/>
          <w:lang w:val="en-US"/>
        </w:rPr>
        <w:fldChar w:fldCharType="end"/>
      </w:r>
      <w:r w:rsidRPr="00B90ABB">
        <w:rPr>
          <w:highlight w:val="green"/>
          <w:lang w:val="en-US"/>
        </w:rPr>
        <w:t xml:space="preserve"> into </w:t>
      </w:r>
      <w:r w:rsidRPr="00B90ABB">
        <w:rPr>
          <w:highlight w:val="green"/>
          <w:lang w:val="en-US"/>
        </w:rPr>
        <w:fldChar w:fldCharType="begin"/>
      </w:r>
      <w:r w:rsidRPr="00B90ABB">
        <w:rPr>
          <w:highlight w:val="green"/>
          <w:lang w:val="en-US"/>
        </w:rPr>
        <w:instrText xml:space="preserve"> REF _Ref187941920 \h </w:instrText>
      </w:r>
      <w:r w:rsidRPr="00B90ABB">
        <w:rPr>
          <w:highlight w:val="green"/>
          <w:lang w:val="en-US"/>
        </w:rPr>
      </w:r>
      <w:r w:rsidR="00B90ABB">
        <w:rPr>
          <w:highlight w:val="green"/>
          <w:lang w:val="en-US"/>
        </w:rPr>
        <w:instrText xml:space="preserve"> \* MERGEFORMAT </w:instrText>
      </w:r>
      <w:r w:rsidRPr="00B90ABB">
        <w:rPr>
          <w:highlight w:val="green"/>
          <w:lang w:val="en-US"/>
        </w:rPr>
        <w:fldChar w:fldCharType="separate"/>
      </w:r>
      <w:ins w:id="380" w:author="Hellmann, Simon" w:date="2025-08-31T12:14:00Z">
        <w:r w:rsidR="00C64143" w:rsidRPr="00B90ABB">
          <w:rPr>
            <w:highlight w:val="green"/>
            <w:lang w:val="en-US"/>
            <w:rPrChange w:id="381" w:author="Hellmann, Simon" w:date="2025-08-31T12:15:00Z">
              <w:rPr/>
            </w:rPrChange>
          </w:rPr>
          <w:t>(</w:t>
        </w:r>
        <w:r w:rsidR="00C64143" w:rsidRPr="00B90ABB">
          <w:rPr>
            <w:noProof/>
            <w:highlight w:val="green"/>
            <w:lang w:val="en-US"/>
            <w:rPrChange w:id="382" w:author="Hellmann, Simon" w:date="2025-08-31T12:15:00Z">
              <w:rPr>
                <w:noProof/>
              </w:rPr>
            </w:rPrChange>
          </w:rPr>
          <w:t>2</w:t>
        </w:r>
        <w:r w:rsidR="00C64143" w:rsidRPr="00B90ABB">
          <w:rPr>
            <w:highlight w:val="green"/>
            <w:lang w:val="en-US"/>
            <w:rPrChange w:id="383" w:author="Hellmann, Simon" w:date="2025-08-31T12:15:00Z">
              <w:rPr/>
            </w:rPrChange>
          </w:rPr>
          <w:t>.</w:t>
        </w:r>
        <w:r w:rsidR="00C64143" w:rsidRPr="00B90ABB">
          <w:rPr>
            <w:noProof/>
            <w:highlight w:val="green"/>
            <w:lang w:val="en-US"/>
            <w:rPrChange w:id="384" w:author="Hellmann, Simon" w:date="2025-08-31T12:15:00Z">
              <w:rPr>
                <w:noProof/>
              </w:rPr>
            </w:rPrChange>
          </w:rPr>
          <w:t>2</w:t>
        </w:r>
        <w:r w:rsidR="00C64143" w:rsidRPr="00B90ABB">
          <w:rPr>
            <w:highlight w:val="green"/>
            <w:lang w:val="en-US"/>
            <w:rPrChange w:id="385" w:author="Hellmann, Simon" w:date="2025-08-31T12:15:00Z">
              <w:rPr/>
            </w:rPrChange>
          </w:rPr>
          <w:t>)</w:t>
        </w:r>
      </w:ins>
      <w:del w:id="386" w:author="Hellmann, Simon" w:date="2025-08-31T12:14:00Z">
        <w:r w:rsidRPr="00B90ABB" w:rsidDel="00C64143">
          <w:rPr>
            <w:highlight w:val="green"/>
            <w:lang w:val="en-US"/>
          </w:rPr>
          <w:delText>(</w:delText>
        </w:r>
        <w:r w:rsidRPr="00B90ABB" w:rsidDel="00C64143">
          <w:rPr>
            <w:noProof/>
            <w:highlight w:val="green"/>
            <w:lang w:val="en-US"/>
          </w:rPr>
          <w:delText>2</w:delText>
        </w:r>
        <w:r w:rsidRPr="00B90ABB" w:rsidDel="00C64143">
          <w:rPr>
            <w:highlight w:val="green"/>
            <w:lang w:val="en-US"/>
          </w:rPr>
          <w:delText>.</w:delText>
        </w:r>
        <w:r w:rsidRPr="00B90ABB" w:rsidDel="00C64143">
          <w:rPr>
            <w:noProof/>
            <w:highlight w:val="green"/>
            <w:lang w:val="en-US"/>
          </w:rPr>
          <w:delText>2</w:delText>
        </w:r>
        <w:r w:rsidRPr="00B90ABB" w:rsidDel="00C64143">
          <w:rPr>
            <w:highlight w:val="green"/>
            <w:lang w:val="en-US"/>
          </w:rPr>
          <w:delText>)</w:delText>
        </w:r>
      </w:del>
      <w:r w:rsidRPr="00B90ABB">
        <w:rPr>
          <w:highlight w:val="green"/>
          <w:lang w:val="en-US"/>
        </w:rPr>
        <w:fldChar w:fldCharType="end"/>
      </w:r>
      <w:r w:rsidRPr="00B90ABB">
        <w:rPr>
          <w:highlight w:val="green"/>
          <w:lang w:val="en-US"/>
        </w:rPr>
        <w:t xml:space="preserve"> delivers the ordinary differential equations (ODEs) of the two GS 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rsidRPr="00B90ABB" w14:paraId="44AC3657" w14:textId="77777777" w:rsidTr="008D39E8">
        <w:tc>
          <w:tcPr>
            <w:tcW w:w="4396" w:type="pct"/>
          </w:tcPr>
          <w:p w14:paraId="73A2C00A" w14:textId="77777777" w:rsidR="008D39E8" w:rsidRPr="00B90ABB" w:rsidRDefault="00AF0FDC"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19</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sty m:val="p"/>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45AE241D" w14:textId="11AC817F" w:rsidR="008D39E8" w:rsidRPr="00B90ABB" w:rsidRDefault="008D39E8" w:rsidP="008D39E8">
            <w:pPr>
              <w:pStyle w:val="Beschriftung"/>
              <w:jc w:val="right"/>
              <w:rPr>
                <w:highlight w:val="green"/>
                <w:lang w:val="en-US"/>
              </w:rPr>
            </w:pPr>
            <w:bookmarkStart w:id="387" w:name="_Ref194921478"/>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7</w:t>
            </w:r>
            <w:r w:rsidRPr="00B90ABB">
              <w:rPr>
                <w:highlight w:val="green"/>
              </w:rPr>
              <w:fldChar w:fldCharType="end"/>
            </w:r>
            <w:bookmarkEnd w:id="387"/>
            <w:r w:rsidRPr="00B90ABB">
              <w:rPr>
                <w:highlight w:val="green"/>
              </w:rPr>
              <w:t>)</w:t>
            </w:r>
          </w:p>
        </w:tc>
      </w:tr>
      <w:tr w:rsidR="008D39E8" w:rsidRPr="00B90ABB" w14:paraId="03DA9016" w14:textId="77777777" w:rsidTr="008D39E8">
        <w:tc>
          <w:tcPr>
            <w:tcW w:w="4396" w:type="pct"/>
          </w:tcPr>
          <w:p w14:paraId="1DAD7E3A" w14:textId="77777777" w:rsidR="008D39E8" w:rsidRPr="00B90ABB" w:rsidRDefault="00AF0FDC"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r>
                      <w:rPr>
                        <w:rFonts w:ascii="Cambria Math" w:hAnsi="Cambria Math"/>
                        <w:sz w:val="21"/>
                        <w:szCs w:val="21"/>
                        <w:highlight w:val="green"/>
                        <w:lang w:val="en-US"/>
                      </w:rPr>
                      <m:t xml:space="preserve">                                </m:t>
                    </m:r>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20</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23D029A6" w14:textId="749C7A54" w:rsidR="008D39E8" w:rsidRPr="00B90ABB" w:rsidRDefault="008D39E8" w:rsidP="008D39E8">
            <w:pPr>
              <w:pStyle w:val="Beschriftung"/>
              <w:jc w:val="right"/>
              <w:rPr>
                <w:highlight w:val="green"/>
                <w:lang w:val="en-US"/>
              </w:rPr>
            </w:pPr>
            <w:bookmarkStart w:id="388" w:name="_Ref194921482"/>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8</w:t>
            </w:r>
            <w:r w:rsidRPr="00B90ABB">
              <w:rPr>
                <w:highlight w:val="green"/>
              </w:rPr>
              <w:fldChar w:fldCharType="end"/>
            </w:r>
            <w:bookmarkEnd w:id="388"/>
            <w:r w:rsidRPr="00B90ABB">
              <w:rPr>
                <w:highlight w:val="green"/>
              </w:rPr>
              <w:t>)</w:t>
            </w:r>
          </w:p>
        </w:tc>
      </w:tr>
    </w:tbl>
    <w:p w14:paraId="7AE95C35" w14:textId="441E0FC0" w:rsidR="00541139" w:rsidRDefault="00541139" w:rsidP="00541139">
      <w:pPr>
        <w:rPr>
          <w:lang w:val="en-US"/>
        </w:rPr>
      </w:pPr>
      <w:del w:id="389" w:author="Hellmann, Simon" w:date="2025-08-31T11:49:00Z">
        <w:r w:rsidRPr="00B90ABB" w:rsidDel="008D39E8">
          <w:rPr>
            <w:highlight w:val="green"/>
            <w:lang w:val="en-US"/>
          </w:rPr>
          <w:delText xml:space="preserve">Two additional states </w:delTex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19</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oMath>
        <w:r w:rsidRPr="00B90ABB" w:rsidDel="008D39E8">
          <w:rPr>
            <w:highlight w:val="green"/>
            <w:lang w:val="en-US"/>
          </w:rPr>
          <w:delText xml:space="preserve"> and </w:delTex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20</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oMath>
        <w:r w:rsidRPr="00B90ABB" w:rsidDel="008D39E8">
          <w:rPr>
            <w:highlight w:val="green"/>
            <w:lang w:val="en-US"/>
          </w:rPr>
          <w:delText xml:space="preserve"> describe the volume of CH</w:delText>
        </w:r>
        <w:r w:rsidRPr="00B90ABB" w:rsidDel="008D39E8">
          <w:rPr>
            <w:highlight w:val="green"/>
            <w:vertAlign w:val="subscript"/>
            <w:lang w:val="en-US"/>
          </w:rPr>
          <w:delText>4</w:delText>
        </w:r>
        <w:r w:rsidRPr="00B90ABB" w:rsidDel="008D39E8">
          <w:rPr>
            <w:highlight w:val="green"/>
            <w:lang w:val="en-US"/>
          </w:rPr>
          <w:delText xml:space="preserve"> and CO</w:delText>
        </w:r>
        <w:r w:rsidRPr="00B90ABB" w:rsidDel="008D39E8">
          <w:rPr>
            <w:highlight w:val="green"/>
            <w:vertAlign w:val="subscript"/>
            <w:lang w:val="en-US"/>
          </w:rPr>
          <w:delText>2</w:delText>
        </w:r>
        <w:r w:rsidRPr="00B90ABB" w:rsidDel="008D39E8">
          <w:rPr>
            <w:highlight w:val="green"/>
            <w:lang w:val="en-US"/>
          </w:rPr>
          <w:delText xml:space="preserve"> in the GS. Corresponding model equations </w:delText>
        </w:r>
        <w:r w:rsidR="00144E26" w:rsidRPr="00B90ABB" w:rsidDel="008D39E8">
          <w:rPr>
            <w:highlight w:val="green"/>
            <w:lang w:val="en-US"/>
          </w:rPr>
          <w:delText xml:space="preserve">of the GS </w:delText>
        </w:r>
        <w:r w:rsidRPr="00B90ABB" w:rsidDel="008D39E8">
          <w:rPr>
            <w:highlight w:val="green"/>
            <w:lang w:val="en-US"/>
          </w:rPr>
          <w:delText xml:space="preserve">are derived in the </w:delText>
        </w:r>
      </w:del>
      <w:del w:id="390" w:author="Hellmann, Simon" w:date="2025-08-27T18:02:00Z">
        <w:r w:rsidRPr="00B90ABB" w:rsidDel="005D3388">
          <w:rPr>
            <w:highlight w:val="green"/>
            <w:lang w:val="en-US"/>
            <w:rPrChange w:id="391" w:author="Hellmann, Simon" w:date="2025-08-27T18:03:00Z">
              <w:rPr>
                <w:lang w:val="en-US"/>
              </w:rPr>
            </w:rPrChange>
          </w:rPr>
          <w:delText>SI</w:delText>
        </w:r>
      </w:del>
      <w:del w:id="392" w:author="Hellmann, Simon" w:date="2025-08-31T11:49:00Z">
        <w:r w:rsidRPr="00B90ABB" w:rsidDel="008D39E8">
          <w:rPr>
            <w:highlight w:val="green"/>
            <w:lang w:val="en-US"/>
            <w:rPrChange w:id="393" w:author="Hellmann, Simon" w:date="2025-08-27T18:03:00Z">
              <w:rPr>
                <w:lang w:val="en-US"/>
              </w:rPr>
            </w:rPrChange>
          </w:rPr>
          <w:delText>.</w:delText>
        </w:r>
        <w:r w:rsidRPr="00B90ABB" w:rsidDel="008D39E8">
          <w:rPr>
            <w:highlight w:val="green"/>
            <w:lang w:val="en-US"/>
          </w:rPr>
          <w:delText xml:space="preserve"> </w:delText>
        </w:r>
      </w:del>
      <w:r w:rsidRPr="00B90ABB">
        <w:rPr>
          <w:highlight w:val="green"/>
          <w:lang w:val="en-US"/>
        </w:rPr>
        <w:t>Fig.</w:t>
      </w:r>
      <w:r w:rsidR="00144E26" w:rsidRPr="00B90ABB">
        <w:rPr>
          <w:highlight w:val="green"/>
          <w:lang w:val="en-US"/>
        </w:rPr>
        <w:t> </w:t>
      </w:r>
      <w:r w:rsidRPr="00B90ABB">
        <w:rPr>
          <w:highlight w:val="green"/>
          <w:lang w:val="en-US"/>
        </w:rPr>
        <w:t xml:space="preserve">1c shows a qualitative dynamic course of the GS filling level. </w:t>
      </w:r>
      <w:r w:rsidR="002104D7" w:rsidRPr="00B90ABB">
        <w:rPr>
          <w:highlight w:val="green"/>
          <w:lang w:val="en-US"/>
        </w:rPr>
        <w:t>Numerical values of all introduced model parameters are summarized in Tab. 1.</w:t>
      </w:r>
    </w:p>
    <w:p w14:paraId="658364F2" w14:textId="16497693" w:rsidR="00541139" w:rsidRDefault="00541139" w:rsidP="00541139">
      <w:pPr>
        <w:pStyle w:val="berschrift3"/>
        <w:rPr>
          <w:lang w:val="en-US"/>
        </w:rPr>
      </w:pPr>
      <w:r w:rsidRPr="32AF646F">
        <w:rPr>
          <w:lang w:val="en-US"/>
        </w:rPr>
        <w:lastRenderedPageBreak/>
        <w:t>2.1.2</w:t>
      </w:r>
      <w:r>
        <w:rPr>
          <w:lang w:val="en-US"/>
        </w:rPr>
        <w:t xml:space="preserve"> </w:t>
      </w:r>
      <w:bookmarkStart w:id="394" w:name="_Hlk207213007"/>
      <w:ins w:id="395" w:author="Hellmann, Simon" w:date="2025-08-27T18:49:00Z">
        <w:r w:rsidR="00B05A33">
          <w:rPr>
            <w:lang w:val="en-US"/>
          </w:rPr>
          <w:t>Anaerobic digestion</w:t>
        </w:r>
      </w:ins>
      <w:del w:id="396" w:author="Hellmann, Simon" w:date="2025-08-27T18:49:00Z">
        <w:r w:rsidDel="00B05A33">
          <w:rPr>
            <w:lang w:val="en-US"/>
          </w:rPr>
          <w:delText>AD</w:delText>
        </w:r>
      </w:del>
      <w:r>
        <w:rPr>
          <w:lang w:val="en-US"/>
        </w:rPr>
        <w:t xml:space="preserve"> plant</w:t>
      </w:r>
      <w:r w:rsidRPr="32AF646F">
        <w:rPr>
          <w:lang w:val="en-US"/>
        </w:rPr>
        <w:t xml:space="preserve"> dimensioning</w:t>
      </w:r>
      <w:bookmarkEnd w:id="394"/>
    </w:p>
    <w:p w14:paraId="7CC49651" w14:textId="7D2022D4"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r>
        <w:rPr>
          <w:lang w:val="en-US"/>
        </w:rPr>
        <w:t xml:space="preserve">Deutsches Biomasseforschungszentrum, </w:t>
      </w:r>
      <w:r w:rsidRPr="32AF646F">
        <w:rPr>
          <w:lang w:val="en-US"/>
        </w:rPr>
        <w:t>DBFZ) as re</w:t>
      </w:r>
      <w:ins w:id="397" w:author="Hellmann, Simon" w:date="2025-08-31T12:02:00Z">
        <w:r w:rsidR="00BB59BF">
          <w:rPr>
            <w:lang w:val="en-US"/>
          </w:rPr>
          <w:softHyphen/>
        </w:r>
      </w:ins>
      <w:r w:rsidRPr="32AF646F">
        <w:rPr>
          <w:lang w:val="en-US"/>
        </w:rPr>
        <w:t>por</w:t>
      </w:r>
      <w:ins w:id="398" w:author="Hellmann, Simon" w:date="2025-08-31T12:02:00Z">
        <w:r w:rsidR="00BB59BF">
          <w:rPr>
            <w:lang w:val="en-US"/>
          </w:rPr>
          <w:softHyphen/>
        </w:r>
      </w:ins>
      <w:r w:rsidRPr="32AF646F">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264B8F55" w:rsidR="00222BF4" w:rsidRDefault="0011577E" w:rsidP="0008402C">
      <w:pPr>
        <w:ind w:firstLine="0"/>
        <w:rPr>
          <w:ins w:id="399" w:author="Hellmann, Simon" w:date="2025-08-30T17:19:00Z"/>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C40BC0">
              <w:rPr>
                <w:lang w:val="en-US"/>
              </w:rPr>
              <w:t>(Jimenez et al., 2015)</w:t>
            </w:r>
          </w:hyperlink>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C40BC0" w:rsidRPr="00C40BC0">
              <w:rPr>
                <w:lang w:val="en-US"/>
              </w:rPr>
              <w:t>(Weinrich et al., 2021)</w:t>
            </w:r>
          </w:hyperlink>
          <w:r>
            <w:rPr>
              <w:lang w:val="en-US"/>
            </w:rPr>
            <w:fldChar w:fldCharType="end"/>
          </w:r>
        </w:sdtContent>
      </w:sdt>
      <w:r w:rsidRPr="00AA10A7">
        <w:rPr>
          <w:lang w:val="en-US"/>
        </w:rPr>
        <w:t xml:space="preserve">. Other </w:t>
      </w:r>
      <w:r w:rsidR="0008402C" w:rsidRPr="00AA10A7">
        <w:rPr>
          <w:lang w:val="en-US"/>
        </w:rPr>
        <w:t>parametric or structural uncertainties were ignored</w:t>
      </w:r>
      <w:ins w:id="400" w:author="Hellmann, Simon" w:date="2025-08-29T18:04:00Z">
        <w:r w:rsidR="001625BD">
          <w:rPr>
            <w:lang w:val="en-US"/>
          </w:rPr>
          <w:t xml:space="preserve">. </w:t>
        </w:r>
        <w:r w:rsidR="001625BD" w:rsidRPr="00B90ABB">
          <w:rPr>
            <w:highlight w:val="green"/>
            <w:lang w:val="en-US"/>
            <w:rPrChange w:id="401" w:author="Hellmann, Simon" w:date="2025-08-29T18:05:00Z">
              <w:rPr>
                <w:lang w:val="en-US"/>
              </w:rPr>
            </w:rPrChange>
          </w:rPr>
          <w:t>D</w:t>
        </w:r>
      </w:ins>
      <w:ins w:id="402" w:author="Hellmann, Simon" w:date="2025-08-29T18:02:00Z">
        <w:r w:rsidR="006464C4" w:rsidRPr="00B90ABB">
          <w:rPr>
            <w:highlight w:val="green"/>
            <w:lang w:val="en-US"/>
            <w:rPrChange w:id="403" w:author="Hellmann, Simon" w:date="2025-08-29T18:05:00Z">
              <w:rPr>
                <w:lang w:val="en-US"/>
              </w:rPr>
            </w:rPrChange>
          </w:rPr>
          <w:t xml:space="preserve">etermining their corresponding bounds would require </w:t>
        </w:r>
      </w:ins>
      <w:ins w:id="404" w:author="Hellmann, Simon" w:date="2025-08-29T18:05:00Z">
        <w:r w:rsidR="001625BD" w:rsidRPr="00B90ABB">
          <w:rPr>
            <w:highlight w:val="green"/>
            <w:lang w:val="en-US"/>
            <w:rPrChange w:id="405" w:author="Hellmann, Simon" w:date="2025-08-29T18:05:00Z">
              <w:rPr>
                <w:lang w:val="en-US"/>
              </w:rPr>
            </w:rPrChange>
          </w:rPr>
          <w:t>additional</w:t>
        </w:r>
      </w:ins>
      <w:ins w:id="406" w:author="Hellmann, Simon" w:date="2025-08-29T18:02:00Z">
        <w:r w:rsidR="006464C4" w:rsidRPr="00B90ABB">
          <w:rPr>
            <w:highlight w:val="green"/>
            <w:lang w:val="en-US"/>
            <w:rPrChange w:id="407" w:author="Hellmann, Simon" w:date="2025-08-29T18:05:00Z">
              <w:rPr>
                <w:lang w:val="en-US"/>
              </w:rPr>
            </w:rPrChange>
          </w:rPr>
          <w:t xml:space="preserve"> investi</w:t>
        </w:r>
      </w:ins>
      <w:ins w:id="408" w:author="Hellmann, Simon" w:date="2025-08-29T18:03:00Z">
        <w:r w:rsidR="006464C4" w:rsidRPr="00B90ABB">
          <w:rPr>
            <w:highlight w:val="green"/>
            <w:lang w:val="en-US"/>
            <w:rPrChange w:id="409" w:author="Hellmann, Simon" w:date="2025-08-29T18:05:00Z">
              <w:rPr>
                <w:lang w:val="en-US"/>
              </w:rPr>
            </w:rPrChange>
          </w:rPr>
          <w:t>gation</w:t>
        </w:r>
      </w:ins>
      <w:ins w:id="410" w:author="Hellmann, Simon" w:date="2025-08-29T18:05:00Z">
        <w:r w:rsidR="001625BD" w:rsidRPr="00B90ABB">
          <w:rPr>
            <w:highlight w:val="green"/>
            <w:lang w:val="en-US"/>
            <w:rPrChange w:id="411" w:author="Hellmann, Simon" w:date="2025-08-29T18:05:00Z">
              <w:rPr>
                <w:lang w:val="en-US"/>
              </w:rPr>
            </w:rPrChange>
          </w:rPr>
          <w:t>s</w:t>
        </w:r>
      </w:ins>
      <w:ins w:id="412" w:author="Hellmann, Simon" w:date="2025-08-29T18:03:00Z">
        <w:r w:rsidR="006464C4" w:rsidRPr="00B90ABB">
          <w:rPr>
            <w:highlight w:val="green"/>
            <w:lang w:val="en-US"/>
            <w:rPrChange w:id="413" w:author="Hellmann, Simon" w:date="2025-08-29T18:05:00Z">
              <w:rPr>
                <w:lang w:val="en-US"/>
              </w:rPr>
            </w:rPrChange>
          </w:rPr>
          <w:t>, e.g. by means of a sensitivity analysis</w:t>
        </w:r>
      </w:ins>
      <w:ins w:id="414" w:author="Hellmann, Simon" w:date="2025-08-29T18:05:00Z">
        <w:r w:rsidR="001625BD" w:rsidRPr="00B90ABB">
          <w:rPr>
            <w:highlight w:val="green"/>
            <w:lang w:val="en-US"/>
            <w:rPrChange w:id="415" w:author="Hellmann, Simon" w:date="2025-08-29T18:05:00Z">
              <w:rPr>
                <w:lang w:val="en-US"/>
              </w:rPr>
            </w:rPrChange>
          </w:rPr>
          <w:t xml:space="preserve">, </w:t>
        </w:r>
      </w:ins>
      <w:ins w:id="416" w:author="Hellmann, Simon" w:date="2025-08-29T18:03:00Z">
        <w:r w:rsidR="006464C4" w:rsidRPr="00B90ABB">
          <w:rPr>
            <w:highlight w:val="green"/>
            <w:lang w:val="en-US"/>
            <w:rPrChange w:id="417" w:author="Hellmann, Simon" w:date="2025-08-29T18:05:00Z">
              <w:rPr>
                <w:lang w:val="en-US"/>
              </w:rPr>
            </w:rPrChange>
          </w:rPr>
          <w:t xml:space="preserve">as described in </w:t>
        </w:r>
      </w:ins>
      <w:customXmlInsRangeStart w:id="418" w:author="Hellmann, Simon" w:date="2025-08-29T18:04:00Z"/>
      <w:sdt>
        <w:sdtPr>
          <w:rPr>
            <w:highlight w:val="green"/>
            <w:lang w:val="en-US"/>
          </w:rPr>
          <w:alias w:val="To edit, see citavi.com/edit"/>
          <w:tag w:val="CitaviPlaceholder#9959a9dd-a5e6-4829-88b7-f0ec65ad0d3b"/>
          <w:id w:val="176859061"/>
          <w:placeholder>
            <w:docPart w:val="DefaultPlaceholder_-1854013440"/>
          </w:placeholder>
        </w:sdtPr>
        <w:sdtContent>
          <w:customXmlInsRangeEnd w:id="418"/>
          <w:ins w:id="419" w:author="Hellmann, Simon" w:date="2025-08-29T18:04:00Z">
            <w:r w:rsidR="001625BD" w:rsidRPr="00B90ABB">
              <w:rPr>
                <w:highlight w:val="green"/>
                <w:lang w:val="en-US"/>
                <w:rPrChange w:id="420" w:author="Hellmann, Simon" w:date="2025-08-29T18:05:00Z">
                  <w:rPr>
                    <w:lang w:val="en-US"/>
                  </w:rPr>
                </w:rPrChange>
              </w:rPr>
              <w:fldChar w:fldCharType="begin"/>
            </w:r>
          </w:ins>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ZGMxMzc2LWU5YzUtNDY0Ny1iMGJmLWNhYThjZmM4ZGQxNC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OTk1OWE5ZGQtYTVlNi00ODI5LTg4YjctZjBlYzY1YWQwZDNiIiwiVGV4dCI6IihQaWNlbm8tRMOtYXogZXQgYWwuLCAyMDIwKSIsIldBSVZlcnNpb24iOiI2LjE5LjIuMSJ9}</w:instrText>
          </w:r>
          <w:r w:rsidR="001625BD" w:rsidRPr="00B90ABB">
            <w:rPr>
              <w:highlight w:val="green"/>
              <w:lang w:val="en-US"/>
              <w:rPrChange w:id="421" w:author="Hellmann, Simon" w:date="2025-08-29T18:05:00Z">
                <w:rPr>
                  <w:lang w:val="en-US"/>
                </w:rPr>
              </w:rPrChange>
            </w:rPr>
            <w:fldChar w:fldCharType="separate"/>
          </w:r>
          <w:hyperlink w:anchor="_CTVL001b3c753199fa1416c82e8912240005fe1" w:tooltip="Piceno-Díaz, E. R.; Ricardez-Sandoval, L. A.; Gutierrez-Limon, M. A.; Méndez-Acosta, H. O.; Puebla, H. (2020): Robust Nonlinear Model Predictive Contr…" w:history="1">
            <w:r w:rsidR="00C40BC0" w:rsidRPr="00B90ABB">
              <w:rPr>
                <w:highlight w:val="green"/>
                <w:lang w:val="en-US"/>
              </w:rPr>
              <w:t>(Piceno-Díaz et al., 2020)</w:t>
            </w:r>
          </w:hyperlink>
          <w:ins w:id="422" w:author="Hellmann, Simon" w:date="2025-08-29T18:04:00Z">
            <w:r w:rsidR="001625BD" w:rsidRPr="00B90ABB">
              <w:rPr>
                <w:highlight w:val="green"/>
                <w:lang w:val="en-US"/>
                <w:rPrChange w:id="423" w:author="Hellmann, Simon" w:date="2025-08-29T18:05:00Z">
                  <w:rPr>
                    <w:lang w:val="en-US"/>
                  </w:rPr>
                </w:rPrChange>
              </w:rPr>
              <w:fldChar w:fldCharType="end"/>
            </w:r>
          </w:ins>
          <w:customXmlInsRangeStart w:id="424" w:author="Hellmann, Simon" w:date="2025-08-29T18:04:00Z"/>
        </w:sdtContent>
      </w:sdt>
      <w:customXmlInsRangeEnd w:id="424"/>
      <w:r w:rsidR="0008402C" w:rsidRPr="00B90ABB">
        <w:rPr>
          <w:highlight w:val="green"/>
          <w:lang w:val="en-US"/>
        </w:rPr>
        <w:t>.</w:t>
      </w:r>
      <w:r w:rsidR="0008402C" w:rsidRPr="32AF646F">
        <w:rPr>
          <w:lang w:val="en-US"/>
        </w:rPr>
        <w:t xml:space="preserve"> The following </w:t>
      </w:r>
      <w:ins w:id="425" w:author="Hellmann, Simon" w:date="2025-08-28T18:27:00Z">
        <w:r w:rsidR="00EB3D3E" w:rsidRPr="00B90ABB">
          <w:rPr>
            <w:highlight w:val="green"/>
            <w:lang w:val="en-US"/>
            <w:rPrChange w:id="426" w:author="Hellmann, Simon" w:date="2025-08-30T14:35:00Z">
              <w:rPr>
                <w:lang w:val="en-US"/>
              </w:rPr>
            </w:rPrChange>
          </w:rPr>
          <w:t xml:space="preserve">substrates </w:t>
        </w:r>
      </w:ins>
      <w:r w:rsidR="0008402C" w:rsidRPr="00B90ABB">
        <w:rPr>
          <w:highlight w:val="green"/>
          <w:lang w:val="en-US"/>
          <w:rPrChange w:id="427" w:author="Hellmann, Simon" w:date="2025-08-30T14:35:00Z">
            <w:rPr>
              <w:lang w:val="en-US"/>
            </w:rPr>
          </w:rPrChange>
        </w:rPr>
        <w:t xml:space="preserve">typical </w:t>
      </w:r>
      <w:ins w:id="428" w:author="Hellmann, Simon" w:date="2025-08-28T18:27:00Z">
        <w:r w:rsidR="00EB3D3E" w:rsidRPr="00B90ABB">
          <w:rPr>
            <w:highlight w:val="green"/>
            <w:lang w:val="en-US"/>
            <w:rPrChange w:id="429" w:author="Hellmann, Simon" w:date="2025-08-30T14:35:00Z">
              <w:rPr>
                <w:lang w:val="en-US"/>
              </w:rPr>
            </w:rPrChange>
          </w:rPr>
          <w:t xml:space="preserve">of </w:t>
        </w:r>
      </w:ins>
      <w:r w:rsidR="0008402C" w:rsidRPr="00B90ABB">
        <w:rPr>
          <w:highlight w:val="green"/>
          <w:lang w:val="en-US"/>
          <w:rPrChange w:id="430" w:author="Hellmann, Simon" w:date="2025-08-30T14:35:00Z">
            <w:rPr>
              <w:lang w:val="en-US"/>
            </w:rPr>
          </w:rPrChange>
        </w:rPr>
        <w:t xml:space="preserve">agricultural AD </w:t>
      </w:r>
      <w:ins w:id="431" w:author="Hellmann, Simon" w:date="2025-08-28T18:36:00Z">
        <w:r w:rsidR="002F2A61" w:rsidRPr="00B90ABB">
          <w:rPr>
            <w:highlight w:val="green"/>
            <w:lang w:val="en-US"/>
            <w:rPrChange w:id="432" w:author="Hellmann, Simon" w:date="2025-08-30T14:35:00Z">
              <w:rPr>
                <w:lang w:val="en-US"/>
              </w:rPr>
            </w:rPrChange>
          </w:rPr>
          <w:t xml:space="preserve">plants </w:t>
        </w:r>
      </w:ins>
      <w:ins w:id="433" w:author="Hellmann, Simon" w:date="2025-08-28T18:27:00Z">
        <w:r w:rsidR="00EB3D3E" w:rsidRPr="00B90ABB">
          <w:rPr>
            <w:highlight w:val="green"/>
            <w:lang w:val="en-US"/>
            <w:rPrChange w:id="434" w:author="Hellmann, Simon" w:date="2025-08-30T14:35:00Z">
              <w:rPr>
                <w:lang w:val="en-US"/>
              </w:rPr>
            </w:rPrChange>
          </w:rPr>
          <w:t>in Germany</w:t>
        </w:r>
      </w:ins>
      <w:del w:id="435" w:author="Hellmann, Simon" w:date="2025-08-28T18:27:00Z">
        <w:r w:rsidR="0008402C" w:rsidRPr="00B90ABB" w:rsidDel="00EB3D3E">
          <w:rPr>
            <w:highlight w:val="green"/>
            <w:lang w:val="en-US"/>
          </w:rPr>
          <w:br/>
          <w:delText>substrates</w:delText>
        </w:r>
      </w:del>
      <w:r w:rsidR="0008402C" w:rsidRPr="00B90ABB">
        <w:rPr>
          <w:highlight w:val="green"/>
          <w:lang w:val="en-US"/>
        </w:rPr>
        <w:t xml:space="preserve"> were considered</w:t>
      </w:r>
      <w:ins w:id="436" w:author="Hellmann, Simon" w:date="2025-08-28T18:32:00Z">
        <w:r w:rsidR="00156823" w:rsidRPr="00B90ABB">
          <w:rPr>
            <w:highlight w:val="green"/>
            <w:lang w:val="en-US"/>
          </w:rPr>
          <w:t xml:space="preserve"> </w:t>
        </w:r>
      </w:ins>
      <w:customXmlInsRangeStart w:id="437" w:author="Hellmann, Simon" w:date="2025-08-28T18:34:00Z"/>
      <w:sdt>
        <w:sdtPr>
          <w:rPr>
            <w:highlight w:val="green"/>
            <w:lang w:val="en-US"/>
          </w:rPr>
          <w:alias w:val="To edit, see citavi.com/edit"/>
          <w:tag w:val="CitaviPlaceholder#a242227f-f855-497a-a39b-c205b5836d5f"/>
          <w:id w:val="713313650"/>
          <w:placeholder>
            <w:docPart w:val="DefaultPlaceholder_-1854013440"/>
          </w:placeholder>
        </w:sdtPr>
        <w:sdtContent>
          <w:customXmlInsRangeEnd w:id="437"/>
          <w:ins w:id="438" w:author="Hellmann, Simon" w:date="2025-08-28T18:34:00Z">
            <w:r w:rsidR="00156823" w:rsidRPr="00B90ABB">
              <w:rPr>
                <w:highlight w:val="green"/>
                <w:lang w:val="en-US"/>
                <w:rPrChange w:id="439" w:author="Hellmann, Simon" w:date="2025-08-28T18:34:00Z">
                  <w:rPr>
                    <w:lang w:val="en-US"/>
                  </w:rPr>
                </w:rPrChange>
              </w:rPr>
              <w:fldChar w:fldCharType="begin"/>
            </w:r>
          </w:ins>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MzUwY2VmZTMtMzFiOS00MzkxLThhN2YtYWUwYWM2OTlkNDcyIiwiUmFuZ2VTdGFydCI6MTksIlJhbmdlTGVuZ3RoIjoyOCwiUmVmZXJlbmNlSWQiOiI2YTMyMWUyYS03ZWE3LTRkYWUtODAxMi0yNzQwZjQ1NGQwNTc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FUMjE6MTQ6NTg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Q29tcGxleGl0eSI6MCwiQWJzdHJhY3RTb3VyY2VUZXh0Rm9ybWF0IjowLCJBdXRob3JzIjpbeyIkaWQiOiI0NC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cmVmIjoiOCJ9fSx7IiRpZCI6IjQ1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Q2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NDc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yZWYiOiIxMSJ9XSwiSGFzTGFiZWwxIjpmYWxzZSwiSGFzTGFiZWwyIjpmYWxzZSwiS2V5d29yZHMiOltdLCJMYW5ndWFnZSI6ImVuZyIsIkxhbmd1YWdlQ29kZSI6ImVuIiwiTG9jYXRpb25zIjpbeyIkaWQiOiI0OCIsIiR0eXBlIjoiU3dpc3NBY2FkZW1pYy5DaXRhdmkuTG9jYXRpb24sIFN3aXNzQWNhZGVtaWMuQ2l0YXZpIiwiQWRkcmVzcyI6eyIkaWQiOiI0OS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1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X1dLCJGb3JtYXR0ZWRUZXh0Ijp7IiRpZCI6IjU1IiwiQ291bnQiOjEsIlRleHRVbml0cyI6W3siJGlkIjoiNTYiLCJGb250U3R5bGUiOnsiJGlkIjoiNTciLCJOZXV0cmFsIjp0cnVlfSwiUmVhZGluZ09yZGVyIjoxLCJUZXh0IjoiKEFobWVkIGV0IGFsLiwgMjAxNjsgRGFuaWVs4oCQR3JvbWtlIGV0IGFsLiwgMjAxODsgSGFobiBldCBhbC4sIDIwMTQpIn1dfSwiVGFnIjoiQ2l0YXZpUGxhY2Vob2xkZXIjYTI0MjIyN2YtZjg1NS00OTdhLWEzOWItYzIwNWI1ODM2ZDVmIiwiVGV4dCI6IihBaG1lZCBldCBhbC4sIDIwMTY7IERhbmllbOKAkEdyb21rZSBldCBhbC4sIDIwMTg7IEhhaG4gZXQgYWwuLCAyMDE0KSIsIldBSVZlcnNpb24iOiI2LjE5LjIuMSJ9}</w:instrText>
          </w:r>
          <w:r w:rsidR="00156823" w:rsidRPr="00B90ABB">
            <w:rPr>
              <w:highlight w:val="green"/>
              <w:lang w:val="en-US"/>
              <w:rPrChange w:id="440" w:author="Hellmann, Simon" w:date="2025-08-28T18:34:00Z">
                <w:rPr>
                  <w:lang w:val="en-US"/>
                </w:rPr>
              </w:rPrChange>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B90ABB">
              <w:rPr>
                <w:highlight w:val="green"/>
              </w:rPr>
              <w:t>(Ahmed et al., 2016</w:t>
            </w:r>
          </w:hyperlink>
          <w:hyperlink w:anchor="_CTVL0016a321e2a7ea74dae80122740f454d057" w:tooltip="Daniel‐Gromke, J.; Rensberg, N.; Denysenko, V.; Stinner, W.; Schmalfuß, T.; Scheftelowitz, M.; Nelles, M.; Liebetrau, J. (2018): Current Developments …" w:history="1">
            <w:r w:rsidR="00C40BC0" w:rsidRPr="00B90ABB">
              <w:rPr>
                <w:highlight w:val="green"/>
              </w:rPr>
              <w:t>; Daniel</w:t>
            </w:r>
            <w:r w:rsidR="00C40BC0" w:rsidRPr="00B90ABB">
              <w:rPr>
                <w:rFonts w:ascii="Times New Roman" w:hAnsi="Times New Roman" w:cs="Times New Roman"/>
                <w:highlight w:val="green"/>
              </w:rPr>
              <w:t>‐</w:t>
            </w:r>
            <w:r w:rsidR="00C40BC0" w:rsidRPr="00B90ABB">
              <w:rPr>
                <w:highlight w:val="green"/>
              </w:rPr>
              <w:t>Gromke et al., 2018</w:t>
            </w:r>
          </w:hyperlink>
          <w:hyperlink w:anchor="_CTVL0012bd31ee52dd149399037a277cf967998" w:tooltip="Hahn, H.; Ganagin, W.; Hartmann, K.; Wachendorf, M. (2014): Cost analysis of concepts for a demand oriented biogas supply for flexible power generatio…" w:history="1">
            <w:r w:rsidR="00C40BC0" w:rsidRPr="00B90ABB">
              <w:rPr>
                <w:highlight w:val="green"/>
              </w:rPr>
              <w:t>; Hahn et al., 2014)</w:t>
            </w:r>
          </w:hyperlink>
          <w:ins w:id="441" w:author="Hellmann, Simon" w:date="2025-08-28T18:34:00Z">
            <w:r w:rsidR="00156823" w:rsidRPr="00B90ABB">
              <w:rPr>
                <w:highlight w:val="green"/>
                <w:lang w:val="en-US"/>
                <w:rPrChange w:id="442" w:author="Hellmann, Simon" w:date="2025-08-28T18:34:00Z">
                  <w:rPr>
                    <w:lang w:val="en-US"/>
                  </w:rPr>
                </w:rPrChange>
              </w:rPr>
              <w:fldChar w:fldCharType="end"/>
            </w:r>
          </w:ins>
          <w:customXmlInsRangeStart w:id="443" w:author="Hellmann, Simon" w:date="2025-08-28T18:34:00Z"/>
        </w:sdtContent>
      </w:sdt>
      <w:customXmlInsRangeEnd w:id="443"/>
      <w:sdt>
        <w:sdtPr>
          <w:rPr>
            <w:lang w:val="en-US"/>
          </w:rPr>
          <w:alias w:val="To edit, see citavi.com/edit"/>
          <w:tag w:val="CitaviPlaceholder#5fbc1a3a-6460-4e09-8760-0f83c5099913"/>
          <w:id w:val="-505441846"/>
          <w:placeholder>
            <w:docPart w:val="8C2F77594C7340998B14B8E9DEF4FDD1"/>
          </w:placeholder>
        </w:sdtPr>
        <w:sdtContent>
          <w:del w:id="444" w:author="Hellmann, Simon" w:date="2025-08-28T18:35:00Z">
            <w:r w:rsidR="0008402C" w:rsidDel="009C7DD1">
              <w:rPr>
                <w:lang w:val="en-US"/>
              </w:rPr>
              <w:fldChar w:fldCharType="begin"/>
            </w:r>
            <w:r w:rsidR="009A22A3" w:rsidRPr="00156823" w:rsidDel="009C7DD1">
              <w:rPr>
                <w:lang w:val="de-DE"/>
                <w:rPrChange w:id="445" w:author="Hellmann, Simon" w:date="2025-08-28T18:34:00Z">
                  <w:rPr>
                    <w:lang w:val="en-US"/>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w:delInstrText>
            </w:r>
            <w:r w:rsidR="009A22A3" w:rsidDel="009C7DD1">
              <w:rPr>
                <w:lang w:val="en-US"/>
              </w:rPr>
              <w:delInstrText>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yOFQxNjoyNjoy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4LTI4VDE2OjI2OjI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jhUMTY6MjY6Mj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delInstrText>
            </w:r>
            <w:r w:rsidR="0008402C" w:rsidDel="009C7DD1">
              <w:rPr>
                <w:lang w:val="en-US"/>
              </w:rPr>
              <w:fldChar w:fldCharType="separate"/>
            </w:r>
            <w:r w:rsidR="009A22A3" w:rsidDel="009C7DD1">
              <w:rPr>
                <w:lang w:val="en-US"/>
              </w:rPr>
              <w:delText>(Ahmed et al., 2016; Segura et al., 2025; Hahn et al., 2014)</w:delText>
            </w:r>
            <w:r w:rsidR="0008402C" w:rsidDel="009C7DD1">
              <w:rPr>
                <w:lang w:val="en-US"/>
              </w:rPr>
              <w:fldChar w:fldCharType="end"/>
            </w:r>
          </w:del>
        </w:sdtContent>
      </w:sdt>
      <w:r w:rsidR="0008402C" w:rsidRPr="32AF646F">
        <w:rPr>
          <w:lang w:val="en-US"/>
        </w:rPr>
        <w:t>: grass silage (G</w:t>
      </w:r>
      <w:r w:rsidR="0008402C">
        <w:rPr>
          <w:lang w:val="en-US"/>
        </w:rPr>
        <w:t>r</w:t>
      </w:r>
      <w:r w:rsidR="0008402C" w:rsidRPr="32AF646F">
        <w:rPr>
          <w:lang w:val="en-US"/>
        </w:rPr>
        <w:t xml:space="preserve">S), </w:t>
      </w:r>
      <w:r w:rsidR="0008402C">
        <w:rPr>
          <w:lang w:val="en-US"/>
        </w:rPr>
        <w:t xml:space="preserve">maize silage </w:t>
      </w:r>
      <w:r w:rsidR="0008402C" w:rsidRPr="32AF646F">
        <w:rPr>
          <w:lang w:val="en-US"/>
        </w:rPr>
        <w:t>(</w:t>
      </w:r>
      <w:r w:rsidR="0008402C">
        <w:rPr>
          <w:lang w:val="en-US"/>
        </w:rPr>
        <w:t>M</w:t>
      </w:r>
      <w:r w:rsidR="0008402C" w:rsidRPr="32AF646F">
        <w:rPr>
          <w:lang w:val="en-US"/>
        </w:rPr>
        <w:t>S), sugar beet silage (SBS) and cattle manure (CM).</w:t>
      </w:r>
      <w:r w:rsidR="0008402C">
        <w:rPr>
          <w:lang w:val="en-US"/>
        </w:rPr>
        <w:t xml:space="preserve"> Individual substrate costs per t of fresh matter (FM) are provided in Tab. 2.</w:t>
      </w:r>
    </w:p>
    <w:p w14:paraId="6DA63454" w14:textId="77777777" w:rsidR="00222BF4" w:rsidRDefault="00222BF4" w:rsidP="00222BF4">
      <w:pPr>
        <w:pStyle w:val="berschrift3"/>
        <w:rPr>
          <w:ins w:id="446" w:author="Hellmann, Simon" w:date="2025-08-30T17:19:00Z"/>
          <w:lang w:val="en-US"/>
        </w:rPr>
      </w:pPr>
      <w:ins w:id="447" w:author="Hellmann, Simon" w:date="2025-08-30T17:19:00Z">
        <w:r>
          <w:rPr>
            <w:lang w:val="en-US"/>
          </w:rPr>
          <w:t>2</w:t>
        </w:r>
        <w:r w:rsidRPr="00EF63E2">
          <w:rPr>
            <w:lang w:val="en-US"/>
          </w:rPr>
          <w:t>.</w:t>
        </w:r>
        <w:r>
          <w:rPr>
            <w:lang w:val="en-US"/>
          </w:rPr>
          <w:t>2</w:t>
        </w:r>
        <w:r w:rsidRPr="00EF63E2">
          <w:rPr>
            <w:lang w:val="en-US"/>
          </w:rPr>
          <w:t xml:space="preserve">.1 </w:t>
        </w:r>
        <w:r>
          <w:rPr>
            <w:lang w:val="en-US"/>
          </w:rPr>
          <w:t>Nominal computation</w:t>
        </w:r>
      </w:ins>
    </w:p>
    <w:p w14:paraId="1C326D4F" w14:textId="47294C43" w:rsidR="00222BF4" w:rsidRDefault="00222BF4">
      <w:pPr>
        <w:rPr>
          <w:ins w:id="448" w:author="Hellmann, Simon" w:date="2025-08-30T17:19:00Z"/>
          <w:lang w:val="en-US"/>
        </w:rPr>
      </w:pPr>
      <w:ins w:id="449" w:author="Hellmann, Simon" w:date="2025-08-30T17:19:00Z">
        <w:r w:rsidRPr="32AF646F">
          <w:rPr>
            <w:lang w:val="en-US"/>
          </w:rPr>
          <w:t>ADM1-R3 influent concentrations</w:t>
        </w:r>
        <w:r>
          <w:rPr>
            <w:lang w:val="en-US"/>
          </w:rPr>
          <w:t xml:space="preserve">, denoted as </w:t>
        </w:r>
        <m:oMath>
          <m:r>
            <w:rPr>
              <w:rFonts w:ascii="Cambria Math" w:hAnsi="Cambria Math"/>
              <w:lang w:val="en-US"/>
            </w:rPr>
            <m:t>ξ</m:t>
          </m:r>
        </m:oMath>
        <w:r>
          <w:rPr>
            <w:lang w:val="en-US"/>
          </w:rPr>
          <w:t>,</w:t>
        </w:r>
        <w:r w:rsidRPr="32AF646F">
          <w:rPr>
            <w:lang w:val="en-US"/>
          </w:rPr>
          <w:t xml:space="preserve"> </w:t>
        </w:r>
        <w:r>
          <w:rPr>
            <w:lang w:val="en-US"/>
          </w:rPr>
          <w:t xml:space="preserve">were computed according to </w:t>
        </w:r>
      </w:ins>
      <w:customXmlInsRangeStart w:id="450" w:author="Hellmann, Simon" w:date="2025-08-30T17:19:00Z"/>
      <w:sdt>
        <w:sdtPr>
          <w:rPr>
            <w:lang w:val="en-US"/>
          </w:rPr>
          <w:alias w:val="To edit, see citavi.com/edit"/>
          <w:tag w:val="CitaviPlaceholder#473230db-584c-4c83-b697-adac0b1f9831"/>
          <w:id w:val="-1707485036"/>
          <w:placeholder>
            <w:docPart w:val="6F77D7F9346943F591309B07E20436EF"/>
          </w:placeholder>
        </w:sdtPr>
        <w:sdtContent>
          <w:customXmlInsRangeEnd w:id="450"/>
          <w:ins w:id="451" w:author="Hellmann, Simon" w:date="2025-08-30T17:19:00Z">
            <w:r>
              <w:rPr>
                <w:lang w:val="en-US"/>
              </w:rPr>
              <w:fldChar w:fldCharType="begin"/>
            </w:r>
          </w:ins>
          <w:r w:rsidR="00C40BC0">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ins w:id="452" w:author="Hellmann, Simon" w:date="2025-08-30T17:19:00Z">
            <w:r>
              <w:rPr>
                <w:lang w:val="en-US"/>
              </w:rPr>
              <w:fldChar w:fldCharType="separate"/>
            </w:r>
          </w:ins>
          <w:hyperlink w:anchor="_CTVL0012b2e3149523a4957bf15cdab053b8326" w:tooltip="Delory, F.; Neubauer, P.; Weinrich, S. (2025): Uncertainty Analysis of a Simplified ADM1 Applied to Dynamic Agricultural Experimental Data. Water Scie…" w:history="1">
            <w:r w:rsidR="00C40BC0" w:rsidRPr="00C40BC0">
              <w:rPr>
                <w:lang w:val="en-US"/>
              </w:rPr>
              <w:t>Delory et al.</w:t>
            </w:r>
          </w:hyperlink>
          <w:ins w:id="453" w:author="Hellmann, Simon" w:date="2025-08-30T17:19:00Z">
            <w:r>
              <w:rPr>
                <w:lang w:val="en-US"/>
              </w:rPr>
              <w:fldChar w:fldCharType="end"/>
            </w:r>
          </w:ins>
          <w:customXmlInsRangeStart w:id="454" w:author="Hellmann, Simon" w:date="2025-08-30T17:19:00Z"/>
        </w:sdtContent>
      </w:sdt>
      <w:customXmlInsRangeEnd w:id="454"/>
      <w:ins w:id="455" w:author="Hellmann, Simon" w:date="2025-08-30T17:19:00Z">
        <w:r>
          <w:rPr>
            <w:lang w:val="en-US"/>
          </w:rPr>
          <w:t xml:space="preserve"> </w:t>
        </w:r>
      </w:ins>
      <w:customXmlInsRangeStart w:id="456" w:author="Hellmann, Simon" w:date="2025-08-30T17:19:00Z"/>
      <w:sdt>
        <w:sdtPr>
          <w:rPr>
            <w:lang w:val="en-US"/>
          </w:rPr>
          <w:alias w:val="To edit, see citavi.com/edit"/>
          <w:tag w:val="CitaviPlaceholder#b8494b53-07c7-46cc-b7e7-fd2591079617"/>
          <w:id w:val="136852236"/>
          <w:placeholder>
            <w:docPart w:val="6F77D7F9346943F591309B07E20436EF"/>
          </w:placeholder>
        </w:sdtPr>
        <w:sdtContent>
          <w:customXmlInsRangeEnd w:id="456"/>
          <w:ins w:id="457" w:author="Hellmann, Simon" w:date="2025-08-30T17:19:00Z">
            <w:r>
              <w:rPr>
                <w:lang w:val="en-US"/>
              </w:rPr>
              <w:fldChar w:fldCharType="begin"/>
            </w:r>
          </w:ins>
          <w:r w:rsidR="00C40BC0">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ins w:id="458" w:author="Hellmann, Simon" w:date="2025-08-30T17:19:00Z">
            <w:r>
              <w:rPr>
                <w:lang w:val="en-US"/>
              </w:rPr>
              <w:fldChar w:fldCharType="separate"/>
            </w:r>
          </w:ins>
          <w:hyperlink w:anchor="_CTVL0012b2e3149523a4957bf15cdab053b8326" w:tooltip="Delory, F.; Neubauer, P.; Weinrich, S. (2025): Uncertainty Analysis of a Simplified ADM1 Applied to Dynamic Agricultural Experimental Data. Water Scie…" w:history="1">
            <w:r w:rsidR="00C40BC0" w:rsidRPr="00C40BC0">
              <w:rPr>
                <w:lang w:val="en-US"/>
              </w:rPr>
              <w:t>(2025)</w:t>
            </w:r>
          </w:hyperlink>
          <w:ins w:id="459" w:author="Hellmann, Simon" w:date="2025-08-30T17:19:00Z">
            <w:r>
              <w:rPr>
                <w:lang w:val="en-US"/>
              </w:rPr>
              <w:fldChar w:fldCharType="end"/>
            </w:r>
          </w:ins>
          <w:customXmlInsRangeStart w:id="460" w:author="Hellmann, Simon" w:date="2025-08-30T17:19:00Z"/>
        </w:sdtContent>
      </w:sdt>
      <w:customXmlInsRangeEnd w:id="460"/>
      <w:ins w:id="461" w:author="Hellmann, Simon" w:date="2025-08-30T17:19:00Z">
        <w:r w:rsidRPr="32AF646F">
          <w:rPr>
            <w:lang w:val="en-US"/>
          </w:rPr>
          <w:t xml:space="preserve">. </w:t>
        </w:r>
        <w:r>
          <w:rPr>
            <w:lang w:val="en-US"/>
          </w:rPr>
          <w:t>To</w:t>
        </w:r>
        <w:r w:rsidRPr="32AF646F">
          <w:rPr>
            <w:lang w:val="en-US"/>
          </w:rPr>
          <w:t xml:space="preserve"> compute </w:t>
        </w:r>
        <w:r>
          <w:rPr>
            <w:lang w:val="en-US"/>
          </w:rPr>
          <w:t>individual</w:t>
        </w:r>
        <w:r w:rsidRPr="32AF646F">
          <w:rPr>
            <w:lang w:val="en-US"/>
          </w:rPr>
          <w:t xml:space="preserve"> </w:t>
        </w:r>
        <w:r>
          <w:rPr>
            <w:lang w:val="en-US"/>
          </w:rPr>
          <w:t xml:space="preserve">concentrations of </w:t>
        </w:r>
        <w:r w:rsidRPr="32AF646F">
          <w:rPr>
            <w:lang w:val="en-US"/>
          </w:rPr>
          <w:t>dissociated components</w:t>
        </w:r>
        <w:r>
          <w:rPr>
            <w:lang w:val="en-US"/>
          </w:rPr>
          <w:t xml:space="preserve"> of acetic acids, carbon dioxide and ammonia nitrogen t</w:t>
        </w:r>
        <w:r w:rsidRPr="001A2017">
          <w:rPr>
            <w:lang w:val="en-US"/>
          </w:rPr>
          <w:t xml:space="preserve">ypical pH values </w:t>
        </w:r>
        <w:r>
          <w:rPr>
            <w:lang w:val="en-US"/>
          </w:rPr>
          <w:t>for silages and manure</w:t>
        </w:r>
        <w:r w:rsidRPr="001A2017">
          <w:rPr>
            <w:lang w:val="en-US"/>
          </w:rPr>
          <w:t xml:space="preserve"> were taken from </w:t>
        </w:r>
      </w:ins>
      <w:customXmlInsRangeStart w:id="462" w:author="Hellmann, Simon" w:date="2025-08-30T17:19:00Z"/>
      <w:sdt>
        <w:sdtPr>
          <w:rPr>
            <w:lang w:val="en-US"/>
          </w:rPr>
          <w:alias w:val="To edit, see citavi.com/edit"/>
          <w:tag w:val="CitaviPlaceholder#855a82fb-1575-4d90-9003-c0df54d7b84f"/>
          <w:id w:val="-1782792723"/>
          <w:placeholder>
            <w:docPart w:val="8AEC356DBC064F6EBF360F0DECF7E49C"/>
          </w:placeholder>
        </w:sdtPr>
        <w:sdtContent>
          <w:customXmlInsRangeEnd w:id="462"/>
          <w:ins w:id="463" w:author="Hellmann, Simon" w:date="2025-08-30T17:19:00Z">
            <w:r>
              <w:rPr>
                <w:lang w:val="en-US"/>
              </w:rPr>
              <w:fldChar w:fldCharType="begin"/>
            </w:r>
          </w:ins>
          <w:r>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1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BlcnNvbk9ubHkiOnRydWU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IZWxsbWFubiwgU2ltb24iLCJJZCI6IjNiM2E3NGU0LTIxYjUtNGU0MS1hYTFjLWQ3NWViNDE0YWY5NSIsIk1vZGlmaWVkT24iOiIyMDI1LTA3LTIxVDEzOjA0OjM4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ins w:id="464" w:author="Hellmann, Simon" w:date="2025-08-30T17:19:00Z">
            <w:r>
              <w:rPr>
                <w:lang w:val="en-US"/>
              </w:rPr>
              <w:fldChar w:fldCharType="separate"/>
            </w:r>
          </w:ins>
          <w:hyperlink w:anchor="_CTVL001d161db80b0484e89b63cc8a7402f653a" w:tooltip="Weißbach, F.; Strubelt, C. (2008): Correcting the Dry Matter Content of Grass Silages as a Substrate for Biogas Production. Agricultural Engineering 6…" w:history="1">
            <w:r w:rsidR="00C40BC0" w:rsidRPr="00C40BC0">
              <w:rPr>
                <w:lang w:val="en-US"/>
              </w:rPr>
              <w:t>Weißbach and Strubelt</w:t>
            </w:r>
          </w:hyperlink>
          <w:ins w:id="465" w:author="Hellmann, Simon" w:date="2025-08-30T17:19:00Z">
            <w:r>
              <w:rPr>
                <w:lang w:val="en-US"/>
              </w:rPr>
              <w:fldChar w:fldCharType="end"/>
            </w:r>
          </w:ins>
          <w:customXmlInsRangeStart w:id="466" w:author="Hellmann, Simon" w:date="2025-08-30T17:19:00Z"/>
        </w:sdtContent>
      </w:sdt>
      <w:customXmlInsRangeEnd w:id="466"/>
      <w:ins w:id="467" w:author="Hellmann, Simon" w:date="2025-08-30T17:19:00Z">
        <w:r>
          <w:rPr>
            <w:lang w:val="en-US"/>
          </w:rPr>
          <w:t xml:space="preserve"> </w:t>
        </w:r>
      </w:ins>
      <w:customXmlInsRangeStart w:id="468" w:author="Hellmann, Simon" w:date="2025-08-30T17:19:00Z"/>
      <w:sdt>
        <w:sdtPr>
          <w:rPr>
            <w:lang w:val="en-US"/>
          </w:rPr>
          <w:alias w:val="To edit, see citavi.com/edit"/>
          <w:tag w:val="CitaviPlaceholder#895402c6-5a22-4677-8da2-e1996572da6b"/>
          <w:id w:val="-1955941640"/>
          <w:placeholder>
            <w:docPart w:val="8AEC356DBC064F6EBF360F0DECF7E49C"/>
          </w:placeholder>
        </w:sdtPr>
        <w:sdtContent>
          <w:customXmlInsRangeEnd w:id="468"/>
          <w:ins w:id="469" w:author="Hellmann, Simon" w:date="2025-08-30T17:19:00Z">
            <w:r>
              <w:rPr>
                <w:lang w:val="en-US"/>
              </w:rPr>
              <w:fldChar w:fldCharType="begin"/>
            </w:r>
          </w:ins>
          <w:r>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HJlZiI6IjcifSx7IiRyZWYiOiI5In1dLCJDaXRhdGlvbktleVVwZGF0ZVR5cGUiOjAsIkNvbGxhYm9yYXRvcnMiOltdLCJEb2kiOiIxMC4xNTE1MC9sdC4yMDA4Ljc3OSIsIkVkaXRvcnMiOltdLCJFdmFsdWF0aW9uQ29tcGxleGl0eSI6MCwiRXZhbHVhdGlvblNvdXJjZVRleHRGb3JtYXQiOjAsIkdyb3VwcyI6W3siJHJlZiI6IjEwIn1dLCJIYXNMYWJlbDEiOmZhbHNlLCJIYXNMYWJlbDIiOmZhbHNlLCJLZXl3b3JkcyI6W10sIkxhbmd1YWdlIjoiZW4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NTE1MC9MVC4yMDA4Ljc3OSIsIlVyaVN0cmluZyI6Imh0dHBzOi8vZG9pLm9yZy8xMC4xNTE1MC9sdC4yMDA4Ljc3O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y0yOFQxMTo0NDozMCIsIk1vZGlmaWVkQnkiOiJfSGVsbG1hbm4sIFNpbW9uIiwiSWQiOiJiNDEzYTQ3Mi0zY2UyLTQwMmUtYjVkZC04M2Y0MDNmODhjNjgiLCJNb2RpZmllZE9uIjoiMjAyNC0wOC0wMlQxMjo0MDozNCIsIlByb2plY3QiOnsiJHJlZiI6IjgifX1dLCJOdW1iZXIiOiI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ins w:id="470" w:author="Hellmann, Simon" w:date="2025-08-30T17:19:00Z">
            <w:r>
              <w:rPr>
                <w:lang w:val="en-US"/>
              </w:rPr>
              <w:fldChar w:fldCharType="separate"/>
            </w:r>
          </w:ins>
          <w:hyperlink w:anchor="_CTVL001d161db80b0484e89b63cc8a7402f653a" w:tooltip="Weißbach, F.; Strubelt, C. (2008): Correcting the Dry Matter Content of Grass Silages as a Substrate for Biogas Production. Agricultural Engineering 6…" w:history="1">
            <w:r w:rsidR="00C40BC0" w:rsidRPr="00C40BC0">
              <w:rPr>
                <w:lang w:val="en-US"/>
              </w:rPr>
              <w:t>(2008a</w:t>
            </w:r>
          </w:hyperlink>
          <w:hyperlink w:anchor="_CTVL001f9b5c747b038492e9f48c128844d030f" w:tooltip="Weißbach, F.; Strubelt, C. (2008): Correcting the Dry Matter Content of Maize Silages as a Substrate for Biogas Production. Agricultural Engineering 6…" w:history="1">
            <w:r w:rsidR="00C40BC0" w:rsidRPr="00C40BC0">
              <w:rPr>
                <w:lang w:val="en-US"/>
              </w:rPr>
              <w:t>, 2008b</w:t>
            </w:r>
          </w:hyperlink>
          <w:hyperlink w:anchor="_CTVL0013b3a74e421b54e41aa1cd75eb414af95" w:tooltip="Weißbach, F.; Strubelt, C. (2008): Correcting the Dry Matter Content of Sugar Beet Silages as a Substrate for Biogas Production. Agricultural Engineer…" w:history="1">
            <w:r w:rsidR="00C40BC0" w:rsidRPr="00C40BC0">
              <w:rPr>
                <w:lang w:val="en-US"/>
              </w:rPr>
              <w:t>, 2008c)</w:t>
            </w:r>
          </w:hyperlink>
          <w:ins w:id="471" w:author="Hellmann, Simon" w:date="2025-08-30T17:19:00Z">
            <w:r>
              <w:rPr>
                <w:lang w:val="en-US"/>
              </w:rPr>
              <w:fldChar w:fldCharType="end"/>
            </w:r>
          </w:ins>
          <w:customXmlInsRangeStart w:id="472" w:author="Hellmann, Simon" w:date="2025-08-30T17:19:00Z"/>
        </w:sdtContent>
      </w:sdt>
      <w:customXmlInsRangeEnd w:id="472"/>
      <w:ins w:id="473" w:author="Hellmann, Simon" w:date="2025-08-30T17:19:00Z">
        <w:r>
          <w:rPr>
            <w:lang w:val="en-US"/>
          </w:rPr>
          <w:t xml:space="preserve"> </w:t>
        </w:r>
        <w:r w:rsidRPr="001A2017">
          <w:rPr>
            <w:lang w:val="en-US"/>
          </w:rPr>
          <w:t xml:space="preserve">and </w:t>
        </w:r>
      </w:ins>
      <w:customXmlInsRangeStart w:id="474" w:author="Hellmann, Simon" w:date="2025-08-30T17:19:00Z"/>
      <w:sdt>
        <w:sdtPr>
          <w:rPr>
            <w:lang w:val="en-US"/>
          </w:rPr>
          <w:alias w:val="To edit, see citavi.com/edit"/>
          <w:tag w:val="CitaviPlaceholder#9c7c7eb8-6c67-4562-9c0c-f8f4a9d9e8dd"/>
          <w:id w:val="-500734384"/>
          <w:placeholder>
            <w:docPart w:val="6F77D7F9346943F591309B07E20436EF"/>
          </w:placeholder>
        </w:sdtPr>
        <w:sdtContent>
          <w:customXmlInsRangeEnd w:id="474"/>
          <w:ins w:id="475" w:author="Hellmann, Simon" w:date="2025-08-30T17:19:00Z">
            <w:r>
              <w:rPr>
                <w:lang w:val="en-US"/>
              </w:rPr>
              <w:fldChar w:fldCharType="begin"/>
            </w:r>
          </w:ins>
          <w:r w:rsidR="00D90490">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ins w:id="476" w:author="Hellmann, Simon" w:date="2025-08-30T17:19:00Z">
            <w:r>
              <w:rPr>
                <w:lang w:val="en-US"/>
              </w:rPr>
              <w:fldChar w:fldCharType="separate"/>
            </w:r>
          </w:ins>
          <w:hyperlink w:anchor="_CTVL0019a3197eb6c494dff8d212b66c5111b25" w:tooltip="Fisgativa, H.; Zennaro, B.; Charnier, C.; Richard, C.; Accarion, G.; Béline, F. (2020): Comprehensive determination of input state variables dataset r…" w:history="1">
            <w:r w:rsidR="00C40BC0" w:rsidRPr="00C40BC0">
              <w:rPr>
                <w:lang w:val="en-US"/>
              </w:rPr>
              <w:t>Fisgativa et al.</w:t>
            </w:r>
          </w:hyperlink>
          <w:ins w:id="477" w:author="Hellmann, Simon" w:date="2025-08-30T17:19:00Z">
            <w:r>
              <w:rPr>
                <w:lang w:val="en-US"/>
              </w:rPr>
              <w:fldChar w:fldCharType="end"/>
            </w:r>
          </w:ins>
          <w:customXmlInsRangeStart w:id="478" w:author="Hellmann, Simon" w:date="2025-08-30T17:19:00Z"/>
        </w:sdtContent>
      </w:sdt>
      <w:customXmlInsRangeEnd w:id="478"/>
      <w:ins w:id="479" w:author="Hellmann, Simon" w:date="2025-08-30T17:19:00Z">
        <w:r>
          <w:rPr>
            <w:lang w:val="en-US"/>
          </w:rPr>
          <w:t xml:space="preserve"> </w:t>
        </w:r>
      </w:ins>
      <w:customXmlInsRangeStart w:id="480" w:author="Hellmann, Simon" w:date="2025-08-30T17:19:00Z"/>
      <w:sdt>
        <w:sdtPr>
          <w:rPr>
            <w:lang w:val="en-US"/>
          </w:rPr>
          <w:alias w:val="To edit, see citavi.com/edit"/>
          <w:tag w:val="CitaviPlaceholder#4f854a52-8304-479f-8566-3c359b2d84d2"/>
          <w:id w:val="1745447504"/>
          <w:placeholder>
            <w:docPart w:val="6F77D7F9346943F591309B07E20436EF"/>
          </w:placeholder>
        </w:sdtPr>
        <w:sdtContent>
          <w:customXmlInsRangeEnd w:id="480"/>
          <w:ins w:id="481" w:author="Hellmann, Simon" w:date="2025-08-30T17:19:00Z">
            <w:r>
              <w:rPr>
                <w:lang w:val="en-US"/>
              </w:rPr>
              <w:fldChar w:fldCharType="begin"/>
            </w:r>
          </w:ins>
          <w:r w:rsidR="00D90490">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ins w:id="482" w:author="Hellmann, Simon" w:date="2025-08-30T17:19:00Z">
            <w:r>
              <w:rPr>
                <w:lang w:val="en-US"/>
              </w:rPr>
              <w:fldChar w:fldCharType="separate"/>
            </w:r>
          </w:ins>
          <w:hyperlink w:anchor="_CTVL0019a3197eb6c494dff8d212b66c5111b25" w:tooltip="Fisgativa, H.; Zennaro, B.; Charnier, C.; Richard, C.; Accarion, G.; Béline, F. (2020): Comprehensive determination of input state variables dataset r…" w:history="1">
            <w:r w:rsidR="00C40BC0" w:rsidRPr="00C40BC0">
              <w:rPr>
                <w:lang w:val="en-US"/>
              </w:rPr>
              <w:t>(2020)</w:t>
            </w:r>
          </w:hyperlink>
          <w:ins w:id="483" w:author="Hellmann, Simon" w:date="2025-08-30T17:19:00Z">
            <w:r>
              <w:rPr>
                <w:lang w:val="en-US"/>
              </w:rPr>
              <w:fldChar w:fldCharType="end"/>
            </w:r>
          </w:ins>
          <w:customXmlInsRangeStart w:id="484" w:author="Hellmann, Simon" w:date="2025-08-30T17:19:00Z"/>
        </w:sdtContent>
      </w:sdt>
      <w:customXmlInsRangeEnd w:id="484"/>
      <w:ins w:id="485" w:author="Hellmann, Simon" w:date="2025-08-30T17:19:00Z">
        <w:r>
          <w:rPr>
            <w:lang w:val="en-US"/>
          </w:rPr>
          <w:t>, respectively</w:t>
        </w:r>
        <w:r w:rsidRPr="32AF646F">
          <w:rPr>
            <w:lang w:val="en-US"/>
          </w:rPr>
          <w:t>.</w:t>
        </w:r>
      </w:ins>
    </w:p>
    <w:p w14:paraId="7903115E" w14:textId="0AAC5BBA" w:rsidR="00FC6AF8" w:rsidRDefault="00222BF4" w:rsidP="00FC6AF8">
      <w:pPr>
        <w:ind w:firstLine="0"/>
        <w:rPr>
          <w:ins w:id="486" w:author="Hellmann, Simon" w:date="2025-08-31T12:08:00Z"/>
          <w:lang w:val="en-US"/>
        </w:rPr>
      </w:pPr>
      <w:ins w:id="487" w:author="Hellmann, Simon" w:date="2025-08-30T17:20:00Z">
        <w:r>
          <w:rPr>
            <w:lang w:val="en-US"/>
          </w:rPr>
          <w:t>Total solids (</w:t>
        </w:r>
        <m:oMath>
          <m:r>
            <w:rPr>
              <w:rFonts w:ascii="Cambria Math" w:hAnsi="Cambria Math"/>
              <w:lang w:val="en-US"/>
            </w:rPr>
            <m:t>TS</m:t>
          </m:r>
        </m:oMath>
        <w:r>
          <w:rPr>
            <w:lang w:val="en-US"/>
          </w:rPr>
          <w:t xml:space="preserve">) were assumed to consist of crude ash </w:t>
        </w:r>
        <m:oMath>
          <m:r>
            <w:rPr>
              <w:rFonts w:ascii="Cambria Math" w:hAnsi="Cambria Math"/>
              <w:lang w:val="en-US"/>
            </w:rPr>
            <m:t>XA</m:t>
          </m:r>
        </m:oMath>
        <w:r>
          <w:rPr>
            <w:lang w:val="en-US"/>
          </w:rPr>
          <w:t xml:space="preserve"> and crude macronutrients (crude carbo</w:t>
        </w:r>
      </w:ins>
      <w:ins w:id="488" w:author="Hellmann, Simon" w:date="2025-08-31T11:51:00Z">
        <w:r w:rsidR="008D39E8">
          <w:rPr>
            <w:lang w:val="en-US"/>
          </w:rPr>
          <w:t>hydrates</w:t>
        </w:r>
        <w:r w:rsidR="008D39E8" w:rsidDel="002F2A61">
          <w:rPr>
            <w:lang w:val="en-US"/>
          </w:rPr>
          <w:t xml:space="preserve"> </w:t>
        </w:r>
        <m:oMath>
          <m:r>
            <w:rPr>
              <w:rFonts w:ascii="Cambria Math" w:hAnsi="Cambria Math"/>
              <w:lang w:val="en-US"/>
            </w:rPr>
            <m:t>XC</m:t>
          </m:r>
        </m:oMath>
        <w:r w:rsidR="008D39E8">
          <w:rPr>
            <w:lang w:val="en-US"/>
          </w:rPr>
          <w:t xml:space="preserve">, crude proteins </w:t>
        </w:r>
        <m:oMath>
          <m:r>
            <w:rPr>
              <w:rFonts w:ascii="Cambria Math" w:hAnsi="Cambria Math"/>
              <w:lang w:val="en-US"/>
            </w:rPr>
            <m:t>XP</m:t>
          </m:r>
        </m:oMath>
        <w:r w:rsidR="008D39E8">
          <w:rPr>
            <w:lang w:val="en-US"/>
          </w:rPr>
          <w:t xml:space="preserve"> and crude lipids</w:t>
        </w:r>
        <w:r w:rsidR="008D39E8" w:rsidRPr="00EC303E">
          <w:rPr>
            <w:rFonts w:ascii="Cambria Math" w:hAnsi="Cambria Math"/>
            <w:i/>
            <w:lang w:val="en-US"/>
          </w:rPr>
          <w:t xml:space="preserve"> </w:t>
        </w:r>
        <m:oMath>
          <m:r>
            <w:rPr>
              <w:rFonts w:ascii="Cambria Math" w:hAnsi="Cambria Math"/>
              <w:lang w:val="en-US"/>
            </w:rPr>
            <m:t>XL</m:t>
          </m:r>
        </m:oMath>
        <w:r w:rsidR="008D39E8">
          <w:rPr>
            <w:lang w:val="en-US"/>
          </w:rPr>
          <w:t xml:space="preserve">), where </w:t>
        </w:r>
        <w:r w:rsidR="008D39E8" w:rsidRPr="008127C3">
          <w:rPr>
            <w:highlight w:val="green"/>
            <w:lang w:val="en-US"/>
          </w:rPr>
          <w:t>lignin is considered as part of crude CH.</w:t>
        </w:r>
        <w:r w:rsidR="008D39E8">
          <w:rPr>
            <w:lang w:val="en-US"/>
          </w:rPr>
          <w:t xml:space="preserve"> Crude values are given in percentage of </w:t>
        </w:r>
        <m:oMath>
          <m:r>
            <w:rPr>
              <w:rFonts w:ascii="Cambria Math" w:hAnsi="Cambria Math"/>
              <w:lang w:val="en-US"/>
            </w:rPr>
            <m:t>TS</m:t>
          </m:r>
        </m:oMath>
        <w:r w:rsidR="008D39E8">
          <w:rPr>
            <w:lang w:val="en-US"/>
          </w:rPr>
          <w:t xml:space="preserve">, therefore it holds </w:t>
        </w:r>
      </w:ins>
      <w:customXmlInsRangeStart w:id="489" w:author="Hellmann, Simon" w:date="2025-08-31T11:51:00Z"/>
      <w:sdt>
        <w:sdtPr>
          <w:rPr>
            <w:lang w:val="en-US"/>
          </w:rPr>
          <w:alias w:val="To edit, see citavi.com/edit"/>
          <w:tag w:val="CitaviPlaceholder#f3610e8e-3a92-4fb9-883a-e51b6a9a17b0"/>
          <w:id w:val="1027982959"/>
          <w:placeholder>
            <w:docPart w:val="C929715A295A4085832189F232B6688F"/>
          </w:placeholder>
        </w:sdtPr>
        <w:sdtContent>
          <w:customXmlInsRangeEnd w:id="489"/>
          <w:ins w:id="490" w:author="Hellmann, Simon" w:date="2025-08-31T11:51:00Z">
            <w:r w:rsidR="008D39E8">
              <w:rPr>
                <w:lang w:val="en-US"/>
              </w:rPr>
              <w:fldChar w:fldCharType="begin"/>
            </w:r>
          </w:ins>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ins w:id="491" w:author="Hellmann, Simon" w:date="2025-08-31T11:51:00Z">
            <w:r w:rsidR="008D39E8">
              <w:rPr>
                <w:lang w:val="en-US"/>
              </w:rPr>
              <w:fldChar w:fldCharType="separate"/>
            </w:r>
          </w:ins>
          <w:hyperlink w:anchor="_CTVL0016df8aa821b7747acb1edb4d9183c161a" w:tooltip="Weinrich, S.; Mauky, E.; Schmidt, T.; Krebs, C.; Liebetrau, J.; Nelles, M. (2021): Systematic simplification of the Anaerobic Digestion Model No. 1 (A…" w:history="1">
            <w:r w:rsidR="00C40BC0">
              <w:rPr>
                <w:lang w:val="en-US"/>
              </w:rPr>
              <w:t>(Weinrich et al., 2021)</w:t>
            </w:r>
          </w:hyperlink>
          <w:ins w:id="492" w:author="Hellmann, Simon" w:date="2025-08-31T11:51:00Z">
            <w:r w:rsidR="008D39E8">
              <w:rPr>
                <w:lang w:val="en-US"/>
              </w:rPr>
              <w:fldChar w:fldCharType="end"/>
            </w:r>
          </w:ins>
          <w:customXmlInsRangeStart w:id="493" w:author="Hellmann, Simon" w:date="2025-08-31T11:51:00Z"/>
        </w:sdtContent>
      </w:sdt>
      <w:customXmlInsRangeEnd w:id="493"/>
      <w:ins w:id="494" w:author="Hellmann, Simon" w:date="2025-08-31T11:51:00Z">
        <w:r w:rsidR="008D39E8">
          <w:rPr>
            <w:lang w:val="en-US"/>
          </w:rPr>
          <w:t xml:space="preserve"> </w:t>
        </w:r>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AF0FDC" w14:paraId="46243E2D" w14:textId="77777777" w:rsidTr="00D34B41">
        <w:trPr>
          <w:ins w:id="495" w:author="Hellmann, Simon" w:date="2025-08-31T12:08:00Z"/>
        </w:trPr>
        <w:tc>
          <w:tcPr>
            <w:tcW w:w="293" w:type="pct"/>
            <w:vAlign w:val="center"/>
          </w:tcPr>
          <w:p w14:paraId="05BE4C32" w14:textId="77777777" w:rsidR="00FC6AF8" w:rsidRDefault="00FC6AF8" w:rsidP="00D34B41">
            <w:pPr>
              <w:ind w:firstLine="0"/>
              <w:jc w:val="right"/>
              <w:rPr>
                <w:ins w:id="496" w:author="Hellmann, Simon" w:date="2025-08-31T12:08:00Z"/>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ins w:id="497" w:author="Hellmann, Simon" w:date="2025-08-31T12:08:00Z"/>
                <w:rFonts w:eastAsia="Garamond" w:cs="Garamond"/>
                <w:lang w:val="en-US"/>
              </w:rPr>
            </w:pPr>
            <m:oMathPara>
              <m:oMath>
                <m:r>
                  <w:ins w:id="498" w:author="Hellmann, Simon" w:date="2025-08-31T12:08:00Z">
                    <w:rPr>
                      <w:rFonts w:ascii="Cambria Math" w:eastAsia="Garamond" w:hAnsi="Cambria Math" w:cs="Garamond"/>
                      <w:szCs w:val="24"/>
                      <w:lang w:val="en-US"/>
                    </w:rPr>
                    <m:t>XC=100-XA-XP-XL.</m:t>
                  </w:ins>
                </m:r>
              </m:oMath>
            </m:oMathPara>
          </w:p>
        </w:tc>
        <w:tc>
          <w:tcPr>
            <w:tcW w:w="424" w:type="pct"/>
            <w:vAlign w:val="center"/>
          </w:tcPr>
          <w:p w14:paraId="268E8F82" w14:textId="7AEFF051" w:rsidR="00FC6AF8" w:rsidRDefault="00FC6AF8" w:rsidP="00D34B41">
            <w:pPr>
              <w:pStyle w:val="Beschriftung"/>
              <w:jc w:val="right"/>
              <w:rPr>
                <w:ins w:id="499" w:author="Hellmann, Simon" w:date="2025-08-31T12:08:00Z"/>
                <w:lang w:val="en-US"/>
              </w:rPr>
            </w:pPr>
            <w:ins w:id="500" w:author="Hellmann, Simon" w:date="2025-08-31T12:08:00Z">
              <w:r w:rsidRPr="00C32D2B">
                <w:rPr>
                  <w:lang w:val="en-US"/>
                </w:rPr>
                <w:t>(</w:t>
              </w:r>
              <w:r>
                <w:fldChar w:fldCharType="begin"/>
              </w:r>
              <w:r w:rsidRPr="00C32D2B">
                <w:rPr>
                  <w:lang w:val="en-US"/>
                </w:rPr>
                <w:instrText xml:space="preserve"> STYLEREF 1 \s </w:instrText>
              </w:r>
              <w:r>
                <w:fldChar w:fldCharType="separate"/>
              </w:r>
            </w:ins>
            <w:r w:rsidR="00C64143">
              <w:rPr>
                <w:noProof/>
                <w:lang w:val="en-US"/>
              </w:rPr>
              <w:t>2</w:t>
            </w:r>
            <w:ins w:id="501" w:author="Hellmann, Simon" w:date="2025-08-31T12:08:00Z">
              <w:r>
                <w:fldChar w:fldCharType="end"/>
              </w:r>
              <w:r w:rsidRPr="00C32D2B">
                <w:rPr>
                  <w:lang w:val="en-US"/>
                </w:rPr>
                <w:t>.</w:t>
              </w:r>
              <w:r>
                <w:fldChar w:fldCharType="begin"/>
              </w:r>
              <w:r w:rsidRPr="00C32D2B">
                <w:rPr>
                  <w:lang w:val="en-US"/>
                </w:rPr>
                <w:instrText xml:space="preserve"> SEQ Equation \* ARABIC \s 1 </w:instrText>
              </w:r>
              <w:r>
                <w:fldChar w:fldCharType="separate"/>
              </w:r>
            </w:ins>
            <w:ins w:id="502" w:author="Hellmann, Simon" w:date="2025-08-31T12:14:00Z">
              <w:r w:rsidR="00C64143">
                <w:rPr>
                  <w:noProof/>
                  <w:lang w:val="en-US"/>
                </w:rPr>
                <w:t>9</w:t>
              </w:r>
            </w:ins>
            <w:ins w:id="503" w:author="Hellmann, Simon" w:date="2025-08-31T12:08:00Z">
              <w:r>
                <w:fldChar w:fldCharType="end"/>
              </w:r>
              <w:r w:rsidRPr="00C32D2B">
                <w:rPr>
                  <w:lang w:val="en-US"/>
                </w:rPr>
                <w:t>)</w:t>
              </w:r>
            </w:ins>
          </w:p>
        </w:tc>
      </w:tr>
    </w:tbl>
    <w:p w14:paraId="725A134D" w14:textId="79147F1A" w:rsidR="008D39E8" w:rsidRDefault="0011577E">
      <w:pPr>
        <w:ind w:firstLine="0"/>
        <w:rPr>
          <w:lang w:val="en-US"/>
        </w:rPr>
      </w:pPr>
      <w:del w:id="504" w:author="Hellmann, Simon" w:date="2025-08-30T17:20:00Z">
        <w:r w:rsidDel="00222BF4">
          <w:rPr>
            <w:lang w:val="en-US"/>
          </w:rPr>
          <w:br w:type="page"/>
        </w:r>
      </w:del>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AF0FDC" w14:paraId="4BD94728" w14:textId="77777777" w:rsidTr="00055B45">
        <w:tc>
          <w:tcPr>
            <w:tcW w:w="9019" w:type="dxa"/>
            <w:tcBorders>
              <w:bottom w:val="single" w:sz="8" w:space="0" w:color="auto"/>
            </w:tcBorders>
          </w:tcPr>
          <w:p w14:paraId="29B97C10" w14:textId="6884A22F"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ins w:id="505" w:author="Hellmann, Simon" w:date="2025-08-28T10:43:00Z">
              <w:r w:rsidR="00577429">
                <w:rPr>
                  <w:rFonts w:eastAsia="Garamond" w:cs="Garamond"/>
                  <w:sz w:val="22"/>
                  <w:lang w:val="en-US"/>
                </w:rPr>
                <w:t>anaerobic digestion</w:t>
              </w:r>
            </w:ins>
            <w:del w:id="506" w:author="Hellmann, Simon" w:date="2025-08-28T10:43:00Z">
              <w:r w:rsidRPr="00BC0157" w:rsidDel="00577429">
                <w:rPr>
                  <w:rFonts w:eastAsia="Garamond" w:cs="Garamond"/>
                  <w:sz w:val="22"/>
                  <w:lang w:val="en-US"/>
                </w:rPr>
                <w:delText>AD</w:delText>
              </w:r>
              <w:r w:rsidRPr="00A02B2B" w:rsidDel="00577429">
                <w:rPr>
                  <w:rFonts w:eastAsia="Garamond" w:cs="Garamond"/>
                  <w:color w:val="000000" w:themeColor="text1"/>
                  <w:szCs w:val="24"/>
                  <w:vertAlign w:val="superscript"/>
                  <w:lang w:val="en-US"/>
                </w:rPr>
                <w:delText>a</w:delText>
              </w:r>
              <w:r w:rsidDel="00577429">
                <w:rPr>
                  <w:rFonts w:eastAsia="Garamond" w:cs="Garamond"/>
                  <w:color w:val="000000" w:themeColor="text1"/>
                  <w:szCs w:val="24"/>
                  <w:vertAlign w:val="superscript"/>
                  <w:lang w:val="en-US"/>
                </w:rPr>
                <w:delText xml:space="preserve">, </w:delText>
              </w:r>
            </w:del>
            <w:del w:id="507" w:author="Hellmann, Simon" w:date="2025-08-28T10:44:00Z">
              <w:r w:rsidDel="00577429">
                <w:rPr>
                  <w:rFonts w:eastAsia="Garamond" w:cs="Garamond"/>
                  <w:color w:val="000000" w:themeColor="text1"/>
                  <w:szCs w:val="24"/>
                  <w:vertAlign w:val="superscript"/>
                  <w:lang w:val="en-US"/>
                </w:rPr>
                <w:delText>b</w:delText>
              </w:r>
            </w:del>
            <w:r>
              <w:rPr>
                <w:rFonts w:eastAsia="Garamond" w:cs="Garamond"/>
                <w:sz w:val="22"/>
                <w:lang w:val="en-US"/>
              </w:rPr>
              <w:t xml:space="preserve"> process</w:t>
            </w:r>
            <w:r w:rsidRPr="00BC0157">
              <w:rPr>
                <w:rFonts w:eastAsia="Garamond" w:cs="Garamond"/>
                <w:sz w:val="22"/>
                <w:lang w:val="en-US"/>
              </w:rPr>
              <w:t xml:space="preserve">, </w:t>
            </w:r>
            <w:del w:id="508" w:author="Hellmann, Simon" w:date="2025-08-28T10:44:00Z">
              <w:r w:rsidRPr="00BC0157" w:rsidDel="00577429">
                <w:rPr>
                  <w:rFonts w:eastAsia="Garamond" w:cs="Garamond"/>
                  <w:sz w:val="22"/>
                  <w:lang w:val="en-US"/>
                </w:rPr>
                <w:delText>CHP</w:delText>
              </w:r>
              <w:r w:rsidRPr="00A02B2B" w:rsidDel="00577429">
                <w:rPr>
                  <w:rFonts w:eastAsia="Garamond" w:cs="Garamond"/>
                  <w:color w:val="000000" w:themeColor="text1"/>
                  <w:szCs w:val="24"/>
                  <w:vertAlign w:val="superscript"/>
                  <w:lang w:val="en-US"/>
                </w:rPr>
                <w:delText>a</w:delText>
              </w:r>
              <w:r w:rsidRPr="00BC0157" w:rsidDel="00577429">
                <w:rPr>
                  <w:rFonts w:eastAsia="Garamond" w:cs="Garamond"/>
                  <w:sz w:val="22"/>
                  <w:lang w:val="en-US"/>
                </w:rPr>
                <w:delText xml:space="preserve"> </w:delText>
              </w:r>
            </w:del>
            <w:ins w:id="509" w:author="Hellmann, Simon" w:date="2025-08-28T10:44:00Z">
              <w:r w:rsidR="00577429">
                <w:rPr>
                  <w:rFonts w:eastAsia="Garamond" w:cs="Garamond"/>
                  <w:sz w:val="22"/>
                  <w:lang w:val="en-US"/>
                </w:rPr>
                <w:t>combined heat and power</w:t>
              </w:r>
              <w:r w:rsidR="00577429" w:rsidRPr="00BC0157">
                <w:rPr>
                  <w:rFonts w:eastAsia="Garamond" w:cs="Garamond"/>
                  <w:sz w:val="22"/>
                  <w:lang w:val="en-US"/>
                </w:rPr>
                <w:t xml:space="preserve"> </w:t>
              </w:r>
            </w:ins>
            <w:r>
              <w:rPr>
                <w:rFonts w:eastAsia="Garamond" w:cs="Garamond"/>
                <w:sz w:val="22"/>
                <w:lang w:val="en-US"/>
              </w:rPr>
              <w:t xml:space="preserve">unit </w:t>
            </w:r>
            <w:r w:rsidRPr="00BC0157">
              <w:rPr>
                <w:rFonts w:eastAsia="Garamond" w:cs="Garamond"/>
                <w:sz w:val="22"/>
                <w:lang w:val="en-US"/>
              </w:rPr>
              <w:t xml:space="preserve">and </w:t>
            </w:r>
            <w:ins w:id="510" w:author="Hellmann, Simon" w:date="2025-08-28T10:44:00Z">
              <w:r w:rsidR="00577429">
                <w:rPr>
                  <w:rFonts w:eastAsia="Garamond" w:cs="Garamond"/>
                  <w:sz w:val="22"/>
                  <w:lang w:val="en-US"/>
                </w:rPr>
                <w:t>gas storage</w:t>
              </w:r>
            </w:ins>
            <w:del w:id="511" w:author="Hellmann, Simon" w:date="2025-08-28T10:45:00Z">
              <w:r w:rsidDel="00577429">
                <w:rPr>
                  <w:rFonts w:eastAsia="Garamond" w:cs="Garamond"/>
                  <w:sz w:val="22"/>
                  <w:lang w:val="en-US"/>
                </w:rPr>
                <w:delText>GS</w:delText>
              </w:r>
              <w:r w:rsidRPr="00A02B2B" w:rsidDel="00577429">
                <w:rPr>
                  <w:rFonts w:eastAsia="Garamond" w:cs="Garamond"/>
                  <w:color w:val="000000" w:themeColor="text1"/>
                  <w:szCs w:val="24"/>
                  <w:vertAlign w:val="superscript"/>
                  <w:lang w:val="en-US"/>
                </w:rPr>
                <w:delText>a</w:delText>
              </w:r>
              <w:r w:rsidDel="00577429">
                <w:rPr>
                  <w:rFonts w:eastAsia="Garamond" w:cs="Garamond"/>
                  <w:color w:val="000000" w:themeColor="text1"/>
                  <w:szCs w:val="24"/>
                  <w:vertAlign w:val="superscript"/>
                  <w:lang w:val="en-US"/>
                </w:rPr>
                <w:delText>, c</w:delText>
              </w:r>
            </w:del>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rsidRPr="00AF0FDC"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11577E" w:rsidRPr="00AF0FDC"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AF0FDC"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AF0FDC"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Change w:id="512" w:author="Hellmann, Simon" w:date="2025-08-31T11:51:00Z">
                                <w:rPr>
                                  <w:rFonts w:ascii="Cambria Math" w:hAnsi="Cambria Math"/>
                                </w:rPr>
                              </w:rPrChange>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AF0FDC"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AF0FDC"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AF0FDC"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Change w:id="513" w:author="Hellmann, Simon" w:date="2025-08-31T11:51:00Z">
                                <w:rPr>
                                  <w:rFonts w:ascii="Cambria Math" w:hAnsi="Cambria Math"/>
                                </w:rPr>
                              </w:rPrChange>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AF0FDC"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AF0FDC"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Pr="008D39E8" w:rsidRDefault="00AF0FDC" w:rsidP="00055B45">
                  <w:pPr>
                    <w:spacing w:after="0" w:line="360" w:lineRule="auto"/>
                    <w:jc w:val="left"/>
                    <w:rPr>
                      <w:rFonts w:eastAsia="Garamond" w:cs="Garamond"/>
                      <w:lang w:val="en-US"/>
                      <w:rPrChange w:id="514" w:author="Hellmann, Simon" w:date="2025-08-31T11:51:00Z">
                        <w:rPr>
                          <w:rFonts w:eastAsia="Garamond" w:cs="Garamond"/>
                        </w:rPr>
                      </w:rPrChange>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Change w:id="515" w:author="Hellmann, Simon" w:date="2025-08-31T11:51:00Z">
                                <w:rPr>
                                  <w:rFonts w:ascii="Cambria Math" w:hAnsi="Cambria Math"/>
                                </w:rPr>
                              </w:rPrChange>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Pr="008D39E8" w:rsidRDefault="00AF0FDC" w:rsidP="00055B45">
                  <w:pPr>
                    <w:spacing w:after="0" w:line="360" w:lineRule="auto"/>
                    <w:ind w:firstLine="0"/>
                    <w:jc w:val="right"/>
                    <w:rPr>
                      <w:rFonts w:eastAsia="Garamond" w:cs="Garamond"/>
                      <w:color w:val="000000" w:themeColor="text1"/>
                      <w:szCs w:val="24"/>
                      <w:lang w:val="en-US"/>
                      <w:rPrChange w:id="516" w:author="Hellmann, Simon" w:date="2025-08-31T11:51:00Z">
                        <w:rPr>
                          <w:rFonts w:eastAsia="Garamond" w:cs="Garamond"/>
                          <w:color w:val="000000" w:themeColor="text1"/>
                          <w:szCs w:val="24"/>
                          <w:lang w:val="de-DE"/>
                        </w:rPr>
                      </w:rPrChang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AF0FDC"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Pr="008D39E8" w:rsidRDefault="00AF0FDC" w:rsidP="00055B45">
                  <w:pPr>
                    <w:spacing w:after="0" w:line="360" w:lineRule="auto"/>
                    <w:jc w:val="left"/>
                    <w:rPr>
                      <w:rFonts w:eastAsia="Garamond" w:cs="Garamond"/>
                      <w:lang w:val="en-US"/>
                      <w:rPrChange w:id="517" w:author="Hellmann, Simon" w:date="2025-08-31T11:51:00Z">
                        <w:rPr>
                          <w:rFonts w:eastAsia="Garamond" w:cs="Garamond"/>
                        </w:rPr>
                      </w:rPrChange>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Change w:id="518" w:author="Hellmann, Simon" w:date="2025-08-31T11:51:00Z">
                                <w:rPr>
                                  <w:rFonts w:ascii="Cambria Math" w:hAnsi="Cambria Math"/>
                                </w:rPr>
                              </w:rPrChange>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Kinetic parameters</w:t>
                  </w:r>
                  <w:r>
                    <w:rPr>
                      <w:rFonts w:eastAsia="Garamond" w:cs="Garamond"/>
                      <w:color w:val="000000" w:themeColor="text1"/>
                      <w:szCs w:val="24"/>
                      <w:vertAlign w:val="superscript"/>
                      <w:lang w:val="en-US"/>
                    </w:rPr>
                    <w:t>b</w:t>
                  </w:r>
                </w:p>
              </w:tc>
              <w:tc>
                <w:tcPr>
                  <w:tcW w:w="1134" w:type="dxa"/>
                  <w:gridSpan w:val="2"/>
                  <w:tcBorders>
                    <w:top w:val="dotted" w:sz="4" w:space="0" w:color="auto"/>
                  </w:tcBorders>
                  <w:vAlign w:val="center"/>
                </w:tcPr>
                <w:p w14:paraId="388AA10F" w14:textId="77777777" w:rsidR="0011577E" w:rsidRPr="008D39E8" w:rsidRDefault="00AF0FDC" w:rsidP="00055B45">
                  <w:pPr>
                    <w:spacing w:after="0" w:line="360" w:lineRule="auto"/>
                    <w:ind w:firstLine="0"/>
                    <w:jc w:val="right"/>
                    <w:rPr>
                      <w:rFonts w:eastAsia="Garamond" w:cs="Garamond"/>
                      <w:color w:val="000000" w:themeColor="text1"/>
                      <w:szCs w:val="24"/>
                      <w:lang w:val="en-US"/>
                      <w:rPrChange w:id="519" w:author="Hellmann, Simon" w:date="2025-08-31T11:51:00Z">
                        <w:rPr>
                          <w:rFonts w:eastAsia="Garamond" w:cs="Garamond"/>
                          <w:color w:val="000000" w:themeColor="text1"/>
                          <w:szCs w:val="24"/>
                          <w:lang w:val="de-DE"/>
                        </w:rPr>
                      </w:rPrChang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AF0FDC"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Gas Storage</w:t>
                  </w:r>
                  <w:r w:rsidRPr="00A02B2B">
                    <w:rPr>
                      <w:rFonts w:eastAsia="Garamond" w:cs="Garamond"/>
                      <w:color w:val="000000" w:themeColor="text1"/>
                      <w:szCs w:val="24"/>
                      <w:vertAlign w:val="superscript"/>
                      <w:lang w:val="en-US"/>
                    </w:rPr>
                    <w:t>a</w:t>
                  </w:r>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AF0FDC"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AF0FDC"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AF0FDC"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AF0FDC"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AF0FDC"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AF0FDC"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AF0FDC"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AF0FDC"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AF0FDC"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AF0FDC"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AF0FDC"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AF0FDC"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unit</w:t>
                  </w:r>
                  <w:r w:rsidRPr="00A02B2B">
                    <w:rPr>
                      <w:rFonts w:eastAsia="Garamond" w:cs="Garamond"/>
                      <w:color w:val="000000" w:themeColor="text1"/>
                      <w:szCs w:val="24"/>
                      <w:vertAlign w:val="superscript"/>
                      <w:lang w:val="en-US"/>
                    </w:rPr>
                    <w:t>a</w:t>
                  </w:r>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AF0FDC"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Change w:id="520" w:author="Hellmann, Simon" w:date="2025-08-31T11:51:00Z">
                                <w:rPr>
                                  <w:rFonts w:ascii="Cambria Math" w:hAnsi="Cambria Math"/>
                                </w:rPr>
                              </w:rPrChange>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AF0FDC"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AF0FDC"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AF0FDC"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Change w:id="521" w:author="Hellmann, Simon" w:date="2025-08-31T11:51:00Z">
                                <w:rPr>
                                  <w:rFonts w:ascii="Cambria Math" w:hAnsi="Cambria Math"/>
                                </w:rPr>
                              </w:rPrChange>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Pr="008D39E8" w:rsidRDefault="00AF0FDC" w:rsidP="00055B45">
                  <w:pPr>
                    <w:spacing w:line="360" w:lineRule="auto"/>
                    <w:ind w:firstLine="0"/>
                    <w:jc w:val="right"/>
                    <w:rPr>
                      <w:rFonts w:eastAsia="Garamond" w:cs="Garamond"/>
                      <w:lang w:val="en-US"/>
                      <w:rPrChange w:id="522" w:author="Hellmann, Simon" w:date="2025-08-31T11:51:00Z">
                        <w:rPr>
                          <w:rFonts w:eastAsia="Garamond" w:cs="Garamond"/>
                        </w:rPr>
                      </w:rPrChange>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AF0FDC"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Pr="008D39E8" w:rsidRDefault="00AF0FDC" w:rsidP="00055B45">
                  <w:pPr>
                    <w:spacing w:line="360" w:lineRule="auto"/>
                    <w:ind w:firstLine="0"/>
                    <w:jc w:val="right"/>
                    <w:rPr>
                      <w:rFonts w:eastAsia="Garamond" w:cs="Garamond"/>
                      <w:lang w:val="en-US"/>
                      <w:rPrChange w:id="523" w:author="Hellmann, Simon" w:date="2025-08-31T11:51:00Z">
                        <w:rPr>
                          <w:rFonts w:eastAsia="Garamond" w:cs="Garamond"/>
                        </w:rPr>
                      </w:rPrChang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AF0FDC"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Pr="008D39E8" w:rsidRDefault="0011577E" w:rsidP="00055B45">
                  <w:pPr>
                    <w:spacing w:line="360" w:lineRule="auto"/>
                    <w:jc w:val="left"/>
                    <w:rPr>
                      <w:lang w:val="en-US"/>
                      <w:rPrChange w:id="524" w:author="Hellmann, Simon" w:date="2025-08-31T11:51:00Z">
                        <w:rPr/>
                      </w:rPrChange>
                    </w:rPr>
                  </w:pPr>
                  <w:r>
                    <w:rPr>
                      <w:rFonts w:eastAsia="Garamond" w:cs="Garamond"/>
                      <w:szCs w:val="24"/>
                      <w:lang w:val="en-US"/>
                    </w:rPr>
                    <w:t>S</w:t>
                  </w:r>
                  <w:r w:rsidRPr="00E363D1">
                    <w:rPr>
                      <w:rFonts w:eastAsia="Garamond" w:cs="Garamond"/>
                      <w:szCs w:val="24"/>
                      <w:lang w:val="en-US"/>
                    </w:rPr>
                    <w:t>ubstrate/VC</w:t>
                  </w:r>
                  <w:r w:rsidRPr="00A02B2B">
                    <w:rPr>
                      <w:rFonts w:eastAsia="Garamond" w:cs="Garamond"/>
                      <w:color w:val="000000" w:themeColor="text1"/>
                      <w:szCs w:val="24"/>
                      <w:vertAlign w:val="superscript"/>
                      <w:lang w:val="en-US"/>
                    </w:rPr>
                    <w:t>a</w:t>
                  </w:r>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r w:rsidRPr="00E363D1">
                    <w:rPr>
                      <w:rFonts w:eastAsia="Garamond" w:cs="Garamond"/>
                      <w:bCs/>
                      <w:lang w:val="en-US"/>
                    </w:rPr>
                    <w:t>BMP</w:t>
                  </w:r>
                  <w:r>
                    <w:rPr>
                      <w:rFonts w:eastAsia="Garamond" w:cs="Garamond"/>
                      <w:szCs w:val="24"/>
                      <w:vertAlign w:val="superscript"/>
                      <w:lang w:val="en-US"/>
                    </w:rPr>
                    <w:t>a,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TS</w:t>
                  </w:r>
                  <w:r>
                    <w:rPr>
                      <w:rFonts w:eastAsia="Garamond" w:cs="Garamond"/>
                      <w:szCs w:val="24"/>
                      <w:vertAlign w:val="superscript"/>
                      <w:lang w:val="en-US"/>
                    </w:rPr>
                    <w:t>a,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Pr="008D39E8" w:rsidRDefault="0011577E" w:rsidP="00055B45">
                  <w:pPr>
                    <w:spacing w:line="360" w:lineRule="auto"/>
                    <w:ind w:firstLine="0"/>
                    <w:jc w:val="right"/>
                    <w:rPr>
                      <w:rStyle w:val="Kommentarzeichen"/>
                      <w:lang w:val="en-US"/>
                      <w:rPrChange w:id="525" w:author="Hellmann, Simon" w:date="2025-08-31T11:51:00Z">
                        <w:rPr>
                          <w:rStyle w:val="Kommentarzeichen"/>
                        </w:rPr>
                      </w:rPrChange>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Pr="008D39E8">
                    <w:rPr>
                      <w:rStyle w:val="Kommentarzeichen"/>
                      <w:lang w:val="en-US"/>
                      <w:rPrChange w:id="526" w:author="Hellmann, Simon" w:date="2025-08-31T11:51:00Z">
                        <w:rPr>
                          <w:rStyle w:val="Kommentarzeichen"/>
                        </w:rPr>
                      </w:rPrChange>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AF0FDC"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Pr="008D39E8" w:rsidRDefault="0011577E" w:rsidP="00055B45">
                  <w:pPr>
                    <w:spacing w:line="360" w:lineRule="auto"/>
                    <w:jc w:val="left"/>
                    <w:rPr>
                      <w:lang w:val="en-US"/>
                      <w:rPrChange w:id="527" w:author="Hellmann, Simon" w:date="2025-08-31T11:51:00Z">
                        <w:rPr/>
                      </w:rPrChange>
                    </w:rPr>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AF0FDC"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Pr="008D39E8" w:rsidRDefault="0011577E" w:rsidP="00055B45">
                  <w:pPr>
                    <w:spacing w:line="360" w:lineRule="auto"/>
                    <w:jc w:val="left"/>
                    <w:rPr>
                      <w:lang w:val="en-US"/>
                      <w:rPrChange w:id="528" w:author="Hellmann, Simon" w:date="2025-08-31T11:51:00Z">
                        <w:rPr/>
                      </w:rPrChange>
                    </w:rPr>
                  </w:pPr>
                  <w:r>
                    <w:rPr>
                      <w:rFonts w:eastAsia="Garamond" w:cs="Garamond"/>
                      <w:lang w:val="en-US"/>
                    </w:rPr>
                    <w:t>G</w:t>
                  </w:r>
                  <w:r w:rsidRPr="00E363D1">
                    <w:rPr>
                      <w:rFonts w:eastAsia="Garamond" w:cs="Garamond"/>
                      <w:lang w:val="en-US"/>
                    </w:rPr>
                    <w:t>rass silage</w:t>
                  </w:r>
                  <w:r>
                    <w:rPr>
                      <w:rFonts w:eastAsia="Garamond" w:cs="Garamond"/>
                      <w:lang w:val="en-US"/>
                    </w:rPr>
                    <w:t xml:space="preserve"> (GrS)</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AF0FDC"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Pr="008D39E8" w:rsidRDefault="0011577E" w:rsidP="00055B45">
                  <w:pPr>
                    <w:spacing w:line="360" w:lineRule="auto"/>
                    <w:jc w:val="left"/>
                    <w:rPr>
                      <w:lang w:val="en-US"/>
                      <w:rPrChange w:id="529" w:author="Hellmann, Simon" w:date="2025-08-31T11:51:00Z">
                        <w:rPr/>
                      </w:rPrChange>
                    </w:rPr>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AF0FDC"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Pr="008D39E8" w:rsidRDefault="0011577E" w:rsidP="00055B45">
                  <w:pPr>
                    <w:spacing w:line="360" w:lineRule="auto"/>
                    <w:jc w:val="left"/>
                    <w:rPr>
                      <w:lang w:val="en-US"/>
                      <w:rPrChange w:id="530" w:author="Hellmann, Simon" w:date="2025-08-31T11:51:00Z">
                        <w:rPr/>
                      </w:rPrChange>
                    </w:rPr>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AF0FDC"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Pr="008D39E8" w:rsidRDefault="0011577E" w:rsidP="00055B45">
                  <w:pPr>
                    <w:spacing w:line="360" w:lineRule="auto"/>
                    <w:jc w:val="left"/>
                    <w:rPr>
                      <w:lang w:val="en-US"/>
                      <w:rPrChange w:id="531" w:author="Hellmann, Simon" w:date="2025-08-31T11:51:00Z">
                        <w:rPr/>
                      </w:rPrChange>
                    </w:rPr>
                  </w:pPr>
                  <w:r w:rsidRPr="00E363D1">
                    <w:rPr>
                      <w:rFonts w:eastAsia="Garamond" w:cs="Garamond"/>
                      <w:lang w:val="en-US"/>
                    </w:rPr>
                    <w:t>VC [%]</w:t>
                  </w:r>
                  <w:r>
                    <w:rPr>
                      <w:rFonts w:eastAsia="Garamond" w:cs="Garamond"/>
                      <w:vertAlign w:val="superscript"/>
                      <w:lang w:val="en-US"/>
                    </w:rPr>
                    <w:t>f</w:t>
                  </w:r>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04921DAD"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D9049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rFonts w:eastAsia="Garamond" w:cs="Garamond"/>
                      <w:sz w:val="18"/>
                      <w:szCs w:val="24"/>
                      <w:lang w:val="en-US"/>
                    </w:rPr>
                    <w:t>Weinrich and Nelles</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D9049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rFonts w:eastAsia="Garamond" w:cs="Garamond"/>
                      <w:sz w:val="18"/>
                      <w:szCs w:val="24"/>
                      <w:lang w:val="en-US"/>
                    </w:rPr>
                    <w:t>(2021)</w:t>
                  </w:r>
                </w:hyperlink>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5F604E0A"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D9049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00C40BC0" w:rsidRPr="00C40BC0">
                    <w:rPr>
                      <w:rFonts w:eastAsia="Garamond" w:cs="Garamond"/>
                      <w:sz w:val="18"/>
                      <w:szCs w:val="24"/>
                      <w:lang w:val="en-US"/>
                    </w:rPr>
                    <w:t>Heidarzadeh Vazifehkhoran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D9049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00C40BC0" w:rsidRPr="00C40BC0">
                    <w:rPr>
                      <w:rFonts w:eastAsia="Garamond" w:cs="Garamond"/>
                      <w:sz w:val="18"/>
                      <w:szCs w:val="24"/>
                      <w:lang w:val="en-US"/>
                    </w:rPr>
                    <w:t>(2016)</w:t>
                  </w:r>
                </w:hyperlink>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6C52D7FC"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D9049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00C40BC0" w:rsidRPr="00C40BC0">
                    <w:rPr>
                      <w:rFonts w:eastAsia="Garamond" w:cs="Garamond"/>
                      <w:sz w:val="18"/>
                      <w:szCs w:val="24"/>
                      <w:lang w:val="en-US"/>
                    </w:rPr>
                    <w:t>Hafner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D90490">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00C40BC0" w:rsidRPr="00C40BC0">
                    <w:rPr>
                      <w:rFonts w:eastAsia="Garamond" w:cs="Garamond"/>
                      <w:sz w:val="18"/>
                      <w:szCs w:val="24"/>
                      <w:lang w:val="en-US"/>
                    </w:rPr>
                    <w:t>(2020)</w:t>
                  </w:r>
                </w:hyperlink>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sidR="00C40BC0">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C40BC0">
                    <w:rPr>
                      <w:sz w:val="18"/>
                      <w:lang w:val="en-US"/>
                    </w:rPr>
                    <w:t>Delory et al.</w:t>
                  </w:r>
                </w:hyperlink>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sidR="00C40BC0">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C40BC0">
                    <w:rPr>
                      <w:sz w:val="18"/>
                      <w:lang w:val="en-US"/>
                    </w:rPr>
                    <w:t>(2025)</w:t>
                  </w:r>
                </w:hyperlink>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r>
              <w:rPr>
                <w:b/>
                <w:bCs/>
                <w:noProof/>
                <w:sz w:val="18"/>
                <w:lang w:val="en-US"/>
              </w:rPr>
              <w:lastRenderedPageBreak/>
              <w:drawing>
                <wp:inline distT="0" distB="0" distL="0" distR="0" wp14:anchorId="0B9887EE" wp14:editId="4D8EA54F">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tr>
      <w:tr w:rsidR="0011577E" w:rsidRPr="00AF0FDC" w14:paraId="6B67E3BC" w14:textId="77777777" w:rsidTr="00055B45">
        <w:trPr>
          <w:trHeight w:val="300"/>
        </w:trPr>
        <w:tc>
          <w:tcPr>
            <w:tcW w:w="9029" w:type="dxa"/>
          </w:tcPr>
          <w:p w14:paraId="30634557" w14:textId="66FA0FD8"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del w:id="532" w:author="Hellmann, Simon" w:date="2025-08-28T10:42:00Z">
              <w:r w:rsidRPr="00BC0157" w:rsidDel="00135E97">
                <w:rPr>
                  <w:sz w:val="22"/>
                  <w:lang w:val="en-US"/>
                </w:rPr>
                <w:delText xml:space="preserve">AD </w:delText>
              </w:r>
            </w:del>
            <w:ins w:id="533" w:author="Hellmann, Simon" w:date="2025-08-28T10:42:00Z">
              <w:r w:rsidR="00135E97">
                <w:rPr>
                  <w:sz w:val="22"/>
                  <w:lang w:val="en-US"/>
                </w:rPr>
                <w:t xml:space="preserve">Anaerobic digestion (AD) </w:t>
              </w:r>
            </w:ins>
            <w:r>
              <w:rPr>
                <w:sz w:val="22"/>
                <w:lang w:val="en-US"/>
              </w:rPr>
              <w:t>process and controller (constant methane production); as well as AD process</w:t>
            </w:r>
            <w:r w:rsidRPr="00BC0157">
              <w:rPr>
                <w:sz w:val="22"/>
                <w:lang w:val="en-US"/>
              </w:rPr>
              <w:t xml:space="preserve">, gas storage, </w:t>
            </w:r>
            <w:ins w:id="534" w:author="Hellmann, Simon" w:date="2025-08-28T10:42:00Z">
              <w:r w:rsidR="00577429">
                <w:rPr>
                  <w:sz w:val="22"/>
                  <w:lang w:val="en-US"/>
                </w:rPr>
                <w:t>combined heat a</w:t>
              </w:r>
            </w:ins>
            <w:ins w:id="535" w:author="Hellmann, Simon" w:date="2025-08-28T10:43:00Z">
              <w:r w:rsidR="00577429">
                <w:rPr>
                  <w:sz w:val="22"/>
                  <w:lang w:val="en-US"/>
                </w:rPr>
                <w:t>nd power (</w:t>
              </w:r>
            </w:ins>
            <w:r w:rsidRPr="00BC0157">
              <w:rPr>
                <w:sz w:val="22"/>
                <w:lang w:val="en-US"/>
              </w:rPr>
              <w:t>CHP</w:t>
            </w:r>
            <w:ins w:id="536" w:author="Hellmann, Simon" w:date="2025-08-28T10:43:00Z">
              <w:r w:rsidR="00577429">
                <w:rPr>
                  <w:sz w:val="22"/>
                  <w:lang w:val="en-US"/>
                </w:rPr>
                <w:t>)</w:t>
              </w:r>
            </w:ins>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w:t>
            </w:r>
            <w:del w:id="537" w:author="Hellmann, Simon" w:date="2025-08-28T10:43:00Z">
              <w:r w:rsidDel="00577429">
                <w:rPr>
                  <w:sz w:val="22"/>
                  <w:lang w:val="en-US"/>
                </w:rPr>
                <w:delText xml:space="preserve">GS </w:delText>
              </w:r>
            </w:del>
            <w:ins w:id="538" w:author="Hellmann, Simon" w:date="2025-08-28T10:43:00Z">
              <w:r w:rsidR="00577429">
                <w:rPr>
                  <w:sz w:val="22"/>
                  <w:lang w:val="en-US"/>
                </w:rPr>
                <w:t xml:space="preserve">gas storage </w:t>
              </w:r>
            </w:ins>
            <w:r>
              <w:rPr>
                <w:sz w:val="22"/>
                <w:lang w:val="en-US"/>
              </w:rPr>
              <w:t xml:space="preserve">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44380A66" w:rsidR="0011577E" w:rsidDel="002F2A61" w:rsidRDefault="0011577E">
      <w:pPr>
        <w:pStyle w:val="berschrift3"/>
        <w:ind w:firstLine="0"/>
        <w:rPr>
          <w:del w:id="539" w:author="Hellmann, Simon" w:date="2025-08-28T18:36:00Z"/>
          <w:lang w:val="en-US"/>
        </w:rPr>
        <w:pPrChange w:id="540" w:author="Hellmann, Simon" w:date="2025-08-30T17:21:00Z">
          <w:pPr>
            <w:spacing w:after="0" w:line="276" w:lineRule="auto"/>
            <w:ind w:right="0" w:firstLine="0"/>
            <w:jc w:val="left"/>
          </w:pPr>
        </w:pPrChange>
      </w:pPr>
      <w:del w:id="541" w:author="Hellmann, Simon" w:date="2025-08-28T18:36:00Z">
        <w:r w:rsidDel="002F2A61">
          <w:rPr>
            <w:lang w:val="en-US"/>
          </w:rPr>
          <w:br w:type="page"/>
        </w:r>
      </w:del>
    </w:p>
    <w:p w14:paraId="61CCC35F" w14:textId="4D219E06" w:rsidR="00EF63E2" w:rsidDel="00222BF4" w:rsidRDefault="006D555D">
      <w:pPr>
        <w:pStyle w:val="berschrift3"/>
        <w:ind w:firstLine="0"/>
        <w:rPr>
          <w:del w:id="542" w:author="Hellmann, Simon" w:date="2025-08-30T17:19:00Z"/>
          <w:lang w:val="en-US"/>
        </w:rPr>
        <w:pPrChange w:id="543" w:author="Hellmann, Simon" w:date="2025-08-30T17:21:00Z">
          <w:pPr>
            <w:pStyle w:val="berschrift3"/>
          </w:pPr>
        </w:pPrChange>
      </w:pPr>
      <w:bookmarkStart w:id="544" w:name="_5bqn32glp415"/>
      <w:bookmarkStart w:id="545" w:name="_b20llt1pm978"/>
      <w:bookmarkStart w:id="546" w:name="_3saj0h2cz42i" w:colFirst="0" w:colLast="0"/>
      <w:bookmarkEnd w:id="544"/>
      <w:bookmarkEnd w:id="545"/>
      <w:bookmarkEnd w:id="546"/>
      <w:del w:id="547" w:author="Hellmann, Simon" w:date="2025-08-30T17:19:00Z">
        <w:r w:rsidDel="00222BF4">
          <w:rPr>
            <w:lang w:val="en-US"/>
          </w:rPr>
          <w:delText>2</w:delText>
        </w:r>
        <w:r w:rsidR="00EF63E2" w:rsidRPr="00EF63E2" w:rsidDel="00222BF4">
          <w:rPr>
            <w:lang w:val="en-US"/>
          </w:rPr>
          <w:delText>.</w:delText>
        </w:r>
        <w:r w:rsidDel="00222BF4">
          <w:rPr>
            <w:lang w:val="en-US"/>
          </w:rPr>
          <w:delText>2</w:delText>
        </w:r>
        <w:r w:rsidR="00EF63E2" w:rsidRPr="00EF63E2" w:rsidDel="00222BF4">
          <w:rPr>
            <w:lang w:val="en-US"/>
          </w:rPr>
          <w:delText xml:space="preserve">.1 </w:delText>
        </w:r>
        <w:r w:rsidR="006E490B" w:rsidDel="00222BF4">
          <w:rPr>
            <w:lang w:val="en-US"/>
          </w:rPr>
          <w:delText>Nominal computation</w:delText>
        </w:r>
      </w:del>
    </w:p>
    <w:p w14:paraId="7F3CB807" w14:textId="60835363" w:rsidR="006E55F9" w:rsidDel="00222BF4" w:rsidRDefault="000B0C85">
      <w:pPr>
        <w:ind w:firstLine="0"/>
        <w:rPr>
          <w:del w:id="548" w:author="Hellmann, Simon" w:date="2025-08-30T17:19:00Z"/>
          <w:lang w:val="en-US"/>
        </w:rPr>
        <w:pPrChange w:id="549" w:author="Hellmann, Simon" w:date="2025-08-30T17:21:00Z">
          <w:pPr/>
        </w:pPrChange>
      </w:pPr>
      <w:del w:id="550" w:author="Hellmann, Simon" w:date="2025-08-30T17:19:00Z">
        <w:r w:rsidRPr="32AF646F" w:rsidDel="00222BF4">
          <w:rPr>
            <w:lang w:val="en-US"/>
          </w:rPr>
          <w:delText xml:space="preserve">ADM1-R3 </w:delText>
        </w:r>
        <w:r w:rsidR="00D10E51" w:rsidRPr="32AF646F" w:rsidDel="00222BF4">
          <w:rPr>
            <w:lang w:val="en-US"/>
          </w:rPr>
          <w:delText>influent concentrations</w:delText>
        </w:r>
        <w:r w:rsidR="007A41EE" w:rsidDel="00222BF4">
          <w:rPr>
            <w:lang w:val="en-US"/>
          </w:rPr>
          <w:delText>, denoted as</w:delText>
        </w:r>
        <w:r w:rsidR="00260B0E" w:rsidDel="00222BF4">
          <w:rPr>
            <w:lang w:val="en-US"/>
          </w:rPr>
          <w:delText xml:space="preserve"> </w:delText>
        </w:r>
        <m:oMath>
          <m:r>
            <w:rPr>
              <w:rFonts w:ascii="Cambria Math" w:hAnsi="Cambria Math"/>
              <w:lang w:val="en-US"/>
            </w:rPr>
            <m:t>ξ</m:t>
          </m:r>
        </m:oMath>
        <w:r w:rsidR="00BD120B" w:rsidDel="00222BF4">
          <w:rPr>
            <w:lang w:val="en-US"/>
          </w:rPr>
          <w:delText>,</w:delText>
        </w:r>
        <w:r w:rsidR="00D10E51" w:rsidRPr="32AF646F" w:rsidDel="00222BF4">
          <w:rPr>
            <w:lang w:val="en-US"/>
          </w:rPr>
          <w:delText xml:space="preserve"> </w:delText>
        </w:r>
        <w:r w:rsidR="001A2017" w:rsidDel="00222BF4">
          <w:rPr>
            <w:lang w:val="en-US"/>
          </w:rPr>
          <w:delText>were computed according to</w:delText>
        </w:r>
        <w:r w:rsidR="00195BE7" w:rsidDel="00222BF4">
          <w:rPr>
            <w:lang w:val="en-US"/>
          </w:rPr>
          <w:delText xml:space="preserve"> </w:delText>
        </w:r>
      </w:del>
      <w:customXmlDelRangeStart w:id="551" w:author="Hellmann, Simon" w:date="2025-08-30T17:19:00Z"/>
      <w:sdt>
        <w:sdtPr>
          <w:rPr>
            <w:lang w:val="en-US"/>
          </w:rPr>
          <w:alias w:val="To edit, see citavi.com/edit"/>
          <w:tag w:val="CitaviPlaceholder#7e45e118-5c48-4e07-bf05-56499375b788"/>
          <w:id w:val="967159697"/>
          <w:placeholder>
            <w:docPart w:val="D829EA88C211A742AABDEF3C133E1B4E"/>
          </w:placeholder>
        </w:sdtPr>
        <w:sdtContent>
          <w:customXmlDelRangeEnd w:id="551"/>
          <w:del w:id="552" w:author="Hellmann, Simon" w:date="2025-08-30T17:19:00Z">
            <w:r w:rsidR="00195BE7"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delInstrText>
            </w:r>
            <w:r w:rsidR="00195BE7" w:rsidDel="00222BF4">
              <w:rPr>
                <w:lang w:val="en-US"/>
              </w:rPr>
              <w:fldChar w:fldCharType="separate"/>
            </w:r>
            <w:r w:rsidR="00C66576" w:rsidDel="00222BF4">
              <w:rPr>
                <w:lang w:val="en-US"/>
              </w:rPr>
              <w:fldChar w:fldCharType="begin"/>
            </w:r>
            <w:r w:rsidR="00C66576" w:rsidDel="00222BF4">
              <w:rPr>
                <w:lang w:val="en-US"/>
              </w:rPr>
              <w:delInstrText>HYPERLINK "#_CTVL0012b2e3149523a4957bf15cdab053b8326" \o "Delory, F.; Neubauer, P.; Weinrich, S. (2025): Uncertainty Analysis of a Simplified ADM1 Applied to Dynamic Agricultural Experimental Data. Water Scie…"</w:delInstrText>
            </w:r>
            <w:r w:rsidR="00C66576" w:rsidDel="00222BF4">
              <w:rPr>
                <w:lang w:val="en-US"/>
              </w:rPr>
              <w:fldChar w:fldCharType="separate"/>
            </w:r>
            <w:r w:rsidR="00C66576" w:rsidDel="00222BF4">
              <w:rPr>
                <w:lang w:val="en-US"/>
              </w:rPr>
              <w:delText>Delory et al.</w:delText>
            </w:r>
            <w:r w:rsidR="00C66576" w:rsidDel="00222BF4">
              <w:rPr>
                <w:lang w:val="en-US"/>
              </w:rPr>
              <w:fldChar w:fldCharType="end"/>
            </w:r>
            <w:r w:rsidR="00195BE7" w:rsidDel="00222BF4">
              <w:rPr>
                <w:lang w:val="en-US"/>
              </w:rPr>
              <w:fldChar w:fldCharType="end"/>
            </w:r>
          </w:del>
          <w:customXmlDelRangeStart w:id="553" w:author="Hellmann, Simon" w:date="2025-08-30T17:19:00Z"/>
        </w:sdtContent>
      </w:sdt>
      <w:customXmlDelRangeEnd w:id="553"/>
      <w:del w:id="554" w:author="Hellmann, Simon" w:date="2025-08-30T17:19:00Z">
        <w:r w:rsidR="00195BE7" w:rsidDel="00222BF4">
          <w:rPr>
            <w:lang w:val="en-US"/>
          </w:rPr>
          <w:delText xml:space="preserve"> </w:delText>
        </w:r>
      </w:del>
      <w:customXmlDelRangeStart w:id="555" w:author="Hellmann, Simon" w:date="2025-08-30T17:19:00Z"/>
      <w:sdt>
        <w:sdtPr>
          <w:rPr>
            <w:lang w:val="en-US"/>
          </w:rPr>
          <w:alias w:val="To edit, see citavi.com/edit"/>
          <w:tag w:val="CitaviPlaceholder#003de2fd-146a-4e83-ba00-407d07dca7ba"/>
          <w:id w:val="-1640569389"/>
          <w:placeholder>
            <w:docPart w:val="D829EA88C211A742AABDEF3C133E1B4E"/>
          </w:placeholder>
        </w:sdtPr>
        <w:sdtContent>
          <w:customXmlDelRangeEnd w:id="555"/>
          <w:del w:id="556" w:author="Hellmann, Simon" w:date="2025-08-30T17:19:00Z">
            <w:r w:rsidR="00195BE7"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gtMzBUMTU6MDE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delInstrText>
            </w:r>
            <w:r w:rsidR="00195BE7" w:rsidDel="00222BF4">
              <w:rPr>
                <w:lang w:val="en-US"/>
              </w:rPr>
              <w:fldChar w:fldCharType="separate"/>
            </w:r>
            <w:r w:rsidR="00C66576" w:rsidDel="00222BF4">
              <w:rPr>
                <w:lang w:val="en-US"/>
              </w:rPr>
              <w:fldChar w:fldCharType="begin"/>
            </w:r>
            <w:r w:rsidR="00C66576" w:rsidDel="00222BF4">
              <w:rPr>
                <w:lang w:val="en-US"/>
              </w:rPr>
              <w:delInstrText>HYPERLINK "#_CTVL0012b2e3149523a4957bf15cdab053b8326" \o "Delory, F.; Neubauer, P.; Weinrich, S. (2025): Uncertainty Analysis of a Simplified ADM1 Applied to Dynamic Agricultural Experimental Data. Water Scie…"</w:delInstrText>
            </w:r>
            <w:r w:rsidR="00C66576" w:rsidDel="00222BF4">
              <w:rPr>
                <w:lang w:val="en-US"/>
              </w:rPr>
              <w:fldChar w:fldCharType="separate"/>
            </w:r>
            <w:r w:rsidR="00C66576" w:rsidDel="00222BF4">
              <w:rPr>
                <w:lang w:val="en-US"/>
              </w:rPr>
              <w:delText>(2025)</w:delText>
            </w:r>
            <w:r w:rsidR="00C66576" w:rsidDel="00222BF4">
              <w:rPr>
                <w:lang w:val="en-US"/>
              </w:rPr>
              <w:fldChar w:fldCharType="end"/>
            </w:r>
            <w:r w:rsidR="00195BE7" w:rsidDel="00222BF4">
              <w:rPr>
                <w:lang w:val="en-US"/>
              </w:rPr>
              <w:fldChar w:fldCharType="end"/>
            </w:r>
          </w:del>
          <w:customXmlDelRangeStart w:id="557" w:author="Hellmann, Simon" w:date="2025-08-30T17:19:00Z"/>
        </w:sdtContent>
      </w:sdt>
      <w:customXmlDelRangeEnd w:id="557"/>
      <w:del w:id="558" w:author="Hellmann, Simon" w:date="2025-08-30T17:19:00Z">
        <w:r w:rsidR="00D10E51" w:rsidRPr="32AF646F" w:rsidDel="00222BF4">
          <w:rPr>
            <w:lang w:val="en-US"/>
          </w:rPr>
          <w:delText xml:space="preserve">. </w:delText>
        </w:r>
        <w:r w:rsidR="00B73F95" w:rsidDel="00222BF4">
          <w:rPr>
            <w:lang w:val="en-US"/>
          </w:rPr>
          <w:delText>To</w:delText>
        </w:r>
        <w:r w:rsidR="00D10E51" w:rsidRPr="32AF646F" w:rsidDel="00222BF4">
          <w:rPr>
            <w:lang w:val="en-US"/>
          </w:rPr>
          <w:delText xml:space="preserve"> compute </w:delText>
        </w:r>
        <w:r w:rsidR="00513B31" w:rsidDel="00222BF4">
          <w:rPr>
            <w:lang w:val="en-US"/>
          </w:rPr>
          <w:delText>individual</w:delText>
        </w:r>
        <w:r w:rsidR="00D10E51" w:rsidRPr="32AF646F" w:rsidDel="00222BF4">
          <w:rPr>
            <w:lang w:val="en-US"/>
          </w:rPr>
          <w:delText xml:space="preserve"> </w:delText>
        </w:r>
        <w:r w:rsidR="00B73F95" w:rsidDel="00222BF4">
          <w:rPr>
            <w:lang w:val="en-US"/>
          </w:rPr>
          <w:delText>concentration</w:delText>
        </w:r>
        <w:r w:rsidR="00513B31" w:rsidDel="00222BF4">
          <w:rPr>
            <w:lang w:val="en-US"/>
          </w:rPr>
          <w:delText>s</w:delText>
        </w:r>
        <w:r w:rsidR="00B73F95" w:rsidDel="00222BF4">
          <w:rPr>
            <w:lang w:val="en-US"/>
          </w:rPr>
          <w:delText xml:space="preserve"> of </w:delText>
        </w:r>
        <w:r w:rsidR="00D10E51" w:rsidRPr="32AF646F" w:rsidDel="00222BF4">
          <w:rPr>
            <w:lang w:val="en-US"/>
          </w:rPr>
          <w:delText>dissociated components</w:delText>
        </w:r>
        <w:r w:rsidR="00B73F95" w:rsidDel="00222BF4">
          <w:rPr>
            <w:lang w:val="en-US"/>
          </w:rPr>
          <w:delText xml:space="preserve"> of acetic acids, </w:delText>
        </w:r>
        <w:r w:rsidR="00513B31" w:rsidDel="00222BF4">
          <w:rPr>
            <w:lang w:val="en-US"/>
          </w:rPr>
          <w:delText>carbon</w:delText>
        </w:r>
        <w:r w:rsidR="00A7074D" w:rsidDel="00222BF4">
          <w:rPr>
            <w:lang w:val="en-US"/>
          </w:rPr>
          <w:delText xml:space="preserve"> </w:delText>
        </w:r>
        <w:r w:rsidR="00513B31" w:rsidDel="00222BF4">
          <w:rPr>
            <w:lang w:val="en-US"/>
          </w:rPr>
          <w:delText xml:space="preserve">dioxide and ammonia nitrogen </w:delText>
        </w:r>
        <w:r w:rsidR="00B73F95" w:rsidDel="00222BF4">
          <w:rPr>
            <w:lang w:val="en-US"/>
          </w:rPr>
          <w:delText>t</w:delText>
        </w:r>
        <w:r w:rsidR="00D75EBF" w:rsidRPr="001A2017" w:rsidDel="00222BF4">
          <w:rPr>
            <w:lang w:val="en-US"/>
          </w:rPr>
          <w:delText>ypical pH values</w:delText>
        </w:r>
        <w:r w:rsidR="00E32EE4" w:rsidRPr="001A2017" w:rsidDel="00222BF4">
          <w:rPr>
            <w:lang w:val="en-US"/>
          </w:rPr>
          <w:delText xml:space="preserve"> </w:delText>
        </w:r>
        <w:r w:rsidR="00513B31" w:rsidDel="00222BF4">
          <w:rPr>
            <w:lang w:val="en-US"/>
          </w:rPr>
          <w:delText>for silages and manure</w:delText>
        </w:r>
        <w:r w:rsidR="00513B31" w:rsidRPr="001A2017" w:rsidDel="00222BF4">
          <w:rPr>
            <w:lang w:val="en-US"/>
          </w:rPr>
          <w:delText xml:space="preserve"> </w:delText>
        </w:r>
        <w:r w:rsidR="00D75EBF" w:rsidRPr="001A2017" w:rsidDel="00222BF4">
          <w:rPr>
            <w:lang w:val="en-US"/>
          </w:rPr>
          <w:delText xml:space="preserve">were </w:delText>
        </w:r>
        <w:r w:rsidR="00E32EE4" w:rsidRPr="001A2017" w:rsidDel="00222BF4">
          <w:rPr>
            <w:lang w:val="en-US"/>
          </w:rPr>
          <w:delText>taken from</w:delText>
        </w:r>
        <w:r w:rsidR="001A2017" w:rsidRPr="001A2017" w:rsidDel="00222BF4">
          <w:rPr>
            <w:lang w:val="en-US"/>
          </w:rPr>
          <w:delText xml:space="preserve"> </w:delText>
        </w:r>
      </w:del>
      <w:del w:id="559" w:author="Hellmann, Simon" w:date="2025-08-30T14:36:00Z">
        <w:r w:rsidR="00E32EE4" w:rsidRPr="001A2017" w:rsidDel="00D916E1">
          <w:rPr>
            <w:lang w:val="en-US"/>
          </w:rPr>
          <w:delText>Wei</w:delText>
        </w:r>
        <w:r w:rsidR="009A2C8E" w:rsidDel="00D916E1">
          <w:rPr>
            <w:lang w:val="en-US"/>
          </w:rPr>
          <w:delText>ß</w:delText>
        </w:r>
        <w:r w:rsidR="00E32EE4" w:rsidRPr="001A2017" w:rsidDel="00D916E1">
          <w:rPr>
            <w:lang w:val="en-US"/>
          </w:rPr>
          <w:delText xml:space="preserve">bach </w:delText>
        </w:r>
      </w:del>
      <w:customXmlDelRangeStart w:id="560" w:author="Hellmann, Simon" w:date="2025-08-30T17:19:00Z"/>
      <w:sdt>
        <w:sdtPr>
          <w:rPr>
            <w:lang w:val="en-US"/>
          </w:rPr>
          <w:alias w:val="To edit, see citavi.com/edit"/>
          <w:tag w:val="CitaviPlaceholder#1f1ad116-e4a1-4b30-9d08-819273ef8bbb"/>
          <w:id w:val="1376043767"/>
          <w:placeholder>
            <w:docPart w:val="D829EA88C211A742AABDEF3C133E1B4E"/>
          </w:placeholder>
        </w:sdtPr>
        <w:sdtContent>
          <w:customXmlDelRangeEnd w:id="560"/>
          <w:del w:id="561" w:author="Hellmann, Simon" w:date="2025-08-30T14:41:00Z">
            <w:r w:rsidR="001A2017" w:rsidDel="00D916E1">
              <w:rPr>
                <w:lang w:val="en-US"/>
              </w:rPr>
              <w:fldChar w:fldCharType="begin"/>
            </w:r>
            <w:r w:rsidR="00055B45" w:rsidDel="00D916E1">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delInstrText>
            </w:r>
            <w:r w:rsidR="001A2017" w:rsidDel="00D916E1">
              <w:rPr>
                <w:lang w:val="en-US"/>
              </w:rPr>
              <w:fldChar w:fldCharType="separate"/>
            </w:r>
            <w:r w:rsidR="0088128B" w:rsidDel="00D916E1">
              <w:rPr>
                <w:lang w:val="en-US"/>
              </w:rPr>
              <w:delText>(Weißbach and Strubelt, 2008a, 2008b, 2008c)</w:delText>
            </w:r>
            <w:r w:rsidR="001A2017" w:rsidDel="00D916E1">
              <w:rPr>
                <w:lang w:val="en-US"/>
              </w:rPr>
              <w:fldChar w:fldCharType="end"/>
            </w:r>
          </w:del>
          <w:customXmlDelRangeStart w:id="562" w:author="Hellmann, Simon" w:date="2025-08-30T17:19:00Z"/>
        </w:sdtContent>
      </w:sdt>
      <w:customXmlDelRangeEnd w:id="562"/>
      <w:del w:id="563" w:author="Hellmann, Simon" w:date="2025-08-30T14:41:00Z">
        <w:r w:rsidR="001A2017" w:rsidDel="00D916E1">
          <w:rPr>
            <w:lang w:val="en-US"/>
          </w:rPr>
          <w:delText xml:space="preserve"> </w:delText>
        </w:r>
      </w:del>
      <w:del w:id="564" w:author="Hellmann, Simon" w:date="2025-08-30T17:19:00Z">
        <w:r w:rsidR="00550693" w:rsidRPr="001A2017" w:rsidDel="00222BF4">
          <w:rPr>
            <w:lang w:val="en-US"/>
          </w:rPr>
          <w:delText xml:space="preserve">and </w:delText>
        </w:r>
      </w:del>
      <w:customXmlDelRangeStart w:id="565" w:author="Hellmann, Simon" w:date="2025-08-30T17:19:00Z"/>
      <w:sdt>
        <w:sdtPr>
          <w:rPr>
            <w:lang w:val="en-US"/>
          </w:rPr>
          <w:alias w:val="To edit, see citavi.com/edit"/>
          <w:tag w:val="CitaviPlaceholder#aaec1667-29dc-421c-b738-39fc128c00a1"/>
          <w:id w:val="-1188671504"/>
          <w:placeholder>
            <w:docPart w:val="D829EA88C211A742AABDEF3C133E1B4E"/>
          </w:placeholder>
        </w:sdtPr>
        <w:sdtContent>
          <w:customXmlDelRangeEnd w:id="565"/>
          <w:del w:id="566" w:author="Hellmann, Simon" w:date="2025-08-30T17:19:00Z">
            <w:r w:rsidR="00C32D2B"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delInstrText>
            </w:r>
            <w:r w:rsidR="00C32D2B" w:rsidDel="00222BF4">
              <w:rPr>
                <w:lang w:val="en-US"/>
              </w:rPr>
              <w:fldChar w:fldCharType="separate"/>
            </w:r>
            <w:r w:rsidR="00C66576" w:rsidDel="00222BF4">
              <w:rPr>
                <w:lang w:val="en-US"/>
              </w:rPr>
              <w:fldChar w:fldCharType="begin"/>
            </w:r>
            <w:r w:rsidR="00C66576" w:rsidDel="00222BF4">
              <w:rPr>
                <w:lang w:val="en-US"/>
              </w:rPr>
              <w:delInstrText>HYPERLINK "#_CTVL0019a3197eb6c494dff8d212b66c5111b25" \o "Fisgativa, H.; Zennaro, B.; Charnier, C.; Richard, C.; Accarion, G.; Béline, F. (2020): Comprehensive determination of input state variables dataset r…"</w:delInstrText>
            </w:r>
            <w:r w:rsidR="00C66576" w:rsidDel="00222BF4">
              <w:rPr>
                <w:lang w:val="en-US"/>
              </w:rPr>
              <w:fldChar w:fldCharType="separate"/>
            </w:r>
            <w:r w:rsidR="00C66576" w:rsidDel="00222BF4">
              <w:rPr>
                <w:lang w:val="en-US"/>
              </w:rPr>
              <w:delText>Fisgativa et al.</w:delText>
            </w:r>
            <w:r w:rsidR="00C66576" w:rsidDel="00222BF4">
              <w:rPr>
                <w:lang w:val="en-US"/>
              </w:rPr>
              <w:fldChar w:fldCharType="end"/>
            </w:r>
            <w:r w:rsidR="00C32D2B" w:rsidDel="00222BF4">
              <w:rPr>
                <w:lang w:val="en-US"/>
              </w:rPr>
              <w:fldChar w:fldCharType="end"/>
            </w:r>
          </w:del>
          <w:customXmlDelRangeStart w:id="567" w:author="Hellmann, Simon" w:date="2025-08-30T17:19:00Z"/>
        </w:sdtContent>
      </w:sdt>
      <w:customXmlDelRangeEnd w:id="567"/>
      <w:del w:id="568" w:author="Hellmann, Simon" w:date="2025-08-30T17:19:00Z">
        <w:r w:rsidR="00C32D2B" w:rsidDel="00222BF4">
          <w:rPr>
            <w:lang w:val="en-US"/>
          </w:rPr>
          <w:delText xml:space="preserve"> </w:delText>
        </w:r>
      </w:del>
      <w:customXmlDelRangeStart w:id="569" w:author="Hellmann, Simon" w:date="2025-08-30T17:19:00Z"/>
      <w:sdt>
        <w:sdtPr>
          <w:rPr>
            <w:lang w:val="en-US"/>
          </w:rPr>
          <w:alias w:val="To edit, see citavi.com/edit"/>
          <w:tag w:val="CitaviPlaceholder#d92cdebe-27ce-44f6-9d8e-e20cc0c1c5b1"/>
          <w:id w:val="471253547"/>
          <w:placeholder>
            <w:docPart w:val="D829EA88C211A742AABDEF3C133E1B4E"/>
          </w:placeholder>
        </w:sdtPr>
        <w:sdtContent>
          <w:customXmlDelRangeEnd w:id="569"/>
          <w:del w:id="570" w:author="Hellmann, Simon" w:date="2025-08-30T17:19:00Z">
            <w:r w:rsidR="00C32D2B"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delInstrText>
            </w:r>
            <w:r w:rsidR="00C32D2B" w:rsidDel="00222BF4">
              <w:rPr>
                <w:lang w:val="en-US"/>
              </w:rPr>
              <w:fldChar w:fldCharType="separate"/>
            </w:r>
            <w:r w:rsidR="00C66576" w:rsidDel="00222BF4">
              <w:rPr>
                <w:lang w:val="en-US"/>
              </w:rPr>
              <w:fldChar w:fldCharType="begin"/>
            </w:r>
            <w:r w:rsidR="00C66576" w:rsidDel="00222BF4">
              <w:rPr>
                <w:lang w:val="en-US"/>
              </w:rPr>
              <w:delInstrText>HYPERLINK "#_CTVL0019a3197eb6c494dff8d212b66c5111b25" \o "Fisgativa, H.; Zennaro, B.; Charnier, C.; Richard, C.; Accarion, G.; Béline, F. (2020): Comprehensive determination of input state variables dataset r…"</w:delInstrText>
            </w:r>
            <w:r w:rsidR="00C66576" w:rsidDel="00222BF4">
              <w:rPr>
                <w:lang w:val="en-US"/>
              </w:rPr>
              <w:fldChar w:fldCharType="separate"/>
            </w:r>
            <w:r w:rsidR="00C66576" w:rsidDel="00222BF4">
              <w:rPr>
                <w:lang w:val="en-US"/>
              </w:rPr>
              <w:delText>(2020)</w:delText>
            </w:r>
            <w:r w:rsidR="00C66576" w:rsidDel="00222BF4">
              <w:rPr>
                <w:lang w:val="en-US"/>
              </w:rPr>
              <w:fldChar w:fldCharType="end"/>
            </w:r>
            <w:r w:rsidR="00C32D2B" w:rsidDel="00222BF4">
              <w:rPr>
                <w:lang w:val="en-US"/>
              </w:rPr>
              <w:fldChar w:fldCharType="end"/>
            </w:r>
          </w:del>
          <w:customXmlDelRangeStart w:id="571" w:author="Hellmann, Simon" w:date="2025-08-30T17:19:00Z"/>
        </w:sdtContent>
      </w:sdt>
      <w:customXmlDelRangeEnd w:id="571"/>
      <w:del w:id="572" w:author="Hellmann, Simon" w:date="2025-08-30T17:19:00Z">
        <w:r w:rsidR="00AF0C51" w:rsidDel="00222BF4">
          <w:rPr>
            <w:lang w:val="en-US"/>
          </w:rPr>
          <w:delText>, respectively</w:delText>
        </w:r>
        <w:r w:rsidR="00D10E51" w:rsidRPr="32AF646F" w:rsidDel="00222BF4">
          <w:rPr>
            <w:lang w:val="en-US"/>
          </w:rPr>
          <w:delText>.</w:delText>
        </w:r>
      </w:del>
    </w:p>
    <w:p w14:paraId="7D2B8803" w14:textId="1483CA14" w:rsidR="00C2149D" w:rsidDel="00FC6AF8" w:rsidRDefault="00C2149D">
      <w:pPr>
        <w:ind w:firstLine="0"/>
        <w:rPr>
          <w:del w:id="573" w:author="Hellmann, Simon" w:date="2025-08-31T12:08:00Z"/>
          <w:lang w:val="en-US"/>
        </w:rPr>
        <w:pPrChange w:id="574" w:author="Hellmann, Simon" w:date="2025-08-31T12:08:00Z">
          <w:pPr/>
        </w:pPrChange>
      </w:pPr>
      <w:del w:id="575" w:author="Hellmann, Simon" w:date="2025-08-30T17:20:00Z">
        <w:r w:rsidDel="00222BF4">
          <w:rPr>
            <w:lang w:val="en-US"/>
          </w:rPr>
          <w:delText>T</w:delText>
        </w:r>
        <w:r w:rsidR="001D1640" w:rsidDel="00222BF4">
          <w:rPr>
            <w:lang w:val="en-US"/>
          </w:rPr>
          <w:delText>o</w:delText>
        </w:r>
        <w:r w:rsidR="00124B3A" w:rsidDel="00222BF4">
          <w:rPr>
            <w:lang w:val="en-US"/>
          </w:rPr>
          <w:delText>tal solids</w:delText>
        </w:r>
        <w:r w:rsidR="00085BEF" w:rsidDel="00222BF4">
          <w:rPr>
            <w:lang w:val="en-US"/>
          </w:rPr>
          <w:delText xml:space="preserve"> </w:delText>
        </w:r>
        <w:r w:rsidR="001D1640" w:rsidDel="00222BF4">
          <w:rPr>
            <w:lang w:val="en-US"/>
          </w:rPr>
          <w:delText>(</w:delText>
        </w:r>
        <m:oMath>
          <m:r>
            <w:rPr>
              <w:rFonts w:ascii="Cambria Math" w:hAnsi="Cambria Math"/>
              <w:lang w:val="en-US"/>
            </w:rPr>
            <m:t>TS</m:t>
          </m:r>
        </m:oMath>
        <w:r w:rsidR="001D1640" w:rsidDel="00222BF4">
          <w:rPr>
            <w:lang w:val="en-US"/>
          </w:rPr>
          <w:delText xml:space="preserve">) </w:delText>
        </w:r>
        <w:r w:rsidR="00AB67E7" w:rsidDel="00222BF4">
          <w:rPr>
            <w:lang w:val="en-US"/>
          </w:rPr>
          <w:delText>were</w:delText>
        </w:r>
        <w:r w:rsidDel="00222BF4">
          <w:rPr>
            <w:lang w:val="en-US"/>
          </w:rPr>
          <w:delText xml:space="preserve"> assumed to </w:delText>
        </w:r>
        <w:r w:rsidR="00AF3D15" w:rsidDel="00222BF4">
          <w:rPr>
            <w:lang w:val="en-US"/>
          </w:rPr>
          <w:delText xml:space="preserve">consist of </w:delText>
        </w:r>
        <w:r w:rsidR="00962CA6" w:rsidDel="00222BF4">
          <w:rPr>
            <w:lang w:val="en-US"/>
          </w:rPr>
          <w:delText xml:space="preserve">crude </w:delText>
        </w:r>
        <w:r w:rsidDel="00222BF4">
          <w:rPr>
            <w:lang w:val="en-US"/>
          </w:rPr>
          <w:delText>ash</w:delText>
        </w:r>
        <w:r w:rsidR="00E54CCA" w:rsidDel="00222BF4">
          <w:rPr>
            <w:lang w:val="en-US"/>
          </w:rPr>
          <w:delText xml:space="preserve"> </w:delText>
        </w:r>
        <m:oMath>
          <m:r>
            <w:rPr>
              <w:rFonts w:ascii="Cambria Math" w:hAnsi="Cambria Math"/>
              <w:lang w:val="en-US"/>
            </w:rPr>
            <m:t>XA</m:t>
          </m:r>
        </m:oMath>
        <w:r w:rsidDel="00222BF4">
          <w:rPr>
            <w:lang w:val="en-US"/>
          </w:rPr>
          <w:delText xml:space="preserve"> </w:delText>
        </w:r>
        <w:r w:rsidR="00AB67E7" w:rsidDel="00222BF4">
          <w:rPr>
            <w:lang w:val="en-US"/>
          </w:rPr>
          <w:delText xml:space="preserve">and </w:delText>
        </w:r>
        <w:r w:rsidR="003114E1" w:rsidDel="00222BF4">
          <w:rPr>
            <w:lang w:val="en-US"/>
          </w:rPr>
          <w:delText xml:space="preserve">crude </w:delText>
        </w:r>
        <w:r w:rsidDel="00222BF4">
          <w:rPr>
            <w:lang w:val="en-US"/>
          </w:rPr>
          <w:delText xml:space="preserve">macronutrients </w:delText>
        </w:r>
        <w:r w:rsidR="00CF25C5" w:rsidDel="00222BF4">
          <w:rPr>
            <w:lang w:val="en-US"/>
          </w:rPr>
          <w:delText>(</w:delText>
        </w:r>
        <w:r w:rsidR="004A1F2D" w:rsidDel="00222BF4">
          <w:rPr>
            <w:lang w:val="en-US"/>
          </w:rPr>
          <w:delText xml:space="preserve">crude </w:delText>
        </w:r>
        <w:r w:rsidDel="00222BF4">
          <w:rPr>
            <w:lang w:val="en-US"/>
          </w:rPr>
          <w:delText>carbohydrates</w:delText>
        </w:r>
        <w:r w:rsidR="00EC303E" w:rsidRPr="00EC303E" w:rsidDel="00222BF4">
          <w:rPr>
            <w:rFonts w:ascii="Cambria Math" w:hAnsi="Cambria Math"/>
            <w:i/>
            <w:lang w:val="en-US"/>
          </w:rPr>
          <w:delText xml:space="preserve"> </w:delText>
        </w:r>
      </w:del>
      <m:oMath>
        <m:r>
          <w:del w:id="576" w:author="Hellmann, Simon" w:date="2025-08-31T11:51:00Z">
            <w:rPr>
              <w:rFonts w:ascii="Cambria Math" w:hAnsi="Cambria Math"/>
              <w:lang w:val="en-US"/>
            </w:rPr>
            <m:t>XC</m:t>
          </w:del>
        </m:r>
      </m:oMath>
      <w:del w:id="577" w:author="Hellmann, Simon" w:date="2025-08-31T11:51:00Z">
        <w:r w:rsidDel="008D39E8">
          <w:rPr>
            <w:lang w:val="en-US"/>
          </w:rPr>
          <w:delText xml:space="preserve">, </w:delText>
        </w:r>
        <w:r w:rsidR="004A1F2D" w:rsidDel="008D39E8">
          <w:rPr>
            <w:lang w:val="en-US"/>
          </w:rPr>
          <w:delText xml:space="preserve">crude </w:delText>
        </w:r>
        <w:r w:rsidDel="008D39E8">
          <w:rPr>
            <w:lang w:val="en-US"/>
          </w:rPr>
          <w:delText xml:space="preserve">proteins </w:delText>
        </w:r>
        <m:oMath>
          <m:r>
            <w:rPr>
              <w:rFonts w:ascii="Cambria Math" w:hAnsi="Cambria Math"/>
              <w:lang w:val="en-US"/>
            </w:rPr>
            <m:t>XP</m:t>
          </m:r>
        </m:oMath>
        <w:r w:rsidR="003114E1" w:rsidDel="008D39E8">
          <w:rPr>
            <w:lang w:val="en-US"/>
          </w:rPr>
          <w:delText xml:space="preserve"> </w:delText>
        </w:r>
        <w:r w:rsidDel="008D39E8">
          <w:rPr>
            <w:lang w:val="en-US"/>
          </w:rPr>
          <w:delText xml:space="preserve">and </w:delText>
        </w:r>
        <w:r w:rsidR="004A1F2D" w:rsidDel="008D39E8">
          <w:rPr>
            <w:lang w:val="en-US"/>
          </w:rPr>
          <w:delText xml:space="preserve">crude </w:delText>
        </w:r>
        <w:r w:rsidDel="008D39E8">
          <w:rPr>
            <w:lang w:val="en-US"/>
          </w:rPr>
          <w:delText>lipids</w:delText>
        </w:r>
        <w:r w:rsidR="00EC303E" w:rsidRPr="00EC303E" w:rsidDel="008D39E8">
          <w:rPr>
            <w:rFonts w:ascii="Cambria Math" w:hAnsi="Cambria Math"/>
            <w:i/>
            <w:lang w:val="en-US"/>
          </w:rPr>
          <w:delText xml:space="preserve"> </w:delText>
        </w:r>
        <m:oMath>
          <m:r>
            <w:rPr>
              <w:rFonts w:ascii="Cambria Math" w:hAnsi="Cambria Math"/>
              <w:lang w:val="en-US"/>
            </w:rPr>
            <m:t>XL</m:t>
          </m:r>
        </m:oMath>
        <w:r w:rsidR="00CF25C5" w:rsidDel="008D39E8">
          <w:rPr>
            <w:lang w:val="en-US"/>
          </w:rPr>
          <w:delText>)</w:delText>
        </w:r>
        <w:r w:rsidR="00F06B60" w:rsidDel="008D39E8">
          <w:rPr>
            <w:lang w:val="en-US"/>
          </w:rPr>
          <w:delText xml:space="preserve">, </w:delText>
        </w:r>
        <w:r w:rsidR="00EF6FD2" w:rsidDel="008D39E8">
          <w:rPr>
            <w:lang w:val="en-US"/>
          </w:rPr>
          <w:delText xml:space="preserve">where </w:delText>
        </w:r>
      </w:del>
      <w:del w:id="578" w:author="Hellmann, Simon" w:date="2025-08-30T14:41:00Z">
        <w:r w:rsidR="00EF6FD2" w:rsidRPr="00D916E1" w:rsidDel="00D916E1">
          <w:rPr>
            <w:color w:val="4BACC6" w:themeColor="accent5"/>
            <w:lang w:val="en-US"/>
            <w:rPrChange w:id="579" w:author="Hellmann, Simon" w:date="2025-08-30T14:43:00Z">
              <w:rPr>
                <w:lang w:val="en-US"/>
              </w:rPr>
            </w:rPrChange>
          </w:rPr>
          <w:delText>crude CH include l</w:delText>
        </w:r>
      </w:del>
      <w:del w:id="580" w:author="Hellmann, Simon" w:date="2025-08-31T11:51:00Z">
        <w:r w:rsidR="00EF6FD2" w:rsidRPr="00D916E1" w:rsidDel="008D39E8">
          <w:rPr>
            <w:color w:val="4BACC6" w:themeColor="accent5"/>
            <w:lang w:val="en-US"/>
            <w:rPrChange w:id="581" w:author="Hellmann, Simon" w:date="2025-08-30T14:43:00Z">
              <w:rPr>
                <w:lang w:val="en-US"/>
              </w:rPr>
            </w:rPrChange>
          </w:rPr>
          <w:delText>ignin</w:delText>
        </w:r>
        <w:r w:rsidR="00EF6FD2" w:rsidDel="008D39E8">
          <w:rPr>
            <w:lang w:val="en-US"/>
          </w:rPr>
          <w:delText xml:space="preserve">. </w:delText>
        </w:r>
        <w:r w:rsidR="00AB181A" w:rsidDel="008D39E8">
          <w:rPr>
            <w:lang w:val="en-US"/>
          </w:rPr>
          <w:delText xml:space="preserve">Crude values are given in percentage of </w:delText>
        </w:r>
        <m:oMath>
          <m:r>
            <w:rPr>
              <w:rFonts w:ascii="Cambria Math" w:hAnsi="Cambria Math"/>
              <w:lang w:val="en-US"/>
            </w:rPr>
            <m:t>TS</m:t>
          </m:r>
        </m:oMath>
        <w:r w:rsidR="00AB181A" w:rsidDel="008D39E8">
          <w:rPr>
            <w:lang w:val="en-US"/>
          </w:rPr>
          <w:delText xml:space="preserve">, therefore it holds </w:delText>
        </w:r>
      </w:del>
      <w:customXmlDelRangeStart w:id="582" w:author="Hellmann, Simon" w:date="2025-08-31T11:51:00Z"/>
      <w:sdt>
        <w:sdtPr>
          <w:rPr>
            <w:lang w:val="en-US"/>
          </w:rPr>
          <w:alias w:val="To edit, see citavi.com/edit"/>
          <w:tag w:val="CitaviPlaceholder#42e46deb-c6d4-4231-901d-96a8406b42fe"/>
          <w:id w:val="1357161059"/>
          <w:placeholder>
            <w:docPart w:val="1D407CE5B86EF74EA11701C07D2544F9"/>
          </w:placeholder>
        </w:sdtPr>
        <w:sdtContent>
          <w:customXmlDelRangeEnd w:id="582"/>
          <w:del w:id="583" w:author="Hellmann, Simon" w:date="2025-08-31T11:51:00Z">
            <w:r w:rsidR="00C32D2B" w:rsidDel="008D39E8">
              <w:rPr>
                <w:lang w:val="en-US"/>
              </w:rPr>
              <w:fldChar w:fldCharType="begin"/>
            </w:r>
            <w:r w:rsidR="00A551DA" w:rsidDel="008D39E8">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delInstrText>
            </w:r>
            <w:r w:rsidR="00C32D2B" w:rsidDel="008D39E8">
              <w:rPr>
                <w:lang w:val="en-US"/>
              </w:rPr>
              <w:fldChar w:fldCharType="separate"/>
            </w:r>
            <w:r w:rsidR="00E04011" w:rsidDel="008D39E8">
              <w:rPr>
                <w:lang w:val="en-US"/>
              </w:rPr>
              <w:fldChar w:fldCharType="begin"/>
            </w:r>
            <w:r w:rsidR="00E04011" w:rsidDel="008D39E8">
              <w:rPr>
                <w:lang w:val="en-US"/>
              </w:rPr>
              <w:delInstrText>HYPERLINK "#_CTVL0016df8aa821b7747acb1edb4d9183c161a" \o "Weinrich, S.; Mauky, E.; Schmidt, T.; Krebs, C.; Liebetrau, J.; Nelles, M. (2021): Systematic simplification of the Anaerobic Digestion Model No. 1 (A…"</w:delInstrText>
            </w:r>
            <w:r w:rsidR="00E04011" w:rsidDel="008D39E8">
              <w:rPr>
                <w:lang w:val="en-US"/>
              </w:rPr>
              <w:fldChar w:fldCharType="separate"/>
            </w:r>
            <w:r w:rsidR="00E04011" w:rsidDel="008D39E8">
              <w:rPr>
                <w:lang w:val="en-US"/>
              </w:rPr>
              <w:delText>(Weinrich et al., 2021)</w:delText>
            </w:r>
            <w:r w:rsidR="00E04011" w:rsidDel="008D39E8">
              <w:rPr>
                <w:lang w:val="en-US"/>
              </w:rPr>
              <w:fldChar w:fldCharType="end"/>
            </w:r>
            <w:r w:rsidR="00C32D2B" w:rsidDel="008D39E8">
              <w:rPr>
                <w:lang w:val="en-US"/>
              </w:rPr>
              <w:fldChar w:fldCharType="end"/>
            </w:r>
          </w:del>
          <w:customXmlDelRangeStart w:id="584" w:author="Hellmann, Simon" w:date="2025-08-31T11:51:00Z"/>
        </w:sdtContent>
      </w:sdt>
      <w:customXmlDelRangeEnd w:id="584"/>
      <w:del w:id="585" w:author="Hellmann, Simon" w:date="2025-08-31T12:08:00Z">
        <w:r w:rsidR="00EF6FD2" w:rsidDel="00FC6AF8">
          <w:rPr>
            <w:lang w:val="en-US"/>
          </w:rPr>
          <w:delText xml:space="preserve"> </w:delText>
        </w:r>
      </w:del>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734"/>
        <w:gridCol w:w="766"/>
      </w:tblGrid>
      <w:tr w:rsidR="00AB67E7" w:rsidRPr="00AF0FDC" w:rsidDel="00FC6AF8" w14:paraId="46F58258" w14:textId="09691973">
        <w:trPr>
          <w:del w:id="586" w:author="Hellmann, Simon" w:date="2025-08-31T12:08:00Z"/>
        </w:trPr>
        <w:tc>
          <w:tcPr>
            <w:tcW w:w="293" w:type="pct"/>
            <w:vAlign w:val="center"/>
          </w:tcPr>
          <w:p w14:paraId="024F5080" w14:textId="5A55C87F" w:rsidR="00AB67E7" w:rsidDel="00FC6AF8" w:rsidRDefault="00AB67E7">
            <w:pPr>
              <w:ind w:firstLine="0"/>
              <w:rPr>
                <w:del w:id="587" w:author="Hellmann, Simon" w:date="2025-08-31T12:08:00Z"/>
                <w:lang w:val="en-US"/>
              </w:rPr>
              <w:pPrChange w:id="588" w:author="Hellmann, Simon" w:date="2025-08-31T12:08:00Z">
                <w:pPr>
                  <w:ind w:firstLine="0"/>
                  <w:jc w:val="right"/>
                </w:pPr>
              </w:pPrChange>
            </w:pPr>
          </w:p>
        </w:tc>
        <w:tc>
          <w:tcPr>
            <w:tcW w:w="4283" w:type="pct"/>
            <w:vAlign w:val="center"/>
          </w:tcPr>
          <w:p w14:paraId="37CFE217" w14:textId="145C3C26" w:rsidR="00AB67E7" w:rsidRPr="00C32D2B" w:rsidDel="00FC6AF8" w:rsidRDefault="00EC303E">
            <w:pPr>
              <w:ind w:firstLine="0"/>
              <w:rPr>
                <w:del w:id="589" w:author="Hellmann, Simon" w:date="2025-08-31T12:08:00Z"/>
                <w:rFonts w:eastAsia="Garamond" w:cs="Garamond"/>
                <w:lang w:val="en-US"/>
              </w:rPr>
              <w:pPrChange w:id="590" w:author="Hellmann, Simon" w:date="2025-08-31T12:08:00Z">
                <w:pPr>
                  <w:spacing w:line="416" w:lineRule="auto"/>
                  <w:ind w:right="30" w:firstLine="341"/>
                  <w:jc w:val="center"/>
                </w:pPr>
              </w:pPrChange>
            </w:pPr>
            <m:oMathPara>
              <m:oMath>
                <m:r>
                  <w:del w:id="591" w:author="Hellmann, Simon" w:date="2025-08-31T12:08:00Z">
                    <w:rPr>
                      <w:rFonts w:ascii="Cambria Math" w:eastAsia="Garamond" w:hAnsi="Cambria Math" w:cs="Garamond"/>
                      <w:szCs w:val="24"/>
                      <w:lang w:val="en-US"/>
                    </w:rPr>
                    <m:t>XC=100-XA-XP-XL.</m:t>
                  </w:del>
                </m:r>
              </m:oMath>
            </m:oMathPara>
          </w:p>
        </w:tc>
        <w:tc>
          <w:tcPr>
            <w:tcW w:w="424" w:type="pct"/>
            <w:vAlign w:val="center"/>
          </w:tcPr>
          <w:p w14:paraId="3D2170E9" w14:textId="123153D0" w:rsidR="00AB67E7" w:rsidDel="00FC6AF8" w:rsidRDefault="00AB67E7">
            <w:pPr>
              <w:ind w:firstLine="0"/>
              <w:rPr>
                <w:del w:id="592" w:author="Hellmann, Simon" w:date="2025-08-31T12:08:00Z"/>
                <w:lang w:val="en-US"/>
              </w:rPr>
              <w:pPrChange w:id="593" w:author="Hellmann, Simon" w:date="2025-08-31T12:08:00Z">
                <w:pPr>
                  <w:pStyle w:val="Beschriftung"/>
                  <w:jc w:val="right"/>
                </w:pPr>
              </w:pPrChange>
            </w:pPr>
            <w:del w:id="594" w:author="Hellmann, Simon" w:date="2025-08-31T12:08:00Z">
              <w:r w:rsidRPr="00C32D2B" w:rsidDel="00FC6AF8">
                <w:rPr>
                  <w:lang w:val="en-US"/>
                </w:rPr>
                <w:delText>(</w:delText>
              </w:r>
              <w:r w:rsidDel="00FC6AF8">
                <w:fldChar w:fldCharType="begin"/>
              </w:r>
              <w:r w:rsidRPr="00C32D2B" w:rsidDel="00FC6AF8">
                <w:rPr>
                  <w:lang w:val="en-US"/>
                </w:rPr>
                <w:delInstrText xml:space="preserve"> STYLEREF 1 \s </w:delInstrText>
              </w:r>
              <w:r w:rsidDel="00FC6AF8">
                <w:fldChar w:fldCharType="separate"/>
              </w:r>
              <w:r w:rsidR="00F7388A" w:rsidDel="00FC6AF8">
                <w:rPr>
                  <w:noProof/>
                  <w:lang w:val="en-US"/>
                </w:rPr>
                <w:delText>2</w:delText>
              </w:r>
              <w:r w:rsidDel="00FC6AF8">
                <w:fldChar w:fldCharType="end"/>
              </w:r>
              <w:r w:rsidRPr="00C32D2B" w:rsidDel="00FC6AF8">
                <w:rPr>
                  <w:lang w:val="en-US"/>
                </w:rPr>
                <w:delText>.</w:delText>
              </w:r>
              <w:r w:rsidDel="00FC6AF8">
                <w:fldChar w:fldCharType="begin"/>
              </w:r>
              <w:r w:rsidRPr="00C32D2B" w:rsidDel="00FC6AF8">
                <w:rPr>
                  <w:lang w:val="en-US"/>
                </w:rPr>
                <w:delInstrText xml:space="preserve"> SEQ Equation \* ARABIC \s 1 </w:delInstrText>
              </w:r>
              <w:r w:rsidDel="00FC6AF8">
                <w:fldChar w:fldCharType="separate"/>
              </w:r>
              <w:r w:rsidR="00F7388A" w:rsidDel="00FC6AF8">
                <w:rPr>
                  <w:noProof/>
                  <w:lang w:val="en-US"/>
                </w:rPr>
                <w:delText>1</w:delText>
              </w:r>
              <w:r w:rsidDel="00FC6AF8">
                <w:fldChar w:fldCharType="end"/>
              </w:r>
              <w:r w:rsidRPr="00C32D2B" w:rsidDel="00FC6AF8">
                <w:rPr>
                  <w:lang w:val="en-US"/>
                </w:rPr>
                <w:delText>)</w:delText>
              </w:r>
            </w:del>
          </w:p>
        </w:tc>
      </w:tr>
    </w:tbl>
    <w:p w14:paraId="6E5E4B6E" w14:textId="7DBDCB9C" w:rsidR="00EF63E2" w:rsidRPr="00773618" w:rsidRDefault="00177C0F">
      <w:pPr>
        <w:rPr>
          <w:lang w:val="en-US"/>
        </w:rPr>
        <w:pPrChange w:id="595" w:author="Hellmann, Simon" w:date="2025-08-31T12:09:00Z">
          <w:pPr>
            <w:ind w:firstLine="0"/>
          </w:pPr>
        </w:pPrChange>
      </w:pPr>
      <w:del w:id="596" w:author="Hellmann, Simon" w:date="2025-08-31T12:08:00Z">
        <w:r w:rsidRPr="00C64143" w:rsidDel="00FC6AF8">
          <w:rPr>
            <w:lang w:val="en-US"/>
          </w:rPr>
          <w:lastRenderedPageBreak/>
          <w:delText>I</w:delText>
        </w:r>
      </w:del>
      <w:ins w:id="597" w:author="Hellmann, Simon" w:date="2025-08-31T12:08:00Z">
        <w:r w:rsidR="00FC6AF8" w:rsidRPr="00C64143">
          <w:rPr>
            <w:lang w:val="en-US"/>
          </w:rPr>
          <w:t>I</w:t>
        </w:r>
      </w:ins>
      <w:r w:rsidR="0016215A" w:rsidRPr="00C64143">
        <w:rPr>
          <w:lang w:val="en-US"/>
        </w:rPr>
        <w:t>nfluent</w:t>
      </w:r>
      <w:r w:rsidR="00EF63E2" w:rsidRPr="00C64143">
        <w:rPr>
          <w:lang w:val="en-US"/>
        </w:rPr>
        <w:t xml:space="preserve"> concentration</w:t>
      </w:r>
      <w:r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Change w:id="598" w:author="Hellmann, Simon" w:date="2025-08-31T12:08:00Z">
                  <w:rPr>
                    <w:rFonts w:ascii="Cambria Math" w:hAnsi="Cambria Math"/>
                    <w:lang w:val="en-US"/>
                  </w:rPr>
                </w:rPrChange>
              </w:rPr>
              <m:t>ξ</m:t>
            </m:r>
          </m:e>
          <m:sub>
            <m:r>
              <w:rPr>
                <w:rFonts w:ascii="Cambria Math" w:hAnsi="Cambria Math"/>
                <w:rPrChange w:id="599" w:author="Hellmann, Simon" w:date="2025-08-31T12:08:00Z">
                  <w:rPr>
                    <w:rFonts w:ascii="Cambria Math" w:hAnsi="Cambria Math"/>
                    <w:lang w:val="en-US"/>
                  </w:rPr>
                </w:rPrChange>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C40BC0">
            <w:rPr>
              <w:lang w:val="en-US"/>
            </w:rPr>
            <w:fldChar w:fldCharType="begin"/>
          </w:r>
          <w:r w:rsidR="00C40BC0">
            <w:rPr>
              <w:lang w:val="en-US"/>
            </w:rPr>
            <w:instrText>HYPERLINK "#_CTVL001aa10622fc825473c887011dc382fbeeb" \o "Lübken, M.; Kosse, P.; Koch, K.; Gehring, T.; Wichern, M. (2015): Influent Fractionation for Modeling Continuous Anaerobic Digestion Processes. In Güb…"</w:instrText>
          </w:r>
          <w:r w:rsidR="00C40BC0">
            <w:rPr>
              <w:lang w:val="en-US"/>
            </w:rPr>
            <w:fldChar w:fldCharType="separate"/>
          </w:r>
          <w:r w:rsidR="00C40BC0" w:rsidRPr="00C40BC0">
            <w:rPr>
              <w:lang w:val="en-US"/>
            </w:rPr>
            <w:t>(Lübken et al., 2015)</w:t>
          </w:r>
          <w:r w:rsidR="00C40BC0">
            <w:rPr>
              <w:lang w:val="en-US"/>
            </w:rPr>
            <w:fldChar w:fldCharType="end"/>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
        <w:gridCol w:w="7457"/>
        <w:gridCol w:w="1321"/>
      </w:tblGrid>
      <w:tr w:rsidR="00D779B8" w:rsidRPr="00AF0FDC"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AF0FDC">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00C04604" w:rsidR="00D779B8" w:rsidRDefault="00D779B8">
            <w:pPr>
              <w:pStyle w:val="Beschriftung"/>
              <w:jc w:val="right"/>
              <w:rPr>
                <w:lang w:val="en-US"/>
              </w:rPr>
            </w:pPr>
            <w:bookmarkStart w:id="600" w:name="_Ref188204729"/>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ins w:id="601" w:author="Hellmann, Simon" w:date="2025-08-31T12:14:00Z">
              <w:r w:rsidR="00C64143">
                <w:rPr>
                  <w:noProof/>
                  <w:lang w:val="en-US"/>
                </w:rPr>
                <w:t>10</w:t>
              </w:r>
            </w:ins>
            <w:del w:id="602" w:author="Hellmann, Simon" w:date="2025-08-31T12:14:00Z">
              <w:r w:rsidR="00F7388A" w:rsidDel="00C64143">
                <w:rPr>
                  <w:noProof/>
                  <w:lang w:val="en-US"/>
                </w:rPr>
                <w:delText>2</w:delText>
              </w:r>
            </w:del>
            <w:r>
              <w:fldChar w:fldCharType="end"/>
            </w:r>
            <w:r w:rsidRPr="00C32D2B">
              <w:rPr>
                <w:lang w:val="en-US"/>
              </w:rPr>
              <w:t>)</w:t>
            </w:r>
            <w:bookmarkEnd w:id="600"/>
          </w:p>
        </w:tc>
      </w:tr>
    </w:tbl>
    <w:p w14:paraId="55802794" w14:textId="5533250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D90490">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
        <w:gridCol w:w="7457"/>
        <w:gridCol w:w="1321"/>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AF0FDC">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134CE95E" w:rsidR="00D779B8" w:rsidRDefault="00D779B8">
            <w:pPr>
              <w:pStyle w:val="Beschriftung"/>
              <w:jc w:val="right"/>
              <w:rPr>
                <w:lang w:val="en-US"/>
              </w:rPr>
            </w:pPr>
            <w:bookmarkStart w:id="603" w:name="_Ref188204136"/>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ins w:id="604" w:author="Hellmann, Simon" w:date="2025-08-31T12:14:00Z">
              <w:r w:rsidR="00C64143">
                <w:rPr>
                  <w:noProof/>
                  <w:lang w:val="en-US"/>
                </w:rPr>
                <w:t>11</w:t>
              </w:r>
            </w:ins>
            <w:del w:id="605" w:author="Hellmann, Simon" w:date="2025-08-31T12:14:00Z">
              <w:r w:rsidR="00F7388A" w:rsidDel="00C64143">
                <w:rPr>
                  <w:noProof/>
                  <w:lang w:val="en-US"/>
                </w:rPr>
                <w:delText>3</w:delText>
              </w:r>
            </w:del>
            <w:r>
              <w:fldChar w:fldCharType="end"/>
            </w:r>
            <w:r w:rsidRPr="00C32D2B">
              <w:rPr>
                <w:lang w:val="en-US"/>
              </w:rPr>
              <w:t>)</w:t>
            </w:r>
            <w:bookmarkEnd w:id="603"/>
          </w:p>
        </w:tc>
      </w:tr>
    </w:tbl>
    <w:p w14:paraId="71C845DA" w14:textId="20D4B8F2" w:rsidR="00A737A4" w:rsidRDefault="0009130B" w:rsidP="00DE2A92">
      <w:pPr>
        <w:ind w:firstLine="0"/>
        <w:rPr>
          <w:rFonts w:eastAsia="Garamond" w:cs="Garamond"/>
          <w:lang w:val="en-US"/>
        </w:rPr>
      </w:pPr>
      <w:del w:id="606" w:author="Hellmann, Simon" w:date="2025-08-30T15:05:00Z">
        <w:r w:rsidDel="00B30641">
          <w:rPr>
            <w:lang w:val="en-US"/>
          </w:rPr>
          <w:delText>To this end,</w:delText>
        </w:r>
        <w:r w:rsidR="003C3DE0" w:rsidDel="00B30641">
          <w:rPr>
            <w:lang w:val="en-US"/>
          </w:rPr>
          <w:delText xml:space="preserve"> t</w:delText>
        </w:r>
      </w:del>
      <w:ins w:id="607" w:author="Hellmann, Simon" w:date="2025-08-30T15:05:00Z">
        <w:r w:rsidR="00B30641">
          <w:rPr>
            <w:lang w:val="en-US"/>
          </w:rPr>
          <w:t>T</w:t>
        </w:r>
      </w:ins>
      <w:r w:rsidR="003C3DE0">
        <w:rPr>
          <w:lang w:val="en-US"/>
        </w:rPr>
        <w:t xml:space="preserve">otal </w:t>
      </w:r>
      <w:r w:rsidR="0045620C">
        <w:rPr>
          <w:lang w:val="en-US"/>
        </w:rPr>
        <w:t xml:space="preserve">degradabilities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ins w:id="608" w:author="Hellmann, Simon" w:date="2025-08-30T15:05:00Z">
        <w:r w:rsidR="00B30641">
          <w:rPr>
            <w:lang w:val="en-US"/>
          </w:rPr>
          <w:softHyphen/>
        </w:r>
      </w:ins>
      <w:r w:rsidR="00C71122">
        <w:rPr>
          <w:lang w:val="en-US"/>
        </w:rPr>
        <w:t>me</w:t>
      </w:r>
      <w:ins w:id="609" w:author="Hellmann, Simon" w:date="2025-08-30T15:06:00Z">
        <w:r w:rsidR="00B30641">
          <w:rPr>
            <w:lang w:val="en-US"/>
          </w:rPr>
          <w:softHyphen/>
        </w:r>
      </w:ins>
      <w:r w:rsidR="00C71122">
        <w:rPr>
          <w:lang w:val="en-US"/>
        </w:rPr>
        <w:t>tric</w:t>
      </w:r>
      <w:r w:rsidR="002E210F">
        <w:rPr>
          <w:lang w:val="en-US"/>
        </w:rPr>
        <w:t xml:space="preserve"> </w:t>
      </w:r>
      <w:r w:rsidR="00E55565">
        <w:rPr>
          <w:lang w:val="en-US"/>
        </w:rPr>
        <w:t xml:space="preserve">BMP </w:t>
      </w:r>
      <w:del w:id="610" w:author="Hellmann, Simon" w:date="2025-08-30T15:09:00Z">
        <w:r w:rsidR="00591064" w:rsidDel="00B30641">
          <w:rPr>
            <w:lang w:val="en-US"/>
          </w:rPr>
          <w:delText xml:space="preserve">for </w:delText>
        </w:r>
      </w:del>
      <w:ins w:id="611" w:author="Hellmann, Simon" w:date="2025-08-30T15:09:00Z">
        <w:r w:rsidR="00B30641">
          <w:rPr>
            <w:lang w:val="en-US"/>
          </w:rPr>
          <w:t xml:space="preserve">of </w:t>
        </w:r>
      </w:ins>
      <w:r w:rsidR="00732446">
        <w:rPr>
          <w:lang w:val="en-US"/>
        </w:rPr>
        <w:t>agricultural substrates</w:t>
      </w:r>
      <w:r w:rsidR="00591064">
        <w:rPr>
          <w:lang w:val="en-US"/>
        </w:rPr>
        <w:t xml:space="preserve"> </w:t>
      </w:r>
      <w:ins w:id="612" w:author="Hellmann, Simon" w:date="2025-08-30T15:13:00Z">
        <w:r w:rsidR="004D7049">
          <w:rPr>
            <w:lang w:val="en-US"/>
          </w:rPr>
          <w:t xml:space="preserve">of </w:t>
        </w:r>
      </w:ins>
      <w:del w:id="613" w:author="Hellmann, Simon" w:date="2025-08-30T15:13:00Z">
        <w:r w:rsidR="00591064" w:rsidDel="004D7049">
          <w:rPr>
            <w:lang w:val="en-US"/>
          </w:rPr>
          <w:delText xml:space="preserve">of </w:delText>
        </w:r>
      </w:del>
      <w:r w:rsidR="00046F5C" w:rsidRPr="77CCFEC8">
        <w:rPr>
          <w:rFonts w:eastAsia="Garamond" w:cs="Garamond"/>
          <w:lang w:val="en-US"/>
        </w:rPr>
        <w:t xml:space="preserve">420 </w:t>
      </w:r>
      <w:r w:rsidR="00046F5C">
        <w:rPr>
          <w:rFonts w:eastAsia="Garamond" w:cs="Garamond"/>
          <w:lang w:val="en-US"/>
        </w:rPr>
        <w:t>L</w:t>
      </w:r>
      <w:del w:id="614" w:author="Hellmann, Simon" w:date="2025-08-30T15:12:00Z">
        <w:r w:rsidR="00046F5C" w:rsidDel="004D7049">
          <w:rPr>
            <w:rFonts w:eastAsia="Garamond" w:cs="Garamond"/>
            <w:lang w:val="en-US"/>
          </w:rPr>
          <w:delText xml:space="preserve"> </w:delText>
        </w:r>
      </w:del>
      <w:ins w:id="615" w:author="Hellmann, Simon" w:date="2025-08-30T15:12:00Z">
        <w:r w:rsidR="004D7049">
          <w:rPr>
            <w:rFonts w:eastAsia="Garamond" w:cs="Garamond"/>
            <w:lang w:val="en-US"/>
          </w:rPr>
          <w:t xml:space="preserve"> </w:t>
        </w:r>
      </w:ins>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w:anchor="_CTVL001ff9e8b109e884cb2b5cdf110c00d3df1" w:tooltip="Weißbach, F. (2009): Gas production potential of forage and cereal crops in biogas production. Agricultural Engineering 64 (5), 317–321." w:history="1">
            <w:r w:rsidR="00C40BC0" w:rsidRPr="00C40BC0">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del w:id="616" w:author="Hellmann, Simon" w:date="2025-08-30T15:10:00Z">
        <w:r w:rsidR="00E40C42" w:rsidDel="00B30641">
          <w:rPr>
            <w:rFonts w:eastAsia="Garamond" w:cs="Garamond"/>
            <w:lang w:val="en-US"/>
          </w:rPr>
          <w:delText xml:space="preserve">provided </w:delText>
        </w:r>
      </w:del>
      <w:ins w:id="617" w:author="Hellmann, Simon" w:date="2025-08-30T15:10:00Z">
        <w:r w:rsidR="00B30641">
          <w:rPr>
            <w:rFonts w:eastAsia="Garamond" w:cs="Garamond"/>
            <w:lang w:val="en-US"/>
          </w:rPr>
          <w:t xml:space="preserve">given </w:t>
        </w:r>
      </w:ins>
      <w:r w:rsidR="00E40C42">
        <w:rPr>
          <w:rFonts w:eastAsia="Garamond" w:cs="Garamond"/>
          <w:lang w:val="en-US"/>
        </w:rPr>
        <w:t xml:space="preserve">in the </w:t>
      </w:r>
      <w:del w:id="618" w:author="Hellmann, Simon" w:date="2025-08-27T18:02:00Z">
        <w:r w:rsidR="00E40C42" w:rsidRPr="005D3388" w:rsidDel="005D3388">
          <w:rPr>
            <w:rFonts w:eastAsia="Garamond" w:cs="Garamond"/>
            <w:highlight w:val="yellow"/>
            <w:lang w:val="en-US"/>
            <w:rPrChange w:id="619" w:author="Hellmann, Simon" w:date="2025-08-27T18:03:00Z">
              <w:rPr>
                <w:rFonts w:eastAsia="Garamond" w:cs="Garamond"/>
                <w:lang w:val="en-US"/>
              </w:rPr>
            </w:rPrChange>
          </w:rPr>
          <w:delText>SI</w:delText>
        </w:r>
      </w:del>
      <w:ins w:id="620" w:author="Hellmann, Simon" w:date="2025-08-27T18:02:00Z">
        <w:r w:rsidR="005D3388" w:rsidRPr="005D3388">
          <w:rPr>
            <w:rFonts w:eastAsia="Garamond" w:cs="Garamond"/>
            <w:highlight w:val="yellow"/>
            <w:lang w:val="en-US"/>
            <w:rPrChange w:id="621" w:author="Hellmann, Simon" w:date="2025-08-27T18:03:00Z">
              <w:rPr>
                <w:rFonts w:eastAsia="Garamond" w:cs="Garamond"/>
                <w:lang w:val="en-US"/>
              </w:rPr>
            </w:rPrChange>
          </w:rPr>
          <w:t>SM</w:t>
        </w:r>
      </w:ins>
      <w:r w:rsidR="00E40C42" w:rsidRPr="005D3388">
        <w:rPr>
          <w:rFonts w:eastAsia="Garamond" w:cs="Garamond"/>
          <w:highlight w:val="yellow"/>
          <w:lang w:val="en-US"/>
          <w:rPrChange w:id="622" w:author="Hellmann, Simon" w:date="2025-08-27T18:03:00Z">
            <w:rPr>
              <w:rFonts w:eastAsia="Garamond" w:cs="Garamond"/>
              <w:lang w:val="en-US"/>
            </w:rPr>
          </w:rPrChange>
        </w:rPr>
        <w:t>.</w:t>
      </w:r>
      <w:ins w:id="623" w:author="Hellmann, Simon" w:date="2025-08-30T14:44:00Z">
        <w:r w:rsidR="00CA210A" w:rsidRPr="004D7049">
          <w:rPr>
            <w:rFonts w:eastAsia="Garamond" w:cs="Garamond"/>
            <w:lang w:val="en-US"/>
            <w:rPrChange w:id="624" w:author="Hellmann, Simon" w:date="2025-08-30T15:15:00Z">
              <w:rPr>
                <w:rFonts w:eastAsia="Garamond" w:cs="Garamond"/>
                <w:highlight w:val="yellow"/>
                <w:lang w:val="en-US"/>
              </w:rPr>
            </w:rPrChange>
          </w:rPr>
          <w:t xml:space="preserve"> </w:t>
        </w:r>
        <w:r w:rsidR="00CA210A" w:rsidRPr="008127C3">
          <w:rPr>
            <w:highlight w:val="green"/>
            <w:lang w:val="en-US"/>
            <w:rPrChange w:id="625" w:author="Hellmann, Simon" w:date="2025-08-30T15:15:00Z">
              <w:rPr>
                <w:lang w:val="en-US"/>
              </w:rPr>
            </w:rPrChange>
          </w:rPr>
          <w:t xml:space="preserve">For </w:t>
        </w:r>
      </w:ins>
      <w:ins w:id="626" w:author="Hellmann, Simon" w:date="2025-08-30T15:08:00Z">
        <w:r w:rsidR="00B30641" w:rsidRPr="008127C3">
          <w:rPr>
            <w:highlight w:val="green"/>
            <w:lang w:val="en-US"/>
            <w:rPrChange w:id="627" w:author="Hellmann, Simon" w:date="2025-08-30T15:15:00Z">
              <w:rPr>
                <w:highlight w:val="yellow"/>
                <w:lang w:val="en-US"/>
              </w:rPr>
            </w:rPrChange>
          </w:rPr>
          <w:t>PR</w:t>
        </w:r>
      </w:ins>
      <w:ins w:id="628" w:author="Hellmann, Simon" w:date="2025-08-30T15:09:00Z">
        <w:r w:rsidR="00B30641" w:rsidRPr="008127C3">
          <w:rPr>
            <w:highlight w:val="green"/>
            <w:lang w:val="en-US"/>
            <w:rPrChange w:id="629" w:author="Hellmann, Simon" w:date="2025-08-30T15:15:00Z">
              <w:rPr>
                <w:highlight w:val="yellow"/>
                <w:lang w:val="en-US"/>
              </w:rPr>
            </w:rPrChange>
          </w:rPr>
          <w:t>-</w:t>
        </w:r>
      </w:ins>
      <w:ins w:id="630" w:author="Hellmann, Simon" w:date="2025-08-30T15:08:00Z">
        <w:r w:rsidR="00B30641" w:rsidRPr="008127C3">
          <w:rPr>
            <w:highlight w:val="green"/>
            <w:lang w:val="en-US"/>
            <w:rPrChange w:id="631" w:author="Hellmann, Simon" w:date="2025-08-30T15:15:00Z">
              <w:rPr>
                <w:highlight w:val="yellow"/>
                <w:lang w:val="en-US"/>
              </w:rPr>
            </w:rPrChange>
          </w:rPr>
          <w:t xml:space="preserve"> and LI-rich </w:t>
        </w:r>
      </w:ins>
      <w:ins w:id="632" w:author="Hellmann, Simon" w:date="2025-08-30T15:02:00Z">
        <w:r w:rsidR="00B30641" w:rsidRPr="008127C3">
          <w:rPr>
            <w:highlight w:val="green"/>
            <w:lang w:val="en-US"/>
            <w:rPrChange w:id="633" w:author="Hellmann, Simon" w:date="2025-08-30T15:15:00Z">
              <w:rPr>
                <w:highlight w:val="yellow"/>
                <w:lang w:val="en-US"/>
              </w:rPr>
            </w:rPrChange>
          </w:rPr>
          <w:t>sub</w:t>
        </w:r>
      </w:ins>
      <w:ins w:id="634" w:author="Hellmann, Simon" w:date="2025-08-30T15:15:00Z">
        <w:r w:rsidR="004D7049" w:rsidRPr="008127C3">
          <w:rPr>
            <w:highlight w:val="green"/>
            <w:lang w:val="en-US"/>
            <w:rPrChange w:id="635" w:author="Hellmann, Simon" w:date="2025-08-30T15:15:00Z">
              <w:rPr>
                <w:highlight w:val="yellow"/>
                <w:lang w:val="en-US"/>
              </w:rPr>
            </w:rPrChange>
          </w:rPr>
          <w:softHyphen/>
        </w:r>
      </w:ins>
      <w:ins w:id="636" w:author="Hellmann, Simon" w:date="2025-08-30T15:02:00Z">
        <w:r w:rsidR="00B30641" w:rsidRPr="008127C3">
          <w:rPr>
            <w:highlight w:val="green"/>
            <w:lang w:val="en-US"/>
            <w:rPrChange w:id="637" w:author="Hellmann, Simon" w:date="2025-08-30T15:15:00Z">
              <w:rPr>
                <w:highlight w:val="yellow"/>
                <w:lang w:val="en-US"/>
              </w:rPr>
            </w:rPrChange>
          </w:rPr>
          <w:t>strates</w:t>
        </w:r>
      </w:ins>
      <w:ins w:id="638" w:author="Hellmann, Simon" w:date="2025-08-30T14:46:00Z">
        <w:r w:rsidR="00143C97" w:rsidRPr="008127C3">
          <w:rPr>
            <w:highlight w:val="green"/>
            <w:lang w:val="en-US"/>
            <w:rPrChange w:id="639" w:author="Hellmann, Simon" w:date="2025-08-30T15:15:00Z">
              <w:rPr>
                <w:lang w:val="en-US"/>
              </w:rPr>
            </w:rPrChange>
          </w:rPr>
          <w:t xml:space="preserve">, </w:t>
        </w:r>
      </w:ins>
      <w:ins w:id="640" w:author="Hellmann, Simon" w:date="2025-08-30T15:02:00Z">
        <w:r w:rsidR="00B30641" w:rsidRPr="008127C3">
          <w:rPr>
            <w:highlight w:val="green"/>
            <w:lang w:val="en-US"/>
            <w:rPrChange w:id="641" w:author="Hellmann, Simon" w:date="2025-08-30T15:15:00Z">
              <w:rPr>
                <w:highlight w:val="yellow"/>
                <w:lang w:val="en-US"/>
              </w:rPr>
            </w:rPrChange>
          </w:rPr>
          <w:t xml:space="preserve">e.g. </w:t>
        </w:r>
      </w:ins>
      <w:ins w:id="642" w:author="Hellmann, Simon" w:date="2025-08-30T14:46:00Z">
        <w:r w:rsidR="00143C97" w:rsidRPr="008127C3">
          <w:rPr>
            <w:highlight w:val="green"/>
            <w:lang w:val="en-US"/>
            <w:rPrChange w:id="643" w:author="Hellmann, Simon" w:date="2025-08-30T15:15:00Z">
              <w:rPr>
                <w:lang w:val="en-US"/>
              </w:rPr>
            </w:rPrChange>
          </w:rPr>
          <w:t>food waste</w:t>
        </w:r>
      </w:ins>
      <w:ins w:id="644" w:author="Hellmann, Simon" w:date="2025-08-30T14:45:00Z">
        <w:r w:rsidR="00143C97" w:rsidRPr="008127C3">
          <w:rPr>
            <w:highlight w:val="green"/>
            <w:lang w:val="en-US"/>
            <w:rPrChange w:id="645" w:author="Hellmann, Simon" w:date="2025-08-30T15:15:00Z">
              <w:rPr>
                <w:lang w:val="en-US"/>
              </w:rPr>
            </w:rPrChange>
          </w:rPr>
          <w:t xml:space="preserve">, the </w:t>
        </w:r>
      </w:ins>
      <w:ins w:id="646" w:author="Hellmann, Simon" w:date="2025-08-30T15:04:00Z">
        <w:r w:rsidR="00B30641" w:rsidRPr="008127C3">
          <w:rPr>
            <w:highlight w:val="green"/>
            <w:lang w:val="en-US"/>
            <w:rPrChange w:id="647" w:author="Hellmann, Simon" w:date="2025-08-30T15:15:00Z">
              <w:rPr>
                <w:highlight w:val="yellow"/>
                <w:lang w:val="en-US"/>
              </w:rPr>
            </w:rPrChange>
          </w:rPr>
          <w:t xml:space="preserve">above </w:t>
        </w:r>
      </w:ins>
      <w:ins w:id="648" w:author="Hellmann, Simon" w:date="2025-08-30T15:09:00Z">
        <w:r w:rsidR="00B30641" w:rsidRPr="008127C3">
          <w:rPr>
            <w:highlight w:val="green"/>
            <w:lang w:val="en-US"/>
            <w:rPrChange w:id="649" w:author="Hellmann, Simon" w:date="2025-08-30T15:15:00Z">
              <w:rPr>
                <w:highlight w:val="yellow"/>
                <w:lang w:val="en-US"/>
              </w:rPr>
            </w:rPrChange>
          </w:rPr>
          <w:t xml:space="preserve">assumptions </w:t>
        </w:r>
      </w:ins>
      <w:ins w:id="650" w:author="Hellmann, Simon" w:date="2025-08-30T14:47:00Z">
        <w:r w:rsidR="00143C97" w:rsidRPr="008127C3">
          <w:rPr>
            <w:highlight w:val="green"/>
            <w:lang w:val="en-US"/>
            <w:rPrChange w:id="651" w:author="Hellmann, Simon" w:date="2025-08-30T15:15:00Z">
              <w:rPr>
                <w:lang w:val="en-US"/>
              </w:rPr>
            </w:rPrChange>
          </w:rPr>
          <w:t>may</w:t>
        </w:r>
      </w:ins>
      <w:ins w:id="652" w:author="Hellmann, Simon" w:date="2025-08-30T14:48:00Z">
        <w:r w:rsidR="00143C97" w:rsidRPr="008127C3">
          <w:rPr>
            <w:highlight w:val="green"/>
            <w:lang w:val="en-US"/>
            <w:rPrChange w:id="653" w:author="Hellmann, Simon" w:date="2025-08-30T15:15:00Z">
              <w:rPr>
                <w:lang w:val="en-US"/>
              </w:rPr>
            </w:rPrChange>
          </w:rPr>
          <w:t xml:space="preserve"> </w:t>
        </w:r>
      </w:ins>
      <w:ins w:id="654" w:author="Hellmann, Simon" w:date="2025-08-30T15:08:00Z">
        <w:r w:rsidR="00B30641" w:rsidRPr="008127C3">
          <w:rPr>
            <w:highlight w:val="green"/>
            <w:lang w:val="en-US"/>
            <w:rPrChange w:id="655" w:author="Hellmann, Simon" w:date="2025-08-30T15:15:00Z">
              <w:rPr>
                <w:highlight w:val="yellow"/>
                <w:lang w:val="en-US"/>
              </w:rPr>
            </w:rPrChange>
          </w:rPr>
          <w:t>be violated</w:t>
        </w:r>
      </w:ins>
      <w:ins w:id="656" w:author="Hellmann, Simon" w:date="2025-08-30T15:10:00Z">
        <w:r w:rsidR="00B30641" w:rsidRPr="008127C3">
          <w:rPr>
            <w:highlight w:val="green"/>
            <w:lang w:val="en-US"/>
            <w:rPrChange w:id="657" w:author="Hellmann, Simon" w:date="2025-08-30T15:15:00Z">
              <w:rPr>
                <w:highlight w:val="yellow"/>
                <w:lang w:val="en-US"/>
              </w:rPr>
            </w:rPrChange>
          </w:rPr>
          <w:t xml:space="preserve">, </w:t>
        </w:r>
      </w:ins>
      <w:ins w:id="658" w:author="Hellmann, Simon" w:date="2025-08-30T15:14:00Z">
        <w:r w:rsidR="004D7049" w:rsidRPr="008127C3">
          <w:rPr>
            <w:highlight w:val="green"/>
            <w:lang w:val="en-US"/>
            <w:rPrChange w:id="659" w:author="Hellmann, Simon" w:date="2025-08-30T15:15:00Z">
              <w:rPr>
                <w:highlight w:val="yellow"/>
                <w:lang w:val="en-US"/>
              </w:rPr>
            </w:rPrChange>
          </w:rPr>
          <w:t>entailing</w:t>
        </w:r>
      </w:ins>
      <w:ins w:id="660" w:author="Hellmann, Simon" w:date="2025-08-30T15:12:00Z">
        <w:r w:rsidR="004D7049" w:rsidRPr="008127C3">
          <w:rPr>
            <w:highlight w:val="green"/>
            <w:lang w:val="en-US"/>
            <w:rPrChange w:id="661" w:author="Hellmann, Simon" w:date="2025-08-30T15:15:00Z">
              <w:rPr>
                <w:highlight w:val="yellow"/>
                <w:lang w:val="en-US"/>
              </w:rPr>
            </w:rPrChange>
          </w:rPr>
          <w:t xml:space="preserve"> </w:t>
        </w:r>
      </w:ins>
      <w:ins w:id="662" w:author="Hellmann, Simon" w:date="2025-08-30T15:08:00Z">
        <w:r w:rsidR="00B30641" w:rsidRPr="008127C3">
          <w:rPr>
            <w:highlight w:val="green"/>
            <w:lang w:val="en-US"/>
            <w:rPrChange w:id="663" w:author="Hellmann, Simon" w:date="2025-08-30T15:15:00Z">
              <w:rPr>
                <w:highlight w:val="yellow"/>
                <w:lang w:val="en-US"/>
              </w:rPr>
            </w:rPrChange>
          </w:rPr>
          <w:t xml:space="preserve">higher </w:t>
        </w:r>
      </w:ins>
      <w:ins w:id="664" w:author="Hellmann, Simon" w:date="2025-08-30T15:01:00Z">
        <w:r w:rsidR="00B30641" w:rsidRPr="008127C3">
          <w:rPr>
            <w:highlight w:val="green"/>
            <w:lang w:val="en-US"/>
            <w:rPrChange w:id="665" w:author="Hellmann, Simon" w:date="2025-08-30T15:15:00Z">
              <w:rPr>
                <w:highlight w:val="yellow"/>
                <w:lang w:val="en-US"/>
              </w:rPr>
            </w:rPrChange>
          </w:rPr>
          <w:t xml:space="preserve">modeling </w:t>
        </w:r>
      </w:ins>
      <w:ins w:id="666" w:author="Hellmann, Simon" w:date="2025-08-30T14:48:00Z">
        <w:r w:rsidR="00143C97" w:rsidRPr="008127C3">
          <w:rPr>
            <w:highlight w:val="green"/>
            <w:lang w:val="en-US"/>
            <w:rPrChange w:id="667" w:author="Hellmann, Simon" w:date="2025-08-30T15:15:00Z">
              <w:rPr>
                <w:lang w:val="en-US"/>
              </w:rPr>
            </w:rPrChange>
          </w:rPr>
          <w:t>erro</w:t>
        </w:r>
      </w:ins>
      <w:ins w:id="668" w:author="Hellmann, Simon" w:date="2025-08-30T15:01:00Z">
        <w:r w:rsidR="00B30641" w:rsidRPr="008127C3">
          <w:rPr>
            <w:highlight w:val="green"/>
            <w:lang w:val="en-US"/>
            <w:rPrChange w:id="669" w:author="Hellmann, Simon" w:date="2025-08-30T15:15:00Z">
              <w:rPr>
                <w:highlight w:val="yellow"/>
                <w:lang w:val="en-US"/>
              </w:rPr>
            </w:rPrChange>
          </w:rPr>
          <w:t>r</w:t>
        </w:r>
      </w:ins>
      <w:ins w:id="670" w:author="Hellmann, Simon" w:date="2025-08-30T15:12:00Z">
        <w:r w:rsidR="004D7049" w:rsidRPr="008127C3">
          <w:rPr>
            <w:highlight w:val="green"/>
            <w:lang w:val="en-US"/>
            <w:rPrChange w:id="671" w:author="Hellmann, Simon" w:date="2025-08-30T15:15:00Z">
              <w:rPr>
                <w:highlight w:val="yellow"/>
                <w:lang w:val="en-US"/>
              </w:rPr>
            </w:rPrChange>
          </w:rPr>
          <w:t>s</w:t>
        </w:r>
      </w:ins>
      <w:ins w:id="672" w:author="Hellmann, Simon" w:date="2025-08-30T14:47:00Z">
        <w:r w:rsidR="00143C97" w:rsidRPr="008127C3">
          <w:rPr>
            <w:highlight w:val="green"/>
            <w:lang w:val="en-US"/>
            <w:rPrChange w:id="673" w:author="Hellmann, Simon" w:date="2025-08-30T15:15:00Z">
              <w:rPr>
                <w:lang w:val="en-US"/>
              </w:rPr>
            </w:rPrChange>
          </w:rPr>
          <w:t>.</w:t>
        </w:r>
      </w:ins>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6E988226" w:rsidR="0008402C" w:rsidRDefault="00BE59E7" w:rsidP="0008402C">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w:anchor="_CTVL001f846f4f7d3934acb9097be2341ee47a0" w:tooltip="Ku, H. H. (1966): Notes on the use of propagation of error formulas. Journal of Research of the National Bureau of Standards, Section C: Engineering a…" w:history="1">
            <w:r w:rsidR="00C40BC0" w:rsidRPr="00C40BC0">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458"/>
        <w:gridCol w:w="1321"/>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674" w:name="_tr7vlxibcbb3"/>
            <w:bookmarkEnd w:id="674"/>
          </w:p>
        </w:tc>
        <w:tc>
          <w:tcPr>
            <w:tcW w:w="4200" w:type="pct"/>
            <w:vAlign w:val="center"/>
          </w:tcPr>
          <w:p w14:paraId="3C006BB0" w14:textId="77777777" w:rsidR="0008402C" w:rsidRPr="00E667F4" w:rsidRDefault="00AF0FDC"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79C8190D" w:rsidR="0008402C" w:rsidRDefault="0008402C" w:rsidP="001624E7">
            <w:pPr>
              <w:pStyle w:val="Beschriftung"/>
              <w:jc w:val="right"/>
              <w:rPr>
                <w:lang w:val="en-US"/>
              </w:rPr>
            </w:pPr>
            <w:bookmarkStart w:id="675" w:name="_Ref18820413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676" w:author="Hellmann, Simon" w:date="2025-08-31T12:14:00Z">
              <w:r w:rsidR="00C64143">
                <w:rPr>
                  <w:noProof/>
                </w:rPr>
                <w:t>12</w:t>
              </w:r>
            </w:ins>
            <w:del w:id="677" w:author="Hellmann, Simon" w:date="2025-08-31T12:14:00Z">
              <w:r w:rsidDel="00C64143">
                <w:rPr>
                  <w:noProof/>
                </w:rPr>
                <w:delText>4</w:delText>
              </w:r>
            </w:del>
            <w:r>
              <w:fldChar w:fldCharType="end"/>
            </w:r>
            <w:r>
              <w:t>)</w:t>
            </w:r>
            <w:bookmarkEnd w:id="675"/>
          </w:p>
        </w:tc>
      </w:tr>
    </w:tbl>
    <w:p w14:paraId="58F62DB3" w14:textId="198EE16E" w:rsidR="00222BF4" w:rsidRDefault="00222BF4" w:rsidP="00222BF4">
      <w:pPr>
        <w:rPr>
          <w:moveTo w:id="678" w:author="Hellmann, Simon" w:date="2025-08-30T17:25:00Z"/>
          <w:lang w:val="en-US"/>
        </w:rPr>
      </w:pPr>
      <w:moveToRangeStart w:id="679" w:author="Hellmann, Simon" w:date="2025-08-30T17:25:00Z" w:name="move207467152"/>
      <w:moveTo w:id="680" w:author="Hellmann, Simon" w:date="2025-08-30T17:25:00Z">
        <w:r>
          <w:rPr>
            <w:lang w:val="en-US"/>
          </w:rPr>
          <w:t xml:space="preserve">With </w:t>
        </w:r>
        <w:r>
          <w:rPr>
            <w:lang w:val="en-US"/>
          </w:rPr>
          <w:fldChar w:fldCharType="begin"/>
        </w:r>
        <w:r>
          <w:rPr>
            <w:lang w:val="en-US"/>
          </w:rPr>
          <w:instrText xml:space="preserve"> REF _Ref188204729 \h </w:instrText>
        </w:r>
      </w:moveTo>
      <w:r>
        <w:rPr>
          <w:lang w:val="en-US"/>
        </w:rPr>
      </w:r>
      <w:moveTo w:id="681" w:author="Hellmann, Simon" w:date="2025-08-30T17:25:00Z">
        <w:r>
          <w:rPr>
            <w:lang w:val="en-US"/>
          </w:rPr>
          <w:fldChar w:fldCharType="separate"/>
        </w:r>
      </w:moveTo>
      <w:ins w:id="682" w:author="Hellmann, Simon" w:date="2025-08-31T12:14:00Z">
        <w:r w:rsidR="00C64143" w:rsidRPr="00C32D2B">
          <w:rPr>
            <w:lang w:val="en-US"/>
          </w:rPr>
          <w:t>(</w:t>
        </w:r>
        <w:r w:rsidR="00C64143">
          <w:rPr>
            <w:noProof/>
            <w:lang w:val="en-US"/>
          </w:rPr>
          <w:t>2</w:t>
        </w:r>
        <w:r w:rsidR="00C64143" w:rsidRPr="00C32D2B">
          <w:rPr>
            <w:lang w:val="en-US"/>
          </w:rPr>
          <w:t>.</w:t>
        </w:r>
        <w:r w:rsidR="00C64143">
          <w:rPr>
            <w:noProof/>
            <w:lang w:val="en-US"/>
          </w:rPr>
          <w:t>10</w:t>
        </w:r>
        <w:r w:rsidR="00C64143" w:rsidRPr="00C32D2B">
          <w:rPr>
            <w:lang w:val="en-US"/>
          </w:rPr>
          <w:t>)</w:t>
        </w:r>
      </w:ins>
      <w:moveTo w:id="683" w:author="Hellmann, Simon" w:date="2025-08-30T17:25:00Z">
        <w:del w:id="684" w:author="Hellmann, Simon" w:date="2025-08-31T12:14:00Z">
          <w:r w:rsidRPr="00C32D2B" w:rsidDel="00C64143">
            <w:rPr>
              <w:lang w:val="en-US"/>
            </w:rPr>
            <w:delText>(</w:delText>
          </w:r>
          <w:r w:rsidDel="00C64143">
            <w:rPr>
              <w:noProof/>
              <w:lang w:val="en-US"/>
            </w:rPr>
            <w:delText>2</w:delText>
          </w:r>
          <w:r w:rsidRPr="00C32D2B" w:rsidDel="00C64143">
            <w:rPr>
              <w:lang w:val="en-US"/>
            </w:rPr>
            <w:delText>.</w:delText>
          </w:r>
          <w:r w:rsidDel="00C64143">
            <w:rPr>
              <w:noProof/>
              <w:lang w:val="en-US"/>
            </w:rPr>
            <w:delText>2</w:delText>
          </w:r>
          <w:r w:rsidRPr="00C32D2B" w:rsidDel="00C64143">
            <w:rPr>
              <w:lang w:val="en-US"/>
            </w:rPr>
            <w:delText>)</w:delText>
          </w:r>
        </w:del>
        <w:r>
          <w:rPr>
            <w:lang w:val="en-US"/>
          </w:rPr>
          <w:fldChar w:fldCharType="end"/>
        </w:r>
        <w:r>
          <w:rPr>
            <w:lang w:val="en-US"/>
          </w:rPr>
          <w:t xml:space="preserve"> and </w:t>
        </w:r>
        <w:r>
          <w:rPr>
            <w:lang w:val="en-US"/>
          </w:rPr>
          <w:fldChar w:fldCharType="begin"/>
        </w:r>
        <w:r>
          <w:rPr>
            <w:lang w:val="en-US"/>
          </w:rPr>
          <w:instrText xml:space="preserve"> REF _Ref188204136 \h </w:instrText>
        </w:r>
      </w:moveTo>
      <w:r>
        <w:rPr>
          <w:lang w:val="en-US"/>
        </w:rPr>
      </w:r>
      <w:moveTo w:id="685" w:author="Hellmann, Simon" w:date="2025-08-30T17:25:00Z">
        <w:r>
          <w:rPr>
            <w:lang w:val="en-US"/>
          </w:rPr>
          <w:fldChar w:fldCharType="separate"/>
        </w:r>
      </w:moveTo>
      <w:ins w:id="686" w:author="Hellmann, Simon" w:date="2025-08-31T12:14:00Z">
        <w:r w:rsidR="00C64143" w:rsidRPr="00C32D2B">
          <w:rPr>
            <w:lang w:val="en-US"/>
          </w:rPr>
          <w:t>(</w:t>
        </w:r>
        <w:r w:rsidR="00C64143">
          <w:rPr>
            <w:noProof/>
            <w:lang w:val="en-US"/>
          </w:rPr>
          <w:t>2</w:t>
        </w:r>
        <w:r w:rsidR="00C64143" w:rsidRPr="00C32D2B">
          <w:rPr>
            <w:lang w:val="en-US"/>
          </w:rPr>
          <w:t>.</w:t>
        </w:r>
        <w:r w:rsidR="00C64143">
          <w:rPr>
            <w:noProof/>
            <w:lang w:val="en-US"/>
          </w:rPr>
          <w:t>11</w:t>
        </w:r>
        <w:r w:rsidR="00C64143" w:rsidRPr="00C32D2B">
          <w:rPr>
            <w:lang w:val="en-US"/>
          </w:rPr>
          <w:t>)</w:t>
        </w:r>
      </w:ins>
      <w:moveTo w:id="687" w:author="Hellmann, Simon" w:date="2025-08-30T17:25:00Z">
        <w:del w:id="688" w:author="Hellmann, Simon" w:date="2025-08-31T12:14:00Z">
          <w:r w:rsidRPr="00C32D2B" w:rsidDel="00C64143">
            <w:rPr>
              <w:lang w:val="en-US"/>
            </w:rPr>
            <w:delText>(</w:delText>
          </w:r>
          <w:r w:rsidDel="00C64143">
            <w:rPr>
              <w:noProof/>
              <w:lang w:val="en-US"/>
            </w:rPr>
            <w:delText>2</w:delText>
          </w:r>
          <w:r w:rsidRPr="00C32D2B" w:rsidDel="00C64143">
            <w:rPr>
              <w:lang w:val="en-US"/>
            </w:rPr>
            <w:delText>.</w:delText>
          </w:r>
          <w:r w:rsidDel="00C64143">
            <w:rPr>
              <w:noProof/>
              <w:lang w:val="en-US"/>
            </w:rPr>
            <w:delText>3</w:delText>
          </w:r>
          <w:r w:rsidRPr="00C32D2B" w:rsidDel="00C64143">
            <w:rPr>
              <w:lang w:val="en-US"/>
            </w:rPr>
            <w:delText>)</w:delText>
          </w:r>
        </w:del>
        <w:r>
          <w:rPr>
            <w:lang w:val="en-US"/>
          </w:rPr>
          <w:fldChar w:fldCharType="end"/>
        </w:r>
        <w:r>
          <w:rPr>
            <w:lang w:val="en-US"/>
          </w:rPr>
          <w:t xml:space="preserve">, SDs of influent macronutrients are </w:t>
        </w:r>
        <w:r w:rsidRPr="32AF646F">
          <w:rPr>
            <w:lang w:val="en-US"/>
          </w:rPr>
          <w:t>propagated as</w:t>
        </w:r>
      </w:moveTo>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Change w:id="689">
          <w:tblGrid>
            <w:gridCol w:w="284"/>
            <w:gridCol w:w="7297"/>
            <w:gridCol w:w="1448"/>
          </w:tblGrid>
        </w:tblGridChange>
      </w:tblGrid>
      <w:tr w:rsidR="00222BF4" w14:paraId="02662781" w14:textId="77777777" w:rsidTr="00222BF4">
        <w:tc>
          <w:tcPr>
            <w:tcW w:w="157" w:type="pct"/>
            <w:vAlign w:val="center"/>
          </w:tcPr>
          <w:p w14:paraId="77441141" w14:textId="77777777" w:rsidR="00222BF4" w:rsidRDefault="00222BF4" w:rsidP="00222BF4">
            <w:pPr>
              <w:ind w:firstLine="0"/>
              <w:jc w:val="right"/>
              <w:rPr>
                <w:moveTo w:id="690" w:author="Hellmann, Simon" w:date="2025-08-30T17:25:00Z"/>
                <w:lang w:val="en-US"/>
              </w:rPr>
            </w:pPr>
          </w:p>
        </w:tc>
        <w:tc>
          <w:tcPr>
            <w:tcW w:w="4041" w:type="pct"/>
            <w:vAlign w:val="center"/>
          </w:tcPr>
          <w:p w14:paraId="0956D3AB" w14:textId="056E2231" w:rsidR="00222BF4" w:rsidRPr="00177C0F" w:rsidRDefault="00AF0FDC" w:rsidP="00222BF4">
            <w:pPr>
              <w:spacing w:line="416" w:lineRule="auto"/>
              <w:ind w:right="30" w:firstLine="341"/>
              <w:jc w:val="left"/>
              <w:rPr>
                <w:moveTo w:id="691" w:author="Hellmann, Simon" w:date="2025-08-30T17:25:00Z"/>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del w:id="692" w:author="Hellmann, Simon" w:date="2025-08-31T11:55:00Z">
                                    <w:rPr>
                                      <w:rFonts w:ascii="Cambria Math" w:eastAsia="Garamond" w:hAnsi="Cambria Math" w:cs="Garamond"/>
                                      <w:i/>
                                      <w:szCs w:val="24"/>
                                      <w:lang w:val="en-US"/>
                                    </w:rPr>
                                  </w:del>
                                </m:ctrlPr>
                              </m:barPr>
                              <m:e>
                                <m:r>
                                  <w:del w:id="693" w:author="Hellmann, Simon" w:date="2025-08-31T11:55:00Z">
                                    <w:rPr>
                                      <w:rFonts w:ascii="Cambria Math" w:eastAsia="Garamond" w:hAnsi="Cambria Math" w:cs="Garamond"/>
                                      <w:szCs w:val="24"/>
                                      <w:lang w:val="en-US"/>
                                    </w:rPr>
                                    <m:t>XC</m:t>
                                  </w:del>
                                </m:r>
                              </m:e>
                            </m:bar>
                            <m:r>
                              <w:ins w:id="694" w:author="Hellmann, Simon" w:date="2025-08-31T11:55:00Z">
                                <w:rPr>
                                  <w:rFonts w:ascii="Cambria Math" w:eastAsia="Garamond" w:hAnsi="Cambria Math" w:cs="Garamond"/>
                                  <w:szCs w:val="24"/>
                                  <w:lang w:val="en-US"/>
                                </w:rPr>
                                <m:t>XC</m:t>
                              </w:ins>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27C4532E" w:rsidR="00222BF4" w:rsidRDefault="00222BF4" w:rsidP="00222BF4">
            <w:pPr>
              <w:pStyle w:val="Beschriftung"/>
              <w:jc w:val="right"/>
              <w:rPr>
                <w:moveTo w:id="695" w:author="Hellmann, Simon" w:date="2025-08-30T17:25:00Z"/>
                <w:lang w:val="en-US"/>
              </w:rPr>
            </w:pPr>
            <w:moveTo w:id="696" w:author="Hellmann, Simon" w:date="2025-08-30T17:25:00Z">
              <w:r>
                <w:t>(</w:t>
              </w:r>
              <w:r>
                <w:fldChar w:fldCharType="begin"/>
              </w:r>
              <w:r>
                <w:instrText xml:space="preserve"> STYLEREF 1 \s </w:instrText>
              </w:r>
              <w:r>
                <w:fldChar w:fldCharType="separate"/>
              </w:r>
            </w:moveTo>
            <w:r w:rsidR="00C64143">
              <w:rPr>
                <w:noProof/>
              </w:rPr>
              <w:t>2</w:t>
            </w:r>
            <w:moveTo w:id="697" w:author="Hellmann, Simon" w:date="2025-08-30T17:25:00Z">
              <w:r>
                <w:fldChar w:fldCharType="end"/>
              </w:r>
              <w:r>
                <w:t>.</w:t>
              </w:r>
              <w:r>
                <w:fldChar w:fldCharType="begin"/>
              </w:r>
              <w:r>
                <w:instrText xml:space="preserve"> SEQ Equation \* ARABIC \s 1 </w:instrText>
              </w:r>
              <w:r>
                <w:fldChar w:fldCharType="separate"/>
              </w:r>
            </w:moveTo>
            <w:ins w:id="698" w:author="Hellmann, Simon" w:date="2025-08-31T12:14:00Z">
              <w:r w:rsidR="00C64143">
                <w:rPr>
                  <w:noProof/>
                </w:rPr>
                <w:t>13</w:t>
              </w:r>
            </w:ins>
            <w:moveTo w:id="699" w:author="Hellmann, Simon" w:date="2025-08-30T17:25:00Z">
              <w:del w:id="700" w:author="Hellmann, Simon" w:date="2025-08-31T12:14:00Z">
                <w:r w:rsidDel="00C64143">
                  <w:rPr>
                    <w:noProof/>
                  </w:rPr>
                  <w:delText>5</w:delText>
                </w:r>
              </w:del>
              <w:r>
                <w:fldChar w:fldCharType="end"/>
              </w:r>
              <w:r>
                <w:t>)</w:t>
              </w:r>
            </w:moveTo>
          </w:p>
        </w:tc>
      </w:tr>
      <w:tr w:rsidR="00222BF4" w14:paraId="42E1D50A" w14:textId="77777777" w:rsidTr="00222BF4">
        <w:tc>
          <w:tcPr>
            <w:tcW w:w="157" w:type="pct"/>
            <w:vAlign w:val="center"/>
          </w:tcPr>
          <w:p w14:paraId="24061ED0" w14:textId="77777777" w:rsidR="00222BF4" w:rsidRDefault="00222BF4" w:rsidP="00222BF4">
            <w:pPr>
              <w:ind w:firstLine="0"/>
              <w:jc w:val="right"/>
              <w:rPr>
                <w:moveTo w:id="701" w:author="Hellmann, Simon" w:date="2025-08-30T17:25:00Z"/>
                <w:lang w:val="en-US"/>
              </w:rPr>
            </w:pPr>
          </w:p>
        </w:tc>
        <w:tc>
          <w:tcPr>
            <w:tcW w:w="4041" w:type="pct"/>
            <w:vAlign w:val="center"/>
          </w:tcPr>
          <w:p w14:paraId="19D8C5B8" w14:textId="77777777" w:rsidR="00222BF4" w:rsidRPr="00177C0F" w:rsidRDefault="00AF0FDC" w:rsidP="00222BF4">
            <w:pPr>
              <w:spacing w:line="416" w:lineRule="auto"/>
              <w:ind w:right="30" w:firstLine="341"/>
              <w:jc w:val="left"/>
              <w:rPr>
                <w:moveTo w:id="702" w:author="Hellmann, Simon" w:date="2025-08-30T17:25:00Z"/>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28B8FEF1" w:rsidR="00222BF4" w:rsidRDefault="00222BF4" w:rsidP="00222BF4">
            <w:pPr>
              <w:pStyle w:val="Beschriftung"/>
              <w:jc w:val="right"/>
              <w:rPr>
                <w:moveTo w:id="703" w:author="Hellmann, Simon" w:date="2025-08-30T17:25:00Z"/>
              </w:rPr>
            </w:pPr>
            <w:moveTo w:id="704" w:author="Hellmann, Simon" w:date="2025-08-30T17:25:00Z">
              <w:r w:rsidRPr="00C32D2B">
                <w:rPr>
                  <w:lang w:val="en-US"/>
                </w:rPr>
                <w:t>(</w:t>
              </w:r>
              <w:r>
                <w:fldChar w:fldCharType="begin"/>
              </w:r>
              <w:r w:rsidRPr="00C32D2B">
                <w:rPr>
                  <w:lang w:val="en-US"/>
                </w:rPr>
                <w:instrText xml:space="preserve"> STYLEREF 1 \s </w:instrText>
              </w:r>
              <w:r>
                <w:fldChar w:fldCharType="separate"/>
              </w:r>
            </w:moveTo>
            <w:r w:rsidR="00C64143">
              <w:rPr>
                <w:noProof/>
                <w:lang w:val="en-US"/>
              </w:rPr>
              <w:t>2</w:t>
            </w:r>
            <w:moveTo w:id="705" w:author="Hellmann, Simon" w:date="2025-08-30T17:25:00Z">
              <w:r>
                <w:fldChar w:fldCharType="end"/>
              </w:r>
              <w:r w:rsidRPr="00C32D2B">
                <w:rPr>
                  <w:lang w:val="en-US"/>
                </w:rPr>
                <w:t>.</w:t>
              </w:r>
              <w:r>
                <w:fldChar w:fldCharType="begin"/>
              </w:r>
              <w:r w:rsidRPr="00C32D2B">
                <w:rPr>
                  <w:lang w:val="en-US"/>
                </w:rPr>
                <w:instrText xml:space="preserve"> SEQ Equation \* ARABIC \s 1 </w:instrText>
              </w:r>
              <w:r>
                <w:fldChar w:fldCharType="separate"/>
              </w:r>
            </w:moveTo>
            <w:ins w:id="706" w:author="Hellmann, Simon" w:date="2025-08-31T12:14:00Z">
              <w:r w:rsidR="00C64143">
                <w:rPr>
                  <w:noProof/>
                  <w:lang w:val="en-US"/>
                </w:rPr>
                <w:t>14</w:t>
              </w:r>
            </w:ins>
            <w:moveTo w:id="707" w:author="Hellmann, Simon" w:date="2025-08-30T17:25:00Z">
              <w:del w:id="708" w:author="Hellmann, Simon" w:date="2025-08-31T12:14:00Z">
                <w:r w:rsidDel="00C64143">
                  <w:rPr>
                    <w:noProof/>
                    <w:lang w:val="en-US"/>
                  </w:rPr>
                  <w:delText>6</w:delText>
                </w:r>
              </w:del>
              <w:r>
                <w:fldChar w:fldCharType="end"/>
              </w:r>
              <w:r w:rsidRPr="00C32D2B">
                <w:rPr>
                  <w:lang w:val="en-US"/>
                </w:rPr>
                <w:t>)</w:t>
              </w:r>
            </w:moveTo>
          </w:p>
        </w:tc>
      </w:tr>
      <w:tr w:rsidR="00BB59BF" w14:paraId="7667CC89" w14:textId="77777777" w:rsidTr="00D34B41">
        <w:tblPrEx>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709" w:author="Hellmann, Simon" w:date="2025-08-31T11:53:00Z">
            <w:tblPrEx>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710" w:author="Hellmann, Simon" w:date="2025-08-31T11:53:00Z"/>
        </w:trPr>
        <w:tc>
          <w:tcPr>
            <w:tcW w:w="157" w:type="pct"/>
            <w:tcPrChange w:id="711" w:author="Hellmann, Simon" w:date="2025-08-31T11:53:00Z">
              <w:tcPr>
                <w:tcW w:w="157" w:type="pct"/>
                <w:vAlign w:val="center"/>
              </w:tcPr>
            </w:tcPrChange>
          </w:tcPr>
          <w:p w14:paraId="31B80C94" w14:textId="77777777" w:rsidR="00BB59BF" w:rsidRDefault="00BB59BF" w:rsidP="00BB59BF">
            <w:pPr>
              <w:ind w:firstLine="0"/>
              <w:jc w:val="right"/>
              <w:rPr>
                <w:ins w:id="712" w:author="Hellmann, Simon" w:date="2025-08-31T11:53:00Z"/>
                <w:lang w:val="en-US"/>
              </w:rPr>
            </w:pPr>
          </w:p>
        </w:tc>
        <w:tc>
          <w:tcPr>
            <w:tcW w:w="4041" w:type="pct"/>
            <w:tcPrChange w:id="713" w:author="Hellmann, Simon" w:date="2025-08-31T11:53:00Z">
              <w:tcPr>
                <w:tcW w:w="4041" w:type="pct"/>
                <w:vAlign w:val="center"/>
              </w:tcPr>
            </w:tcPrChange>
          </w:tcPr>
          <w:p w14:paraId="7CC758A9" w14:textId="0B2F3200" w:rsidR="00BB59BF" w:rsidRPr="00BB59BF" w:rsidRDefault="00AF0FDC" w:rsidP="00BB59BF">
            <w:pPr>
              <w:spacing w:line="416" w:lineRule="auto"/>
              <w:ind w:right="30" w:firstLine="341"/>
              <w:jc w:val="left"/>
              <w:rPr>
                <w:ins w:id="714" w:author="Hellmann, Simon" w:date="2025-08-31T11:53:00Z"/>
                <w:sz w:val="22"/>
                <w:szCs w:val="21"/>
                <w:lang w:val="de-DE"/>
                <w:rPrChange w:id="715" w:author="Hellmann, Simon" w:date="2025-08-31T11:56:00Z">
                  <w:rPr>
                    <w:ins w:id="716" w:author="Hellmann, Simon" w:date="2025-08-31T11:53:00Z"/>
                    <w:sz w:val="22"/>
                    <w:szCs w:val="21"/>
                    <w:lang w:val="en-US"/>
                  </w:rPr>
                </w:rPrChange>
              </w:rPr>
            </w:pPr>
            <m:oMathPara>
              <m:oMathParaPr>
                <m:jc m:val="left"/>
              </m:oMathParaPr>
              <m:oMath>
                <m:sSub>
                  <m:sSubPr>
                    <m:ctrlPr>
                      <w:ins w:id="717" w:author="Hellmann, Simon" w:date="2025-08-31T11:53:00Z">
                        <w:rPr>
                          <w:rFonts w:ascii="Cambria Math" w:hAnsi="Cambria Math"/>
                          <w:i/>
                          <w:sz w:val="22"/>
                          <w:szCs w:val="21"/>
                          <w:lang w:val="en-US"/>
                        </w:rPr>
                      </w:ins>
                    </m:ctrlPr>
                  </m:sSubPr>
                  <m:e>
                    <m:r>
                      <w:ins w:id="718" w:author="Hellmann, Simon" w:date="2025-08-31T11:53:00Z">
                        <w:rPr>
                          <w:rFonts w:ascii="Cambria Math" w:hAnsi="Cambria Math"/>
                          <w:sz w:val="22"/>
                          <w:szCs w:val="21"/>
                          <w:lang w:val="en-US"/>
                        </w:rPr>
                        <m:t>σ</m:t>
                      </w:ins>
                    </m:r>
                  </m:e>
                  <m:sub>
                    <m:sSub>
                      <m:sSubPr>
                        <m:ctrlPr>
                          <w:ins w:id="719" w:author="Hellmann, Simon" w:date="2025-08-31T11:53:00Z">
                            <w:rPr>
                              <w:rFonts w:ascii="Cambria Math" w:hAnsi="Cambria Math"/>
                              <w:i/>
                              <w:sz w:val="22"/>
                              <w:szCs w:val="21"/>
                              <w:lang w:val="en-US"/>
                            </w:rPr>
                          </w:ins>
                        </m:ctrlPr>
                      </m:sSubPr>
                      <m:e>
                        <m:r>
                          <w:ins w:id="720" w:author="Hellmann, Simon" w:date="2025-08-31T11:53:00Z">
                            <m:rPr>
                              <m:nor/>
                            </m:rPr>
                            <w:rPr>
                              <w:rFonts w:ascii="Cambria Math" w:hAnsi="Cambria Math"/>
                              <w:sz w:val="22"/>
                              <w:szCs w:val="21"/>
                              <w:lang w:val="en-US"/>
                            </w:rPr>
                            <m:t>ξ</m:t>
                          </w:ins>
                        </m:r>
                      </m:e>
                      <m:sub>
                        <m:r>
                          <w:ins w:id="721" w:author="Hellmann, Simon" w:date="2025-08-31T11:53:00Z">
                            <m:rPr>
                              <m:sty m:val="p"/>
                            </m:rPr>
                            <w:rPr>
                              <w:rFonts w:ascii="Cambria Math" w:hAnsi="Cambria Math"/>
                              <w:sz w:val="22"/>
                              <w:szCs w:val="21"/>
                              <w:lang w:val="de-DE"/>
                            </w:rPr>
                            <m:t>li</m:t>
                          </w:ins>
                        </m:r>
                      </m:sub>
                    </m:sSub>
                  </m:sub>
                </m:sSub>
                <m:r>
                  <w:ins w:id="722" w:author="Hellmann, Simon" w:date="2025-08-31T11:53:00Z">
                    <w:rPr>
                      <w:rFonts w:ascii="Cambria Math" w:hAnsi="Cambria Math"/>
                      <w:sz w:val="22"/>
                      <w:szCs w:val="21"/>
                      <w:lang w:val="de-DE"/>
                    </w:rPr>
                    <m:t>=</m:t>
                  </w:ins>
                </m:r>
                <m:rad>
                  <m:radPr>
                    <m:degHide m:val="1"/>
                    <m:ctrlPr>
                      <w:ins w:id="723" w:author="Hellmann, Simon" w:date="2025-08-31T11:56:00Z">
                        <w:rPr>
                          <w:rFonts w:ascii="Cambria Math" w:hAnsi="Cambria Math"/>
                          <w:i/>
                          <w:sz w:val="22"/>
                          <w:szCs w:val="21"/>
                          <w:lang w:val="en-US"/>
                        </w:rPr>
                      </w:ins>
                    </m:ctrlPr>
                  </m:radPr>
                  <m:deg>
                    <m:ctrlPr>
                      <w:ins w:id="724" w:author="Hellmann, Simon" w:date="2025-08-31T11:56:00Z">
                        <w:rPr>
                          <w:rFonts w:ascii="Cambria Math" w:hAnsi="Cambria Math"/>
                          <w:i/>
                          <w:sz w:val="22"/>
                          <w:szCs w:val="21"/>
                          <w:lang w:val="de-DE"/>
                        </w:rPr>
                      </w:ins>
                    </m:ctrlPr>
                  </m:deg>
                  <m:e>
                    <m:sSup>
                      <m:sSupPr>
                        <m:ctrlPr>
                          <w:ins w:id="725" w:author="Hellmann, Simon" w:date="2025-08-31T11:56:00Z">
                            <w:rPr>
                              <w:rFonts w:ascii="Cambria Math" w:hAnsi="Cambria Math"/>
                              <w:i/>
                              <w:sz w:val="22"/>
                              <w:szCs w:val="21"/>
                              <w:lang w:val="en-US"/>
                            </w:rPr>
                          </w:ins>
                        </m:ctrlPr>
                      </m:sSupPr>
                      <m:e>
                        <m:d>
                          <m:dPr>
                            <m:ctrlPr>
                              <w:ins w:id="726" w:author="Hellmann, Simon" w:date="2025-08-31T11:56:00Z">
                                <w:rPr>
                                  <w:rFonts w:ascii="Cambria Math" w:hAnsi="Cambria Math"/>
                                  <w:i/>
                                  <w:sz w:val="22"/>
                                  <w:szCs w:val="21"/>
                                  <w:lang w:val="en-US"/>
                                </w:rPr>
                              </w:ins>
                            </m:ctrlPr>
                          </m:dPr>
                          <m:e>
                            <m:sSub>
                              <m:sSubPr>
                                <m:ctrlPr>
                                  <w:ins w:id="727" w:author="Hellmann, Simon" w:date="2025-08-31T11:56:00Z">
                                    <w:rPr>
                                      <w:rFonts w:ascii="Cambria Math" w:hAnsi="Cambria Math"/>
                                      <w:i/>
                                      <w:sz w:val="22"/>
                                      <w:szCs w:val="21"/>
                                      <w:lang w:val="en-US"/>
                                    </w:rPr>
                                  </w:ins>
                                </m:ctrlPr>
                              </m:sSubPr>
                              <m:e>
                                <m:r>
                                  <w:ins w:id="728" w:author="Hellmann, Simon" w:date="2025-08-31T11:56:00Z">
                                    <w:rPr>
                                      <w:rFonts w:ascii="Cambria Math" w:hAnsi="Cambria Math"/>
                                      <w:sz w:val="22"/>
                                      <w:szCs w:val="21"/>
                                      <w:lang w:val="en-US"/>
                                    </w:rPr>
                                    <m:t>DQ</m:t>
                                  </w:ins>
                                </m:r>
                              </m:e>
                              <m:sub>
                                <m:r>
                                  <w:ins w:id="729" w:author="Hellmann, Simon" w:date="2025-08-31T11:56:00Z">
                                    <m:rPr>
                                      <m:nor/>
                                    </m:rPr>
                                    <w:rPr>
                                      <w:rFonts w:ascii="Cambria Math" w:hAnsi="Cambria Math"/>
                                      <w:sz w:val="22"/>
                                      <w:szCs w:val="21"/>
                                      <w:lang w:val="de-DE"/>
                                    </w:rPr>
                                    <m:t>li</m:t>
                                  </w:ins>
                                </m:r>
                              </m:sub>
                            </m:sSub>
                            <m:r>
                              <w:ins w:id="730" w:author="Hellmann, Simon" w:date="2025-08-31T11:56:00Z">
                                <w:rPr>
                                  <w:rFonts w:ascii="Cambria Math" w:hAnsi="Cambria Math"/>
                                  <w:sz w:val="22"/>
                                  <w:szCs w:val="21"/>
                                  <w:lang w:val="de-DE"/>
                                </w:rPr>
                                <m:t xml:space="preserve"> </m:t>
                              </w:ins>
                            </m:r>
                            <m:r>
                              <w:ins w:id="731" w:author="Hellmann, Simon" w:date="2025-08-31T11:56:00Z">
                                <w:rPr>
                                  <w:rFonts w:ascii="Cambria Math" w:hAnsi="Cambria Math"/>
                                  <w:sz w:val="22"/>
                                  <w:szCs w:val="21"/>
                                  <w:lang w:val="en-US"/>
                                </w:rPr>
                                <m:t>TS</m:t>
                              </w:ins>
                            </m:r>
                            <m:r>
                              <w:ins w:id="732" w:author="Hellmann, Simon" w:date="2025-08-31T11:56:00Z">
                                <w:rPr>
                                  <w:rFonts w:ascii="Cambria Math" w:hAnsi="Cambria Math"/>
                                  <w:sz w:val="22"/>
                                  <w:szCs w:val="21"/>
                                  <w:lang w:val="de-DE"/>
                                </w:rPr>
                                <m:t xml:space="preserve"> </m:t>
                              </w:ins>
                            </m:r>
                            <m:sSub>
                              <m:sSubPr>
                                <m:ctrlPr>
                                  <w:ins w:id="733" w:author="Hellmann, Simon" w:date="2025-08-31T11:56:00Z">
                                    <w:rPr>
                                      <w:rFonts w:ascii="Cambria Math" w:hAnsi="Cambria Math"/>
                                      <w:i/>
                                      <w:sz w:val="22"/>
                                      <w:szCs w:val="21"/>
                                      <w:lang w:val="en-US"/>
                                    </w:rPr>
                                  </w:ins>
                                </m:ctrlPr>
                              </m:sSubPr>
                              <m:e>
                                <m:r>
                                  <w:ins w:id="734" w:author="Hellmann, Simon" w:date="2025-08-31T11:56:00Z">
                                    <w:rPr>
                                      <w:rFonts w:ascii="Cambria Math" w:hAnsi="Cambria Math"/>
                                      <w:sz w:val="22"/>
                                      <w:szCs w:val="21"/>
                                      <w:lang w:val="en-US"/>
                                    </w:rPr>
                                    <m:t>ρ</m:t>
                                  </w:ins>
                                </m:r>
                              </m:e>
                              <m:sub>
                                <m:r>
                                  <w:ins w:id="735" w:author="Hellmann, Simon" w:date="2025-08-31T11:56:00Z">
                                    <m:rPr>
                                      <m:nor/>
                                    </m:rPr>
                                    <w:rPr>
                                      <w:rFonts w:ascii="Cambria Math" w:hAnsi="Cambria Math"/>
                                      <w:sz w:val="22"/>
                                      <w:szCs w:val="21"/>
                                      <w:lang w:val="de-DE"/>
                                    </w:rPr>
                                    <m:t>FM</m:t>
                                  </w:ins>
                                </m:r>
                              </m:sub>
                            </m:sSub>
                            <m:r>
                              <w:ins w:id="736" w:author="Hellmann, Simon" w:date="2025-08-31T11:56:00Z">
                                <w:rPr>
                                  <w:rFonts w:ascii="Cambria Math" w:hAnsi="Cambria Math"/>
                                  <w:sz w:val="22"/>
                                  <w:szCs w:val="21"/>
                                  <w:lang w:val="de-DE"/>
                                </w:rPr>
                                <m:t xml:space="preserve"> </m:t>
                              </w:ins>
                            </m:r>
                            <m:sSub>
                              <m:sSubPr>
                                <m:ctrlPr>
                                  <w:ins w:id="737" w:author="Hellmann, Simon" w:date="2025-08-31T11:56:00Z">
                                    <w:rPr>
                                      <w:rFonts w:ascii="Cambria Math" w:hAnsi="Cambria Math"/>
                                      <w:i/>
                                      <w:sz w:val="22"/>
                                      <w:szCs w:val="21"/>
                                      <w:lang w:val="en-US"/>
                                    </w:rPr>
                                  </w:ins>
                                </m:ctrlPr>
                              </m:sSubPr>
                              <m:e>
                                <m:r>
                                  <w:ins w:id="738" w:author="Hellmann, Simon" w:date="2025-08-31T11:56:00Z">
                                    <w:rPr>
                                      <w:rFonts w:ascii="Cambria Math" w:hAnsi="Cambria Math"/>
                                      <w:sz w:val="22"/>
                                      <w:szCs w:val="21"/>
                                      <w:lang w:val="en-US"/>
                                    </w:rPr>
                                    <m:t>σ</m:t>
                                  </w:ins>
                                </m:r>
                              </m:e>
                              <m:sub>
                                <m:r>
                                  <w:ins w:id="739" w:author="Hellmann, Simon" w:date="2025-08-31T11:56:00Z">
                                    <m:rPr>
                                      <m:sty m:val="p"/>
                                    </m:rPr>
                                    <w:rPr>
                                      <w:rFonts w:ascii="Cambria Math" w:hAnsi="Cambria Math"/>
                                      <w:sz w:val="22"/>
                                      <w:szCs w:val="21"/>
                                      <w:lang w:val="de-DE"/>
                                    </w:rPr>
                                    <m:t>XL</m:t>
                                  </w:ins>
                                </m:r>
                              </m:sub>
                            </m:sSub>
                          </m:e>
                        </m:d>
                      </m:e>
                      <m:sup>
                        <m:r>
                          <w:ins w:id="740" w:author="Hellmann, Simon" w:date="2025-08-31T11:56:00Z">
                            <w:rPr>
                              <w:rFonts w:ascii="Cambria Math" w:hAnsi="Cambria Math"/>
                              <w:sz w:val="22"/>
                              <w:szCs w:val="21"/>
                              <w:lang w:val="de-DE"/>
                            </w:rPr>
                            <m:t>2</m:t>
                          </w:ins>
                        </m:r>
                      </m:sup>
                    </m:sSup>
                    <m:r>
                      <w:ins w:id="741" w:author="Hellmann, Simon" w:date="2025-08-31T11:56:00Z">
                        <w:rPr>
                          <w:rFonts w:ascii="Cambria Math" w:hAnsi="Cambria Math"/>
                          <w:sz w:val="22"/>
                          <w:szCs w:val="21"/>
                          <w:lang w:val="de-DE"/>
                        </w:rPr>
                        <m:t>+</m:t>
                      </w:ins>
                    </m:r>
                    <m:sSup>
                      <m:sSupPr>
                        <m:ctrlPr>
                          <w:ins w:id="742" w:author="Hellmann, Simon" w:date="2025-08-31T11:56:00Z">
                            <w:rPr>
                              <w:rFonts w:ascii="Cambria Math" w:hAnsi="Cambria Math"/>
                              <w:i/>
                              <w:sz w:val="22"/>
                              <w:szCs w:val="21"/>
                              <w:lang w:val="en-US"/>
                            </w:rPr>
                          </w:ins>
                        </m:ctrlPr>
                      </m:sSupPr>
                      <m:e>
                        <m:d>
                          <m:dPr>
                            <m:ctrlPr>
                              <w:ins w:id="743" w:author="Hellmann, Simon" w:date="2025-08-31T11:56:00Z">
                                <w:rPr>
                                  <w:rFonts w:ascii="Cambria Math" w:hAnsi="Cambria Math"/>
                                  <w:i/>
                                  <w:sz w:val="22"/>
                                  <w:szCs w:val="21"/>
                                  <w:lang w:val="en-US"/>
                                </w:rPr>
                              </w:ins>
                            </m:ctrlPr>
                          </m:dPr>
                          <m:e>
                            <m:sSub>
                              <m:sSubPr>
                                <m:ctrlPr>
                                  <w:ins w:id="744" w:author="Hellmann, Simon" w:date="2025-08-31T11:56:00Z">
                                    <w:rPr>
                                      <w:rFonts w:ascii="Cambria Math" w:hAnsi="Cambria Math"/>
                                      <w:i/>
                                      <w:sz w:val="22"/>
                                      <w:szCs w:val="21"/>
                                      <w:lang w:val="en-US"/>
                                    </w:rPr>
                                  </w:ins>
                                </m:ctrlPr>
                              </m:sSubPr>
                              <m:e>
                                <m:r>
                                  <w:ins w:id="745" w:author="Hellmann, Simon" w:date="2025-08-31T11:56:00Z">
                                    <w:rPr>
                                      <w:rFonts w:ascii="Cambria Math" w:hAnsi="Cambria Math"/>
                                      <w:sz w:val="22"/>
                                      <w:szCs w:val="21"/>
                                      <w:lang w:val="en-US"/>
                                    </w:rPr>
                                    <m:t>DQ</m:t>
                                  </w:ins>
                                </m:r>
                              </m:e>
                              <m:sub>
                                <m:r>
                                  <w:ins w:id="746" w:author="Hellmann, Simon" w:date="2025-08-31T11:56:00Z">
                                    <m:rPr>
                                      <m:nor/>
                                    </m:rPr>
                                    <w:rPr>
                                      <w:rFonts w:ascii="Cambria Math" w:hAnsi="Cambria Math"/>
                                      <w:sz w:val="22"/>
                                      <w:szCs w:val="21"/>
                                      <w:lang w:val="de-DE"/>
                                    </w:rPr>
                                    <m:t>li</m:t>
                                  </w:ins>
                                </m:r>
                              </m:sub>
                            </m:sSub>
                            <m:r>
                              <w:ins w:id="747" w:author="Hellmann, Simon" w:date="2025-08-31T11:56:00Z">
                                <w:rPr>
                                  <w:rFonts w:ascii="Cambria Math" w:hAnsi="Cambria Math"/>
                                  <w:sz w:val="22"/>
                                  <w:szCs w:val="21"/>
                                  <w:lang w:val="de-DE"/>
                                </w:rPr>
                                <m:t xml:space="preserve"> XL </m:t>
                              </w:ins>
                            </m:r>
                            <m:sSub>
                              <m:sSubPr>
                                <m:ctrlPr>
                                  <w:ins w:id="748" w:author="Hellmann, Simon" w:date="2025-08-31T11:56:00Z">
                                    <w:rPr>
                                      <w:rFonts w:ascii="Cambria Math" w:hAnsi="Cambria Math"/>
                                      <w:i/>
                                      <w:sz w:val="22"/>
                                      <w:szCs w:val="21"/>
                                      <w:lang w:val="en-US"/>
                                    </w:rPr>
                                  </w:ins>
                                </m:ctrlPr>
                              </m:sSubPr>
                              <m:e>
                                <m:r>
                                  <w:ins w:id="749" w:author="Hellmann, Simon" w:date="2025-08-31T11:56:00Z">
                                    <w:rPr>
                                      <w:rFonts w:ascii="Cambria Math" w:hAnsi="Cambria Math"/>
                                      <w:sz w:val="22"/>
                                      <w:szCs w:val="21"/>
                                      <w:lang w:val="en-US"/>
                                    </w:rPr>
                                    <m:t>ρ</m:t>
                                  </w:ins>
                                </m:r>
                              </m:e>
                              <m:sub>
                                <m:r>
                                  <w:ins w:id="750" w:author="Hellmann, Simon" w:date="2025-08-31T11:56:00Z">
                                    <m:rPr>
                                      <m:nor/>
                                    </m:rPr>
                                    <w:rPr>
                                      <w:rFonts w:ascii="Cambria Math" w:hAnsi="Cambria Math"/>
                                      <w:sz w:val="22"/>
                                      <w:szCs w:val="21"/>
                                      <w:lang w:val="de-DE"/>
                                    </w:rPr>
                                    <m:t>FM</m:t>
                                  </w:ins>
                                </m:r>
                              </m:sub>
                            </m:sSub>
                            <m:r>
                              <w:ins w:id="751" w:author="Hellmann, Simon" w:date="2025-08-31T11:56:00Z">
                                <w:rPr>
                                  <w:rFonts w:ascii="Cambria Math" w:hAnsi="Cambria Math"/>
                                  <w:sz w:val="22"/>
                                  <w:szCs w:val="21"/>
                                  <w:lang w:val="de-DE"/>
                                </w:rPr>
                                <m:t xml:space="preserve"> </m:t>
                              </w:ins>
                            </m:r>
                            <m:sSub>
                              <m:sSubPr>
                                <m:ctrlPr>
                                  <w:ins w:id="752" w:author="Hellmann, Simon" w:date="2025-08-31T11:56:00Z">
                                    <w:rPr>
                                      <w:rFonts w:ascii="Cambria Math" w:hAnsi="Cambria Math"/>
                                      <w:i/>
                                      <w:sz w:val="22"/>
                                      <w:szCs w:val="21"/>
                                      <w:lang w:val="en-US"/>
                                    </w:rPr>
                                  </w:ins>
                                </m:ctrlPr>
                              </m:sSubPr>
                              <m:e>
                                <m:r>
                                  <w:ins w:id="753" w:author="Hellmann, Simon" w:date="2025-08-31T11:56:00Z">
                                    <w:rPr>
                                      <w:rFonts w:ascii="Cambria Math" w:hAnsi="Cambria Math"/>
                                      <w:sz w:val="22"/>
                                      <w:szCs w:val="21"/>
                                      <w:lang w:val="en-US"/>
                                    </w:rPr>
                                    <m:t>σ</m:t>
                                  </w:ins>
                                </m:r>
                              </m:e>
                              <m:sub>
                                <m:r>
                                  <w:ins w:id="754" w:author="Hellmann, Simon" w:date="2025-08-31T11:56:00Z">
                                    <m:rPr>
                                      <m:nor/>
                                    </m:rPr>
                                    <w:rPr>
                                      <w:rFonts w:ascii="Cambria Math" w:hAnsi="Cambria Math"/>
                                      <w:sz w:val="22"/>
                                      <w:szCs w:val="21"/>
                                      <w:lang w:val="de-DE"/>
                                    </w:rPr>
                                    <m:t>TS</m:t>
                                  </w:ins>
                                </m:r>
                              </m:sub>
                            </m:sSub>
                          </m:e>
                        </m:d>
                      </m:e>
                      <m:sup>
                        <m:r>
                          <w:ins w:id="755" w:author="Hellmann, Simon" w:date="2025-08-31T11:56:00Z">
                            <w:rPr>
                              <w:rFonts w:ascii="Cambria Math" w:hAnsi="Cambria Math"/>
                              <w:sz w:val="22"/>
                              <w:szCs w:val="21"/>
                              <w:lang w:val="de-DE"/>
                            </w:rPr>
                            <m:t>2</m:t>
                          </w:ins>
                        </m:r>
                      </m:sup>
                    </m:sSup>
                  </m:e>
                </m:rad>
                <m:r>
                  <w:ins w:id="756" w:author="Hellmann, Simon" w:date="2025-08-31T11:56:00Z">
                    <w:rPr>
                      <w:rFonts w:ascii="Cambria Math" w:hAnsi="Cambria Math"/>
                      <w:sz w:val="22"/>
                      <w:szCs w:val="21"/>
                      <w:lang w:val="de-DE"/>
                      <w:rPrChange w:id="757" w:author="Hellmann, Simon" w:date="2025-08-31T12:14:00Z">
                        <w:rPr>
                          <w:rFonts w:ascii="Cambria Math" w:hAnsi="Cambria Math"/>
                          <w:sz w:val="22"/>
                          <w:szCs w:val="21"/>
                          <w:lang w:val="en-US"/>
                        </w:rPr>
                      </w:rPrChange>
                    </w:rPr>
                    <m:t>.</m:t>
                  </w:ins>
                </m:r>
              </m:oMath>
            </m:oMathPara>
          </w:p>
        </w:tc>
        <w:tc>
          <w:tcPr>
            <w:tcW w:w="802" w:type="pct"/>
            <w:tcPrChange w:id="758" w:author="Hellmann, Simon" w:date="2025-08-31T11:53:00Z">
              <w:tcPr>
                <w:tcW w:w="802" w:type="pct"/>
                <w:vAlign w:val="center"/>
              </w:tcPr>
            </w:tcPrChange>
          </w:tcPr>
          <w:p w14:paraId="06A155DE" w14:textId="1E523B49" w:rsidR="00BB59BF" w:rsidRPr="00C32D2B" w:rsidRDefault="00BB59BF" w:rsidP="00BB59BF">
            <w:pPr>
              <w:pStyle w:val="Beschriftung"/>
              <w:jc w:val="right"/>
              <w:rPr>
                <w:ins w:id="759" w:author="Hellmann, Simon" w:date="2025-08-31T11:53:00Z"/>
                <w:lang w:val="en-US"/>
              </w:rPr>
            </w:pPr>
            <w:ins w:id="760" w:author="Hellmann, Simon" w:date="2025-08-31T11:53:00Z">
              <w:r w:rsidRPr="00C32D2B">
                <w:rPr>
                  <w:lang w:val="en-US"/>
                </w:rPr>
                <w:t>(</w:t>
              </w:r>
              <w:r>
                <w:fldChar w:fldCharType="begin"/>
              </w:r>
              <w:r w:rsidRPr="00C32D2B">
                <w:rPr>
                  <w:lang w:val="en-US"/>
                </w:rPr>
                <w:instrText xml:space="preserve"> STYLEREF 1 \s </w:instrText>
              </w:r>
              <w:r>
                <w:fldChar w:fldCharType="separate"/>
              </w:r>
            </w:ins>
            <w:r w:rsidR="00C64143">
              <w:rPr>
                <w:noProof/>
                <w:lang w:val="en-US"/>
              </w:rPr>
              <w:t>2</w:t>
            </w:r>
            <w:ins w:id="761" w:author="Hellmann, Simon" w:date="2025-08-31T11:53:00Z">
              <w:r>
                <w:fldChar w:fldCharType="end"/>
              </w:r>
              <w:r w:rsidRPr="00C32D2B">
                <w:rPr>
                  <w:lang w:val="en-US"/>
                </w:rPr>
                <w:t>.</w:t>
              </w:r>
              <w:r>
                <w:fldChar w:fldCharType="begin"/>
              </w:r>
              <w:r w:rsidRPr="00C32D2B">
                <w:rPr>
                  <w:lang w:val="en-US"/>
                </w:rPr>
                <w:instrText xml:space="preserve"> SEQ Equation \* ARABIC \s 1 </w:instrText>
              </w:r>
              <w:r>
                <w:fldChar w:fldCharType="separate"/>
              </w:r>
            </w:ins>
            <w:ins w:id="762" w:author="Hellmann, Simon" w:date="2025-08-31T12:14:00Z">
              <w:r w:rsidR="00C64143">
                <w:rPr>
                  <w:noProof/>
                  <w:lang w:val="en-US"/>
                </w:rPr>
                <w:t>15</w:t>
              </w:r>
            </w:ins>
            <w:ins w:id="763" w:author="Hellmann, Simon" w:date="2025-08-31T11:53:00Z">
              <w:r>
                <w:fldChar w:fldCharType="end"/>
              </w:r>
              <w:r w:rsidRPr="00C32D2B">
                <w:rPr>
                  <w:lang w:val="en-US"/>
                </w:rPr>
                <w:t>)</w:t>
              </w:r>
            </w:ins>
          </w:p>
        </w:tc>
      </w:tr>
      <w:tr w:rsidR="00222BF4" w:rsidDel="00222BF4" w14:paraId="4EA843C2" w14:textId="1D918677" w:rsidTr="00222BF4">
        <w:trPr>
          <w:del w:id="764" w:author="Hellmann, Simon" w:date="2025-08-30T17:26:00Z"/>
        </w:trPr>
        <w:tc>
          <w:tcPr>
            <w:tcW w:w="157" w:type="pct"/>
            <w:vAlign w:val="center"/>
          </w:tcPr>
          <w:p w14:paraId="6CB6B30D" w14:textId="45564215" w:rsidR="00222BF4" w:rsidDel="00222BF4" w:rsidRDefault="00222BF4" w:rsidP="00222BF4">
            <w:pPr>
              <w:ind w:firstLine="0"/>
              <w:jc w:val="right"/>
              <w:rPr>
                <w:del w:id="765" w:author="Hellmann, Simon" w:date="2025-08-30T17:26:00Z"/>
                <w:moveTo w:id="766" w:author="Hellmann, Simon" w:date="2025-08-30T17:25:00Z"/>
                <w:lang w:val="en-US"/>
              </w:rPr>
            </w:pPr>
          </w:p>
        </w:tc>
        <w:tc>
          <w:tcPr>
            <w:tcW w:w="4041" w:type="pct"/>
            <w:vAlign w:val="center"/>
          </w:tcPr>
          <w:p w14:paraId="37FFF26F" w14:textId="1931ECE2" w:rsidR="00222BF4" w:rsidRPr="00220152" w:rsidDel="00222BF4" w:rsidRDefault="00AF0FDC" w:rsidP="00222BF4">
            <w:pPr>
              <w:spacing w:line="416" w:lineRule="auto"/>
              <w:ind w:right="30" w:firstLine="341"/>
              <w:jc w:val="left"/>
              <w:rPr>
                <w:del w:id="767" w:author="Hellmann, Simon" w:date="2025-08-30T17:26:00Z"/>
                <w:moveTo w:id="768" w:author="Hellmann, Simon" w:date="2025-08-30T17:25:00Z"/>
                <w:sz w:val="22"/>
                <w:szCs w:val="21"/>
                <w:lang w:val="de-DE"/>
              </w:rPr>
            </w:pPr>
            <m:oMathPara>
              <m:oMathParaPr>
                <m:jc m:val="left"/>
              </m:oMathParaPr>
              <m:oMath>
                <m:sSub>
                  <m:sSubPr>
                    <m:ctrlPr>
                      <w:del w:id="769" w:author="Hellmann, Simon" w:date="2025-08-30T17:25:00Z">
                        <w:rPr>
                          <w:rFonts w:ascii="Cambria Math" w:hAnsi="Cambria Math"/>
                          <w:i/>
                          <w:sz w:val="22"/>
                          <w:szCs w:val="21"/>
                          <w:lang w:val="en-US"/>
                        </w:rPr>
                      </w:del>
                    </m:ctrlPr>
                  </m:sSubPr>
                  <m:e>
                    <m:r>
                      <w:del w:id="770" w:author="Hellmann, Simon" w:date="2025-08-30T17:25:00Z">
                        <w:rPr>
                          <w:rFonts w:ascii="Cambria Math" w:hAnsi="Cambria Math"/>
                          <w:sz w:val="22"/>
                          <w:szCs w:val="21"/>
                          <w:lang w:val="en-US"/>
                        </w:rPr>
                        <m:t>σ</m:t>
                      </w:del>
                    </m:r>
                  </m:e>
                  <m:sub>
                    <m:sSub>
                      <m:sSubPr>
                        <m:ctrlPr>
                          <w:del w:id="771" w:author="Hellmann, Simon" w:date="2025-08-30T17:25:00Z">
                            <w:rPr>
                              <w:rFonts w:ascii="Cambria Math" w:hAnsi="Cambria Math"/>
                              <w:i/>
                              <w:sz w:val="22"/>
                              <w:szCs w:val="21"/>
                              <w:lang w:val="en-US"/>
                            </w:rPr>
                          </w:del>
                        </m:ctrlPr>
                      </m:sSubPr>
                      <m:e>
                        <m:r>
                          <w:del w:id="772" w:author="Hellmann, Simon" w:date="2025-08-30T17:25:00Z">
                            <m:rPr>
                              <m:nor/>
                            </m:rPr>
                            <w:rPr>
                              <w:rFonts w:ascii="Cambria Math" w:hAnsi="Cambria Math"/>
                              <w:sz w:val="22"/>
                              <w:szCs w:val="21"/>
                              <w:lang w:val="en-US"/>
                            </w:rPr>
                            <m:t>ξ</m:t>
                          </w:del>
                        </m:r>
                      </m:e>
                      <m:sub>
                        <m:r>
                          <w:del w:id="773" w:author="Hellmann, Simon" w:date="2025-08-30T17:25:00Z">
                            <m:rPr>
                              <m:sty m:val="p"/>
                            </m:rPr>
                            <w:rPr>
                              <w:rFonts w:ascii="Cambria Math" w:hAnsi="Cambria Math"/>
                              <w:sz w:val="22"/>
                              <w:szCs w:val="21"/>
                              <w:lang w:val="de-DE"/>
                            </w:rPr>
                            <m:t>li</m:t>
                          </w:del>
                        </m:r>
                      </m:sub>
                    </m:sSub>
                  </m:sub>
                </m:sSub>
                <m:r>
                  <w:del w:id="774" w:author="Hellmann, Simon" w:date="2025-08-30T17:25:00Z">
                    <w:rPr>
                      <w:rFonts w:ascii="Cambria Math" w:hAnsi="Cambria Math"/>
                      <w:sz w:val="22"/>
                      <w:szCs w:val="21"/>
                      <w:lang w:val="de-DE"/>
                    </w:rPr>
                    <m:t>=</m:t>
                  </w:del>
                </m:r>
                <m:rad>
                  <m:radPr>
                    <m:degHide m:val="1"/>
                    <m:ctrlPr>
                      <w:del w:id="775" w:author="Hellmann, Simon" w:date="2025-08-30T17:25:00Z">
                        <w:rPr>
                          <w:rFonts w:ascii="Cambria Math" w:hAnsi="Cambria Math"/>
                          <w:i/>
                          <w:sz w:val="22"/>
                          <w:szCs w:val="21"/>
                          <w:lang w:val="en-US"/>
                        </w:rPr>
                      </w:del>
                    </m:ctrlPr>
                  </m:radPr>
                  <m:deg/>
                  <m:e>
                    <m:sSup>
                      <m:sSupPr>
                        <m:ctrlPr>
                          <w:del w:id="776" w:author="Hellmann, Simon" w:date="2025-08-30T17:25:00Z">
                            <w:rPr>
                              <w:rFonts w:ascii="Cambria Math" w:hAnsi="Cambria Math"/>
                              <w:i/>
                              <w:sz w:val="22"/>
                              <w:szCs w:val="21"/>
                              <w:lang w:val="en-US"/>
                            </w:rPr>
                          </w:del>
                        </m:ctrlPr>
                      </m:sSupPr>
                      <m:e>
                        <m:d>
                          <m:dPr>
                            <m:ctrlPr>
                              <w:del w:id="777" w:author="Hellmann, Simon" w:date="2025-08-30T17:25:00Z">
                                <w:rPr>
                                  <w:rFonts w:ascii="Cambria Math" w:hAnsi="Cambria Math"/>
                                  <w:i/>
                                  <w:sz w:val="22"/>
                                  <w:szCs w:val="21"/>
                                  <w:lang w:val="en-US"/>
                                </w:rPr>
                              </w:del>
                            </m:ctrlPr>
                          </m:dPr>
                          <m:e>
                            <m:sSub>
                              <m:sSubPr>
                                <m:ctrlPr>
                                  <w:del w:id="778" w:author="Hellmann, Simon" w:date="2025-08-30T17:25:00Z">
                                    <w:rPr>
                                      <w:rFonts w:ascii="Cambria Math" w:hAnsi="Cambria Math"/>
                                      <w:i/>
                                      <w:sz w:val="22"/>
                                      <w:szCs w:val="21"/>
                                      <w:lang w:val="en-US"/>
                                    </w:rPr>
                                  </w:del>
                                </m:ctrlPr>
                              </m:sSubPr>
                              <m:e>
                                <m:r>
                                  <w:del w:id="779" w:author="Hellmann, Simon" w:date="2025-08-30T17:25:00Z">
                                    <w:rPr>
                                      <w:rFonts w:ascii="Cambria Math" w:hAnsi="Cambria Math"/>
                                      <w:sz w:val="22"/>
                                      <w:szCs w:val="21"/>
                                      <w:lang w:val="en-US"/>
                                    </w:rPr>
                                    <m:t>DQ</m:t>
                                  </w:del>
                                </m:r>
                              </m:e>
                              <m:sub>
                                <m:r>
                                  <w:del w:id="780" w:author="Hellmann, Simon" w:date="2025-08-30T17:25:00Z">
                                    <m:rPr>
                                      <m:nor/>
                                    </m:rPr>
                                    <w:rPr>
                                      <w:rFonts w:ascii="Cambria Math" w:hAnsi="Cambria Math"/>
                                      <w:sz w:val="22"/>
                                      <w:szCs w:val="21"/>
                                      <w:lang w:val="de-DE"/>
                                    </w:rPr>
                                    <m:t>li</m:t>
                                  </w:del>
                                </m:r>
                              </m:sub>
                            </m:sSub>
                            <m:r>
                              <w:del w:id="781" w:author="Hellmann, Simon" w:date="2025-08-30T17:25:00Z">
                                <w:rPr>
                                  <w:rFonts w:ascii="Cambria Math" w:hAnsi="Cambria Math"/>
                                  <w:sz w:val="22"/>
                                  <w:szCs w:val="21"/>
                                  <w:lang w:val="de-DE"/>
                                </w:rPr>
                                <m:t xml:space="preserve"> </m:t>
                              </w:del>
                            </m:r>
                            <m:r>
                              <w:del w:id="782" w:author="Hellmann, Simon" w:date="2025-08-30T17:25:00Z">
                                <w:rPr>
                                  <w:rFonts w:ascii="Cambria Math" w:hAnsi="Cambria Math"/>
                                  <w:sz w:val="22"/>
                                  <w:szCs w:val="21"/>
                                  <w:lang w:val="en-US"/>
                                </w:rPr>
                                <m:t>TS</m:t>
                              </w:del>
                            </m:r>
                            <m:r>
                              <w:del w:id="783" w:author="Hellmann, Simon" w:date="2025-08-30T17:25:00Z">
                                <w:rPr>
                                  <w:rFonts w:ascii="Cambria Math" w:hAnsi="Cambria Math"/>
                                  <w:sz w:val="22"/>
                                  <w:szCs w:val="21"/>
                                  <w:lang w:val="de-DE"/>
                                </w:rPr>
                                <m:t xml:space="preserve"> </m:t>
                              </w:del>
                            </m:r>
                            <m:sSub>
                              <m:sSubPr>
                                <m:ctrlPr>
                                  <w:del w:id="784" w:author="Hellmann, Simon" w:date="2025-08-30T17:25:00Z">
                                    <w:rPr>
                                      <w:rFonts w:ascii="Cambria Math" w:hAnsi="Cambria Math"/>
                                      <w:i/>
                                      <w:sz w:val="22"/>
                                      <w:szCs w:val="21"/>
                                      <w:lang w:val="en-US"/>
                                    </w:rPr>
                                  </w:del>
                                </m:ctrlPr>
                              </m:sSubPr>
                              <m:e>
                                <m:r>
                                  <w:del w:id="785" w:author="Hellmann, Simon" w:date="2025-08-30T17:25:00Z">
                                    <w:rPr>
                                      <w:rFonts w:ascii="Cambria Math" w:hAnsi="Cambria Math"/>
                                      <w:sz w:val="22"/>
                                      <w:szCs w:val="21"/>
                                      <w:lang w:val="en-US"/>
                                    </w:rPr>
                                    <m:t>ρ</m:t>
                                  </w:del>
                                </m:r>
                              </m:e>
                              <m:sub>
                                <m:r>
                                  <w:del w:id="786" w:author="Hellmann, Simon" w:date="2025-08-30T17:25:00Z">
                                    <m:rPr>
                                      <m:nor/>
                                    </m:rPr>
                                    <w:rPr>
                                      <w:rFonts w:ascii="Cambria Math" w:hAnsi="Cambria Math"/>
                                      <w:sz w:val="22"/>
                                      <w:szCs w:val="21"/>
                                      <w:lang w:val="de-DE"/>
                                    </w:rPr>
                                    <m:t>FM</m:t>
                                  </w:del>
                                </m:r>
                              </m:sub>
                            </m:sSub>
                            <m:r>
                              <w:del w:id="787" w:author="Hellmann, Simon" w:date="2025-08-30T17:25:00Z">
                                <w:rPr>
                                  <w:rFonts w:ascii="Cambria Math" w:hAnsi="Cambria Math"/>
                                  <w:sz w:val="22"/>
                                  <w:szCs w:val="21"/>
                                  <w:lang w:val="de-DE"/>
                                </w:rPr>
                                <m:t xml:space="preserve"> </m:t>
                              </w:del>
                            </m:r>
                            <m:sSub>
                              <m:sSubPr>
                                <m:ctrlPr>
                                  <w:del w:id="788" w:author="Hellmann, Simon" w:date="2025-08-30T17:25:00Z">
                                    <w:rPr>
                                      <w:rFonts w:ascii="Cambria Math" w:hAnsi="Cambria Math"/>
                                      <w:i/>
                                      <w:sz w:val="22"/>
                                      <w:szCs w:val="21"/>
                                      <w:lang w:val="en-US"/>
                                    </w:rPr>
                                  </w:del>
                                </m:ctrlPr>
                              </m:sSubPr>
                              <m:e>
                                <m:r>
                                  <w:del w:id="789" w:author="Hellmann, Simon" w:date="2025-08-30T17:25:00Z">
                                    <w:rPr>
                                      <w:rFonts w:ascii="Cambria Math" w:hAnsi="Cambria Math"/>
                                      <w:sz w:val="22"/>
                                      <w:szCs w:val="21"/>
                                      <w:lang w:val="en-US"/>
                                    </w:rPr>
                                    <m:t>σ</m:t>
                                  </w:del>
                                </m:r>
                              </m:e>
                              <m:sub>
                                <m:r>
                                  <w:del w:id="790" w:author="Hellmann, Simon" w:date="2025-08-30T17:25:00Z">
                                    <m:rPr>
                                      <m:sty m:val="p"/>
                                    </m:rPr>
                                    <w:rPr>
                                      <w:rFonts w:ascii="Cambria Math" w:hAnsi="Cambria Math"/>
                                      <w:sz w:val="22"/>
                                      <w:szCs w:val="21"/>
                                      <w:lang w:val="de-DE"/>
                                    </w:rPr>
                                    <m:t>XL</m:t>
                                  </w:del>
                                </m:r>
                              </m:sub>
                            </m:sSub>
                          </m:e>
                        </m:d>
                      </m:e>
                      <m:sup>
                        <m:r>
                          <w:del w:id="791" w:author="Hellmann, Simon" w:date="2025-08-30T17:25:00Z">
                            <w:rPr>
                              <w:rFonts w:ascii="Cambria Math" w:hAnsi="Cambria Math"/>
                              <w:sz w:val="22"/>
                              <w:szCs w:val="21"/>
                              <w:lang w:val="de-DE"/>
                            </w:rPr>
                            <m:t>2</m:t>
                          </w:del>
                        </m:r>
                      </m:sup>
                    </m:sSup>
                    <m:r>
                      <w:del w:id="792" w:author="Hellmann, Simon" w:date="2025-08-30T17:25:00Z">
                        <w:rPr>
                          <w:rFonts w:ascii="Cambria Math" w:hAnsi="Cambria Math"/>
                          <w:sz w:val="22"/>
                          <w:szCs w:val="21"/>
                          <w:lang w:val="de-DE"/>
                        </w:rPr>
                        <m:t>+</m:t>
                      </w:del>
                    </m:r>
                    <m:sSup>
                      <m:sSupPr>
                        <m:ctrlPr>
                          <w:del w:id="793" w:author="Hellmann, Simon" w:date="2025-08-30T17:25:00Z">
                            <w:rPr>
                              <w:rFonts w:ascii="Cambria Math" w:hAnsi="Cambria Math"/>
                              <w:i/>
                              <w:sz w:val="22"/>
                              <w:szCs w:val="21"/>
                              <w:lang w:val="en-US"/>
                            </w:rPr>
                          </w:del>
                        </m:ctrlPr>
                      </m:sSupPr>
                      <m:e>
                        <m:d>
                          <m:dPr>
                            <m:ctrlPr>
                              <w:del w:id="794" w:author="Hellmann, Simon" w:date="2025-08-30T17:25:00Z">
                                <w:rPr>
                                  <w:rFonts w:ascii="Cambria Math" w:hAnsi="Cambria Math"/>
                                  <w:i/>
                                  <w:sz w:val="22"/>
                                  <w:szCs w:val="21"/>
                                  <w:lang w:val="en-US"/>
                                </w:rPr>
                              </w:del>
                            </m:ctrlPr>
                          </m:dPr>
                          <m:e>
                            <m:sSub>
                              <m:sSubPr>
                                <m:ctrlPr>
                                  <w:del w:id="795" w:author="Hellmann, Simon" w:date="2025-08-30T17:25:00Z">
                                    <w:rPr>
                                      <w:rFonts w:ascii="Cambria Math" w:hAnsi="Cambria Math"/>
                                      <w:i/>
                                      <w:sz w:val="22"/>
                                      <w:szCs w:val="21"/>
                                      <w:lang w:val="en-US"/>
                                    </w:rPr>
                                  </w:del>
                                </m:ctrlPr>
                              </m:sSubPr>
                              <m:e>
                                <m:r>
                                  <w:del w:id="796" w:author="Hellmann, Simon" w:date="2025-08-30T17:25:00Z">
                                    <w:rPr>
                                      <w:rFonts w:ascii="Cambria Math" w:hAnsi="Cambria Math"/>
                                      <w:sz w:val="22"/>
                                      <w:szCs w:val="21"/>
                                      <w:lang w:val="en-US"/>
                                    </w:rPr>
                                    <m:t>DQ</m:t>
                                  </w:del>
                                </m:r>
                              </m:e>
                              <m:sub>
                                <m:r>
                                  <w:del w:id="797" w:author="Hellmann, Simon" w:date="2025-08-30T17:25:00Z">
                                    <m:rPr>
                                      <m:nor/>
                                    </m:rPr>
                                    <w:rPr>
                                      <w:rFonts w:ascii="Cambria Math" w:hAnsi="Cambria Math"/>
                                      <w:sz w:val="22"/>
                                      <w:szCs w:val="21"/>
                                      <w:lang w:val="de-DE"/>
                                    </w:rPr>
                                    <m:t>li</m:t>
                                  </w:del>
                                </m:r>
                              </m:sub>
                            </m:sSub>
                            <m:r>
                              <w:del w:id="798" w:author="Hellmann, Simon" w:date="2025-08-30T17:25:00Z">
                                <w:rPr>
                                  <w:rFonts w:ascii="Cambria Math" w:hAnsi="Cambria Math"/>
                                  <w:sz w:val="22"/>
                                  <w:szCs w:val="21"/>
                                  <w:lang w:val="de-DE"/>
                                </w:rPr>
                                <m:t xml:space="preserve"> XL </m:t>
                              </w:del>
                            </m:r>
                            <m:sSub>
                              <m:sSubPr>
                                <m:ctrlPr>
                                  <w:del w:id="799" w:author="Hellmann, Simon" w:date="2025-08-30T17:25:00Z">
                                    <w:rPr>
                                      <w:rFonts w:ascii="Cambria Math" w:hAnsi="Cambria Math"/>
                                      <w:i/>
                                      <w:sz w:val="22"/>
                                      <w:szCs w:val="21"/>
                                      <w:lang w:val="en-US"/>
                                    </w:rPr>
                                  </w:del>
                                </m:ctrlPr>
                              </m:sSubPr>
                              <m:e>
                                <m:r>
                                  <w:del w:id="800" w:author="Hellmann, Simon" w:date="2025-08-30T17:25:00Z">
                                    <w:rPr>
                                      <w:rFonts w:ascii="Cambria Math" w:hAnsi="Cambria Math"/>
                                      <w:sz w:val="22"/>
                                      <w:szCs w:val="21"/>
                                      <w:lang w:val="en-US"/>
                                    </w:rPr>
                                    <m:t>ρ</m:t>
                                  </w:del>
                                </m:r>
                              </m:e>
                              <m:sub>
                                <m:r>
                                  <w:del w:id="801" w:author="Hellmann, Simon" w:date="2025-08-30T17:25:00Z">
                                    <m:rPr>
                                      <m:nor/>
                                    </m:rPr>
                                    <w:rPr>
                                      <w:rFonts w:ascii="Cambria Math" w:hAnsi="Cambria Math"/>
                                      <w:sz w:val="22"/>
                                      <w:szCs w:val="21"/>
                                      <w:lang w:val="de-DE"/>
                                    </w:rPr>
                                    <m:t>FM</m:t>
                                  </w:del>
                                </m:r>
                              </m:sub>
                            </m:sSub>
                            <m:r>
                              <w:del w:id="802" w:author="Hellmann, Simon" w:date="2025-08-30T17:25:00Z">
                                <w:rPr>
                                  <w:rFonts w:ascii="Cambria Math" w:hAnsi="Cambria Math"/>
                                  <w:sz w:val="22"/>
                                  <w:szCs w:val="21"/>
                                  <w:lang w:val="de-DE"/>
                                </w:rPr>
                                <m:t xml:space="preserve"> </m:t>
                              </w:del>
                            </m:r>
                            <m:sSub>
                              <m:sSubPr>
                                <m:ctrlPr>
                                  <w:del w:id="803" w:author="Hellmann, Simon" w:date="2025-08-30T17:25:00Z">
                                    <w:rPr>
                                      <w:rFonts w:ascii="Cambria Math" w:hAnsi="Cambria Math"/>
                                      <w:i/>
                                      <w:sz w:val="22"/>
                                      <w:szCs w:val="21"/>
                                      <w:lang w:val="en-US"/>
                                    </w:rPr>
                                  </w:del>
                                </m:ctrlPr>
                              </m:sSubPr>
                              <m:e>
                                <m:r>
                                  <w:del w:id="804" w:author="Hellmann, Simon" w:date="2025-08-30T17:25:00Z">
                                    <w:rPr>
                                      <w:rFonts w:ascii="Cambria Math" w:hAnsi="Cambria Math"/>
                                      <w:sz w:val="22"/>
                                      <w:szCs w:val="21"/>
                                      <w:lang w:val="en-US"/>
                                    </w:rPr>
                                    <m:t>σ</m:t>
                                  </w:del>
                                </m:r>
                              </m:e>
                              <m:sub>
                                <m:r>
                                  <w:del w:id="805" w:author="Hellmann, Simon" w:date="2025-08-30T17:25:00Z">
                                    <m:rPr>
                                      <m:nor/>
                                    </m:rPr>
                                    <w:rPr>
                                      <w:rFonts w:ascii="Cambria Math" w:hAnsi="Cambria Math"/>
                                      <w:sz w:val="22"/>
                                      <w:szCs w:val="21"/>
                                      <w:lang w:val="de-DE"/>
                                    </w:rPr>
                                    <m:t>TS</m:t>
                                  </w:del>
                                </m:r>
                              </m:sub>
                            </m:sSub>
                          </m:e>
                        </m:d>
                      </m:e>
                      <m:sup>
                        <m:r>
                          <w:del w:id="806" w:author="Hellmann, Simon" w:date="2025-08-30T17:25:00Z">
                            <w:rPr>
                              <w:rFonts w:ascii="Cambria Math" w:hAnsi="Cambria Math"/>
                              <w:sz w:val="22"/>
                              <w:szCs w:val="21"/>
                              <w:lang w:val="de-DE"/>
                            </w:rPr>
                            <m:t>2</m:t>
                          </w:del>
                        </m:r>
                      </m:sup>
                    </m:sSup>
                  </m:e>
                </m:rad>
                <m:r>
                  <w:del w:id="807" w:author="Hellmann, Simon" w:date="2025-08-30T17:25:00Z">
                    <w:rPr>
                      <w:rFonts w:ascii="Cambria Math" w:hAnsi="Cambria Math"/>
                      <w:sz w:val="22"/>
                      <w:szCs w:val="21"/>
                      <w:lang w:val="de-DE"/>
                    </w:rPr>
                    <m:t>.</m:t>
                  </w:del>
                </m:r>
              </m:oMath>
            </m:oMathPara>
          </w:p>
        </w:tc>
        <w:tc>
          <w:tcPr>
            <w:tcW w:w="802" w:type="pct"/>
            <w:vAlign w:val="center"/>
          </w:tcPr>
          <w:p w14:paraId="710457C6" w14:textId="2B5957FE" w:rsidR="00222BF4" w:rsidDel="00222BF4" w:rsidRDefault="00222BF4" w:rsidP="00222BF4">
            <w:pPr>
              <w:pStyle w:val="Beschriftung"/>
              <w:jc w:val="right"/>
              <w:rPr>
                <w:del w:id="808" w:author="Hellmann, Simon" w:date="2025-08-30T17:26:00Z"/>
                <w:moveTo w:id="809" w:author="Hellmann, Simon" w:date="2025-08-30T17:25:00Z"/>
              </w:rPr>
            </w:pPr>
            <w:moveTo w:id="810" w:author="Hellmann, Simon" w:date="2025-08-30T17:25:00Z">
              <w:del w:id="811" w:author="Hellmann, Simon" w:date="2025-08-30T17:25:00Z">
                <w:r w:rsidRPr="00C32D2B" w:rsidDel="00222BF4">
                  <w:rPr>
                    <w:lang w:val="en-US"/>
                  </w:rPr>
                  <w:delText>(</w:delText>
                </w:r>
                <w:r w:rsidDel="00222BF4">
                  <w:rPr>
                    <w:i w:val="0"/>
                    <w:iCs w:val="0"/>
                  </w:rPr>
                  <w:fldChar w:fldCharType="begin"/>
                </w:r>
                <w:r w:rsidRPr="00C32D2B" w:rsidDel="00222BF4">
                  <w:rPr>
                    <w:lang w:val="en-US"/>
                  </w:rPr>
                  <w:delInstrText xml:space="preserve"> STYLEREF 1 \s </w:delInstrText>
                </w:r>
                <w:r w:rsidDel="00222BF4">
                  <w:rPr>
                    <w:i w:val="0"/>
                    <w:iCs w:val="0"/>
                  </w:rPr>
                  <w:fldChar w:fldCharType="separate"/>
                </w:r>
                <w:r w:rsidDel="00222BF4">
                  <w:rPr>
                    <w:noProof/>
                    <w:lang w:val="en-US"/>
                  </w:rPr>
                  <w:delText>2</w:delText>
                </w:r>
                <w:r w:rsidDel="00222BF4">
                  <w:rPr>
                    <w:i w:val="0"/>
                    <w:iCs w:val="0"/>
                  </w:rPr>
                  <w:fldChar w:fldCharType="end"/>
                </w:r>
                <w:r w:rsidRPr="00C32D2B" w:rsidDel="00222BF4">
                  <w:rPr>
                    <w:lang w:val="en-US"/>
                  </w:rPr>
                  <w:delText>.</w:delText>
                </w:r>
                <w:r w:rsidDel="00222BF4">
                  <w:rPr>
                    <w:i w:val="0"/>
                    <w:iCs w:val="0"/>
                  </w:rPr>
                  <w:fldChar w:fldCharType="begin"/>
                </w:r>
                <w:r w:rsidRPr="00C32D2B" w:rsidDel="00222BF4">
                  <w:rPr>
                    <w:lang w:val="en-US"/>
                  </w:rPr>
                  <w:delInstrText xml:space="preserve"> SEQ Equation \* ARABIC \s 1 </w:delInstrText>
                </w:r>
                <w:r w:rsidDel="00222BF4">
                  <w:rPr>
                    <w:i w:val="0"/>
                    <w:iCs w:val="0"/>
                  </w:rPr>
                  <w:fldChar w:fldCharType="separate"/>
                </w:r>
                <w:r w:rsidDel="00222BF4">
                  <w:rPr>
                    <w:noProof/>
                    <w:lang w:val="en-US"/>
                  </w:rPr>
                  <w:delText>7</w:delText>
                </w:r>
                <w:r w:rsidDel="00222BF4">
                  <w:rPr>
                    <w:i w:val="0"/>
                    <w:iCs w:val="0"/>
                  </w:rPr>
                  <w:fldChar w:fldCharType="end"/>
                </w:r>
                <w:r w:rsidRPr="00C32D2B" w:rsidDel="00222BF4">
                  <w:rPr>
                    <w:lang w:val="en-US"/>
                  </w:rPr>
                  <w:delText>)</w:delText>
                </w:r>
              </w:del>
            </w:moveTo>
          </w:p>
        </w:tc>
      </w:tr>
    </w:tbl>
    <w:moveToRangeEnd w:id="679"/>
    <w:p w14:paraId="587C651D" w14:textId="3B012DCD" w:rsidR="0008402C" w:rsidRDefault="00FC6AF8">
      <w:pPr>
        <w:rPr>
          <w:ins w:id="812" w:author="Hellmann, Simon" w:date="2025-08-30T17:26:00Z"/>
          <w:lang w:val="en-US"/>
        </w:rPr>
        <w:pPrChange w:id="813" w:author="Hellmann, Simon" w:date="2025-08-31T12:09:00Z">
          <w:pPr>
            <w:ind w:firstLine="0"/>
          </w:pPr>
        </w:pPrChange>
      </w:pPr>
      <w:ins w:id="814" w:author="Hellmann, Simon" w:date="2025-08-31T12:08:00Z">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ins>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AF0FDC" w14:paraId="7591155E" w14:textId="77777777" w:rsidTr="00144E26">
        <w:tc>
          <w:tcPr>
            <w:tcW w:w="9019" w:type="dxa"/>
            <w:tcBorders>
              <w:bottom w:val="single" w:sz="8" w:space="0" w:color="auto"/>
            </w:tcBorders>
          </w:tcPr>
          <w:p w14:paraId="3107067F" w14:textId="48132671"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del w:id="815" w:author="Hellmann, Simon" w:date="2025-08-28T10:41:00Z">
              <w:r w:rsidRPr="00BC0157" w:rsidDel="00135E97">
                <w:rPr>
                  <w:rFonts w:eastAsia="Garamond" w:cs="Garamond"/>
                  <w:sz w:val="22"/>
                  <w:lang w:val="en-US"/>
                </w:rPr>
                <w:delText xml:space="preserve">MPC </w:delText>
              </w:r>
            </w:del>
            <w:ins w:id="816" w:author="Hellmann, Simon" w:date="2025-08-28T10:41:00Z">
              <w:r w:rsidR="00135E97">
                <w:rPr>
                  <w:rFonts w:eastAsia="Garamond" w:cs="Garamond"/>
                  <w:sz w:val="22"/>
                  <w:lang w:val="en-US"/>
                </w:rPr>
                <w:t>model</w:t>
              </w:r>
            </w:ins>
            <w:ins w:id="817" w:author="Hellmann, Simon" w:date="2025-08-28T10:42:00Z">
              <w:r w:rsidR="00135E97">
                <w:rPr>
                  <w:rFonts w:eastAsia="Garamond" w:cs="Garamond"/>
                  <w:sz w:val="22"/>
                  <w:lang w:val="en-US"/>
                </w:rPr>
                <w:t xml:space="preserve"> predictive control</w:t>
              </w:r>
            </w:ins>
            <w:ins w:id="818" w:author="Hellmann, Simon" w:date="2025-08-28T10:41:00Z">
              <w:r w:rsidR="00135E97" w:rsidRPr="00BC0157">
                <w:rPr>
                  <w:rFonts w:eastAsia="Garamond" w:cs="Garamond"/>
                  <w:sz w:val="22"/>
                  <w:lang w:val="en-US"/>
                </w:rPr>
                <w:t xml:space="preserve"> </w:t>
              </w:r>
            </w:ins>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Substrate costs</w:t>
                  </w:r>
                  <w:r>
                    <w:rPr>
                      <w:vertAlign w:val="superscript"/>
                      <w:lang w:val="en-US"/>
                    </w:rPr>
                    <w:t>a</w:t>
                  </w:r>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(GrS)</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AF0FDC"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AF0FDC"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AF0FDC"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AF0FDC"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AF0FDC"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AF0FDC"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AF0FDC"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Disturbance feeding</w:t>
                  </w:r>
                  <w:r>
                    <w:rPr>
                      <w:vertAlign w:val="superscript"/>
                      <w:lang w:val="en-US"/>
                    </w:rPr>
                    <w:t>d</w:t>
                  </w:r>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AF0FDC" w14:paraId="31AAF7AD" w14:textId="77777777" w:rsidTr="00144E26">
        <w:tc>
          <w:tcPr>
            <w:tcW w:w="9019" w:type="dxa"/>
          </w:tcPr>
          <w:p w14:paraId="59AF9CAF" w14:textId="61C76A71"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4LTMxVDIxOjE0OjU4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Hahn et al.</w:t>
                  </w:r>
                </w:hyperlink>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(2014)</w:t>
                  </w:r>
                </w:hyperlink>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06F08582" w14:textId="6DA1A77D" w:rsidR="00EF63E2" w:rsidDel="00222BF4" w:rsidRDefault="00CA42CA" w:rsidP="0045757C">
      <w:pPr>
        <w:rPr>
          <w:moveFrom w:id="819" w:author="Hellmann, Simon" w:date="2025-08-30T17:25:00Z"/>
          <w:lang w:val="en-US"/>
        </w:rPr>
      </w:pPr>
      <w:moveFromRangeStart w:id="820" w:author="Hellmann, Simon" w:date="2025-08-30T17:25:00Z" w:name="move207467152"/>
      <w:moveFrom w:id="821" w:author="Hellmann, Simon" w:date="2025-08-30T17:25:00Z">
        <w:r w:rsidDel="00222BF4">
          <w:rPr>
            <w:lang w:val="en-US"/>
          </w:rPr>
          <w:lastRenderedPageBreak/>
          <w:t xml:space="preserve">With </w:t>
        </w:r>
        <w:r w:rsidR="00235103" w:rsidDel="00222BF4">
          <w:rPr>
            <w:lang w:val="en-US"/>
          </w:rPr>
          <w:fldChar w:fldCharType="begin"/>
        </w:r>
        <w:r w:rsidR="00235103" w:rsidDel="00222BF4">
          <w:rPr>
            <w:lang w:val="en-US"/>
          </w:rPr>
          <w:instrText xml:space="preserve"> REF _Ref188204729 \h </w:instrText>
        </w:r>
      </w:moveFrom>
      <w:del w:id="822" w:author="Hellmann, Simon" w:date="2025-08-30T17:25:00Z">
        <w:r w:rsidR="00235103" w:rsidDel="00222BF4">
          <w:rPr>
            <w:lang w:val="en-US"/>
          </w:rPr>
        </w:r>
      </w:del>
      <w:moveFrom w:id="823" w:author="Hellmann, Simon" w:date="2025-08-30T17:25:00Z">
        <w:r w:rsidR="00235103" w:rsidDel="00222BF4">
          <w:rPr>
            <w:lang w:val="en-US"/>
          </w:rPr>
          <w:fldChar w:fldCharType="separate"/>
        </w:r>
        <w:r w:rsidR="00F7388A" w:rsidRPr="00C32D2B" w:rsidDel="00222BF4">
          <w:rPr>
            <w:lang w:val="en-US"/>
          </w:rPr>
          <w:t>(</w:t>
        </w:r>
        <w:r w:rsidR="00F7388A" w:rsidDel="00222BF4">
          <w:rPr>
            <w:noProof/>
            <w:lang w:val="en-US"/>
          </w:rPr>
          <w:t>2</w:t>
        </w:r>
        <w:r w:rsidR="00F7388A" w:rsidRPr="00C32D2B" w:rsidDel="00222BF4">
          <w:rPr>
            <w:lang w:val="en-US"/>
          </w:rPr>
          <w:t>.</w:t>
        </w:r>
        <w:r w:rsidR="00F7388A" w:rsidDel="00222BF4">
          <w:rPr>
            <w:noProof/>
            <w:lang w:val="en-US"/>
          </w:rPr>
          <w:t>2</w:t>
        </w:r>
        <w:r w:rsidR="00F7388A" w:rsidRPr="00C32D2B" w:rsidDel="00222BF4">
          <w:rPr>
            <w:lang w:val="en-US"/>
          </w:rPr>
          <w:t>)</w:t>
        </w:r>
        <w:r w:rsidR="00235103" w:rsidDel="00222BF4">
          <w:rPr>
            <w:lang w:val="en-US"/>
          </w:rPr>
          <w:fldChar w:fldCharType="end"/>
        </w:r>
        <w:r w:rsidR="00235103" w:rsidDel="00222BF4">
          <w:rPr>
            <w:lang w:val="en-US"/>
          </w:rPr>
          <w:t xml:space="preserve"> and</w:t>
        </w:r>
        <w:r w:rsidR="00327A6F" w:rsidDel="00222BF4">
          <w:rPr>
            <w:lang w:val="en-US"/>
          </w:rPr>
          <w:t xml:space="preserve"> </w:t>
        </w:r>
        <w:r w:rsidR="00327A6F" w:rsidDel="00222BF4">
          <w:rPr>
            <w:lang w:val="en-US"/>
          </w:rPr>
          <w:fldChar w:fldCharType="begin"/>
        </w:r>
        <w:r w:rsidR="00327A6F" w:rsidDel="00222BF4">
          <w:rPr>
            <w:lang w:val="en-US"/>
          </w:rPr>
          <w:instrText xml:space="preserve"> REF _Ref188204136 \h </w:instrText>
        </w:r>
      </w:moveFrom>
      <w:del w:id="824" w:author="Hellmann, Simon" w:date="2025-08-30T17:25:00Z">
        <w:r w:rsidR="00327A6F" w:rsidDel="00222BF4">
          <w:rPr>
            <w:lang w:val="en-US"/>
          </w:rPr>
        </w:r>
      </w:del>
      <w:moveFrom w:id="825" w:author="Hellmann, Simon" w:date="2025-08-30T17:25:00Z">
        <w:r w:rsidR="00327A6F" w:rsidDel="00222BF4">
          <w:rPr>
            <w:lang w:val="en-US"/>
          </w:rPr>
          <w:fldChar w:fldCharType="separate"/>
        </w:r>
        <w:r w:rsidR="00F7388A" w:rsidRPr="00C32D2B" w:rsidDel="00222BF4">
          <w:rPr>
            <w:lang w:val="en-US"/>
          </w:rPr>
          <w:t>(</w:t>
        </w:r>
        <w:r w:rsidR="00F7388A" w:rsidDel="00222BF4">
          <w:rPr>
            <w:noProof/>
            <w:lang w:val="en-US"/>
          </w:rPr>
          <w:t>2</w:t>
        </w:r>
        <w:r w:rsidR="00F7388A" w:rsidRPr="00C32D2B" w:rsidDel="00222BF4">
          <w:rPr>
            <w:lang w:val="en-US"/>
          </w:rPr>
          <w:t>.</w:t>
        </w:r>
        <w:r w:rsidR="00F7388A" w:rsidDel="00222BF4">
          <w:rPr>
            <w:noProof/>
            <w:lang w:val="en-US"/>
          </w:rPr>
          <w:t>3</w:t>
        </w:r>
        <w:r w:rsidR="00F7388A" w:rsidRPr="00C32D2B" w:rsidDel="00222BF4">
          <w:rPr>
            <w:lang w:val="en-US"/>
          </w:rPr>
          <w:t>)</w:t>
        </w:r>
        <w:r w:rsidR="00327A6F" w:rsidDel="00222BF4">
          <w:rPr>
            <w:lang w:val="en-US"/>
          </w:rPr>
          <w:fldChar w:fldCharType="end"/>
        </w:r>
        <w:r w:rsidR="00020BD8" w:rsidDel="00222BF4">
          <w:rPr>
            <w:lang w:val="en-US"/>
          </w:rPr>
          <w:t>,</w:t>
        </w:r>
        <w:r w:rsidR="00E36EC1" w:rsidDel="00222BF4">
          <w:rPr>
            <w:lang w:val="en-US"/>
          </w:rPr>
          <w:t xml:space="preserve"> </w:t>
        </w:r>
        <w:r w:rsidR="00667BDC" w:rsidDel="00222BF4">
          <w:rPr>
            <w:lang w:val="en-US"/>
          </w:rPr>
          <w:t>SDs</w:t>
        </w:r>
        <w:r w:rsidR="004E5960" w:rsidDel="00222BF4">
          <w:rPr>
            <w:lang w:val="en-US"/>
          </w:rPr>
          <w:t xml:space="preserve"> of influent </w:t>
        </w:r>
        <w:r w:rsidR="00BC48B2" w:rsidDel="00222BF4">
          <w:rPr>
            <w:lang w:val="en-US"/>
          </w:rPr>
          <w:t xml:space="preserve">macronutrients are </w:t>
        </w:r>
        <w:r w:rsidR="32AF646F" w:rsidRPr="32AF646F" w:rsidDel="00222BF4">
          <w:rPr>
            <w:lang w:val="en-US"/>
          </w:rPr>
          <w:t>propagated as</w:t>
        </w:r>
      </w:moveFrom>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rsidRPr="00AF0FDC" w:rsidDel="00BB59BF" w14:paraId="77F560D8" w14:textId="3266A4B6" w:rsidTr="00220152">
        <w:trPr>
          <w:del w:id="826" w:author="Hellmann, Simon" w:date="2025-08-31T11:53:00Z"/>
        </w:trPr>
        <w:tc>
          <w:tcPr>
            <w:tcW w:w="157" w:type="pct"/>
            <w:vAlign w:val="center"/>
          </w:tcPr>
          <w:p w14:paraId="0EE86F38" w14:textId="78FE2FE5" w:rsidR="00EA1986" w:rsidDel="00BB59BF" w:rsidRDefault="00EA1986">
            <w:pPr>
              <w:ind w:firstLine="0"/>
              <w:jc w:val="right"/>
              <w:rPr>
                <w:del w:id="827" w:author="Hellmann, Simon" w:date="2025-08-31T11:53:00Z"/>
                <w:moveFrom w:id="828" w:author="Hellmann, Simon" w:date="2025-08-30T17:25:00Z"/>
                <w:lang w:val="en-US"/>
              </w:rPr>
            </w:pPr>
          </w:p>
        </w:tc>
        <w:tc>
          <w:tcPr>
            <w:tcW w:w="4041" w:type="pct"/>
            <w:vAlign w:val="center"/>
          </w:tcPr>
          <w:p w14:paraId="05FF607C" w14:textId="7DC701C6" w:rsidR="00EA1986" w:rsidRPr="00177C0F" w:rsidDel="00BB59BF" w:rsidRDefault="00AF0FDC" w:rsidP="00220152">
            <w:pPr>
              <w:spacing w:line="416" w:lineRule="auto"/>
              <w:ind w:right="30" w:firstLine="341"/>
              <w:jc w:val="left"/>
              <w:rPr>
                <w:del w:id="829" w:author="Hellmann, Simon" w:date="2025-08-31T11:53:00Z"/>
                <w:moveFrom w:id="830" w:author="Hellmann, Simon" w:date="2025-08-30T17:25:00Z"/>
                <w:rFonts w:eastAsia="Garamond" w:cs="Garamond"/>
                <w:lang w:val="en-US"/>
              </w:rPr>
            </w:pPr>
            <m:oMathPara>
              <m:oMathParaPr>
                <m:jc m:val="left"/>
              </m:oMathParaPr>
              <m:oMath>
                <m:sSub>
                  <m:sSubPr>
                    <m:ctrlPr>
                      <w:del w:id="831" w:author="Hellmann, Simon" w:date="2025-08-31T11:53:00Z">
                        <w:rPr>
                          <w:rFonts w:ascii="Cambria Math" w:hAnsi="Cambria Math"/>
                          <w:i/>
                          <w:sz w:val="22"/>
                          <w:szCs w:val="21"/>
                          <w:lang w:val="en-US"/>
                        </w:rPr>
                      </w:del>
                    </m:ctrlPr>
                  </m:sSubPr>
                  <m:e>
                    <m:r>
                      <w:del w:id="832" w:author="Hellmann, Simon" w:date="2025-08-31T11:53:00Z">
                        <w:rPr>
                          <w:rFonts w:ascii="Cambria Math" w:hAnsi="Cambria Math"/>
                          <w:sz w:val="22"/>
                          <w:szCs w:val="21"/>
                          <w:lang w:val="en-US"/>
                        </w:rPr>
                        <m:t>σ</m:t>
                      </w:del>
                    </m:r>
                  </m:e>
                  <m:sub>
                    <m:sSub>
                      <m:sSubPr>
                        <m:ctrlPr>
                          <w:del w:id="833" w:author="Hellmann, Simon" w:date="2025-08-31T11:53:00Z">
                            <w:rPr>
                              <w:rFonts w:ascii="Cambria Math" w:hAnsi="Cambria Math"/>
                              <w:i/>
                              <w:sz w:val="22"/>
                              <w:szCs w:val="21"/>
                              <w:lang w:val="en-US"/>
                            </w:rPr>
                          </w:del>
                        </m:ctrlPr>
                      </m:sSubPr>
                      <m:e>
                        <m:r>
                          <w:del w:id="834" w:author="Hellmann, Simon" w:date="2025-08-31T11:53:00Z">
                            <m:rPr>
                              <m:nor/>
                            </m:rPr>
                            <w:rPr>
                              <w:rFonts w:ascii="Cambria Math" w:hAnsi="Cambria Math"/>
                              <w:sz w:val="22"/>
                              <w:szCs w:val="21"/>
                              <w:lang w:val="en-US"/>
                            </w:rPr>
                            <m:t>ξ</m:t>
                          </w:del>
                        </m:r>
                      </m:e>
                      <m:sub>
                        <m:r>
                          <w:del w:id="835" w:author="Hellmann, Simon" w:date="2025-08-31T11:53:00Z">
                            <m:rPr>
                              <m:nor/>
                            </m:rPr>
                            <w:rPr>
                              <w:rFonts w:ascii="Cambria Math" w:hAnsi="Cambria Math"/>
                              <w:sz w:val="22"/>
                              <w:szCs w:val="21"/>
                              <w:lang w:val="en-US"/>
                            </w:rPr>
                            <m:t>ch</m:t>
                          </w:del>
                        </m:r>
                      </m:sub>
                    </m:sSub>
                  </m:sub>
                </m:sSub>
                <m:r>
                  <w:del w:id="836" w:author="Hellmann, Simon" w:date="2025-08-31T11:53:00Z">
                    <w:rPr>
                      <w:rFonts w:ascii="Cambria Math" w:hAnsi="Cambria Math"/>
                      <w:sz w:val="22"/>
                      <w:szCs w:val="21"/>
                      <w:lang w:val="en-US"/>
                    </w:rPr>
                    <m:t>=</m:t>
                  </w:del>
                </m:r>
                <m:rad>
                  <m:radPr>
                    <m:degHide m:val="1"/>
                    <m:ctrlPr>
                      <w:del w:id="837" w:author="Hellmann, Simon" w:date="2025-08-31T11:53:00Z">
                        <w:rPr>
                          <w:rFonts w:ascii="Cambria Math" w:hAnsi="Cambria Math"/>
                          <w:i/>
                          <w:sz w:val="22"/>
                          <w:szCs w:val="21"/>
                          <w:lang w:val="en-US"/>
                        </w:rPr>
                      </w:del>
                    </m:ctrlPr>
                  </m:radPr>
                  <m:deg/>
                  <m:e>
                    <m:sSup>
                      <m:sSupPr>
                        <m:ctrlPr>
                          <w:del w:id="838" w:author="Hellmann, Simon" w:date="2025-08-31T11:53:00Z">
                            <w:rPr>
                              <w:rFonts w:ascii="Cambria Math" w:hAnsi="Cambria Math"/>
                              <w:i/>
                              <w:sz w:val="22"/>
                              <w:szCs w:val="21"/>
                              <w:lang w:val="en-US"/>
                            </w:rPr>
                          </w:del>
                        </m:ctrlPr>
                      </m:sSupPr>
                      <m:e>
                        <m:d>
                          <m:dPr>
                            <m:ctrlPr>
                              <w:del w:id="839" w:author="Hellmann, Simon" w:date="2025-08-31T11:53:00Z">
                                <w:rPr>
                                  <w:rFonts w:ascii="Cambria Math" w:hAnsi="Cambria Math"/>
                                  <w:i/>
                                  <w:sz w:val="22"/>
                                  <w:szCs w:val="21"/>
                                  <w:lang w:val="en-US"/>
                                </w:rPr>
                              </w:del>
                            </m:ctrlPr>
                          </m:dPr>
                          <m:e>
                            <m:bar>
                              <m:barPr>
                                <m:pos m:val="top"/>
                                <m:ctrlPr>
                                  <w:del w:id="840" w:author="Hellmann, Simon" w:date="2025-08-31T11:53:00Z">
                                    <w:rPr>
                                      <w:rFonts w:ascii="Cambria Math" w:eastAsia="Garamond" w:hAnsi="Cambria Math" w:cs="Garamond"/>
                                      <w:i/>
                                      <w:szCs w:val="24"/>
                                      <w:lang w:val="en-US"/>
                                    </w:rPr>
                                  </w:del>
                                </m:ctrlPr>
                              </m:barPr>
                              <m:e>
                                <m:r>
                                  <w:del w:id="841" w:author="Hellmann, Simon" w:date="2025-08-31T11:53:00Z">
                                    <w:rPr>
                                      <w:rFonts w:ascii="Cambria Math" w:eastAsia="Garamond" w:hAnsi="Cambria Math" w:cs="Garamond"/>
                                      <w:szCs w:val="24"/>
                                      <w:lang w:val="en-US"/>
                                    </w:rPr>
                                    <m:t>XC</m:t>
                                  </w:del>
                                </m:r>
                              </m:e>
                            </m:bar>
                            <m:r>
                              <w:del w:id="842" w:author="Hellmann, Simon" w:date="2025-08-31T11:53:00Z">
                                <w:rPr>
                                  <w:rFonts w:ascii="Cambria Math" w:hAnsi="Cambria Math"/>
                                  <w:sz w:val="22"/>
                                  <w:szCs w:val="21"/>
                                  <w:lang w:val="en-US"/>
                                </w:rPr>
                                <m:t xml:space="preserve"> TS </m:t>
                              </w:del>
                            </m:r>
                            <m:sSub>
                              <m:sSubPr>
                                <m:ctrlPr>
                                  <w:del w:id="843" w:author="Hellmann, Simon" w:date="2025-08-31T11:53:00Z">
                                    <w:rPr>
                                      <w:rFonts w:ascii="Cambria Math" w:hAnsi="Cambria Math"/>
                                      <w:i/>
                                      <w:sz w:val="22"/>
                                      <w:szCs w:val="21"/>
                                      <w:lang w:val="en-US"/>
                                    </w:rPr>
                                  </w:del>
                                </m:ctrlPr>
                              </m:sSubPr>
                              <m:e>
                                <m:r>
                                  <w:del w:id="844" w:author="Hellmann, Simon" w:date="2025-08-31T11:53:00Z">
                                    <w:rPr>
                                      <w:rFonts w:ascii="Cambria Math" w:hAnsi="Cambria Math"/>
                                      <w:sz w:val="22"/>
                                      <w:szCs w:val="21"/>
                                      <w:lang w:val="en-US"/>
                                    </w:rPr>
                                    <m:t>ρ</m:t>
                                  </w:del>
                                </m:r>
                              </m:e>
                              <m:sub>
                                <m:r>
                                  <w:del w:id="845" w:author="Hellmann, Simon" w:date="2025-08-31T11:53:00Z">
                                    <m:rPr>
                                      <m:nor/>
                                    </m:rPr>
                                    <w:rPr>
                                      <w:rFonts w:ascii="Cambria Math" w:hAnsi="Cambria Math"/>
                                      <w:sz w:val="22"/>
                                      <w:szCs w:val="21"/>
                                      <w:lang w:val="en-US"/>
                                    </w:rPr>
                                    <m:t>FM</m:t>
                                  </w:del>
                                </m:r>
                              </m:sub>
                            </m:sSub>
                            <m:r>
                              <w:del w:id="846" w:author="Hellmann, Simon" w:date="2025-08-31T11:53:00Z">
                                <w:rPr>
                                  <w:rFonts w:ascii="Cambria Math" w:hAnsi="Cambria Math"/>
                                  <w:sz w:val="22"/>
                                  <w:szCs w:val="21"/>
                                  <w:lang w:val="en-US"/>
                                </w:rPr>
                                <m:t xml:space="preserve"> </m:t>
                              </w:del>
                            </m:r>
                            <m:sSub>
                              <m:sSubPr>
                                <m:ctrlPr>
                                  <w:del w:id="847" w:author="Hellmann, Simon" w:date="2025-08-31T11:53:00Z">
                                    <w:rPr>
                                      <w:rFonts w:ascii="Cambria Math" w:hAnsi="Cambria Math"/>
                                      <w:i/>
                                      <w:sz w:val="22"/>
                                      <w:szCs w:val="21"/>
                                      <w:lang w:val="en-US"/>
                                    </w:rPr>
                                  </w:del>
                                </m:ctrlPr>
                              </m:sSubPr>
                              <m:e>
                                <m:r>
                                  <w:del w:id="848" w:author="Hellmann, Simon" w:date="2025-08-31T11:53:00Z">
                                    <w:rPr>
                                      <w:rFonts w:ascii="Cambria Math" w:hAnsi="Cambria Math"/>
                                      <w:sz w:val="22"/>
                                      <w:szCs w:val="21"/>
                                      <w:lang w:val="en-US"/>
                                    </w:rPr>
                                    <m:t>σ</m:t>
                                  </w:del>
                                </m:r>
                              </m:e>
                              <m:sub>
                                <m:sSub>
                                  <m:sSubPr>
                                    <m:ctrlPr>
                                      <w:del w:id="849" w:author="Hellmann, Simon" w:date="2025-08-31T11:53:00Z">
                                        <w:rPr>
                                          <w:rFonts w:ascii="Cambria Math" w:hAnsi="Cambria Math"/>
                                          <w:i/>
                                          <w:sz w:val="22"/>
                                          <w:szCs w:val="21"/>
                                          <w:lang w:val="en-US"/>
                                        </w:rPr>
                                      </w:del>
                                    </m:ctrlPr>
                                  </m:sSubPr>
                                  <m:e>
                                    <m:r>
                                      <w:del w:id="850" w:author="Hellmann, Simon" w:date="2025-08-31T11:53:00Z">
                                        <m:rPr>
                                          <m:nor/>
                                        </m:rPr>
                                        <w:rPr>
                                          <w:rFonts w:ascii="Cambria Math" w:hAnsi="Cambria Math"/>
                                          <w:sz w:val="22"/>
                                          <w:szCs w:val="21"/>
                                          <w:lang w:val="en-US"/>
                                        </w:rPr>
                                        <m:t>FQ</m:t>
                                      </w:del>
                                    </m:r>
                                  </m:e>
                                  <m:sub>
                                    <m:r>
                                      <w:del w:id="851" w:author="Hellmann, Simon" w:date="2025-08-31T11:53:00Z">
                                        <m:rPr>
                                          <m:nor/>
                                        </m:rPr>
                                        <w:rPr>
                                          <w:rFonts w:ascii="Cambria Math" w:hAnsi="Cambria Math"/>
                                          <w:sz w:val="22"/>
                                          <w:szCs w:val="21"/>
                                          <w:lang w:val="en-US"/>
                                        </w:rPr>
                                        <m:t>ch</m:t>
                                      </w:del>
                                    </m:r>
                                  </m:sub>
                                </m:sSub>
                              </m:sub>
                            </m:sSub>
                          </m:e>
                        </m:d>
                      </m:e>
                      <m:sup>
                        <m:r>
                          <w:del w:id="852" w:author="Hellmann, Simon" w:date="2025-08-31T11:53:00Z">
                            <w:rPr>
                              <w:rFonts w:ascii="Cambria Math" w:hAnsi="Cambria Math"/>
                              <w:sz w:val="22"/>
                              <w:szCs w:val="21"/>
                              <w:lang w:val="en-US"/>
                            </w:rPr>
                            <m:t>2</m:t>
                          </w:del>
                        </m:r>
                      </m:sup>
                    </m:sSup>
                    <m:r>
                      <w:del w:id="853" w:author="Hellmann, Simon" w:date="2025-08-31T11:53:00Z">
                        <w:rPr>
                          <w:rFonts w:ascii="Cambria Math" w:hAnsi="Cambria Math"/>
                          <w:sz w:val="22"/>
                          <w:szCs w:val="21"/>
                          <w:lang w:val="en-US"/>
                        </w:rPr>
                        <m:t>+</m:t>
                      </w:del>
                    </m:r>
                    <m:sSup>
                      <m:sSupPr>
                        <m:ctrlPr>
                          <w:del w:id="854" w:author="Hellmann, Simon" w:date="2025-08-31T11:53:00Z">
                            <w:rPr>
                              <w:rFonts w:ascii="Cambria Math" w:hAnsi="Cambria Math"/>
                              <w:i/>
                              <w:sz w:val="22"/>
                              <w:szCs w:val="21"/>
                              <w:lang w:val="en-US"/>
                            </w:rPr>
                          </w:del>
                        </m:ctrlPr>
                      </m:sSupPr>
                      <m:e>
                        <m:d>
                          <m:dPr>
                            <m:ctrlPr>
                              <w:del w:id="855" w:author="Hellmann, Simon" w:date="2025-08-31T11:53:00Z">
                                <w:rPr>
                                  <w:rFonts w:ascii="Cambria Math" w:hAnsi="Cambria Math"/>
                                  <w:i/>
                                  <w:sz w:val="22"/>
                                  <w:szCs w:val="21"/>
                                  <w:lang w:val="en-US"/>
                                </w:rPr>
                              </w:del>
                            </m:ctrlPr>
                          </m:dPr>
                          <m:e>
                            <m:sSub>
                              <m:sSubPr>
                                <m:ctrlPr>
                                  <w:del w:id="856" w:author="Hellmann, Simon" w:date="2025-08-31T11:53:00Z">
                                    <w:rPr>
                                      <w:rFonts w:ascii="Cambria Math" w:hAnsi="Cambria Math"/>
                                      <w:i/>
                                      <w:sz w:val="22"/>
                                      <w:szCs w:val="21"/>
                                      <w:lang w:val="en-US"/>
                                    </w:rPr>
                                  </w:del>
                                </m:ctrlPr>
                              </m:sSubPr>
                              <m:e>
                                <m:r>
                                  <w:del w:id="857" w:author="Hellmann, Simon" w:date="2025-08-31T11:53:00Z">
                                    <w:rPr>
                                      <w:rFonts w:ascii="Cambria Math" w:hAnsi="Cambria Math"/>
                                      <w:sz w:val="22"/>
                                      <w:szCs w:val="21"/>
                                      <w:lang w:val="en-US"/>
                                    </w:rPr>
                                    <m:t>DQ</m:t>
                                  </w:del>
                                </m:r>
                              </m:e>
                              <m:sub>
                                <m:r>
                                  <w:del w:id="858" w:author="Hellmann, Simon" w:date="2025-08-31T11:53:00Z">
                                    <m:rPr>
                                      <m:nor/>
                                    </m:rPr>
                                    <w:rPr>
                                      <w:rFonts w:ascii="Cambria Math" w:hAnsi="Cambria Math"/>
                                      <w:sz w:val="22"/>
                                      <w:szCs w:val="21"/>
                                      <w:lang w:val="en-US"/>
                                    </w:rPr>
                                    <m:t>ch</m:t>
                                  </w:del>
                                </m:r>
                              </m:sub>
                            </m:sSub>
                            <m:r>
                              <w:del w:id="859" w:author="Hellmann, Simon" w:date="2025-08-31T11:53:00Z">
                                <w:rPr>
                                  <w:rFonts w:ascii="Cambria Math" w:hAnsi="Cambria Math"/>
                                  <w:sz w:val="22"/>
                                  <w:szCs w:val="21"/>
                                  <w:lang w:val="en-US"/>
                                </w:rPr>
                                <m:t xml:space="preserve"> TS </m:t>
                              </w:del>
                            </m:r>
                            <m:sSub>
                              <m:sSubPr>
                                <m:ctrlPr>
                                  <w:del w:id="860" w:author="Hellmann, Simon" w:date="2025-08-31T11:53:00Z">
                                    <w:rPr>
                                      <w:rFonts w:ascii="Cambria Math" w:hAnsi="Cambria Math"/>
                                      <w:i/>
                                      <w:sz w:val="22"/>
                                      <w:szCs w:val="21"/>
                                      <w:lang w:val="en-US"/>
                                    </w:rPr>
                                  </w:del>
                                </m:ctrlPr>
                              </m:sSubPr>
                              <m:e>
                                <m:r>
                                  <w:del w:id="861" w:author="Hellmann, Simon" w:date="2025-08-31T11:53:00Z">
                                    <w:rPr>
                                      <w:rFonts w:ascii="Cambria Math" w:hAnsi="Cambria Math"/>
                                      <w:sz w:val="22"/>
                                      <w:szCs w:val="21"/>
                                      <w:lang w:val="en-US"/>
                                    </w:rPr>
                                    <m:t>ρ</m:t>
                                  </w:del>
                                </m:r>
                              </m:e>
                              <m:sub>
                                <m:r>
                                  <w:del w:id="862" w:author="Hellmann, Simon" w:date="2025-08-31T11:53:00Z">
                                    <m:rPr>
                                      <m:nor/>
                                    </m:rPr>
                                    <w:rPr>
                                      <w:rFonts w:ascii="Cambria Math" w:hAnsi="Cambria Math"/>
                                      <w:sz w:val="22"/>
                                      <w:szCs w:val="21"/>
                                      <w:lang w:val="en-US"/>
                                    </w:rPr>
                                    <m:t>FM</m:t>
                                  </w:del>
                                </m:r>
                              </m:sub>
                            </m:sSub>
                            <m:r>
                              <w:del w:id="863" w:author="Hellmann, Simon" w:date="2025-08-31T11:53:00Z">
                                <w:rPr>
                                  <w:rFonts w:ascii="Cambria Math" w:hAnsi="Cambria Math"/>
                                  <w:sz w:val="22"/>
                                  <w:szCs w:val="21"/>
                                  <w:lang w:val="en-US"/>
                                </w:rPr>
                                <m:t xml:space="preserve"> </m:t>
                              </w:del>
                            </m:r>
                            <m:sSub>
                              <m:sSubPr>
                                <m:ctrlPr>
                                  <w:del w:id="864" w:author="Hellmann, Simon" w:date="2025-08-31T11:53:00Z">
                                    <w:rPr>
                                      <w:rFonts w:ascii="Cambria Math" w:hAnsi="Cambria Math"/>
                                      <w:i/>
                                      <w:sz w:val="22"/>
                                      <w:szCs w:val="21"/>
                                      <w:lang w:val="en-US"/>
                                    </w:rPr>
                                  </w:del>
                                </m:ctrlPr>
                              </m:sSubPr>
                              <m:e>
                                <m:r>
                                  <w:del w:id="865" w:author="Hellmann, Simon" w:date="2025-08-31T11:53:00Z">
                                    <w:rPr>
                                      <w:rFonts w:ascii="Cambria Math" w:hAnsi="Cambria Math"/>
                                      <w:sz w:val="22"/>
                                      <w:szCs w:val="21"/>
                                      <w:lang w:val="en-US"/>
                                    </w:rPr>
                                    <m:t>σ</m:t>
                                  </w:del>
                                </m:r>
                              </m:e>
                              <m:sub>
                                <m:r>
                                  <w:del w:id="866" w:author="Hellmann, Simon" w:date="2025-08-31T11:53:00Z">
                                    <m:rPr>
                                      <m:sty m:val="p"/>
                                    </m:rPr>
                                    <w:rPr>
                                      <w:rFonts w:ascii="Cambria Math" w:hAnsi="Cambria Math"/>
                                      <w:sz w:val="22"/>
                                      <w:szCs w:val="21"/>
                                      <w:lang w:val="en-US"/>
                                    </w:rPr>
                                    <m:t>XC</m:t>
                                  </w:del>
                                </m:r>
                              </m:sub>
                            </m:sSub>
                          </m:e>
                        </m:d>
                      </m:e>
                      <m:sup>
                        <m:r>
                          <w:del w:id="867" w:author="Hellmann, Simon" w:date="2025-08-31T11:53:00Z">
                            <w:rPr>
                              <w:rFonts w:ascii="Cambria Math" w:hAnsi="Cambria Math"/>
                              <w:sz w:val="22"/>
                              <w:szCs w:val="21"/>
                              <w:lang w:val="en-US"/>
                            </w:rPr>
                            <m:t>2</m:t>
                          </w:del>
                        </m:r>
                      </m:sup>
                    </m:sSup>
                    <m:r>
                      <w:del w:id="868" w:author="Hellmann, Simon" w:date="2025-08-31T11:53:00Z">
                        <w:rPr>
                          <w:rFonts w:ascii="Cambria Math" w:hAnsi="Cambria Math"/>
                          <w:sz w:val="22"/>
                          <w:szCs w:val="21"/>
                          <w:lang w:val="en-US"/>
                        </w:rPr>
                        <m:t>+</m:t>
                      </w:del>
                    </m:r>
                    <m:sSup>
                      <m:sSupPr>
                        <m:ctrlPr>
                          <w:del w:id="869" w:author="Hellmann, Simon" w:date="2025-08-31T11:53:00Z">
                            <w:rPr>
                              <w:rFonts w:ascii="Cambria Math" w:hAnsi="Cambria Math"/>
                              <w:i/>
                              <w:sz w:val="22"/>
                              <w:szCs w:val="21"/>
                              <w:lang w:val="en-US"/>
                            </w:rPr>
                          </w:del>
                        </m:ctrlPr>
                      </m:sSupPr>
                      <m:e>
                        <m:d>
                          <m:dPr>
                            <m:ctrlPr>
                              <w:del w:id="870" w:author="Hellmann, Simon" w:date="2025-08-31T11:53:00Z">
                                <w:rPr>
                                  <w:rFonts w:ascii="Cambria Math" w:hAnsi="Cambria Math"/>
                                  <w:i/>
                                  <w:sz w:val="22"/>
                                  <w:szCs w:val="21"/>
                                  <w:lang w:val="en-US"/>
                                </w:rPr>
                              </w:del>
                            </m:ctrlPr>
                          </m:dPr>
                          <m:e>
                            <m:sSub>
                              <m:sSubPr>
                                <m:ctrlPr>
                                  <w:del w:id="871" w:author="Hellmann, Simon" w:date="2025-08-31T11:53:00Z">
                                    <w:rPr>
                                      <w:rFonts w:ascii="Cambria Math" w:hAnsi="Cambria Math"/>
                                      <w:i/>
                                      <w:sz w:val="22"/>
                                      <w:szCs w:val="21"/>
                                      <w:lang w:val="en-US"/>
                                    </w:rPr>
                                  </w:del>
                                </m:ctrlPr>
                              </m:sSubPr>
                              <m:e>
                                <m:r>
                                  <w:del w:id="872" w:author="Hellmann, Simon" w:date="2025-08-31T11:53:00Z">
                                    <w:rPr>
                                      <w:rFonts w:ascii="Cambria Math" w:hAnsi="Cambria Math"/>
                                      <w:sz w:val="22"/>
                                      <w:szCs w:val="21"/>
                                      <w:lang w:val="en-US"/>
                                    </w:rPr>
                                    <m:t>DQ</m:t>
                                  </w:del>
                                </m:r>
                              </m:e>
                              <m:sub>
                                <m:r>
                                  <w:del w:id="873" w:author="Hellmann, Simon" w:date="2025-08-31T11:53:00Z">
                                    <m:rPr>
                                      <m:nor/>
                                    </m:rPr>
                                    <w:rPr>
                                      <w:rFonts w:ascii="Cambria Math" w:hAnsi="Cambria Math"/>
                                      <w:sz w:val="22"/>
                                      <w:szCs w:val="21"/>
                                      <w:lang w:val="en-US"/>
                                    </w:rPr>
                                    <m:t>ch</m:t>
                                  </w:del>
                                </m:r>
                              </m:sub>
                            </m:sSub>
                            <m:r>
                              <w:del w:id="874" w:author="Hellmann, Simon" w:date="2025-08-31T11:53:00Z">
                                <w:rPr>
                                  <w:rFonts w:ascii="Cambria Math" w:hAnsi="Cambria Math"/>
                                  <w:sz w:val="22"/>
                                  <w:szCs w:val="21"/>
                                  <w:lang w:val="en-US"/>
                                </w:rPr>
                                <m:t xml:space="preserve"> XC </m:t>
                              </w:del>
                            </m:r>
                            <m:sSub>
                              <m:sSubPr>
                                <m:ctrlPr>
                                  <w:del w:id="875" w:author="Hellmann, Simon" w:date="2025-08-31T11:53:00Z">
                                    <w:rPr>
                                      <w:rFonts w:ascii="Cambria Math" w:hAnsi="Cambria Math"/>
                                      <w:i/>
                                      <w:sz w:val="22"/>
                                      <w:szCs w:val="21"/>
                                      <w:lang w:val="en-US"/>
                                    </w:rPr>
                                  </w:del>
                                </m:ctrlPr>
                              </m:sSubPr>
                              <m:e>
                                <m:r>
                                  <w:del w:id="876" w:author="Hellmann, Simon" w:date="2025-08-31T11:53:00Z">
                                    <w:rPr>
                                      <w:rFonts w:ascii="Cambria Math" w:hAnsi="Cambria Math"/>
                                      <w:sz w:val="22"/>
                                      <w:szCs w:val="21"/>
                                      <w:lang w:val="en-US"/>
                                    </w:rPr>
                                    <m:t>ρ</m:t>
                                  </w:del>
                                </m:r>
                              </m:e>
                              <m:sub>
                                <m:r>
                                  <w:del w:id="877" w:author="Hellmann, Simon" w:date="2025-08-31T11:53:00Z">
                                    <m:rPr>
                                      <m:nor/>
                                    </m:rPr>
                                    <w:rPr>
                                      <w:rFonts w:ascii="Cambria Math" w:hAnsi="Cambria Math"/>
                                      <w:sz w:val="22"/>
                                      <w:szCs w:val="21"/>
                                      <w:lang w:val="en-US"/>
                                    </w:rPr>
                                    <m:t>FM</m:t>
                                  </w:del>
                                </m:r>
                              </m:sub>
                            </m:sSub>
                            <m:r>
                              <w:del w:id="878" w:author="Hellmann, Simon" w:date="2025-08-31T11:53:00Z">
                                <w:rPr>
                                  <w:rFonts w:ascii="Cambria Math" w:hAnsi="Cambria Math"/>
                                  <w:sz w:val="22"/>
                                  <w:szCs w:val="21"/>
                                  <w:lang w:val="en-US"/>
                                </w:rPr>
                                <m:t xml:space="preserve"> </m:t>
                              </w:del>
                            </m:r>
                            <m:sSub>
                              <m:sSubPr>
                                <m:ctrlPr>
                                  <w:del w:id="879" w:author="Hellmann, Simon" w:date="2025-08-31T11:53:00Z">
                                    <w:rPr>
                                      <w:rFonts w:ascii="Cambria Math" w:hAnsi="Cambria Math"/>
                                      <w:i/>
                                      <w:sz w:val="22"/>
                                      <w:szCs w:val="21"/>
                                      <w:lang w:val="en-US"/>
                                    </w:rPr>
                                  </w:del>
                                </m:ctrlPr>
                              </m:sSubPr>
                              <m:e>
                                <m:r>
                                  <w:del w:id="880" w:author="Hellmann, Simon" w:date="2025-08-31T11:53:00Z">
                                    <w:rPr>
                                      <w:rFonts w:ascii="Cambria Math" w:hAnsi="Cambria Math"/>
                                      <w:sz w:val="22"/>
                                      <w:szCs w:val="21"/>
                                      <w:lang w:val="en-US"/>
                                    </w:rPr>
                                    <m:t>σ</m:t>
                                  </w:del>
                                </m:r>
                              </m:e>
                              <m:sub>
                                <m:r>
                                  <w:del w:id="881" w:author="Hellmann, Simon" w:date="2025-08-31T11:53:00Z">
                                    <m:rPr>
                                      <m:nor/>
                                    </m:rPr>
                                    <w:rPr>
                                      <w:rFonts w:ascii="Cambria Math" w:hAnsi="Cambria Math"/>
                                      <w:sz w:val="22"/>
                                      <w:szCs w:val="21"/>
                                      <w:lang w:val="en-US"/>
                                    </w:rPr>
                                    <m:t>TS</m:t>
                                  </w:del>
                                </m:r>
                              </m:sub>
                            </m:sSub>
                          </m:e>
                        </m:d>
                      </m:e>
                      <m:sup>
                        <m:r>
                          <w:del w:id="882" w:author="Hellmann, Simon" w:date="2025-08-31T11:53:00Z">
                            <w:rPr>
                              <w:rFonts w:ascii="Cambria Math" w:hAnsi="Cambria Math"/>
                              <w:sz w:val="22"/>
                              <w:szCs w:val="21"/>
                              <w:lang w:val="en-US"/>
                            </w:rPr>
                            <m:t>2</m:t>
                          </w:del>
                        </m:r>
                      </m:sup>
                    </m:sSup>
                  </m:e>
                </m:rad>
                <m:r>
                  <w:del w:id="883" w:author="Hellmann, Simon" w:date="2025-08-31T11:53:00Z">
                    <w:rPr>
                      <w:rFonts w:ascii="Cambria Math" w:hAnsi="Cambria Math"/>
                      <w:sz w:val="22"/>
                      <w:szCs w:val="21"/>
                      <w:lang w:val="en-US"/>
                    </w:rPr>
                    <m:t xml:space="preserve">, </m:t>
                  </w:del>
                </m:r>
              </m:oMath>
            </m:oMathPara>
          </w:p>
        </w:tc>
        <w:tc>
          <w:tcPr>
            <w:tcW w:w="802" w:type="pct"/>
            <w:vAlign w:val="center"/>
          </w:tcPr>
          <w:p w14:paraId="31251DCF" w14:textId="0C0B8E81" w:rsidR="00EA1986" w:rsidDel="00BB59BF" w:rsidRDefault="00EA1986">
            <w:pPr>
              <w:pStyle w:val="Beschriftung"/>
              <w:jc w:val="right"/>
              <w:rPr>
                <w:del w:id="884" w:author="Hellmann, Simon" w:date="2025-08-31T11:53:00Z"/>
                <w:moveFrom w:id="885" w:author="Hellmann, Simon" w:date="2025-08-30T17:25:00Z"/>
                <w:lang w:val="en-US"/>
              </w:rPr>
            </w:pPr>
            <w:moveFrom w:id="886" w:author="Hellmann, Simon" w:date="2025-08-30T17:25:00Z">
              <w:del w:id="887" w:author="Hellmann, Simon" w:date="2025-08-31T11:53:00Z">
                <w:r w:rsidRPr="009671CE" w:rsidDel="00BB59BF">
                  <w:rPr>
                    <w:i w:val="0"/>
                    <w:iCs w:val="0"/>
                    <w:lang w:val="en-US"/>
                    <w:rPrChange w:id="888" w:author="Hellmann, Simon" w:date="2025-08-30T17:41:00Z">
                      <w:rPr>
                        <w:i w:val="0"/>
                        <w:iCs w:val="0"/>
                      </w:rPr>
                    </w:rPrChange>
                  </w:rPr>
                  <w:delText>(</w:delText>
                </w:r>
                <w:r w:rsidDel="00BB59BF">
                  <w:rPr>
                    <w:i w:val="0"/>
                    <w:iCs w:val="0"/>
                  </w:rPr>
                  <w:fldChar w:fldCharType="begin"/>
                </w:r>
                <w:r w:rsidRPr="009671CE" w:rsidDel="00BB59BF">
                  <w:rPr>
                    <w:i w:val="0"/>
                    <w:iCs w:val="0"/>
                    <w:lang w:val="en-US"/>
                    <w:rPrChange w:id="889" w:author="Hellmann, Simon" w:date="2025-08-30T17:41:00Z">
                      <w:rPr>
                        <w:i w:val="0"/>
                        <w:iCs w:val="0"/>
                      </w:rPr>
                    </w:rPrChange>
                  </w:rPr>
                  <w:delInstrText xml:space="preserve"> STYLEREF 1 \s </w:delInstrText>
                </w:r>
                <w:r w:rsidDel="00BB59BF">
                  <w:rPr>
                    <w:i w:val="0"/>
                    <w:iCs w:val="0"/>
                  </w:rPr>
                  <w:fldChar w:fldCharType="separate"/>
                </w:r>
                <w:r w:rsidR="00F7388A" w:rsidRPr="009671CE" w:rsidDel="00BB59BF">
                  <w:rPr>
                    <w:i w:val="0"/>
                    <w:iCs w:val="0"/>
                    <w:noProof/>
                    <w:lang w:val="en-US"/>
                    <w:rPrChange w:id="890" w:author="Hellmann, Simon" w:date="2025-08-30T17:41:00Z">
                      <w:rPr>
                        <w:i w:val="0"/>
                        <w:iCs w:val="0"/>
                        <w:noProof/>
                      </w:rPr>
                    </w:rPrChange>
                  </w:rPr>
                  <w:delText>2</w:delText>
                </w:r>
                <w:r w:rsidDel="00BB59BF">
                  <w:rPr>
                    <w:i w:val="0"/>
                    <w:iCs w:val="0"/>
                  </w:rPr>
                  <w:fldChar w:fldCharType="end"/>
                </w:r>
                <w:r w:rsidRPr="009671CE" w:rsidDel="00BB59BF">
                  <w:rPr>
                    <w:i w:val="0"/>
                    <w:iCs w:val="0"/>
                    <w:lang w:val="en-US"/>
                    <w:rPrChange w:id="891" w:author="Hellmann, Simon" w:date="2025-08-30T17:41:00Z">
                      <w:rPr>
                        <w:i w:val="0"/>
                        <w:iCs w:val="0"/>
                      </w:rPr>
                    </w:rPrChange>
                  </w:rPr>
                  <w:delText>.</w:delText>
                </w:r>
                <w:r w:rsidDel="00BB59BF">
                  <w:rPr>
                    <w:i w:val="0"/>
                    <w:iCs w:val="0"/>
                  </w:rPr>
                  <w:fldChar w:fldCharType="begin"/>
                </w:r>
                <w:r w:rsidRPr="009671CE" w:rsidDel="00BB59BF">
                  <w:rPr>
                    <w:i w:val="0"/>
                    <w:iCs w:val="0"/>
                    <w:lang w:val="en-US"/>
                    <w:rPrChange w:id="892" w:author="Hellmann, Simon" w:date="2025-08-30T17:41:00Z">
                      <w:rPr>
                        <w:i w:val="0"/>
                        <w:iCs w:val="0"/>
                      </w:rPr>
                    </w:rPrChange>
                  </w:rPr>
                  <w:delInstrText xml:space="preserve"> SEQ Equation \* ARABIC \s 1 </w:delInstrText>
                </w:r>
                <w:r w:rsidDel="00BB59BF">
                  <w:rPr>
                    <w:i w:val="0"/>
                    <w:iCs w:val="0"/>
                  </w:rPr>
                  <w:fldChar w:fldCharType="separate"/>
                </w:r>
                <w:r w:rsidR="00F7388A" w:rsidRPr="009671CE" w:rsidDel="00BB59BF">
                  <w:rPr>
                    <w:i w:val="0"/>
                    <w:iCs w:val="0"/>
                    <w:noProof/>
                    <w:lang w:val="en-US"/>
                    <w:rPrChange w:id="893" w:author="Hellmann, Simon" w:date="2025-08-30T17:41:00Z">
                      <w:rPr>
                        <w:i w:val="0"/>
                        <w:iCs w:val="0"/>
                        <w:noProof/>
                      </w:rPr>
                    </w:rPrChange>
                  </w:rPr>
                  <w:delText>5</w:delText>
                </w:r>
                <w:r w:rsidDel="00BB59BF">
                  <w:rPr>
                    <w:i w:val="0"/>
                    <w:iCs w:val="0"/>
                  </w:rPr>
                  <w:fldChar w:fldCharType="end"/>
                </w:r>
                <w:r w:rsidRPr="009671CE" w:rsidDel="00BB59BF">
                  <w:rPr>
                    <w:i w:val="0"/>
                    <w:iCs w:val="0"/>
                    <w:lang w:val="en-US"/>
                    <w:rPrChange w:id="894" w:author="Hellmann, Simon" w:date="2025-08-30T17:41:00Z">
                      <w:rPr>
                        <w:i w:val="0"/>
                        <w:iCs w:val="0"/>
                      </w:rPr>
                    </w:rPrChange>
                  </w:rPr>
                  <w:delText>)</w:delText>
                </w:r>
              </w:del>
            </w:moveFrom>
          </w:p>
        </w:tc>
      </w:tr>
      <w:tr w:rsidR="000B78CD" w:rsidRPr="00AF0FDC" w:rsidDel="00BB59BF" w14:paraId="6C9D54A8" w14:textId="364C8B7C" w:rsidTr="00220152">
        <w:trPr>
          <w:del w:id="895" w:author="Hellmann, Simon" w:date="2025-08-31T11:53:00Z"/>
        </w:trPr>
        <w:tc>
          <w:tcPr>
            <w:tcW w:w="157" w:type="pct"/>
            <w:vAlign w:val="center"/>
          </w:tcPr>
          <w:p w14:paraId="0C16962F" w14:textId="26C99649" w:rsidR="000B78CD" w:rsidDel="00BB59BF" w:rsidRDefault="000B78CD" w:rsidP="000B78CD">
            <w:pPr>
              <w:ind w:firstLine="0"/>
              <w:jc w:val="right"/>
              <w:rPr>
                <w:del w:id="896" w:author="Hellmann, Simon" w:date="2025-08-31T11:53:00Z"/>
                <w:moveFrom w:id="897" w:author="Hellmann, Simon" w:date="2025-08-30T17:25:00Z"/>
                <w:lang w:val="en-US"/>
              </w:rPr>
            </w:pPr>
          </w:p>
        </w:tc>
        <w:tc>
          <w:tcPr>
            <w:tcW w:w="4041" w:type="pct"/>
            <w:vAlign w:val="center"/>
          </w:tcPr>
          <w:p w14:paraId="598C3B20" w14:textId="609D05CB" w:rsidR="000B78CD" w:rsidRPr="00177C0F" w:rsidDel="00BB59BF" w:rsidRDefault="00AF0FDC" w:rsidP="00220152">
            <w:pPr>
              <w:spacing w:line="416" w:lineRule="auto"/>
              <w:ind w:right="30" w:firstLine="341"/>
              <w:jc w:val="left"/>
              <w:rPr>
                <w:del w:id="898" w:author="Hellmann, Simon" w:date="2025-08-31T11:53:00Z"/>
                <w:moveFrom w:id="899" w:author="Hellmann, Simon" w:date="2025-08-30T17:25:00Z"/>
                <w:sz w:val="22"/>
                <w:szCs w:val="21"/>
                <w:lang w:val="en-US"/>
              </w:rPr>
            </w:pPr>
            <m:oMathPara>
              <m:oMathParaPr>
                <m:jc m:val="left"/>
              </m:oMathParaPr>
              <m:oMath>
                <m:sSub>
                  <m:sSubPr>
                    <m:ctrlPr>
                      <w:del w:id="900" w:author="Hellmann, Simon" w:date="2025-08-31T11:53:00Z">
                        <w:rPr>
                          <w:rFonts w:ascii="Cambria Math" w:hAnsi="Cambria Math"/>
                          <w:i/>
                          <w:sz w:val="22"/>
                          <w:szCs w:val="21"/>
                          <w:lang w:val="en-US"/>
                        </w:rPr>
                      </w:del>
                    </m:ctrlPr>
                  </m:sSubPr>
                  <m:e>
                    <m:r>
                      <w:del w:id="901" w:author="Hellmann, Simon" w:date="2025-08-31T11:53:00Z">
                        <w:rPr>
                          <w:rFonts w:ascii="Cambria Math" w:hAnsi="Cambria Math"/>
                          <w:sz w:val="22"/>
                          <w:szCs w:val="21"/>
                          <w:lang w:val="en-US"/>
                        </w:rPr>
                        <m:t>σ</m:t>
                      </w:del>
                    </m:r>
                  </m:e>
                  <m:sub>
                    <m:sSub>
                      <m:sSubPr>
                        <m:ctrlPr>
                          <w:del w:id="902" w:author="Hellmann, Simon" w:date="2025-08-31T11:53:00Z">
                            <w:rPr>
                              <w:rFonts w:ascii="Cambria Math" w:hAnsi="Cambria Math"/>
                              <w:i/>
                              <w:sz w:val="22"/>
                              <w:szCs w:val="21"/>
                              <w:lang w:val="en-US"/>
                            </w:rPr>
                          </w:del>
                        </m:ctrlPr>
                      </m:sSubPr>
                      <m:e>
                        <m:r>
                          <w:del w:id="903" w:author="Hellmann, Simon" w:date="2025-08-31T11:53:00Z">
                            <m:rPr>
                              <m:nor/>
                            </m:rPr>
                            <w:rPr>
                              <w:rFonts w:ascii="Cambria Math" w:hAnsi="Cambria Math"/>
                              <w:sz w:val="22"/>
                              <w:szCs w:val="21"/>
                              <w:lang w:val="en-US"/>
                            </w:rPr>
                            <m:t>ξ</m:t>
                          </w:del>
                        </m:r>
                      </m:e>
                      <m:sub>
                        <m:r>
                          <w:del w:id="904" w:author="Hellmann, Simon" w:date="2025-08-31T11:53:00Z">
                            <m:rPr>
                              <m:sty m:val="p"/>
                            </m:rPr>
                            <w:rPr>
                              <w:rFonts w:ascii="Cambria Math" w:hAnsi="Cambria Math"/>
                              <w:sz w:val="22"/>
                              <w:szCs w:val="21"/>
                              <w:lang w:val="en-US"/>
                            </w:rPr>
                            <m:t>pr</m:t>
                          </w:del>
                        </m:r>
                      </m:sub>
                    </m:sSub>
                  </m:sub>
                </m:sSub>
                <m:r>
                  <w:del w:id="905" w:author="Hellmann, Simon" w:date="2025-08-31T11:53:00Z">
                    <w:rPr>
                      <w:rFonts w:ascii="Cambria Math" w:hAnsi="Cambria Math"/>
                      <w:sz w:val="22"/>
                      <w:szCs w:val="21"/>
                      <w:lang w:val="en-US"/>
                    </w:rPr>
                    <m:t>=</m:t>
                  </w:del>
                </m:r>
                <m:rad>
                  <m:radPr>
                    <m:degHide m:val="1"/>
                    <m:ctrlPr>
                      <w:del w:id="906" w:author="Hellmann, Simon" w:date="2025-08-31T11:53:00Z">
                        <w:rPr>
                          <w:rFonts w:ascii="Cambria Math" w:hAnsi="Cambria Math"/>
                          <w:i/>
                          <w:sz w:val="22"/>
                          <w:szCs w:val="21"/>
                          <w:lang w:val="en-US"/>
                        </w:rPr>
                      </w:del>
                    </m:ctrlPr>
                  </m:radPr>
                  <m:deg/>
                  <m:e>
                    <m:sSup>
                      <m:sSupPr>
                        <m:ctrlPr>
                          <w:del w:id="907" w:author="Hellmann, Simon" w:date="2025-08-31T11:53:00Z">
                            <w:rPr>
                              <w:rFonts w:ascii="Cambria Math" w:hAnsi="Cambria Math"/>
                              <w:i/>
                              <w:sz w:val="22"/>
                              <w:szCs w:val="21"/>
                              <w:lang w:val="en-US"/>
                            </w:rPr>
                          </w:del>
                        </m:ctrlPr>
                      </m:sSupPr>
                      <m:e>
                        <m:d>
                          <m:dPr>
                            <m:ctrlPr>
                              <w:del w:id="908" w:author="Hellmann, Simon" w:date="2025-08-31T11:53:00Z">
                                <w:rPr>
                                  <w:rFonts w:ascii="Cambria Math" w:hAnsi="Cambria Math"/>
                                  <w:i/>
                                  <w:sz w:val="22"/>
                                  <w:szCs w:val="21"/>
                                  <w:lang w:val="en-US"/>
                                </w:rPr>
                              </w:del>
                            </m:ctrlPr>
                          </m:dPr>
                          <m:e>
                            <m:sSub>
                              <m:sSubPr>
                                <m:ctrlPr>
                                  <w:del w:id="909" w:author="Hellmann, Simon" w:date="2025-08-31T11:53:00Z">
                                    <w:rPr>
                                      <w:rFonts w:ascii="Cambria Math" w:hAnsi="Cambria Math"/>
                                      <w:i/>
                                      <w:sz w:val="22"/>
                                      <w:szCs w:val="21"/>
                                      <w:lang w:val="en-US"/>
                                    </w:rPr>
                                  </w:del>
                                </m:ctrlPr>
                              </m:sSubPr>
                              <m:e>
                                <m:r>
                                  <w:del w:id="910" w:author="Hellmann, Simon" w:date="2025-08-31T11:53:00Z">
                                    <w:rPr>
                                      <w:rFonts w:ascii="Cambria Math" w:hAnsi="Cambria Math"/>
                                      <w:sz w:val="22"/>
                                      <w:szCs w:val="21"/>
                                      <w:lang w:val="en-US"/>
                                    </w:rPr>
                                    <m:t>DQ</m:t>
                                  </w:del>
                                </m:r>
                              </m:e>
                              <m:sub>
                                <m:r>
                                  <w:del w:id="911" w:author="Hellmann, Simon" w:date="2025-08-31T11:53:00Z">
                                    <m:rPr>
                                      <m:nor/>
                                    </m:rPr>
                                    <w:rPr>
                                      <w:rFonts w:ascii="Cambria Math" w:hAnsi="Cambria Math"/>
                                      <w:sz w:val="22"/>
                                      <w:szCs w:val="21"/>
                                      <w:lang w:val="en-US"/>
                                    </w:rPr>
                                    <m:t>pr</m:t>
                                  </w:del>
                                </m:r>
                              </m:sub>
                            </m:sSub>
                            <m:r>
                              <w:del w:id="912" w:author="Hellmann, Simon" w:date="2025-08-31T11:53:00Z">
                                <w:rPr>
                                  <w:rFonts w:ascii="Cambria Math" w:hAnsi="Cambria Math"/>
                                  <w:sz w:val="22"/>
                                  <w:szCs w:val="21"/>
                                  <w:lang w:val="en-US"/>
                                </w:rPr>
                                <m:t xml:space="preserve"> TS </m:t>
                              </w:del>
                            </m:r>
                            <m:sSub>
                              <m:sSubPr>
                                <m:ctrlPr>
                                  <w:del w:id="913" w:author="Hellmann, Simon" w:date="2025-08-31T11:53:00Z">
                                    <w:rPr>
                                      <w:rFonts w:ascii="Cambria Math" w:hAnsi="Cambria Math"/>
                                      <w:i/>
                                      <w:sz w:val="22"/>
                                      <w:szCs w:val="21"/>
                                      <w:lang w:val="en-US"/>
                                    </w:rPr>
                                  </w:del>
                                </m:ctrlPr>
                              </m:sSubPr>
                              <m:e>
                                <m:r>
                                  <w:del w:id="914" w:author="Hellmann, Simon" w:date="2025-08-31T11:53:00Z">
                                    <w:rPr>
                                      <w:rFonts w:ascii="Cambria Math" w:hAnsi="Cambria Math"/>
                                      <w:sz w:val="22"/>
                                      <w:szCs w:val="21"/>
                                      <w:lang w:val="en-US"/>
                                    </w:rPr>
                                    <m:t>ρ</m:t>
                                  </w:del>
                                </m:r>
                              </m:e>
                              <m:sub>
                                <m:r>
                                  <w:del w:id="915" w:author="Hellmann, Simon" w:date="2025-08-31T11:53:00Z">
                                    <m:rPr>
                                      <m:nor/>
                                    </m:rPr>
                                    <w:rPr>
                                      <w:rFonts w:ascii="Cambria Math" w:hAnsi="Cambria Math"/>
                                      <w:sz w:val="22"/>
                                      <w:szCs w:val="21"/>
                                      <w:lang w:val="en-US"/>
                                    </w:rPr>
                                    <m:t>FM</m:t>
                                  </w:del>
                                </m:r>
                              </m:sub>
                            </m:sSub>
                            <m:r>
                              <w:del w:id="916" w:author="Hellmann, Simon" w:date="2025-08-31T11:53:00Z">
                                <w:rPr>
                                  <w:rFonts w:ascii="Cambria Math" w:hAnsi="Cambria Math"/>
                                  <w:sz w:val="22"/>
                                  <w:szCs w:val="21"/>
                                  <w:lang w:val="en-US"/>
                                </w:rPr>
                                <m:t xml:space="preserve"> </m:t>
                              </w:del>
                            </m:r>
                            <m:sSub>
                              <m:sSubPr>
                                <m:ctrlPr>
                                  <w:del w:id="917" w:author="Hellmann, Simon" w:date="2025-08-31T11:53:00Z">
                                    <w:rPr>
                                      <w:rFonts w:ascii="Cambria Math" w:hAnsi="Cambria Math"/>
                                      <w:i/>
                                      <w:sz w:val="22"/>
                                      <w:szCs w:val="21"/>
                                      <w:lang w:val="en-US"/>
                                    </w:rPr>
                                  </w:del>
                                </m:ctrlPr>
                              </m:sSubPr>
                              <m:e>
                                <m:r>
                                  <w:del w:id="918" w:author="Hellmann, Simon" w:date="2025-08-31T11:53:00Z">
                                    <w:rPr>
                                      <w:rFonts w:ascii="Cambria Math" w:hAnsi="Cambria Math"/>
                                      <w:sz w:val="22"/>
                                      <w:szCs w:val="21"/>
                                      <w:lang w:val="en-US"/>
                                    </w:rPr>
                                    <m:t>σ</m:t>
                                  </w:del>
                                </m:r>
                              </m:e>
                              <m:sub>
                                <m:r>
                                  <w:del w:id="919" w:author="Hellmann, Simon" w:date="2025-08-31T11:53:00Z">
                                    <m:rPr>
                                      <m:sty m:val="p"/>
                                    </m:rPr>
                                    <w:rPr>
                                      <w:rFonts w:ascii="Cambria Math" w:hAnsi="Cambria Math"/>
                                      <w:sz w:val="22"/>
                                      <w:szCs w:val="21"/>
                                      <w:lang w:val="en-US"/>
                                    </w:rPr>
                                    <m:t>XP</m:t>
                                  </w:del>
                                </m:r>
                              </m:sub>
                            </m:sSub>
                          </m:e>
                        </m:d>
                      </m:e>
                      <m:sup>
                        <m:r>
                          <w:del w:id="920" w:author="Hellmann, Simon" w:date="2025-08-31T11:53:00Z">
                            <w:rPr>
                              <w:rFonts w:ascii="Cambria Math" w:hAnsi="Cambria Math"/>
                              <w:sz w:val="22"/>
                              <w:szCs w:val="21"/>
                              <w:lang w:val="en-US"/>
                            </w:rPr>
                            <m:t>2</m:t>
                          </w:del>
                        </m:r>
                      </m:sup>
                    </m:sSup>
                    <m:r>
                      <w:del w:id="921" w:author="Hellmann, Simon" w:date="2025-08-31T11:53:00Z">
                        <w:rPr>
                          <w:rFonts w:ascii="Cambria Math" w:hAnsi="Cambria Math"/>
                          <w:sz w:val="22"/>
                          <w:szCs w:val="21"/>
                          <w:lang w:val="en-US"/>
                        </w:rPr>
                        <m:t>+</m:t>
                      </w:del>
                    </m:r>
                    <m:sSup>
                      <m:sSupPr>
                        <m:ctrlPr>
                          <w:del w:id="922" w:author="Hellmann, Simon" w:date="2025-08-31T11:53:00Z">
                            <w:rPr>
                              <w:rFonts w:ascii="Cambria Math" w:hAnsi="Cambria Math"/>
                              <w:i/>
                              <w:sz w:val="22"/>
                              <w:szCs w:val="21"/>
                              <w:lang w:val="en-US"/>
                            </w:rPr>
                          </w:del>
                        </m:ctrlPr>
                      </m:sSupPr>
                      <m:e>
                        <m:d>
                          <m:dPr>
                            <m:ctrlPr>
                              <w:del w:id="923" w:author="Hellmann, Simon" w:date="2025-08-31T11:53:00Z">
                                <w:rPr>
                                  <w:rFonts w:ascii="Cambria Math" w:hAnsi="Cambria Math"/>
                                  <w:i/>
                                  <w:sz w:val="22"/>
                                  <w:szCs w:val="21"/>
                                  <w:lang w:val="en-US"/>
                                </w:rPr>
                              </w:del>
                            </m:ctrlPr>
                          </m:dPr>
                          <m:e>
                            <m:sSub>
                              <m:sSubPr>
                                <m:ctrlPr>
                                  <w:del w:id="924" w:author="Hellmann, Simon" w:date="2025-08-31T11:53:00Z">
                                    <w:rPr>
                                      <w:rFonts w:ascii="Cambria Math" w:hAnsi="Cambria Math"/>
                                      <w:i/>
                                      <w:sz w:val="22"/>
                                      <w:szCs w:val="21"/>
                                      <w:lang w:val="en-US"/>
                                    </w:rPr>
                                  </w:del>
                                </m:ctrlPr>
                              </m:sSubPr>
                              <m:e>
                                <m:r>
                                  <w:del w:id="925" w:author="Hellmann, Simon" w:date="2025-08-31T11:53:00Z">
                                    <w:rPr>
                                      <w:rFonts w:ascii="Cambria Math" w:hAnsi="Cambria Math"/>
                                      <w:sz w:val="22"/>
                                      <w:szCs w:val="21"/>
                                      <w:lang w:val="en-US"/>
                                    </w:rPr>
                                    <m:t>DQ</m:t>
                                  </w:del>
                                </m:r>
                              </m:e>
                              <m:sub>
                                <m:r>
                                  <w:del w:id="926" w:author="Hellmann, Simon" w:date="2025-08-31T11:53:00Z">
                                    <m:rPr>
                                      <m:nor/>
                                    </m:rPr>
                                    <w:rPr>
                                      <w:rFonts w:ascii="Cambria Math" w:hAnsi="Cambria Math"/>
                                      <w:sz w:val="22"/>
                                      <w:szCs w:val="21"/>
                                      <w:lang w:val="en-US"/>
                                    </w:rPr>
                                    <m:t>pr</m:t>
                                  </w:del>
                                </m:r>
                              </m:sub>
                            </m:sSub>
                            <m:r>
                              <w:del w:id="927" w:author="Hellmann, Simon" w:date="2025-08-31T11:53:00Z">
                                <w:rPr>
                                  <w:rFonts w:ascii="Cambria Math" w:hAnsi="Cambria Math"/>
                                  <w:sz w:val="22"/>
                                  <w:szCs w:val="21"/>
                                  <w:lang w:val="en-US"/>
                                </w:rPr>
                                <m:t xml:space="preserve"> XP </m:t>
                              </w:del>
                            </m:r>
                            <m:sSub>
                              <m:sSubPr>
                                <m:ctrlPr>
                                  <w:del w:id="928" w:author="Hellmann, Simon" w:date="2025-08-31T11:53:00Z">
                                    <w:rPr>
                                      <w:rFonts w:ascii="Cambria Math" w:hAnsi="Cambria Math"/>
                                      <w:i/>
                                      <w:sz w:val="22"/>
                                      <w:szCs w:val="21"/>
                                      <w:lang w:val="en-US"/>
                                    </w:rPr>
                                  </w:del>
                                </m:ctrlPr>
                              </m:sSubPr>
                              <m:e>
                                <m:r>
                                  <w:del w:id="929" w:author="Hellmann, Simon" w:date="2025-08-31T11:53:00Z">
                                    <w:rPr>
                                      <w:rFonts w:ascii="Cambria Math" w:hAnsi="Cambria Math"/>
                                      <w:sz w:val="22"/>
                                      <w:szCs w:val="21"/>
                                      <w:lang w:val="en-US"/>
                                    </w:rPr>
                                    <m:t>ρ</m:t>
                                  </w:del>
                                </m:r>
                              </m:e>
                              <m:sub>
                                <m:r>
                                  <w:del w:id="930" w:author="Hellmann, Simon" w:date="2025-08-31T11:53:00Z">
                                    <m:rPr>
                                      <m:nor/>
                                    </m:rPr>
                                    <w:rPr>
                                      <w:rFonts w:ascii="Cambria Math" w:hAnsi="Cambria Math"/>
                                      <w:sz w:val="22"/>
                                      <w:szCs w:val="21"/>
                                      <w:lang w:val="en-US"/>
                                    </w:rPr>
                                    <m:t>FM</m:t>
                                  </w:del>
                                </m:r>
                              </m:sub>
                            </m:sSub>
                            <m:r>
                              <w:del w:id="931" w:author="Hellmann, Simon" w:date="2025-08-31T11:53:00Z">
                                <w:rPr>
                                  <w:rFonts w:ascii="Cambria Math" w:hAnsi="Cambria Math"/>
                                  <w:sz w:val="22"/>
                                  <w:szCs w:val="21"/>
                                  <w:lang w:val="en-US"/>
                                </w:rPr>
                                <m:t xml:space="preserve"> </m:t>
                              </w:del>
                            </m:r>
                            <m:sSub>
                              <m:sSubPr>
                                <m:ctrlPr>
                                  <w:del w:id="932" w:author="Hellmann, Simon" w:date="2025-08-31T11:53:00Z">
                                    <w:rPr>
                                      <w:rFonts w:ascii="Cambria Math" w:hAnsi="Cambria Math"/>
                                      <w:i/>
                                      <w:sz w:val="22"/>
                                      <w:szCs w:val="21"/>
                                      <w:lang w:val="en-US"/>
                                    </w:rPr>
                                  </w:del>
                                </m:ctrlPr>
                              </m:sSubPr>
                              <m:e>
                                <m:r>
                                  <w:del w:id="933" w:author="Hellmann, Simon" w:date="2025-08-31T11:53:00Z">
                                    <w:rPr>
                                      <w:rFonts w:ascii="Cambria Math" w:hAnsi="Cambria Math"/>
                                      <w:sz w:val="22"/>
                                      <w:szCs w:val="21"/>
                                      <w:lang w:val="en-US"/>
                                    </w:rPr>
                                    <m:t>σ</m:t>
                                  </w:del>
                                </m:r>
                              </m:e>
                              <m:sub>
                                <m:r>
                                  <w:del w:id="934" w:author="Hellmann, Simon" w:date="2025-08-31T11:53:00Z">
                                    <m:rPr>
                                      <m:nor/>
                                    </m:rPr>
                                    <w:rPr>
                                      <w:rFonts w:ascii="Cambria Math" w:hAnsi="Cambria Math"/>
                                      <w:sz w:val="22"/>
                                      <w:szCs w:val="21"/>
                                      <w:lang w:val="en-US"/>
                                    </w:rPr>
                                    <m:t>TS</m:t>
                                  </w:del>
                                </m:r>
                              </m:sub>
                            </m:sSub>
                          </m:e>
                        </m:d>
                      </m:e>
                      <m:sup>
                        <m:r>
                          <w:del w:id="935" w:author="Hellmann, Simon" w:date="2025-08-31T11:53:00Z">
                            <w:rPr>
                              <w:rFonts w:ascii="Cambria Math" w:hAnsi="Cambria Math"/>
                              <w:sz w:val="22"/>
                              <w:szCs w:val="21"/>
                              <w:lang w:val="en-US"/>
                            </w:rPr>
                            <m:t>2</m:t>
                          </w:del>
                        </m:r>
                      </m:sup>
                    </m:sSup>
                  </m:e>
                </m:rad>
                <m:r>
                  <w:del w:id="936" w:author="Hellmann, Simon" w:date="2025-08-31T11:53:00Z">
                    <w:rPr>
                      <w:rFonts w:ascii="Cambria Math" w:hAnsi="Cambria Math"/>
                      <w:sz w:val="22"/>
                      <w:szCs w:val="21"/>
                      <w:lang w:val="en-US"/>
                    </w:rPr>
                    <m:t>,</m:t>
                  </w:del>
                </m:r>
              </m:oMath>
            </m:oMathPara>
          </w:p>
        </w:tc>
        <w:tc>
          <w:tcPr>
            <w:tcW w:w="802" w:type="pct"/>
            <w:vAlign w:val="center"/>
          </w:tcPr>
          <w:p w14:paraId="73C52159" w14:textId="2608AFC9" w:rsidR="000B78CD" w:rsidRPr="009671CE" w:rsidDel="00BB59BF" w:rsidRDefault="0037561A" w:rsidP="000B78CD">
            <w:pPr>
              <w:pStyle w:val="Beschriftung"/>
              <w:jc w:val="right"/>
              <w:rPr>
                <w:del w:id="937" w:author="Hellmann, Simon" w:date="2025-08-31T11:53:00Z"/>
                <w:moveFrom w:id="938" w:author="Hellmann, Simon" w:date="2025-08-30T17:25:00Z"/>
                <w:lang w:val="en-US"/>
                <w:rPrChange w:id="939" w:author="Hellmann, Simon" w:date="2025-08-30T17:41:00Z">
                  <w:rPr>
                    <w:del w:id="940" w:author="Hellmann, Simon" w:date="2025-08-31T11:53:00Z"/>
                    <w:moveFrom w:id="941" w:author="Hellmann, Simon" w:date="2025-08-30T17:25:00Z"/>
                  </w:rPr>
                </w:rPrChange>
              </w:rPr>
            </w:pPr>
            <w:moveFrom w:id="942" w:author="Hellmann, Simon" w:date="2025-08-30T17:25:00Z">
              <w:del w:id="943" w:author="Hellmann, Simon" w:date="2025-08-31T11:53:00Z">
                <w:r w:rsidRPr="00C32D2B" w:rsidDel="00BB59BF">
                  <w:rPr>
                    <w:lang w:val="en-US"/>
                  </w:rPr>
                  <w:delText>(</w:delText>
                </w:r>
                <w:r w:rsidDel="00BB59BF">
                  <w:rPr>
                    <w:i w:val="0"/>
                    <w:iCs w:val="0"/>
                  </w:rPr>
                  <w:fldChar w:fldCharType="begin"/>
                </w:r>
                <w:r w:rsidRPr="00C32D2B" w:rsidDel="00BB59BF">
                  <w:rPr>
                    <w:lang w:val="en-US"/>
                  </w:rPr>
                  <w:delInstrText xml:space="preserve"> STYLEREF 1 \s </w:delInstrText>
                </w:r>
                <w:r w:rsidDel="00BB59BF">
                  <w:rPr>
                    <w:i w:val="0"/>
                    <w:iCs w:val="0"/>
                  </w:rPr>
                  <w:fldChar w:fldCharType="separate"/>
                </w:r>
                <w:r w:rsidR="00F7388A" w:rsidDel="00BB59BF">
                  <w:rPr>
                    <w:noProof/>
                    <w:lang w:val="en-US"/>
                  </w:rPr>
                  <w:delText>2</w:delText>
                </w:r>
                <w:r w:rsidDel="00BB59BF">
                  <w:rPr>
                    <w:i w:val="0"/>
                    <w:iCs w:val="0"/>
                  </w:rPr>
                  <w:fldChar w:fldCharType="end"/>
                </w:r>
                <w:r w:rsidRPr="00C32D2B" w:rsidDel="00BB59BF">
                  <w:rPr>
                    <w:lang w:val="en-US"/>
                  </w:rPr>
                  <w:delText>.</w:delText>
                </w:r>
                <w:r w:rsidDel="00BB59BF">
                  <w:rPr>
                    <w:i w:val="0"/>
                    <w:iCs w:val="0"/>
                  </w:rPr>
                  <w:fldChar w:fldCharType="begin"/>
                </w:r>
                <w:r w:rsidRPr="00C32D2B" w:rsidDel="00BB59BF">
                  <w:rPr>
                    <w:lang w:val="en-US"/>
                  </w:rPr>
                  <w:delInstrText xml:space="preserve"> SEQ Equation \* ARABIC \s 1 </w:delInstrText>
                </w:r>
                <w:r w:rsidDel="00BB59BF">
                  <w:rPr>
                    <w:i w:val="0"/>
                    <w:iCs w:val="0"/>
                  </w:rPr>
                  <w:fldChar w:fldCharType="separate"/>
                </w:r>
                <w:r w:rsidR="00F7388A" w:rsidDel="00BB59BF">
                  <w:rPr>
                    <w:noProof/>
                    <w:lang w:val="en-US"/>
                  </w:rPr>
                  <w:delText>6</w:delText>
                </w:r>
                <w:r w:rsidDel="00BB59BF">
                  <w:rPr>
                    <w:i w:val="0"/>
                    <w:iCs w:val="0"/>
                  </w:rPr>
                  <w:fldChar w:fldCharType="end"/>
                </w:r>
                <w:r w:rsidRPr="00C32D2B" w:rsidDel="00BB59BF">
                  <w:rPr>
                    <w:lang w:val="en-US"/>
                  </w:rPr>
                  <w:delText>)</w:delText>
                </w:r>
              </w:del>
            </w:moveFrom>
          </w:p>
        </w:tc>
      </w:tr>
      <w:tr w:rsidR="000B78CD" w:rsidRPr="00AF0FDC" w:rsidDel="00BB59BF" w14:paraId="51FDCBA0" w14:textId="0F4D361C" w:rsidTr="00220152">
        <w:trPr>
          <w:del w:id="944" w:author="Hellmann, Simon" w:date="2025-08-31T11:53:00Z"/>
        </w:trPr>
        <w:tc>
          <w:tcPr>
            <w:tcW w:w="157" w:type="pct"/>
            <w:vAlign w:val="center"/>
          </w:tcPr>
          <w:p w14:paraId="492C20D2" w14:textId="3EB71699" w:rsidR="000B78CD" w:rsidDel="00BB59BF" w:rsidRDefault="000B78CD" w:rsidP="000B78CD">
            <w:pPr>
              <w:ind w:firstLine="0"/>
              <w:jc w:val="right"/>
              <w:rPr>
                <w:del w:id="945" w:author="Hellmann, Simon" w:date="2025-08-31T11:53:00Z"/>
                <w:moveFrom w:id="946" w:author="Hellmann, Simon" w:date="2025-08-30T17:25:00Z"/>
                <w:lang w:val="en-US"/>
              </w:rPr>
            </w:pPr>
          </w:p>
        </w:tc>
        <w:tc>
          <w:tcPr>
            <w:tcW w:w="4041" w:type="pct"/>
            <w:vAlign w:val="center"/>
          </w:tcPr>
          <w:p w14:paraId="3CF3EB63" w14:textId="4561103A" w:rsidR="000B78CD" w:rsidRPr="00C64143" w:rsidDel="00BB59BF" w:rsidRDefault="00AF0FDC" w:rsidP="00220152">
            <w:pPr>
              <w:spacing w:line="416" w:lineRule="auto"/>
              <w:ind w:right="30" w:firstLine="341"/>
              <w:jc w:val="left"/>
              <w:rPr>
                <w:del w:id="947" w:author="Hellmann, Simon" w:date="2025-08-31T11:53:00Z"/>
                <w:moveFrom w:id="948" w:author="Hellmann, Simon" w:date="2025-08-30T17:25:00Z"/>
                <w:sz w:val="22"/>
                <w:szCs w:val="21"/>
                <w:lang w:val="en-US"/>
                <w:rPrChange w:id="949" w:author="Hellmann, Simon" w:date="2025-08-31T12:14:00Z">
                  <w:rPr>
                    <w:del w:id="950" w:author="Hellmann, Simon" w:date="2025-08-31T11:53:00Z"/>
                    <w:moveFrom w:id="951" w:author="Hellmann, Simon" w:date="2025-08-30T17:25:00Z"/>
                    <w:sz w:val="22"/>
                    <w:szCs w:val="21"/>
                    <w:lang w:val="de-DE"/>
                  </w:rPr>
                </w:rPrChange>
              </w:rPr>
            </w:pPr>
            <m:oMathPara>
              <m:oMathParaPr>
                <m:jc m:val="left"/>
              </m:oMathParaPr>
              <m:oMath>
                <m:sSub>
                  <m:sSubPr>
                    <m:ctrlPr>
                      <w:del w:id="952" w:author="Hellmann, Simon" w:date="2025-08-31T11:53:00Z">
                        <w:rPr>
                          <w:rFonts w:ascii="Cambria Math" w:hAnsi="Cambria Math"/>
                          <w:i/>
                          <w:sz w:val="22"/>
                          <w:szCs w:val="21"/>
                          <w:lang w:val="en-US"/>
                        </w:rPr>
                      </w:del>
                    </m:ctrlPr>
                  </m:sSubPr>
                  <m:e>
                    <m:r>
                      <w:del w:id="953" w:author="Hellmann, Simon" w:date="2025-08-31T11:53:00Z">
                        <w:rPr>
                          <w:rFonts w:ascii="Cambria Math" w:hAnsi="Cambria Math"/>
                          <w:sz w:val="22"/>
                          <w:szCs w:val="21"/>
                          <w:lang w:val="en-US"/>
                        </w:rPr>
                        <m:t>σ</m:t>
                      </w:del>
                    </m:r>
                  </m:e>
                  <m:sub>
                    <m:sSub>
                      <m:sSubPr>
                        <m:ctrlPr>
                          <w:del w:id="954" w:author="Hellmann, Simon" w:date="2025-08-31T11:53:00Z">
                            <w:rPr>
                              <w:rFonts w:ascii="Cambria Math" w:hAnsi="Cambria Math"/>
                              <w:i/>
                              <w:sz w:val="22"/>
                              <w:szCs w:val="21"/>
                              <w:lang w:val="en-US"/>
                            </w:rPr>
                          </w:del>
                        </m:ctrlPr>
                      </m:sSubPr>
                      <m:e>
                        <m:r>
                          <w:del w:id="955" w:author="Hellmann, Simon" w:date="2025-08-31T11:53:00Z">
                            <m:rPr>
                              <m:nor/>
                            </m:rPr>
                            <w:rPr>
                              <w:rFonts w:ascii="Cambria Math" w:hAnsi="Cambria Math"/>
                              <w:sz w:val="22"/>
                              <w:szCs w:val="21"/>
                              <w:lang w:val="en-US"/>
                            </w:rPr>
                            <m:t>ξ</m:t>
                          </w:del>
                        </m:r>
                      </m:e>
                      <m:sub>
                        <m:r>
                          <w:del w:id="956" w:author="Hellmann, Simon" w:date="2025-08-31T11:53:00Z">
                            <m:rPr>
                              <m:sty m:val="p"/>
                            </m:rPr>
                            <w:rPr>
                              <w:rFonts w:ascii="Cambria Math" w:hAnsi="Cambria Math"/>
                              <w:sz w:val="22"/>
                              <w:szCs w:val="21"/>
                              <w:lang w:val="en-US"/>
                              <w:rPrChange w:id="957" w:author="Hellmann, Simon" w:date="2025-08-31T12:14:00Z">
                                <w:rPr>
                                  <w:rFonts w:ascii="Cambria Math" w:hAnsi="Cambria Math"/>
                                  <w:sz w:val="22"/>
                                  <w:szCs w:val="21"/>
                                  <w:lang w:val="de-DE"/>
                                </w:rPr>
                              </w:rPrChange>
                            </w:rPr>
                            <m:t>li</m:t>
                          </w:del>
                        </m:r>
                      </m:sub>
                    </m:sSub>
                  </m:sub>
                </m:sSub>
                <m:r>
                  <w:del w:id="958" w:author="Hellmann, Simon" w:date="2025-08-31T11:53:00Z">
                    <w:rPr>
                      <w:rFonts w:ascii="Cambria Math" w:hAnsi="Cambria Math"/>
                      <w:sz w:val="22"/>
                      <w:szCs w:val="21"/>
                      <w:lang w:val="en-US"/>
                      <w:rPrChange w:id="959" w:author="Hellmann, Simon" w:date="2025-08-31T12:14:00Z">
                        <w:rPr>
                          <w:rFonts w:ascii="Cambria Math" w:hAnsi="Cambria Math"/>
                          <w:sz w:val="22"/>
                          <w:szCs w:val="21"/>
                          <w:lang w:val="de-DE"/>
                        </w:rPr>
                      </w:rPrChange>
                    </w:rPr>
                    <m:t>=</m:t>
                  </w:del>
                </m:r>
                <m:rad>
                  <m:radPr>
                    <m:degHide m:val="1"/>
                    <m:ctrlPr>
                      <w:del w:id="960" w:author="Hellmann, Simon" w:date="2025-08-31T11:53:00Z">
                        <w:rPr>
                          <w:rFonts w:ascii="Cambria Math" w:hAnsi="Cambria Math"/>
                          <w:i/>
                          <w:sz w:val="22"/>
                          <w:szCs w:val="21"/>
                          <w:lang w:val="en-US"/>
                        </w:rPr>
                      </w:del>
                    </m:ctrlPr>
                  </m:radPr>
                  <m:deg/>
                  <m:e>
                    <m:sSup>
                      <m:sSupPr>
                        <m:ctrlPr>
                          <w:del w:id="961" w:author="Hellmann, Simon" w:date="2025-08-31T11:53:00Z">
                            <w:rPr>
                              <w:rFonts w:ascii="Cambria Math" w:hAnsi="Cambria Math"/>
                              <w:i/>
                              <w:sz w:val="22"/>
                              <w:szCs w:val="21"/>
                              <w:lang w:val="en-US"/>
                            </w:rPr>
                          </w:del>
                        </m:ctrlPr>
                      </m:sSupPr>
                      <m:e>
                        <m:d>
                          <m:dPr>
                            <m:ctrlPr>
                              <w:del w:id="962" w:author="Hellmann, Simon" w:date="2025-08-31T11:53:00Z">
                                <w:rPr>
                                  <w:rFonts w:ascii="Cambria Math" w:hAnsi="Cambria Math"/>
                                  <w:i/>
                                  <w:sz w:val="22"/>
                                  <w:szCs w:val="21"/>
                                  <w:lang w:val="en-US"/>
                                </w:rPr>
                              </w:del>
                            </m:ctrlPr>
                          </m:dPr>
                          <m:e>
                            <m:sSub>
                              <m:sSubPr>
                                <m:ctrlPr>
                                  <w:del w:id="963" w:author="Hellmann, Simon" w:date="2025-08-31T11:53:00Z">
                                    <w:rPr>
                                      <w:rFonts w:ascii="Cambria Math" w:hAnsi="Cambria Math"/>
                                      <w:i/>
                                      <w:sz w:val="22"/>
                                      <w:szCs w:val="21"/>
                                      <w:lang w:val="en-US"/>
                                    </w:rPr>
                                  </w:del>
                                </m:ctrlPr>
                              </m:sSubPr>
                              <m:e>
                                <m:r>
                                  <w:del w:id="964" w:author="Hellmann, Simon" w:date="2025-08-31T11:53:00Z">
                                    <w:rPr>
                                      <w:rFonts w:ascii="Cambria Math" w:hAnsi="Cambria Math"/>
                                      <w:sz w:val="22"/>
                                      <w:szCs w:val="21"/>
                                      <w:lang w:val="en-US"/>
                                    </w:rPr>
                                    <m:t>DQ</m:t>
                                  </w:del>
                                </m:r>
                              </m:e>
                              <m:sub>
                                <m:r>
                                  <w:del w:id="965" w:author="Hellmann, Simon" w:date="2025-08-31T11:53:00Z">
                                    <m:rPr>
                                      <m:nor/>
                                    </m:rPr>
                                    <w:rPr>
                                      <w:rFonts w:ascii="Cambria Math" w:hAnsi="Cambria Math"/>
                                      <w:sz w:val="22"/>
                                      <w:szCs w:val="21"/>
                                      <w:lang w:val="en-US"/>
                                      <w:rPrChange w:id="966" w:author="Hellmann, Simon" w:date="2025-08-31T12:14:00Z">
                                        <w:rPr>
                                          <w:rFonts w:ascii="Cambria Math" w:hAnsi="Cambria Math"/>
                                          <w:sz w:val="22"/>
                                          <w:szCs w:val="21"/>
                                          <w:lang w:val="de-DE"/>
                                        </w:rPr>
                                      </w:rPrChange>
                                    </w:rPr>
                                    <m:t>li</m:t>
                                  </w:del>
                                </m:r>
                              </m:sub>
                            </m:sSub>
                            <m:r>
                              <w:del w:id="967" w:author="Hellmann, Simon" w:date="2025-08-31T11:53:00Z">
                                <w:rPr>
                                  <w:rFonts w:ascii="Cambria Math" w:hAnsi="Cambria Math"/>
                                  <w:sz w:val="22"/>
                                  <w:szCs w:val="21"/>
                                  <w:lang w:val="en-US"/>
                                  <w:rPrChange w:id="968" w:author="Hellmann, Simon" w:date="2025-08-31T12:14:00Z">
                                    <w:rPr>
                                      <w:rFonts w:ascii="Cambria Math" w:hAnsi="Cambria Math"/>
                                      <w:sz w:val="22"/>
                                      <w:szCs w:val="21"/>
                                      <w:lang w:val="de-DE"/>
                                    </w:rPr>
                                  </w:rPrChange>
                                </w:rPr>
                                <m:t xml:space="preserve"> </m:t>
                              </w:del>
                            </m:r>
                            <m:r>
                              <w:del w:id="969" w:author="Hellmann, Simon" w:date="2025-08-31T11:53:00Z">
                                <w:rPr>
                                  <w:rFonts w:ascii="Cambria Math" w:hAnsi="Cambria Math"/>
                                  <w:sz w:val="22"/>
                                  <w:szCs w:val="21"/>
                                  <w:lang w:val="en-US"/>
                                </w:rPr>
                                <m:t>TS</m:t>
                              </w:del>
                            </m:r>
                            <m:r>
                              <w:del w:id="970" w:author="Hellmann, Simon" w:date="2025-08-31T11:53:00Z">
                                <w:rPr>
                                  <w:rFonts w:ascii="Cambria Math" w:hAnsi="Cambria Math"/>
                                  <w:sz w:val="22"/>
                                  <w:szCs w:val="21"/>
                                  <w:lang w:val="en-US"/>
                                  <w:rPrChange w:id="971" w:author="Hellmann, Simon" w:date="2025-08-31T12:14:00Z">
                                    <w:rPr>
                                      <w:rFonts w:ascii="Cambria Math" w:hAnsi="Cambria Math"/>
                                      <w:sz w:val="22"/>
                                      <w:szCs w:val="21"/>
                                      <w:lang w:val="de-DE"/>
                                    </w:rPr>
                                  </w:rPrChange>
                                </w:rPr>
                                <m:t xml:space="preserve"> </m:t>
                              </w:del>
                            </m:r>
                            <m:sSub>
                              <m:sSubPr>
                                <m:ctrlPr>
                                  <w:del w:id="972" w:author="Hellmann, Simon" w:date="2025-08-31T11:53:00Z">
                                    <w:rPr>
                                      <w:rFonts w:ascii="Cambria Math" w:hAnsi="Cambria Math"/>
                                      <w:i/>
                                      <w:sz w:val="22"/>
                                      <w:szCs w:val="21"/>
                                      <w:lang w:val="en-US"/>
                                    </w:rPr>
                                  </w:del>
                                </m:ctrlPr>
                              </m:sSubPr>
                              <m:e>
                                <m:r>
                                  <w:del w:id="973" w:author="Hellmann, Simon" w:date="2025-08-31T11:53:00Z">
                                    <w:rPr>
                                      <w:rFonts w:ascii="Cambria Math" w:hAnsi="Cambria Math"/>
                                      <w:sz w:val="22"/>
                                      <w:szCs w:val="21"/>
                                      <w:lang w:val="en-US"/>
                                    </w:rPr>
                                    <m:t>ρ</m:t>
                                  </w:del>
                                </m:r>
                              </m:e>
                              <m:sub>
                                <m:r>
                                  <w:del w:id="974" w:author="Hellmann, Simon" w:date="2025-08-31T11:53:00Z">
                                    <m:rPr>
                                      <m:nor/>
                                    </m:rPr>
                                    <w:rPr>
                                      <w:rFonts w:ascii="Cambria Math" w:hAnsi="Cambria Math"/>
                                      <w:sz w:val="22"/>
                                      <w:szCs w:val="21"/>
                                      <w:lang w:val="en-US"/>
                                      <w:rPrChange w:id="975" w:author="Hellmann, Simon" w:date="2025-08-31T12:14:00Z">
                                        <w:rPr>
                                          <w:rFonts w:ascii="Cambria Math" w:hAnsi="Cambria Math"/>
                                          <w:sz w:val="22"/>
                                          <w:szCs w:val="21"/>
                                          <w:lang w:val="de-DE"/>
                                        </w:rPr>
                                      </w:rPrChange>
                                    </w:rPr>
                                    <m:t>FM</m:t>
                                  </w:del>
                                </m:r>
                              </m:sub>
                            </m:sSub>
                            <m:r>
                              <w:del w:id="976" w:author="Hellmann, Simon" w:date="2025-08-31T11:53:00Z">
                                <w:rPr>
                                  <w:rFonts w:ascii="Cambria Math" w:hAnsi="Cambria Math"/>
                                  <w:sz w:val="22"/>
                                  <w:szCs w:val="21"/>
                                  <w:lang w:val="en-US"/>
                                  <w:rPrChange w:id="977" w:author="Hellmann, Simon" w:date="2025-08-31T12:14:00Z">
                                    <w:rPr>
                                      <w:rFonts w:ascii="Cambria Math" w:hAnsi="Cambria Math"/>
                                      <w:sz w:val="22"/>
                                      <w:szCs w:val="21"/>
                                      <w:lang w:val="de-DE"/>
                                    </w:rPr>
                                  </w:rPrChange>
                                </w:rPr>
                                <m:t xml:space="preserve"> </m:t>
                              </w:del>
                            </m:r>
                            <m:sSub>
                              <m:sSubPr>
                                <m:ctrlPr>
                                  <w:del w:id="978" w:author="Hellmann, Simon" w:date="2025-08-31T11:53:00Z">
                                    <w:rPr>
                                      <w:rFonts w:ascii="Cambria Math" w:hAnsi="Cambria Math"/>
                                      <w:i/>
                                      <w:sz w:val="22"/>
                                      <w:szCs w:val="21"/>
                                      <w:lang w:val="en-US"/>
                                    </w:rPr>
                                  </w:del>
                                </m:ctrlPr>
                              </m:sSubPr>
                              <m:e>
                                <m:r>
                                  <w:del w:id="979" w:author="Hellmann, Simon" w:date="2025-08-31T11:53:00Z">
                                    <w:rPr>
                                      <w:rFonts w:ascii="Cambria Math" w:hAnsi="Cambria Math"/>
                                      <w:sz w:val="22"/>
                                      <w:szCs w:val="21"/>
                                      <w:lang w:val="en-US"/>
                                    </w:rPr>
                                    <m:t>σ</m:t>
                                  </w:del>
                                </m:r>
                              </m:e>
                              <m:sub>
                                <m:r>
                                  <w:del w:id="980" w:author="Hellmann, Simon" w:date="2025-08-31T11:53:00Z">
                                    <m:rPr>
                                      <m:sty m:val="p"/>
                                    </m:rPr>
                                    <w:rPr>
                                      <w:rFonts w:ascii="Cambria Math" w:hAnsi="Cambria Math"/>
                                      <w:sz w:val="22"/>
                                      <w:szCs w:val="21"/>
                                      <w:lang w:val="en-US"/>
                                      <w:rPrChange w:id="981" w:author="Hellmann, Simon" w:date="2025-08-31T12:14:00Z">
                                        <w:rPr>
                                          <w:rFonts w:ascii="Cambria Math" w:hAnsi="Cambria Math"/>
                                          <w:sz w:val="22"/>
                                          <w:szCs w:val="21"/>
                                          <w:lang w:val="de-DE"/>
                                        </w:rPr>
                                      </w:rPrChange>
                                    </w:rPr>
                                    <m:t>XL</m:t>
                                  </w:del>
                                </m:r>
                              </m:sub>
                            </m:sSub>
                          </m:e>
                        </m:d>
                      </m:e>
                      <m:sup>
                        <m:r>
                          <w:del w:id="982" w:author="Hellmann, Simon" w:date="2025-08-31T11:53:00Z">
                            <w:rPr>
                              <w:rFonts w:ascii="Cambria Math" w:hAnsi="Cambria Math"/>
                              <w:sz w:val="22"/>
                              <w:szCs w:val="21"/>
                              <w:lang w:val="en-US"/>
                              <w:rPrChange w:id="983" w:author="Hellmann, Simon" w:date="2025-08-31T12:14:00Z">
                                <w:rPr>
                                  <w:rFonts w:ascii="Cambria Math" w:hAnsi="Cambria Math"/>
                                  <w:sz w:val="22"/>
                                  <w:szCs w:val="21"/>
                                  <w:lang w:val="de-DE"/>
                                </w:rPr>
                              </w:rPrChange>
                            </w:rPr>
                            <m:t>2</m:t>
                          </w:del>
                        </m:r>
                      </m:sup>
                    </m:sSup>
                    <m:r>
                      <w:del w:id="984" w:author="Hellmann, Simon" w:date="2025-08-31T11:53:00Z">
                        <w:rPr>
                          <w:rFonts w:ascii="Cambria Math" w:hAnsi="Cambria Math"/>
                          <w:sz w:val="22"/>
                          <w:szCs w:val="21"/>
                          <w:lang w:val="en-US"/>
                          <w:rPrChange w:id="985" w:author="Hellmann, Simon" w:date="2025-08-31T12:14:00Z">
                            <w:rPr>
                              <w:rFonts w:ascii="Cambria Math" w:hAnsi="Cambria Math"/>
                              <w:sz w:val="22"/>
                              <w:szCs w:val="21"/>
                              <w:lang w:val="de-DE"/>
                            </w:rPr>
                          </w:rPrChange>
                        </w:rPr>
                        <m:t>+</m:t>
                      </w:del>
                    </m:r>
                    <m:sSup>
                      <m:sSupPr>
                        <m:ctrlPr>
                          <w:del w:id="986" w:author="Hellmann, Simon" w:date="2025-08-31T11:53:00Z">
                            <w:rPr>
                              <w:rFonts w:ascii="Cambria Math" w:hAnsi="Cambria Math"/>
                              <w:i/>
                              <w:sz w:val="22"/>
                              <w:szCs w:val="21"/>
                              <w:lang w:val="en-US"/>
                            </w:rPr>
                          </w:del>
                        </m:ctrlPr>
                      </m:sSupPr>
                      <m:e>
                        <m:d>
                          <m:dPr>
                            <m:ctrlPr>
                              <w:del w:id="987" w:author="Hellmann, Simon" w:date="2025-08-31T11:53:00Z">
                                <w:rPr>
                                  <w:rFonts w:ascii="Cambria Math" w:hAnsi="Cambria Math"/>
                                  <w:i/>
                                  <w:sz w:val="22"/>
                                  <w:szCs w:val="21"/>
                                  <w:lang w:val="en-US"/>
                                </w:rPr>
                              </w:del>
                            </m:ctrlPr>
                          </m:dPr>
                          <m:e>
                            <m:sSub>
                              <m:sSubPr>
                                <m:ctrlPr>
                                  <w:del w:id="988" w:author="Hellmann, Simon" w:date="2025-08-31T11:53:00Z">
                                    <w:rPr>
                                      <w:rFonts w:ascii="Cambria Math" w:hAnsi="Cambria Math"/>
                                      <w:i/>
                                      <w:sz w:val="22"/>
                                      <w:szCs w:val="21"/>
                                      <w:lang w:val="en-US"/>
                                    </w:rPr>
                                  </w:del>
                                </m:ctrlPr>
                              </m:sSubPr>
                              <m:e>
                                <m:r>
                                  <w:del w:id="989" w:author="Hellmann, Simon" w:date="2025-08-31T11:53:00Z">
                                    <w:rPr>
                                      <w:rFonts w:ascii="Cambria Math" w:hAnsi="Cambria Math"/>
                                      <w:sz w:val="22"/>
                                      <w:szCs w:val="21"/>
                                      <w:lang w:val="en-US"/>
                                    </w:rPr>
                                    <m:t>DQ</m:t>
                                  </w:del>
                                </m:r>
                              </m:e>
                              <m:sub>
                                <m:r>
                                  <w:del w:id="990" w:author="Hellmann, Simon" w:date="2025-08-31T11:53:00Z">
                                    <m:rPr>
                                      <m:nor/>
                                    </m:rPr>
                                    <w:rPr>
                                      <w:rFonts w:ascii="Cambria Math" w:hAnsi="Cambria Math"/>
                                      <w:sz w:val="22"/>
                                      <w:szCs w:val="21"/>
                                      <w:lang w:val="en-US"/>
                                      <w:rPrChange w:id="991" w:author="Hellmann, Simon" w:date="2025-08-31T12:14:00Z">
                                        <w:rPr>
                                          <w:rFonts w:ascii="Cambria Math" w:hAnsi="Cambria Math"/>
                                          <w:sz w:val="22"/>
                                          <w:szCs w:val="21"/>
                                          <w:lang w:val="de-DE"/>
                                        </w:rPr>
                                      </w:rPrChange>
                                    </w:rPr>
                                    <m:t>li</m:t>
                                  </w:del>
                                </m:r>
                              </m:sub>
                            </m:sSub>
                            <m:r>
                              <w:del w:id="992" w:author="Hellmann, Simon" w:date="2025-08-31T11:53:00Z">
                                <w:rPr>
                                  <w:rFonts w:ascii="Cambria Math" w:hAnsi="Cambria Math"/>
                                  <w:sz w:val="22"/>
                                  <w:szCs w:val="21"/>
                                  <w:lang w:val="en-US"/>
                                  <w:rPrChange w:id="993" w:author="Hellmann, Simon" w:date="2025-08-31T12:14:00Z">
                                    <w:rPr>
                                      <w:rFonts w:ascii="Cambria Math" w:hAnsi="Cambria Math"/>
                                      <w:sz w:val="22"/>
                                      <w:szCs w:val="21"/>
                                      <w:lang w:val="de-DE"/>
                                    </w:rPr>
                                  </w:rPrChange>
                                </w:rPr>
                                <m:t xml:space="preserve"> </m:t>
                              </w:del>
                            </m:r>
                            <m:r>
                              <w:del w:id="994" w:author="Hellmann, Simon" w:date="2025-08-31T11:53:00Z">
                                <w:rPr>
                                  <w:rFonts w:ascii="Cambria Math" w:hAnsi="Cambria Math"/>
                                  <w:sz w:val="22"/>
                                  <w:szCs w:val="21"/>
                                  <w:lang w:val="de-DE"/>
                                </w:rPr>
                                <m:t>XL</m:t>
                              </w:del>
                            </m:r>
                            <m:r>
                              <w:del w:id="995" w:author="Hellmann, Simon" w:date="2025-08-31T11:53:00Z">
                                <w:rPr>
                                  <w:rFonts w:ascii="Cambria Math" w:hAnsi="Cambria Math"/>
                                  <w:sz w:val="22"/>
                                  <w:szCs w:val="21"/>
                                  <w:lang w:val="en-US"/>
                                  <w:rPrChange w:id="996" w:author="Hellmann, Simon" w:date="2025-08-31T12:14:00Z">
                                    <w:rPr>
                                      <w:rFonts w:ascii="Cambria Math" w:hAnsi="Cambria Math"/>
                                      <w:sz w:val="22"/>
                                      <w:szCs w:val="21"/>
                                      <w:lang w:val="de-DE"/>
                                    </w:rPr>
                                  </w:rPrChange>
                                </w:rPr>
                                <m:t xml:space="preserve"> </m:t>
                              </w:del>
                            </m:r>
                            <m:sSub>
                              <m:sSubPr>
                                <m:ctrlPr>
                                  <w:del w:id="997" w:author="Hellmann, Simon" w:date="2025-08-31T11:53:00Z">
                                    <w:rPr>
                                      <w:rFonts w:ascii="Cambria Math" w:hAnsi="Cambria Math"/>
                                      <w:i/>
                                      <w:sz w:val="22"/>
                                      <w:szCs w:val="21"/>
                                      <w:lang w:val="en-US"/>
                                    </w:rPr>
                                  </w:del>
                                </m:ctrlPr>
                              </m:sSubPr>
                              <m:e>
                                <m:r>
                                  <w:del w:id="998" w:author="Hellmann, Simon" w:date="2025-08-31T11:53:00Z">
                                    <w:rPr>
                                      <w:rFonts w:ascii="Cambria Math" w:hAnsi="Cambria Math"/>
                                      <w:sz w:val="22"/>
                                      <w:szCs w:val="21"/>
                                      <w:lang w:val="en-US"/>
                                    </w:rPr>
                                    <m:t>ρ</m:t>
                                  </w:del>
                                </m:r>
                              </m:e>
                              <m:sub>
                                <m:r>
                                  <w:del w:id="999" w:author="Hellmann, Simon" w:date="2025-08-31T11:53:00Z">
                                    <m:rPr>
                                      <m:nor/>
                                    </m:rPr>
                                    <w:rPr>
                                      <w:rFonts w:ascii="Cambria Math" w:hAnsi="Cambria Math"/>
                                      <w:sz w:val="22"/>
                                      <w:szCs w:val="21"/>
                                      <w:lang w:val="en-US"/>
                                      <w:rPrChange w:id="1000" w:author="Hellmann, Simon" w:date="2025-08-31T12:14:00Z">
                                        <w:rPr>
                                          <w:rFonts w:ascii="Cambria Math" w:hAnsi="Cambria Math"/>
                                          <w:sz w:val="22"/>
                                          <w:szCs w:val="21"/>
                                          <w:lang w:val="de-DE"/>
                                        </w:rPr>
                                      </w:rPrChange>
                                    </w:rPr>
                                    <m:t>FM</m:t>
                                  </w:del>
                                </m:r>
                              </m:sub>
                            </m:sSub>
                            <m:r>
                              <w:del w:id="1001" w:author="Hellmann, Simon" w:date="2025-08-31T11:53:00Z">
                                <w:rPr>
                                  <w:rFonts w:ascii="Cambria Math" w:hAnsi="Cambria Math"/>
                                  <w:sz w:val="22"/>
                                  <w:szCs w:val="21"/>
                                  <w:lang w:val="en-US"/>
                                  <w:rPrChange w:id="1002" w:author="Hellmann, Simon" w:date="2025-08-31T12:14:00Z">
                                    <w:rPr>
                                      <w:rFonts w:ascii="Cambria Math" w:hAnsi="Cambria Math"/>
                                      <w:sz w:val="22"/>
                                      <w:szCs w:val="21"/>
                                      <w:lang w:val="de-DE"/>
                                    </w:rPr>
                                  </w:rPrChange>
                                </w:rPr>
                                <m:t xml:space="preserve"> </m:t>
                              </w:del>
                            </m:r>
                            <m:sSub>
                              <m:sSubPr>
                                <m:ctrlPr>
                                  <w:del w:id="1003" w:author="Hellmann, Simon" w:date="2025-08-31T11:53:00Z">
                                    <w:rPr>
                                      <w:rFonts w:ascii="Cambria Math" w:hAnsi="Cambria Math"/>
                                      <w:i/>
                                      <w:sz w:val="22"/>
                                      <w:szCs w:val="21"/>
                                      <w:lang w:val="en-US"/>
                                    </w:rPr>
                                  </w:del>
                                </m:ctrlPr>
                              </m:sSubPr>
                              <m:e>
                                <m:r>
                                  <w:del w:id="1004" w:author="Hellmann, Simon" w:date="2025-08-31T11:53:00Z">
                                    <w:rPr>
                                      <w:rFonts w:ascii="Cambria Math" w:hAnsi="Cambria Math"/>
                                      <w:sz w:val="22"/>
                                      <w:szCs w:val="21"/>
                                      <w:lang w:val="en-US"/>
                                    </w:rPr>
                                    <m:t>σ</m:t>
                                  </w:del>
                                </m:r>
                              </m:e>
                              <m:sub>
                                <m:r>
                                  <w:del w:id="1005" w:author="Hellmann, Simon" w:date="2025-08-31T11:53:00Z">
                                    <m:rPr>
                                      <m:nor/>
                                    </m:rPr>
                                    <w:rPr>
                                      <w:rFonts w:ascii="Cambria Math" w:hAnsi="Cambria Math"/>
                                      <w:sz w:val="22"/>
                                      <w:szCs w:val="21"/>
                                      <w:lang w:val="en-US"/>
                                      <w:rPrChange w:id="1006" w:author="Hellmann, Simon" w:date="2025-08-31T12:14:00Z">
                                        <w:rPr>
                                          <w:rFonts w:ascii="Cambria Math" w:hAnsi="Cambria Math"/>
                                          <w:sz w:val="22"/>
                                          <w:szCs w:val="21"/>
                                          <w:lang w:val="de-DE"/>
                                        </w:rPr>
                                      </w:rPrChange>
                                    </w:rPr>
                                    <m:t>TS</m:t>
                                  </w:del>
                                </m:r>
                              </m:sub>
                            </m:sSub>
                          </m:e>
                        </m:d>
                      </m:e>
                      <m:sup>
                        <m:r>
                          <w:del w:id="1007" w:author="Hellmann, Simon" w:date="2025-08-31T11:53:00Z">
                            <w:rPr>
                              <w:rFonts w:ascii="Cambria Math" w:hAnsi="Cambria Math"/>
                              <w:sz w:val="22"/>
                              <w:szCs w:val="21"/>
                              <w:lang w:val="en-US"/>
                              <w:rPrChange w:id="1008" w:author="Hellmann, Simon" w:date="2025-08-31T12:14:00Z">
                                <w:rPr>
                                  <w:rFonts w:ascii="Cambria Math" w:hAnsi="Cambria Math"/>
                                  <w:sz w:val="22"/>
                                  <w:szCs w:val="21"/>
                                  <w:lang w:val="de-DE"/>
                                </w:rPr>
                              </w:rPrChange>
                            </w:rPr>
                            <m:t>2</m:t>
                          </w:del>
                        </m:r>
                      </m:sup>
                    </m:sSup>
                  </m:e>
                </m:rad>
                <m:r>
                  <w:del w:id="1009" w:author="Hellmann, Simon" w:date="2025-08-31T11:53:00Z">
                    <w:rPr>
                      <w:rFonts w:ascii="Cambria Math" w:hAnsi="Cambria Math"/>
                      <w:sz w:val="22"/>
                      <w:szCs w:val="21"/>
                      <w:lang w:val="en-US"/>
                      <w:rPrChange w:id="1010" w:author="Hellmann, Simon" w:date="2025-08-31T12:14:00Z">
                        <w:rPr>
                          <w:rFonts w:ascii="Cambria Math" w:hAnsi="Cambria Math"/>
                          <w:sz w:val="22"/>
                          <w:szCs w:val="21"/>
                          <w:lang w:val="de-DE"/>
                        </w:rPr>
                      </w:rPrChange>
                    </w:rPr>
                    <m:t>.</m:t>
                  </w:del>
                </m:r>
              </m:oMath>
            </m:oMathPara>
          </w:p>
        </w:tc>
        <w:tc>
          <w:tcPr>
            <w:tcW w:w="802" w:type="pct"/>
            <w:vAlign w:val="center"/>
          </w:tcPr>
          <w:p w14:paraId="7499F94C" w14:textId="75030113" w:rsidR="000B78CD" w:rsidRPr="00C64143" w:rsidDel="00BB59BF" w:rsidRDefault="0037561A" w:rsidP="000B78CD">
            <w:pPr>
              <w:pStyle w:val="Beschriftung"/>
              <w:jc w:val="right"/>
              <w:rPr>
                <w:del w:id="1011" w:author="Hellmann, Simon" w:date="2025-08-31T11:53:00Z"/>
                <w:moveFrom w:id="1012" w:author="Hellmann, Simon" w:date="2025-08-30T17:25:00Z"/>
                <w:lang w:val="en-US"/>
                <w:rPrChange w:id="1013" w:author="Hellmann, Simon" w:date="2025-08-31T12:14:00Z">
                  <w:rPr>
                    <w:del w:id="1014" w:author="Hellmann, Simon" w:date="2025-08-31T11:53:00Z"/>
                    <w:moveFrom w:id="1015" w:author="Hellmann, Simon" w:date="2025-08-30T17:25:00Z"/>
                  </w:rPr>
                </w:rPrChange>
              </w:rPr>
            </w:pPr>
            <w:moveFrom w:id="1016" w:author="Hellmann, Simon" w:date="2025-08-30T17:25:00Z">
              <w:del w:id="1017" w:author="Hellmann, Simon" w:date="2025-08-31T11:53:00Z">
                <w:r w:rsidRPr="00C64143" w:rsidDel="00BB59BF">
                  <w:rPr>
                    <w:i w:val="0"/>
                    <w:iCs w:val="0"/>
                    <w:lang w:val="en-US"/>
                  </w:rPr>
                  <w:delText>(</w:delText>
                </w:r>
                <w:r w:rsidDel="00BB59BF">
                  <w:rPr>
                    <w:i w:val="0"/>
                    <w:iCs w:val="0"/>
                  </w:rPr>
                  <w:fldChar w:fldCharType="begin"/>
                </w:r>
                <w:r w:rsidRPr="00C64143" w:rsidDel="00BB59BF">
                  <w:rPr>
                    <w:i w:val="0"/>
                    <w:iCs w:val="0"/>
                    <w:lang w:val="en-US"/>
                  </w:rPr>
                  <w:delInstrText xml:space="preserve"> STYLEREF 1 \s </w:delInstrText>
                </w:r>
                <w:r w:rsidDel="00BB59BF">
                  <w:rPr>
                    <w:i w:val="0"/>
                    <w:iCs w:val="0"/>
                  </w:rPr>
                  <w:fldChar w:fldCharType="separate"/>
                </w:r>
                <w:r w:rsidR="00F7388A" w:rsidRPr="00C64143" w:rsidDel="00BB59BF">
                  <w:rPr>
                    <w:i w:val="0"/>
                    <w:iCs w:val="0"/>
                    <w:noProof/>
                    <w:lang w:val="en-US"/>
                  </w:rPr>
                  <w:delText>2</w:delText>
                </w:r>
                <w:r w:rsidDel="00BB59BF">
                  <w:rPr>
                    <w:i w:val="0"/>
                    <w:iCs w:val="0"/>
                  </w:rPr>
                  <w:fldChar w:fldCharType="end"/>
                </w:r>
                <w:r w:rsidRPr="00C64143" w:rsidDel="00BB59BF">
                  <w:rPr>
                    <w:i w:val="0"/>
                    <w:iCs w:val="0"/>
                    <w:lang w:val="en-US"/>
                  </w:rPr>
                  <w:delText>.</w:delText>
                </w:r>
                <w:r w:rsidDel="00BB59BF">
                  <w:rPr>
                    <w:i w:val="0"/>
                    <w:iCs w:val="0"/>
                  </w:rPr>
                  <w:fldChar w:fldCharType="begin"/>
                </w:r>
                <w:r w:rsidRPr="00C64143" w:rsidDel="00BB59BF">
                  <w:rPr>
                    <w:i w:val="0"/>
                    <w:iCs w:val="0"/>
                    <w:lang w:val="en-US"/>
                  </w:rPr>
                  <w:delInstrText xml:space="preserve"> SEQ Equation \* ARABIC \s 1 </w:delInstrText>
                </w:r>
                <w:r w:rsidDel="00BB59BF">
                  <w:rPr>
                    <w:i w:val="0"/>
                    <w:iCs w:val="0"/>
                  </w:rPr>
                  <w:fldChar w:fldCharType="separate"/>
                </w:r>
                <w:r w:rsidR="00F7388A" w:rsidRPr="00C64143" w:rsidDel="00BB59BF">
                  <w:rPr>
                    <w:i w:val="0"/>
                    <w:iCs w:val="0"/>
                    <w:noProof/>
                    <w:lang w:val="en-US"/>
                  </w:rPr>
                  <w:delText>7</w:delText>
                </w:r>
                <w:r w:rsidDel="00BB59BF">
                  <w:rPr>
                    <w:i w:val="0"/>
                    <w:iCs w:val="0"/>
                  </w:rPr>
                  <w:fldChar w:fldCharType="end"/>
                </w:r>
                <w:r w:rsidRPr="00C64143" w:rsidDel="00BB59BF">
                  <w:rPr>
                    <w:i w:val="0"/>
                    <w:iCs w:val="0"/>
                    <w:lang w:val="en-US"/>
                  </w:rPr>
                  <w:delText>)</w:delText>
                </w:r>
              </w:del>
            </w:moveFrom>
          </w:p>
        </w:tc>
      </w:tr>
    </w:tbl>
    <w:moveFromRangeEnd w:id="820"/>
    <w:p w14:paraId="2DFAA56D" w14:textId="748205B4" w:rsidR="00EF63E2" w:rsidDel="00FC6AF8" w:rsidRDefault="00667BDC" w:rsidP="0BB509A2">
      <w:pPr>
        <w:rPr>
          <w:del w:id="1018" w:author="Hellmann, Simon" w:date="2025-08-31T12:08:00Z"/>
          <w:lang w:val="en-US"/>
        </w:rPr>
      </w:pPr>
      <w:del w:id="1019" w:author="Hellmann, Simon" w:date="2025-08-31T12:08:00Z">
        <w:r w:rsidDel="00FC6AF8">
          <w:rPr>
            <w:lang w:val="en-US"/>
          </w:rPr>
          <w:delText>SDs</w:delText>
        </w:r>
        <w:r w:rsidR="001D3BAC" w:rsidDel="00FC6AF8">
          <w:rPr>
            <w:lang w:val="en-US"/>
          </w:rPr>
          <w:delText xml:space="preserve"> were based on variation coefficients and nominal values</w:delText>
        </w:r>
        <w:r w:rsidR="00177C0F" w:rsidDel="00FC6AF8">
          <w:rPr>
            <w:lang w:val="en-US"/>
          </w:rPr>
          <w:delText xml:space="preserve"> of </w:delText>
        </w:r>
        <w:r w:rsidR="00177C0F" w:rsidRPr="00EA494A" w:rsidDel="00FC6AF8">
          <w:rPr>
            <w:lang w:val="en-US"/>
          </w:rPr>
          <w:delText>individual substrates</w:delText>
        </w:r>
        <w:r w:rsidDel="00FC6AF8">
          <w:rPr>
            <w:lang w:val="en-US"/>
          </w:rPr>
          <w:delText xml:space="preserve">, which </w:delText>
        </w:r>
        <w:r w:rsidR="001D3BAC" w:rsidRPr="00EA494A" w:rsidDel="00FC6AF8">
          <w:rPr>
            <w:lang w:val="en-US"/>
          </w:rPr>
          <w:delText xml:space="preserve">are </w:delText>
        </w:r>
        <w:r w:rsidDel="00FC6AF8">
          <w:rPr>
            <w:lang w:val="en-US"/>
          </w:rPr>
          <w:delText xml:space="preserve">both </w:delText>
        </w:r>
        <w:r w:rsidR="001D3BAC" w:rsidRPr="00EA494A" w:rsidDel="00FC6AF8">
          <w:rPr>
            <w:lang w:val="en-US"/>
          </w:rPr>
          <w:delText>summarized in Tab</w:delText>
        </w:r>
        <w:r w:rsidR="001D3BAC" w:rsidDel="00FC6AF8">
          <w:rPr>
            <w:lang w:val="en-US"/>
          </w:rPr>
          <w:delText>.</w:delText>
        </w:r>
        <w:r w:rsidR="001D3BAC" w:rsidRPr="00EA494A" w:rsidDel="00FC6AF8">
          <w:rPr>
            <w:lang w:val="en-US"/>
          </w:rPr>
          <w:delText xml:space="preserve"> </w:delText>
        </w:r>
        <w:r w:rsidR="001D3BAC" w:rsidDel="00FC6AF8">
          <w:rPr>
            <w:lang w:val="en-US"/>
          </w:rPr>
          <w:delText>1.</w:delText>
        </w:r>
        <w:r w:rsidR="0BB509A2" w:rsidRPr="009A7C91" w:rsidDel="00FC6AF8">
          <w:rPr>
            <w:lang w:val="en-US"/>
          </w:rPr>
          <w:delText xml:space="preserve"> </w:delText>
        </w:r>
        <w:r w:rsidR="00840FF9" w:rsidDel="00FC6AF8">
          <w:rPr>
            <w:lang w:val="en-US"/>
          </w:rPr>
          <w:delText>R</w:delText>
        </w:r>
        <w:r w:rsidR="0BB509A2" w:rsidRPr="009A7C91" w:rsidDel="00FC6AF8">
          <w:rPr>
            <w:lang w:val="en-US"/>
          </w:rPr>
          <w:delText xml:space="preserve">esulting </w:delText>
        </w:r>
        <w:r w:rsidDel="00FC6AF8">
          <w:rPr>
            <w:lang w:val="en-US"/>
          </w:rPr>
          <w:delText>SDs</w:delText>
        </w:r>
        <w:r w:rsidR="0BB509A2" w:rsidRPr="009A7C91" w:rsidDel="00FC6AF8">
          <w:rPr>
            <w:lang w:val="en-US"/>
          </w:rPr>
          <w:delText xml:space="preserve"> </w:delText>
        </w:r>
        <w:r w:rsidR="00840FF9" w:rsidDel="00FC6AF8">
          <w:rPr>
            <w:lang w:val="en-US"/>
          </w:rPr>
          <w:delText xml:space="preserve">of </w:delText>
        </w:r>
        <w:r w:rsidR="00957178" w:rsidDel="00FC6AF8">
          <w:rPr>
            <w:lang w:val="en-US"/>
          </w:rPr>
          <w:delText xml:space="preserve">influent macronutrients </w:delText>
        </w:r>
        <w:r w:rsidR="0BB509A2" w:rsidRPr="009A7C91" w:rsidDel="00FC6AF8">
          <w:rPr>
            <w:lang w:val="en-US"/>
          </w:rPr>
          <w:delText xml:space="preserve">are </w:delText>
        </w:r>
        <w:r w:rsidR="00AB7DCF" w:rsidDel="00FC6AF8">
          <w:rPr>
            <w:lang w:val="en-US"/>
          </w:rPr>
          <w:delText xml:space="preserve">provided in the </w:delText>
        </w:r>
      </w:del>
      <w:del w:id="1020" w:author="Hellmann, Simon" w:date="2025-08-27T18:02:00Z">
        <w:r w:rsidR="00AB7DCF" w:rsidRPr="005D3388" w:rsidDel="005D3388">
          <w:rPr>
            <w:highlight w:val="yellow"/>
            <w:lang w:val="en-US"/>
            <w:rPrChange w:id="1021" w:author="Hellmann, Simon" w:date="2025-08-27T18:03:00Z">
              <w:rPr>
                <w:lang w:val="en-US"/>
              </w:rPr>
            </w:rPrChange>
          </w:rPr>
          <w:delText>SI</w:delText>
        </w:r>
      </w:del>
      <w:del w:id="1022" w:author="Hellmann, Simon" w:date="2025-08-31T12:08:00Z">
        <w:r w:rsidR="0BB509A2" w:rsidRPr="005D3388" w:rsidDel="00FC6AF8">
          <w:rPr>
            <w:highlight w:val="yellow"/>
            <w:lang w:val="en-US"/>
            <w:rPrChange w:id="1023" w:author="Hellmann, Simon" w:date="2025-08-27T18:03:00Z">
              <w:rPr>
                <w:lang w:val="en-US"/>
              </w:rPr>
            </w:rPrChange>
          </w:rPr>
          <w:delText>.</w:delText>
        </w:r>
      </w:del>
    </w:p>
    <w:p w14:paraId="407F77E9" w14:textId="730D1169" w:rsidR="00A7700F" w:rsidRDefault="0EF766E9" w:rsidP="00A7700F">
      <w:pPr>
        <w:pStyle w:val="berschrift2"/>
        <w:rPr>
          <w:lang w:val="en-US"/>
        </w:rPr>
      </w:pPr>
      <w:r w:rsidRPr="0EF766E9">
        <w:rPr>
          <w:lang w:val="en-US"/>
        </w:rPr>
        <w:t>2.3 Model predictive control</w:t>
      </w:r>
    </w:p>
    <w:p w14:paraId="43050636" w14:textId="09873081"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one</w:t>
      </w:r>
      <w:r w:rsidR="00C83360">
        <w:rPr>
          <w:lang w:val="en-US"/>
        </w:rPr>
        <w:t xml:space="preserve"> </w:t>
      </w:r>
      <w:r w:rsidRPr="42E16D65">
        <w:rPr>
          <w:lang w:val="en-US"/>
        </w:rPr>
        <w:t>time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34206AF"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A828EDD" w:rsidR="00510AB0" w:rsidRPr="00510AB0" w:rsidRDefault="32AF646F">
      <w:pPr>
        <w:pStyle w:val="berschrift3"/>
        <w:rPr>
          <w:lang w:val="en-US"/>
        </w:rPr>
      </w:pPr>
      <w:r w:rsidRPr="32AF646F">
        <w:rPr>
          <w:lang w:val="en-US"/>
        </w:rPr>
        <w:t xml:space="preserve">2.3.2 </w:t>
      </w:r>
      <w:bookmarkStart w:id="1024" w:name="_Hlk207213068"/>
      <w:r w:rsidRPr="32AF646F">
        <w:rPr>
          <w:lang w:val="en-US"/>
        </w:rPr>
        <w:t xml:space="preserve">Simplified scenario tree design for </w:t>
      </w:r>
      <w:ins w:id="1025" w:author="Hellmann, Simon" w:date="2025-08-27T18:50:00Z">
        <w:r w:rsidR="00B05A33">
          <w:rPr>
            <w:lang w:val="en-US"/>
          </w:rPr>
          <w:t>anaerobic digestion</w:t>
        </w:r>
      </w:ins>
      <w:del w:id="1026" w:author="Hellmann, Simon" w:date="2025-08-27T18:50:00Z">
        <w:r w:rsidRPr="32AF646F" w:rsidDel="00B05A33">
          <w:rPr>
            <w:lang w:val="en-US"/>
          </w:rPr>
          <w:delText>AD</w:delText>
        </w:r>
      </w:del>
      <w:r w:rsidRPr="32AF646F">
        <w:rPr>
          <w:lang w:val="en-US"/>
        </w:rPr>
        <w:t xml:space="preserve"> model</w:t>
      </w:r>
    </w:p>
    <w:bookmarkEnd w:id="1024"/>
    <w:p w14:paraId="702D3081" w14:textId="669401A8" w:rsidR="00E3538A" w:rsidRDefault="00AF0FDC"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568E6305"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027"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027"/>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48BAB9E1"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26846E88" w:rsidR="009671CE" w:rsidRDefault="00BE59E7" w:rsidP="009671CE">
      <w:pPr>
        <w:ind w:firstLine="0"/>
        <w:rPr>
          <w:ins w:id="1028" w:author="Hellmann, Simon" w:date="2025-08-31T11:57:00Z"/>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moveToRangeStart w:id="1029" w:author="Hellmann, Simon" w:date="2025-08-30T17:30:00Z" w:name="move207467442"/>
      <w:moveTo w:id="1030" w:author="Hellmann, Simon" w:date="2025-08-30T17:30:00Z">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moveTo>
      <w:sdt>
        <w:sdtPr>
          <w:rPr>
            <w:lang w:val="en-US"/>
          </w:rPr>
          <w:alias w:val="To edit, see citavi.com/edit"/>
          <w:tag w:val="CitaviPlaceholder#6fad0f7a-df5e-4954-a723-ae83783f521e"/>
          <w:id w:val="-885708383"/>
          <w:placeholder>
            <w:docPart w:val="EDD32ED175B846059157EAF81BE45FC3"/>
          </w:placeholder>
        </w:sdtPr>
        <w:sdtContent>
          <w:moveTo w:id="1031" w:author="Hellmann, Simon" w:date="2025-08-30T17:30:00Z">
            <w:r w:rsidR="009671CE">
              <w:rPr>
                <w:lang w:val="en-US"/>
              </w:rPr>
              <w:fldChar w:fldCharType="begin"/>
            </w:r>
          </w:moveTo>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moveTo w:id="1032" w:author="Hellmann, Simon" w:date="2025-08-30T17:30:00Z">
            <w:r w:rsidR="009671CE">
              <w:rPr>
                <w:lang w:val="en-US"/>
              </w:rPr>
              <w:fldChar w:fldCharType="separate"/>
            </w:r>
          </w:moveTo>
          <w:r w:rsidR="00C40BC0">
            <w:rPr>
              <w:lang w:val="en-US"/>
            </w:rPr>
            <w:fldChar w:fldCharType="begin"/>
          </w:r>
          <w:r w:rsidR="00C40BC0">
            <w:rPr>
              <w:lang w:val="en-US"/>
            </w:rPr>
            <w:instrText>HYPERLINK "#_CTVL001e3c2c8d0f2cb456197d9e1e30abd288b" \o "Jønson, B.; Mortensen, L.; Schmidt, J.; Jeppesen, M.; Bastidas-Oyanedel, J.-R. (2022): Flexibility as the Key to Stability: Optimization of Temperatur…"</w:instrText>
          </w:r>
          <w:r w:rsidR="00C40BC0">
            <w:rPr>
              <w:lang w:val="en-US"/>
            </w:rPr>
            <w:fldChar w:fldCharType="separate"/>
          </w:r>
          <w:r w:rsidR="00C40BC0">
            <w:rPr>
              <w:lang w:val="en-US"/>
            </w:rPr>
            <w:t>(Jønson et al., 2022)</w:t>
          </w:r>
          <w:r w:rsidR="00C40BC0">
            <w:rPr>
              <w:lang w:val="en-US"/>
            </w:rPr>
            <w:fldChar w:fldCharType="end"/>
          </w:r>
          <w:moveTo w:id="1033" w:author="Hellmann, Simon" w:date="2025-08-30T17:30:00Z">
            <w:r w:rsidR="009671CE">
              <w:rPr>
                <w:lang w:val="en-US"/>
              </w:rPr>
              <w:fldChar w:fldCharType="end"/>
            </w:r>
          </w:moveTo>
        </w:sdtContent>
      </w:sdt>
      <w:moveTo w:id="1034" w:author="Hellmann, Simon" w:date="2025-08-30T17:30:00Z">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moveTo>
    </w:p>
    <w:p w14:paraId="574EDF58" w14:textId="77777777" w:rsidR="00BB59BF" w:rsidRPr="00692A81" w:rsidRDefault="00BB59BF" w:rsidP="00BB59BF">
      <w:pPr>
        <w:pStyle w:val="berschrift3"/>
        <w:rPr>
          <w:ins w:id="1035" w:author="Hellmann, Simon" w:date="2025-08-31T11:57:00Z"/>
          <w:lang w:val="en-US"/>
        </w:rPr>
      </w:pPr>
      <w:ins w:id="1036" w:author="Hellmann, Simon" w:date="2025-08-31T11:57:00Z">
        <w:r w:rsidRPr="32AF646F">
          <w:rPr>
            <w:lang w:val="en-US"/>
          </w:rPr>
          <w:t xml:space="preserve">2.4.1 </w:t>
        </w:r>
        <w:r>
          <w:rPr>
            <w:lang w:val="en-US"/>
          </w:rPr>
          <w:t>Constant methane production</w:t>
        </w:r>
        <w:r w:rsidRPr="32AF646F">
          <w:rPr>
            <w:lang w:val="en-US"/>
          </w:rPr>
          <w:t xml:space="preserve"> (case study 1)</w:t>
        </w:r>
      </w:ins>
    </w:p>
    <w:p w14:paraId="62DF9468" w14:textId="28B96B21" w:rsidR="00BB59BF" w:rsidRDefault="00BB59BF" w:rsidP="009671CE">
      <w:pPr>
        <w:ind w:firstLine="0"/>
        <w:rPr>
          <w:moveTo w:id="1037" w:author="Hellmann, Simon" w:date="2025-08-30T17:30:00Z"/>
          <w:lang w:val="en-US"/>
        </w:rPr>
      </w:pPr>
      <w:ins w:id="1038" w:author="Hellmann, Simon" w:date="2025-08-31T11:57:00Z">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ins>
      <w:ins w:id="1039" w:author="Hellmann, Simon" w:date="2025-08-31T12:10:00Z">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ins>
    </w:p>
    <w:moveToRangeEnd w:id="1029"/>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AF0FDC"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41BA2DBB" w:rsidR="0011577E" w:rsidDel="00BB59BF" w:rsidRDefault="00BE59E7">
      <w:pPr>
        <w:rPr>
          <w:del w:id="1040" w:author="Hellmann, Simon" w:date="2025-08-31T11:57:00Z"/>
          <w:moveFrom w:id="1041" w:author="Hellmann, Simon" w:date="2025-08-30T17:30:00Z"/>
          <w:lang w:val="en-US"/>
        </w:rPr>
        <w:pPrChange w:id="1042" w:author="Hellmann, Simon" w:date="2025-08-31T12:10:00Z">
          <w:pPr>
            <w:ind w:firstLine="0"/>
          </w:pPr>
        </w:pPrChange>
      </w:pPr>
      <w:moveFromRangeStart w:id="1043" w:author="Hellmann, Simon" w:date="2025-08-30T17:30:00Z" w:name="move207467442"/>
      <w:moveFrom w:id="1044" w:author="Hellmann, Simon" w:date="2025-08-30T17:30:00Z">
        <w:r w:rsidRPr="32AF646F" w:rsidDel="009671CE">
          <w:rPr>
            <w:lang w:val="en-US"/>
          </w:rPr>
          <w:lastRenderedPageBreak/>
          <w:t xml:space="preserve">requires </w:t>
        </w:r>
        <w:r w:rsidDel="009671CE">
          <w:rPr>
            <w:lang w:val="en-US"/>
          </w:rPr>
          <w:t>to separate CO</w:t>
        </w:r>
        <w:r w:rsidRPr="00454DEF" w:rsidDel="009671CE">
          <w:rPr>
            <w:vertAlign w:val="subscript"/>
            <w:lang w:val="en-US"/>
          </w:rPr>
          <w:t>2</w:t>
        </w:r>
        <w:r w:rsidDel="009671CE">
          <w:rPr>
            <w:lang w:val="en-US"/>
          </w:rPr>
          <w:t xml:space="preserve"> </w:t>
        </w:r>
        <w:r w:rsidRPr="32AF646F" w:rsidDel="009671CE">
          <w:rPr>
            <w:lang w:val="en-US"/>
          </w:rPr>
          <w:t xml:space="preserve">from the generated biogas in a biogas upgrading unit, which is not </w:t>
        </w:r>
        <w:r w:rsidDel="009671CE">
          <w:rPr>
            <w:lang w:val="en-US"/>
          </w:rPr>
          <w:br/>
        </w:r>
        <w:r w:rsidRPr="32AF646F" w:rsidDel="009671CE">
          <w:rPr>
            <w:lang w:val="en-US"/>
          </w:rPr>
          <w:t>modeled here. Since biogas upgrading processes are typically run at steady state</w:t>
        </w:r>
        <w:r w:rsidDel="009671CE">
          <w:rPr>
            <w:lang w:val="en-US"/>
          </w:rPr>
          <w:t xml:space="preserve"> </w:t>
        </w:r>
      </w:moveFrom>
      <w:sdt>
        <w:sdtPr>
          <w:rPr>
            <w:lang w:val="en-US"/>
          </w:rPr>
          <w:alias w:val="To edit, see citavi.com/edit"/>
          <w:tag w:val="CitaviPlaceholder#ac6c107a-399b-4b40-beb4-f38bc4f23aa2"/>
          <w:id w:val="36789255"/>
          <w:placeholder>
            <w:docPart w:val="517C8566587D4543B7C6698C155F66A3"/>
          </w:placeholder>
        </w:sdtPr>
        <w:sdtContent>
          <w:moveFrom w:id="1045" w:author="Hellmann, Simon" w:date="2025-08-30T17:30:00Z">
            <w:r w:rsidDel="009671CE">
              <w:rPr>
                <w:lang w:val="en-US"/>
              </w:rPr>
              <w:fldChar w:fldCharType="begin"/>
            </w:r>
            <w:r w:rsidR="00A551DA" w:rsidDel="009671C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Del="009671CE">
              <w:rPr>
                <w:lang w:val="en-US"/>
              </w:rPr>
              <w:fldChar w:fldCharType="separate"/>
            </w:r>
            <w:r w:rsidR="00222BF4" w:rsidDel="009671CE">
              <w:rPr>
                <w:lang w:val="en-US"/>
              </w:rPr>
              <w:fldChar w:fldCharType="begin"/>
            </w:r>
            <w:r w:rsidR="00222BF4" w:rsidDel="009671CE">
              <w:rPr>
                <w:lang w:val="en-US"/>
              </w:rPr>
              <w:instrText>HYPERLINK "#_CTVL001e3c2c8d0f2cb456197d9e1e30abd288b" \o "Jønson, B.; Mortensen, L.; Schmidt, J.; Jeppesen, M.; Bastidas-Oyanedel, J.-R. (2022): Flexibility as the Key to Stability: Optimization of Temperatur…"</w:instrText>
            </w:r>
            <w:r w:rsidR="00222BF4" w:rsidDel="009671CE">
              <w:rPr>
                <w:lang w:val="en-US"/>
              </w:rPr>
              <w:fldChar w:fldCharType="separate"/>
            </w:r>
            <w:r w:rsidR="00222BF4" w:rsidDel="009671CE">
              <w:rPr>
                <w:lang w:val="en-US"/>
              </w:rPr>
              <w:t>(Jønson et al., 2022)</w:t>
            </w:r>
            <w:r w:rsidR="00222BF4" w:rsidDel="009671CE">
              <w:rPr>
                <w:lang w:val="en-US"/>
              </w:rPr>
              <w:fldChar w:fldCharType="end"/>
            </w:r>
            <w:r w:rsidDel="009671CE">
              <w:rPr>
                <w:lang w:val="en-US"/>
              </w:rPr>
              <w:fldChar w:fldCharType="end"/>
            </w:r>
          </w:moveFrom>
        </w:sdtContent>
      </w:sdt>
      <w:moveFrom w:id="1046" w:author="Hellmann, Simon" w:date="2025-08-30T17:30:00Z">
        <w:r w:rsidRPr="32AF646F" w:rsidDel="009671CE">
          <w:rPr>
            <w:lang w:val="en-US"/>
          </w:rPr>
          <w:t xml:space="preserve">, the </w:t>
        </w:r>
        <w:r w:rsidDel="009671CE">
          <w:rPr>
            <w:lang w:val="en-US"/>
          </w:rPr>
          <w:t xml:space="preserve">aim </w:t>
        </w:r>
        <w:r w:rsidRPr="32AF646F" w:rsidDel="009671CE">
          <w:rPr>
            <w:lang w:val="en-US"/>
          </w:rPr>
          <w:t xml:space="preserve">was to track piecewise constant setpoints of methane flow rate. Case study 2 considers cogeneration </w:t>
        </w:r>
        <w:r w:rsidDel="009671CE">
          <w:rPr>
            <w:lang w:val="en-US"/>
          </w:rPr>
          <w:t xml:space="preserve">with </w:t>
        </w:r>
        <w:r w:rsidRPr="32AF646F" w:rsidDel="009671CE">
          <w:rPr>
            <w:lang w:val="en-US"/>
          </w:rPr>
          <w:t xml:space="preserve">a CHP </w:t>
        </w:r>
        <w:r w:rsidDel="009671CE">
          <w:rPr>
            <w:lang w:val="en-US"/>
          </w:rPr>
          <w:t xml:space="preserve">unit </w:t>
        </w:r>
        <w:r w:rsidRPr="32AF646F" w:rsidDel="009671CE">
          <w:rPr>
            <w:lang w:val="en-US"/>
          </w:rPr>
          <w:t xml:space="preserve">and a </w:t>
        </w:r>
        <w:r w:rsidDel="009671CE">
          <w:rPr>
            <w:lang w:val="en-US"/>
          </w:rPr>
          <w:t>GS</w:t>
        </w:r>
        <w:r w:rsidRPr="32AF646F" w:rsidDel="009671CE">
          <w:rPr>
            <w:lang w:val="en-US"/>
          </w:rPr>
          <w:t xml:space="preserve"> for buffering, whose filling levels must remain within safe operational limits. Both case studies were investigated </w:t>
        </w:r>
        <w:r w:rsidDel="009671CE">
          <w:rPr>
            <w:lang w:val="en-US"/>
          </w:rPr>
          <w:t xml:space="preserve">with and </w:t>
        </w:r>
        <w:r w:rsidRPr="32AF646F" w:rsidDel="009671CE">
          <w:rPr>
            <w:lang w:val="en-US"/>
          </w:rPr>
          <w:t xml:space="preserve">without disturbances, which model the feeding of a large amount of highly uncertain substrate (case study 1 </w:t>
        </w:r>
        <w:r w:rsidDel="009671CE">
          <w:rPr>
            <w:lang w:val="en-US"/>
          </w:rPr>
          <w:t>and</w:t>
        </w:r>
        <w:r w:rsidRPr="32AF646F" w:rsidDel="009671CE">
          <w:rPr>
            <w:lang w:val="en-US"/>
          </w:rPr>
          <w:t xml:space="preserve"> 2) </w:t>
        </w:r>
        <w:r w:rsidDel="009671CE">
          <w:rPr>
            <w:lang w:val="en-US"/>
          </w:rPr>
          <w:t>as well as</w:t>
        </w:r>
        <w:r w:rsidRPr="32AF646F" w:rsidDel="009671CE">
          <w:rPr>
            <w:lang w:val="en-US"/>
          </w:rPr>
          <w:t xml:space="preserve"> </w:t>
        </w:r>
        <w:r w:rsidDel="009671CE">
          <w:rPr>
            <w:lang w:val="en-US"/>
          </w:rPr>
          <w:t>GS</w:t>
        </w:r>
        <w:r w:rsidRPr="32AF646F" w:rsidDel="009671CE">
          <w:rPr>
            <w:lang w:val="en-US"/>
          </w:rPr>
          <w:t xml:space="preserve"> </w:t>
        </w:r>
        <w:r w:rsidDel="009671CE">
          <w:rPr>
            <w:lang w:val="en-US"/>
          </w:rPr>
          <w:t xml:space="preserve">measurement noise </w:t>
        </w:r>
        <w:r w:rsidRPr="32AF646F" w:rsidDel="009671CE">
          <w:rPr>
            <w:lang w:val="en-US"/>
          </w:rPr>
          <w:t>(case study 2</w:t>
        </w:r>
        <w:r w:rsidDel="009671CE">
          <w:rPr>
            <w:lang w:val="en-US"/>
          </w:rPr>
          <w:t xml:space="preserve"> only</w:t>
        </w:r>
        <w:r w:rsidRPr="32AF646F" w:rsidDel="009671CE">
          <w:rPr>
            <w:lang w:val="en-US"/>
          </w:rPr>
          <w:t>).</w:t>
        </w:r>
        <w:del w:id="1047" w:author="Hellmann, Simon" w:date="2025-08-31T11:57:00Z">
          <w:r w:rsidRPr="32AF646F" w:rsidDel="00BB59BF">
            <w:rPr>
              <w:lang w:val="en-US"/>
            </w:rPr>
            <w:delText xml:space="preserve"> </w:delText>
          </w:r>
        </w:del>
      </w:moveFrom>
    </w:p>
    <w:p w14:paraId="1597B11C" w14:textId="3A61A5CE" w:rsidR="00510AB0" w:rsidDel="00BB59BF" w:rsidRDefault="32AF646F">
      <w:pPr>
        <w:rPr>
          <w:del w:id="1048" w:author="Hellmann, Simon" w:date="2025-08-31T11:57:00Z"/>
          <w:lang w:val="en-US"/>
        </w:rPr>
        <w:pPrChange w:id="1049" w:author="Hellmann, Simon" w:date="2025-08-31T12:10:00Z">
          <w:pPr>
            <w:pStyle w:val="berschrift3"/>
          </w:pPr>
        </w:pPrChange>
      </w:pPr>
      <w:bookmarkStart w:id="1050" w:name="_u5p8oevj25wv"/>
      <w:bookmarkEnd w:id="1050"/>
      <w:moveFromRangeEnd w:id="1043"/>
      <w:del w:id="1051" w:author="Hellmann, Simon" w:date="2025-08-31T11:57:00Z">
        <w:r w:rsidRPr="32AF646F" w:rsidDel="00BB59BF">
          <w:rPr>
            <w:lang w:val="en-US"/>
          </w:rPr>
          <w:delText xml:space="preserve">2.4.1 </w:delText>
        </w:r>
        <w:r w:rsidR="00217DBF" w:rsidDel="00BB59BF">
          <w:rPr>
            <w:lang w:val="en-US"/>
          </w:rPr>
          <w:delText>Constant methane production</w:delText>
        </w:r>
        <w:r w:rsidRPr="32AF646F" w:rsidDel="00BB59BF">
          <w:rPr>
            <w:lang w:val="en-US"/>
          </w:rPr>
          <w:delText xml:space="preserve"> (case study 1)</w:delText>
        </w:r>
      </w:del>
    </w:p>
    <w:p w14:paraId="3E3A3BBE" w14:textId="5490CB50" w:rsidR="0BB509A2" w:rsidDel="00BB59BF" w:rsidRDefault="32AF646F">
      <w:pPr>
        <w:rPr>
          <w:del w:id="1052" w:author="Hellmann, Simon" w:date="2025-08-31T11:57:00Z"/>
          <w:lang w:val="en-US"/>
        </w:rPr>
      </w:pPr>
      <w:del w:id="1053" w:author="Hellmann, Simon" w:date="2025-08-31T11:57:00Z">
        <w:r w:rsidRPr="32AF646F" w:rsidDel="00BB59BF">
          <w:rPr>
            <w:lang w:val="en-US"/>
          </w:rPr>
          <w:delText>The ADM1-R3</w:delText>
        </w:r>
        <w:r w:rsidR="00255E78" w:rsidDel="00BB59BF">
          <w:rPr>
            <w:lang w:val="en-US"/>
          </w:rPr>
          <w:delText xml:space="preserve"> </w:delText>
        </w:r>
        <w:r w:rsidRPr="32AF646F" w:rsidDel="00BB59BF">
          <w:rPr>
            <w:lang w:val="en-US"/>
          </w:rPr>
          <w:delText xml:space="preserve">was used without an additional </w:delText>
        </w:r>
        <w:r w:rsidR="005C4C9C" w:rsidDel="00BB59BF">
          <w:rPr>
            <w:lang w:val="en-US"/>
          </w:rPr>
          <w:delText>GS</w:delText>
        </w:r>
        <w:r w:rsidR="005A3FE0" w:rsidDel="00BB59BF">
          <w:rPr>
            <w:lang w:val="en-US"/>
          </w:rPr>
          <w:delText xml:space="preserve"> and simulated for a total of </w:delText>
        </w:r>
        <w:r w:rsidR="008B0AC4" w:rsidDel="00BB59BF">
          <w:rPr>
            <w:lang w:val="en-US"/>
          </w:rPr>
          <w:delText>28</w:delText>
        </w:r>
        <w:r w:rsidR="005A3FE0" w:rsidDel="00BB59BF">
          <w:rPr>
            <w:lang w:val="en-US"/>
          </w:rPr>
          <w:delText xml:space="preserve"> days</w:delText>
        </w:r>
        <w:r w:rsidR="008B0AC4" w:rsidDel="00BB59BF">
          <w:rPr>
            <w:lang w:val="en-US"/>
          </w:rPr>
          <w:delText xml:space="preserve"> (4 weeks)</w:delText>
        </w:r>
        <w:r w:rsidR="005A3FE0" w:rsidDel="00BB59BF">
          <w:rPr>
            <w:lang w:val="en-US"/>
          </w:rPr>
          <w:delText xml:space="preserve">. </w:delText>
        </w:r>
        <w:r w:rsidRPr="32AF646F" w:rsidDel="00BB59BF">
          <w:rPr>
            <w:lang w:val="en-US"/>
          </w:rPr>
          <w:delText xml:space="preserve"> </w:delText>
        </w:r>
        <w:r w:rsidR="008B0AC4" w:rsidDel="00BB59BF">
          <w:rPr>
            <w:lang w:val="en-US"/>
          </w:rPr>
          <w:delText>Four</w:delText>
        </w:r>
        <w:r w:rsidR="008B0AC4" w:rsidRPr="32AF646F" w:rsidDel="00BB59BF">
          <w:rPr>
            <w:lang w:val="en-US"/>
          </w:rPr>
          <w:delText xml:space="preserve"> </w:delText>
        </w:r>
        <w:r w:rsidRPr="32AF646F" w:rsidDel="00BB59BF">
          <w:rPr>
            <w:lang w:val="en-US"/>
          </w:rPr>
          <w:delText>different setpoint</w:delText>
        </w:r>
        <w:r w:rsidR="008B0AC4" w:rsidDel="00BB59BF">
          <w:rPr>
            <w:lang w:val="en-US"/>
          </w:rPr>
          <w:delText xml:space="preserve">s </w:delText>
        </w:r>
        <w:r w:rsidRPr="32AF646F" w:rsidDel="00BB59BF">
          <w:rPr>
            <w:lang w:val="en-US"/>
          </w:rPr>
          <w:delText xml:space="preserve">of methane volume flow were </w:delText>
        </w:r>
        <w:r w:rsidR="00AA383E" w:rsidDel="00BB59BF">
          <w:rPr>
            <w:lang w:val="en-US"/>
          </w:rPr>
          <w:delText>imposed</w:delText>
        </w:r>
        <w:r w:rsidR="005A3FE0" w:rsidDel="00BB59BF">
          <w:rPr>
            <w:lang w:val="en-US"/>
          </w:rPr>
          <w:delText xml:space="preserve"> at days </w:delText>
        </w:r>
        <w:r w:rsidR="008B0AC4" w:rsidDel="00BB59BF">
          <w:rPr>
            <w:lang w:val="en-US"/>
          </w:rPr>
          <w:delText xml:space="preserve">0, </w:delText>
        </w:r>
        <w:r w:rsidR="00EB6554" w:rsidRPr="32AF646F" w:rsidDel="00BB59BF">
          <w:rPr>
            <w:lang w:val="en-US"/>
          </w:rPr>
          <w:delText>3, 6 and 9</w:delText>
        </w:r>
        <w:r w:rsidR="00EB6554" w:rsidDel="00BB59BF">
          <w:rPr>
            <w:lang w:val="en-US"/>
          </w:rPr>
          <w:delText>. The set</w:delText>
        </w:r>
        <w:r w:rsidR="0035025A" w:rsidDel="00BB59BF">
          <w:rPr>
            <w:lang w:val="en-US"/>
          </w:rPr>
          <w:delText>point</w:delText>
        </w:r>
        <w:r w:rsidR="00525DD3" w:rsidDel="00BB59BF">
          <w:rPr>
            <w:lang w:val="en-US"/>
          </w:rPr>
          <w:delText>s</w:delText>
        </w:r>
        <w:r w:rsidR="0035025A" w:rsidDel="00BB59BF">
          <w:rPr>
            <w:lang w:val="en-US"/>
          </w:rPr>
          <w:delText xml:space="preserve"> were </w:delText>
        </w:r>
        <w:r w:rsidR="00BB347A" w:rsidDel="00BB59BF">
          <w:rPr>
            <w:lang w:val="en-US"/>
          </w:rPr>
          <w:delText xml:space="preserve">heuristically </w:delText>
        </w:r>
        <w:r w:rsidR="0035025A" w:rsidDel="00BB59BF">
          <w:rPr>
            <w:lang w:val="en-US"/>
          </w:rPr>
          <w:delText>chosen a</w:delText>
        </w:r>
        <w:r w:rsidR="00525DD3" w:rsidDel="00BB59BF">
          <w:rPr>
            <w:lang w:val="en-US"/>
          </w:rPr>
          <w:delText>s 350, 550, 450 and 350</w:delText>
        </w:r>
        <w:r w:rsidR="0035025A" w:rsidDel="00BB59BF">
          <w:rPr>
            <w:lang w:val="en-US"/>
          </w:rPr>
          <w:delText xml:space="preserve"> </w:delText>
        </w:r>
        <w:r w:rsidR="00382BA7" w:rsidDel="00BB59BF">
          <w:rPr>
            <w:lang w:val="en-US"/>
          </w:rPr>
          <w:delText>m</w:delText>
        </w:r>
        <w:r w:rsidR="00382BA7" w:rsidDel="00BB59BF">
          <w:rPr>
            <w:vertAlign w:val="superscript"/>
            <w:lang w:val="en-US"/>
          </w:rPr>
          <w:delText>3</w:delText>
        </w:r>
        <w:r w:rsidR="00382BA7" w:rsidDel="00BB59BF">
          <w:rPr>
            <w:lang w:val="en-US"/>
          </w:rPr>
          <w:delText xml:space="preserve"> </w:delText>
        </w:r>
        <w:r w:rsidR="009751EE" w:rsidDel="00BB59BF">
          <w:rPr>
            <w:lang w:val="en-US"/>
          </w:rPr>
          <w:delText>CH</w:delText>
        </w:r>
        <w:r w:rsidR="009751EE" w:rsidRPr="00220152" w:rsidDel="00BB59BF">
          <w:rPr>
            <w:vertAlign w:val="subscript"/>
            <w:lang w:val="en-US"/>
          </w:rPr>
          <w:delText>4</w:delText>
        </w:r>
        <w:r w:rsidR="009751EE" w:rsidDel="00BB59BF">
          <w:rPr>
            <w:lang w:val="en-US"/>
          </w:rPr>
          <w:delText xml:space="preserve"> </w:delText>
        </w:r>
        <w:r w:rsidR="00382BA7" w:rsidDel="00BB59BF">
          <w:rPr>
            <w:lang w:val="en-US"/>
          </w:rPr>
          <w:delText>d</w:delText>
        </w:r>
        <w:r w:rsidR="00382BA7" w:rsidDel="00BB59BF">
          <w:rPr>
            <w:vertAlign w:val="superscript"/>
            <w:lang w:val="en-US"/>
          </w:rPr>
          <w:delText>-1</w:delText>
        </w:r>
        <w:r w:rsidR="00382BA7" w:rsidDel="00BB59BF">
          <w:rPr>
            <w:lang w:val="en-US"/>
          </w:rPr>
          <w:delText>.</w:delText>
        </w:r>
        <w:r w:rsidR="00BB347A" w:rsidDel="00BB59BF">
          <w:rPr>
            <w:lang w:val="en-US"/>
          </w:rPr>
          <w:delText xml:space="preserve"> </w:delText>
        </w:r>
        <w:r w:rsidRPr="32AF646F" w:rsidDel="00BB59BF">
          <w:rPr>
            <w:lang w:val="en-US"/>
          </w:rPr>
          <w:delText>The MPC was not informed on upcoming setpoint changes</w:delText>
        </w:r>
        <w:r w:rsidR="00C32DC2" w:rsidDel="00BB59BF">
          <w:rPr>
            <w:lang w:val="en-US"/>
          </w:rPr>
          <w:delText>, which</w:delText>
        </w:r>
        <w:r w:rsidR="00FC0302" w:rsidDel="00BB59BF">
          <w:rPr>
            <w:lang w:val="en-US"/>
          </w:rPr>
          <w:delText xml:space="preserve"> </w:delText>
        </w:r>
        <w:r w:rsidR="00CC38F7" w:rsidDel="00BB59BF">
          <w:rPr>
            <w:lang w:val="en-US"/>
          </w:rPr>
          <w:delText xml:space="preserve">reflects that in </w:delText>
        </w:r>
        <w:r w:rsidRPr="32AF646F" w:rsidDel="00BB59BF">
          <w:rPr>
            <w:lang w:val="en-US"/>
          </w:rPr>
          <w:delText>real-life scenarios no</w:delText>
        </w:r>
        <w:r w:rsidR="00D40C9C" w:rsidDel="00BB59BF">
          <w:rPr>
            <w:lang w:val="en-US"/>
          </w:rPr>
          <w:delText>n-</w:delText>
        </w:r>
        <w:r w:rsidRPr="32AF646F" w:rsidDel="00BB59BF">
          <w:rPr>
            <w:lang w:val="en-US"/>
          </w:rPr>
          <w:delText xml:space="preserve">foreseeable setpoint changes </w:delText>
        </w:r>
        <w:r w:rsidR="00B4505C" w:rsidDel="00BB59BF">
          <w:rPr>
            <w:lang w:val="en-US"/>
          </w:rPr>
          <w:delText xml:space="preserve">may </w:delText>
        </w:r>
        <w:r w:rsidR="00D40C9C" w:rsidDel="00BB59BF">
          <w:rPr>
            <w:lang w:val="en-US"/>
          </w:rPr>
          <w:delText xml:space="preserve">suddenly </w:delText>
        </w:r>
        <w:r w:rsidRPr="32AF646F" w:rsidDel="00BB59BF">
          <w:rPr>
            <w:lang w:val="en-US"/>
          </w:rPr>
          <w:delText xml:space="preserve">be </w:delText>
        </w:r>
        <w:r w:rsidR="00975669" w:rsidDel="00BB59BF">
          <w:rPr>
            <w:lang w:val="en-US"/>
          </w:rPr>
          <w:delText>required</w:delText>
        </w:r>
        <w:r w:rsidRPr="32AF646F" w:rsidDel="00BB59BF">
          <w:rPr>
            <w:lang w:val="en-US"/>
          </w:rPr>
          <w:delText>.</w:delText>
        </w:r>
      </w:del>
    </w:p>
    <w:p w14:paraId="458EB72D" w14:textId="5D088133" w:rsidR="008E32FF" w:rsidRDefault="00582FD0">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ins w:id="1054" w:author="Hellmann, Simon" w:date="2025-08-31T12:14:00Z">
        <w:r w:rsidR="00C64143" w:rsidRPr="00C64143">
          <w:rPr>
            <w:lang w:val="en-US"/>
            <w:rPrChange w:id="1055" w:author="Hellmann, Simon" w:date="2025-08-31T12:14:00Z">
              <w:rPr/>
            </w:rPrChange>
          </w:rPr>
          <w:t>(</w:t>
        </w:r>
        <w:r w:rsidR="00C64143" w:rsidRPr="00C64143">
          <w:rPr>
            <w:noProof/>
            <w:lang w:val="en-US"/>
            <w:rPrChange w:id="1056" w:author="Hellmann, Simon" w:date="2025-08-31T12:14:00Z">
              <w:rPr>
                <w:noProof/>
              </w:rPr>
            </w:rPrChange>
          </w:rPr>
          <w:t>2</w:t>
        </w:r>
        <w:r w:rsidR="00C64143" w:rsidRPr="00C64143">
          <w:rPr>
            <w:noProof/>
            <w:lang w:val="en-US"/>
            <w:rPrChange w:id="1057" w:author="Hellmann, Simon" w:date="2025-08-31T12:14:00Z">
              <w:rPr/>
            </w:rPrChange>
          </w:rPr>
          <w:t>.</w:t>
        </w:r>
        <w:r w:rsidR="00C64143" w:rsidRPr="00C64143">
          <w:rPr>
            <w:noProof/>
            <w:lang w:val="en-US"/>
            <w:rPrChange w:id="1058" w:author="Hellmann, Simon" w:date="2025-08-31T12:14:00Z">
              <w:rPr>
                <w:noProof/>
              </w:rPr>
            </w:rPrChange>
          </w:rPr>
          <w:t>16</w:t>
        </w:r>
      </w:ins>
      <w:del w:id="1059" w:author="Hellmann, Simon" w:date="2025-08-31T12:14:00Z">
        <w:r w:rsidR="00F7388A" w:rsidRPr="00F7388A" w:rsidDel="00C64143">
          <w:rPr>
            <w:lang w:val="en-US"/>
          </w:rPr>
          <w:delText>(</w:delText>
        </w:r>
        <w:r w:rsidR="00F7388A" w:rsidRPr="00F7388A" w:rsidDel="00C64143">
          <w:rPr>
            <w:noProof/>
            <w:lang w:val="en-US"/>
          </w:rPr>
          <w:delText>2.8</w:delText>
        </w:r>
      </w:del>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ins w:id="1060" w:author="Hellmann, Simon" w:date="2025-08-31T12:14:00Z">
        <w:r w:rsidR="00C64143" w:rsidRPr="00C64143">
          <w:rPr>
            <w:lang w:val="en-US"/>
            <w:rPrChange w:id="1061" w:author="Hellmann, Simon" w:date="2025-08-31T12:14:00Z">
              <w:rPr/>
            </w:rPrChange>
          </w:rPr>
          <w:t>(</w:t>
        </w:r>
        <w:r w:rsidR="00C64143" w:rsidRPr="00C64143">
          <w:rPr>
            <w:noProof/>
            <w:lang w:val="en-US"/>
            <w:rPrChange w:id="1062" w:author="Hellmann, Simon" w:date="2025-08-31T12:14:00Z">
              <w:rPr>
                <w:noProof/>
              </w:rPr>
            </w:rPrChange>
          </w:rPr>
          <w:t>2</w:t>
        </w:r>
        <w:r w:rsidR="00C64143" w:rsidRPr="00C64143">
          <w:rPr>
            <w:noProof/>
            <w:lang w:val="en-US"/>
            <w:rPrChange w:id="1063" w:author="Hellmann, Simon" w:date="2025-08-31T12:14:00Z">
              <w:rPr/>
            </w:rPrChange>
          </w:rPr>
          <w:t>.</w:t>
        </w:r>
        <w:r w:rsidR="00C64143" w:rsidRPr="00C64143">
          <w:rPr>
            <w:noProof/>
            <w:lang w:val="en-US"/>
            <w:rPrChange w:id="1064" w:author="Hellmann, Simon" w:date="2025-08-31T12:14:00Z">
              <w:rPr>
                <w:noProof/>
              </w:rPr>
            </w:rPrChange>
          </w:rPr>
          <w:t>16</w:t>
        </w:r>
        <w:r w:rsidR="00C64143" w:rsidRPr="00C64143">
          <w:rPr>
            <w:lang w:val="en-US"/>
            <w:rPrChange w:id="1065" w:author="Hellmann, Simon" w:date="2025-08-31T12:14:00Z">
              <w:rPr/>
            </w:rPrChange>
          </w:rPr>
          <w:t>)</w:t>
        </w:r>
      </w:ins>
      <w:del w:id="1066" w:author="Hellmann, Simon" w:date="2025-08-31T12:14:00Z">
        <w:r w:rsidR="00F7388A" w:rsidRPr="00462857" w:rsidDel="00C64143">
          <w:rPr>
            <w:lang w:val="en-US"/>
          </w:rPr>
          <w:delText>(</w:delText>
        </w:r>
        <w:r w:rsidR="00F7388A" w:rsidRPr="00462857" w:rsidDel="00C64143">
          <w:rPr>
            <w:noProof/>
            <w:lang w:val="en-US"/>
          </w:rPr>
          <w:delText>2</w:delText>
        </w:r>
        <w:r w:rsidR="00F7388A" w:rsidRPr="00462857" w:rsidDel="00C64143">
          <w:rPr>
            <w:lang w:val="en-US"/>
          </w:rPr>
          <w:delText>.</w:delText>
        </w:r>
        <w:r w:rsidR="00F7388A" w:rsidRPr="00462857" w:rsidDel="00C64143">
          <w:rPr>
            <w:noProof/>
            <w:lang w:val="en-US"/>
          </w:rPr>
          <w:delText>8</w:delText>
        </w:r>
        <w:r w:rsidR="00F7388A" w:rsidRPr="00462857" w:rsidDel="00C64143">
          <w:rPr>
            <w:lang w:val="en-US"/>
          </w:rPr>
          <w:delText>)</w:delText>
        </w:r>
      </w:del>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ins w:id="1067" w:author="Hellmann, Simon" w:date="2025-08-31T12:14:00Z">
        <w:r w:rsidR="00C64143" w:rsidRPr="00C64143">
          <w:rPr>
            <w:lang w:val="en-US"/>
            <w:rPrChange w:id="1068" w:author="Hellmann, Simon" w:date="2025-08-31T12:14:00Z">
              <w:rPr/>
            </w:rPrChange>
          </w:rPr>
          <w:t>(</w:t>
        </w:r>
        <w:r w:rsidR="00C64143" w:rsidRPr="00C64143">
          <w:rPr>
            <w:noProof/>
            <w:lang w:val="en-US"/>
            <w:rPrChange w:id="1069" w:author="Hellmann, Simon" w:date="2025-08-31T12:14:00Z">
              <w:rPr>
                <w:noProof/>
              </w:rPr>
            </w:rPrChange>
          </w:rPr>
          <w:t>2</w:t>
        </w:r>
        <w:r w:rsidR="00C64143" w:rsidRPr="00C64143">
          <w:rPr>
            <w:noProof/>
            <w:lang w:val="en-US"/>
            <w:rPrChange w:id="1070" w:author="Hellmann, Simon" w:date="2025-08-31T12:14:00Z">
              <w:rPr/>
            </w:rPrChange>
          </w:rPr>
          <w:t>.</w:t>
        </w:r>
        <w:r w:rsidR="00C64143" w:rsidRPr="00C64143">
          <w:rPr>
            <w:noProof/>
            <w:lang w:val="en-US"/>
            <w:rPrChange w:id="1071" w:author="Hellmann, Simon" w:date="2025-08-31T12:14:00Z">
              <w:rPr>
                <w:noProof/>
              </w:rPr>
            </w:rPrChange>
          </w:rPr>
          <w:t>17</w:t>
        </w:r>
        <w:r w:rsidR="00C64143" w:rsidRPr="00C64143">
          <w:rPr>
            <w:lang w:val="en-US"/>
            <w:rPrChange w:id="1072" w:author="Hellmann, Simon" w:date="2025-08-31T12:14:00Z">
              <w:rPr/>
            </w:rPrChange>
          </w:rPr>
          <w:t>)</w:t>
        </w:r>
      </w:ins>
      <w:del w:id="1073" w:author="Hellmann, Simon" w:date="2025-08-31T12:14:00Z">
        <w:r w:rsidR="00F7388A" w:rsidRPr="00462857" w:rsidDel="00C64143">
          <w:rPr>
            <w:lang w:val="en-US"/>
          </w:rPr>
          <w:delText>(</w:delText>
        </w:r>
        <w:r w:rsidR="00F7388A" w:rsidRPr="00462857" w:rsidDel="00C64143">
          <w:rPr>
            <w:noProof/>
            <w:lang w:val="en-US"/>
          </w:rPr>
          <w:delText>2</w:delText>
        </w:r>
        <w:r w:rsidR="00F7388A" w:rsidRPr="00462857" w:rsidDel="00C64143">
          <w:rPr>
            <w:lang w:val="en-US"/>
          </w:rPr>
          <w:delText>.</w:delText>
        </w:r>
        <w:r w:rsidR="00F7388A" w:rsidRPr="00462857" w:rsidDel="00C64143">
          <w:rPr>
            <w:noProof/>
            <w:lang w:val="en-US"/>
          </w:rPr>
          <w:delText>9</w:delText>
        </w:r>
        <w:r w:rsidR="00F7388A" w:rsidRPr="00462857" w:rsidDel="00C64143">
          <w:rPr>
            <w:lang w:val="en-US"/>
          </w:rPr>
          <w:delText>)</w:delText>
        </w:r>
      </w:del>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28F6C5B"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ins w:id="1074" w:author="Hellmann, Simon" w:date="2025-08-31T12:14:00Z">
        <w:r w:rsidR="00C64143" w:rsidRPr="00C64143">
          <w:rPr>
            <w:lang w:val="en-US"/>
            <w:rPrChange w:id="1075" w:author="Hellmann, Simon" w:date="2025-08-31T12:14:00Z">
              <w:rPr/>
            </w:rPrChange>
          </w:rPr>
          <w:t>(</w:t>
        </w:r>
        <w:r w:rsidR="00C64143" w:rsidRPr="00C64143">
          <w:rPr>
            <w:noProof/>
            <w:lang w:val="en-US"/>
            <w:rPrChange w:id="1076" w:author="Hellmann, Simon" w:date="2025-08-31T12:14:00Z">
              <w:rPr>
                <w:noProof/>
              </w:rPr>
            </w:rPrChange>
          </w:rPr>
          <w:t>2</w:t>
        </w:r>
        <w:r w:rsidR="00C64143" w:rsidRPr="00C64143">
          <w:rPr>
            <w:lang w:val="en-US"/>
            <w:rPrChange w:id="1077" w:author="Hellmann, Simon" w:date="2025-08-31T12:14:00Z">
              <w:rPr/>
            </w:rPrChange>
          </w:rPr>
          <w:t>.</w:t>
        </w:r>
        <w:r w:rsidR="00C64143" w:rsidRPr="00C64143">
          <w:rPr>
            <w:noProof/>
            <w:lang w:val="en-US"/>
            <w:rPrChange w:id="1078" w:author="Hellmann, Simon" w:date="2025-08-31T12:14:00Z">
              <w:rPr>
                <w:noProof/>
              </w:rPr>
            </w:rPrChange>
          </w:rPr>
          <w:t>16</w:t>
        </w:r>
      </w:ins>
      <w:del w:id="1079"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8</w:delText>
        </w:r>
      </w:del>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ins w:id="1080" w:author="Hellmann, Simon" w:date="2025-08-31T12:14:00Z">
        <w:r w:rsidR="00C64143" w:rsidRPr="00C64143">
          <w:rPr>
            <w:lang w:val="en-US"/>
            <w:rPrChange w:id="1081" w:author="Hellmann, Simon" w:date="2025-08-31T12:14:00Z">
              <w:rPr/>
            </w:rPrChange>
          </w:rPr>
          <w:t>(</w:t>
        </w:r>
        <w:r w:rsidR="00C64143" w:rsidRPr="00C64143">
          <w:rPr>
            <w:noProof/>
            <w:lang w:val="en-US"/>
            <w:rPrChange w:id="1082" w:author="Hellmann, Simon" w:date="2025-08-31T12:14:00Z">
              <w:rPr>
                <w:noProof/>
              </w:rPr>
            </w:rPrChange>
          </w:rPr>
          <w:t>2</w:t>
        </w:r>
        <w:r w:rsidR="00C64143" w:rsidRPr="00C64143">
          <w:rPr>
            <w:lang w:val="en-US"/>
            <w:rPrChange w:id="1083" w:author="Hellmann, Simon" w:date="2025-08-31T12:14:00Z">
              <w:rPr/>
            </w:rPrChange>
          </w:rPr>
          <w:t>.</w:t>
        </w:r>
        <w:r w:rsidR="00C64143" w:rsidRPr="00C64143">
          <w:rPr>
            <w:noProof/>
            <w:lang w:val="en-US"/>
            <w:rPrChange w:id="1084" w:author="Hellmann, Simon" w:date="2025-08-31T12:14:00Z">
              <w:rPr>
                <w:noProof/>
              </w:rPr>
            </w:rPrChange>
          </w:rPr>
          <w:t>17</w:t>
        </w:r>
      </w:ins>
      <w:del w:id="1085"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9</w:delText>
        </w:r>
      </w:del>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458"/>
        <w:gridCol w:w="1321"/>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0D80BD73" w:rsidR="007F2F67" w:rsidRDefault="007F2F67" w:rsidP="00220152">
            <w:pPr>
              <w:pStyle w:val="Beschriftung"/>
              <w:jc w:val="right"/>
              <w:rPr>
                <w:lang w:val="en-US"/>
              </w:rPr>
            </w:pPr>
            <w:bookmarkStart w:id="1086" w:name="_Ref194920531"/>
            <w:bookmarkStart w:id="1087" w:name="_Ref188105785"/>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088" w:author="Hellmann, Simon" w:date="2025-08-31T12:14:00Z">
              <w:r w:rsidR="00C64143">
                <w:rPr>
                  <w:noProof/>
                </w:rPr>
                <w:t>16</w:t>
              </w:r>
            </w:ins>
            <w:del w:id="1089" w:author="Hellmann, Simon" w:date="2025-08-31T12:14:00Z">
              <w:r w:rsidR="00F7388A" w:rsidDel="00C64143">
                <w:rPr>
                  <w:noProof/>
                </w:rPr>
                <w:delText>8</w:delText>
              </w:r>
            </w:del>
            <w:r>
              <w:fldChar w:fldCharType="end"/>
            </w:r>
            <w:bookmarkEnd w:id="1086"/>
            <w:r>
              <w:t>)</w:t>
            </w:r>
            <w:bookmarkEnd w:id="1087"/>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AF0FDC"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AF0FDC"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49C3E5D0" w:rsidR="007F2F67" w:rsidRPr="00FE05FF" w:rsidRDefault="007F2F67">
            <w:pPr>
              <w:pStyle w:val="Beschriftung"/>
              <w:jc w:val="right"/>
              <w:rPr>
                <w:lang w:val="en-US"/>
              </w:rPr>
            </w:pPr>
            <w:bookmarkStart w:id="1090" w:name="_Ref194920594"/>
            <w:bookmarkStart w:id="1091" w:name="_Ref200284319"/>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092" w:author="Hellmann, Simon" w:date="2025-08-31T12:14:00Z">
              <w:r w:rsidR="00C64143">
                <w:rPr>
                  <w:noProof/>
                </w:rPr>
                <w:t>17</w:t>
              </w:r>
            </w:ins>
            <w:del w:id="1093" w:author="Hellmann, Simon" w:date="2025-08-31T12:14:00Z">
              <w:r w:rsidR="00F7388A" w:rsidDel="00C64143">
                <w:rPr>
                  <w:noProof/>
                </w:rPr>
                <w:delText>9</w:delText>
              </w:r>
            </w:del>
            <w:r>
              <w:fldChar w:fldCharType="end"/>
            </w:r>
            <w:bookmarkEnd w:id="1090"/>
            <w:r>
              <w:t>)</w:t>
            </w:r>
            <w:bookmarkEnd w:id="1091"/>
          </w:p>
        </w:tc>
      </w:tr>
    </w:tbl>
    <w:p w14:paraId="75D20111" w14:textId="337C853A" w:rsidR="00510AB0" w:rsidRPr="00692A81" w:rsidRDefault="32AF646F" w:rsidP="008B6E95">
      <w:pPr>
        <w:pStyle w:val="berschrift3"/>
        <w:ind w:left="0" w:firstLine="0"/>
        <w:rPr>
          <w:lang w:val="en-US"/>
        </w:rPr>
      </w:pPr>
      <w:bookmarkStart w:id="1094" w:name="_2bb10dj2xkze"/>
      <w:bookmarkEnd w:id="1094"/>
      <w:r w:rsidRPr="32AF646F">
        <w:rPr>
          <w:lang w:val="en-US"/>
        </w:rPr>
        <w:t>2.4.2 Cogeneration (case study 2)</w:t>
      </w:r>
    </w:p>
    <w:p w14:paraId="2316DAA8" w14:textId="1D9F9DD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C9D5E71"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ins w:id="1095" w:author="Hellmann, Simon" w:date="2025-08-31T12:14:00Z">
        <w:r w:rsidR="00C64143" w:rsidRPr="00C64143">
          <w:rPr>
            <w:lang w:val="en-US"/>
            <w:rPrChange w:id="1096" w:author="Hellmann, Simon" w:date="2025-08-31T12:14:00Z">
              <w:rPr/>
            </w:rPrChange>
          </w:rPr>
          <w:t>(</w:t>
        </w:r>
        <w:r w:rsidR="00C64143" w:rsidRPr="00C64143">
          <w:rPr>
            <w:noProof/>
            <w:lang w:val="en-US"/>
            <w:rPrChange w:id="1097" w:author="Hellmann, Simon" w:date="2025-08-31T12:14:00Z">
              <w:rPr>
                <w:noProof/>
              </w:rPr>
            </w:rPrChange>
          </w:rPr>
          <w:t>2</w:t>
        </w:r>
        <w:r w:rsidR="00C64143" w:rsidRPr="00C64143">
          <w:rPr>
            <w:lang w:val="en-US"/>
            <w:rPrChange w:id="1098" w:author="Hellmann, Simon" w:date="2025-08-31T12:14:00Z">
              <w:rPr/>
            </w:rPrChange>
          </w:rPr>
          <w:t>.</w:t>
        </w:r>
        <w:r w:rsidR="00C64143" w:rsidRPr="00C64143">
          <w:rPr>
            <w:noProof/>
            <w:lang w:val="en-US"/>
            <w:rPrChange w:id="1099" w:author="Hellmann, Simon" w:date="2025-08-31T12:14:00Z">
              <w:rPr>
                <w:noProof/>
              </w:rPr>
            </w:rPrChange>
          </w:rPr>
          <w:t>18</w:t>
        </w:r>
        <w:r w:rsidR="00C64143" w:rsidRPr="00C64143">
          <w:rPr>
            <w:lang w:val="en-US"/>
            <w:rPrChange w:id="1100" w:author="Hellmann, Simon" w:date="2025-08-31T12:14:00Z">
              <w:rPr/>
            </w:rPrChange>
          </w:rPr>
          <w:t>)</w:t>
        </w:r>
      </w:ins>
      <w:del w:id="1101" w:author="Hellmann, Simon" w:date="2025-08-31T12:14:00Z">
        <w:r w:rsidR="00F7388A" w:rsidRPr="00F7388A" w:rsidDel="00C64143">
          <w:rPr>
            <w:lang w:val="en-US"/>
          </w:rPr>
          <w:delText>(</w:delText>
        </w:r>
        <w:r w:rsidR="00F7388A" w:rsidRPr="00F7388A" w:rsidDel="00C64143">
          <w:rPr>
            <w:noProof/>
            <w:lang w:val="en-US"/>
          </w:rPr>
          <w:delText>2</w:delText>
        </w:r>
        <w:r w:rsidR="00F7388A" w:rsidRPr="00F7388A" w:rsidDel="00C64143">
          <w:rPr>
            <w:lang w:val="en-US"/>
          </w:rPr>
          <w:delText>.</w:delText>
        </w:r>
        <w:r w:rsidR="00F7388A" w:rsidRPr="00F7388A" w:rsidDel="00C64143">
          <w:rPr>
            <w:noProof/>
            <w:lang w:val="en-US"/>
          </w:rPr>
          <w:delText>10</w:delText>
        </w:r>
        <w:r w:rsidR="00F7388A" w:rsidRPr="00F7388A" w:rsidDel="00C64143">
          <w:rPr>
            <w:lang w:val="en-US"/>
          </w:rPr>
          <w:delText>)</w:delText>
        </w:r>
      </w:del>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2905834"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ins w:id="1102" w:author="Hellmann, Simon" w:date="2025-08-31T12:14:00Z">
        <w:r w:rsidR="00C64143" w:rsidRPr="00C64143">
          <w:rPr>
            <w:lang w:val="en-US"/>
            <w:rPrChange w:id="1103" w:author="Hellmann, Simon" w:date="2025-08-31T12:14:00Z">
              <w:rPr/>
            </w:rPrChange>
          </w:rPr>
          <w:t>(</w:t>
        </w:r>
        <w:r w:rsidR="00C64143" w:rsidRPr="00C64143">
          <w:rPr>
            <w:noProof/>
            <w:lang w:val="en-US"/>
            <w:rPrChange w:id="1104" w:author="Hellmann, Simon" w:date="2025-08-31T12:14:00Z">
              <w:rPr>
                <w:noProof/>
              </w:rPr>
            </w:rPrChange>
          </w:rPr>
          <w:t>2</w:t>
        </w:r>
        <w:r w:rsidR="00C64143" w:rsidRPr="00C64143">
          <w:rPr>
            <w:lang w:val="en-US"/>
            <w:rPrChange w:id="1105" w:author="Hellmann, Simon" w:date="2025-08-31T12:14:00Z">
              <w:rPr/>
            </w:rPrChange>
          </w:rPr>
          <w:t>.</w:t>
        </w:r>
        <w:r w:rsidR="00C64143" w:rsidRPr="00C64143">
          <w:rPr>
            <w:noProof/>
            <w:lang w:val="en-US"/>
            <w:rPrChange w:id="1106" w:author="Hellmann, Simon" w:date="2025-08-31T12:14:00Z">
              <w:rPr>
                <w:noProof/>
              </w:rPr>
            </w:rPrChange>
          </w:rPr>
          <w:t>18</w:t>
        </w:r>
        <w:r w:rsidR="00C64143" w:rsidRPr="00C64143">
          <w:rPr>
            <w:lang w:val="en-US"/>
            <w:rPrChange w:id="1107" w:author="Hellmann, Simon" w:date="2025-08-31T12:14:00Z">
              <w:rPr/>
            </w:rPrChange>
          </w:rPr>
          <w:t>)</w:t>
        </w:r>
      </w:ins>
      <w:del w:id="1108" w:author="Hellmann, Simon" w:date="2025-08-31T12:14:00Z">
        <w:r w:rsidR="00F7388A" w:rsidRPr="00F7388A" w:rsidDel="00C64143">
          <w:rPr>
            <w:lang w:val="en-US"/>
          </w:rPr>
          <w:delText>(</w:delText>
        </w:r>
        <w:r w:rsidR="00F7388A" w:rsidRPr="00F7388A" w:rsidDel="00C64143">
          <w:rPr>
            <w:noProof/>
            <w:lang w:val="en-US"/>
          </w:rPr>
          <w:delText>2</w:delText>
        </w:r>
        <w:r w:rsidR="00F7388A" w:rsidRPr="00F7388A" w:rsidDel="00C64143">
          <w:rPr>
            <w:lang w:val="en-US"/>
          </w:rPr>
          <w:delText>.</w:delText>
        </w:r>
        <w:r w:rsidR="00F7388A" w:rsidRPr="00F7388A" w:rsidDel="00C64143">
          <w:rPr>
            <w:noProof/>
            <w:lang w:val="en-US"/>
          </w:rPr>
          <w:delText>10</w:delText>
        </w:r>
        <w:r w:rsidR="00F7388A" w:rsidRPr="00F7388A" w:rsidDel="00C64143">
          <w:rPr>
            <w:lang w:val="en-US"/>
          </w:rPr>
          <w:delText>)</w:delText>
        </w:r>
      </w:del>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ins w:id="1109" w:author="Hellmann, Simon" w:date="2025-08-31T12:14:00Z">
        <w:r w:rsidR="00C64143" w:rsidRPr="00C64143">
          <w:rPr>
            <w:lang w:val="en-US"/>
            <w:rPrChange w:id="1110" w:author="Hellmann, Simon" w:date="2025-08-31T12:14:00Z">
              <w:rPr/>
            </w:rPrChange>
          </w:rPr>
          <w:t>(</w:t>
        </w:r>
        <w:r w:rsidR="00C64143" w:rsidRPr="00C64143">
          <w:rPr>
            <w:noProof/>
            <w:lang w:val="en-US"/>
            <w:rPrChange w:id="1111" w:author="Hellmann, Simon" w:date="2025-08-31T12:14:00Z">
              <w:rPr>
                <w:noProof/>
              </w:rPr>
            </w:rPrChange>
          </w:rPr>
          <w:t>2</w:t>
        </w:r>
        <w:r w:rsidR="00C64143" w:rsidRPr="00C64143">
          <w:rPr>
            <w:lang w:val="en-US"/>
            <w:rPrChange w:id="1112" w:author="Hellmann, Simon" w:date="2025-08-31T12:14:00Z">
              <w:rPr/>
            </w:rPrChange>
          </w:rPr>
          <w:t>.</w:t>
        </w:r>
        <w:r w:rsidR="00C64143" w:rsidRPr="00C64143">
          <w:rPr>
            <w:noProof/>
            <w:lang w:val="en-US"/>
            <w:rPrChange w:id="1113" w:author="Hellmann, Simon" w:date="2025-08-31T12:14:00Z">
              <w:rPr>
                <w:noProof/>
              </w:rPr>
            </w:rPrChange>
          </w:rPr>
          <w:t>19</w:t>
        </w:r>
        <w:r w:rsidR="00C64143" w:rsidRPr="00C64143">
          <w:rPr>
            <w:lang w:val="en-US"/>
            <w:rPrChange w:id="1114" w:author="Hellmann, Simon" w:date="2025-08-31T12:14:00Z">
              <w:rPr/>
            </w:rPrChange>
          </w:rPr>
          <w:t>)</w:t>
        </w:r>
      </w:ins>
      <w:del w:id="1115" w:author="Hellmann, Simon" w:date="2025-08-31T12:14:00Z">
        <w:r w:rsidR="00F7388A" w:rsidRPr="00F7388A" w:rsidDel="00C64143">
          <w:rPr>
            <w:lang w:val="en-US"/>
          </w:rPr>
          <w:delText>(</w:delText>
        </w:r>
        <w:r w:rsidR="00F7388A" w:rsidRPr="00F7388A" w:rsidDel="00C64143">
          <w:rPr>
            <w:noProof/>
            <w:lang w:val="en-US"/>
          </w:rPr>
          <w:delText>2</w:delText>
        </w:r>
        <w:r w:rsidR="00F7388A" w:rsidRPr="00F7388A" w:rsidDel="00C64143">
          <w:rPr>
            <w:lang w:val="en-US"/>
          </w:rPr>
          <w:delText>.</w:delText>
        </w:r>
        <w:r w:rsidR="00F7388A" w:rsidRPr="00F7388A" w:rsidDel="00C64143">
          <w:rPr>
            <w:noProof/>
            <w:lang w:val="en-US"/>
          </w:rPr>
          <w:delText>11</w:delText>
        </w:r>
        <w:r w:rsidR="00F7388A" w:rsidRPr="00F7388A" w:rsidDel="00C64143">
          <w:rPr>
            <w:lang w:val="en-US"/>
          </w:rPr>
          <w:delText>)</w:delText>
        </w:r>
      </w:del>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7"/>
        <w:gridCol w:w="1448"/>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C315DAF" w:rsidR="00A10A25" w:rsidRDefault="00A10A25" w:rsidP="00220152">
            <w:pPr>
              <w:pStyle w:val="Beschriftung"/>
              <w:jc w:val="right"/>
              <w:rPr>
                <w:lang w:val="en-US"/>
              </w:rPr>
            </w:pPr>
            <w:bookmarkStart w:id="1116" w:name="_Ref195099090"/>
            <w:bookmarkStart w:id="1117" w:name="_Ref18811067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118" w:author="Hellmann, Simon" w:date="2025-08-31T12:14:00Z">
              <w:r w:rsidR="00C64143">
                <w:rPr>
                  <w:noProof/>
                </w:rPr>
                <w:t>18</w:t>
              </w:r>
            </w:ins>
            <w:del w:id="1119" w:author="Hellmann, Simon" w:date="2025-08-31T12:14:00Z">
              <w:r w:rsidR="00F7388A" w:rsidDel="00C64143">
                <w:rPr>
                  <w:noProof/>
                </w:rPr>
                <w:delText>10</w:delText>
              </w:r>
            </w:del>
            <w:r>
              <w:fldChar w:fldCharType="end"/>
            </w:r>
            <w:bookmarkEnd w:id="1116"/>
            <w:r>
              <w:t>)</w:t>
            </w:r>
            <w:bookmarkEnd w:id="1117"/>
          </w:p>
        </w:tc>
      </w:tr>
      <w:tr w:rsidR="00A10A25" w:rsidRPr="00FE05FF" w14:paraId="0C2FF144" w14:textId="77777777" w:rsidTr="00A10A25">
        <w:tc>
          <w:tcPr>
            <w:tcW w:w="4315" w:type="pct"/>
            <w:vAlign w:val="center"/>
          </w:tcPr>
          <w:p w14:paraId="2A77B3DE" w14:textId="18116B92" w:rsidR="00A10A25" w:rsidRPr="008B21A5" w:rsidRDefault="00AF0FDC">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AF0FDC">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ins w:id="1120" w:author="Hellmann, Simon" w:date="2025-08-31T11:59:00Z">
                          <w:rPr>
                            <w:rFonts w:ascii="Cambria Math" w:hAnsi="Cambria Math"/>
                            <w:color w:val="000000" w:themeColor="text1"/>
                            <w:sz w:val="22"/>
                            <w:szCs w:val="21"/>
                            <w:lang w:val="en-US"/>
                          </w:rPr>
                          <m:t>-</m:t>
                        </w:ins>
                      </m:r>
                      <m:sSub>
                        <m:sSubPr>
                          <m:ctrlPr>
                            <w:ins w:id="1121" w:author="Hellmann, Simon" w:date="2025-08-31T11:59:00Z">
                              <w:rPr>
                                <w:rFonts w:ascii="Cambria Math" w:eastAsia="Cambria Math" w:hAnsi="Cambria Math" w:cs="Cambria Math"/>
                                <w:i/>
                                <w:color w:val="000000" w:themeColor="text1"/>
                                <w:sz w:val="22"/>
                                <w:szCs w:val="21"/>
                                <w:lang w:val="en-US"/>
                              </w:rPr>
                            </w:ins>
                          </m:ctrlPr>
                        </m:sSubPr>
                        <m:e>
                          <m:r>
                            <w:ins w:id="1122" w:author="Hellmann, Simon" w:date="2025-08-31T11:59:00Z">
                              <w:rPr>
                                <w:rFonts w:ascii="Cambria Math" w:eastAsia="Cambria Math" w:hAnsi="Cambria Math" w:cs="Cambria Math"/>
                                <w:color w:val="000000" w:themeColor="text1"/>
                                <w:sz w:val="22"/>
                                <w:szCs w:val="21"/>
                                <w:lang w:val="en-US"/>
                              </w:rPr>
                              <m:t>l</m:t>
                            </w:ins>
                          </m:r>
                        </m:e>
                        <m:sub>
                          <m:r>
                            <w:ins w:id="1123" w:author="Hellmann, Simon" w:date="2025-08-31T11:59:00Z">
                              <w:rPr>
                                <w:rFonts w:ascii="Cambria Math" w:eastAsia="Cambria Math" w:hAnsi="Cambria Math" w:cs="Cambria Math"/>
                                <w:color w:val="000000" w:themeColor="text1"/>
                                <w:sz w:val="22"/>
                                <w:szCs w:val="21"/>
                                <w:lang w:val="en-US"/>
                              </w:rPr>
                              <m:t>k</m:t>
                            </w:ins>
                          </m:r>
                        </m:sub>
                      </m:sSub>
                      <m:r>
                        <w:ins w:id="1124" w:author="Hellmann, Simon" w:date="2025-08-31T11:59:00Z">
                          <w:rPr>
                            <w:rFonts w:ascii="Cambria Math" w:hAnsi="Cambria Math"/>
                            <w:color w:val="000000" w:themeColor="text1"/>
                            <w:sz w:val="22"/>
                            <w:szCs w:val="21"/>
                            <w:lang w:val="en-US"/>
                          </w:rPr>
                          <m:t>-</m:t>
                        </w:ins>
                      </m:r>
                      <m:sSub>
                        <m:sSubPr>
                          <m:ctrlPr>
                            <w:ins w:id="1125" w:author="Hellmann, Simon" w:date="2025-08-31T11:59:00Z">
                              <w:rPr>
                                <w:rFonts w:ascii="Cambria Math" w:hAnsi="Cambria Math"/>
                                <w:i/>
                                <w:color w:val="000000" w:themeColor="text1"/>
                                <w:sz w:val="22"/>
                                <w:szCs w:val="21"/>
                                <w:lang w:val="en-US"/>
                              </w:rPr>
                            </w:ins>
                          </m:ctrlPr>
                        </m:sSubPr>
                        <m:e>
                          <m:r>
                            <w:ins w:id="1126" w:author="Hellmann, Simon" w:date="2025-08-31T11:59:00Z">
                              <w:rPr>
                                <w:rFonts w:ascii="Cambria Math" w:hAnsi="Cambria Math"/>
                                <w:color w:val="000000" w:themeColor="text1"/>
                                <w:sz w:val="22"/>
                                <w:szCs w:val="21"/>
                                <w:lang w:val="en-US"/>
                              </w:rPr>
                              <m:t>ϵ</m:t>
                            </w:ins>
                          </m:r>
                        </m:e>
                        <m:sub>
                          <m:r>
                            <w:ins w:id="1127" w:author="Hellmann, Simon" w:date="2025-08-31T11:59:00Z">
                              <w:rPr>
                                <w:rFonts w:ascii="Cambria Math" w:hAnsi="Cambria Math"/>
                                <w:color w:val="000000" w:themeColor="text1"/>
                                <w:sz w:val="22"/>
                                <w:szCs w:val="21"/>
                                <w:lang w:val="en-US"/>
                              </w:rPr>
                              <m:t>2</m:t>
                            </w:ins>
                          </m:r>
                        </m:sub>
                      </m:sSub>
                      <m:r>
                        <w:ins w:id="1128" w:author="Hellmann, Simon" w:date="2025-08-31T11:59:00Z">
                          <w:rPr>
                            <w:rFonts w:ascii="Cambria Math" w:hAnsi="Cambria Math"/>
                            <w:color w:val="000000" w:themeColor="text1"/>
                            <w:sz w:val="22"/>
                            <w:szCs w:val="21"/>
                            <w:lang w:val="en-US"/>
                          </w:rPr>
                          <m:t>≤-0.05  ∀  k∈{0,…,</m:t>
                        </w:ins>
                      </m:r>
                      <m:sSub>
                        <m:sSubPr>
                          <m:ctrlPr>
                            <w:ins w:id="1129" w:author="Hellmann, Simon" w:date="2025-08-31T11:59:00Z">
                              <w:rPr>
                                <w:rFonts w:ascii="Cambria Math" w:hAnsi="Cambria Math"/>
                                <w:i/>
                                <w:color w:val="000000" w:themeColor="text1"/>
                                <w:sz w:val="22"/>
                                <w:szCs w:val="21"/>
                                <w:lang w:val="en-US"/>
                              </w:rPr>
                            </w:ins>
                          </m:ctrlPr>
                        </m:sSubPr>
                        <m:e>
                          <m:r>
                            <w:ins w:id="1130" w:author="Hellmann, Simon" w:date="2025-08-31T11:59:00Z">
                              <w:rPr>
                                <w:rFonts w:ascii="Cambria Math" w:hAnsi="Cambria Math"/>
                                <w:color w:val="000000" w:themeColor="text1"/>
                                <w:sz w:val="22"/>
                                <w:szCs w:val="21"/>
                                <w:lang w:val="en-US"/>
                              </w:rPr>
                              <m:t>N</m:t>
                            </w:ins>
                          </m:r>
                        </m:e>
                        <m:sub>
                          <m:r>
                            <w:ins w:id="1131" w:author="Hellmann, Simon" w:date="2025-08-31T11:59:00Z">
                              <w:rPr>
                                <w:rFonts w:ascii="Cambria Math" w:hAnsi="Cambria Math"/>
                                <w:color w:val="000000" w:themeColor="text1"/>
                                <w:sz w:val="22"/>
                                <w:szCs w:val="21"/>
                                <w:lang w:val="en-US"/>
                              </w:rPr>
                              <m:t>p</m:t>
                            </w:ins>
                          </m:r>
                        </m:sub>
                      </m:sSub>
                      <m:r>
                        <w:ins w:id="1132" w:author="Hellmann, Simon" w:date="2025-08-31T11:59:00Z">
                          <w:rPr>
                            <w:rFonts w:ascii="Cambria Math" w:hAnsi="Cambria Math"/>
                            <w:color w:val="000000" w:themeColor="text1"/>
                            <w:sz w:val="22"/>
                            <w:szCs w:val="21"/>
                            <w:lang w:val="en-US"/>
                          </w:rPr>
                          <m:t>}</m:t>
                        </w:ins>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ins w:id="1133" w:author="Hellmann, Simon" w:date="2025-08-31T11:59:00Z">
                          <w:rPr>
                            <w:rFonts w:ascii="Cambria Math" w:eastAsia="Cambria Math" w:hAnsi="Cambria Math" w:cs="Cambria Math"/>
                            <w:color w:val="000000" w:themeColor="text1"/>
                            <w:sz w:val="22"/>
                            <w:szCs w:val="21"/>
                            <w:lang w:val="en-US"/>
                          </w:rPr>
                          <m:t>0≤</m:t>
                        </w:ins>
                      </m:r>
                      <m:sSub>
                        <m:sSubPr>
                          <m:ctrlPr>
                            <w:ins w:id="1134" w:author="Hellmann, Simon" w:date="2025-08-31T11:59:00Z">
                              <w:rPr>
                                <w:rFonts w:ascii="Cambria Math" w:hAnsi="Cambria Math"/>
                                <w:i/>
                                <w:color w:val="000000" w:themeColor="text1"/>
                                <w:sz w:val="22"/>
                                <w:szCs w:val="21"/>
                                <w:lang w:val="en-US"/>
                              </w:rPr>
                            </w:ins>
                          </m:ctrlPr>
                        </m:sSubPr>
                        <m:e>
                          <m:r>
                            <w:ins w:id="1135" w:author="Hellmann, Simon" w:date="2025-08-31T11:59:00Z">
                              <w:rPr>
                                <w:rFonts w:ascii="Cambria Math" w:hAnsi="Cambria Math"/>
                                <w:color w:val="000000" w:themeColor="text1"/>
                                <w:sz w:val="22"/>
                                <w:szCs w:val="21"/>
                                <w:lang w:val="en-US"/>
                              </w:rPr>
                              <m:t>ϵ</m:t>
                            </w:ins>
                          </m:r>
                        </m:e>
                        <m:sub>
                          <m:r>
                            <w:ins w:id="1136" w:author="Hellmann, Simon" w:date="2025-08-31T11:59:00Z">
                              <w:rPr>
                                <w:rFonts w:ascii="Cambria Math" w:hAnsi="Cambria Math"/>
                                <w:color w:val="000000" w:themeColor="text1"/>
                                <w:sz w:val="22"/>
                                <w:szCs w:val="21"/>
                                <w:lang w:val="en-US"/>
                              </w:rPr>
                              <m:t>m</m:t>
                            </w:ins>
                          </m:r>
                        </m:sub>
                      </m:sSub>
                      <m:r>
                        <w:ins w:id="1137" w:author="Hellmann, Simon" w:date="2025-08-31T11:59:00Z">
                          <w:rPr>
                            <w:rFonts w:ascii="Cambria Math" w:hAnsi="Cambria Math"/>
                            <w:color w:val="000000" w:themeColor="text1"/>
                            <w:sz w:val="22"/>
                            <w:szCs w:val="21"/>
                            <w:lang w:val="en-US"/>
                          </w:rPr>
                          <m:t>≤0.05,</m:t>
                        </w:ins>
                      </m:r>
                      <m:r>
                        <w:ins w:id="1138" w:author="Hellmann, Simon" w:date="2025-08-31T11:59:00Z">
                          <w:rPr>
                            <w:rFonts w:ascii="Cambria Math" w:hAnsi="Cambria Math"/>
                            <w:color w:val="000000" w:themeColor="text1"/>
                            <w:sz w:val="22"/>
                            <w:szCs w:val="21"/>
                          </w:rPr>
                          <m:t>m</m:t>
                        </w:ins>
                      </m:r>
                      <m:r>
                        <w:ins w:id="1139" w:author="Hellmann, Simon" w:date="2025-08-31T11:59:00Z">
                          <w:rPr>
                            <w:rFonts w:ascii="Cambria Math" w:hAnsi="Cambria Math"/>
                            <w:color w:val="000000" w:themeColor="text1"/>
                            <w:sz w:val="22"/>
                            <w:szCs w:val="21"/>
                            <w:lang w:val="en-US"/>
                          </w:rPr>
                          <m:t>∈</m:t>
                        </w:ins>
                      </m:r>
                      <m:d>
                        <m:dPr>
                          <m:begChr m:val="{"/>
                          <m:endChr m:val="}"/>
                          <m:ctrlPr>
                            <w:ins w:id="1140" w:author="Hellmann, Simon" w:date="2025-08-31T11:59:00Z">
                              <w:rPr>
                                <w:rFonts w:ascii="Cambria Math" w:hAnsi="Cambria Math"/>
                                <w:i/>
                                <w:color w:val="000000" w:themeColor="text1"/>
                                <w:sz w:val="22"/>
                                <w:szCs w:val="21"/>
                                <w:lang w:val="en-US"/>
                              </w:rPr>
                            </w:ins>
                          </m:ctrlPr>
                        </m:dPr>
                        <m:e>
                          <m:r>
                            <w:ins w:id="1141" w:author="Hellmann, Simon" w:date="2025-08-31T11:59:00Z">
                              <w:rPr>
                                <w:rFonts w:ascii="Cambria Math" w:hAnsi="Cambria Math"/>
                                <w:color w:val="000000" w:themeColor="text1"/>
                                <w:sz w:val="22"/>
                                <w:szCs w:val="21"/>
                                <w:lang w:val="en-US"/>
                              </w:rPr>
                              <m:t>1,2</m:t>
                            </w:ins>
                          </m:r>
                        </m:e>
                      </m:d>
                      <m:r>
                        <w:ins w:id="1142" w:author="Hellmann, Simon" w:date="2025-08-31T11:59:00Z">
                          <w:rPr>
                            <w:rFonts w:ascii="Cambria Math" w:hAnsi="Cambria Math"/>
                            <w:color w:val="000000" w:themeColor="text1"/>
                            <w:sz w:val="22"/>
                            <w:szCs w:val="21"/>
                            <w:lang w:val="en-US"/>
                          </w:rPr>
                          <m:t>.</m:t>
                        </w:ins>
                      </m:r>
                    </m:e>
                  </m:mr>
                </m:m>
              </m:oMath>
            </m:oMathPara>
          </w:p>
        </w:tc>
        <w:tc>
          <w:tcPr>
            <w:tcW w:w="685" w:type="pct"/>
            <w:vAlign w:val="center"/>
          </w:tcPr>
          <w:p w14:paraId="16350C92" w14:textId="5337CBE3" w:rsidR="00A10A25" w:rsidRPr="00FE05FF" w:rsidRDefault="00A10A25">
            <w:pPr>
              <w:pStyle w:val="Beschriftung"/>
              <w:jc w:val="right"/>
              <w:rPr>
                <w:lang w:val="en-US"/>
              </w:rPr>
            </w:pPr>
            <w:bookmarkStart w:id="1143" w:name="_Ref18811067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144" w:author="Hellmann, Simon" w:date="2025-08-31T12:14:00Z">
              <w:r w:rsidR="00C64143">
                <w:rPr>
                  <w:noProof/>
                </w:rPr>
                <w:t>19</w:t>
              </w:r>
            </w:ins>
            <w:del w:id="1145" w:author="Hellmann, Simon" w:date="2025-08-31T12:14:00Z">
              <w:r w:rsidR="00F7388A" w:rsidDel="00C64143">
                <w:rPr>
                  <w:noProof/>
                </w:rPr>
                <w:delText>11</w:delText>
              </w:r>
            </w:del>
            <w:r>
              <w:fldChar w:fldCharType="end"/>
            </w:r>
            <w:r>
              <w:t>)</w:t>
            </w:r>
            <w:bookmarkEnd w:id="1143"/>
          </w:p>
        </w:tc>
      </w:tr>
      <w:tr w:rsidR="00085B5A" w:rsidRPr="00085B5A" w:rsidDel="00BB59BF" w14:paraId="45B54C9C" w14:textId="25A356A0" w:rsidTr="00A10A25">
        <w:trPr>
          <w:del w:id="1146" w:author="Hellmann, Simon" w:date="2025-08-31T11:59:00Z"/>
        </w:trPr>
        <w:tc>
          <w:tcPr>
            <w:tcW w:w="4315" w:type="pct"/>
            <w:vAlign w:val="center"/>
          </w:tcPr>
          <w:p w14:paraId="79FFD10F" w14:textId="47ACA115" w:rsidR="00085B5A" w:rsidDel="00BB59BF" w:rsidRDefault="00AF0FDC">
            <w:pPr>
              <w:jc w:val="center"/>
              <w:rPr>
                <w:del w:id="1147" w:author="Hellmann, Simon" w:date="2025-08-31T11:59:00Z"/>
                <w:color w:val="000000" w:themeColor="text1"/>
                <w:sz w:val="22"/>
                <w:szCs w:val="21"/>
                <w:lang w:val="en-US"/>
              </w:rPr>
            </w:pPr>
            <m:oMathPara>
              <m:oMath>
                <m:m>
                  <m:mPr>
                    <m:mcs>
                      <m:mc>
                        <m:mcPr>
                          <m:count m:val="2"/>
                          <m:mcJc m:val="center"/>
                        </m:mcPr>
                      </m:mc>
                    </m:mcs>
                    <m:ctrlPr>
                      <w:del w:id="1148" w:author="Hellmann, Simon" w:date="2025-08-31T11:59:00Z">
                        <w:rPr>
                          <w:rFonts w:ascii="Cambria Math" w:hAnsi="Cambria Math"/>
                          <w:i/>
                          <w:color w:val="000000" w:themeColor="text1"/>
                          <w:sz w:val="22"/>
                          <w:szCs w:val="21"/>
                          <w:lang w:val="en-US"/>
                        </w:rPr>
                      </w:del>
                    </m:ctrlPr>
                  </m:mPr>
                  <m:mr>
                    <m:e>
                      <m:ctrlPr>
                        <w:del w:id="1149" w:author="Hellmann, Simon" w:date="2025-08-31T11:59:00Z">
                          <w:rPr>
                            <w:rFonts w:ascii="Cambria Math" w:eastAsia="Cambria Math" w:hAnsi="Cambria Math" w:cs="Cambria Math"/>
                            <w:i/>
                            <w:color w:val="000000" w:themeColor="text1"/>
                            <w:szCs w:val="21"/>
                            <w:lang w:val="en-US"/>
                          </w:rPr>
                        </w:del>
                      </m:ctrlPr>
                    </m:e>
                    <m:e>
                      <m:ctrlPr>
                        <w:del w:id="1150" w:author="Hellmann, Simon" w:date="2025-08-31T11:59:00Z">
                          <w:rPr>
                            <w:rFonts w:ascii="Cambria Math" w:eastAsia="Cambria Math" w:hAnsi="Cambria Math" w:cs="Cambria Math"/>
                            <w:i/>
                            <w:color w:val="000000" w:themeColor="text1"/>
                            <w:szCs w:val="21"/>
                            <w:lang w:val="en-US"/>
                          </w:rPr>
                        </w:del>
                      </m:ctrlPr>
                    </m:e>
                  </m:mr>
                  <m:mr>
                    <m:e>
                      <m:ctrlPr>
                        <w:del w:id="1151" w:author="Hellmann, Simon" w:date="2025-08-31T11:59:00Z">
                          <w:rPr>
                            <w:rFonts w:ascii="Cambria Math" w:eastAsia="Cambria Math" w:hAnsi="Cambria Math" w:cs="Cambria Math"/>
                            <w:i/>
                            <w:color w:val="000000" w:themeColor="text1"/>
                            <w:szCs w:val="21"/>
                            <w:lang w:val="en-US"/>
                          </w:rPr>
                        </w:del>
                      </m:ctrlPr>
                    </m:e>
                    <m:e/>
                  </m:mr>
                </m:m>
              </m:oMath>
            </m:oMathPara>
          </w:p>
        </w:tc>
        <w:tc>
          <w:tcPr>
            <w:tcW w:w="685" w:type="pct"/>
            <w:vAlign w:val="center"/>
          </w:tcPr>
          <w:p w14:paraId="66041562" w14:textId="44AC6B76" w:rsidR="00085B5A" w:rsidRPr="00085B5A" w:rsidDel="00BB59BF" w:rsidRDefault="00085B5A">
            <w:pPr>
              <w:pStyle w:val="Beschriftung"/>
              <w:jc w:val="right"/>
              <w:rPr>
                <w:del w:id="1152" w:author="Hellmann, Simon" w:date="2025-08-31T11:59:00Z"/>
                <w:lang w:val="en-US"/>
                <w:rPrChange w:id="1153" w:author="Hellmann, Simon" w:date="2025-08-30T17:43:00Z">
                  <w:rPr>
                    <w:del w:id="1154" w:author="Hellmann, Simon" w:date="2025-08-31T11:59:00Z"/>
                  </w:rPr>
                </w:rPrChange>
              </w:rPr>
            </w:pPr>
          </w:p>
        </w:tc>
      </w:tr>
      <w:tr w:rsidR="00085B5A" w:rsidRPr="00085B5A" w:rsidDel="00AE5FE5" w14:paraId="1CEB6985" w14:textId="2B8108BD" w:rsidTr="00A10A25">
        <w:trPr>
          <w:del w:id="1155" w:author="Hellmann, Simon" w:date="2025-08-30T17:54:00Z"/>
        </w:trPr>
        <w:tc>
          <w:tcPr>
            <w:tcW w:w="4315" w:type="pct"/>
            <w:vAlign w:val="center"/>
          </w:tcPr>
          <w:p w14:paraId="23FB3932" w14:textId="19176622" w:rsidR="00085B5A" w:rsidRPr="00085B5A" w:rsidDel="00AE5FE5" w:rsidRDefault="00AF0FDC">
            <w:pPr>
              <w:jc w:val="center"/>
              <w:rPr>
                <w:del w:id="1156" w:author="Hellmann, Simon" w:date="2025-08-30T17:54:00Z"/>
                <w:i/>
                <w:color w:val="000000" w:themeColor="text1"/>
                <w:sz w:val="22"/>
                <w:szCs w:val="21"/>
                <w:lang w:val="en-US"/>
                <w:rPrChange w:id="1157" w:author="Hellmann, Simon" w:date="2025-08-30T17:47:00Z">
                  <w:rPr>
                    <w:del w:id="1158" w:author="Hellmann, Simon" w:date="2025-08-30T17:54:00Z"/>
                    <w:rFonts w:ascii="Cambria Math" w:eastAsia="Cambria Math" w:hAnsi="Cambria Math" w:cs="Cambria Math"/>
                    <w:i/>
                    <w:color w:val="000000" w:themeColor="text1"/>
                    <w:sz w:val="22"/>
                    <w:szCs w:val="21"/>
                    <w:lang w:val="en-US"/>
                  </w:rPr>
                </w:rPrChange>
              </w:rPr>
            </w:pPr>
            <m:oMathPara>
              <m:oMath>
                <m:sSub>
                  <m:sSubPr>
                    <m:ctrlPr>
                      <w:del w:id="1159" w:author="Hellmann, Simon" w:date="2025-08-30T17:54:00Z">
                        <w:rPr>
                          <w:rFonts w:ascii="Cambria Math" w:hAnsi="Cambria Math"/>
                          <w:i/>
                          <w:color w:val="000000" w:themeColor="text1"/>
                          <w:sz w:val="22"/>
                          <w:szCs w:val="21"/>
                          <w:lang w:val="en-US"/>
                        </w:rPr>
                      </w:del>
                    </m:ctrlPr>
                  </m:sSubPr>
                  <m:e>
                    <m:r>
                      <w:del w:id="1160" w:author="Hellmann, Simon" w:date="2025-08-30T17:54:00Z">
                        <w:rPr>
                          <w:rFonts w:ascii="Cambria Math" w:hAnsi="Cambria Math"/>
                          <w:color w:val="000000" w:themeColor="text1"/>
                          <w:sz w:val="22"/>
                          <w:szCs w:val="21"/>
                          <w:lang w:val="en-US"/>
                        </w:rPr>
                        <m:t>x</m:t>
                      </w:del>
                    </m:r>
                  </m:e>
                  <m:sub>
                    <m:r>
                      <w:del w:id="1161" w:author="Hellmann, Simon" w:date="2025-08-30T17:54:00Z">
                        <w:rPr>
                          <w:rFonts w:ascii="Cambria Math" w:hAnsi="Cambria Math"/>
                          <w:color w:val="000000" w:themeColor="text1"/>
                          <w:sz w:val="22"/>
                          <w:szCs w:val="21"/>
                          <w:lang w:val="en-US"/>
                        </w:rPr>
                        <m:t>19,k</m:t>
                      </w:del>
                    </m:r>
                  </m:sub>
                </m:sSub>
                <m:r>
                  <w:del w:id="1162" w:author="Hellmann, Simon" w:date="2025-08-30T17:54:00Z">
                    <w:rPr>
                      <w:rFonts w:ascii="Cambria Math" w:hAnsi="Cambria Math"/>
                      <w:color w:val="000000" w:themeColor="text1"/>
                      <w:sz w:val="22"/>
                      <w:szCs w:val="21"/>
                      <w:lang w:val="en-US"/>
                    </w:rPr>
                    <m:t>,</m:t>
                  </w:del>
                </m:r>
                <m:sSub>
                  <m:sSubPr>
                    <m:ctrlPr>
                      <w:del w:id="1163" w:author="Hellmann, Simon" w:date="2025-08-30T17:54:00Z">
                        <w:rPr>
                          <w:rFonts w:ascii="Cambria Math" w:hAnsi="Cambria Math"/>
                          <w:i/>
                          <w:color w:val="000000" w:themeColor="text1"/>
                          <w:sz w:val="22"/>
                          <w:szCs w:val="21"/>
                          <w:lang w:val="en-US"/>
                        </w:rPr>
                      </w:del>
                    </m:ctrlPr>
                  </m:sSubPr>
                  <m:e>
                    <m:r>
                      <w:del w:id="1164" w:author="Hellmann, Simon" w:date="2025-08-30T17:54:00Z">
                        <w:rPr>
                          <w:rFonts w:ascii="Cambria Math" w:hAnsi="Cambria Math"/>
                          <w:color w:val="000000" w:themeColor="text1"/>
                          <w:sz w:val="22"/>
                          <w:szCs w:val="21"/>
                          <w:lang w:val="en-US"/>
                        </w:rPr>
                        <m:t>x</m:t>
                      </w:del>
                    </m:r>
                  </m:e>
                  <m:sub>
                    <m:r>
                      <w:del w:id="1165" w:author="Hellmann, Simon" w:date="2025-08-30T17:54:00Z">
                        <w:rPr>
                          <w:rFonts w:ascii="Cambria Math" w:hAnsi="Cambria Math"/>
                          <w:color w:val="000000" w:themeColor="text1"/>
                          <w:sz w:val="22"/>
                          <w:szCs w:val="21"/>
                          <w:lang w:val="en-US"/>
                        </w:rPr>
                        <m:t>20,k</m:t>
                      </w:del>
                    </m:r>
                  </m:sub>
                </m:sSub>
                <m:r>
                  <w:del w:id="1166" w:author="Hellmann, Simon" w:date="2025-08-30T17:54:00Z">
                    <w:rPr>
                      <w:rFonts w:ascii="Cambria Math" w:hAnsi="Cambria Math"/>
                      <w:color w:val="000000" w:themeColor="text1"/>
                      <w:sz w:val="22"/>
                      <w:szCs w:val="21"/>
                      <w:lang w:val="en-US"/>
                    </w:rPr>
                    <m:t>≥0  ∀  k∈</m:t>
                  </w:del>
                </m:r>
                <m:d>
                  <m:dPr>
                    <m:begChr m:val="{"/>
                    <m:endChr m:val="}"/>
                    <m:ctrlPr>
                      <w:del w:id="1167" w:author="Hellmann, Simon" w:date="2025-08-30T17:54:00Z">
                        <w:rPr>
                          <w:rFonts w:ascii="Cambria Math" w:hAnsi="Cambria Math"/>
                          <w:i/>
                          <w:color w:val="000000" w:themeColor="text1"/>
                          <w:sz w:val="22"/>
                          <w:szCs w:val="21"/>
                          <w:lang w:val="en-US"/>
                        </w:rPr>
                      </w:del>
                    </m:ctrlPr>
                  </m:dPr>
                  <m:e>
                    <m:r>
                      <w:del w:id="1168" w:author="Hellmann, Simon" w:date="2025-08-30T17:54:00Z">
                        <w:rPr>
                          <w:rFonts w:ascii="Cambria Math" w:hAnsi="Cambria Math"/>
                          <w:color w:val="000000" w:themeColor="text1"/>
                          <w:sz w:val="22"/>
                          <w:szCs w:val="21"/>
                          <w:lang w:val="en-US"/>
                        </w:rPr>
                        <m:t>0,…,</m:t>
                      </w:del>
                    </m:r>
                    <m:sSub>
                      <m:sSubPr>
                        <m:ctrlPr>
                          <w:del w:id="1169" w:author="Hellmann, Simon" w:date="2025-08-30T17:54:00Z">
                            <w:rPr>
                              <w:rFonts w:ascii="Cambria Math" w:hAnsi="Cambria Math"/>
                              <w:i/>
                              <w:color w:val="000000" w:themeColor="text1"/>
                              <w:sz w:val="22"/>
                              <w:szCs w:val="21"/>
                              <w:lang w:val="en-US"/>
                            </w:rPr>
                          </w:del>
                        </m:ctrlPr>
                      </m:sSubPr>
                      <m:e>
                        <m:r>
                          <w:del w:id="1170" w:author="Hellmann, Simon" w:date="2025-08-30T17:54:00Z">
                            <w:rPr>
                              <w:rFonts w:ascii="Cambria Math" w:hAnsi="Cambria Math"/>
                              <w:color w:val="000000" w:themeColor="text1"/>
                              <w:sz w:val="22"/>
                              <w:szCs w:val="21"/>
                              <w:lang w:val="en-US"/>
                            </w:rPr>
                            <m:t>N</m:t>
                          </w:del>
                        </m:r>
                      </m:e>
                      <m:sub>
                        <m:r>
                          <w:del w:id="1171" w:author="Hellmann, Simon" w:date="2025-08-30T17:54:00Z">
                            <w:rPr>
                              <w:rFonts w:ascii="Cambria Math" w:hAnsi="Cambria Math"/>
                              <w:color w:val="000000" w:themeColor="text1"/>
                              <w:sz w:val="22"/>
                              <w:szCs w:val="21"/>
                              <w:lang w:val="en-US"/>
                            </w:rPr>
                            <m:t>p</m:t>
                          </w:del>
                        </m:r>
                      </m:sub>
                    </m:sSub>
                  </m:e>
                </m:d>
              </m:oMath>
            </m:oMathPara>
          </w:p>
          <w:p w14:paraId="78EC7F94" w14:textId="02600B4A" w:rsidR="00085B5A" w:rsidRPr="00085B5A" w:rsidDel="00AE5FE5" w:rsidRDefault="00085B5A">
            <w:pPr>
              <w:jc w:val="center"/>
              <w:rPr>
                <w:del w:id="1172" w:author="Hellmann, Simon" w:date="2025-08-30T17:54:00Z"/>
                <w:i/>
                <w:color w:val="000000" w:themeColor="text1"/>
                <w:sz w:val="22"/>
                <w:szCs w:val="21"/>
                <w:lang w:val="en-US"/>
              </w:rPr>
            </w:pPr>
            <m:oMathPara>
              <m:oMath>
                <m:r>
                  <w:del w:id="1173" w:author="Hellmann, Simon" w:date="2025-08-30T17:54:00Z">
                    <w:rPr>
                      <w:rFonts w:ascii="Cambria Math" w:eastAsia="Cambria Math" w:hAnsi="Cambria Math" w:cs="Cambria Math"/>
                      <w:color w:val="000000" w:themeColor="text1"/>
                      <w:sz w:val="22"/>
                      <w:szCs w:val="21"/>
                      <w:lang w:val="en-US"/>
                    </w:rPr>
                    <m:t>0≤</m:t>
                  </w:del>
                </m:r>
                <m:sSub>
                  <m:sSubPr>
                    <m:ctrlPr>
                      <w:del w:id="1174" w:author="Hellmann, Simon" w:date="2025-08-30T17:54:00Z">
                        <w:rPr>
                          <w:rFonts w:ascii="Cambria Math" w:hAnsi="Cambria Math"/>
                          <w:i/>
                          <w:color w:val="000000" w:themeColor="text1"/>
                          <w:sz w:val="22"/>
                          <w:szCs w:val="21"/>
                          <w:lang w:val="en-US"/>
                        </w:rPr>
                      </w:del>
                    </m:ctrlPr>
                  </m:sSubPr>
                  <m:e>
                    <m:r>
                      <w:del w:id="1175" w:author="Hellmann, Simon" w:date="2025-08-30T17:54:00Z">
                        <w:rPr>
                          <w:rFonts w:ascii="Cambria Math" w:hAnsi="Cambria Math"/>
                          <w:color w:val="000000" w:themeColor="text1"/>
                          <w:sz w:val="22"/>
                          <w:szCs w:val="21"/>
                          <w:lang w:val="en-US"/>
                        </w:rPr>
                        <m:t>u</m:t>
                      </w:del>
                    </m:r>
                  </m:e>
                  <m:sub>
                    <m:r>
                      <w:del w:id="1176" w:author="Hellmann, Simon" w:date="2025-08-30T17:54:00Z">
                        <w:rPr>
                          <w:rFonts w:ascii="Cambria Math" w:hAnsi="Cambria Math"/>
                          <w:color w:val="000000" w:themeColor="text1"/>
                          <w:sz w:val="22"/>
                          <w:szCs w:val="21"/>
                          <w:lang w:val="en-US"/>
                        </w:rPr>
                        <m:t>i,k</m:t>
                      </w:del>
                    </m:r>
                  </m:sub>
                </m:sSub>
                <m:r>
                  <w:del w:id="1177" w:author="Hellmann, Simon" w:date="2025-08-30T17:54:00Z">
                    <w:rPr>
                      <w:rFonts w:ascii="Cambria Math" w:eastAsia="Cambria Math" w:hAnsi="Cambria Math" w:cs="Cambria Math"/>
                      <w:color w:val="000000" w:themeColor="text1"/>
                      <w:sz w:val="22"/>
                      <w:szCs w:val="21"/>
                      <w:lang w:val="en-US"/>
                    </w:rPr>
                    <m:t xml:space="preserve">≤1 </m:t>
                  </w:del>
                </m:r>
                <m:r>
                  <w:del w:id="1178" w:author="Hellmann, Simon" w:date="2025-08-30T17:54:00Z">
                    <w:rPr>
                      <w:rFonts w:ascii="Cambria Math" w:hAnsi="Cambria Math"/>
                      <w:color w:val="000000" w:themeColor="text1"/>
                      <w:sz w:val="22"/>
                      <w:szCs w:val="21"/>
                      <w:lang w:val="en-US"/>
                    </w:rPr>
                    <m:t>∀  i ∈</m:t>
                  </w:del>
                </m:r>
                <m:d>
                  <m:dPr>
                    <m:begChr m:val="{"/>
                    <m:endChr m:val="}"/>
                    <m:ctrlPr>
                      <w:del w:id="1179" w:author="Hellmann, Simon" w:date="2025-08-30T17:54:00Z">
                        <w:rPr>
                          <w:rFonts w:ascii="Cambria Math" w:hAnsi="Cambria Math"/>
                          <w:i/>
                          <w:color w:val="000000" w:themeColor="text1"/>
                          <w:sz w:val="22"/>
                          <w:szCs w:val="21"/>
                          <w:lang w:val="en-US"/>
                        </w:rPr>
                      </w:del>
                    </m:ctrlPr>
                  </m:dPr>
                  <m:e>
                    <m:r>
                      <w:del w:id="1180" w:author="Hellmann, Simon" w:date="2025-08-30T17:54:00Z">
                        <w:rPr>
                          <w:rFonts w:ascii="Cambria Math" w:hAnsi="Cambria Math"/>
                          <w:color w:val="000000" w:themeColor="text1"/>
                          <w:sz w:val="22"/>
                          <w:szCs w:val="21"/>
                          <w:lang w:val="en-US"/>
                        </w:rPr>
                        <m:t>1,…,4</m:t>
                      </w:del>
                    </m:r>
                  </m:e>
                </m:d>
                <m:r>
                  <w:del w:id="1181" w:author="Hellmann, Simon" w:date="2025-08-30T17:54:00Z">
                    <w:rPr>
                      <w:rFonts w:ascii="Cambria Math" w:hAnsi="Cambria Math"/>
                      <w:color w:val="000000" w:themeColor="text1"/>
                      <w:sz w:val="22"/>
                      <w:szCs w:val="21"/>
                      <w:lang w:val="en-US"/>
                    </w:rPr>
                    <m:t>, k∈</m:t>
                  </w:del>
                </m:r>
                <m:d>
                  <m:dPr>
                    <m:begChr m:val="{"/>
                    <m:endChr m:val="}"/>
                    <m:ctrlPr>
                      <w:del w:id="1182" w:author="Hellmann, Simon" w:date="2025-08-30T17:54:00Z">
                        <w:rPr>
                          <w:rFonts w:ascii="Cambria Math" w:hAnsi="Cambria Math"/>
                          <w:i/>
                          <w:color w:val="000000" w:themeColor="text1"/>
                          <w:sz w:val="22"/>
                          <w:szCs w:val="21"/>
                          <w:lang w:val="en-US"/>
                        </w:rPr>
                      </w:del>
                    </m:ctrlPr>
                  </m:dPr>
                  <m:e>
                    <m:r>
                      <w:del w:id="1183" w:author="Hellmann, Simon" w:date="2025-08-30T17:54:00Z">
                        <w:rPr>
                          <w:rFonts w:ascii="Cambria Math" w:hAnsi="Cambria Math"/>
                          <w:color w:val="000000" w:themeColor="text1"/>
                          <w:sz w:val="22"/>
                          <w:szCs w:val="21"/>
                          <w:lang w:val="en-US"/>
                        </w:rPr>
                        <m:t>0,…,</m:t>
                      </w:del>
                    </m:r>
                    <m:sSub>
                      <m:sSubPr>
                        <m:ctrlPr>
                          <w:del w:id="1184" w:author="Hellmann, Simon" w:date="2025-08-30T17:54:00Z">
                            <w:rPr>
                              <w:rFonts w:ascii="Cambria Math" w:hAnsi="Cambria Math"/>
                              <w:i/>
                              <w:color w:val="000000" w:themeColor="text1"/>
                              <w:sz w:val="22"/>
                              <w:szCs w:val="21"/>
                              <w:lang w:val="en-US"/>
                            </w:rPr>
                          </w:del>
                        </m:ctrlPr>
                      </m:sSubPr>
                      <m:e>
                        <m:r>
                          <w:del w:id="1185" w:author="Hellmann, Simon" w:date="2025-08-30T17:54:00Z">
                            <w:rPr>
                              <w:rFonts w:ascii="Cambria Math" w:hAnsi="Cambria Math"/>
                              <w:color w:val="000000" w:themeColor="text1"/>
                              <w:sz w:val="22"/>
                              <w:szCs w:val="21"/>
                              <w:lang w:val="en-US"/>
                            </w:rPr>
                            <m:t>N</m:t>
                          </w:del>
                        </m:r>
                      </m:e>
                      <m:sub>
                        <m:r>
                          <w:del w:id="1186" w:author="Hellmann, Simon" w:date="2025-08-30T17:54:00Z">
                            <w:rPr>
                              <w:rFonts w:ascii="Cambria Math" w:hAnsi="Cambria Math"/>
                              <w:color w:val="000000" w:themeColor="text1"/>
                              <w:sz w:val="22"/>
                              <w:szCs w:val="21"/>
                              <w:lang w:val="en-US"/>
                            </w:rPr>
                            <m:t>p</m:t>
                          </w:del>
                        </m:r>
                      </m:sub>
                    </m:sSub>
                  </m:e>
                </m:d>
              </m:oMath>
            </m:oMathPara>
          </w:p>
          <w:p w14:paraId="48F95769" w14:textId="38DA0373" w:rsidR="00085B5A" w:rsidRPr="00085B5A" w:rsidDel="00AE5FE5" w:rsidRDefault="00AF0FDC">
            <w:pPr>
              <w:jc w:val="center"/>
              <w:rPr>
                <w:del w:id="1187" w:author="Hellmann, Simon" w:date="2025-08-30T17:54:00Z"/>
                <w:i/>
                <w:color w:val="000000" w:themeColor="text1"/>
                <w:sz w:val="22"/>
                <w:szCs w:val="21"/>
                <w:lang w:val="en-US"/>
              </w:rPr>
            </w:pPr>
            <m:oMathPara>
              <m:oMath>
                <m:sSub>
                  <m:sSubPr>
                    <m:ctrlPr>
                      <w:del w:id="1188" w:author="Hellmann, Simon" w:date="2025-08-30T17:54:00Z">
                        <w:rPr>
                          <w:rFonts w:ascii="Cambria Math" w:eastAsia="Cambria Math" w:hAnsi="Cambria Math" w:cs="Cambria Math"/>
                          <w:i/>
                          <w:color w:val="000000" w:themeColor="text1"/>
                          <w:sz w:val="22"/>
                          <w:szCs w:val="21"/>
                          <w:lang w:val="en-US"/>
                        </w:rPr>
                      </w:del>
                    </m:ctrlPr>
                  </m:sSubPr>
                  <m:e>
                    <m:r>
                      <w:del w:id="1189" w:author="Hellmann, Simon" w:date="2025-08-30T17:54:00Z">
                        <w:rPr>
                          <w:rFonts w:ascii="Cambria Math" w:eastAsia="Cambria Math" w:hAnsi="Cambria Math" w:cs="Cambria Math"/>
                          <w:color w:val="000000" w:themeColor="text1"/>
                          <w:sz w:val="22"/>
                          <w:szCs w:val="21"/>
                          <w:lang w:val="en-US"/>
                        </w:rPr>
                        <m:t>l</m:t>
                      </w:del>
                    </m:r>
                  </m:e>
                  <m:sub>
                    <m:r>
                      <w:del w:id="1190" w:author="Hellmann, Simon" w:date="2025-08-30T17:54:00Z">
                        <w:rPr>
                          <w:rFonts w:ascii="Cambria Math" w:eastAsia="Cambria Math" w:hAnsi="Cambria Math" w:cs="Cambria Math"/>
                          <w:color w:val="000000" w:themeColor="text1"/>
                          <w:sz w:val="22"/>
                          <w:szCs w:val="21"/>
                          <w:lang w:val="en-US"/>
                        </w:rPr>
                        <m:t>k</m:t>
                      </w:del>
                    </m:r>
                  </m:sub>
                </m:sSub>
                <m:r>
                  <w:del w:id="1191" w:author="Hellmann, Simon" w:date="2025-08-30T17:54:00Z">
                    <w:rPr>
                      <w:rFonts w:ascii="Cambria Math" w:hAnsi="Cambria Math"/>
                      <w:color w:val="000000" w:themeColor="text1"/>
                      <w:sz w:val="22"/>
                      <w:szCs w:val="21"/>
                      <w:lang w:val="en-US"/>
                    </w:rPr>
                    <m:t>-</m:t>
                  </w:del>
                </m:r>
                <m:sSub>
                  <m:sSubPr>
                    <m:ctrlPr>
                      <w:del w:id="1192" w:author="Hellmann, Simon" w:date="2025-08-30T17:54:00Z">
                        <w:rPr>
                          <w:rFonts w:ascii="Cambria Math" w:hAnsi="Cambria Math"/>
                          <w:i/>
                          <w:color w:val="000000" w:themeColor="text1"/>
                          <w:sz w:val="22"/>
                          <w:szCs w:val="21"/>
                          <w:lang w:val="en-US"/>
                        </w:rPr>
                      </w:del>
                    </m:ctrlPr>
                  </m:sSubPr>
                  <m:e>
                    <m:r>
                      <w:del w:id="1193" w:author="Hellmann, Simon" w:date="2025-08-30T17:54:00Z">
                        <w:rPr>
                          <w:rFonts w:ascii="Cambria Math" w:hAnsi="Cambria Math"/>
                          <w:color w:val="000000" w:themeColor="text1"/>
                          <w:sz w:val="22"/>
                          <w:szCs w:val="21"/>
                          <w:lang w:val="en-US"/>
                        </w:rPr>
                        <m:t>ϵ</m:t>
                      </w:del>
                    </m:r>
                  </m:e>
                  <m:sub>
                    <m:r>
                      <w:del w:id="1194" w:author="Hellmann, Simon" w:date="2025-08-30T17:54:00Z">
                        <w:rPr>
                          <w:rFonts w:ascii="Cambria Math" w:hAnsi="Cambria Math"/>
                          <w:color w:val="000000" w:themeColor="text1"/>
                          <w:sz w:val="22"/>
                          <w:szCs w:val="21"/>
                          <w:lang w:val="en-US"/>
                        </w:rPr>
                        <m:t>1</m:t>
                      </w:del>
                    </m:r>
                  </m:sub>
                </m:sSub>
                <m:r>
                  <w:del w:id="1195" w:author="Hellmann, Simon" w:date="2025-08-30T17:54:00Z">
                    <w:rPr>
                      <w:rFonts w:ascii="Cambria Math" w:hAnsi="Cambria Math"/>
                      <w:color w:val="000000" w:themeColor="text1"/>
                      <w:sz w:val="22"/>
                      <w:szCs w:val="21"/>
                      <w:lang w:val="en-US"/>
                    </w:rPr>
                    <m:t>≤0.95  ∀  k∈{0,…,</m:t>
                  </w:del>
                </m:r>
                <m:sSub>
                  <m:sSubPr>
                    <m:ctrlPr>
                      <w:del w:id="1196" w:author="Hellmann, Simon" w:date="2025-08-30T17:54:00Z">
                        <w:rPr>
                          <w:rFonts w:ascii="Cambria Math" w:hAnsi="Cambria Math"/>
                          <w:i/>
                          <w:color w:val="000000" w:themeColor="text1"/>
                          <w:sz w:val="22"/>
                          <w:szCs w:val="21"/>
                          <w:lang w:val="en-US"/>
                        </w:rPr>
                      </w:del>
                    </m:ctrlPr>
                  </m:sSubPr>
                  <m:e>
                    <m:r>
                      <w:del w:id="1197" w:author="Hellmann, Simon" w:date="2025-08-30T17:54:00Z">
                        <w:rPr>
                          <w:rFonts w:ascii="Cambria Math" w:hAnsi="Cambria Math"/>
                          <w:color w:val="000000" w:themeColor="text1"/>
                          <w:sz w:val="22"/>
                          <w:szCs w:val="21"/>
                          <w:lang w:val="en-US"/>
                        </w:rPr>
                        <m:t>N</m:t>
                      </w:del>
                    </m:r>
                  </m:e>
                  <m:sub>
                    <m:r>
                      <w:del w:id="1198" w:author="Hellmann, Simon" w:date="2025-08-30T17:54:00Z">
                        <w:rPr>
                          <w:rFonts w:ascii="Cambria Math" w:hAnsi="Cambria Math"/>
                          <w:color w:val="000000" w:themeColor="text1"/>
                          <w:sz w:val="22"/>
                          <w:szCs w:val="21"/>
                          <w:lang w:val="en-US"/>
                        </w:rPr>
                        <m:t>p</m:t>
                      </w:del>
                    </m:r>
                  </m:sub>
                </m:sSub>
                <m:r>
                  <w:del w:id="1199" w:author="Hellmann, Simon" w:date="2025-08-30T17:54:00Z">
                    <w:rPr>
                      <w:rFonts w:ascii="Cambria Math" w:hAnsi="Cambria Math"/>
                      <w:color w:val="000000" w:themeColor="text1"/>
                      <w:sz w:val="22"/>
                      <w:szCs w:val="21"/>
                      <w:lang w:val="en-US"/>
                    </w:rPr>
                    <m:t>}</m:t>
                  </w:del>
                </m:r>
              </m:oMath>
            </m:oMathPara>
          </w:p>
          <w:p w14:paraId="437EBDA2" w14:textId="58573319" w:rsidR="00085B5A" w:rsidRPr="00085B5A" w:rsidDel="00AE5FE5" w:rsidRDefault="00085B5A">
            <w:pPr>
              <w:jc w:val="center"/>
              <w:rPr>
                <w:del w:id="1200" w:author="Hellmann, Simon" w:date="2025-08-30T17:54:00Z"/>
                <w:i/>
                <w:color w:val="000000" w:themeColor="text1"/>
                <w:sz w:val="22"/>
                <w:szCs w:val="21"/>
                <w:lang w:val="en-US"/>
              </w:rPr>
            </w:pPr>
            <m:oMathPara>
              <m:oMath>
                <m:r>
                  <w:del w:id="1201" w:author="Hellmann, Simon" w:date="2025-08-30T17:54:00Z">
                    <w:rPr>
                      <w:rFonts w:ascii="Cambria Math" w:hAnsi="Cambria Math"/>
                      <w:color w:val="000000" w:themeColor="text1"/>
                      <w:sz w:val="22"/>
                      <w:szCs w:val="21"/>
                      <w:lang w:val="en-US"/>
                    </w:rPr>
                    <m:t>-</m:t>
                  </w:del>
                </m:r>
                <m:sSub>
                  <m:sSubPr>
                    <m:ctrlPr>
                      <w:del w:id="1202" w:author="Hellmann, Simon" w:date="2025-08-30T17:54:00Z">
                        <w:rPr>
                          <w:rFonts w:ascii="Cambria Math" w:eastAsia="Cambria Math" w:hAnsi="Cambria Math" w:cs="Cambria Math"/>
                          <w:i/>
                          <w:color w:val="000000" w:themeColor="text1"/>
                          <w:sz w:val="22"/>
                          <w:szCs w:val="21"/>
                          <w:lang w:val="en-US"/>
                        </w:rPr>
                      </w:del>
                    </m:ctrlPr>
                  </m:sSubPr>
                  <m:e>
                    <m:r>
                      <w:del w:id="1203" w:author="Hellmann, Simon" w:date="2025-08-30T17:54:00Z">
                        <w:rPr>
                          <w:rFonts w:ascii="Cambria Math" w:eastAsia="Cambria Math" w:hAnsi="Cambria Math" w:cs="Cambria Math"/>
                          <w:color w:val="000000" w:themeColor="text1"/>
                          <w:sz w:val="22"/>
                          <w:szCs w:val="21"/>
                          <w:lang w:val="en-US"/>
                        </w:rPr>
                        <m:t>l</m:t>
                      </w:del>
                    </m:r>
                  </m:e>
                  <m:sub>
                    <m:r>
                      <w:del w:id="1204" w:author="Hellmann, Simon" w:date="2025-08-30T17:54:00Z">
                        <w:rPr>
                          <w:rFonts w:ascii="Cambria Math" w:eastAsia="Cambria Math" w:hAnsi="Cambria Math" w:cs="Cambria Math"/>
                          <w:color w:val="000000" w:themeColor="text1"/>
                          <w:sz w:val="22"/>
                          <w:szCs w:val="21"/>
                          <w:lang w:val="en-US"/>
                        </w:rPr>
                        <m:t>k</m:t>
                      </w:del>
                    </m:r>
                  </m:sub>
                </m:sSub>
                <m:r>
                  <w:del w:id="1205" w:author="Hellmann, Simon" w:date="2025-08-30T17:54:00Z">
                    <w:rPr>
                      <w:rFonts w:ascii="Cambria Math" w:hAnsi="Cambria Math"/>
                      <w:color w:val="000000" w:themeColor="text1"/>
                      <w:sz w:val="22"/>
                      <w:szCs w:val="21"/>
                      <w:lang w:val="en-US"/>
                    </w:rPr>
                    <m:t>-</m:t>
                  </w:del>
                </m:r>
                <m:sSub>
                  <m:sSubPr>
                    <m:ctrlPr>
                      <w:del w:id="1206" w:author="Hellmann, Simon" w:date="2025-08-30T17:54:00Z">
                        <w:rPr>
                          <w:rFonts w:ascii="Cambria Math" w:hAnsi="Cambria Math"/>
                          <w:i/>
                          <w:color w:val="000000" w:themeColor="text1"/>
                          <w:sz w:val="22"/>
                          <w:szCs w:val="21"/>
                          <w:lang w:val="en-US"/>
                        </w:rPr>
                      </w:del>
                    </m:ctrlPr>
                  </m:sSubPr>
                  <m:e>
                    <m:r>
                      <w:del w:id="1207" w:author="Hellmann, Simon" w:date="2025-08-30T17:54:00Z">
                        <w:rPr>
                          <w:rFonts w:ascii="Cambria Math" w:hAnsi="Cambria Math"/>
                          <w:color w:val="000000" w:themeColor="text1"/>
                          <w:sz w:val="22"/>
                          <w:szCs w:val="21"/>
                          <w:lang w:val="en-US"/>
                        </w:rPr>
                        <m:t>ϵ</m:t>
                      </w:del>
                    </m:r>
                  </m:e>
                  <m:sub>
                    <m:r>
                      <w:del w:id="1208" w:author="Hellmann, Simon" w:date="2025-08-30T17:54:00Z">
                        <w:rPr>
                          <w:rFonts w:ascii="Cambria Math" w:hAnsi="Cambria Math"/>
                          <w:color w:val="000000" w:themeColor="text1"/>
                          <w:sz w:val="22"/>
                          <w:szCs w:val="21"/>
                          <w:lang w:val="en-US"/>
                        </w:rPr>
                        <m:t>2</m:t>
                      </w:del>
                    </m:r>
                  </m:sub>
                </m:sSub>
                <m:r>
                  <w:del w:id="1209" w:author="Hellmann, Simon" w:date="2025-08-30T17:54:00Z">
                    <w:rPr>
                      <w:rFonts w:ascii="Cambria Math" w:hAnsi="Cambria Math"/>
                      <w:color w:val="000000" w:themeColor="text1"/>
                      <w:sz w:val="22"/>
                      <w:szCs w:val="21"/>
                      <w:lang w:val="en-US"/>
                    </w:rPr>
                    <m:t>≤-0.05  ∀  k∈{0,…,</m:t>
                  </w:del>
                </m:r>
                <m:sSub>
                  <m:sSubPr>
                    <m:ctrlPr>
                      <w:del w:id="1210" w:author="Hellmann, Simon" w:date="2025-08-30T17:54:00Z">
                        <w:rPr>
                          <w:rFonts w:ascii="Cambria Math" w:hAnsi="Cambria Math"/>
                          <w:i/>
                          <w:color w:val="000000" w:themeColor="text1"/>
                          <w:sz w:val="22"/>
                          <w:szCs w:val="21"/>
                          <w:lang w:val="en-US"/>
                        </w:rPr>
                      </w:del>
                    </m:ctrlPr>
                  </m:sSubPr>
                  <m:e>
                    <m:r>
                      <w:del w:id="1211" w:author="Hellmann, Simon" w:date="2025-08-30T17:54:00Z">
                        <w:rPr>
                          <w:rFonts w:ascii="Cambria Math" w:hAnsi="Cambria Math"/>
                          <w:color w:val="000000" w:themeColor="text1"/>
                          <w:sz w:val="22"/>
                          <w:szCs w:val="21"/>
                          <w:lang w:val="en-US"/>
                        </w:rPr>
                        <m:t>N</m:t>
                      </w:del>
                    </m:r>
                  </m:e>
                  <m:sub>
                    <m:r>
                      <w:del w:id="1212" w:author="Hellmann, Simon" w:date="2025-08-30T17:54:00Z">
                        <w:rPr>
                          <w:rFonts w:ascii="Cambria Math" w:hAnsi="Cambria Math"/>
                          <w:color w:val="000000" w:themeColor="text1"/>
                          <w:sz w:val="22"/>
                          <w:szCs w:val="21"/>
                          <w:lang w:val="en-US"/>
                        </w:rPr>
                        <m:t>p</m:t>
                      </w:del>
                    </m:r>
                  </m:sub>
                </m:sSub>
                <m:r>
                  <w:del w:id="1213" w:author="Hellmann, Simon" w:date="2025-08-30T17:54:00Z">
                    <w:rPr>
                      <w:rFonts w:ascii="Cambria Math" w:hAnsi="Cambria Math"/>
                      <w:color w:val="000000" w:themeColor="text1"/>
                      <w:sz w:val="22"/>
                      <w:szCs w:val="21"/>
                      <w:lang w:val="en-US"/>
                    </w:rPr>
                    <m:t>}</m:t>
                  </w:del>
                </m:r>
              </m:oMath>
            </m:oMathPara>
          </w:p>
          <w:p w14:paraId="7031B88E" w14:textId="3AA8A06B" w:rsidR="00085B5A" w:rsidRPr="00085B5A" w:rsidDel="00AE5FE5" w:rsidRDefault="00085B5A">
            <w:pPr>
              <w:jc w:val="center"/>
              <w:rPr>
                <w:del w:id="1214" w:author="Hellmann, Simon" w:date="2025-08-30T17:54:00Z"/>
                <w:i/>
                <w:color w:val="000000" w:themeColor="text1"/>
                <w:sz w:val="22"/>
                <w:szCs w:val="21"/>
                <w:lang w:val="en-US"/>
                <w:rPrChange w:id="1215" w:author="Hellmann, Simon" w:date="2025-08-30T17:45:00Z">
                  <w:rPr>
                    <w:del w:id="1216" w:author="Hellmann, Simon" w:date="2025-08-30T17:54:00Z"/>
                    <w:color w:val="000000" w:themeColor="text1"/>
                    <w:sz w:val="22"/>
                    <w:szCs w:val="21"/>
                    <w:lang w:val="en-US"/>
                  </w:rPr>
                </w:rPrChange>
              </w:rPr>
            </w:pPr>
            <m:oMathPara>
              <m:oMath>
                <m:r>
                  <w:del w:id="1217" w:author="Hellmann, Simon" w:date="2025-08-30T17:54:00Z">
                    <w:rPr>
                      <w:rFonts w:ascii="Cambria Math" w:eastAsia="Cambria Math" w:hAnsi="Cambria Math" w:cs="Cambria Math"/>
                      <w:color w:val="000000" w:themeColor="text1"/>
                      <w:sz w:val="22"/>
                      <w:szCs w:val="21"/>
                      <w:lang w:val="en-US"/>
                    </w:rPr>
                    <m:t>0≤</m:t>
                  </w:del>
                </m:r>
                <m:sSub>
                  <m:sSubPr>
                    <m:ctrlPr>
                      <w:del w:id="1218" w:author="Hellmann, Simon" w:date="2025-08-30T17:54:00Z">
                        <w:rPr>
                          <w:rFonts w:ascii="Cambria Math" w:hAnsi="Cambria Math"/>
                          <w:i/>
                          <w:color w:val="000000" w:themeColor="text1"/>
                          <w:sz w:val="22"/>
                          <w:szCs w:val="21"/>
                          <w:lang w:val="en-US"/>
                        </w:rPr>
                      </w:del>
                    </m:ctrlPr>
                  </m:sSubPr>
                  <m:e>
                    <m:r>
                      <w:del w:id="1219" w:author="Hellmann, Simon" w:date="2025-08-30T17:54:00Z">
                        <w:rPr>
                          <w:rFonts w:ascii="Cambria Math" w:hAnsi="Cambria Math"/>
                          <w:color w:val="000000" w:themeColor="text1"/>
                          <w:sz w:val="22"/>
                          <w:szCs w:val="21"/>
                          <w:lang w:val="en-US"/>
                        </w:rPr>
                        <m:t>ϵ</m:t>
                      </w:del>
                    </m:r>
                  </m:e>
                  <m:sub>
                    <m:r>
                      <w:del w:id="1220" w:author="Hellmann, Simon" w:date="2025-08-30T17:54:00Z">
                        <w:rPr>
                          <w:rFonts w:ascii="Cambria Math" w:hAnsi="Cambria Math"/>
                          <w:color w:val="000000" w:themeColor="text1"/>
                          <w:sz w:val="22"/>
                          <w:szCs w:val="21"/>
                          <w:lang w:val="en-US"/>
                        </w:rPr>
                        <m:t>m</m:t>
                      </w:del>
                    </m:r>
                  </m:sub>
                </m:sSub>
                <m:r>
                  <w:del w:id="1221" w:author="Hellmann, Simon" w:date="2025-08-30T17:54:00Z">
                    <w:rPr>
                      <w:rFonts w:ascii="Cambria Math" w:hAnsi="Cambria Math"/>
                      <w:color w:val="000000" w:themeColor="text1"/>
                      <w:sz w:val="22"/>
                      <w:szCs w:val="21"/>
                      <w:lang w:val="en-US"/>
                    </w:rPr>
                    <m:t>≤0.05,</m:t>
                  </w:del>
                </m:r>
                <m:r>
                  <w:del w:id="1222" w:author="Hellmann, Simon" w:date="2025-08-30T17:54:00Z">
                    <w:rPr>
                      <w:rFonts w:ascii="Cambria Math" w:hAnsi="Cambria Math"/>
                      <w:color w:val="000000" w:themeColor="text1"/>
                      <w:sz w:val="22"/>
                      <w:szCs w:val="21"/>
                    </w:rPr>
                    <m:t>m</m:t>
                  </w:del>
                </m:r>
                <m:r>
                  <w:del w:id="1223" w:author="Hellmann, Simon" w:date="2025-08-30T17:54:00Z">
                    <w:rPr>
                      <w:rFonts w:ascii="Cambria Math" w:hAnsi="Cambria Math"/>
                      <w:color w:val="000000" w:themeColor="text1"/>
                      <w:sz w:val="22"/>
                      <w:szCs w:val="21"/>
                      <w:lang w:val="en-US"/>
                    </w:rPr>
                    <m:t>∈</m:t>
                  </w:del>
                </m:r>
                <m:d>
                  <m:dPr>
                    <m:begChr m:val="{"/>
                    <m:endChr m:val="}"/>
                    <m:ctrlPr>
                      <w:del w:id="1224" w:author="Hellmann, Simon" w:date="2025-08-30T17:54:00Z">
                        <w:rPr>
                          <w:rFonts w:ascii="Cambria Math" w:hAnsi="Cambria Math"/>
                          <w:i/>
                          <w:color w:val="000000" w:themeColor="text1"/>
                          <w:sz w:val="22"/>
                          <w:szCs w:val="21"/>
                          <w:lang w:val="en-US"/>
                        </w:rPr>
                      </w:del>
                    </m:ctrlPr>
                  </m:dPr>
                  <m:e>
                    <m:r>
                      <w:del w:id="1225" w:author="Hellmann, Simon" w:date="2025-08-30T17:54:00Z">
                        <w:rPr>
                          <w:rFonts w:ascii="Cambria Math" w:hAnsi="Cambria Math"/>
                          <w:color w:val="000000" w:themeColor="text1"/>
                          <w:sz w:val="22"/>
                          <w:szCs w:val="21"/>
                          <w:lang w:val="en-US"/>
                        </w:rPr>
                        <m:t>1,2</m:t>
                      </w:del>
                    </m:r>
                  </m:e>
                </m:d>
                <m:r>
                  <w:del w:id="1226" w:author="Hellmann, Simon" w:date="2025-08-30T17:54:00Z">
                    <w:rPr>
                      <w:rFonts w:ascii="Cambria Math" w:hAnsi="Cambria Math"/>
                      <w:color w:val="000000" w:themeColor="text1"/>
                      <w:sz w:val="22"/>
                      <w:szCs w:val="21"/>
                      <w:lang w:val="en-US"/>
                    </w:rPr>
                    <m:t>.</m:t>
                  </w:del>
                </m:r>
              </m:oMath>
            </m:oMathPara>
          </w:p>
        </w:tc>
        <w:tc>
          <w:tcPr>
            <w:tcW w:w="685" w:type="pct"/>
            <w:vAlign w:val="center"/>
          </w:tcPr>
          <w:p w14:paraId="3E82044A" w14:textId="721F07F4" w:rsidR="00085B5A" w:rsidRPr="00085B5A" w:rsidDel="00AE5FE5" w:rsidRDefault="00085B5A">
            <w:pPr>
              <w:pStyle w:val="Beschriftung"/>
              <w:jc w:val="right"/>
              <w:rPr>
                <w:del w:id="1227" w:author="Hellmann, Simon" w:date="2025-08-30T17:54:00Z"/>
                <w:lang w:val="en-US"/>
              </w:rPr>
            </w:pPr>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04A36C12"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66F42AA1" w:rsidR="0011577E" w:rsidRPr="0011577E" w:rsidRDefault="42E16D65" w:rsidP="0011577E">
      <w:pPr>
        <w:rPr>
          <w:lang w:val="en-US"/>
        </w:rPr>
      </w:pPr>
      <w:bookmarkStart w:id="1228" w:name="_6wli8o1hcesq"/>
      <w:bookmarkStart w:id="1229" w:name="_csd3dl2lh67e"/>
      <w:bookmarkStart w:id="1230" w:name="_z8yjp0j8q7kp"/>
      <w:bookmarkEnd w:id="1228"/>
      <w:bookmarkEnd w:id="1229"/>
      <w:bookmarkEnd w:id="1230"/>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0F970EC9" w:rsidR="0040094A" w:rsidRDefault="2951C5AE" w:rsidP="0040094A">
      <w:pPr>
        <w:rPr>
          <w:lang w:val="en-US"/>
        </w:rPr>
      </w:pPr>
      <w:r w:rsidRPr="2951C5AE">
        <w:rPr>
          <w:lang w:val="en-US"/>
        </w:rPr>
        <w:t xml:space="preserve">The </w:t>
      </w:r>
      <w:r w:rsidR="42E16D65" w:rsidRPr="00220152">
        <w:rPr>
          <w:i/>
          <w:lang w:val="en-US"/>
        </w:rPr>
        <w:t>do-mpc</w:t>
      </w:r>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hyperlink w:anchor="_CTVL001e48928d35d2345349c7085abe4257f69" w:tooltip="Finlayson, B. A. (1980): Orthogonal collocation on finite elements—progress and potential. Mathematics and Computers in Simulation 22 (1), 11–17." w:history="1">
            <w:r w:rsidR="00C40BC0" w:rsidRPr="00C40BC0">
              <w:rPr>
                <w:lang w:val="en-US"/>
              </w:rPr>
              <w:t>(Finlayson, 1980)</w:t>
            </w:r>
          </w:hyperlink>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08714FB1"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Gauss-Radau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}</w:instrText>
          </w:r>
          <w:r w:rsidR="008A3ABF">
            <w:rPr>
              <w:lang w:val="en-US"/>
            </w:rPr>
            <w:fldChar w:fldCharType="separate"/>
          </w:r>
          <w:hyperlink w:anchor="_CTVL0017cf08b89c4ed4dafbbf7bd199ca7af9d" w:tooltip="Biegler, L. T. (2010): Nonlinear programming. Concepts, algorithms, and applications to chemical processes. Philadelphia, Pa.: SIAM (MOS-SIAM series o…" w:history="1">
            <w:r w:rsidR="00C40BC0" w:rsidRPr="00C40BC0">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r w:rsidR="32AF646F" w:rsidRPr="32AF646F">
        <w:rPr>
          <w:lang w:val="en-US"/>
        </w:rPr>
        <w:t>500</w:t>
      </w:r>
      <w:r w:rsidR="009C3B56">
        <w:rPr>
          <w:lang w:val="en-US"/>
        </w:rPr>
        <w:t xml:space="preserve"> d</w:t>
      </w:r>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359"/>
        <w:gridCol w:w="1448"/>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47D2599D"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ins w:id="1231" w:author="Hellmann, Simon" w:date="2025-08-31T12:14:00Z">
              <w:r w:rsidR="00C64143">
                <w:rPr>
                  <w:noProof/>
                  <w:lang w:val="en-US"/>
                </w:rPr>
                <w:t>20</w:t>
              </w:r>
            </w:ins>
            <w:del w:id="1232" w:author="Hellmann, Simon" w:date="2025-08-31T12:14:00Z">
              <w:r w:rsidR="00F7388A" w:rsidDel="00C64143">
                <w:rPr>
                  <w:noProof/>
                  <w:lang w:val="en-US"/>
                </w:rPr>
                <w:delText>12</w:delText>
              </w:r>
            </w:del>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7377A1D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do-mpc</w:t>
      </w:r>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do-mpc</w:t>
      </w:r>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r w:rsidRPr="00220152">
        <w:rPr>
          <w:i/>
          <w:lang w:val="en-US"/>
        </w:rPr>
        <w:t>ipopt</w:t>
      </w:r>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hyperlink w:anchor="_CTVL001a6c19f5ed0b04d3a96021ade56571554" w:tooltip="Wächter, A.; Biegler, L. T. (2006): On the implementation of an interior-point filter line-search algorithm for large-scale nonlinear programming. Mat…" w:history="1">
            <w:r w:rsidR="00C40BC0" w:rsidRPr="00C40BC0">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1233" w:name="_b7m87sheak1f" w:colFirst="0" w:colLast="0"/>
      <w:bookmarkStart w:id="1234" w:name="_4kzhpmsxgjvl" w:colFirst="0" w:colLast="0"/>
      <w:bookmarkStart w:id="1235" w:name="_adadbgaji2o" w:colFirst="0" w:colLast="0"/>
      <w:bookmarkStart w:id="1236" w:name="_vgp82lc94sgj" w:colFirst="0" w:colLast="0"/>
      <w:bookmarkStart w:id="1237" w:name="_wp42dokx11nb" w:colFirst="0" w:colLast="0"/>
      <w:bookmarkEnd w:id="1233"/>
      <w:bookmarkEnd w:id="1234"/>
      <w:bookmarkEnd w:id="1235"/>
      <w:bookmarkEnd w:id="1236"/>
      <w:bookmarkEnd w:id="1237"/>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E494176"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xVDIxOjE0OjU4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 2016</w:t>
            </w:r>
          </w:hyperlink>
          <w:hyperlink w:anchor="_CTVL001c56319509a044d07a266baf2807cc4d6" w:tooltip="Kryvoruchko, V.; Machmüller, A.; Bodiroza, V.; Amon, B.; Amon, T. (2009): Anaerobic digestion of by-products of sugar beet and starch potato processin…" w:history="1">
            <w:r w:rsidR="00C40BC0" w:rsidRPr="00C40BC0">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C40BC0">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LI. GrS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gtMzFUMjE6MTQ6NTg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xVDIxOjE0OjU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(2016)</w:t>
            </w:r>
          </w:hyperlink>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high water content </w:t>
      </w:r>
      <w:r>
        <w:rPr>
          <w:lang w:val="en-US"/>
        </w:rPr>
        <w:lastRenderedPageBreak/>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GrS,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S and GrS.</w:t>
      </w:r>
    </w:p>
    <w:p w14:paraId="6C4B7BEE" w14:textId="1E34E29A" w:rsidR="006517F0" w:rsidRDefault="006517F0" w:rsidP="006517F0">
      <w:pPr>
        <w:rPr>
          <w:ins w:id="1238" w:author="Hellmann, Simon" w:date="2025-08-31T11:59:00Z"/>
          <w:lang w:val="en-US"/>
        </w:rPr>
      </w:pPr>
      <w:moveToRangeStart w:id="1239" w:author="Hellmann, Simon" w:date="2025-08-30T17:55:00Z" w:name="move207468961"/>
      <w:moveTo w:id="1240" w:author="Hellmann, Simon" w:date="2025-08-30T17:55:00Z">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moveTo>
      <w:sdt>
        <w:sdtPr>
          <w:rPr>
            <w:lang w:val="en-US"/>
          </w:rPr>
          <w:alias w:val="To edit, see citavi.com/edit"/>
          <w:tag w:val="CitaviPlaceholder#e00e661f-e747-4adf-a3d9-cbf8ced90167"/>
          <w:id w:val="254484187"/>
          <w:placeholder>
            <w:docPart w:val="10426CCEAEBC46C89D36CA9C62F7FC70"/>
          </w:placeholder>
        </w:sdtPr>
        <w:sdtContent>
          <w:moveTo w:id="1241" w:author="Hellmann, Simon" w:date="2025-08-30T17:55:00Z">
            <w:r>
              <w:rPr>
                <w:lang w:val="en-US"/>
              </w:rPr>
              <w:fldChar w:fldCharType="begin"/>
            </w:r>
          </w:moveTo>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moveTo w:id="1242" w:author="Hellmann, Simon" w:date="2025-08-30T17:55:00Z">
            <w:r>
              <w:rPr>
                <w:lang w:val="en-US"/>
              </w:rPr>
              <w:fldChar w:fldCharType="separate"/>
            </w:r>
          </w:moveTo>
          <w:r w:rsidR="00C40BC0">
            <w:rPr>
              <w:lang w:val="en-US"/>
            </w:rPr>
            <w:fldChar w:fldCharType="begin"/>
          </w:r>
          <w:r w:rsidR="00C40BC0">
            <w:rPr>
              <w:lang w:val="en-US"/>
            </w:rPr>
            <w:instrText>HYPERLINK "#_CTVL00138d43eeeeb8144698dbf90b5a413db7f" \o "Koch, K.; Hafner, S. D.; Weinrich, S.; Astals, S.; Holliger, C. (2020): Power and Limitations of Biochemical Methane Potential (BMP) Tests. Frontiers …"</w:instrText>
          </w:r>
          <w:r w:rsidR="00C40BC0">
            <w:rPr>
              <w:lang w:val="en-US"/>
            </w:rPr>
            <w:fldChar w:fldCharType="separate"/>
          </w:r>
          <w:r w:rsidR="00C40BC0">
            <w:rPr>
              <w:lang w:val="en-US"/>
            </w:rPr>
            <w:t>(Koch et al., 2020</w:t>
          </w:r>
          <w:r w:rsidR="00C40BC0">
            <w:rPr>
              <w:lang w:val="en-US"/>
            </w:rPr>
            <w:fldChar w:fldCharType="end"/>
          </w:r>
          <w:r w:rsidR="00C40BC0">
            <w:rPr>
              <w:lang w:val="en-US"/>
            </w:rPr>
            <w:fldChar w:fldCharType="begin"/>
          </w:r>
          <w:r w:rsidR="00C40BC0">
            <w:rPr>
              <w:lang w:val="en-US"/>
            </w:rPr>
            <w:instrText>HYPERLINK "#_CTVL001aa10622fc825473c887011dc382fbeeb" \o "Lübken, M.; Kosse, P.; Koch, K.; Gehring, T.; Wichern, M. (2015): Influent Fractionation for Modeling Continuous Anaerobic Digestion Processes. In Güb…"</w:instrText>
          </w:r>
          <w:r w:rsidR="00C40BC0">
            <w:rPr>
              <w:lang w:val="en-US"/>
            </w:rPr>
            <w:fldChar w:fldCharType="separate"/>
          </w:r>
          <w:r w:rsidR="00C40BC0">
            <w:rPr>
              <w:lang w:val="en-US"/>
            </w:rPr>
            <w:t>; Lübken et al., 2015</w:t>
          </w:r>
          <w:r w:rsidR="00C40BC0">
            <w:rPr>
              <w:lang w:val="en-US"/>
            </w:rPr>
            <w:fldChar w:fldCharType="end"/>
          </w:r>
          <w:r w:rsidR="00C40BC0">
            <w:rPr>
              <w:lang w:val="en-US"/>
            </w:rPr>
            <w:fldChar w:fldCharType="begin"/>
          </w:r>
          <w:r w:rsidR="00C40BC0">
            <w:rPr>
              <w:lang w:val="en-US"/>
            </w:rPr>
            <w:instrText>HYPERLINK "#_CTVL0019a3197eb6c494dff8d212b66c5111b25" \o "Fisgativa, H.; Zennaro, B.; Charnier, C.; Richard, C.; Accarion, G.; Béline, F. (2020): Comprehensive determination of input state variables dataset r…"</w:instrText>
          </w:r>
          <w:r w:rsidR="00C40BC0">
            <w:rPr>
              <w:lang w:val="en-US"/>
            </w:rPr>
            <w:fldChar w:fldCharType="separate"/>
          </w:r>
          <w:r w:rsidR="00C40BC0">
            <w:rPr>
              <w:lang w:val="en-US"/>
            </w:rPr>
            <w:t>; Fisgativa et al., 2020)</w:t>
          </w:r>
          <w:r w:rsidR="00C40BC0">
            <w:rPr>
              <w:lang w:val="en-US"/>
            </w:rPr>
            <w:fldChar w:fldCharType="end"/>
          </w:r>
          <w:moveTo w:id="1243" w:author="Hellmann, Simon" w:date="2025-08-30T17:55:00Z">
            <w:r>
              <w:rPr>
                <w:lang w:val="en-US"/>
              </w:rPr>
              <w:fldChar w:fldCharType="end"/>
            </w:r>
          </w:moveTo>
        </w:sdtContent>
      </w:sdt>
      <w:moveTo w:id="1244" w:author="Hellmann, Simon" w:date="2025-08-30T17:55:00Z">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moveTo>
      <w:sdt>
        <w:sdtPr>
          <w:rPr>
            <w:lang w:val="en-US"/>
          </w:rPr>
          <w:alias w:val="To edit, see citavi.com/edit"/>
          <w:tag w:val="CitaviPlaceholder#2bdfeaa5-c8bc-4b77-887c-fb32760ac3a6"/>
          <w:id w:val="87584218"/>
          <w:placeholder>
            <w:docPart w:val="10426CCEAEBC46C89D36CA9C62F7FC70"/>
          </w:placeholder>
        </w:sdtPr>
        <w:sdtContent>
          <w:moveTo w:id="1245" w:author="Hellmann, Simon" w:date="2025-08-30T17:55:00Z">
            <w:r>
              <w:rPr>
                <w:lang w:val="en-US"/>
              </w:rPr>
              <w:fldChar w:fldCharType="begin"/>
            </w:r>
          </w:moveTo>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moveTo w:id="1246" w:author="Hellmann, Simon" w:date="2025-08-30T17:55:00Z">
            <w:r>
              <w:rPr>
                <w:lang w:val="en-US"/>
              </w:rPr>
              <w:fldChar w:fldCharType="separate"/>
            </w:r>
          </w:moveTo>
          <w:r w:rsidR="00C40BC0">
            <w:rPr>
              <w:lang w:val="en-US"/>
            </w:rPr>
            <w:fldChar w:fldCharType="begin"/>
          </w:r>
          <w:r w:rsidR="00C40BC0">
            <w:rPr>
              <w:lang w:val="en-US"/>
            </w:rPr>
            <w:instrText>HYPERLINK "#_CTVL001c56319509a044d07a266baf2807cc4d6" \o "Kryvoruchko, V.; Machmüller, A.; Bodiroza, V.; Amon, B.; Amon, T. (2009): Anaerobic digestion of by-products of sugar beet and starch potato processin…"</w:instrText>
          </w:r>
          <w:r w:rsidR="00C40BC0">
            <w:rPr>
              <w:lang w:val="en-US"/>
            </w:rPr>
            <w:fldChar w:fldCharType="separate"/>
          </w:r>
          <w:r w:rsidR="00C40BC0">
            <w:rPr>
              <w:lang w:val="en-US"/>
            </w:rPr>
            <w:t>(Kryvoruchko et al., 2009)</w:t>
          </w:r>
          <w:r w:rsidR="00C40BC0">
            <w:rPr>
              <w:lang w:val="en-US"/>
            </w:rPr>
            <w:fldChar w:fldCharType="end"/>
          </w:r>
          <w:moveTo w:id="1247" w:author="Hellmann, Simon" w:date="2025-08-30T17:55:00Z">
            <w:r>
              <w:rPr>
                <w:lang w:val="en-US"/>
              </w:rPr>
              <w:fldChar w:fldCharType="end"/>
            </w:r>
          </w:moveTo>
        </w:sdtContent>
      </w:sdt>
      <w:moveTo w:id="1248" w:author="Hellmann, Simon" w:date="2025-08-30T17:55:00Z">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moveTo>
      <w:sdt>
        <w:sdtPr>
          <w:rPr>
            <w:lang w:val="en-US"/>
          </w:rPr>
          <w:alias w:val="To edit, see citavi.com/edit"/>
          <w:tag w:val="CitaviPlaceholder#0bfd6b59-8578-4c40-a586-f19bbff559b0"/>
          <w:id w:val="-1670629678"/>
          <w:placeholder>
            <w:docPart w:val="10426CCEAEBC46C89D36CA9C62F7FC70"/>
          </w:placeholder>
        </w:sdtPr>
        <w:sdtContent>
          <w:moveTo w:id="1249" w:author="Hellmann, Simon" w:date="2025-08-30T17:55:00Z">
            <w:r>
              <w:rPr>
                <w:lang w:val="en-US"/>
              </w:rPr>
              <w:fldChar w:fldCharType="begin"/>
            </w:r>
          </w:moveTo>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moveTo w:id="1250" w:author="Hellmann, Simon" w:date="2025-08-30T17:55:00Z">
            <w:r>
              <w:rPr>
                <w:lang w:val="en-US"/>
              </w:rPr>
              <w:fldChar w:fldCharType="separate"/>
            </w:r>
          </w:moveTo>
          <w:r w:rsidR="00C40BC0">
            <w:rPr>
              <w:lang w:val="en-US"/>
            </w:rPr>
            <w:fldChar w:fldCharType="begin"/>
          </w:r>
          <w:r w:rsidR="00C40BC0">
            <w:rPr>
              <w:lang w:val="en-US"/>
            </w:rPr>
            <w:instrText>HYPERLINK "#_CTVL001d599b102b75942ca8a0deb086b2e9395" \o "Ahmed, S.; Einfalt, D.; Kazda, M. (2016): Co-Digestion of Sugar Beet Silage Increases Biogas Yield from Fibrous Substrates. BioMed Research Internatio…"</w:instrText>
          </w:r>
          <w:r w:rsidR="00C40BC0">
            <w:rPr>
              <w:lang w:val="en-US"/>
            </w:rPr>
            <w:fldChar w:fldCharType="separate"/>
          </w:r>
          <w:r w:rsidR="00C40BC0">
            <w:rPr>
              <w:lang w:val="en-US"/>
            </w:rPr>
            <w:t>(Ahmed et al., 2016)</w:t>
          </w:r>
          <w:r w:rsidR="00C40BC0">
            <w:rPr>
              <w:lang w:val="en-US"/>
            </w:rPr>
            <w:fldChar w:fldCharType="end"/>
          </w:r>
          <w:moveTo w:id="1251" w:author="Hellmann, Simon" w:date="2025-08-30T17:55:00Z">
            <w:r>
              <w:rPr>
                <w:lang w:val="en-US"/>
              </w:rPr>
              <w:fldChar w:fldCharType="end"/>
            </w:r>
          </w:moveTo>
        </w:sdtContent>
      </w:sdt>
      <w:moveTo w:id="1252" w:author="Hellmann, Simon" w:date="2025-08-30T17:55:00Z">
        <w:r>
          <w:rPr>
            <w:lang w:val="en-US"/>
          </w:rPr>
          <w:t xml:space="preserve">. </w:t>
        </w:r>
      </w:moveTo>
      <w:sdt>
        <w:sdtPr>
          <w:rPr>
            <w:lang w:val="en-US"/>
          </w:rPr>
          <w:alias w:val="To edit, see citavi.com/edit"/>
          <w:tag w:val="CitaviPlaceholder#feb2c058-d7f6-464e-9cf3-a6fe4f355426"/>
          <w:id w:val="2037076637"/>
          <w:placeholder>
            <w:docPart w:val="10426CCEAEBC46C89D36CA9C62F7FC70"/>
          </w:placeholder>
        </w:sdtPr>
        <w:sdtContent>
          <w:moveTo w:id="1253" w:author="Hellmann, Simon" w:date="2025-08-30T17:55:00Z">
            <w:r>
              <w:rPr>
                <w:lang w:val="en-US"/>
              </w:rPr>
              <w:fldChar w:fldCharType="begin"/>
            </w:r>
          </w:moveTo>
          <w:r w:rsidR="00D90490">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moveTo w:id="1254" w:author="Hellmann, Simon" w:date="2025-08-30T17:55:00Z">
            <w:r>
              <w:rPr>
                <w:lang w:val="en-US"/>
              </w:rPr>
              <w:fldChar w:fldCharType="separate"/>
            </w:r>
          </w:moveTo>
          <w:r w:rsidR="00C40BC0">
            <w:rPr>
              <w:lang w:val="en-US"/>
            </w:rPr>
            <w:fldChar w:fldCharType="begin"/>
          </w:r>
          <w:r w:rsidR="00C40BC0">
            <w:rPr>
              <w:lang w:val="en-US"/>
            </w:rPr>
            <w:instrText>HYPERLINK "#_CTVL0019a3197eb6c494dff8d212b66c5111b25" \o "Fisgativa, H.; Zennaro, B.; Charnier, C.; Richard, C.; Accarion, G.; Béline, F. (2020): Comprehensive determination of input state variables dataset r…"</w:instrText>
          </w:r>
          <w:r w:rsidR="00C40BC0">
            <w:rPr>
              <w:lang w:val="en-US"/>
            </w:rPr>
            <w:fldChar w:fldCharType="separate"/>
          </w:r>
          <w:r w:rsidR="00C40BC0">
            <w:rPr>
              <w:lang w:val="en-US"/>
            </w:rPr>
            <w:t>Fisgativa et al.</w:t>
          </w:r>
          <w:r w:rsidR="00C40BC0">
            <w:rPr>
              <w:lang w:val="en-US"/>
            </w:rPr>
            <w:fldChar w:fldCharType="end"/>
          </w:r>
          <w:moveTo w:id="1255" w:author="Hellmann, Simon" w:date="2025-08-30T17:55:00Z">
            <w:r>
              <w:rPr>
                <w:lang w:val="en-US"/>
              </w:rPr>
              <w:fldChar w:fldCharType="end"/>
            </w:r>
          </w:moveTo>
        </w:sdtContent>
      </w:sdt>
      <w:moveTo w:id="1256" w:author="Hellmann, Simon" w:date="2025-08-30T17:55:00Z">
        <w:r>
          <w:rPr>
            <w:lang w:val="en-US"/>
          </w:rPr>
          <w:t xml:space="preserve"> </w:t>
        </w:r>
      </w:moveTo>
      <w:sdt>
        <w:sdtPr>
          <w:rPr>
            <w:lang w:val="en-US"/>
          </w:rPr>
          <w:alias w:val="To edit, see citavi.com/edit"/>
          <w:tag w:val="CitaviPlaceholder#2a1a5e39-96eb-4998-9fbb-6b19289e55c9"/>
          <w:id w:val="-1513451879"/>
          <w:placeholder>
            <w:docPart w:val="10426CCEAEBC46C89D36CA9C62F7FC70"/>
          </w:placeholder>
        </w:sdtPr>
        <w:sdtContent>
          <w:moveTo w:id="1257" w:author="Hellmann, Simon" w:date="2025-08-30T17:55:00Z">
            <w:r>
              <w:rPr>
                <w:lang w:val="en-US"/>
              </w:rPr>
              <w:fldChar w:fldCharType="begin"/>
            </w:r>
          </w:moveTo>
          <w:r w:rsidR="00D90490">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moveTo w:id="1258" w:author="Hellmann, Simon" w:date="2025-08-30T17:55:00Z">
            <w:r>
              <w:rPr>
                <w:lang w:val="en-US"/>
              </w:rPr>
              <w:fldChar w:fldCharType="separate"/>
            </w:r>
          </w:moveTo>
          <w:r w:rsidR="00C40BC0">
            <w:rPr>
              <w:lang w:val="en-US"/>
            </w:rPr>
            <w:fldChar w:fldCharType="begin"/>
          </w:r>
          <w:r w:rsidR="00C40BC0">
            <w:rPr>
              <w:lang w:val="en-US"/>
            </w:rPr>
            <w:instrText>HYPERLINK "#_CTVL0019a3197eb6c494dff8d212b66c5111b25" \o "Fisgativa, H.; Zennaro, B.; Charnier, C.; Richard, C.; Accarion, G.; Béline, F. (2020): Comprehensive determination of input state variables dataset r…"</w:instrText>
          </w:r>
          <w:r w:rsidR="00C40BC0">
            <w:rPr>
              <w:lang w:val="en-US"/>
            </w:rPr>
            <w:fldChar w:fldCharType="separate"/>
          </w:r>
          <w:r w:rsidR="00C40BC0">
            <w:rPr>
              <w:lang w:val="en-US"/>
            </w:rPr>
            <w:t>(2020)</w:t>
          </w:r>
          <w:r w:rsidR="00C40BC0">
            <w:rPr>
              <w:lang w:val="en-US"/>
            </w:rPr>
            <w:fldChar w:fldCharType="end"/>
          </w:r>
          <w:moveTo w:id="1259" w:author="Hellmann, Simon" w:date="2025-08-30T17:55:00Z">
            <w:r>
              <w:rPr>
                <w:lang w:val="en-US"/>
              </w:rPr>
              <w:fldChar w:fldCharType="end"/>
            </w:r>
          </w:moveTo>
        </w:sdtContent>
      </w:sdt>
      <w:moveTo w:id="1260" w:author="Hellmann, Simon" w:date="2025-08-30T17:55:00Z">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moveTo>
    </w:p>
    <w:p w14:paraId="71355869" w14:textId="1F0B06FB" w:rsidR="00BB59BF" w:rsidRDefault="00BB59BF" w:rsidP="00BB59BF">
      <w:pPr>
        <w:rPr>
          <w:ins w:id="1261" w:author="Hellmann, Simon" w:date="2025-08-31T12:11:00Z"/>
          <w:lang w:val="en-US"/>
        </w:rPr>
      </w:pPr>
      <w:ins w:id="1262" w:author="Hellmann, Simon" w:date="2025-08-31T11:59:00Z">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ins>
      <w:customXmlInsRangeStart w:id="1263" w:author="Hellmann, Simon" w:date="2025-08-31T11:59:00Z"/>
      <w:sdt>
        <w:sdtPr>
          <w:rPr>
            <w:lang w:val="en-US"/>
          </w:rPr>
          <w:alias w:val="To edit, see citavi.com/edit"/>
          <w:tag w:val="CitaviPlaceholder#9c70315f-645d-4f6e-beaf-49b9f3064692"/>
          <w:id w:val="-400910650"/>
          <w:placeholder>
            <w:docPart w:val="3360C097E6C64BF497156C46EE98D262"/>
          </w:placeholder>
        </w:sdtPr>
        <w:sdtContent>
          <w:customXmlInsRangeEnd w:id="1263"/>
          <w:ins w:id="1264" w:author="Hellmann, Simon" w:date="2025-08-31T11:59:00Z">
            <w:r>
              <w:rPr>
                <w:lang w:val="en-US"/>
              </w:rPr>
              <w:fldChar w:fldCharType="begin"/>
            </w:r>
          </w:ins>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ins w:id="1265" w:author="Hellmann, Simon" w:date="2025-08-31T11:59:00Z">
            <w:r>
              <w:rPr>
                <w:lang w:val="en-US"/>
              </w:rPr>
              <w:fldChar w:fldCharType="separate"/>
            </w:r>
          </w:ins>
          <w:r w:rsidR="00C40BC0">
            <w:rPr>
              <w:lang w:val="en-US"/>
            </w:rPr>
            <w:fldChar w:fldCharType="begin"/>
          </w:r>
          <w:r w:rsidR="00C40BC0">
            <w:rPr>
              <w:lang w:val="en-US"/>
            </w:rPr>
            <w:instrText>HYPERLINK "#_CTVL001c3b78bc64261460886accb7573639093" \o "Liebetrau, J.; Pfeiffer, D. (Eds.) (2020): Collection of Methods for Biogas. Methods to determine parameters for analysis purposes and parameters that…"</w:instrText>
          </w:r>
          <w:r w:rsidR="00C40BC0">
            <w:rPr>
              <w:lang w:val="en-US"/>
            </w:rPr>
            <w:fldChar w:fldCharType="separate"/>
          </w:r>
          <w:r w:rsidR="00C40BC0" w:rsidRPr="00C40BC0">
            <w:rPr>
              <w:lang w:val="en-US"/>
            </w:rPr>
            <w:t>(Liebetrau and Pfeiffer, 2020)</w:t>
          </w:r>
          <w:r w:rsidR="00C40BC0">
            <w:rPr>
              <w:lang w:val="en-US"/>
            </w:rPr>
            <w:fldChar w:fldCharType="end"/>
          </w:r>
          <w:ins w:id="1266" w:author="Hellmann, Simon" w:date="2025-08-31T11:59:00Z">
            <w:r>
              <w:rPr>
                <w:lang w:val="en-US"/>
              </w:rPr>
              <w:fldChar w:fldCharType="end"/>
            </w:r>
          </w:ins>
          <w:customXmlInsRangeStart w:id="1267" w:author="Hellmann, Simon" w:date="2025-08-31T11:59:00Z"/>
        </w:sdtContent>
      </w:sdt>
      <w:customXmlInsRangeEnd w:id="1267"/>
      <w:ins w:id="1268" w:author="Hellmann, Simon" w:date="2025-08-31T11:59:00Z">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GrS rather </w:t>
        </w:r>
        <w:r>
          <w:rPr>
            <w:lang w:val="en-US"/>
          </w:rPr>
          <w:t>represent lower estimates of measured error bands</w:t>
        </w:r>
        <w:r w:rsidRPr="100FEDD3">
          <w:rPr>
            <w:lang w:val="en-US"/>
          </w:rPr>
          <w:t>.</w:t>
        </w:r>
      </w:ins>
    </w:p>
    <w:p w14:paraId="1BC711D7" w14:textId="3A57C98A" w:rsidR="00FC6AF8" w:rsidRDefault="00FC6AF8" w:rsidP="00FC6AF8">
      <w:pPr>
        <w:pStyle w:val="berschrift2"/>
        <w:rPr>
          <w:ins w:id="1269" w:author="Hellmann, Simon" w:date="2025-08-31T12:11:00Z"/>
          <w:lang w:val="en-US"/>
        </w:rPr>
      </w:pPr>
      <w:ins w:id="1270" w:author="Hellmann, Simon" w:date="2025-08-31T12:11:00Z">
        <w:r>
          <w:rPr>
            <w:lang w:val="en-US"/>
          </w:rPr>
          <w:t>3.2 Sensitivity analysis of uncertain macronutrients</w:t>
        </w:r>
      </w:ins>
    </w:p>
    <w:p w14:paraId="7FBE72D9" w14:textId="5BBBE4D3" w:rsidR="00FC6AF8" w:rsidRDefault="00FC6AF8">
      <w:pPr>
        <w:ind w:firstLine="0"/>
        <w:rPr>
          <w:moveTo w:id="1271" w:author="Hellmann, Simon" w:date="2025-08-30T17:55:00Z"/>
          <w:lang w:val="en-US"/>
        </w:rPr>
        <w:pPrChange w:id="1272" w:author="Hellmann, Simon" w:date="2025-08-31T12:11:00Z">
          <w:pPr/>
        </w:pPrChange>
      </w:pPr>
      <w:ins w:id="1273" w:author="Hellmann, Simon" w:date="2025-08-31T12:11:00Z">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ins>
    </w:p>
    <w:moveToRangeEnd w:id="1239"/>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r>
              <w:rPr>
                <w:noProof/>
              </w:rPr>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0A4C593A" w:rsidR="100FEDD3" w:rsidDel="00BB59BF" w:rsidRDefault="100FEDD3">
      <w:pPr>
        <w:ind w:firstLine="0"/>
        <w:rPr>
          <w:del w:id="1274" w:author="Hellmann, Simon" w:date="2025-08-31T11:59:00Z"/>
          <w:moveFrom w:id="1275" w:author="Hellmann, Simon" w:date="2025-08-30T17:55:00Z"/>
          <w:lang w:val="en-US"/>
        </w:rPr>
        <w:pPrChange w:id="1276" w:author="Hellmann, Simon" w:date="2025-08-31T12:11:00Z">
          <w:pPr/>
        </w:pPrChange>
      </w:pPr>
      <w:moveFromRangeStart w:id="1277" w:author="Hellmann, Simon" w:date="2025-08-30T17:55:00Z" w:name="move207468961"/>
      <w:moveFrom w:id="1278" w:author="Hellmann, Simon" w:date="2025-08-30T17:55:00Z">
        <w:r w:rsidRPr="100FEDD3" w:rsidDel="006517F0">
          <w:rPr>
            <w:lang w:val="en-US"/>
          </w:rPr>
          <w:lastRenderedPageBreak/>
          <w:t>In</w:t>
        </w:r>
        <w:r w:rsidR="00512DA1" w:rsidDel="006517F0">
          <w:rPr>
            <w:lang w:val="en-US"/>
          </w:rPr>
          <w:t xml:space="preserve"> the</w:t>
        </w:r>
        <w:r w:rsidRPr="100FEDD3" w:rsidDel="006517F0">
          <w:rPr>
            <w:lang w:val="en-US"/>
          </w:rPr>
          <w:t xml:space="preserve"> literature, a wide spectrum of substrate characterizations is reported for comparable substrates. This holds especially </w:t>
        </w:r>
        <w:r w:rsidR="001C25BA" w:rsidDel="006517F0">
          <w:rPr>
            <w:lang w:val="en-US"/>
          </w:rPr>
          <w:t xml:space="preserve">true </w:t>
        </w:r>
        <w:r w:rsidRPr="100FEDD3" w:rsidDel="006517F0">
          <w:rPr>
            <w:lang w:val="en-US"/>
          </w:rPr>
          <w:t xml:space="preserve">for </w:t>
        </w:r>
        <w:r w:rsidR="0045620C" w:rsidDel="006517F0">
          <w:rPr>
            <w:lang w:val="en-US"/>
          </w:rPr>
          <w:t>degradable</w:t>
        </w:r>
        <w:r w:rsidR="0045620C" w:rsidRPr="100FEDD3" w:rsidDel="006517F0">
          <w:rPr>
            <w:lang w:val="en-US"/>
          </w:rPr>
          <w:t xml:space="preserve"> </w:t>
        </w:r>
        <w:r w:rsidRPr="100FEDD3" w:rsidDel="006517F0">
          <w:rPr>
            <w:lang w:val="en-US"/>
          </w:rPr>
          <w:t xml:space="preserve">macronutrient concentrations </w:t>
        </w:r>
        <w:r w:rsidR="00A73682" w:rsidDel="006517F0">
          <w:rPr>
            <w:lang w:val="en-US"/>
          </w:rPr>
          <w:t>due to</w:t>
        </w:r>
        <w:r w:rsidRPr="100FEDD3" w:rsidDel="006517F0">
          <w:rPr>
            <w:lang w:val="en-US"/>
          </w:rPr>
          <w:t xml:space="preserve"> the manifold ways to </w:t>
        </w:r>
        <w:r w:rsidR="00A62736" w:rsidDel="006517F0">
          <w:rPr>
            <w:lang w:val="en-US"/>
          </w:rPr>
          <w:t>derive</w:t>
        </w:r>
        <w:r w:rsidR="00A62736" w:rsidRPr="100FEDD3" w:rsidDel="006517F0">
          <w:rPr>
            <w:lang w:val="en-US"/>
          </w:rPr>
          <w:t xml:space="preserve"> </w:t>
        </w:r>
        <w:r w:rsidRPr="100FEDD3" w:rsidDel="006517F0">
          <w:rPr>
            <w:lang w:val="en-US"/>
          </w:rPr>
          <w:t>them</w:t>
        </w:r>
        <w:r w:rsidR="0016171B" w:rsidDel="006517F0">
          <w:rPr>
            <w:lang w:val="en-US"/>
          </w:rPr>
          <w:t xml:space="preserve"> </w:t>
        </w:r>
      </w:moveFrom>
      <w:sdt>
        <w:sdtPr>
          <w:rPr>
            <w:lang w:val="en-US"/>
          </w:rPr>
          <w:alias w:val="To edit, see citavi.com/edit"/>
          <w:tag w:val="CitaviPlaceholder#5fbcab87-2318-4825-b544-dd0a10b1b185"/>
          <w:id w:val="-1118917215"/>
          <w:placeholder>
            <w:docPart w:val="DefaultPlaceholder_-1854013440"/>
          </w:placeholder>
        </w:sdtPr>
        <w:sdtContent>
          <w:moveFrom w:id="1279" w:author="Hellmann, Simon" w:date="2025-08-30T17:55:00Z">
            <w:r w:rsidR="0016171B"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4LTMwVDE1OjAxOjA4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BUMTU6MDE6MD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wVDE1OjAxOjA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wVDE1OjAxOjA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sidDel="006517F0">
              <w:rPr>
                <w:lang w:val="en-US"/>
              </w:rPr>
              <w:fldChar w:fldCharType="separate"/>
            </w:r>
            <w:r w:rsidR="009671CE" w:rsidDel="006517F0">
              <w:rPr>
                <w:lang w:val="en-US"/>
              </w:rPr>
              <w:fldChar w:fldCharType="begin"/>
            </w:r>
            <w:r w:rsidR="009671CE" w:rsidDel="006517F0">
              <w:rPr>
                <w:lang w:val="en-US"/>
              </w:rPr>
              <w:instrText>HYPERLINK "#_CTVL00138d43eeeeb8144698dbf90b5a413db7f" \o "Koch, K.; Hafner, S. D.; Weinrich, S.; Astals, S.; Holliger, C. (2020): Power and Limitations of Biochemical Methane Potential (BMP) Tests. Frontiers …"</w:instrText>
            </w:r>
            <w:r w:rsidR="009671CE" w:rsidDel="006517F0">
              <w:rPr>
                <w:lang w:val="en-US"/>
              </w:rPr>
              <w:fldChar w:fldCharType="separate"/>
            </w:r>
            <w:r w:rsidR="009671CE" w:rsidDel="006517F0">
              <w:rPr>
                <w:lang w:val="en-US"/>
              </w:rPr>
              <w:t>(Koch et al., 2020</w:t>
            </w:r>
            <w:r w:rsidR="009671CE" w:rsidDel="006517F0">
              <w:rPr>
                <w:lang w:val="en-US"/>
              </w:rPr>
              <w:fldChar w:fldCharType="end"/>
            </w:r>
            <w:r w:rsidR="009671CE" w:rsidDel="006517F0">
              <w:rPr>
                <w:lang w:val="en-US"/>
              </w:rPr>
              <w:fldChar w:fldCharType="begin"/>
            </w:r>
            <w:r w:rsidR="009671CE" w:rsidDel="006517F0">
              <w:rPr>
                <w:lang w:val="en-US"/>
              </w:rPr>
              <w:instrText>HYPERLINK "#_CTVL001aa10622fc825473c887011dc382fbeeb" \o "Lübken, M.; Kosse, P.; Koch, K.; Gehring, T.; Wichern, M. (2015): Influent Fractionation for Modeling Continuous Anaerobic Digestion Processes. In Güb…"</w:instrText>
            </w:r>
            <w:r w:rsidR="009671CE" w:rsidDel="006517F0">
              <w:rPr>
                <w:lang w:val="en-US"/>
              </w:rPr>
              <w:fldChar w:fldCharType="separate"/>
            </w:r>
            <w:r w:rsidR="009671CE" w:rsidDel="006517F0">
              <w:rPr>
                <w:lang w:val="en-US"/>
              </w:rPr>
              <w:t>; Lübken et al., 2015</w:t>
            </w:r>
            <w:r w:rsidR="009671CE" w:rsidDel="006517F0">
              <w:rPr>
                <w:lang w:val="en-US"/>
              </w:rPr>
              <w:fldChar w:fldCharType="end"/>
            </w:r>
            <w:r w:rsidR="009671CE" w:rsidDel="006517F0">
              <w:rPr>
                <w:lang w:val="en-US"/>
              </w:rPr>
              <w:fldChar w:fldCharType="begin"/>
            </w:r>
            <w:r w:rsidR="009671CE" w:rsidDel="006517F0">
              <w:rPr>
                <w:lang w:val="en-US"/>
              </w:rPr>
              <w:instrText>HYPERLINK "#_CTVL0019a3197eb6c494dff8d212b66c5111b25" \o "Fisgativa, H.; Zennaro, B.; Charnier, C.; Richard, C.; Accarion, G.; Béline, F. (2020): Comprehensive determination of input state variables dataset r…"</w:instrText>
            </w:r>
            <w:r w:rsidR="009671CE" w:rsidDel="006517F0">
              <w:rPr>
                <w:lang w:val="en-US"/>
              </w:rPr>
              <w:fldChar w:fldCharType="separate"/>
            </w:r>
            <w:r w:rsidR="009671CE" w:rsidDel="006517F0">
              <w:rPr>
                <w:lang w:val="en-US"/>
              </w:rPr>
              <w:t>; Fisgativa et al., 2020)</w:t>
            </w:r>
            <w:r w:rsidR="009671CE" w:rsidDel="006517F0">
              <w:rPr>
                <w:lang w:val="en-US"/>
              </w:rPr>
              <w:fldChar w:fldCharType="end"/>
            </w:r>
            <w:r w:rsidR="0016171B" w:rsidDel="006517F0">
              <w:rPr>
                <w:lang w:val="en-US"/>
              </w:rPr>
              <w:fldChar w:fldCharType="end"/>
            </w:r>
          </w:moveFrom>
        </w:sdtContent>
      </w:sdt>
      <w:moveFrom w:id="1280" w:author="Hellmann, Simon" w:date="2025-08-30T17:55:00Z">
        <w:r w:rsidR="001C25BA" w:rsidRPr="00220152" w:rsidDel="006517F0">
          <w:rPr>
            <w:lang w:val="en-US"/>
          </w:rPr>
          <w:t>.</w:t>
        </w:r>
        <w:r w:rsidRPr="001C25BA" w:rsidDel="006517F0">
          <w:rPr>
            <w:lang w:val="en-US"/>
          </w:rPr>
          <w:t xml:space="preserve"> </w:t>
        </w:r>
        <w:r w:rsidR="00A62736" w:rsidDel="006517F0">
          <w:rPr>
            <w:lang w:val="en-US"/>
          </w:rPr>
          <w:t xml:space="preserve">When deriving the </w:t>
        </w:r>
        <w:r w:rsidRPr="100FEDD3" w:rsidDel="006517F0">
          <w:rPr>
            <w:lang w:val="en-US"/>
          </w:rPr>
          <w:t xml:space="preserve">ADM1-R3 influent concentrations </w:t>
        </w:r>
        <w:r w:rsidR="00A62736" w:rsidDel="006517F0">
          <w:rPr>
            <w:lang w:val="en-US"/>
          </w:rPr>
          <w:t xml:space="preserve">as described in this study, very similar values are obtained </w:t>
        </w:r>
        <w:r w:rsidR="003F36BF" w:rsidDel="006517F0">
          <w:rPr>
            <w:lang w:val="en-US"/>
          </w:rPr>
          <w:t xml:space="preserve">for all silages, e.g. 264, 2.6 and 0.5 </w:t>
        </w:r>
        <w:r w:rsidR="003F36BF" w:rsidRPr="100FEDD3" w:rsidDel="006517F0">
          <w:rPr>
            <w:lang w:val="en-US"/>
          </w:rPr>
          <w:t>g L</w:t>
        </w:r>
        <w:r w:rsidR="003F36BF" w:rsidRPr="100FEDD3" w:rsidDel="006517F0">
          <w:rPr>
            <w:vertAlign w:val="superscript"/>
            <w:lang w:val="en-US"/>
          </w:rPr>
          <w:t>-1</w:t>
        </w:r>
        <w:r w:rsidR="003F36BF" w:rsidDel="006517F0">
          <w:rPr>
            <w:lang w:val="en-US"/>
          </w:rPr>
          <w:t xml:space="preserve"> for CH, PR and LI of SBS </w:t>
        </w:r>
      </w:moveFrom>
      <w:sdt>
        <w:sdtPr>
          <w:rPr>
            <w:lang w:val="en-US"/>
          </w:rPr>
          <w:alias w:val="To edit, see citavi.com/edit"/>
          <w:tag w:val="CitaviPlaceholder#02fe169b-ad73-4de9-912e-568822115cf4"/>
          <w:id w:val="205919776"/>
          <w:placeholder>
            <w:docPart w:val="DefaultPlaceholder_-1854013440"/>
          </w:placeholder>
        </w:sdtPr>
        <w:sdtContent>
          <w:moveFrom w:id="1281" w:author="Hellmann, Simon" w:date="2025-08-30T17:55:00Z">
            <w:r w:rsidR="003F36BF"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sidR="003F36BF" w:rsidDel="006517F0">
              <w:rPr>
                <w:lang w:val="en-US"/>
              </w:rPr>
              <w:fldChar w:fldCharType="separate"/>
            </w:r>
            <w:r w:rsidR="009671CE" w:rsidDel="006517F0">
              <w:rPr>
                <w:lang w:val="en-US"/>
              </w:rPr>
              <w:fldChar w:fldCharType="begin"/>
            </w:r>
            <w:r w:rsidR="009671CE" w:rsidDel="006517F0">
              <w:rPr>
                <w:lang w:val="en-US"/>
              </w:rPr>
              <w:instrText>HYPERLINK "#_CTVL001c56319509a044d07a266baf2807cc4d6" \o "Kryvoruchko, V.; Machmüller, A.; Bodiroza, V.; Amon, B.; Amon, T. (2009): Anaerobic digestion of by-products of sugar beet and starch potato processin…"</w:instrText>
            </w:r>
            <w:r w:rsidR="009671CE" w:rsidDel="006517F0">
              <w:rPr>
                <w:lang w:val="en-US"/>
              </w:rPr>
              <w:fldChar w:fldCharType="separate"/>
            </w:r>
            <w:r w:rsidR="009671CE" w:rsidDel="006517F0">
              <w:rPr>
                <w:lang w:val="en-US"/>
              </w:rPr>
              <w:t>(Kryvoruchko et al., 2009)</w:t>
            </w:r>
            <w:r w:rsidR="009671CE" w:rsidDel="006517F0">
              <w:rPr>
                <w:lang w:val="en-US"/>
              </w:rPr>
              <w:fldChar w:fldCharType="end"/>
            </w:r>
            <w:r w:rsidR="003F36BF" w:rsidDel="006517F0">
              <w:rPr>
                <w:lang w:val="en-US"/>
              </w:rPr>
              <w:fldChar w:fldCharType="end"/>
            </w:r>
          </w:moveFrom>
        </w:sdtContent>
      </w:sdt>
      <w:moveFrom w:id="1282" w:author="Hellmann, Simon" w:date="2025-08-30T17:55:00Z">
        <w:r w:rsidR="003F36BF" w:rsidDel="006517F0">
          <w:rPr>
            <w:lang w:val="en-US"/>
          </w:rPr>
          <w:t xml:space="preserve">, or 204, 28.2 and 10.4 </w:t>
        </w:r>
        <w:r w:rsidR="003F36BF" w:rsidRPr="100FEDD3" w:rsidDel="006517F0">
          <w:rPr>
            <w:lang w:val="en-US"/>
          </w:rPr>
          <w:t>g L</w:t>
        </w:r>
        <w:r w:rsidR="003F36BF" w:rsidRPr="100FEDD3" w:rsidDel="006517F0">
          <w:rPr>
            <w:vertAlign w:val="superscript"/>
            <w:lang w:val="en-US"/>
          </w:rPr>
          <w:t>-1</w:t>
        </w:r>
        <w:r w:rsidR="003F36BF" w:rsidDel="006517F0">
          <w:rPr>
            <w:lang w:val="en-US"/>
          </w:rPr>
          <w:t xml:space="preserve"> for MS, respectively </w:t>
        </w:r>
      </w:moveFrom>
      <w:sdt>
        <w:sdtPr>
          <w:rPr>
            <w:lang w:val="en-US"/>
          </w:rPr>
          <w:alias w:val="To edit, see citavi.com/edit"/>
          <w:tag w:val="CitaviPlaceholder#4add70e2-081d-42e0-99a9-4f9f73871460"/>
          <w:id w:val="1643153471"/>
          <w:placeholder>
            <w:docPart w:val="DefaultPlaceholder_-1854013440"/>
          </w:placeholder>
        </w:sdtPr>
        <w:sdtContent>
          <w:ins w:id="1283" w:author="Hellmann, Simon" w:date="2025-08-31T12:11:00Z">
            <w:r w:rsidR="00FC6AF8">
              <w:rPr>
                <w:lang w:val="en-US"/>
              </w:rPr>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volume flows. This approach was individually applied for all three macronutrients (CH, PR, LI). Sensitivity analysis </w:t>
            </w:r>
            <w:r w:rsidR="00FC6AF8" w:rsidRPr="009F10CA">
              <w:rPr>
                <w:highlight w:val="green"/>
                <w:lang w:val="en-US"/>
              </w:rPr>
              <w:t>of influent macronutrients</w:t>
            </w:r>
            <w:r w:rsidR="00FC6AF8">
              <w:rPr>
                <w:lang w:val="en-US"/>
              </w:rPr>
              <w:t xml:space="preserve"> is discussed by means of case study 1, while the corresponding controller performance is discussed in Sec. 3.3.1. </w:t>
            </w:r>
          </w:ins>
          <w:r w:rsidR="00FC6AF8">
            <w:rPr>
              <w:lang w:val="en-US"/>
            </w:rPr>
            <w:t xml:space="preserve"> </w:t>
          </w:r>
          <w:ins w:id="1284" w:author="Hellmann, Simon" w:date="2025-08-31T12:11:00Z">
            <w:r w:rsidR="00FC6AF8" w:rsidRPr="00670698">
              <w:rPr>
                <w:lang w:val="en-US"/>
              </w:rPr>
              <w:t>Model simulations</w:t>
            </w:r>
            <w:r w:rsidR="00FC6AF8">
              <w:rPr>
                <w:lang w:val="en-US"/>
              </w:rPr>
              <w:t xml:space="preserve"> for nominal and elevated</w:t>
            </w:r>
            <w:r w:rsidR="00FC6AF8" w:rsidDel="00D04506">
              <w:rPr>
                <w:lang w:val="en-US"/>
              </w:rPr>
              <w:t xml:space="preserve"> </w:t>
            </w:r>
            <w:r w:rsidR="00FC6AF8">
              <w:rPr>
                <w:lang w:val="en-US"/>
              </w:rPr>
              <w:t xml:space="preserve">realizations of influent CH, PR and LI concentrations (plotted as dotted and solid lines, respectively) are shown in the </w:t>
            </w:r>
            <w:r w:rsidR="00FC6AF8" w:rsidRPr="001B4B12">
              <w:rPr>
                <w:highlight w:val="yellow"/>
                <w:lang w:val="en-US"/>
              </w:rPr>
              <w:t>SM.</w:t>
            </w:r>
            <w:r w:rsidR="00FC6AF8">
              <w:rPr>
                <w:lang w:val="en-US"/>
              </w:rPr>
              <w:t xml:space="preserve"> Since for the three cases the feed volume flows are almost identical, only those of the first case (differing CH) are shown. </w:t>
            </w:r>
          </w:ins>
          <w:r w:rsidR="00FC6AF8">
            <w:rPr>
              <w:lang w:val="en-US"/>
            </w:rPr>
            <w:t xml:space="preserve"> </w:t>
          </w:r>
          <w:moveFrom w:id="1285" w:author="Hellmann, Simon" w:date="2025-08-30T17:55:00Z">
            <w:r w:rsidR="003F36BF"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sidR="003F36BF" w:rsidDel="006517F0">
              <w:rPr>
                <w:lang w:val="en-US"/>
              </w:rPr>
              <w:fldChar w:fldCharType="separate"/>
            </w:r>
            <w:r w:rsidR="009671CE" w:rsidDel="006517F0">
              <w:rPr>
                <w:lang w:val="en-US"/>
              </w:rPr>
              <w:fldChar w:fldCharType="begin"/>
            </w:r>
            <w:r w:rsidR="009671CE" w:rsidDel="006517F0">
              <w:rPr>
                <w:lang w:val="en-US"/>
              </w:rPr>
              <w:instrText>HYPERLINK "#_CTVL001d599b102b75942ca8a0deb086b2e9395" \o "Ahmed, S.; Einfalt, D.; Kazda, M. (2016): Co-Digestion of Sugar Beet Silage Increases Biogas Yield from Fibrous Substrates. BioMed Research Internatio…"</w:instrText>
            </w:r>
            <w:r w:rsidR="009671CE" w:rsidDel="006517F0">
              <w:rPr>
                <w:lang w:val="en-US"/>
              </w:rPr>
              <w:fldChar w:fldCharType="separate"/>
            </w:r>
            <w:r w:rsidR="009671CE" w:rsidDel="006517F0">
              <w:rPr>
                <w:lang w:val="en-US"/>
              </w:rPr>
              <w:t>(Ahmed et al., 2016)</w:t>
            </w:r>
            <w:r w:rsidR="009671CE" w:rsidDel="006517F0">
              <w:rPr>
                <w:lang w:val="en-US"/>
              </w:rPr>
              <w:fldChar w:fldCharType="end"/>
            </w:r>
            <w:r w:rsidR="003F36BF" w:rsidDel="006517F0">
              <w:rPr>
                <w:lang w:val="en-US"/>
              </w:rPr>
              <w:fldChar w:fldCharType="end"/>
            </w:r>
          </w:moveFrom>
        </w:sdtContent>
      </w:sdt>
      <w:moveFrom w:id="1286" w:author="Hellmann, Simon" w:date="2025-08-30T17:55:00Z">
        <w:r w:rsidR="003F36BF" w:rsidDel="006517F0">
          <w:rPr>
            <w:lang w:val="en-US"/>
          </w:rPr>
          <w:t xml:space="preserve">. </w:t>
        </w:r>
      </w:moveFrom>
      <w:customXmlDelRangeStart w:id="1287" w:author="Hellmann, Simon" w:date="2025-08-31T12:11:00Z"/>
      <w:sdt>
        <w:sdtPr>
          <w:rPr>
            <w:lang w:val="en-US"/>
          </w:rPr>
          <w:alias w:val="To edit, see citavi.com/edit"/>
          <w:tag w:val="CitaviPlaceholder#3a798637-ec5e-419c-b095-57c4a4652100"/>
          <w:id w:val="1544864953"/>
          <w:placeholder>
            <w:docPart w:val="DefaultPlaceholder_-1854013440"/>
          </w:placeholder>
        </w:sdtPr>
        <w:sdtContent>
          <w:customXmlDelRangeEnd w:id="1287"/>
          <w:moveFrom w:id="1288" w:author="Hellmann, Simon" w:date="2025-08-30T17:55:00Z">
            <w:del w:id="1289" w:author="Hellmann, Simon" w:date="2025-08-31T12:11:00Z">
              <w:r w:rsidR="001C25BA" w:rsidDel="00FC6AF8">
                <w:rPr>
                  <w:lang w:val="en-US"/>
                </w:rPr>
                <w:fldChar w:fldCharType="begin"/>
              </w:r>
              <w:r w:rsidR="00A551DA" w:rsidDel="00FC6AF8">
                <w:rPr>
                  <w:lang w:val="en-US"/>
                </w:rPr>
                <w:del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delInstrText>
              </w:r>
              <w:r w:rsidR="001C25BA" w:rsidDel="00FC6AF8">
                <w:rPr>
                  <w:lang w:val="en-US"/>
                </w:rPr>
                <w:fldChar w:fldCharType="separate"/>
              </w:r>
              <w:r w:rsidR="009671CE" w:rsidDel="00FC6AF8">
                <w:rPr>
                  <w:lang w:val="en-US"/>
                </w:rPr>
                <w:fldChar w:fldCharType="begin"/>
              </w:r>
              <w:r w:rsidR="009671CE" w:rsidDel="00FC6AF8">
                <w:rPr>
                  <w:lang w:val="en-US"/>
                </w:rPr>
                <w:delInstrText>HYPERLINK "#_CTVL0019a3197eb6c494dff8d212b66c5111b25" \o "Fisgativa, H.; Zennaro, B.; Charnier, C.; Richard, C.; Accarion, G.; Béline, F. (2020): Comprehensive determination of input state variables dataset r…"</w:delInstrText>
              </w:r>
              <w:r w:rsidR="009671CE" w:rsidDel="00FC6AF8">
                <w:rPr>
                  <w:lang w:val="en-US"/>
                </w:rPr>
                <w:fldChar w:fldCharType="separate"/>
              </w:r>
              <w:r w:rsidR="009671CE" w:rsidDel="00FC6AF8">
                <w:rPr>
                  <w:lang w:val="en-US"/>
                </w:rPr>
                <w:delText>Fisgativa et al.</w:delText>
              </w:r>
              <w:r w:rsidR="009671CE" w:rsidDel="00FC6AF8">
                <w:rPr>
                  <w:lang w:val="en-US"/>
                </w:rPr>
                <w:fldChar w:fldCharType="end"/>
              </w:r>
              <w:r w:rsidR="001C25BA" w:rsidDel="00FC6AF8">
                <w:rPr>
                  <w:lang w:val="en-US"/>
                </w:rPr>
                <w:fldChar w:fldCharType="end"/>
              </w:r>
            </w:del>
          </w:moveFrom>
          <w:customXmlDelRangeStart w:id="1290" w:author="Hellmann, Simon" w:date="2025-08-31T12:11:00Z"/>
        </w:sdtContent>
      </w:sdt>
      <w:customXmlDelRangeEnd w:id="1290"/>
      <w:moveFrom w:id="1291" w:author="Hellmann, Simon" w:date="2025-08-30T17:55:00Z">
        <w:del w:id="1292" w:author="Hellmann, Simon" w:date="2025-08-31T12:11:00Z">
          <w:r w:rsidR="001C25BA" w:rsidDel="00FC6AF8">
            <w:rPr>
              <w:lang w:val="en-US"/>
            </w:rPr>
            <w:delText xml:space="preserve"> </w:delText>
          </w:r>
        </w:del>
      </w:moveFrom>
      <w:customXmlDelRangeStart w:id="1293" w:author="Hellmann, Simon" w:date="2025-08-31T11:59:00Z"/>
      <w:sdt>
        <w:sdtPr>
          <w:rPr>
            <w:lang w:val="en-US"/>
          </w:rPr>
          <w:alias w:val="To edit, see citavi.com/edit"/>
          <w:tag w:val="CitaviPlaceholder#b2ec2744-fd26-4882-ba13-c3fd8ae12d22"/>
          <w:id w:val="-1903829199"/>
          <w:placeholder>
            <w:docPart w:val="DefaultPlaceholder_-1854013440"/>
          </w:placeholder>
        </w:sdtPr>
        <w:sdtContent>
          <w:customXmlDelRangeEnd w:id="1293"/>
          <w:moveFrom w:id="1294" w:author="Hellmann, Simon" w:date="2025-08-30T17:55:00Z">
            <w:del w:id="1295" w:author="Hellmann, Simon" w:date="2025-08-31T11:59:00Z">
              <w:r w:rsidR="001C25BA" w:rsidDel="00BB59BF">
                <w:rPr>
                  <w:lang w:val="en-US"/>
                </w:rPr>
                <w:fldChar w:fldCharType="begin"/>
              </w:r>
              <w:r w:rsidR="00A551DA" w:rsidDel="00BB59BF">
                <w:rPr>
                  <w:lang w:val="en-US"/>
                </w:rPr>
                <w:del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delInstrText>
              </w:r>
              <w:r w:rsidR="001C25BA" w:rsidDel="00BB59BF">
                <w:rPr>
                  <w:lang w:val="en-US"/>
                </w:rPr>
                <w:fldChar w:fldCharType="separate"/>
              </w:r>
              <w:r w:rsidR="009671CE" w:rsidDel="00BB59BF">
                <w:rPr>
                  <w:lang w:val="en-US"/>
                </w:rPr>
                <w:fldChar w:fldCharType="begin"/>
              </w:r>
              <w:r w:rsidR="009671CE" w:rsidDel="00BB59BF">
                <w:rPr>
                  <w:lang w:val="en-US"/>
                </w:rPr>
                <w:delInstrText>HYPERLINK "#_CTVL0019a3197eb6c494dff8d212b66c5111b25" \o "Fisgativa, H.; Zennaro, B.; Charnier, C.; Richard, C.; Accarion, G.; Béline, F. (2020): Comprehensive determination of input state variables dataset r…"</w:delInstrText>
              </w:r>
              <w:r w:rsidR="009671CE" w:rsidDel="00BB59BF">
                <w:rPr>
                  <w:lang w:val="en-US"/>
                </w:rPr>
                <w:fldChar w:fldCharType="separate"/>
              </w:r>
              <w:r w:rsidR="009671CE" w:rsidDel="00BB59BF">
                <w:rPr>
                  <w:lang w:val="en-US"/>
                </w:rPr>
                <w:delText>(2020)</w:delText>
              </w:r>
              <w:r w:rsidR="009671CE" w:rsidDel="00BB59BF">
                <w:rPr>
                  <w:lang w:val="en-US"/>
                </w:rPr>
                <w:fldChar w:fldCharType="end"/>
              </w:r>
              <w:r w:rsidR="001C25BA" w:rsidDel="00BB59BF">
                <w:rPr>
                  <w:lang w:val="en-US"/>
                </w:rPr>
                <w:fldChar w:fldCharType="end"/>
              </w:r>
            </w:del>
          </w:moveFrom>
          <w:customXmlDelRangeStart w:id="1296" w:author="Hellmann, Simon" w:date="2025-08-31T11:59:00Z"/>
        </w:sdtContent>
      </w:sdt>
      <w:customXmlDelRangeEnd w:id="1296"/>
      <w:moveFrom w:id="1297" w:author="Hellmann, Simon" w:date="2025-08-30T17:55:00Z">
        <w:del w:id="1298" w:author="Hellmann, Simon" w:date="2025-08-31T11:59:00Z">
          <w:r w:rsidR="003F36BF" w:rsidDel="00BB59BF">
            <w:rPr>
              <w:lang w:val="en-US"/>
            </w:rPr>
            <w:delText>, conversely,</w:delText>
          </w:r>
          <w:r w:rsidR="001C25BA" w:rsidDel="00BB59BF">
            <w:rPr>
              <w:lang w:val="en-US"/>
            </w:rPr>
            <w:delText xml:space="preserve"> </w:delText>
          </w:r>
          <w:r w:rsidRPr="100FEDD3" w:rsidDel="00BB59BF">
            <w:rPr>
              <w:lang w:val="en-US"/>
            </w:rPr>
            <w:delText>report</w:delText>
          </w:r>
          <w:r w:rsidR="00A62736" w:rsidDel="00BB59BF">
            <w:rPr>
              <w:lang w:val="en-US"/>
            </w:rPr>
            <w:delText>ed</w:delText>
          </w:r>
          <w:r w:rsidRPr="100FEDD3" w:rsidDel="00BB59BF">
            <w:rPr>
              <w:lang w:val="en-US"/>
            </w:rPr>
            <w:delText xml:space="preserve"> higher </w:delText>
          </w:r>
          <w:r w:rsidR="003F36BF" w:rsidDel="00BB59BF">
            <w:rPr>
              <w:lang w:val="en-US"/>
            </w:rPr>
            <w:delText xml:space="preserve">values for CM </w:delText>
          </w:r>
          <w:r w:rsidRPr="100FEDD3" w:rsidDel="00BB59BF">
            <w:rPr>
              <w:lang w:val="en-US"/>
            </w:rPr>
            <w:delText>with CH, PR and LI in the range of 84, 4 and 5 g L</w:delText>
          </w:r>
          <w:r w:rsidRPr="100FEDD3" w:rsidDel="00BB59BF">
            <w:rPr>
              <w:vertAlign w:val="superscript"/>
              <w:lang w:val="en-US"/>
            </w:rPr>
            <w:delText>-1</w:delText>
          </w:r>
          <w:r w:rsidRPr="100FEDD3" w:rsidDel="00BB59BF">
            <w:rPr>
              <w:lang w:val="en-US"/>
            </w:rPr>
            <w:delText xml:space="preserve">. </w:delText>
          </w:r>
          <w:r w:rsidR="003F36BF" w:rsidDel="00BB59BF">
            <w:rPr>
              <w:lang w:val="en-US"/>
            </w:rPr>
            <w:delText xml:space="preserve">The same authors </w:delText>
          </w:r>
          <w:r w:rsidRPr="100FEDD3" w:rsidDel="00BB59BF">
            <w:rPr>
              <w:lang w:val="en-US"/>
            </w:rPr>
            <w:delText>report</w:delText>
          </w:r>
          <w:r w:rsidR="003F36BF" w:rsidDel="00BB59BF">
            <w:rPr>
              <w:lang w:val="en-US"/>
            </w:rPr>
            <w:delText>ed</w:delText>
          </w:r>
          <w:r w:rsidRPr="100FEDD3" w:rsidDel="00BB59BF">
            <w:rPr>
              <w:lang w:val="en-US"/>
            </w:rPr>
            <w:delText xml:space="preserve"> </w:delText>
          </w:r>
          <w:r w:rsidR="003F36BF" w:rsidDel="00BB59BF">
            <w:rPr>
              <w:lang w:val="en-US"/>
            </w:rPr>
            <w:delText xml:space="preserve">values </w:delText>
          </w:r>
          <w:r w:rsidR="003F36BF" w:rsidRPr="100FEDD3" w:rsidDel="00BB59BF">
            <w:rPr>
              <w:lang w:val="en-US"/>
            </w:rPr>
            <w:delText xml:space="preserve">for </w:delText>
          </w:r>
          <w:r w:rsidR="003F36BF" w:rsidDel="00BB59BF">
            <w:rPr>
              <w:lang w:val="en-US"/>
            </w:rPr>
            <w:delText>M</w:delText>
          </w:r>
          <w:r w:rsidR="003F36BF" w:rsidRPr="100FEDD3" w:rsidDel="00BB59BF">
            <w:rPr>
              <w:lang w:val="en-US"/>
            </w:rPr>
            <w:delText xml:space="preserve">S </w:delText>
          </w:r>
          <w:r w:rsidR="003F36BF" w:rsidDel="00BB59BF">
            <w:rPr>
              <w:lang w:val="en-US"/>
            </w:rPr>
            <w:delText xml:space="preserve">in a similar </w:delText>
          </w:r>
          <w:r w:rsidRPr="100FEDD3" w:rsidDel="00BB59BF">
            <w:rPr>
              <w:lang w:val="en-US"/>
            </w:rPr>
            <w:delText>range</w:delText>
          </w:r>
          <w:r w:rsidR="003F36BF" w:rsidDel="00BB59BF">
            <w:rPr>
              <w:lang w:val="en-US"/>
            </w:rPr>
            <w:delText xml:space="preserve"> as the present study</w:delText>
          </w:r>
          <w:r w:rsidRPr="100FEDD3" w:rsidDel="00BB59BF">
            <w:rPr>
              <w:lang w:val="en-US"/>
            </w:rPr>
            <w:delText xml:space="preserve">, whereas PR </w:delText>
          </w:r>
          <w:r w:rsidR="003F36BF" w:rsidDel="00BB59BF">
            <w:rPr>
              <w:lang w:val="en-US"/>
            </w:rPr>
            <w:delText xml:space="preserve">were stated </w:delText>
          </w:r>
          <w:r w:rsidR="00FC180C" w:rsidDel="00BB59BF">
            <w:rPr>
              <w:lang w:val="en-US"/>
            </w:rPr>
            <w:delText xml:space="preserve">to be </w:delText>
          </w:r>
          <w:r w:rsidRPr="100FEDD3" w:rsidDel="00BB59BF">
            <w:rPr>
              <w:lang w:val="en-US"/>
            </w:rPr>
            <w:delText>lower and LI higher than in the present study.</w:delText>
          </w:r>
        </w:del>
      </w:moveFrom>
    </w:p>
    <w:moveFromRangeEnd w:id="1277"/>
    <w:p w14:paraId="18443EAD" w14:textId="7E86D775" w:rsidR="00E20419" w:rsidDel="00BB59BF" w:rsidRDefault="00375272">
      <w:pPr>
        <w:ind w:firstLine="0"/>
        <w:rPr>
          <w:del w:id="1299" w:author="Hellmann, Simon" w:date="2025-08-31T11:59:00Z"/>
          <w:lang w:val="en-US"/>
        </w:rPr>
        <w:pPrChange w:id="1300" w:author="Hellmann, Simon" w:date="2025-08-31T12:11:00Z">
          <w:pPr/>
        </w:pPrChange>
      </w:pPr>
      <w:del w:id="1301" w:author="Hellmann, Simon" w:date="2025-08-31T11:59:00Z">
        <w:r w:rsidRPr="00F606DE" w:rsidDel="00BB59BF">
          <w:rPr>
            <w:lang w:val="en-US"/>
          </w:rPr>
          <w:delText>In summary,</w:delText>
        </w:r>
        <w:r w:rsidR="00F606DE" w:rsidRPr="00F606DE" w:rsidDel="00BB59BF">
          <w:rPr>
            <w:lang w:val="en-US"/>
          </w:rPr>
          <w:delText xml:space="preserve"> </w:delText>
        </w:r>
        <w:r w:rsidR="100FEDD3" w:rsidRPr="100FEDD3" w:rsidDel="00BB59BF">
          <w:rPr>
            <w:lang w:val="en-US"/>
          </w:rPr>
          <w:delText xml:space="preserve">ADM1 influent characterization of </w:delText>
        </w:r>
        <w:r w:rsidR="003B0AAA" w:rsidDel="00BB59BF">
          <w:rPr>
            <w:lang w:val="en-US"/>
          </w:rPr>
          <w:delText xml:space="preserve">comparable </w:delText>
        </w:r>
        <w:r w:rsidR="100FEDD3" w:rsidRPr="100FEDD3" w:rsidDel="00BB59BF">
          <w:rPr>
            <w:lang w:val="en-US"/>
          </w:rPr>
          <w:delText xml:space="preserve">agricultural substrates results in starkly different macronutrient values. This </w:delText>
        </w:r>
        <w:r w:rsidR="003B0AAA" w:rsidDel="00BB59BF">
          <w:rPr>
            <w:lang w:val="en-US"/>
          </w:rPr>
          <w:delText>is rooted in</w:delText>
        </w:r>
        <w:r w:rsidR="000024F1" w:rsidDel="00BB59BF">
          <w:rPr>
            <w:lang w:val="en-US"/>
          </w:rPr>
          <w:delText xml:space="preserve"> different breeds of the same substrate as well as </w:delText>
        </w:r>
        <w:r w:rsidR="100FEDD3" w:rsidRPr="100FEDD3" w:rsidDel="00BB59BF">
          <w:rPr>
            <w:lang w:val="en-US"/>
          </w:rPr>
          <w:delText>seasonal fluctuations, sampling and measurement errors</w:delText>
        </w:r>
        <w:r w:rsidR="00102AF7" w:rsidDel="00BB59BF">
          <w:rPr>
            <w:lang w:val="en-US"/>
          </w:rPr>
          <w:delText>,</w:delText>
        </w:r>
        <w:r w:rsidR="100FEDD3" w:rsidRPr="100FEDD3" w:rsidDel="00BB59BF">
          <w:rPr>
            <w:lang w:val="en-US"/>
          </w:rPr>
          <w:delText xml:space="preserve"> and different assumptions on </w:delText>
        </w:r>
        <w:r w:rsidR="0045620C" w:rsidDel="00BB59BF">
          <w:rPr>
            <w:lang w:val="en-US"/>
          </w:rPr>
          <w:delText>degradability</w:delText>
        </w:r>
        <w:r w:rsidR="00802A8C" w:rsidDel="00BB59BF">
          <w:rPr>
            <w:lang w:val="en-US"/>
          </w:rPr>
          <w:delText xml:space="preserve"> </w:delText>
        </w:r>
      </w:del>
      <w:customXmlDelRangeStart w:id="1302" w:author="Hellmann, Simon" w:date="2025-08-31T11:59:00Z"/>
      <w:sdt>
        <w:sdtPr>
          <w:rPr>
            <w:lang w:val="en-US"/>
          </w:rPr>
          <w:alias w:val="To edit, see citavi.com/edit"/>
          <w:tag w:val="CitaviPlaceholder#cbaf3f5c-7167-447d-b573-5f0f3853bbbd"/>
          <w:id w:val="-293602458"/>
          <w:placeholder>
            <w:docPart w:val="DefaultPlaceholder_-1854013440"/>
          </w:placeholder>
        </w:sdtPr>
        <w:sdtContent>
          <w:customXmlDelRangeEnd w:id="1302"/>
          <w:del w:id="1303" w:author="Hellmann, Simon" w:date="2025-08-31T11:59:00Z">
            <w:r w:rsidR="00203B3A" w:rsidDel="00BB59BF">
              <w:rPr>
                <w:lang w:val="en-US"/>
              </w:rPr>
              <w:fldChar w:fldCharType="begin"/>
            </w:r>
            <w:r w:rsidR="00A551DA" w:rsidDel="00BB59BF">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4LTMwVDE1OjAxOjA4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delInstrText>
            </w:r>
            <w:r w:rsidR="00203B3A" w:rsidDel="00BB59BF">
              <w:rPr>
                <w:lang w:val="en-US"/>
              </w:rPr>
              <w:fldChar w:fldCharType="separate"/>
            </w:r>
            <w:r w:rsidR="008D39E8" w:rsidDel="00BB59BF">
              <w:fldChar w:fldCharType="begin"/>
            </w:r>
            <w:r w:rsidR="008D39E8" w:rsidRPr="008D39E8" w:rsidDel="00BB59BF">
              <w:rPr>
                <w:lang w:val="en-US"/>
                <w:rPrChange w:id="1304" w:author="Hellmann, Simon" w:date="2025-08-31T11:49:00Z">
                  <w:rPr/>
                </w:rPrChange>
              </w:rPr>
              <w:delInstrText xml:space="preserve"> HYPERLINK \l "_CTVL001c3b78bc64261460886accb7573639093" \o "Liebetrau, J.; Pfeiffer, D. (Eds.) (2020): Collection of Methods for Biogas. Methods to determine parameters for analysis purposes and parameters that…" </w:delInstrText>
            </w:r>
            <w:r w:rsidR="008D39E8" w:rsidDel="00BB59BF">
              <w:fldChar w:fldCharType="separate"/>
            </w:r>
            <w:r w:rsidR="00E04011" w:rsidDel="00BB59BF">
              <w:rPr>
                <w:lang w:val="en-US"/>
              </w:rPr>
              <w:delText>(Liebetrau and Pfeiffer, 2020)</w:delText>
            </w:r>
            <w:r w:rsidR="008D39E8" w:rsidDel="00BB59BF">
              <w:rPr>
                <w:lang w:val="en-US"/>
              </w:rPr>
              <w:fldChar w:fldCharType="end"/>
            </w:r>
            <w:r w:rsidR="00203B3A" w:rsidDel="00BB59BF">
              <w:rPr>
                <w:lang w:val="en-US"/>
              </w:rPr>
              <w:fldChar w:fldCharType="end"/>
            </w:r>
          </w:del>
          <w:customXmlDelRangeStart w:id="1305" w:author="Hellmann, Simon" w:date="2025-08-31T11:59:00Z"/>
        </w:sdtContent>
      </w:sdt>
      <w:customXmlDelRangeEnd w:id="1305"/>
      <w:del w:id="1306" w:author="Hellmann, Simon" w:date="2025-08-31T11:59:00Z">
        <w:r w:rsidR="100FEDD3" w:rsidRPr="100FEDD3" w:rsidDel="00BB59BF">
          <w:rPr>
            <w:lang w:val="en-US"/>
          </w:rPr>
          <w:delText>. Linear</w:delText>
        </w:r>
        <w:r w:rsidR="00F606DE" w:rsidDel="00BB59BF">
          <w:rPr>
            <w:lang w:val="en-US"/>
          </w:rPr>
          <w:delText xml:space="preserve"> uncertainty propagation </w:delText>
        </w:r>
        <w:r w:rsidR="003B0AAA" w:rsidDel="00BB59BF">
          <w:rPr>
            <w:lang w:val="en-US"/>
          </w:rPr>
          <w:delText xml:space="preserve">only based on </w:delText>
        </w:r>
        <w:r w:rsidR="00F606DE" w:rsidDel="00BB59BF">
          <w:rPr>
            <w:lang w:val="en-US"/>
          </w:rPr>
          <w:delText xml:space="preserve">measurement uncertainties </w:delText>
        </w:r>
        <w:r w:rsidR="000952FC" w:rsidDel="00BB59BF">
          <w:rPr>
            <w:lang w:val="en-US"/>
          </w:rPr>
          <w:delText xml:space="preserve">results in substantial </w:delText>
        </w:r>
        <w:r w:rsidR="3D37C07F" w:rsidRPr="3D37C07F" w:rsidDel="00BB59BF">
          <w:rPr>
            <w:lang w:val="en-US"/>
          </w:rPr>
          <w:delText>error bands</w:delText>
        </w:r>
        <w:r w:rsidR="006B0581" w:rsidDel="00BB59BF">
          <w:rPr>
            <w:lang w:val="en-US"/>
          </w:rPr>
          <w:delText xml:space="preserve"> </w:delText>
        </w:r>
        <w:r w:rsidR="000952FC" w:rsidDel="00BB59BF">
          <w:rPr>
            <w:lang w:val="en-US"/>
          </w:rPr>
          <w:delText xml:space="preserve">which </w:delText>
        </w:r>
        <w:r w:rsidR="000024F1" w:rsidDel="00BB59BF">
          <w:rPr>
            <w:lang w:val="en-US"/>
          </w:rPr>
          <w:delText xml:space="preserve">realistically reflect </w:delText>
        </w:r>
        <w:r w:rsidR="000952FC" w:rsidDel="00BB59BF">
          <w:rPr>
            <w:lang w:val="en-US"/>
          </w:rPr>
          <w:delText xml:space="preserve">observed </w:delText>
        </w:r>
        <w:r w:rsidR="00CA079C" w:rsidDel="00BB59BF">
          <w:rPr>
            <w:lang w:val="en-US"/>
          </w:rPr>
          <w:delText>uncertainties of</w:delText>
        </w:r>
        <w:r w:rsidR="00F606DE" w:rsidDel="00BB59BF">
          <w:rPr>
            <w:lang w:val="en-US"/>
          </w:rPr>
          <w:delText xml:space="preserve"> ADM1 substrate characterization</w:delText>
        </w:r>
        <w:r w:rsidR="00B65F69" w:rsidDel="00BB59BF">
          <w:rPr>
            <w:lang w:val="en-US"/>
          </w:rPr>
          <w:delText xml:space="preserve">. However, values </w:delText>
        </w:r>
        <w:r w:rsidR="00102AF7" w:rsidDel="00BB59BF">
          <w:rPr>
            <w:lang w:val="en-US"/>
          </w:rPr>
          <w:delText xml:space="preserve">determined with uncertainty </w:delText>
        </w:r>
        <w:r w:rsidR="00B65F69" w:rsidDel="00BB59BF">
          <w:rPr>
            <w:lang w:val="en-US"/>
          </w:rPr>
          <w:delText xml:space="preserve">propagation for </w:delText>
        </w:r>
        <w:r w:rsidR="0066727C" w:rsidDel="00BB59BF">
          <w:rPr>
            <w:lang w:val="en-US"/>
          </w:rPr>
          <w:delText xml:space="preserve">LI </w:delText>
        </w:r>
        <w:r w:rsidR="100FEDD3" w:rsidRPr="100FEDD3" w:rsidDel="00BB59BF">
          <w:rPr>
            <w:lang w:val="en-US"/>
          </w:rPr>
          <w:delText xml:space="preserve">in </w:delText>
        </w:r>
        <w:r w:rsidR="00BC48B2" w:rsidDel="00BB59BF">
          <w:rPr>
            <w:lang w:val="en-US"/>
          </w:rPr>
          <w:delText>M</w:delText>
        </w:r>
        <w:r w:rsidR="100FEDD3" w:rsidRPr="100FEDD3" w:rsidDel="00BB59BF">
          <w:rPr>
            <w:lang w:val="en-US"/>
          </w:rPr>
          <w:delText xml:space="preserve">S and GrS rather </w:delText>
        </w:r>
        <w:r w:rsidR="0066727C" w:rsidDel="00BB59BF">
          <w:rPr>
            <w:lang w:val="en-US"/>
          </w:rPr>
          <w:delText>re</w:delText>
        </w:r>
        <w:r w:rsidR="00155B5A" w:rsidDel="00BB59BF">
          <w:rPr>
            <w:lang w:val="en-US"/>
          </w:rPr>
          <w:delText xml:space="preserve">present </w:delText>
        </w:r>
        <w:r w:rsidR="00085399" w:rsidDel="00BB59BF">
          <w:rPr>
            <w:lang w:val="en-US"/>
          </w:rPr>
          <w:delText>l</w:delText>
        </w:r>
        <w:r w:rsidR="00155B5A" w:rsidDel="00BB59BF">
          <w:rPr>
            <w:lang w:val="en-US"/>
          </w:rPr>
          <w:delText>ower estimate</w:delText>
        </w:r>
        <w:r w:rsidR="00085399" w:rsidDel="00BB59BF">
          <w:rPr>
            <w:lang w:val="en-US"/>
          </w:rPr>
          <w:delText>s</w:delText>
        </w:r>
        <w:r w:rsidR="00B65F69" w:rsidDel="00BB59BF">
          <w:rPr>
            <w:lang w:val="en-US"/>
          </w:rPr>
          <w:delText xml:space="preserve"> of measured error bands</w:delText>
        </w:r>
        <w:r w:rsidR="100FEDD3" w:rsidRPr="100FEDD3" w:rsidDel="00BB59BF">
          <w:rPr>
            <w:lang w:val="en-US"/>
          </w:rPr>
          <w:delText>.</w:delText>
        </w:r>
      </w:del>
    </w:p>
    <w:p w14:paraId="451FFCF4" w14:textId="3CBD18BB" w:rsidR="001D24C9" w:rsidDel="00FC6AF8" w:rsidRDefault="001D24C9">
      <w:pPr>
        <w:ind w:firstLine="0"/>
        <w:rPr>
          <w:del w:id="1307" w:author="Hellmann, Simon" w:date="2025-08-31T12:11:00Z"/>
          <w:lang w:val="en-US"/>
        </w:rPr>
        <w:pPrChange w:id="1308" w:author="Hellmann, Simon" w:date="2025-08-31T12:11:00Z">
          <w:pPr>
            <w:pStyle w:val="berschrift2"/>
          </w:pPr>
        </w:pPrChange>
      </w:pPr>
      <w:del w:id="1309" w:author="Hellmann, Simon" w:date="2025-08-31T12:11:00Z">
        <w:r w:rsidDel="00FC6AF8">
          <w:rPr>
            <w:lang w:val="en-US"/>
          </w:rPr>
          <w:delText xml:space="preserve">3.2 Sensitivity analysis </w:delText>
        </w:r>
        <w:r w:rsidR="00F5531E" w:rsidDel="00FC6AF8">
          <w:rPr>
            <w:lang w:val="en-US"/>
          </w:rPr>
          <w:delText xml:space="preserve">of </w:delText>
        </w:r>
        <w:r w:rsidR="009E324F" w:rsidDel="00FC6AF8">
          <w:rPr>
            <w:lang w:val="en-US"/>
          </w:rPr>
          <w:delText>uncertain macronutrients</w:delText>
        </w:r>
      </w:del>
    </w:p>
    <w:p w14:paraId="34B6BEC2" w14:textId="6CE93824" w:rsidR="00E902CC" w:rsidDel="00FC6AF8" w:rsidRDefault="00F51F1B">
      <w:pPr>
        <w:ind w:firstLine="0"/>
        <w:rPr>
          <w:del w:id="1310" w:author="Hellmann, Simon" w:date="2025-08-31T12:11:00Z"/>
          <w:lang w:val="en-US"/>
        </w:rPr>
        <w:pPrChange w:id="1311" w:author="Hellmann, Simon" w:date="2025-08-31T12:11:00Z">
          <w:pPr/>
        </w:pPrChange>
      </w:pPr>
      <w:del w:id="1312" w:author="Hellmann, Simon" w:date="2025-08-31T12:11:00Z">
        <w:r w:rsidDel="00FC6AF8">
          <w:rPr>
            <w:lang w:val="en-US"/>
          </w:rPr>
          <w:delText>The i</w:delText>
        </w:r>
        <w:r w:rsidR="00A00C64" w:rsidRPr="00EE7C73" w:rsidDel="00FC6AF8">
          <w:rPr>
            <w:lang w:val="en-US"/>
          </w:rPr>
          <w:delText>nfluence</w:delText>
        </w:r>
        <w:r w:rsidR="00A00C64" w:rsidDel="00FC6AF8">
          <w:rPr>
            <w:lang w:val="en-US"/>
          </w:rPr>
          <w:delText xml:space="preserve"> of </w:delText>
        </w:r>
        <w:r w:rsidR="00EE7C73" w:rsidDel="00FC6AF8">
          <w:rPr>
            <w:lang w:val="en-US"/>
          </w:rPr>
          <w:delText xml:space="preserve">uncertain macronutrient influent concentrations </w:delText>
        </w:r>
        <w:r w:rsidDel="00FC6AF8">
          <w:rPr>
            <w:lang w:val="en-US"/>
          </w:rPr>
          <w:delText xml:space="preserve">was considered </w:delText>
        </w:r>
        <w:r w:rsidR="00EE7C73" w:rsidDel="00FC6AF8">
          <w:rPr>
            <w:lang w:val="en-US"/>
          </w:rPr>
          <w:delText>in model simulations</w:delText>
        </w:r>
        <w:r w:rsidR="00883993" w:rsidDel="00FC6AF8">
          <w:rPr>
            <w:lang w:val="en-US"/>
          </w:rPr>
          <w:delText xml:space="preserve"> according to </w:delText>
        </w:r>
        <w:r w:rsidR="002B7C16" w:rsidDel="00FC6AF8">
          <w:rPr>
            <w:lang w:val="en-US"/>
          </w:rPr>
          <w:delText xml:space="preserve">the </w:delText>
        </w:r>
        <w:r w:rsidR="00883993" w:rsidDel="00FC6AF8">
          <w:rPr>
            <w:lang w:val="en-US"/>
          </w:rPr>
          <w:delText xml:space="preserve">block diagram </w:delText>
        </w:r>
        <w:r w:rsidR="002B7C16" w:rsidDel="00FC6AF8">
          <w:rPr>
            <w:lang w:val="en-US"/>
          </w:rPr>
          <w:delText xml:space="preserve">shown </w:delText>
        </w:r>
        <w:r w:rsidR="00883993" w:rsidDel="00FC6AF8">
          <w:rPr>
            <w:lang w:val="en-US"/>
          </w:rPr>
          <w:delText xml:space="preserve">in </w:delText>
        </w:r>
        <w:r w:rsidR="00CF1BBF" w:rsidDel="00FC6AF8">
          <w:rPr>
            <w:lang w:val="en-US"/>
          </w:rPr>
          <w:delText>Fig.</w:delText>
        </w:r>
        <w:r w:rsidR="00883993" w:rsidDel="00FC6AF8">
          <w:rPr>
            <w:lang w:val="en-US"/>
          </w:rPr>
          <w:delText xml:space="preserve"> </w:delText>
        </w:r>
        <w:r w:rsidR="00CF1BBF" w:rsidDel="00FC6AF8">
          <w:rPr>
            <w:lang w:val="en-US"/>
          </w:rPr>
          <w:delText>1d</w:delText>
        </w:r>
        <w:r w:rsidR="0068262E" w:rsidDel="00FC6AF8">
          <w:rPr>
            <w:lang w:val="en-US"/>
          </w:rPr>
          <w:delText>. T</w:delText>
        </w:r>
        <w:r w:rsidR="006302C9" w:rsidDel="00FC6AF8">
          <w:rPr>
            <w:lang w:val="en-US"/>
          </w:rPr>
          <w:delText xml:space="preserve">wo simulators were run in parallel </w:delText>
        </w:r>
        <w:r w:rsidR="001013C4" w:rsidDel="00FC6AF8">
          <w:rPr>
            <w:lang w:val="en-US"/>
          </w:rPr>
          <w:delText xml:space="preserve">and provided with the same </w:delText>
        </w:r>
        <w:r w:rsidR="00C31DBC" w:rsidDel="00FC6AF8">
          <w:rPr>
            <w:lang w:val="en-US"/>
          </w:rPr>
          <w:delText xml:space="preserve">feed volume flows, but </w:delText>
        </w:r>
        <w:r w:rsidR="00EC6006" w:rsidDel="00FC6AF8">
          <w:rPr>
            <w:lang w:val="en-US"/>
          </w:rPr>
          <w:delText>different</w:delText>
        </w:r>
        <w:r w:rsidDel="00FC6AF8">
          <w:rPr>
            <w:lang w:val="en-US"/>
          </w:rPr>
          <w:delText xml:space="preserve"> associated </w:delText>
        </w:r>
        <w:r w:rsidR="00EC6006" w:rsidDel="00FC6AF8">
          <w:rPr>
            <w:lang w:val="en-US"/>
          </w:rPr>
          <w:delText>influent concentrations</w:delText>
        </w:r>
        <w:r w:rsidR="0068262E" w:rsidDel="00FC6AF8">
          <w:rPr>
            <w:lang w:val="en-US"/>
          </w:rPr>
          <w:delText xml:space="preserve">: </w:delText>
        </w:r>
        <w:r w:rsidR="00EC6006" w:rsidDel="00FC6AF8">
          <w:rPr>
            <w:lang w:val="en-US"/>
          </w:rPr>
          <w:delText>one with nominal</w:delText>
        </w:r>
        <w:r w:rsidDel="00FC6AF8">
          <w:rPr>
            <w:lang w:val="en-US"/>
          </w:rPr>
          <w:delText xml:space="preserve">, </w:delText>
        </w:r>
        <w:r w:rsidR="00F337B4" w:rsidDel="00FC6AF8">
          <w:rPr>
            <w:lang w:val="en-US"/>
          </w:rPr>
          <w:delText xml:space="preserve">the other </w:delText>
        </w:r>
        <w:r w:rsidR="007E5EBA" w:rsidDel="00FC6AF8">
          <w:rPr>
            <w:lang w:val="en-US"/>
          </w:rPr>
          <w:delText xml:space="preserve">with </w:delText>
        </w:r>
        <w:r w:rsidR="00C200AA" w:rsidDel="00FC6AF8">
          <w:rPr>
            <w:lang w:val="en-US"/>
          </w:rPr>
          <w:delText>elevated values (</w:delText>
        </w:r>
        <w:r w:rsidR="009E4522" w:rsidDel="00FC6AF8">
          <w:rPr>
            <w:lang w:val="en-US"/>
          </w:rPr>
          <w:delText>nominal + 1</w:delText>
        </w:r>
        <w:r w:rsidDel="00FC6AF8">
          <w:rPr>
            <w:lang w:val="en-US"/>
          </w:rPr>
          <w:delText> </w:delText>
        </w:r>
        <w:r w:rsidR="009E4522" w:rsidDel="00FC6AF8">
          <w:rPr>
            <w:lang w:val="en-US"/>
          </w:rPr>
          <w:delText>SD</w:delText>
        </w:r>
        <w:r w:rsidR="00C200AA" w:rsidDel="00FC6AF8">
          <w:rPr>
            <w:lang w:val="en-US"/>
          </w:rPr>
          <w:delText xml:space="preserve">). </w:delText>
        </w:r>
        <w:r w:rsidR="0030043D" w:rsidDel="00FC6AF8">
          <w:rPr>
            <w:lang w:val="en-US"/>
          </w:rPr>
          <w:delText>The f</w:delText>
        </w:r>
        <w:r w:rsidR="006A0C36" w:rsidDel="00FC6AF8">
          <w:rPr>
            <w:lang w:val="en-US"/>
          </w:rPr>
          <w:delText xml:space="preserve">irst simulator was </w:delText>
        </w:r>
        <w:r w:rsidR="001B01BF" w:rsidDel="00FC6AF8">
          <w:rPr>
            <w:lang w:val="en-US"/>
          </w:rPr>
          <w:delText xml:space="preserve">updated </w:delText>
        </w:r>
        <w:r w:rsidR="008C3956" w:rsidDel="00FC6AF8">
          <w:rPr>
            <w:lang w:val="en-US"/>
          </w:rPr>
          <w:delText>by</w:delText>
        </w:r>
        <w:r w:rsidR="001B01BF" w:rsidDel="00FC6AF8">
          <w:rPr>
            <w:lang w:val="en-US"/>
          </w:rPr>
          <w:delText xml:space="preserve"> </w:delText>
        </w:r>
        <w:r w:rsidR="00283864" w:rsidDel="00FC6AF8">
          <w:rPr>
            <w:lang w:val="en-US"/>
          </w:rPr>
          <w:delText xml:space="preserve">an </w:delText>
        </w:r>
        <w:r w:rsidR="001B01BF" w:rsidDel="00FC6AF8">
          <w:rPr>
            <w:lang w:val="en-US"/>
          </w:rPr>
          <w:delText xml:space="preserve">ideal </w:delText>
        </w:r>
        <w:r w:rsidR="00283864" w:rsidDel="00FC6AF8">
          <w:rPr>
            <w:lang w:val="en-US"/>
          </w:rPr>
          <w:delText>estimator</w:delText>
        </w:r>
        <w:r w:rsidR="001B01BF" w:rsidDel="00FC6AF8">
          <w:rPr>
            <w:lang w:val="en-US"/>
          </w:rPr>
          <w:delText xml:space="preserve"> (</w:delText>
        </w:r>
        <w:r w:rsidR="00F5531E" w:rsidDel="00FC6AF8">
          <w:rPr>
            <w:lang w:val="en-US"/>
          </w:rPr>
          <w:delText xml:space="preserve">assuming </w:delText>
        </w:r>
        <w:r w:rsidR="001B01BF" w:rsidDel="00FC6AF8">
          <w:rPr>
            <w:lang w:val="en-US"/>
          </w:rPr>
          <w:delText xml:space="preserve">no </w:delText>
        </w:r>
      </w:del>
      <w:del w:id="1313" w:author="Hellmann, Simon" w:date="2025-08-28T16:57:00Z">
        <w:r w:rsidR="001B01BF" w:rsidDel="00B1784E">
          <w:rPr>
            <w:lang w:val="en-US"/>
          </w:rPr>
          <w:delText>plant-model mismatch</w:delText>
        </w:r>
      </w:del>
      <w:del w:id="1314" w:author="Hellmann, Simon" w:date="2025-08-31T12:11:00Z">
        <w:r w:rsidR="001B01BF" w:rsidDel="00FC6AF8">
          <w:rPr>
            <w:lang w:val="en-US"/>
          </w:rPr>
          <w:delText>) at each time step</w:delText>
        </w:r>
        <w:r w:rsidR="0097747C" w:rsidDel="00FC6AF8">
          <w:rPr>
            <w:lang w:val="en-US"/>
          </w:rPr>
          <w:delText>, the second</w:delText>
        </w:r>
        <w:r w:rsidR="00F5531E" w:rsidDel="00FC6AF8">
          <w:rPr>
            <w:lang w:val="en-US"/>
          </w:rPr>
          <w:delText xml:space="preserve"> one</w:delText>
        </w:r>
        <w:r w:rsidR="0097747C" w:rsidDel="00FC6AF8">
          <w:rPr>
            <w:lang w:val="en-US"/>
          </w:rPr>
          <w:delText xml:space="preserve"> was run in open loop</w:delText>
        </w:r>
        <w:r w:rsidR="001F77BF" w:rsidDel="00FC6AF8">
          <w:rPr>
            <w:lang w:val="en-US"/>
          </w:rPr>
          <w:delText xml:space="preserve"> assuming the same feed volume flows</w:delText>
        </w:r>
        <w:r w:rsidR="00EE7C73" w:rsidDel="00FC6AF8">
          <w:rPr>
            <w:lang w:val="en-US"/>
          </w:rPr>
          <w:delText>.</w:delText>
        </w:r>
        <w:r w:rsidR="0018629C" w:rsidDel="00FC6AF8">
          <w:rPr>
            <w:lang w:val="en-US"/>
          </w:rPr>
          <w:delText xml:space="preserve"> This approach was </w:delText>
        </w:r>
        <w:r w:rsidDel="00FC6AF8">
          <w:rPr>
            <w:lang w:val="en-US"/>
          </w:rPr>
          <w:delText xml:space="preserve">individually </w:delText>
        </w:r>
        <w:r w:rsidR="00BE51E8" w:rsidDel="00FC6AF8">
          <w:rPr>
            <w:lang w:val="en-US"/>
          </w:rPr>
          <w:delText>applied</w:delText>
        </w:r>
        <w:r w:rsidR="0018629C" w:rsidDel="00FC6AF8">
          <w:rPr>
            <w:lang w:val="en-US"/>
          </w:rPr>
          <w:delText xml:space="preserve"> for all three macronutrients</w:delText>
        </w:r>
        <w:r w:rsidR="00A144F4" w:rsidDel="00FC6AF8">
          <w:rPr>
            <w:lang w:val="en-US"/>
          </w:rPr>
          <w:delText xml:space="preserve"> (CH, PR, LI)</w:delText>
        </w:r>
        <w:r w:rsidR="004E488C" w:rsidDel="00FC6AF8">
          <w:rPr>
            <w:lang w:val="en-US"/>
          </w:rPr>
          <w:delText>.</w:delText>
        </w:r>
        <w:r w:rsidR="00EE7C73" w:rsidDel="00FC6AF8">
          <w:rPr>
            <w:lang w:val="en-US"/>
          </w:rPr>
          <w:delText xml:space="preserve"> </w:delText>
        </w:r>
        <w:r w:rsidR="00680DD2" w:rsidDel="00FC6AF8">
          <w:rPr>
            <w:lang w:val="en-US"/>
          </w:rPr>
          <w:delText>S</w:delText>
        </w:r>
        <w:r w:rsidR="00BB7599" w:rsidDel="00FC6AF8">
          <w:rPr>
            <w:lang w:val="en-US"/>
          </w:rPr>
          <w:delText xml:space="preserve">ensitivity analysis </w:delText>
        </w:r>
        <w:r w:rsidR="004033CC" w:rsidDel="00FC6AF8">
          <w:rPr>
            <w:lang w:val="en-US"/>
          </w:rPr>
          <w:delText xml:space="preserve">is discussed by means of </w:delText>
        </w:r>
        <w:r w:rsidR="00BB7599" w:rsidDel="00FC6AF8">
          <w:rPr>
            <w:lang w:val="en-US"/>
          </w:rPr>
          <w:delText xml:space="preserve">case study </w:delText>
        </w:r>
        <w:r w:rsidR="003024D1" w:rsidDel="00FC6AF8">
          <w:rPr>
            <w:lang w:val="en-US"/>
          </w:rPr>
          <w:delText>1</w:delText>
        </w:r>
        <w:r w:rsidR="003A0427" w:rsidDel="00FC6AF8">
          <w:rPr>
            <w:lang w:val="en-US"/>
          </w:rPr>
          <w:delText>, while t</w:delText>
        </w:r>
        <w:r w:rsidR="00BB7599" w:rsidDel="00FC6AF8">
          <w:rPr>
            <w:lang w:val="en-US"/>
          </w:rPr>
          <w:delText xml:space="preserve">he </w:delText>
        </w:r>
        <w:r w:rsidR="008C3956" w:rsidDel="00FC6AF8">
          <w:rPr>
            <w:lang w:val="en-US"/>
          </w:rPr>
          <w:delText xml:space="preserve">corresponding </w:delText>
        </w:r>
        <w:r w:rsidDel="00FC6AF8">
          <w:rPr>
            <w:lang w:val="en-US"/>
          </w:rPr>
          <w:delText xml:space="preserve">controller </w:delText>
        </w:r>
        <w:r w:rsidR="00BB7599" w:rsidDel="00FC6AF8">
          <w:rPr>
            <w:lang w:val="en-US"/>
          </w:rPr>
          <w:delText xml:space="preserve">performance </w:delText>
        </w:r>
        <w:r w:rsidR="008C2C21" w:rsidDel="00FC6AF8">
          <w:rPr>
            <w:lang w:val="en-US"/>
          </w:rPr>
          <w:delText>is</w:delText>
        </w:r>
        <w:r w:rsidR="00291873" w:rsidDel="00FC6AF8">
          <w:rPr>
            <w:lang w:val="en-US"/>
          </w:rPr>
          <w:delText xml:space="preserve"> </w:delText>
        </w:r>
        <w:r w:rsidR="00BB7599" w:rsidDel="00FC6AF8">
          <w:rPr>
            <w:lang w:val="en-US"/>
          </w:rPr>
          <w:delText xml:space="preserve">discussed </w:delText>
        </w:r>
        <w:r w:rsidR="00236090" w:rsidDel="00FC6AF8">
          <w:rPr>
            <w:lang w:val="en-US"/>
          </w:rPr>
          <w:delText xml:space="preserve">in </w:delText>
        </w:r>
        <w:r w:rsidR="00F5531E" w:rsidDel="00FC6AF8">
          <w:rPr>
            <w:lang w:val="en-US"/>
          </w:rPr>
          <w:delText>Sec. 3.3.1</w:delText>
        </w:r>
        <w:r w:rsidR="00236090" w:rsidDel="00FC6AF8">
          <w:rPr>
            <w:lang w:val="en-US"/>
          </w:rPr>
          <w:delText xml:space="preserve">. </w:delText>
        </w:r>
      </w:del>
    </w:p>
    <w:p w14:paraId="4B9F7CA4" w14:textId="76B36B28" w:rsidR="00D20AD4" w:rsidRDefault="00545535">
      <w:pPr>
        <w:ind w:firstLine="0"/>
        <w:rPr>
          <w:lang w:val="en-US"/>
        </w:rPr>
      </w:pPr>
      <w:del w:id="1315" w:author="Hellmann, Simon" w:date="2025-08-31T12:11:00Z">
        <w:r w:rsidRPr="00670698" w:rsidDel="00FC6AF8">
          <w:rPr>
            <w:lang w:val="en-US"/>
          </w:rPr>
          <w:delText>M</w:delText>
        </w:r>
        <w:r w:rsidR="00A75A76" w:rsidRPr="00670698" w:rsidDel="00FC6AF8">
          <w:rPr>
            <w:lang w:val="en-US"/>
          </w:rPr>
          <w:delText>odel</w:delText>
        </w:r>
        <w:r w:rsidR="00EE7C73" w:rsidRPr="00670698" w:rsidDel="00FC6AF8">
          <w:rPr>
            <w:lang w:val="en-US"/>
          </w:rPr>
          <w:delText xml:space="preserve"> </w:delText>
        </w:r>
        <w:r w:rsidR="004E488C" w:rsidRPr="00670698" w:rsidDel="00FC6AF8">
          <w:rPr>
            <w:lang w:val="en-US"/>
          </w:rPr>
          <w:delText>simulations</w:delText>
        </w:r>
        <w:r w:rsidR="004E488C" w:rsidDel="00FC6AF8">
          <w:rPr>
            <w:lang w:val="en-US"/>
          </w:rPr>
          <w:delText xml:space="preserve"> for </w:delText>
        </w:r>
        <w:r w:rsidR="00D04506" w:rsidDel="00FC6AF8">
          <w:rPr>
            <w:lang w:val="en-US"/>
          </w:rPr>
          <w:delText xml:space="preserve">nominal and elevated </w:delText>
        </w:r>
        <w:r w:rsidR="00730FD8" w:rsidDel="00FC6AF8">
          <w:rPr>
            <w:lang w:val="en-US"/>
          </w:rPr>
          <w:delText>realizations</w:delText>
        </w:r>
        <w:r w:rsidR="004E488C" w:rsidDel="00FC6AF8">
          <w:rPr>
            <w:lang w:val="en-US"/>
          </w:rPr>
          <w:delText xml:space="preserve"> </w:delText>
        </w:r>
        <w:r w:rsidR="009A1DF2" w:rsidDel="00FC6AF8">
          <w:rPr>
            <w:lang w:val="en-US"/>
          </w:rPr>
          <w:delText xml:space="preserve">of </w:delText>
        </w:r>
        <w:r w:rsidR="00730FD8" w:rsidDel="00FC6AF8">
          <w:rPr>
            <w:lang w:val="en-US"/>
          </w:rPr>
          <w:delText xml:space="preserve">influent </w:delText>
        </w:r>
        <w:r w:rsidR="009A1DF2" w:rsidDel="00FC6AF8">
          <w:rPr>
            <w:lang w:val="en-US"/>
          </w:rPr>
          <w:delText xml:space="preserve">CH, PR and LI </w:delText>
        </w:r>
        <w:r w:rsidR="00730FD8" w:rsidDel="00FC6AF8">
          <w:rPr>
            <w:lang w:val="en-US"/>
          </w:rPr>
          <w:delText xml:space="preserve">concentrations </w:delText>
        </w:r>
        <w:r w:rsidR="009A1DF2" w:rsidDel="00FC6AF8">
          <w:rPr>
            <w:lang w:val="en-US"/>
          </w:rPr>
          <w:delText>(</w:delText>
        </w:r>
        <w:r w:rsidR="00D04506" w:rsidDel="00FC6AF8">
          <w:rPr>
            <w:lang w:val="en-US"/>
          </w:rPr>
          <w:delText>plotted as dotted and solid lines, respectively</w:delText>
        </w:r>
        <w:r w:rsidR="00730FD8" w:rsidDel="00FC6AF8">
          <w:rPr>
            <w:lang w:val="en-US"/>
          </w:rPr>
          <w:delText>)</w:delText>
        </w:r>
        <w:r w:rsidR="000263CA" w:rsidDel="00FC6AF8">
          <w:rPr>
            <w:lang w:val="en-US"/>
          </w:rPr>
          <w:delText xml:space="preserve"> are shown in the </w:delText>
        </w:r>
      </w:del>
      <w:del w:id="1316" w:author="Hellmann, Simon" w:date="2025-08-27T18:02:00Z">
        <w:r w:rsidR="00854416" w:rsidRPr="005D3388" w:rsidDel="005D3388">
          <w:rPr>
            <w:highlight w:val="yellow"/>
            <w:lang w:val="en-US"/>
            <w:rPrChange w:id="1317" w:author="Hellmann, Simon" w:date="2025-08-27T18:03:00Z">
              <w:rPr>
                <w:lang w:val="en-US"/>
              </w:rPr>
            </w:rPrChange>
          </w:rPr>
          <w:delText>SI</w:delText>
        </w:r>
      </w:del>
      <w:del w:id="1318" w:author="Hellmann, Simon" w:date="2025-08-31T12:11:00Z">
        <w:r w:rsidR="004E488C" w:rsidRPr="005D3388" w:rsidDel="00FC6AF8">
          <w:rPr>
            <w:highlight w:val="yellow"/>
            <w:lang w:val="en-US"/>
            <w:rPrChange w:id="1319" w:author="Hellmann, Simon" w:date="2025-08-27T18:03:00Z">
              <w:rPr>
                <w:lang w:val="en-US"/>
              </w:rPr>
            </w:rPrChange>
          </w:rPr>
          <w:delText>.</w:delText>
        </w:r>
        <w:r w:rsidR="00712922" w:rsidDel="00FC6AF8">
          <w:rPr>
            <w:lang w:val="en-US"/>
          </w:rPr>
          <w:delText xml:space="preserve"> </w:delText>
        </w:r>
        <w:r w:rsidR="00D231F4" w:rsidDel="00FC6AF8">
          <w:rPr>
            <w:lang w:val="en-US"/>
          </w:rPr>
          <w:delText>Since</w:delText>
        </w:r>
        <w:r w:rsidR="001F77BF" w:rsidDel="00FC6AF8">
          <w:rPr>
            <w:lang w:val="en-US"/>
          </w:rPr>
          <w:delText xml:space="preserve"> </w:delText>
        </w:r>
        <w:r w:rsidR="007D1DA5" w:rsidDel="00FC6AF8">
          <w:rPr>
            <w:lang w:val="en-US"/>
          </w:rPr>
          <w:delText>for the three cases</w:delText>
        </w:r>
        <w:r w:rsidR="001F77BF" w:rsidDel="00FC6AF8">
          <w:rPr>
            <w:lang w:val="en-US"/>
          </w:rPr>
          <w:delText xml:space="preserve"> the feed volume flows are almost identical</w:delText>
        </w:r>
        <w:r w:rsidDel="00FC6AF8">
          <w:rPr>
            <w:lang w:val="en-US"/>
          </w:rPr>
          <w:delText xml:space="preserve">, </w:delText>
        </w:r>
        <w:r w:rsidR="009A1DF2" w:rsidDel="00FC6AF8">
          <w:rPr>
            <w:lang w:val="en-US"/>
          </w:rPr>
          <w:delText xml:space="preserve">only </w:delText>
        </w:r>
        <w:r w:rsidR="001F77BF" w:rsidDel="00FC6AF8">
          <w:rPr>
            <w:lang w:val="en-US"/>
          </w:rPr>
          <w:delText xml:space="preserve">those </w:delText>
        </w:r>
        <w:r w:rsidDel="00FC6AF8">
          <w:rPr>
            <w:lang w:val="en-US"/>
          </w:rPr>
          <w:delText xml:space="preserve">of </w:delText>
        </w:r>
        <w:r w:rsidR="00F706D0" w:rsidDel="00FC6AF8">
          <w:rPr>
            <w:lang w:val="en-US"/>
          </w:rPr>
          <w:delText>the first case (differ</w:delText>
        </w:r>
        <w:r w:rsidR="005A091B" w:rsidDel="00FC6AF8">
          <w:rPr>
            <w:lang w:val="en-US"/>
          </w:rPr>
          <w:delText>ing</w:delText>
        </w:r>
        <w:r w:rsidR="002676FF" w:rsidDel="00FC6AF8">
          <w:rPr>
            <w:lang w:val="en-US"/>
          </w:rPr>
          <w:delText xml:space="preserve"> </w:delText>
        </w:r>
        <w:r w:rsidR="00DD3604" w:rsidDel="00FC6AF8">
          <w:rPr>
            <w:lang w:val="en-US"/>
          </w:rPr>
          <w:delText>CH</w:delText>
        </w:r>
        <w:r w:rsidR="00F706D0" w:rsidDel="00FC6AF8">
          <w:rPr>
            <w:lang w:val="en-US"/>
          </w:rPr>
          <w:delText>) are shown</w:delText>
        </w:r>
        <w:r w:rsidR="00DD3604" w:rsidDel="00FC6AF8">
          <w:rPr>
            <w:lang w:val="en-US"/>
          </w:rPr>
          <w:delText>.</w:delText>
        </w:r>
        <w:r w:rsidR="00F706D0" w:rsidDel="00FC6AF8">
          <w:rPr>
            <w:lang w:val="en-US"/>
          </w:rPr>
          <w:delText xml:space="preserve"> </w:delText>
        </w:r>
      </w:del>
    </w:p>
    <w:p w14:paraId="2E580C1E" w14:textId="46B4281C"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352FA4" w14:textId="2C02F6F1" w:rsidR="001B10E5" w:rsidDel="00BB59BF" w:rsidRDefault="004374DD" w:rsidP="00E20419">
      <w:pPr>
        <w:rPr>
          <w:del w:id="1320" w:author="Hellmann, Simon" w:date="2025-08-31T12:00:00Z"/>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409395AD" w14:textId="77777777" w:rsidR="00BB59BF" w:rsidRDefault="00BB59BF" w:rsidP="00BB59BF">
      <w:pPr>
        <w:rPr>
          <w:ins w:id="1321" w:author="Hellmann, Simon" w:date="2025-08-31T12:00:00Z"/>
          <w:lang w:val="en-US"/>
        </w:rPr>
      </w:pPr>
    </w:p>
    <w:p w14:paraId="71E6560D" w14:textId="7954AD91"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1322" w:name="_Hlk207213129"/>
      <w:del w:id="1323" w:author="Hellmann, Simon" w:date="2025-08-27T18:52:00Z">
        <w:r w:rsidR="00D304E0" w:rsidDel="00B05A33">
          <w:rPr>
            <w:lang w:val="en-US"/>
          </w:rPr>
          <w:delText>Multi-stage MPC</w:delText>
        </w:r>
      </w:del>
      <w:ins w:id="1324" w:author="Hellmann, Simon" w:date="2025-08-27T18:52:00Z">
        <w:r w:rsidR="00B05A33">
          <w:rPr>
            <w:lang w:val="en-US"/>
          </w:rPr>
          <w:t>Robust controller</w:t>
        </w:r>
      </w:ins>
      <w:r w:rsidR="00504F83">
        <w:rPr>
          <w:lang w:val="en-US"/>
        </w:rPr>
        <w:t xml:space="preserve"> performance</w:t>
      </w:r>
      <w:bookmarkEnd w:id="1322"/>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1325"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1325"/>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all substrates, with a slight preference for GrS</w:t>
      </w:r>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2A3D1151"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FUMjE6MTQ6NTg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hyperlink w:anchor="_CTVL001f946c55861c14065a6faac3de0573d70" w:tooltip="Bonk, F.; Popp, D.; Weinrich, S.; Sträuber, H.; Kleinsteuber, S.; Harms, H.; Centler, F. (2018): Intermittent fasting for microbes: how discontinuous …" w:history="1">
            <w:r w:rsidR="00C40BC0" w:rsidRPr="00C40BC0">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C40BC0">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gtMzFUMjE6MTQ6NTg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hyperlink w:anchor="_CTVL0016bd1d4aea060468891b9514b055eff15" w:tooltip="Ahmed, W.; Rodríguez, J. (2020): A model predictive optimal control system for the practical automatic start-up of anaerobic digesters. Water Research…" w:history="1">
            <w:r w:rsidR="00C40BC0" w:rsidRPr="00C40BC0">
              <w:rPr>
                <w:lang w:val="en-US"/>
              </w:rPr>
              <w:t>(Ahmed and Rodríguez, 2020</w:t>
            </w:r>
          </w:hyperlink>
          <w:hyperlink w:anchor="_CTVL001ff6d8e1f22924ae3a8c00567caf17d62" w:tooltip="Kil, H.; Li, D.; Xi, Y.; Li, J. (2017): Model predictive control with on-line model identification for anaerobic digestion processes. Biochemical Engi…" w:history="1">
            <w:r w:rsidR="00C40BC0" w:rsidRPr="00C40BC0">
              <w:rPr>
                <w:lang w:val="en-US"/>
              </w:rPr>
              <w:t>; Kil et al., 2017)</w:t>
            </w:r>
          </w:hyperlink>
          <w:r w:rsidR="0011577E">
            <w:rPr>
              <w:lang w:val="en-US"/>
            </w:rPr>
            <w:fldChar w:fldCharType="end"/>
          </w:r>
        </w:sdtContent>
      </w:sdt>
      <w:r w:rsidR="0011577E">
        <w:rPr>
          <w:lang w:val="en-US"/>
        </w:rPr>
        <w:t xml:space="preserve">. </w:t>
      </w:r>
    </w:p>
    <w:p w14:paraId="4A810657" w14:textId="0DB1C224"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ins w:id="1326" w:author="Hellmann, Simon" w:date="2025-08-31T12:14:00Z">
        <w:r w:rsidR="00C64143" w:rsidRPr="00C64143">
          <w:rPr>
            <w:lang w:val="en-US"/>
            <w:rPrChange w:id="1327" w:author="Hellmann, Simon" w:date="2025-08-31T12:14:00Z">
              <w:rPr/>
            </w:rPrChange>
          </w:rPr>
          <w:t>(</w:t>
        </w:r>
        <w:r w:rsidR="00C64143" w:rsidRPr="00C64143">
          <w:rPr>
            <w:noProof/>
            <w:lang w:val="en-US"/>
            <w:rPrChange w:id="1328" w:author="Hellmann, Simon" w:date="2025-08-31T12:14:00Z">
              <w:rPr>
                <w:noProof/>
              </w:rPr>
            </w:rPrChange>
          </w:rPr>
          <w:t>2</w:t>
        </w:r>
        <w:r w:rsidR="00C64143" w:rsidRPr="00C64143">
          <w:rPr>
            <w:lang w:val="en-US"/>
            <w:rPrChange w:id="1329" w:author="Hellmann, Simon" w:date="2025-08-31T12:14:00Z">
              <w:rPr/>
            </w:rPrChange>
          </w:rPr>
          <w:t>.</w:t>
        </w:r>
        <w:r w:rsidR="00C64143" w:rsidRPr="00C64143">
          <w:rPr>
            <w:noProof/>
            <w:lang w:val="en-US"/>
            <w:rPrChange w:id="1330" w:author="Hellmann, Simon" w:date="2025-08-31T12:14:00Z">
              <w:rPr>
                <w:noProof/>
              </w:rPr>
            </w:rPrChange>
          </w:rPr>
          <w:t>16</w:t>
        </w:r>
        <w:r w:rsidR="00C64143" w:rsidRPr="00C64143">
          <w:rPr>
            <w:lang w:val="en-US"/>
            <w:rPrChange w:id="1331" w:author="Hellmann, Simon" w:date="2025-08-31T12:14:00Z">
              <w:rPr/>
            </w:rPrChange>
          </w:rPr>
          <w:t>)</w:t>
        </w:r>
      </w:ins>
      <w:del w:id="1332"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8</w:delText>
        </w:r>
        <w:r w:rsidR="00F7388A" w:rsidRPr="00144E26" w:rsidDel="00C64143">
          <w:rPr>
            <w:lang w:val="en-US"/>
          </w:rPr>
          <w:delText>)</w:delText>
        </w:r>
      </w:del>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46615A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EE82FBF"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sidRPr="00CF4C07">
        <w:rPr>
          <w:rFonts w:eastAsia="Garamond" w:cs="Garamond"/>
          <w:color w:val="808080" w:themeColor="background1" w:themeShade="80"/>
          <w:lang w:val="en-US"/>
          <w:rPrChange w:id="1333" w:author="Hellmann, Simon" w:date="2025-08-29T18:10:00Z">
            <w:rPr>
              <w:rFonts w:eastAsia="Garamond" w:cs="Garamond"/>
              <w:lang w:val="en-US"/>
            </w:rPr>
          </w:rPrChange>
        </w:rPr>
        <w:t>.</w:t>
      </w:r>
      <w:ins w:id="1334" w:author="Hellmann, Simon" w:date="2025-08-29T18:08:00Z">
        <w:r w:rsidR="001B3723" w:rsidRPr="00CF4C07">
          <w:rPr>
            <w:rFonts w:eastAsia="Garamond" w:cs="Garamond"/>
            <w:color w:val="808080" w:themeColor="background1" w:themeShade="80"/>
            <w:lang w:val="en-US"/>
            <w:rPrChange w:id="1335" w:author="Hellmann, Simon" w:date="2025-08-29T18:10:00Z">
              <w:rPr>
                <w:rFonts w:eastAsia="Garamond" w:cs="Garamond"/>
                <w:lang w:val="en-US"/>
              </w:rPr>
            </w:rPrChange>
          </w:rPr>
          <w:t xml:space="preserve"> </w:t>
        </w:r>
        <w:r w:rsidR="001B3723" w:rsidRPr="009F10CA">
          <w:rPr>
            <w:rFonts w:eastAsia="Garamond" w:cs="Garamond"/>
            <w:highlight w:val="green"/>
            <w:lang w:val="en-US"/>
            <w:rPrChange w:id="1336" w:author="Hellmann, Simon" w:date="2025-08-29T18:10:00Z">
              <w:rPr>
                <w:rFonts w:eastAsia="Garamond" w:cs="Garamond"/>
                <w:lang w:val="en-US"/>
              </w:rPr>
            </w:rPrChange>
          </w:rPr>
          <w:t>However, real</w:t>
        </w:r>
      </w:ins>
      <w:ins w:id="1337" w:author="Hellmann, Simon" w:date="2025-08-29T18:09:00Z">
        <w:r w:rsidR="001B3723" w:rsidRPr="009F10CA">
          <w:rPr>
            <w:rFonts w:eastAsia="Garamond" w:cs="Garamond"/>
            <w:highlight w:val="green"/>
            <w:lang w:val="en-US"/>
            <w:rPrChange w:id="1338" w:author="Hellmann, Simon" w:date="2025-08-29T18:10:00Z">
              <w:rPr>
                <w:rFonts w:eastAsia="Garamond" w:cs="Garamond"/>
                <w:lang w:val="en-US"/>
              </w:rPr>
            </w:rPrChange>
          </w:rPr>
          <w:t>-life</w:t>
        </w:r>
      </w:ins>
      <w:ins w:id="1339" w:author="Hellmann, Simon" w:date="2025-08-29T18:08:00Z">
        <w:r w:rsidR="001B3723" w:rsidRPr="009F10CA">
          <w:rPr>
            <w:rFonts w:eastAsia="Garamond" w:cs="Garamond"/>
            <w:highlight w:val="green"/>
            <w:lang w:val="en-US"/>
            <w:rPrChange w:id="1340" w:author="Hellmann, Simon" w:date="2025-08-29T18:10:00Z">
              <w:rPr>
                <w:rFonts w:eastAsia="Garamond" w:cs="Garamond"/>
                <w:lang w:val="en-US"/>
              </w:rPr>
            </w:rPrChange>
          </w:rPr>
          <w:t xml:space="preserve"> a</w:t>
        </w:r>
      </w:ins>
      <w:ins w:id="1341" w:author="Hellmann, Simon" w:date="2025-08-29T18:09:00Z">
        <w:r w:rsidR="001B3723" w:rsidRPr="009F10CA">
          <w:rPr>
            <w:rFonts w:eastAsia="Garamond" w:cs="Garamond"/>
            <w:highlight w:val="green"/>
            <w:lang w:val="en-US"/>
            <w:rPrChange w:id="1342" w:author="Hellmann, Simon" w:date="2025-08-29T18:10:00Z">
              <w:rPr>
                <w:rFonts w:eastAsia="Garamond" w:cs="Garamond"/>
                <w:lang w:val="en-US"/>
              </w:rPr>
            </w:rPrChange>
          </w:rPr>
          <w:t>pplication would require a state estimator, which adds computational load.</w:t>
        </w:r>
      </w:ins>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110331">
      <w:pPr>
        <w:ind w:firstLine="0"/>
        <w:rPr>
          <w:moveTo w:id="1343" w:author="Hellmann, Simon" w:date="2025-08-30T17:58:00Z"/>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moveToRangeStart w:id="1344" w:author="Hellmann, Simon" w:date="2025-08-30T17:58:00Z" w:name="move207469110"/>
      <w:moveTo w:id="1345" w:author="Hellmann, Simon" w:date="2025-08-30T17:58:00Z">
        <w:r w:rsidR="00110331">
          <w:rPr>
            <w:rFonts w:eastAsia="Garamond" w:cs="Garamond"/>
            <w:color w:val="000000" w:themeColor="text1"/>
            <w:szCs w:val="24"/>
            <w:lang w:val="en-US"/>
          </w:rPr>
          <w:t>production, and pH</w:t>
        </w:r>
        <w:r w:rsidR="00110331" w:rsidRPr="0092238C">
          <w:rPr>
            <w:rFonts w:eastAsia="Garamond" w:cs="Garamond"/>
            <w:color w:val="000000" w:themeColor="text1"/>
            <w:szCs w:val="24"/>
            <w:lang w:val="en-US"/>
          </w:rPr>
          <w:t>.</w:t>
        </w:r>
        <w:r w:rsidR="00110331">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moveTo>
    </w:p>
    <w:p w14:paraId="5CE29477" w14:textId="4B96C7FD" w:rsidR="00110331" w:rsidRDefault="00110331" w:rsidP="00110331">
      <w:pPr>
        <w:rPr>
          <w:moveTo w:id="1346" w:author="Hellmann, Simon" w:date="2025-08-30T17:58:00Z"/>
          <w:rFonts w:eastAsia="Garamond" w:cs="Garamond"/>
          <w:color w:val="000000" w:themeColor="text1"/>
          <w:szCs w:val="24"/>
          <w:lang w:val="en-US"/>
        </w:rPr>
      </w:pPr>
      <w:moveToRangeStart w:id="1347" w:author="Hellmann, Simon" w:date="2025-08-30T17:58:00Z" w:name="move207469116"/>
      <w:moveToRangeEnd w:id="1344"/>
      <w:moveTo w:id="1348" w:author="Hellmann, Simon" w:date="2025-08-30T17:58:00Z">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moveTo>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Content>
          <w:moveTo w:id="1349" w:author="Hellmann, Simon" w:date="2025-08-30T17:58:00Z">
            <w:r>
              <w:rPr>
                <w:rFonts w:eastAsia="Garamond" w:cs="Garamond"/>
                <w:color w:val="000000" w:themeColor="text1"/>
                <w:szCs w:val="24"/>
                <w:lang w:val="en-US"/>
              </w:rPr>
              <w:fldChar w:fldCharType="begin"/>
            </w:r>
          </w:moveTo>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moveTo w:id="1350" w:author="Hellmann, Simon" w:date="2025-08-30T17:58: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(Dittmer et al., 2022)</w:t>
          </w:r>
          <w:r w:rsidR="00C40BC0">
            <w:rPr>
              <w:rFonts w:eastAsia="Garamond" w:cs="Garamond"/>
              <w:color w:val="000000" w:themeColor="text1"/>
              <w:szCs w:val="24"/>
              <w:lang w:val="en-US"/>
            </w:rPr>
            <w:fldChar w:fldCharType="end"/>
          </w:r>
          <w:moveTo w:id="1351" w:author="Hellmann, Simon" w:date="2025-08-30T17:58:00Z">
            <w:r>
              <w:rPr>
                <w:rFonts w:eastAsia="Garamond" w:cs="Garamond"/>
                <w:color w:val="000000" w:themeColor="text1"/>
                <w:szCs w:val="24"/>
                <w:lang w:val="en-US"/>
              </w:rPr>
              <w:fldChar w:fldCharType="end"/>
            </w:r>
          </w:moveTo>
        </w:sdtContent>
      </w:sdt>
      <w:moveTo w:id="1352" w:author="Hellmann, Simon" w:date="2025-08-30T17:58:00Z">
        <w:r>
          <w:rPr>
            <w:rFonts w:eastAsia="Garamond" w:cs="Garamond"/>
            <w:color w:val="000000" w:themeColor="text1"/>
            <w:szCs w:val="24"/>
            <w:lang w:val="en-US"/>
          </w:rPr>
          <w:t xml:space="preserve">. Substrate feeding is dominated by manure, while only in the last </w:t>
        </w:r>
      </w:moveTo>
    </w:p>
    <w:p w14:paraId="2D9F2187" w14:textId="584A27C9" w:rsidR="00EF7145" w:rsidRDefault="00110331" w:rsidP="00EF7145">
      <w:pPr>
        <w:rPr>
          <w:ins w:id="1353" w:author="Hellmann, Simon" w:date="2025-08-31T12:12:00Z"/>
          <w:rFonts w:eastAsia="Garamond" w:cs="Garamond"/>
          <w:color w:val="000000" w:themeColor="text1"/>
          <w:szCs w:val="24"/>
          <w:lang w:val="en-US"/>
        </w:rPr>
      </w:pPr>
      <w:moveTo w:id="1354" w:author="Hellmann, Simon" w:date="2025-08-30T17:58:00Z">
        <w:r>
          <w:rPr>
            <w:rFonts w:eastAsia="Garamond" w:cs="Garamond"/>
            <w:color w:val="000000" w:themeColor="text1"/>
            <w:szCs w:val="24"/>
            <w:lang w:val="en-US"/>
          </w:rPr>
          <w:t xml:space="preserve">third of the simulation, SBS and GrS are fed, but no MS. The substrate composition changes drastically depending on relative substrate prices. Since CM is by far the cheapest substrate, it is plausible that it is used primarily. Additional parameters influencing the optimal substrate </w:t>
        </w:r>
      </w:moveTo>
      <w:ins w:id="1355" w:author="Hellmann, Simon" w:date="2025-08-30T18:01:00Z">
        <w:r>
          <w:rPr>
            <w:rFonts w:eastAsia="Garamond" w:cs="Garamond"/>
            <w:color w:val="000000" w:themeColor="text1"/>
            <w:szCs w:val="24"/>
            <w:lang w:val="en-US"/>
          </w:rPr>
          <w:t>com</w:t>
        </w:r>
        <w:r>
          <w:rPr>
            <w:rFonts w:eastAsia="Garamond" w:cs="Garamond"/>
            <w:color w:val="000000" w:themeColor="text1"/>
            <w:szCs w:val="24"/>
            <w:lang w:val="en-US"/>
          </w:rPr>
          <w:softHyphen/>
          <w:t>po</w:t>
        </w:r>
      </w:ins>
      <w:ins w:id="1356" w:author="Hellmann, Simon" w:date="2025-08-31T12:04:00Z">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ins>
      <w:customXmlInsRangeStart w:id="1357" w:author="Hellmann, Simon" w:date="2025-08-31T12:04:00Z"/>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Content>
          <w:customXmlInsRangeEnd w:id="1357"/>
          <w:ins w:id="1358" w:author="Hellmann, Simon" w:date="2025-08-31T12:04:00Z">
            <w:r w:rsidR="00EF7145">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ins w:id="1359" w:author="Hellmann, Simon" w:date="2025-08-31T12:04:00Z">
            <w:r w:rsidR="00EF7145">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"#_CTVL00125a47e44351c41d8814ac7303d06f6e1" \o "Mauky, E.; Weinrich, S.; Nägele, H.-J.; Jacobi, H. F.; Liebetrau, J.; Nelles, M. (2016): Model Predictive Control for Demand-Driven Biogas Production …"</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Mauky et al.</w:t>
          </w:r>
          <w:r w:rsidR="00C40BC0">
            <w:rPr>
              <w:rFonts w:eastAsia="Garamond" w:cs="Garamond"/>
              <w:color w:val="000000" w:themeColor="text1"/>
              <w:szCs w:val="24"/>
              <w:lang w:val="en-US"/>
            </w:rPr>
            <w:fldChar w:fldCharType="end"/>
          </w:r>
          <w:ins w:id="1360" w:author="Hellmann, Simon" w:date="2025-08-31T12:04:00Z">
            <w:r w:rsidR="00EF7145">
              <w:rPr>
                <w:rFonts w:eastAsia="Garamond" w:cs="Garamond"/>
                <w:color w:val="000000" w:themeColor="text1"/>
                <w:szCs w:val="24"/>
                <w:lang w:val="en-US"/>
              </w:rPr>
              <w:fldChar w:fldCharType="end"/>
            </w:r>
          </w:ins>
          <w:customXmlInsRangeStart w:id="1361" w:author="Hellmann, Simon" w:date="2025-08-31T12:04:00Z"/>
        </w:sdtContent>
      </w:sdt>
      <w:customXmlInsRangeEnd w:id="1361"/>
      <w:ins w:id="1362" w:author="Hellmann, Simon" w:date="2025-08-31T12:04:00Z">
        <w:r w:rsidR="00EF7145">
          <w:rPr>
            <w:rFonts w:eastAsia="Garamond" w:cs="Garamond"/>
            <w:color w:val="000000" w:themeColor="text1"/>
            <w:szCs w:val="24"/>
            <w:lang w:val="en-US"/>
          </w:rPr>
          <w:t xml:space="preserve"> </w:t>
        </w:r>
      </w:ins>
      <w:customXmlInsRangeStart w:id="1363" w:author="Hellmann, Simon" w:date="2025-08-31T12:04:00Z"/>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Content>
          <w:customXmlInsRangeEnd w:id="1363"/>
          <w:ins w:id="1364" w:author="Hellmann, Simon" w:date="2025-08-31T12:04:00Z">
            <w:r w:rsidR="00EF7145">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ins w:id="1365" w:author="Hellmann, Simon" w:date="2025-08-31T12:04:00Z">
            <w:r w:rsidR="00EF7145">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"#_CTVL00125a47e44351c41d8814ac7303d06f6e1" \o "Mauky, E.; Weinrich, S.; Nägele, H.-J.; Jacobi, H. F.; Liebetrau, J.; Nelles, M. (2016): Model Predictive Control for Demand-Driven Biogas Production …"</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(2016)</w:t>
          </w:r>
          <w:r w:rsidR="00C40BC0">
            <w:rPr>
              <w:rFonts w:eastAsia="Garamond" w:cs="Garamond"/>
              <w:color w:val="000000" w:themeColor="text1"/>
              <w:szCs w:val="24"/>
              <w:lang w:val="en-US"/>
            </w:rPr>
            <w:fldChar w:fldCharType="end"/>
          </w:r>
          <w:ins w:id="1366" w:author="Hellmann, Simon" w:date="2025-08-31T12:04:00Z">
            <w:r w:rsidR="00EF7145">
              <w:rPr>
                <w:rFonts w:eastAsia="Garamond" w:cs="Garamond"/>
                <w:color w:val="000000" w:themeColor="text1"/>
                <w:szCs w:val="24"/>
                <w:lang w:val="en-US"/>
              </w:rPr>
              <w:fldChar w:fldCharType="end"/>
            </w:r>
          </w:ins>
          <w:customXmlInsRangeStart w:id="1367" w:author="Hellmann, Simon" w:date="2025-08-31T12:04:00Z"/>
        </w:sdtContent>
      </w:sdt>
      <w:customXmlInsRangeEnd w:id="1367"/>
      <w:ins w:id="1368" w:author="Hellmann, Simon" w:date="2025-08-31T12:04:00Z">
        <w:r w:rsidR="00EF7145">
          <w:rPr>
            <w:rFonts w:eastAsia="Garamond" w:cs="Garamond"/>
            <w:color w:val="000000" w:themeColor="text1"/>
            <w:szCs w:val="24"/>
            <w:lang w:val="en-US"/>
          </w:rPr>
          <w:t xml:space="preserve"> and underlines the predictive nature of the NMPC: Timely feedings compen</w:t>
        </w:r>
        <w:r w:rsidR="00EF7145">
          <w:rPr>
            <w:rFonts w:eastAsia="Garamond" w:cs="Garamond"/>
            <w:color w:val="000000" w:themeColor="text1"/>
            <w:szCs w:val="24"/>
            <w:lang w:val="en-US"/>
          </w:rPr>
          <w:softHyphen/>
        </w:r>
      </w:ins>
      <w:ins w:id="1369" w:author="Hellmann, Simon" w:date="2025-08-31T12:12:00Z">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ins>
      <w:r w:rsidR="00FC6AF8">
        <w:rPr>
          <w:rFonts w:eastAsia="Garamond" w:cs="Garamond"/>
          <w:color w:val="000000" w:themeColor="text1"/>
          <w:szCs w:val="24"/>
          <w:lang w:val="en-US"/>
        </w:rPr>
      </w:r>
      <w:ins w:id="1370" w:author="Hellmann, Simon" w:date="2025-08-31T12:12:00Z">
        <w:r w:rsidR="00FC6AF8">
          <w:rPr>
            <w:rFonts w:eastAsia="Garamond" w:cs="Garamond"/>
            <w:color w:val="000000" w:themeColor="text1"/>
            <w:szCs w:val="24"/>
            <w:lang w:val="en-US"/>
          </w:rPr>
          <w:fldChar w:fldCharType="separate"/>
        </w:r>
      </w:ins>
      <w:ins w:id="1371" w:author="Hellmann, Simon" w:date="2025-08-31T12:14:00Z">
        <w:r w:rsidR="00C64143" w:rsidRPr="00C64143">
          <w:rPr>
            <w:lang w:val="en-US"/>
            <w:rPrChange w:id="1372" w:author="Hellmann, Simon" w:date="2025-08-31T12:14:00Z">
              <w:rPr/>
            </w:rPrChange>
          </w:rPr>
          <w:t>(</w:t>
        </w:r>
        <w:r w:rsidR="00C64143" w:rsidRPr="00C64143">
          <w:rPr>
            <w:noProof/>
            <w:lang w:val="en-US"/>
            <w:rPrChange w:id="1373" w:author="Hellmann, Simon" w:date="2025-08-31T12:14:00Z">
              <w:rPr>
                <w:noProof/>
              </w:rPr>
            </w:rPrChange>
          </w:rPr>
          <w:t>2</w:t>
        </w:r>
        <w:r w:rsidR="00C64143" w:rsidRPr="00C64143">
          <w:rPr>
            <w:lang w:val="en-US"/>
            <w:rPrChange w:id="1374" w:author="Hellmann, Simon" w:date="2025-08-31T12:14:00Z">
              <w:rPr/>
            </w:rPrChange>
          </w:rPr>
          <w:t>.</w:t>
        </w:r>
        <w:r w:rsidR="00C64143" w:rsidRPr="00C64143">
          <w:rPr>
            <w:noProof/>
            <w:lang w:val="en-US"/>
            <w:rPrChange w:id="1375" w:author="Hellmann, Simon" w:date="2025-08-31T12:14:00Z">
              <w:rPr>
                <w:noProof/>
              </w:rPr>
            </w:rPrChange>
          </w:rPr>
          <w:t>18</w:t>
        </w:r>
        <w:r w:rsidR="00C64143" w:rsidRPr="00C64143">
          <w:rPr>
            <w:lang w:val="en-US"/>
            <w:rPrChange w:id="1376" w:author="Hellmann, Simon" w:date="2025-08-31T12:14:00Z">
              <w:rPr/>
            </w:rPrChange>
          </w:rPr>
          <w:t>)</w:t>
        </w:r>
      </w:ins>
      <w:ins w:id="1377" w:author="Hellmann, Simon" w:date="2025-08-31T12:12:00Z">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ins>
      <w:customXmlInsRangeStart w:id="1378" w:author="Hellmann, Simon" w:date="2025-08-31T12:12:00Z"/>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Content>
          <w:customXmlInsRangeEnd w:id="1378"/>
          <w:ins w:id="1379" w:author="Hellmann, Simon" w:date="2025-08-31T12:12:00Z">
            <w:r w:rsidR="00FC6AF8">
              <w:rPr>
                <w:rFonts w:eastAsia="Garamond" w:cs="Garamond"/>
                <w:color w:val="000000" w:themeColor="text1"/>
                <w:szCs w:val="24"/>
                <w:lang w:val="en-US"/>
              </w:rPr>
              <w:fldChar w:fldCharType="begin"/>
            </w:r>
          </w:ins>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ins w:id="1380" w:author="Hellmann, Simon" w:date="2025-08-31T12:12:00Z">
            <w:r w:rsidR="00FC6AF8">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Dittmer et al.</w:t>
          </w:r>
          <w:r w:rsidR="00C40BC0">
            <w:rPr>
              <w:rFonts w:eastAsia="Garamond" w:cs="Garamond"/>
              <w:color w:val="000000" w:themeColor="text1"/>
              <w:szCs w:val="24"/>
              <w:lang w:val="en-US"/>
            </w:rPr>
            <w:fldChar w:fldCharType="end"/>
          </w:r>
          <w:ins w:id="1381" w:author="Hellmann, Simon" w:date="2025-08-31T12:12:00Z">
            <w:r w:rsidR="00FC6AF8">
              <w:rPr>
                <w:rFonts w:eastAsia="Garamond" w:cs="Garamond"/>
                <w:color w:val="000000" w:themeColor="text1"/>
                <w:szCs w:val="24"/>
                <w:lang w:val="en-US"/>
              </w:rPr>
              <w:fldChar w:fldCharType="end"/>
            </w:r>
          </w:ins>
          <w:customXmlInsRangeStart w:id="1382" w:author="Hellmann, Simon" w:date="2025-08-31T12:12:00Z"/>
        </w:sdtContent>
      </w:sdt>
      <w:customXmlInsRangeEnd w:id="1382"/>
      <w:ins w:id="1383" w:author="Hellmann, Simon" w:date="2025-08-31T12:12:00Z">
        <w:r w:rsidR="00FC6AF8">
          <w:rPr>
            <w:rFonts w:eastAsia="Garamond" w:cs="Garamond"/>
            <w:color w:val="000000" w:themeColor="text1"/>
            <w:szCs w:val="24"/>
            <w:lang w:val="en-US"/>
          </w:rPr>
          <w:t xml:space="preserve"> </w:t>
        </w:r>
      </w:ins>
      <w:customXmlInsRangeStart w:id="1384" w:author="Hellmann, Simon" w:date="2025-08-31T12:12:00Z"/>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Content>
          <w:customXmlInsRangeEnd w:id="1384"/>
          <w:ins w:id="1385" w:author="Hellmann, Simon" w:date="2025-08-31T12:12:00Z">
            <w:r w:rsidR="00FC6AF8">
              <w:rPr>
                <w:rFonts w:eastAsia="Garamond" w:cs="Garamond"/>
                <w:color w:val="000000" w:themeColor="text1"/>
                <w:szCs w:val="24"/>
                <w:lang w:val="en-US"/>
              </w:rPr>
              <w:fldChar w:fldCharType="begin"/>
            </w:r>
          </w:ins>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ins w:id="1386" w:author="Hellmann, Simon" w:date="2025-08-31T12:12:00Z">
            <w:r w:rsidR="00FC6AF8">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(2022)</w:t>
          </w:r>
          <w:r w:rsidR="00C40BC0">
            <w:rPr>
              <w:rFonts w:eastAsia="Garamond" w:cs="Garamond"/>
              <w:color w:val="000000" w:themeColor="text1"/>
              <w:szCs w:val="24"/>
              <w:lang w:val="en-US"/>
            </w:rPr>
            <w:fldChar w:fldCharType="end"/>
          </w:r>
          <w:ins w:id="1387" w:author="Hellmann, Simon" w:date="2025-08-31T12:12:00Z">
            <w:r w:rsidR="00FC6AF8">
              <w:rPr>
                <w:rFonts w:eastAsia="Garamond" w:cs="Garamond"/>
                <w:color w:val="000000" w:themeColor="text1"/>
                <w:szCs w:val="24"/>
                <w:lang w:val="en-US"/>
              </w:rPr>
              <w:fldChar w:fldCharType="end"/>
            </w:r>
          </w:ins>
          <w:customXmlInsRangeStart w:id="1388" w:author="Hellmann, Simon" w:date="2025-08-31T12:12:00Z"/>
        </w:sdtContent>
      </w:sdt>
      <w:customXmlInsRangeEnd w:id="1388"/>
      <w:ins w:id="1389" w:author="Hellmann, Simon" w:date="2025-08-31T12:12:00Z">
        <w:r w:rsidR="00FC6AF8">
          <w:rPr>
            <w:rFonts w:eastAsia="Garamond" w:cs="Garamond"/>
            <w:color w:val="000000" w:themeColor="text1"/>
            <w:szCs w:val="24"/>
            <w:lang w:val="en-US"/>
          </w:rPr>
          <w:t xml:space="preserve"> or </w:t>
        </w:r>
      </w:ins>
      <w:customXmlInsRangeStart w:id="1390" w:author="Hellmann, Simon" w:date="2025-08-31T12:12:00Z"/>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Content>
          <w:customXmlInsRangeEnd w:id="1390"/>
          <w:ins w:id="1391" w:author="Hellmann, Simon" w:date="2025-08-31T12:12:00Z">
            <w:r w:rsidR="00FC6AF8">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ins w:id="1392" w:author="Hellmann, Simon" w:date="2025-08-31T12:12:00Z">
            <w:r w:rsidR="00FC6AF8">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"#_CTVL00125a47e44351c41d8814ac7303d06f6e1" \o "Mauky, E.; Weinrich, S.; Nägele, H.-J.; Jacobi, H. F.; Liebetrau, J.; Nelles, M. (2016): Model Predictive Control for Demand-Driven Biogas Production …"</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Mauky et al.</w:t>
          </w:r>
          <w:r w:rsidR="00C40BC0">
            <w:rPr>
              <w:rFonts w:eastAsia="Garamond" w:cs="Garamond"/>
              <w:color w:val="000000" w:themeColor="text1"/>
              <w:szCs w:val="24"/>
              <w:lang w:val="en-US"/>
            </w:rPr>
            <w:fldChar w:fldCharType="end"/>
          </w:r>
          <w:ins w:id="1393" w:author="Hellmann, Simon" w:date="2025-08-31T12:12:00Z">
            <w:r w:rsidR="00FC6AF8">
              <w:rPr>
                <w:rFonts w:eastAsia="Garamond" w:cs="Garamond"/>
                <w:color w:val="000000" w:themeColor="text1"/>
                <w:szCs w:val="24"/>
                <w:lang w:val="en-US"/>
              </w:rPr>
              <w:fldChar w:fldCharType="end"/>
            </w:r>
          </w:ins>
          <w:customXmlInsRangeStart w:id="1394" w:author="Hellmann, Simon" w:date="2025-08-31T12:12:00Z"/>
        </w:sdtContent>
      </w:sdt>
      <w:customXmlInsRangeEnd w:id="1394"/>
      <w:ins w:id="1395" w:author="Hellmann, Simon" w:date="2025-08-31T12:12:00Z">
        <w:r w:rsidR="00FC6AF8">
          <w:rPr>
            <w:rFonts w:eastAsia="Garamond" w:cs="Garamond"/>
            <w:color w:val="000000" w:themeColor="text1"/>
            <w:szCs w:val="24"/>
            <w:lang w:val="en-US"/>
          </w:rPr>
          <w:t xml:space="preserve"> </w:t>
        </w:r>
      </w:ins>
      <w:customXmlInsRangeStart w:id="1396" w:author="Hellmann, Simon" w:date="2025-08-31T12:12:00Z"/>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Content>
          <w:customXmlInsRangeEnd w:id="1396"/>
          <w:ins w:id="1397" w:author="Hellmann, Simon" w:date="2025-08-31T12:12:00Z">
            <w:r w:rsidR="00FC6AF8">
              <w:rPr>
                <w:rFonts w:eastAsia="Garamond" w:cs="Garamond"/>
                <w:color w:val="000000" w:themeColor="text1"/>
                <w:szCs w:val="24"/>
                <w:lang w:val="en-US"/>
              </w:rPr>
              <w:fldChar w:fldCharType="begin"/>
            </w:r>
          </w:ins>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ins w:id="1398" w:author="Hellmann, Simon" w:date="2025-08-31T12:12:00Z">
            <w:r w:rsidR="00FC6AF8">
              <w:rPr>
                <w:rFonts w:eastAsia="Garamond" w:cs="Garamond"/>
                <w:color w:val="000000" w:themeColor="text1"/>
                <w:szCs w:val="24"/>
                <w:lang w:val="en-US"/>
              </w:rPr>
              <w:fldChar w:fldCharType="separate"/>
            </w:r>
          </w:ins>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"#_CTVL00125a47e44351c41d8814ac7303d06f6e1" \o "Mauky, E.; Weinrich, S.; Nägele, H.-J.; Jacobi, H. F.; Liebetrau, J.; Nelles, M. (2016): Model Predictive Control for Demand-Driven Biogas Production …"</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(2016)</w:t>
          </w:r>
          <w:r w:rsidR="00C40BC0">
            <w:rPr>
              <w:rFonts w:eastAsia="Garamond" w:cs="Garamond"/>
              <w:color w:val="000000" w:themeColor="text1"/>
              <w:szCs w:val="24"/>
              <w:lang w:val="en-US"/>
            </w:rPr>
            <w:fldChar w:fldCharType="end"/>
          </w:r>
          <w:ins w:id="1399" w:author="Hellmann, Simon" w:date="2025-08-31T12:12:00Z">
            <w:r w:rsidR="00FC6AF8">
              <w:rPr>
                <w:rFonts w:eastAsia="Garamond" w:cs="Garamond"/>
                <w:color w:val="000000" w:themeColor="text1"/>
                <w:szCs w:val="24"/>
                <w:lang w:val="en-US"/>
              </w:rPr>
              <w:fldChar w:fldCharType="end"/>
            </w:r>
          </w:ins>
          <w:customXmlInsRangeStart w:id="1400" w:author="Hellmann, Simon" w:date="2025-08-31T12:12:00Z"/>
        </w:sdtContent>
      </w:sdt>
      <w:customXmlInsRangeEnd w:id="1400"/>
      <w:ins w:id="1401" w:author="Hellmann, Simon" w:date="2025-08-31T12:12:00Z">
        <w:r w:rsidR="00FC6AF8">
          <w:rPr>
            <w:rFonts w:eastAsia="Garamond" w:cs="Garamond"/>
            <w:color w:val="000000" w:themeColor="text1"/>
            <w:szCs w:val="24"/>
            <w:lang w:val="en-US"/>
          </w:rPr>
          <w:t xml:space="preserve">. </w:t>
        </w:r>
      </w:ins>
    </w:p>
    <w:p w14:paraId="15BEF492" w14:textId="3B048E6C" w:rsidR="00FC6AF8" w:rsidRPr="002B55B8" w:rsidRDefault="00FC6AF8">
      <w:pPr>
        <w:rPr>
          <w:ins w:id="1402" w:author="Hellmann, Simon" w:date="2025-08-31T12:04:00Z"/>
          <w:rFonts w:eastAsia="Garamond" w:cs="Garamond"/>
          <w:color w:val="000000" w:themeColor="text1"/>
          <w:lang w:val="en-US"/>
        </w:rPr>
      </w:pPr>
      <w:ins w:id="1403" w:author="Hellmann, Simon" w:date="2025-08-31T12:12:00Z">
        <w:r>
          <w:rPr>
            <w:rFonts w:eastAsia="Garamond" w:cs="Garamond"/>
            <w:color w:val="000000" w:themeColor="text1"/>
            <w:szCs w:val="24"/>
            <w:lang w:val="en-US"/>
          </w:rPr>
          <w:t xml:space="preserve">During and after disturbance feedings, ordinary substrate feedings were slowed down, which is plausible as disturbances were assumed to be known to the controller. </w:t>
        </w:r>
        <w:r w:rsidRPr="1BBEFA5A">
          <w:rPr>
            <w:rFonts w:eastAsia="Garamond" w:cs="Garamond"/>
            <w:color w:val="000000" w:themeColor="text1"/>
            <w:lang w:val="en-US"/>
          </w:rPr>
          <w:t>However,</w:t>
        </w:r>
        <w:r>
          <w:rPr>
            <w:rFonts w:eastAsia="Garamond" w:cs="Garamond"/>
            <w:color w:val="000000" w:themeColor="text1"/>
            <w:lang w:val="en-US"/>
          </w:rPr>
          <w:t xml:space="preserve"> i</w:t>
        </w:r>
        <w:r w:rsidRPr="1BBEFA5A">
          <w:rPr>
            <w:rFonts w:eastAsia="Garamond" w:cs="Garamond"/>
            <w:color w:val="000000" w:themeColor="text1"/>
            <w:lang w:val="en-US"/>
          </w:rPr>
          <w:t>n case of ran</w:t>
        </w:r>
        <w:r>
          <w:rPr>
            <w:rFonts w:eastAsia="Garamond" w:cs="Garamond"/>
            <w:color w:val="000000" w:themeColor="text1"/>
            <w:lang w:val="en-US"/>
          </w:rPr>
          <w:t>-</w:t>
        </w:r>
      </w:ins>
    </w:p>
    <w:p w14:paraId="7B66735E" w14:textId="2B5C20E5" w:rsidR="00110331" w:rsidDel="00EF7145" w:rsidRDefault="00110331" w:rsidP="00110331">
      <w:pPr>
        <w:ind w:firstLine="0"/>
        <w:rPr>
          <w:del w:id="1404" w:author="Hellmann, Simon" w:date="2025-08-31T12:04:00Z"/>
          <w:moveTo w:id="1405" w:author="Hellmann, Simon" w:date="2025-08-30T17:58:00Z"/>
          <w:rFonts w:eastAsia="Garamond" w:cs="Garamond"/>
          <w:color w:val="000000" w:themeColor="text1"/>
          <w:szCs w:val="24"/>
          <w:lang w:val="en-US"/>
        </w:rPr>
      </w:pPr>
      <w:moveTo w:id="1406" w:author="Hellmann, Simon" w:date="2025-08-30T17:58:00Z">
        <w:del w:id="1407" w:author="Hellmann, Simon" w:date="2025-08-30T18:01:00Z">
          <w:r w:rsidDel="00110331">
            <w:rPr>
              <w:rFonts w:eastAsia="Garamond" w:cs="Garamond"/>
              <w:color w:val="000000" w:themeColor="text1"/>
              <w:szCs w:val="24"/>
              <w:lang w:val="en-US"/>
            </w:rPr>
            <w:lastRenderedPageBreak/>
            <w:delText>composition are the kinetic constants, especially the hydrolysis constant of CH as the largest macronutrient fraction, and the fraction parameter of influent carbohydrates, cf. Tab. 1.</w:delText>
          </w:r>
        </w:del>
      </w:moveTo>
    </w:p>
    <w:moveToRangeEnd w:id="1347"/>
    <w:p w14:paraId="2ECD8145" w14:textId="70CDDB1B" w:rsidR="00BE59E7" w:rsidDel="00110331" w:rsidRDefault="00BE59E7">
      <w:pPr>
        <w:ind w:firstLine="0"/>
        <w:rPr>
          <w:del w:id="1408" w:author="Hellmann, Simon" w:date="2025-08-30T17:58:00Z"/>
          <w:rFonts w:eastAsia="Garamond" w:cs="Garamond"/>
          <w:color w:val="000000" w:themeColor="text1"/>
          <w:szCs w:val="24"/>
          <w:lang w:val="en-US"/>
        </w:rPr>
        <w:pPrChange w:id="1409" w:author="Hellmann, Simon" w:date="2025-08-31T12:04:00Z">
          <w:pPr/>
        </w:pPrChange>
      </w:pPr>
    </w:p>
    <w:p w14:paraId="2B1D3C90" w14:textId="77777777" w:rsidR="00BE59E7" w:rsidRDefault="00BE59E7">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EF7145"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D06E6B" w:rsidRPr="00EF7145"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15 time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2D97F85D" w14:textId="3F029B40" w:rsidR="00110331" w:rsidDel="00110331" w:rsidRDefault="00B82ED6" w:rsidP="00B82ED6">
      <w:pPr>
        <w:ind w:firstLine="0"/>
        <w:rPr>
          <w:moveFrom w:id="1410" w:author="Hellmann, Simon" w:date="2025-08-30T17:58:00Z"/>
          <w:rFonts w:eastAsia="Garamond" w:cs="Garamond"/>
          <w:color w:val="000000" w:themeColor="text1"/>
          <w:szCs w:val="24"/>
          <w:lang w:val="en-US"/>
        </w:rPr>
      </w:pPr>
      <w:bookmarkStart w:id="1411" w:name="_tkocxpr8ahno"/>
      <w:bookmarkEnd w:id="1411"/>
      <w:moveFromRangeStart w:id="1412" w:author="Hellmann, Simon" w:date="2025-08-30T17:58:00Z" w:name="move207469110"/>
      <w:moveFrom w:id="1413" w:author="Hellmann, Simon" w:date="2025-08-30T17:58:00Z">
        <w:del w:id="1414" w:author="Hellmann, Simon" w:date="2025-08-31T12:04:00Z">
          <w:r w:rsidDel="00EF7145">
            <w:rPr>
              <w:rFonts w:eastAsia="Garamond" w:cs="Garamond"/>
              <w:color w:val="000000" w:themeColor="text1"/>
              <w:szCs w:val="24"/>
              <w:lang w:val="en-US"/>
            </w:rPr>
            <w:lastRenderedPageBreak/>
            <w:delText>production, and pH</w:delText>
          </w:r>
          <w:r w:rsidRPr="0092238C" w:rsidDel="00EF7145">
            <w:rPr>
              <w:rFonts w:eastAsia="Garamond" w:cs="Garamond"/>
              <w:color w:val="000000" w:themeColor="text1"/>
              <w:szCs w:val="24"/>
              <w:lang w:val="en-US"/>
            </w:rPr>
            <w:delText>.</w:delText>
          </w:r>
          <w:r w:rsidDel="00EF7145">
            <w:rPr>
              <w:rFonts w:eastAsia="Garamond" w:cs="Garamond"/>
              <w:color w:val="000000" w:themeColor="text1"/>
              <w:szCs w:val="24"/>
              <w:lang w:val="en-US"/>
            </w:rPr>
            <w:delText xml:space="preserve"> The GS filling limits are maintained with a comfortable safety margin of about 20%. Soft constraints on GS filling level at 5 and 95% are shown by grey dashed lines.</w:delText>
          </w:r>
        </w:del>
      </w:moveFrom>
    </w:p>
    <w:p w14:paraId="41F9741A" w14:textId="6F7059F2" w:rsidR="00431CA9" w:rsidDel="00110331" w:rsidRDefault="00876207" w:rsidP="0011577E">
      <w:pPr>
        <w:rPr>
          <w:moveFrom w:id="1415" w:author="Hellmann, Simon" w:date="2025-08-30T17:58:00Z"/>
          <w:rFonts w:eastAsia="Garamond" w:cs="Garamond"/>
          <w:color w:val="000000" w:themeColor="text1"/>
          <w:szCs w:val="24"/>
          <w:lang w:val="en-US"/>
        </w:rPr>
      </w:pPr>
      <w:moveFromRangeStart w:id="1416" w:author="Hellmann, Simon" w:date="2025-08-30T17:58:00Z" w:name="move207469116"/>
      <w:moveFromRangeEnd w:id="1412"/>
      <w:moveFrom w:id="1417" w:author="Hellmann, Simon" w:date="2025-08-30T17:58:00Z">
        <w:r w:rsidDel="00110331">
          <w:rPr>
            <w:rFonts w:eastAsia="Garamond" w:cs="Garamond"/>
            <w:color w:val="000000" w:themeColor="text1"/>
            <w:szCs w:val="24"/>
            <w:lang w:val="en-US"/>
          </w:rPr>
          <w:t xml:space="preserve">The </w:t>
        </w:r>
        <w:r w:rsidR="003B308E" w:rsidDel="00110331">
          <w:rPr>
            <w:rFonts w:eastAsia="Garamond" w:cs="Garamond"/>
            <w:color w:val="000000" w:themeColor="text1"/>
            <w:szCs w:val="24"/>
            <w:lang w:val="en-US"/>
          </w:rPr>
          <w:t>feeding pattern</w:t>
        </w:r>
        <w:r w:rsidDel="00110331">
          <w:rPr>
            <w:rFonts w:eastAsia="Garamond" w:cs="Garamond"/>
            <w:color w:val="000000" w:themeColor="text1"/>
            <w:szCs w:val="24"/>
            <w:lang w:val="en-US"/>
          </w:rPr>
          <w:t xml:space="preserve"> starkly differ</w:t>
        </w:r>
        <w:r w:rsidR="0011471A" w:rsidDel="00110331">
          <w:rPr>
            <w:rFonts w:eastAsia="Garamond" w:cs="Garamond"/>
            <w:color w:val="000000" w:themeColor="text1"/>
            <w:szCs w:val="24"/>
            <w:lang w:val="en-US"/>
          </w:rPr>
          <w:t xml:space="preserve">s </w:t>
        </w:r>
        <w:r w:rsidDel="00110331">
          <w:rPr>
            <w:rFonts w:eastAsia="Garamond" w:cs="Garamond"/>
            <w:color w:val="000000" w:themeColor="text1"/>
            <w:szCs w:val="24"/>
            <w:lang w:val="en-US"/>
          </w:rPr>
          <w:t>from case study 1</w:t>
        </w:r>
        <w:r w:rsidR="003B308E" w:rsidDel="00110331">
          <w:rPr>
            <w:rFonts w:eastAsia="Garamond" w:cs="Garamond"/>
            <w:color w:val="000000" w:themeColor="text1"/>
            <w:szCs w:val="24"/>
            <w:lang w:val="en-US"/>
          </w:rPr>
          <w:t xml:space="preserve">: </w:t>
        </w:r>
        <w:r w:rsidDel="00110331">
          <w:rPr>
            <w:rFonts w:eastAsia="Garamond" w:cs="Garamond"/>
            <w:color w:val="000000" w:themeColor="text1"/>
            <w:szCs w:val="24"/>
            <w:lang w:val="en-US"/>
          </w:rPr>
          <w:t xml:space="preserve">instead of continuous feed volume flows, substrates are fed in short, intermittent dosages, which represents a more </w:t>
        </w:r>
        <w:r w:rsidR="003B308E" w:rsidDel="00110331">
          <w:rPr>
            <w:rFonts w:eastAsia="Garamond" w:cs="Garamond"/>
            <w:color w:val="000000" w:themeColor="text1"/>
            <w:szCs w:val="24"/>
            <w:lang w:val="en-US"/>
          </w:rPr>
          <w:t>realistic</w:t>
        </w:r>
        <w:r w:rsidDel="00110331">
          <w:rPr>
            <w:rFonts w:eastAsia="Garamond" w:cs="Garamond"/>
            <w:color w:val="000000" w:themeColor="text1"/>
            <w:szCs w:val="24"/>
            <w:lang w:val="en-US"/>
          </w:rPr>
          <w:t xml:space="preserve"> feeding </w:t>
        </w:r>
        <w:r w:rsidR="00257AD2" w:rsidDel="00110331">
          <w:rPr>
            <w:rFonts w:eastAsia="Garamond" w:cs="Garamond"/>
            <w:color w:val="000000" w:themeColor="text1"/>
            <w:szCs w:val="24"/>
            <w:lang w:val="en-US"/>
          </w:rPr>
          <w:t>scenario</w:t>
        </w:r>
        <w:r w:rsidR="002A7E2F" w:rsidDel="00110331">
          <w:rPr>
            <w:rFonts w:eastAsia="Garamond" w:cs="Garamond"/>
            <w:color w:val="000000" w:themeColor="text1"/>
            <w:szCs w:val="24"/>
            <w:lang w:val="en-US"/>
          </w:rPr>
          <w:t xml:space="preserve"> in full scale</w:t>
        </w:r>
        <w:r w:rsidR="00257AD2" w:rsidDel="0011033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30178133-9819-4385-b51c-fe830a9ffc6e"/>
          <w:id w:val="788397394"/>
          <w:placeholder>
            <w:docPart w:val="DefaultPlaceholder_-1854013440"/>
          </w:placeholder>
        </w:sdtPr>
        <w:sdtContent>
          <w:moveFrom w:id="1418" w:author="Hellmann, Simon" w:date="2025-08-30T17:58:00Z">
            <w:r w:rsidR="008C268A" w:rsidDel="00110331">
              <w:rPr>
                <w:rFonts w:eastAsia="Garamond" w:cs="Garamond"/>
                <w:color w:val="000000" w:themeColor="text1"/>
                <w:szCs w:val="24"/>
                <w:lang w:val="en-US"/>
              </w:rPr>
              <w:fldChar w:fldCharType="begin"/>
            </w:r>
            <w:r w:rsidR="00A551DA" w:rsidDel="0011033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BUMTU6MDE6MDg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sidR="008C268A" w:rsidDel="00110331">
              <w:rPr>
                <w:rFonts w:eastAsia="Garamond" w:cs="Garamond"/>
                <w:color w:val="000000" w:themeColor="text1"/>
                <w:szCs w:val="24"/>
                <w:lang w:val="en-US"/>
              </w:rPr>
              <w:fldChar w:fldCharType="separate"/>
            </w:r>
            <w:r w:rsidR="006517F0" w:rsidDel="00110331">
              <w:rPr>
                <w:rFonts w:eastAsia="Garamond" w:cs="Garamond"/>
                <w:color w:val="000000" w:themeColor="text1"/>
                <w:szCs w:val="24"/>
                <w:lang w:val="en-US"/>
              </w:rPr>
              <w:fldChar w:fldCharType="begin"/>
            </w:r>
            <w:r w:rsidR="006517F0" w:rsidDel="00110331">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6517F0" w:rsidDel="00110331">
              <w:rPr>
                <w:rFonts w:eastAsia="Garamond" w:cs="Garamond"/>
                <w:color w:val="000000" w:themeColor="text1"/>
                <w:szCs w:val="24"/>
                <w:lang w:val="en-US"/>
              </w:rPr>
              <w:fldChar w:fldCharType="separate"/>
            </w:r>
            <w:r w:rsidR="006517F0" w:rsidDel="00110331">
              <w:rPr>
                <w:rFonts w:eastAsia="Garamond" w:cs="Garamond"/>
                <w:color w:val="000000" w:themeColor="text1"/>
                <w:szCs w:val="24"/>
                <w:lang w:val="en-US"/>
              </w:rPr>
              <w:t>(Dittmer et al., 2022)</w:t>
            </w:r>
            <w:r w:rsidR="006517F0" w:rsidDel="00110331">
              <w:rPr>
                <w:rFonts w:eastAsia="Garamond" w:cs="Garamond"/>
                <w:color w:val="000000" w:themeColor="text1"/>
                <w:szCs w:val="24"/>
                <w:lang w:val="en-US"/>
              </w:rPr>
              <w:fldChar w:fldCharType="end"/>
            </w:r>
            <w:r w:rsidR="008C268A" w:rsidDel="00110331">
              <w:rPr>
                <w:rFonts w:eastAsia="Garamond" w:cs="Garamond"/>
                <w:color w:val="000000" w:themeColor="text1"/>
                <w:szCs w:val="24"/>
                <w:lang w:val="en-US"/>
              </w:rPr>
              <w:fldChar w:fldCharType="end"/>
            </w:r>
          </w:moveFrom>
        </w:sdtContent>
      </w:sdt>
      <w:moveFrom w:id="1419" w:author="Hellmann, Simon" w:date="2025-08-30T17:58:00Z">
        <w:r w:rsidR="008C268A" w:rsidDel="00110331">
          <w:rPr>
            <w:rFonts w:eastAsia="Garamond" w:cs="Garamond"/>
            <w:color w:val="000000" w:themeColor="text1"/>
            <w:szCs w:val="24"/>
            <w:lang w:val="en-US"/>
          </w:rPr>
          <w:t>.</w:t>
        </w:r>
        <w:r w:rsidDel="00110331">
          <w:rPr>
            <w:rFonts w:eastAsia="Garamond" w:cs="Garamond"/>
            <w:color w:val="000000" w:themeColor="text1"/>
            <w:szCs w:val="24"/>
            <w:lang w:val="en-US"/>
          </w:rPr>
          <w:t xml:space="preserve"> </w:t>
        </w:r>
        <w:r w:rsidR="00257AD2" w:rsidDel="00110331">
          <w:rPr>
            <w:rFonts w:eastAsia="Garamond" w:cs="Garamond"/>
            <w:color w:val="000000" w:themeColor="text1"/>
            <w:szCs w:val="24"/>
            <w:lang w:val="en-US"/>
          </w:rPr>
          <w:t xml:space="preserve">Substrate feeding is </w:t>
        </w:r>
        <w:r w:rsidR="008C268A" w:rsidDel="00110331">
          <w:rPr>
            <w:rFonts w:eastAsia="Garamond" w:cs="Garamond"/>
            <w:color w:val="000000" w:themeColor="text1"/>
            <w:szCs w:val="24"/>
            <w:lang w:val="en-US"/>
          </w:rPr>
          <w:t xml:space="preserve">dominated by </w:t>
        </w:r>
        <w:r w:rsidR="003B308E" w:rsidDel="00110331">
          <w:rPr>
            <w:rFonts w:eastAsia="Garamond" w:cs="Garamond"/>
            <w:color w:val="000000" w:themeColor="text1"/>
            <w:szCs w:val="24"/>
            <w:lang w:val="en-US"/>
          </w:rPr>
          <w:t xml:space="preserve">manure, </w:t>
        </w:r>
        <w:r w:rsidR="008C268A" w:rsidDel="00110331">
          <w:rPr>
            <w:rFonts w:eastAsia="Garamond" w:cs="Garamond"/>
            <w:color w:val="000000" w:themeColor="text1"/>
            <w:szCs w:val="24"/>
            <w:lang w:val="en-US"/>
          </w:rPr>
          <w:t xml:space="preserve">while only </w:t>
        </w:r>
        <w:r w:rsidR="003B308E" w:rsidDel="00110331">
          <w:rPr>
            <w:rFonts w:eastAsia="Garamond" w:cs="Garamond"/>
            <w:color w:val="000000" w:themeColor="text1"/>
            <w:szCs w:val="24"/>
            <w:lang w:val="en-US"/>
          </w:rPr>
          <w:t xml:space="preserve">in the </w:t>
        </w:r>
        <w:r w:rsidR="00257AD2" w:rsidDel="00110331">
          <w:rPr>
            <w:rFonts w:eastAsia="Garamond" w:cs="Garamond"/>
            <w:color w:val="000000" w:themeColor="text1"/>
            <w:szCs w:val="24"/>
            <w:lang w:val="en-US"/>
          </w:rPr>
          <w:t xml:space="preserve">last </w:t>
        </w:r>
      </w:moveFrom>
    </w:p>
    <w:p w14:paraId="6AB7C06E" w14:textId="53F53779" w:rsidR="0086352B" w:rsidDel="00110331" w:rsidRDefault="00257AD2" w:rsidP="00431CA9">
      <w:pPr>
        <w:ind w:firstLine="0"/>
        <w:rPr>
          <w:moveFrom w:id="1420" w:author="Hellmann, Simon" w:date="2025-08-30T17:58:00Z"/>
          <w:rFonts w:eastAsia="Garamond" w:cs="Garamond"/>
          <w:color w:val="000000" w:themeColor="text1"/>
          <w:szCs w:val="24"/>
          <w:lang w:val="en-US"/>
        </w:rPr>
      </w:pPr>
      <w:moveFrom w:id="1421" w:author="Hellmann, Simon" w:date="2025-08-30T17:58:00Z">
        <w:r w:rsidDel="00110331">
          <w:rPr>
            <w:rFonts w:eastAsia="Garamond" w:cs="Garamond"/>
            <w:color w:val="000000" w:themeColor="text1"/>
            <w:szCs w:val="24"/>
            <w:lang w:val="en-US"/>
          </w:rPr>
          <w:t xml:space="preserve">third </w:t>
        </w:r>
        <w:r w:rsidR="008C268A" w:rsidDel="00110331">
          <w:rPr>
            <w:rFonts w:eastAsia="Garamond" w:cs="Garamond"/>
            <w:color w:val="000000" w:themeColor="text1"/>
            <w:szCs w:val="24"/>
            <w:lang w:val="en-US"/>
          </w:rPr>
          <w:t>of the simulation</w:t>
        </w:r>
        <w:r w:rsidR="00425529" w:rsidDel="00110331">
          <w:rPr>
            <w:rFonts w:eastAsia="Garamond" w:cs="Garamond"/>
            <w:color w:val="000000" w:themeColor="text1"/>
            <w:szCs w:val="24"/>
            <w:lang w:val="en-US"/>
          </w:rPr>
          <w:t>,</w:t>
        </w:r>
        <w:r w:rsidR="008C268A" w:rsidDel="00110331">
          <w:rPr>
            <w:rFonts w:eastAsia="Garamond" w:cs="Garamond"/>
            <w:color w:val="000000" w:themeColor="text1"/>
            <w:szCs w:val="24"/>
            <w:lang w:val="en-US"/>
          </w:rPr>
          <w:t xml:space="preserve"> </w:t>
        </w:r>
        <w:r w:rsidR="003B308E" w:rsidDel="00110331">
          <w:rPr>
            <w:rFonts w:eastAsia="Garamond" w:cs="Garamond"/>
            <w:color w:val="000000" w:themeColor="text1"/>
            <w:szCs w:val="24"/>
            <w:lang w:val="en-US"/>
          </w:rPr>
          <w:t xml:space="preserve">SBS and GrS </w:t>
        </w:r>
        <w:r w:rsidR="008C268A" w:rsidDel="00110331">
          <w:rPr>
            <w:rFonts w:eastAsia="Garamond" w:cs="Garamond"/>
            <w:color w:val="000000" w:themeColor="text1"/>
            <w:szCs w:val="24"/>
            <w:lang w:val="en-US"/>
          </w:rPr>
          <w:t xml:space="preserve">are fed, but </w:t>
        </w:r>
        <w:r w:rsidR="003B308E" w:rsidDel="00110331">
          <w:rPr>
            <w:rFonts w:eastAsia="Garamond" w:cs="Garamond"/>
            <w:color w:val="000000" w:themeColor="text1"/>
            <w:szCs w:val="24"/>
            <w:lang w:val="en-US"/>
          </w:rPr>
          <w:t>no MS</w:t>
        </w:r>
        <w:r w:rsidR="008C268A" w:rsidDel="00110331">
          <w:rPr>
            <w:rFonts w:eastAsia="Garamond" w:cs="Garamond"/>
            <w:color w:val="000000" w:themeColor="text1"/>
            <w:szCs w:val="24"/>
            <w:lang w:val="en-US"/>
          </w:rPr>
          <w:t>.</w:t>
        </w:r>
        <w:r w:rsidR="00B530D3" w:rsidDel="00110331">
          <w:rPr>
            <w:rFonts w:eastAsia="Garamond" w:cs="Garamond"/>
            <w:color w:val="000000" w:themeColor="text1"/>
            <w:szCs w:val="24"/>
            <w:lang w:val="en-US"/>
          </w:rPr>
          <w:t xml:space="preserve"> </w:t>
        </w:r>
        <w:r w:rsidR="0086352B" w:rsidDel="00110331">
          <w:rPr>
            <w:rFonts w:eastAsia="Garamond" w:cs="Garamond"/>
            <w:color w:val="000000" w:themeColor="text1"/>
            <w:szCs w:val="24"/>
            <w:lang w:val="en-US"/>
          </w:rPr>
          <w:t xml:space="preserve">The </w:t>
        </w:r>
        <w:r w:rsidR="00D808E9" w:rsidDel="00110331">
          <w:rPr>
            <w:rFonts w:eastAsia="Garamond" w:cs="Garamond"/>
            <w:color w:val="000000" w:themeColor="text1"/>
            <w:szCs w:val="24"/>
            <w:lang w:val="en-US"/>
          </w:rPr>
          <w:t xml:space="preserve">substrate composition changes drastically depending on </w:t>
        </w:r>
        <w:r w:rsidR="0086352B" w:rsidDel="00110331">
          <w:rPr>
            <w:rFonts w:eastAsia="Garamond" w:cs="Garamond"/>
            <w:color w:val="000000" w:themeColor="text1"/>
            <w:szCs w:val="24"/>
            <w:lang w:val="en-US"/>
          </w:rPr>
          <w:t xml:space="preserve">relative </w:t>
        </w:r>
        <w:r w:rsidR="00D808E9" w:rsidDel="00110331">
          <w:rPr>
            <w:rFonts w:eastAsia="Garamond" w:cs="Garamond"/>
            <w:color w:val="000000" w:themeColor="text1"/>
            <w:szCs w:val="24"/>
            <w:lang w:val="en-US"/>
          </w:rPr>
          <w:t>substrate price</w:t>
        </w:r>
        <w:r w:rsidR="00DD7A7B" w:rsidDel="00110331">
          <w:rPr>
            <w:rFonts w:eastAsia="Garamond" w:cs="Garamond"/>
            <w:color w:val="000000" w:themeColor="text1"/>
            <w:szCs w:val="24"/>
            <w:lang w:val="en-US"/>
          </w:rPr>
          <w:t>s</w:t>
        </w:r>
        <w:r w:rsidR="00D808E9" w:rsidDel="00110331">
          <w:rPr>
            <w:rFonts w:eastAsia="Garamond" w:cs="Garamond"/>
            <w:color w:val="000000" w:themeColor="text1"/>
            <w:szCs w:val="24"/>
            <w:lang w:val="en-US"/>
          </w:rPr>
          <w:t>. Since CM is by far the cheapest substrate, it is plausible that it is used primarily</w:t>
        </w:r>
        <w:r w:rsidR="00DD7A7B" w:rsidDel="00110331">
          <w:rPr>
            <w:rFonts w:eastAsia="Garamond" w:cs="Garamond"/>
            <w:color w:val="000000" w:themeColor="text1"/>
            <w:szCs w:val="24"/>
            <w:lang w:val="en-US"/>
          </w:rPr>
          <w:t xml:space="preserve">. </w:t>
        </w:r>
        <w:r w:rsidR="00F2493B" w:rsidDel="00110331">
          <w:rPr>
            <w:rFonts w:eastAsia="Garamond" w:cs="Garamond"/>
            <w:color w:val="000000" w:themeColor="text1"/>
            <w:szCs w:val="24"/>
            <w:lang w:val="en-US"/>
          </w:rPr>
          <w:t>A</w:t>
        </w:r>
        <w:r w:rsidR="00DD7A7B" w:rsidDel="00110331">
          <w:rPr>
            <w:rFonts w:eastAsia="Garamond" w:cs="Garamond"/>
            <w:color w:val="000000" w:themeColor="text1"/>
            <w:szCs w:val="24"/>
            <w:lang w:val="en-US"/>
          </w:rPr>
          <w:t xml:space="preserve">dditional </w:t>
        </w:r>
        <w:r w:rsidR="00F2493B" w:rsidDel="00110331">
          <w:rPr>
            <w:rFonts w:eastAsia="Garamond" w:cs="Garamond"/>
            <w:color w:val="000000" w:themeColor="text1"/>
            <w:szCs w:val="24"/>
            <w:lang w:val="en-US"/>
          </w:rPr>
          <w:t>parameters</w:t>
        </w:r>
        <w:r w:rsidR="00DD7A7B" w:rsidDel="00110331">
          <w:rPr>
            <w:rFonts w:eastAsia="Garamond" w:cs="Garamond"/>
            <w:color w:val="000000" w:themeColor="text1"/>
            <w:szCs w:val="24"/>
            <w:lang w:val="en-US"/>
          </w:rPr>
          <w:t xml:space="preserve"> </w:t>
        </w:r>
        <w:r w:rsidR="0086352B" w:rsidDel="00110331">
          <w:rPr>
            <w:rFonts w:eastAsia="Garamond" w:cs="Garamond"/>
            <w:color w:val="000000" w:themeColor="text1"/>
            <w:szCs w:val="24"/>
            <w:lang w:val="en-US"/>
          </w:rPr>
          <w:t xml:space="preserve">influencing the </w:t>
        </w:r>
        <w:r w:rsidR="006D12CD" w:rsidDel="00110331">
          <w:rPr>
            <w:rFonts w:eastAsia="Garamond" w:cs="Garamond"/>
            <w:color w:val="000000" w:themeColor="text1"/>
            <w:szCs w:val="24"/>
            <w:lang w:val="en-US"/>
          </w:rPr>
          <w:t xml:space="preserve">optimal </w:t>
        </w:r>
        <w:r w:rsidR="0086352B" w:rsidDel="00110331">
          <w:rPr>
            <w:rFonts w:eastAsia="Garamond" w:cs="Garamond"/>
            <w:color w:val="000000" w:themeColor="text1"/>
            <w:szCs w:val="24"/>
            <w:lang w:val="en-US"/>
          </w:rPr>
          <w:t xml:space="preserve">substrate composition </w:t>
        </w:r>
        <w:r w:rsidR="00F2493B" w:rsidDel="00110331">
          <w:rPr>
            <w:rFonts w:eastAsia="Garamond" w:cs="Garamond"/>
            <w:color w:val="000000" w:themeColor="text1"/>
            <w:szCs w:val="24"/>
            <w:lang w:val="en-US"/>
          </w:rPr>
          <w:t xml:space="preserve">are </w:t>
        </w:r>
        <w:r w:rsidR="00DD7A7B" w:rsidDel="00110331">
          <w:rPr>
            <w:rFonts w:eastAsia="Garamond" w:cs="Garamond"/>
            <w:color w:val="000000" w:themeColor="text1"/>
            <w:szCs w:val="24"/>
            <w:lang w:val="en-US"/>
          </w:rPr>
          <w:t xml:space="preserve">the kinetic </w:t>
        </w:r>
        <w:r w:rsidR="00F2493B" w:rsidDel="00110331">
          <w:rPr>
            <w:rFonts w:eastAsia="Garamond" w:cs="Garamond"/>
            <w:color w:val="000000" w:themeColor="text1"/>
            <w:szCs w:val="24"/>
            <w:lang w:val="en-US"/>
          </w:rPr>
          <w:t xml:space="preserve">constants, </w:t>
        </w:r>
        <w:r w:rsidR="00DD7A7B" w:rsidDel="00110331">
          <w:rPr>
            <w:rFonts w:eastAsia="Garamond" w:cs="Garamond"/>
            <w:color w:val="000000" w:themeColor="text1"/>
            <w:szCs w:val="24"/>
            <w:lang w:val="en-US"/>
          </w:rPr>
          <w:t xml:space="preserve">especially </w:t>
        </w:r>
        <w:r w:rsidR="00F2493B" w:rsidDel="00110331">
          <w:rPr>
            <w:rFonts w:eastAsia="Garamond" w:cs="Garamond"/>
            <w:color w:val="000000" w:themeColor="text1"/>
            <w:szCs w:val="24"/>
            <w:lang w:val="en-US"/>
          </w:rPr>
          <w:t xml:space="preserve">the hydrolysis constant </w:t>
        </w:r>
        <w:r w:rsidR="00DD7A7B" w:rsidDel="00110331">
          <w:rPr>
            <w:rFonts w:eastAsia="Garamond" w:cs="Garamond"/>
            <w:color w:val="000000" w:themeColor="text1"/>
            <w:szCs w:val="24"/>
            <w:lang w:val="en-US"/>
          </w:rPr>
          <w:t>of CH</w:t>
        </w:r>
        <w:r w:rsidR="0086352B" w:rsidDel="00110331">
          <w:rPr>
            <w:rFonts w:eastAsia="Garamond" w:cs="Garamond"/>
            <w:color w:val="000000" w:themeColor="text1"/>
            <w:szCs w:val="24"/>
            <w:lang w:val="en-US"/>
          </w:rPr>
          <w:t xml:space="preserve"> as the largest macronutrient fraction</w:t>
        </w:r>
        <w:r w:rsidR="00F2493B" w:rsidDel="00110331">
          <w:rPr>
            <w:rFonts w:eastAsia="Garamond" w:cs="Garamond"/>
            <w:color w:val="000000" w:themeColor="text1"/>
            <w:szCs w:val="24"/>
            <w:lang w:val="en-US"/>
          </w:rPr>
          <w:t xml:space="preserve">, and </w:t>
        </w:r>
        <w:r w:rsidR="0086352B" w:rsidDel="00110331">
          <w:rPr>
            <w:rFonts w:eastAsia="Garamond" w:cs="Garamond"/>
            <w:color w:val="000000" w:themeColor="text1"/>
            <w:szCs w:val="24"/>
            <w:lang w:val="en-US"/>
          </w:rPr>
          <w:t xml:space="preserve">the </w:t>
        </w:r>
        <w:r w:rsidR="00F2493B" w:rsidDel="00110331">
          <w:rPr>
            <w:rFonts w:eastAsia="Garamond" w:cs="Garamond"/>
            <w:color w:val="000000" w:themeColor="text1"/>
            <w:szCs w:val="24"/>
            <w:lang w:val="en-US"/>
          </w:rPr>
          <w:t>fraction parameter of influent carbohydrates</w:t>
        </w:r>
        <w:r w:rsidR="00DD7A7B" w:rsidDel="00110331">
          <w:rPr>
            <w:rFonts w:eastAsia="Garamond" w:cs="Garamond"/>
            <w:color w:val="000000" w:themeColor="text1"/>
            <w:szCs w:val="24"/>
            <w:lang w:val="en-US"/>
          </w:rPr>
          <w:t>, cf. Tab. 1</w:t>
        </w:r>
        <w:r w:rsidR="00515058" w:rsidDel="00110331">
          <w:rPr>
            <w:rFonts w:eastAsia="Garamond" w:cs="Garamond"/>
            <w:color w:val="000000" w:themeColor="text1"/>
            <w:szCs w:val="24"/>
            <w:lang w:val="en-US"/>
          </w:rPr>
          <w:t>.</w:t>
        </w:r>
      </w:moveFrom>
    </w:p>
    <w:moveFromRangeEnd w:id="1416"/>
    <w:p w14:paraId="36971FE4" w14:textId="64927057" w:rsidR="006B209A" w:rsidRPr="002B55B8" w:rsidDel="00FC6AF8" w:rsidRDefault="00FC6AF8">
      <w:pPr>
        <w:rPr>
          <w:del w:id="1422" w:author="Hellmann, Simon" w:date="2025-08-31T12:04:00Z"/>
          <w:rFonts w:eastAsia="Garamond" w:cs="Garamond"/>
          <w:color w:val="000000" w:themeColor="text1"/>
          <w:lang w:val="en-US"/>
        </w:rPr>
      </w:pPr>
      <w:ins w:id="1423" w:author="Hellmann, Simon" w:date="2025-08-31T12:12:00Z">
        <w:r w:rsidRPr="1BBEFA5A">
          <w:rPr>
            <w:rFonts w:eastAsia="Garamond" w:cs="Garamond"/>
            <w:color w:val="000000" w:themeColor="text1"/>
            <w:lang w:val="en-US"/>
          </w:rPr>
          <w:t>dom, unpredicted disturbances</w:t>
        </w:r>
        <w:r>
          <w:rPr>
            <w:rFonts w:eastAsia="Garamond" w:cs="Garamond"/>
            <w:color w:val="000000" w:themeColor="text1"/>
            <w:lang w:val="en-US"/>
          </w:rPr>
          <w:t xml:space="preserve"> with unknown </w:t>
        </w:r>
        <w:r w:rsidRPr="1BBEFA5A">
          <w:rPr>
            <w:rFonts w:eastAsia="Garamond" w:cs="Garamond"/>
            <w:color w:val="000000" w:themeColor="text1"/>
            <w:lang w:val="en-US"/>
          </w:rPr>
          <w:t>associated uncertaint</w:t>
        </w:r>
        <w:r>
          <w:rPr>
            <w:rFonts w:eastAsia="Garamond" w:cs="Garamond"/>
            <w:color w:val="000000" w:themeColor="text1"/>
            <w:lang w:val="en-US"/>
          </w:rPr>
          <w:t>ies</w:t>
        </w:r>
        <w:r w:rsidRPr="1BBEFA5A">
          <w:rPr>
            <w:rFonts w:eastAsia="Garamond" w:cs="Garamond"/>
            <w:color w:val="000000" w:themeColor="text1"/>
            <w:lang w:val="en-US"/>
          </w:rPr>
          <w:t xml:space="preserve">, </w:t>
        </w:r>
        <w:r>
          <w:rPr>
            <w:rFonts w:eastAsia="Garamond" w:cs="Garamond"/>
            <w:color w:val="000000" w:themeColor="text1"/>
            <w:lang w:val="en-US"/>
          </w:rPr>
          <w:t>disturbance rejection might be less successful, and safety margins of GS filling levels might be slimmer.</w:t>
        </w:r>
      </w:ins>
      <w:del w:id="1424" w:author="Hellmann, Simon" w:date="2025-08-31T12:04:00Z">
        <w:r w:rsidR="003E206D" w:rsidDel="00EF7145">
          <w:rPr>
            <w:rFonts w:eastAsia="Garamond" w:cs="Garamond"/>
            <w:color w:val="000000" w:themeColor="text1"/>
            <w:szCs w:val="24"/>
            <w:lang w:val="en-US"/>
          </w:rPr>
          <w:delText xml:space="preserve">Feedings mostly lie at </w:delText>
        </w:r>
        <w:r w:rsidR="00425529" w:rsidDel="00EF7145">
          <w:rPr>
            <w:rFonts w:eastAsia="Garamond" w:cs="Garamond"/>
            <w:color w:val="000000" w:themeColor="text1"/>
            <w:szCs w:val="24"/>
            <w:lang w:val="en-US"/>
          </w:rPr>
          <w:delText xml:space="preserve">the </w:delText>
        </w:r>
        <w:r w:rsidR="003E206D" w:rsidDel="00EF7145">
          <w:rPr>
            <w:rFonts w:eastAsia="Garamond" w:cs="Garamond"/>
            <w:color w:val="000000" w:themeColor="text1"/>
            <w:szCs w:val="24"/>
            <w:lang w:val="en-US"/>
          </w:rPr>
          <w:delText>beginning</w:delText>
        </w:r>
        <w:r w:rsidR="00483C87" w:rsidDel="00EF7145">
          <w:rPr>
            <w:rFonts w:eastAsia="Garamond" w:cs="Garamond"/>
            <w:color w:val="000000" w:themeColor="text1"/>
            <w:szCs w:val="24"/>
            <w:lang w:val="en-US"/>
          </w:rPr>
          <w:delText>s</w:delText>
        </w:r>
        <w:r w:rsidR="003E206D" w:rsidDel="00EF7145">
          <w:rPr>
            <w:rFonts w:eastAsia="Garamond" w:cs="Garamond"/>
            <w:color w:val="000000" w:themeColor="text1"/>
            <w:szCs w:val="24"/>
            <w:lang w:val="en-US"/>
          </w:rPr>
          <w:delText xml:space="preserve"> of CHP on-time</w:delText>
        </w:r>
        <w:r w:rsidR="00483C87" w:rsidDel="00EF7145">
          <w:rPr>
            <w:rFonts w:eastAsia="Garamond" w:cs="Garamond"/>
            <w:color w:val="000000" w:themeColor="text1"/>
            <w:szCs w:val="24"/>
            <w:lang w:val="en-US"/>
          </w:rPr>
          <w:delText>s</w:delText>
        </w:r>
        <w:r w:rsidR="003E206D" w:rsidDel="00EF7145">
          <w:rPr>
            <w:rFonts w:eastAsia="Garamond" w:cs="Garamond"/>
            <w:color w:val="000000" w:themeColor="text1"/>
            <w:szCs w:val="24"/>
            <w:lang w:val="en-US"/>
          </w:rPr>
          <w:delText xml:space="preserve">, </w:delText>
        </w:r>
        <w:r w:rsidR="00740A39" w:rsidDel="00EF7145">
          <w:rPr>
            <w:rFonts w:eastAsia="Garamond" w:cs="Garamond"/>
            <w:color w:val="000000" w:themeColor="text1"/>
            <w:szCs w:val="24"/>
            <w:lang w:val="en-US"/>
          </w:rPr>
          <w:delText xml:space="preserve">indicated by grey </w:delText>
        </w:r>
        <w:r w:rsidR="00483C87" w:rsidDel="00EF7145">
          <w:rPr>
            <w:rFonts w:eastAsia="Garamond" w:cs="Garamond"/>
            <w:color w:val="000000" w:themeColor="text1"/>
            <w:szCs w:val="24"/>
            <w:lang w:val="en-US"/>
          </w:rPr>
          <w:delText>vertical shades</w:delText>
        </w:r>
        <w:r w:rsidR="00B530D3" w:rsidDel="00EF7145">
          <w:rPr>
            <w:rFonts w:eastAsia="Garamond" w:cs="Garamond"/>
            <w:color w:val="000000" w:themeColor="text1"/>
            <w:szCs w:val="24"/>
            <w:lang w:val="en-US"/>
          </w:rPr>
          <w:delText>. This</w:delText>
        </w:r>
        <w:r w:rsidR="00521119" w:rsidDel="00EF7145">
          <w:rPr>
            <w:rFonts w:eastAsia="Garamond" w:cs="Garamond"/>
            <w:color w:val="000000" w:themeColor="text1"/>
            <w:szCs w:val="24"/>
            <w:lang w:val="en-US"/>
          </w:rPr>
          <w:delText xml:space="preserve"> agrees with </w:delText>
        </w:r>
      </w:del>
      <w:customXmlDelRangeStart w:id="1425" w:author="Hellmann, Simon" w:date="2025-08-31T12:04:00Z"/>
      <w:sdt>
        <w:sdtPr>
          <w:rPr>
            <w:rFonts w:eastAsia="Garamond" w:cs="Garamond"/>
            <w:color w:val="000000" w:themeColor="text1"/>
            <w:szCs w:val="24"/>
            <w:lang w:val="en-US"/>
          </w:rPr>
          <w:alias w:val="To edit, see citavi.com/edit"/>
          <w:tag w:val="CitaviPlaceholder#a2ef153d-1931-423c-a084-69407d297033"/>
          <w:id w:val="-716049473"/>
          <w:placeholder>
            <w:docPart w:val="DefaultPlaceholder_-1854013440"/>
          </w:placeholder>
        </w:sdtPr>
        <w:sdtContent>
          <w:customXmlDelRangeEnd w:id="1425"/>
          <w:del w:id="1426" w:author="Hellmann, Simon" w:date="2025-08-31T12:04:00Z">
            <w:r w:rsidR="0052111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NTkxZmU5NmQtYWIzMC00YjUxLWI0NTctNGFmNTdjMDA2ZjJjIiwiVGV4dCI6Ik1hdWt5IGV0IGFsLiIsIldBSVZlcnNpb24iOiI2LjE5LjIuMSJ9}</w:delInstrText>
            </w:r>
            <w:r w:rsidR="0052111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427" w:author="Hellmann, Simon" w:date="2025-08-31T12:12: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Mauky et al.</w:delText>
            </w:r>
            <w:r w:rsidR="008D39E8" w:rsidDel="00EF7145">
              <w:rPr>
                <w:rFonts w:eastAsia="Garamond" w:cs="Garamond"/>
                <w:color w:val="000000" w:themeColor="text1"/>
                <w:szCs w:val="24"/>
                <w:lang w:val="en-US"/>
              </w:rPr>
              <w:fldChar w:fldCharType="end"/>
            </w:r>
            <w:r w:rsidR="00521119" w:rsidDel="00EF7145">
              <w:rPr>
                <w:rFonts w:eastAsia="Garamond" w:cs="Garamond"/>
                <w:color w:val="000000" w:themeColor="text1"/>
                <w:szCs w:val="24"/>
                <w:lang w:val="en-US"/>
              </w:rPr>
              <w:fldChar w:fldCharType="end"/>
            </w:r>
          </w:del>
          <w:customXmlDelRangeStart w:id="1428" w:author="Hellmann, Simon" w:date="2025-08-31T12:04:00Z"/>
        </w:sdtContent>
      </w:sdt>
      <w:customXmlDelRangeEnd w:id="1428"/>
      <w:del w:id="1429" w:author="Hellmann, Simon" w:date="2025-08-31T12:04:00Z">
        <w:r w:rsidR="00521119" w:rsidDel="00EF7145">
          <w:rPr>
            <w:rFonts w:eastAsia="Garamond" w:cs="Garamond"/>
            <w:color w:val="000000" w:themeColor="text1"/>
            <w:szCs w:val="24"/>
            <w:lang w:val="en-US"/>
          </w:rPr>
          <w:delText xml:space="preserve"> </w:delText>
        </w:r>
      </w:del>
      <w:customXmlDelRangeStart w:id="1430" w:author="Hellmann, Simon" w:date="2025-08-31T12:04:00Z"/>
      <w:sdt>
        <w:sdtPr>
          <w:rPr>
            <w:rFonts w:eastAsia="Garamond" w:cs="Garamond"/>
            <w:color w:val="000000" w:themeColor="text1"/>
            <w:szCs w:val="24"/>
            <w:lang w:val="en-US"/>
          </w:rPr>
          <w:alias w:val="To edit, see citavi.com/edit"/>
          <w:tag w:val="CitaviPlaceholder#6d3a973b-47ea-406f-93aa-de3fb22e269b"/>
          <w:id w:val="938336767"/>
          <w:placeholder>
            <w:docPart w:val="DefaultPlaceholder_-1854013440"/>
          </w:placeholder>
        </w:sdtPr>
        <w:sdtContent>
          <w:customXmlDelRangeEnd w:id="1430"/>
          <w:del w:id="1431" w:author="Hellmann, Simon" w:date="2025-08-31T12:04:00Z">
            <w:r w:rsidR="0052111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NkYWY1MGQ2Mi0zNjViLTQ5NTctODc5Ny1mMzJiZTAyMjI4ZTAiLCJUZXh0IjoiKDIwMTYpIiwiV0FJVmVyc2lvbiI6IjYuMTkuMi4xIn0=}</w:delInstrText>
            </w:r>
            <w:r w:rsidR="00521119" w:rsidDel="00EF7145">
              <w:rPr>
                <w:rFonts w:eastAsia="Garamond" w:cs="Garamond"/>
                <w:color w:val="000000" w:themeColor="text1"/>
                <w:szCs w:val="24"/>
                <w:lang w:val="en-US"/>
              </w:rPr>
              <w:fldChar w:fldCharType="separate"/>
            </w:r>
            <w:r w:rsidR="008D39E8" w:rsidDel="00EF7145">
              <w:fldChar w:fldCharType="begin"/>
            </w:r>
            <w:r w:rsidR="008D39E8" w:rsidRPr="008D39E8" w:rsidDel="00EF7145">
              <w:rPr>
                <w:lang w:val="en-US"/>
                <w:rPrChange w:id="1432" w:author="Hellmann, Simon" w:date="2025-08-31T11:49: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(2016)</w:delText>
            </w:r>
            <w:r w:rsidR="008D39E8" w:rsidDel="00EF7145">
              <w:rPr>
                <w:rFonts w:eastAsia="Garamond" w:cs="Garamond"/>
                <w:color w:val="000000" w:themeColor="text1"/>
                <w:szCs w:val="24"/>
                <w:lang w:val="en-US"/>
              </w:rPr>
              <w:fldChar w:fldCharType="end"/>
            </w:r>
            <w:r w:rsidR="00521119" w:rsidDel="00EF7145">
              <w:rPr>
                <w:rFonts w:eastAsia="Garamond" w:cs="Garamond"/>
                <w:color w:val="000000" w:themeColor="text1"/>
                <w:szCs w:val="24"/>
                <w:lang w:val="en-US"/>
              </w:rPr>
              <w:fldChar w:fldCharType="end"/>
            </w:r>
          </w:del>
          <w:customXmlDelRangeStart w:id="1433" w:author="Hellmann, Simon" w:date="2025-08-31T12:04:00Z"/>
        </w:sdtContent>
      </w:sdt>
      <w:customXmlDelRangeEnd w:id="1433"/>
      <w:del w:id="1434" w:author="Hellmann, Simon" w:date="2025-08-31T12:04:00Z">
        <w:r w:rsidR="00521119" w:rsidDel="00EF7145">
          <w:rPr>
            <w:rFonts w:eastAsia="Garamond" w:cs="Garamond"/>
            <w:color w:val="000000" w:themeColor="text1"/>
            <w:szCs w:val="24"/>
            <w:lang w:val="en-US"/>
          </w:rPr>
          <w:delText xml:space="preserve"> and</w:delText>
        </w:r>
        <w:r w:rsidR="00B530D3" w:rsidDel="00EF7145">
          <w:rPr>
            <w:rFonts w:eastAsia="Garamond" w:cs="Garamond"/>
            <w:color w:val="000000" w:themeColor="text1"/>
            <w:szCs w:val="24"/>
            <w:lang w:val="en-US"/>
          </w:rPr>
          <w:delText xml:space="preserve"> </w:delText>
        </w:r>
        <w:r w:rsidR="00740A39" w:rsidDel="00EF7145">
          <w:rPr>
            <w:rFonts w:eastAsia="Garamond" w:cs="Garamond"/>
            <w:color w:val="000000" w:themeColor="text1"/>
            <w:szCs w:val="24"/>
            <w:lang w:val="en-US"/>
          </w:rPr>
          <w:delText xml:space="preserve">underlines the </w:delText>
        </w:r>
        <w:r w:rsidR="003E206D" w:rsidDel="00EF7145">
          <w:rPr>
            <w:rFonts w:eastAsia="Garamond" w:cs="Garamond"/>
            <w:color w:val="000000" w:themeColor="text1"/>
            <w:szCs w:val="24"/>
            <w:lang w:val="en-US"/>
          </w:rPr>
          <w:delText xml:space="preserve">predictive </w:delText>
        </w:r>
        <w:r w:rsidR="00521119" w:rsidDel="00EF7145">
          <w:rPr>
            <w:rFonts w:eastAsia="Garamond" w:cs="Garamond"/>
            <w:color w:val="000000" w:themeColor="text1"/>
            <w:szCs w:val="24"/>
            <w:lang w:val="en-US"/>
          </w:rPr>
          <w:delText xml:space="preserve">nature </w:delText>
        </w:r>
        <w:r w:rsidR="003E206D" w:rsidDel="00EF7145">
          <w:rPr>
            <w:rFonts w:eastAsia="Garamond" w:cs="Garamond"/>
            <w:color w:val="000000" w:themeColor="text1"/>
            <w:szCs w:val="24"/>
            <w:lang w:val="en-US"/>
          </w:rPr>
          <w:delText xml:space="preserve">of </w:delText>
        </w:r>
        <w:r w:rsidR="00740A39" w:rsidDel="00EF7145">
          <w:rPr>
            <w:rFonts w:eastAsia="Garamond" w:cs="Garamond"/>
            <w:color w:val="000000" w:themeColor="text1"/>
            <w:szCs w:val="24"/>
            <w:lang w:val="en-US"/>
          </w:rPr>
          <w:delText>the NMPC</w:delText>
        </w:r>
        <w:r w:rsidR="00521119" w:rsidDel="00EF7145">
          <w:rPr>
            <w:rFonts w:eastAsia="Garamond" w:cs="Garamond"/>
            <w:color w:val="000000" w:themeColor="text1"/>
            <w:szCs w:val="24"/>
            <w:lang w:val="en-US"/>
          </w:rPr>
          <w:delText xml:space="preserve">: </w:delText>
        </w:r>
        <w:r w:rsidR="00473625" w:rsidDel="00EF7145">
          <w:rPr>
            <w:rFonts w:eastAsia="Garamond" w:cs="Garamond"/>
            <w:color w:val="000000" w:themeColor="text1"/>
            <w:szCs w:val="24"/>
            <w:lang w:val="en-US"/>
          </w:rPr>
          <w:delText xml:space="preserve">Timely feedings compensate </w:delText>
        </w:r>
        <w:r w:rsidR="00521119" w:rsidDel="00EF7145">
          <w:rPr>
            <w:rFonts w:eastAsia="Garamond" w:cs="Garamond"/>
            <w:color w:val="000000" w:themeColor="text1"/>
            <w:szCs w:val="24"/>
            <w:lang w:val="en-US"/>
          </w:rPr>
          <w:delText xml:space="preserve">upcoming </w:delText>
        </w:r>
        <w:r w:rsidR="00B530D3" w:rsidDel="00EF7145">
          <w:rPr>
            <w:rFonts w:eastAsia="Garamond" w:cs="Garamond"/>
            <w:color w:val="000000" w:themeColor="text1"/>
            <w:szCs w:val="24"/>
            <w:lang w:val="en-US"/>
          </w:rPr>
          <w:delText xml:space="preserve">CHP on-times </w:delText>
        </w:r>
        <w:r w:rsidR="00473625" w:rsidDel="00EF7145">
          <w:rPr>
            <w:rFonts w:eastAsia="Garamond" w:cs="Garamond"/>
            <w:color w:val="000000" w:themeColor="text1"/>
            <w:szCs w:val="24"/>
            <w:lang w:val="en-US"/>
          </w:rPr>
          <w:delText xml:space="preserve">and </w:delText>
        </w:r>
        <w:r w:rsidR="008C7A69" w:rsidDel="00EF7145">
          <w:rPr>
            <w:rFonts w:eastAsia="Garamond" w:cs="Garamond"/>
            <w:color w:val="000000" w:themeColor="text1"/>
            <w:szCs w:val="24"/>
            <w:lang w:val="en-US"/>
          </w:rPr>
          <w:delText xml:space="preserve">thus </w:delText>
        </w:r>
        <w:r w:rsidR="00473625" w:rsidDel="00EF7145">
          <w:rPr>
            <w:rFonts w:eastAsia="Garamond" w:cs="Garamond"/>
            <w:color w:val="000000" w:themeColor="text1"/>
            <w:szCs w:val="24"/>
            <w:lang w:val="en-US"/>
          </w:rPr>
          <w:delText xml:space="preserve">maintain </w:delText>
        </w:r>
        <w:r w:rsidR="00B530D3" w:rsidDel="00EF7145">
          <w:rPr>
            <w:rFonts w:eastAsia="Garamond" w:cs="Garamond"/>
            <w:color w:val="000000" w:themeColor="text1"/>
            <w:szCs w:val="24"/>
            <w:lang w:val="en-US"/>
          </w:rPr>
          <w:delText>medium GS filling level</w:delText>
        </w:r>
        <w:r w:rsidR="00521119" w:rsidDel="00EF7145">
          <w:rPr>
            <w:rFonts w:eastAsia="Garamond" w:cs="Garamond"/>
            <w:color w:val="000000" w:themeColor="text1"/>
            <w:szCs w:val="24"/>
            <w:lang w:val="en-US"/>
          </w:rPr>
          <w:delText>s</w:delText>
        </w:r>
        <w:r w:rsidR="00B530D3" w:rsidDel="00EF7145">
          <w:rPr>
            <w:rFonts w:eastAsia="Garamond" w:cs="Garamond"/>
            <w:color w:val="000000" w:themeColor="text1"/>
            <w:szCs w:val="24"/>
            <w:lang w:val="en-US"/>
          </w:rPr>
          <w:delText>, cf. Eq. </w:delText>
        </w:r>
        <w:r w:rsidR="00B530D3" w:rsidDel="00EF7145">
          <w:rPr>
            <w:rFonts w:eastAsia="Garamond" w:cs="Garamond"/>
            <w:color w:val="000000" w:themeColor="text1"/>
            <w:szCs w:val="24"/>
            <w:lang w:val="en-US"/>
          </w:rPr>
          <w:fldChar w:fldCharType="begin"/>
        </w:r>
        <w:r w:rsidR="00B530D3" w:rsidDel="00EF7145">
          <w:rPr>
            <w:rFonts w:eastAsia="Garamond" w:cs="Garamond"/>
            <w:color w:val="000000" w:themeColor="text1"/>
            <w:szCs w:val="24"/>
            <w:lang w:val="en-US"/>
          </w:rPr>
          <w:delInstrText xml:space="preserve"> REF _Ref188110671 \h </w:delInstrText>
        </w:r>
        <w:r w:rsidR="00B530D3" w:rsidDel="00EF7145">
          <w:rPr>
            <w:rFonts w:eastAsia="Garamond" w:cs="Garamond"/>
            <w:color w:val="000000" w:themeColor="text1"/>
            <w:szCs w:val="24"/>
            <w:lang w:val="en-US"/>
          </w:rPr>
        </w:r>
        <w:r w:rsidR="00B530D3" w:rsidDel="00EF7145">
          <w:rPr>
            <w:rFonts w:eastAsia="Garamond" w:cs="Garamond"/>
            <w:color w:val="000000" w:themeColor="text1"/>
            <w:szCs w:val="24"/>
            <w:lang w:val="en-US"/>
          </w:rPr>
          <w:fldChar w:fldCharType="separate"/>
        </w:r>
        <w:r w:rsidR="00F7388A" w:rsidRPr="00144E26" w:rsidDel="00EF7145">
          <w:rPr>
            <w:lang w:val="en-US"/>
          </w:rPr>
          <w:delText>(</w:delText>
        </w:r>
        <w:r w:rsidR="00F7388A" w:rsidRPr="00144E26" w:rsidDel="00EF7145">
          <w:rPr>
            <w:noProof/>
            <w:lang w:val="en-US"/>
          </w:rPr>
          <w:delText>2</w:delText>
        </w:r>
        <w:r w:rsidR="00F7388A" w:rsidRPr="00144E26" w:rsidDel="00EF7145">
          <w:rPr>
            <w:lang w:val="en-US"/>
          </w:rPr>
          <w:delText>.</w:delText>
        </w:r>
        <w:r w:rsidR="00F7388A" w:rsidRPr="00144E26" w:rsidDel="00EF7145">
          <w:rPr>
            <w:noProof/>
            <w:lang w:val="en-US"/>
          </w:rPr>
          <w:delText>10</w:delText>
        </w:r>
        <w:r w:rsidR="00F7388A" w:rsidRPr="00144E26" w:rsidDel="00EF7145">
          <w:rPr>
            <w:lang w:val="en-US"/>
          </w:rPr>
          <w:delText>)</w:delText>
        </w:r>
        <w:r w:rsidR="00B530D3" w:rsidDel="00EF7145">
          <w:rPr>
            <w:rFonts w:eastAsia="Garamond" w:cs="Garamond"/>
            <w:color w:val="000000" w:themeColor="text1"/>
            <w:szCs w:val="24"/>
            <w:lang w:val="en-US"/>
          </w:rPr>
          <w:fldChar w:fldCharType="end"/>
        </w:r>
        <w:r w:rsidR="00B530D3" w:rsidDel="00EF7145">
          <w:rPr>
            <w:rFonts w:eastAsia="Garamond" w:cs="Garamond"/>
            <w:color w:val="000000" w:themeColor="text1"/>
            <w:szCs w:val="24"/>
            <w:lang w:val="en-US"/>
          </w:rPr>
          <w:delText>.</w:delText>
        </w:r>
        <w:r w:rsidR="003C78AB" w:rsidDel="00EF7145">
          <w:rPr>
            <w:rFonts w:eastAsia="Garamond" w:cs="Garamond"/>
            <w:color w:val="000000" w:themeColor="text1"/>
            <w:szCs w:val="24"/>
            <w:lang w:val="en-US"/>
          </w:rPr>
          <w:delText xml:space="preserve"> Likewise, g</w:delText>
        </w:r>
        <w:r w:rsidR="00CE5FF0" w:rsidDel="00EF7145">
          <w:rPr>
            <w:rFonts w:eastAsia="Garamond" w:cs="Garamond"/>
            <w:color w:val="000000" w:themeColor="text1"/>
            <w:szCs w:val="24"/>
            <w:lang w:val="en-US"/>
          </w:rPr>
          <w:delText>as production increases sharply with feeding onsets</w:delText>
        </w:r>
        <w:r w:rsidR="003C78AB" w:rsidDel="00EF7145">
          <w:rPr>
            <w:rFonts w:eastAsia="Garamond" w:cs="Garamond"/>
            <w:color w:val="000000" w:themeColor="text1"/>
            <w:szCs w:val="24"/>
            <w:lang w:val="en-US"/>
          </w:rPr>
          <w:delText xml:space="preserve">, </w:delText>
        </w:r>
        <w:r w:rsidR="00CE5FF0" w:rsidDel="00EF7145">
          <w:rPr>
            <w:rFonts w:eastAsia="Garamond" w:cs="Garamond"/>
            <w:color w:val="000000" w:themeColor="text1"/>
            <w:szCs w:val="24"/>
            <w:lang w:val="en-US"/>
          </w:rPr>
          <w:delText>and then fades out while no substrate is fed</w:delText>
        </w:r>
        <w:r w:rsidR="002C1052" w:rsidDel="00EF7145">
          <w:rPr>
            <w:rFonts w:eastAsia="Garamond" w:cs="Garamond"/>
            <w:color w:val="000000" w:themeColor="text1"/>
            <w:szCs w:val="24"/>
            <w:lang w:val="en-US"/>
          </w:rPr>
          <w:delText xml:space="preserve"> (fasting time)</w:delText>
        </w:r>
        <w:r w:rsidR="00D808E9" w:rsidDel="00EF7145">
          <w:rPr>
            <w:rFonts w:eastAsia="Garamond" w:cs="Garamond"/>
            <w:color w:val="000000" w:themeColor="text1"/>
            <w:szCs w:val="24"/>
            <w:lang w:val="en-US"/>
          </w:rPr>
          <w:delText xml:space="preserve">. </w:delText>
        </w:r>
        <w:r w:rsidR="003C78AB" w:rsidDel="00EF7145">
          <w:rPr>
            <w:rFonts w:eastAsia="Garamond" w:cs="Garamond"/>
            <w:color w:val="000000" w:themeColor="text1"/>
            <w:szCs w:val="24"/>
            <w:lang w:val="en-US"/>
          </w:rPr>
          <w:delText>While t</w:delText>
        </w:r>
        <w:r w:rsidR="00D808E9" w:rsidDel="00EF7145">
          <w:rPr>
            <w:rFonts w:eastAsia="Garamond" w:cs="Garamond"/>
            <w:color w:val="000000" w:themeColor="text1"/>
            <w:szCs w:val="24"/>
            <w:lang w:val="en-US"/>
          </w:rPr>
          <w:delText xml:space="preserve">his </w:delText>
        </w:r>
        <w:r w:rsidR="003C78AB" w:rsidDel="00EF7145">
          <w:rPr>
            <w:rFonts w:eastAsia="Garamond" w:cs="Garamond"/>
            <w:color w:val="000000" w:themeColor="text1"/>
            <w:szCs w:val="24"/>
            <w:lang w:val="en-US"/>
          </w:rPr>
          <w:delText xml:space="preserve">intermittent feeding </w:delText>
        </w:r>
        <w:r w:rsidR="008C7A69" w:rsidDel="00EF7145">
          <w:rPr>
            <w:rFonts w:eastAsia="Garamond" w:cs="Garamond"/>
            <w:color w:val="000000" w:themeColor="text1"/>
            <w:szCs w:val="24"/>
            <w:lang w:val="en-US"/>
          </w:rPr>
          <w:delText xml:space="preserve">is not </w:delText>
        </w:r>
        <w:r w:rsidR="003C78AB" w:rsidDel="00EF7145">
          <w:rPr>
            <w:rFonts w:eastAsia="Garamond" w:cs="Garamond"/>
            <w:color w:val="000000" w:themeColor="text1"/>
            <w:szCs w:val="24"/>
            <w:lang w:val="en-US"/>
          </w:rPr>
          <w:delText>operational practice in full</w:delText>
        </w:r>
        <w:r w:rsidR="006D3520" w:rsidDel="00EF7145">
          <w:rPr>
            <w:rFonts w:eastAsia="Garamond" w:cs="Garamond"/>
            <w:color w:val="000000" w:themeColor="text1"/>
            <w:szCs w:val="24"/>
            <w:lang w:val="en-US"/>
          </w:rPr>
          <w:delText xml:space="preserve"> </w:delText>
        </w:r>
        <w:r w:rsidR="003C78AB" w:rsidDel="00EF7145">
          <w:rPr>
            <w:rFonts w:eastAsia="Garamond" w:cs="Garamond"/>
            <w:color w:val="000000" w:themeColor="text1"/>
            <w:szCs w:val="24"/>
            <w:lang w:val="en-US"/>
          </w:rPr>
          <w:delText>scale</w:delText>
        </w:r>
        <w:r w:rsidR="008C7A69" w:rsidDel="00EF7145">
          <w:rPr>
            <w:rFonts w:eastAsia="Garamond" w:cs="Garamond"/>
            <w:color w:val="000000" w:themeColor="text1"/>
            <w:szCs w:val="24"/>
            <w:lang w:val="en-US"/>
          </w:rPr>
          <w:delText xml:space="preserve"> in lieu of quasi steady-state feeding</w:delText>
        </w:r>
        <w:r w:rsidR="003C78AB" w:rsidDel="00EF7145">
          <w:rPr>
            <w:rFonts w:eastAsia="Garamond" w:cs="Garamond"/>
            <w:color w:val="000000" w:themeColor="text1"/>
            <w:szCs w:val="24"/>
            <w:lang w:val="en-US"/>
          </w:rPr>
          <w:delText xml:space="preserve">, a time-varying substrate load for flexible AD operation was also </w:delText>
        </w:r>
        <w:r w:rsidR="00665D08" w:rsidDel="00EF7145">
          <w:rPr>
            <w:rFonts w:eastAsia="Garamond" w:cs="Garamond"/>
            <w:color w:val="000000" w:themeColor="text1"/>
            <w:szCs w:val="24"/>
            <w:lang w:val="en-US"/>
          </w:rPr>
          <w:delText xml:space="preserve">reported </w:delText>
        </w:r>
        <w:r w:rsidR="003C78AB" w:rsidDel="00EF7145">
          <w:rPr>
            <w:rFonts w:eastAsia="Garamond" w:cs="Garamond"/>
            <w:color w:val="000000" w:themeColor="text1"/>
            <w:szCs w:val="24"/>
            <w:lang w:val="en-US"/>
          </w:rPr>
          <w:delText xml:space="preserve">by </w:delText>
        </w:r>
      </w:del>
      <w:customXmlDelRangeStart w:id="1435" w:author="Hellmann, Simon" w:date="2025-08-31T12:04:00Z"/>
      <w:sdt>
        <w:sdtPr>
          <w:rPr>
            <w:rFonts w:eastAsia="Garamond" w:cs="Garamond"/>
            <w:color w:val="000000" w:themeColor="text1"/>
            <w:szCs w:val="24"/>
            <w:lang w:val="en-US"/>
          </w:rPr>
          <w:alias w:val="To edit, see citavi.com/edit"/>
          <w:tag w:val="CitaviPlaceholder#5c32af4d-1f79-4849-9ab6-854ed9a80634"/>
          <w:id w:val="1457911162"/>
          <w:placeholder>
            <w:docPart w:val="DefaultPlaceholder_-1854013440"/>
          </w:placeholder>
        </w:sdtPr>
        <w:sdtContent>
          <w:customXmlDelRangeEnd w:id="1435"/>
          <w:del w:id="1436"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437" w:author="Hellmann, Simon" w:date="2025-08-31T12:12:00Z">
                  <w:rPr/>
                </w:rPrChange>
              </w:rPr>
              <w:delInstrText xml:space="preserve"> HYPERLINK \l "_CTVL0011527233a22f74eba9d3072e8cd87597e" \o "Dittmer, C.; Ohnmacht, B.; Krümpel, J.; Lemmer, A. (2022): Model Predictive Control: Demand-Orientated, Load-Flexible, Full-Scale Biogas Production. M…" </w:delInstrText>
            </w:r>
            <w:r w:rsidR="008D39E8" w:rsidDel="00EF7145">
              <w:fldChar w:fldCharType="separate"/>
            </w:r>
            <w:r w:rsidR="00E04011" w:rsidDel="00EF7145">
              <w:rPr>
                <w:rFonts w:eastAsia="Garamond" w:cs="Garamond"/>
                <w:color w:val="000000" w:themeColor="text1"/>
                <w:szCs w:val="24"/>
                <w:lang w:val="en-US"/>
              </w:rPr>
              <w:delText>Dittmer et al.</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438" w:author="Hellmann, Simon" w:date="2025-08-31T12:04:00Z"/>
        </w:sdtContent>
      </w:sdt>
      <w:customXmlDelRangeEnd w:id="1438"/>
      <w:del w:id="1439" w:author="Hellmann, Simon" w:date="2025-08-31T12:04:00Z">
        <w:r w:rsidR="00D808E9" w:rsidDel="00EF7145">
          <w:rPr>
            <w:rFonts w:eastAsia="Garamond" w:cs="Garamond"/>
            <w:color w:val="000000" w:themeColor="text1"/>
            <w:szCs w:val="24"/>
            <w:lang w:val="en-US"/>
          </w:rPr>
          <w:delText xml:space="preserve"> </w:delText>
        </w:r>
      </w:del>
      <w:customXmlDelRangeStart w:id="1440" w:author="Hellmann, Simon" w:date="2025-08-31T12:04:00Z"/>
      <w:sdt>
        <w:sdtPr>
          <w:rPr>
            <w:rFonts w:eastAsia="Garamond" w:cs="Garamond"/>
            <w:color w:val="000000" w:themeColor="text1"/>
            <w:szCs w:val="24"/>
            <w:lang w:val="en-US"/>
          </w:rPr>
          <w:alias w:val="To edit, see citavi.com/edit"/>
          <w:tag w:val="CitaviPlaceholder#8f1d8c3e-df8b-4a41-b00e-86edb08dc54d"/>
          <w:id w:val="-2059775388"/>
          <w:placeholder>
            <w:docPart w:val="DefaultPlaceholder_-1854013440"/>
          </w:placeholder>
        </w:sdtPr>
        <w:sdtContent>
          <w:customXmlDelRangeEnd w:id="1440"/>
          <w:del w:id="1441"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FQxNTowMTowOC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442" w:author="Hellmann, Simon" w:date="2025-08-31T12:12:00Z">
                  <w:rPr/>
                </w:rPrChange>
              </w:rPr>
              <w:delInstrText xml:space="preserve"> HYPERLINK \l "_CTVL0011527233a22f74eba9d3072e8cd87597e" \o "Dittmer, C.; Ohnmacht, B.; Krümpel, J.; Lemmer, A. (2022): Model Predictive Control: Demand-Orientated, Load-Flexible, Full-Scale Biogas Production. M…" </w:delInstrText>
            </w:r>
            <w:r w:rsidR="008D39E8" w:rsidDel="00EF7145">
              <w:fldChar w:fldCharType="separate"/>
            </w:r>
            <w:r w:rsidR="00E04011" w:rsidDel="00EF7145">
              <w:rPr>
                <w:rFonts w:eastAsia="Garamond" w:cs="Garamond"/>
                <w:color w:val="000000" w:themeColor="text1"/>
                <w:szCs w:val="24"/>
                <w:lang w:val="en-US"/>
              </w:rPr>
              <w:delText>(2022)</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443" w:author="Hellmann, Simon" w:date="2025-08-31T12:04:00Z"/>
        </w:sdtContent>
      </w:sdt>
      <w:customXmlDelRangeEnd w:id="1443"/>
      <w:del w:id="1444" w:author="Hellmann, Simon" w:date="2025-08-31T12:04:00Z">
        <w:r w:rsidR="00D808E9" w:rsidDel="00EF7145">
          <w:rPr>
            <w:rFonts w:eastAsia="Garamond" w:cs="Garamond"/>
            <w:color w:val="000000" w:themeColor="text1"/>
            <w:szCs w:val="24"/>
            <w:lang w:val="en-US"/>
          </w:rPr>
          <w:delText xml:space="preserve"> </w:delText>
        </w:r>
        <w:r w:rsidR="003C78AB" w:rsidDel="00EF7145">
          <w:rPr>
            <w:rFonts w:eastAsia="Garamond" w:cs="Garamond"/>
            <w:color w:val="000000" w:themeColor="text1"/>
            <w:szCs w:val="24"/>
            <w:lang w:val="en-US"/>
          </w:rPr>
          <w:delText>or</w:delText>
        </w:r>
        <w:r w:rsidR="00D808E9" w:rsidDel="00EF7145">
          <w:rPr>
            <w:rFonts w:eastAsia="Garamond" w:cs="Garamond"/>
            <w:color w:val="000000" w:themeColor="text1"/>
            <w:szCs w:val="24"/>
            <w:lang w:val="en-US"/>
          </w:rPr>
          <w:delText xml:space="preserve"> </w:delText>
        </w:r>
      </w:del>
      <w:customXmlDelRangeStart w:id="1445" w:author="Hellmann, Simon" w:date="2025-08-31T12:04:00Z"/>
      <w:sdt>
        <w:sdtPr>
          <w:rPr>
            <w:rFonts w:eastAsia="Garamond" w:cs="Garamond"/>
            <w:color w:val="000000" w:themeColor="text1"/>
            <w:szCs w:val="24"/>
            <w:lang w:val="en-US"/>
          </w:rPr>
          <w:alias w:val="To edit, see citavi.com/edit"/>
          <w:tag w:val="CitaviPlaceholder#971e38a6-481e-4db3-b861-21a6204d60b3"/>
          <w:id w:val="1816299380"/>
          <w:placeholder>
            <w:docPart w:val="DefaultPlaceholder_-1854013440"/>
          </w:placeholder>
        </w:sdtPr>
        <w:sdtContent>
          <w:customXmlDelRangeEnd w:id="1445"/>
          <w:del w:id="1446"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Y2UwOGQ5ODctMGYzNy00NmZmLTg5MWItNzQ1ODIzYTM1OGYwIiwiVGV4dCI6Ik1hdWt5IGV0IGFsLiIsIldBSVZlcnNpb24iOiI2LjE5LjIuMSJ9}</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447" w:author="Hellmann, Simon" w:date="2025-08-31T12:12: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Mauky et al.</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448" w:author="Hellmann, Simon" w:date="2025-08-31T12:04:00Z"/>
        </w:sdtContent>
      </w:sdt>
      <w:customXmlDelRangeEnd w:id="1448"/>
      <w:del w:id="1449" w:author="Hellmann, Simon" w:date="2025-08-31T12:04:00Z">
        <w:r w:rsidR="00D808E9" w:rsidDel="00EF7145">
          <w:rPr>
            <w:rFonts w:eastAsia="Garamond" w:cs="Garamond"/>
            <w:color w:val="000000" w:themeColor="text1"/>
            <w:szCs w:val="24"/>
            <w:lang w:val="en-US"/>
          </w:rPr>
          <w:delText xml:space="preserve"> </w:delText>
        </w:r>
      </w:del>
      <w:customXmlDelRangeStart w:id="1450" w:author="Hellmann, Simon" w:date="2025-08-31T12:04:00Z"/>
      <w:sdt>
        <w:sdtPr>
          <w:rPr>
            <w:rFonts w:eastAsia="Garamond" w:cs="Garamond"/>
            <w:color w:val="000000" w:themeColor="text1"/>
            <w:szCs w:val="24"/>
            <w:lang w:val="en-US"/>
          </w:rPr>
          <w:alias w:val="To edit, see citavi.com/edit"/>
          <w:tag w:val="CitaviPlaceholder#42064eb1-d991-4a43-af4a-967c6a290878"/>
          <w:id w:val="-391034119"/>
          <w:placeholder>
            <w:docPart w:val="DefaultPlaceholder_-1854013440"/>
          </w:placeholder>
        </w:sdtPr>
        <w:sdtContent>
          <w:customXmlDelRangeEnd w:id="1450"/>
          <w:del w:id="1451"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5M2M4Yzc0NC05ZWU2LTQxYzgtODQxNy00MTcwN2JmMGU3MzkiLCJUZXh0IjoiKDIwMTYpIiwiV0FJVmVyc2lvbiI6IjYuMTkuMi4xIn0=}</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8D39E8" w:rsidDel="00EF7145">
              <w:rPr>
                <w:lang w:val="en-US"/>
                <w:rPrChange w:id="1452" w:author="Hellmann, Simon" w:date="2025-08-31T11:49: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(2016)</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453" w:author="Hellmann, Simon" w:date="2025-08-31T12:04:00Z"/>
        </w:sdtContent>
      </w:sdt>
      <w:customXmlDelRangeEnd w:id="1453"/>
      <w:del w:id="1454" w:author="Hellmann, Simon" w:date="2025-08-31T12:04:00Z">
        <w:r w:rsidR="00CE5FF0" w:rsidDel="00EF7145">
          <w:rPr>
            <w:rFonts w:eastAsia="Garamond" w:cs="Garamond"/>
            <w:color w:val="000000" w:themeColor="text1"/>
            <w:szCs w:val="24"/>
            <w:lang w:val="en-US"/>
          </w:rPr>
          <w:delText xml:space="preserve">. </w:delText>
        </w:r>
        <w:r w:rsidR="008C7A69" w:rsidDel="00EF7145">
          <w:rPr>
            <w:rFonts w:eastAsia="Garamond" w:cs="Garamond"/>
            <w:color w:val="000000" w:themeColor="text1"/>
            <w:szCs w:val="24"/>
            <w:lang w:val="en-US"/>
          </w:rPr>
          <w:delText xml:space="preserve"> </w:delText>
        </w:r>
      </w:del>
    </w:p>
    <w:p w14:paraId="4150C7FF" w14:textId="77777777" w:rsidR="00FC6AF8" w:rsidRDefault="00FC6AF8">
      <w:pPr>
        <w:ind w:firstLine="0"/>
        <w:rPr>
          <w:ins w:id="1455" w:author="Hellmann, Simon" w:date="2025-08-31T12:12:00Z"/>
          <w:rFonts w:eastAsia="Garamond" w:cs="Garamond"/>
          <w:color w:val="000000" w:themeColor="text1"/>
          <w:szCs w:val="24"/>
          <w:lang w:val="en-US"/>
        </w:rPr>
        <w:pPrChange w:id="1456" w:author="Hellmann, Simon" w:date="2025-08-31T12:12:00Z">
          <w:pPr/>
        </w:pPrChange>
      </w:pPr>
    </w:p>
    <w:p w14:paraId="73AB9830" w14:textId="1FB7D204" w:rsidR="00F2493B" w:rsidDel="00FC6AF8" w:rsidRDefault="00740A39">
      <w:pPr>
        <w:rPr>
          <w:del w:id="1457" w:author="Hellmann, Simon" w:date="2025-08-31T12:12:00Z"/>
          <w:rFonts w:eastAsia="Garamond" w:cs="Garamond"/>
          <w:color w:val="000000" w:themeColor="text1"/>
          <w:lang w:val="en-US"/>
        </w:rPr>
      </w:pPr>
      <w:del w:id="1458" w:author="Hellmann, Simon" w:date="2025-08-31T12:12:00Z">
        <w:r w:rsidDel="00FC6AF8">
          <w:rPr>
            <w:rFonts w:eastAsia="Garamond" w:cs="Garamond"/>
            <w:color w:val="000000" w:themeColor="text1"/>
            <w:szCs w:val="24"/>
            <w:lang w:val="en-US"/>
          </w:rPr>
          <w:delText xml:space="preserve">During and after disturbance feedings, </w:delText>
        </w:r>
        <w:r w:rsidR="006B209A" w:rsidDel="00FC6AF8">
          <w:rPr>
            <w:rFonts w:eastAsia="Garamond" w:cs="Garamond"/>
            <w:color w:val="000000" w:themeColor="text1"/>
            <w:szCs w:val="24"/>
            <w:lang w:val="en-US"/>
          </w:rPr>
          <w:delText xml:space="preserve">ordinary </w:delText>
        </w:r>
        <w:r w:rsidDel="00FC6AF8">
          <w:rPr>
            <w:rFonts w:eastAsia="Garamond" w:cs="Garamond"/>
            <w:color w:val="000000" w:themeColor="text1"/>
            <w:szCs w:val="24"/>
            <w:lang w:val="en-US"/>
          </w:rPr>
          <w:delText>substrate f</w:delText>
        </w:r>
        <w:r w:rsidR="003B308E" w:rsidDel="00FC6AF8">
          <w:rPr>
            <w:rFonts w:eastAsia="Garamond" w:cs="Garamond"/>
            <w:color w:val="000000" w:themeColor="text1"/>
            <w:szCs w:val="24"/>
            <w:lang w:val="en-US"/>
          </w:rPr>
          <w:delText>eeding</w:delText>
        </w:r>
        <w:r w:rsidDel="00FC6AF8">
          <w:rPr>
            <w:rFonts w:eastAsia="Garamond" w:cs="Garamond"/>
            <w:color w:val="000000" w:themeColor="text1"/>
            <w:szCs w:val="24"/>
            <w:lang w:val="en-US"/>
          </w:rPr>
          <w:delText>s</w:delText>
        </w:r>
        <w:r w:rsidR="003B308E" w:rsidDel="00FC6AF8">
          <w:rPr>
            <w:rFonts w:eastAsia="Garamond" w:cs="Garamond"/>
            <w:color w:val="000000" w:themeColor="text1"/>
            <w:szCs w:val="24"/>
            <w:lang w:val="en-US"/>
          </w:rPr>
          <w:delText xml:space="preserve"> </w:delText>
        </w:r>
        <w:r w:rsidR="006B209A" w:rsidDel="00FC6AF8">
          <w:rPr>
            <w:rFonts w:eastAsia="Garamond" w:cs="Garamond"/>
            <w:color w:val="000000" w:themeColor="text1"/>
            <w:szCs w:val="24"/>
            <w:lang w:val="en-US"/>
          </w:rPr>
          <w:delText>were</w:delText>
        </w:r>
        <w:r w:rsidDel="00FC6AF8">
          <w:rPr>
            <w:rFonts w:eastAsia="Garamond" w:cs="Garamond"/>
            <w:color w:val="000000" w:themeColor="text1"/>
            <w:szCs w:val="24"/>
            <w:lang w:val="en-US"/>
          </w:rPr>
          <w:delText xml:space="preserve"> </w:delText>
        </w:r>
        <w:r w:rsidR="003B308E" w:rsidDel="00FC6AF8">
          <w:rPr>
            <w:rFonts w:eastAsia="Garamond" w:cs="Garamond"/>
            <w:color w:val="000000" w:themeColor="text1"/>
            <w:szCs w:val="24"/>
            <w:lang w:val="en-US"/>
          </w:rPr>
          <w:delText xml:space="preserve">slowed down, </w:delText>
        </w:r>
        <w:r w:rsidDel="00FC6AF8">
          <w:rPr>
            <w:rFonts w:eastAsia="Garamond" w:cs="Garamond"/>
            <w:color w:val="000000" w:themeColor="text1"/>
            <w:szCs w:val="24"/>
            <w:lang w:val="en-US"/>
          </w:rPr>
          <w:delText xml:space="preserve">which is </w:delText>
        </w:r>
        <w:r w:rsidR="003B308E" w:rsidDel="00FC6AF8">
          <w:rPr>
            <w:rFonts w:eastAsia="Garamond" w:cs="Garamond"/>
            <w:color w:val="000000" w:themeColor="text1"/>
            <w:szCs w:val="24"/>
            <w:lang w:val="en-US"/>
          </w:rPr>
          <w:delText xml:space="preserve">plausible as </w:delText>
        </w:r>
        <w:r w:rsidDel="00FC6AF8">
          <w:rPr>
            <w:rFonts w:eastAsia="Garamond" w:cs="Garamond"/>
            <w:color w:val="000000" w:themeColor="text1"/>
            <w:szCs w:val="24"/>
            <w:lang w:val="en-US"/>
          </w:rPr>
          <w:delText xml:space="preserve">disturbances were assumed to be </w:delText>
        </w:r>
        <w:r w:rsidR="003B308E" w:rsidDel="00FC6AF8">
          <w:rPr>
            <w:rFonts w:eastAsia="Garamond" w:cs="Garamond"/>
            <w:color w:val="000000" w:themeColor="text1"/>
            <w:szCs w:val="24"/>
            <w:lang w:val="en-US"/>
          </w:rPr>
          <w:delText xml:space="preserve">known to the controller. </w:delText>
        </w:r>
        <w:r w:rsidR="006B209A" w:rsidRPr="1BBEFA5A" w:rsidDel="00FC6AF8">
          <w:rPr>
            <w:rFonts w:eastAsia="Garamond" w:cs="Garamond"/>
            <w:color w:val="000000" w:themeColor="text1"/>
            <w:lang w:val="en-US"/>
          </w:rPr>
          <w:delText>However,</w:delText>
        </w:r>
        <w:r w:rsidR="006B209A" w:rsidDel="00FC6AF8">
          <w:rPr>
            <w:rFonts w:eastAsia="Garamond" w:cs="Garamond"/>
            <w:color w:val="000000" w:themeColor="text1"/>
            <w:lang w:val="en-US"/>
          </w:rPr>
          <w:delText xml:space="preserve"> i</w:delText>
        </w:r>
        <w:r w:rsidR="006B209A" w:rsidRPr="1BBEFA5A" w:rsidDel="00FC6AF8">
          <w:rPr>
            <w:rFonts w:eastAsia="Garamond" w:cs="Garamond"/>
            <w:color w:val="000000" w:themeColor="text1"/>
            <w:lang w:val="en-US"/>
          </w:rPr>
          <w:delText>n case of random, unpredicted disturbances</w:delText>
        </w:r>
        <w:r w:rsidR="006B209A" w:rsidDel="00FC6AF8">
          <w:rPr>
            <w:rFonts w:eastAsia="Garamond" w:cs="Garamond"/>
            <w:color w:val="000000" w:themeColor="text1"/>
            <w:lang w:val="en-US"/>
          </w:rPr>
          <w:delText xml:space="preserve"> with unknown </w:delText>
        </w:r>
        <w:r w:rsidR="006B209A" w:rsidRPr="1BBEFA5A" w:rsidDel="00FC6AF8">
          <w:rPr>
            <w:rFonts w:eastAsia="Garamond" w:cs="Garamond"/>
            <w:color w:val="000000" w:themeColor="text1"/>
            <w:lang w:val="en-US"/>
          </w:rPr>
          <w:delText>associated uncertaint</w:delText>
        </w:r>
        <w:r w:rsidR="006B209A" w:rsidDel="00FC6AF8">
          <w:rPr>
            <w:rFonts w:eastAsia="Garamond" w:cs="Garamond"/>
            <w:color w:val="000000" w:themeColor="text1"/>
            <w:lang w:val="en-US"/>
          </w:rPr>
          <w:delText>ies</w:delText>
        </w:r>
        <w:r w:rsidR="006B209A" w:rsidRPr="1BBEFA5A" w:rsidDel="00FC6AF8">
          <w:rPr>
            <w:rFonts w:eastAsia="Garamond" w:cs="Garamond"/>
            <w:color w:val="000000" w:themeColor="text1"/>
            <w:lang w:val="en-US"/>
          </w:rPr>
          <w:delText xml:space="preserve">, </w:delText>
        </w:r>
        <w:r w:rsidR="006B209A" w:rsidDel="00FC6AF8">
          <w:rPr>
            <w:rFonts w:eastAsia="Garamond" w:cs="Garamond"/>
            <w:color w:val="000000" w:themeColor="text1"/>
            <w:lang w:val="en-US"/>
          </w:rPr>
          <w:delText>disturbance rejection might be less successful</w:delText>
        </w:r>
        <w:r w:rsidR="00425529" w:rsidDel="00FC6AF8">
          <w:rPr>
            <w:rFonts w:eastAsia="Garamond" w:cs="Garamond"/>
            <w:color w:val="000000" w:themeColor="text1"/>
            <w:lang w:val="en-US"/>
          </w:rPr>
          <w:delText>,</w:delText>
        </w:r>
        <w:r w:rsidR="006B209A" w:rsidDel="00FC6AF8">
          <w:rPr>
            <w:rFonts w:eastAsia="Garamond" w:cs="Garamond"/>
            <w:color w:val="000000" w:themeColor="text1"/>
            <w:lang w:val="en-US"/>
          </w:rPr>
          <w:delText xml:space="preserve"> and safety margins of GS filling levels might be slimmer. </w:delText>
        </w:r>
      </w:del>
    </w:p>
    <w:p w14:paraId="5A8AF880" w14:textId="019A578C" w:rsidR="0011577E" w:rsidDel="00E04011" w:rsidRDefault="00E73BA1">
      <w:pPr>
        <w:rPr>
          <w:del w:id="1459" w:author="Hellmann, Simon" w:date="2025-08-30T18:03:00Z"/>
          <w:rFonts w:eastAsia="Garamond" w:cs="Garamond"/>
          <w:color w:val="000000" w:themeColor="text1"/>
          <w:szCs w:val="24"/>
          <w:lang w:val="en-US"/>
        </w:rPr>
        <w:pPrChange w:id="1460" w:author="Hellmann, Simon" w:date="2025-08-31T12:12:00Z">
          <w:pPr>
            <w:ind w:firstLine="0"/>
          </w:pPr>
        </w:pPrChange>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"#_CTVL00183734d8d74ed4a239bcf1c4dc098da8f" \o "Körber, M.; Weinrich, S.; Span, R.; Gerber, M. (2022): Demand-oriented biogas production to cover residual load of an electricity self-sufficient comm…"</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Körber et al.</w:t>
          </w:r>
          <w:r w:rsidR="00C40BC0">
            <w:rPr>
              <w:rFonts w:eastAsia="Garamond" w:cs="Garamond"/>
              <w:color w:val="000000" w:themeColor="text1"/>
              <w:szCs w:val="24"/>
              <w:lang w:val="en-US"/>
            </w:rPr>
            <w:fldChar w:fldCharType="end"/>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"#_CTVL00183734d8d74ed4a239bcf1c4dc098da8f" \o "Körber, M.; Weinrich, S.; Span, R.; Gerber, M. (2022): Demand-oriented biogas production to cover residual load of an electricity self-sufficient comm…"</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(2022)</w:t>
          </w:r>
          <w:r w:rsidR="00C40BC0">
            <w:rPr>
              <w:rFonts w:eastAsia="Garamond" w:cs="Garamond"/>
              <w:color w:val="000000" w:themeColor="text1"/>
              <w:szCs w:val="24"/>
              <w:lang w:val="en-US"/>
            </w:rPr>
            <w:fldChar w:fldCharType="end"/>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w:t>
      </w:r>
      <w:r w:rsidRPr="0030006C">
        <w:rPr>
          <w:rFonts w:eastAsia="Garamond" w:cs="Garamond"/>
          <w:color w:val="000000" w:themeColor="text1"/>
          <w:szCs w:val="24"/>
          <w:lang w:val="en-US"/>
        </w:rPr>
        <w:t>plants</w:t>
      </w:r>
      <w:ins w:id="1461" w:author="Hellmann, Simon" w:date="2025-08-28T18:16:00Z">
        <w:r w:rsidR="00DF3889" w:rsidRPr="0030006C">
          <w:rPr>
            <w:rFonts w:eastAsia="Garamond" w:cs="Garamond"/>
            <w:color w:val="000000" w:themeColor="text1"/>
            <w:szCs w:val="24"/>
            <w:lang w:val="en-US"/>
          </w:rPr>
          <w:t xml:space="preserve"> </w:t>
        </w:r>
      </w:ins>
      <w:customXmlInsRangeStart w:id="1462" w:author="Hellmann, Simon" w:date="2025-08-28T18:19:00Z"/>
      <w:sdt>
        <w:sdtPr>
          <w:rPr>
            <w:rFonts w:eastAsia="Garamond" w:cs="Garamond"/>
            <w:color w:val="000000" w:themeColor="text1"/>
            <w:szCs w:val="24"/>
            <w:lang w:val="en-US"/>
          </w:rPr>
          <w:alias w:val="To edit, see citavi.com/edit"/>
          <w:tag w:val="CitaviPlaceholder#9d00d24c-d8b7-4497-98a3-bfbd2680a96b"/>
          <w:id w:val="2005004056"/>
          <w:placeholder>
            <w:docPart w:val="DefaultPlaceholder_-1854013440"/>
          </w:placeholder>
        </w:sdtPr>
        <w:sdtEndPr>
          <w:rPr>
            <w:highlight w:val="darkGreen"/>
          </w:rPr>
        </w:sdtEndPr>
        <w:sdtContent>
          <w:customXmlInsRangeEnd w:id="1462"/>
          <w:ins w:id="1463" w:author="Hellmann, Simon" w:date="2025-08-28T18:19:00Z">
            <w:r w:rsidR="00956D9D" w:rsidRPr="0030006C">
              <w:rPr>
                <w:rFonts w:eastAsia="Garamond" w:cs="Garamond"/>
                <w:color w:val="000000" w:themeColor="text1"/>
                <w:szCs w:val="24"/>
                <w:highlight w:val="green"/>
                <w:lang w:val="en-US"/>
                <w:rPrChange w:id="1464" w:author="Hellmann, Simon" w:date="2025-08-28T18:20:00Z">
                  <w:rPr>
                    <w:rFonts w:eastAsia="Garamond" w:cs="Garamond"/>
                    <w:color w:val="000000" w:themeColor="text1"/>
                    <w:szCs w:val="24"/>
                    <w:lang w:val="en-US"/>
                  </w:rPr>
                </w:rPrChange>
              </w:rPr>
              <w:fldChar w:fldCharType="begin"/>
            </w:r>
          </w:ins>
          <w:r w:rsidR="00D90490">
            <w:rPr>
              <w:rFonts w:eastAsia="Garamond" w:cs="Garamond"/>
              <w:color w:val="000000" w:themeColor="text1"/>
              <w:szCs w:val="24"/>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XdSBldCBhbC4sIDIwMjEpIn1dfSwiVGFnIjoiQ2l0YXZpUGxhY2Vob2xkZXIjOWQwMGQyNGMtZDhiNy00NDk3LTk4YTMtYmZiZDI2ODBhOTZiIiwiVGV4dCI6IihXdSBldCBhbC4sIDIwMjEpIiwiV0FJVmVyc2lvbiI6IjYuMTkuMi4xIn0=}</w:instrText>
          </w:r>
          <w:r w:rsidR="00956D9D" w:rsidRPr="0030006C">
            <w:rPr>
              <w:rFonts w:eastAsia="Garamond" w:cs="Garamond"/>
              <w:color w:val="000000" w:themeColor="text1"/>
              <w:szCs w:val="24"/>
              <w:highlight w:val="green"/>
              <w:lang w:val="en-US"/>
              <w:rPrChange w:id="1465" w:author="Hellmann, Simon" w:date="2025-08-28T18:20:00Z">
                <w:rPr>
                  <w:rFonts w:eastAsia="Garamond" w:cs="Garamond"/>
                  <w:color w:val="000000" w:themeColor="text1"/>
                  <w:szCs w:val="24"/>
                  <w:lang w:val="en-US"/>
                </w:rPr>
              </w:rPrChange>
            </w:rPr>
            <w:fldChar w:fldCharType="separate"/>
          </w:r>
          <w:r w:rsidR="00C40BC0">
            <w:rPr>
              <w:rFonts w:eastAsia="Garamond" w:cs="Garamond"/>
              <w:color w:val="000000" w:themeColor="text1"/>
              <w:szCs w:val="24"/>
              <w:highlight w:val="green"/>
              <w:lang w:val="en-US"/>
            </w:rPr>
            <w:fldChar w:fldCharType="begin"/>
          </w:r>
          <w:r w:rsidR="00C40BC0">
            <w:rPr>
              <w:rFonts w:eastAsia="Garamond" w:cs="Garamond"/>
              <w:color w:val="000000" w:themeColor="text1"/>
              <w:szCs w:val="24"/>
              <w:highlight w:val="green"/>
              <w:lang w:val="en-US"/>
            </w:rPr>
            <w:instrText>HYPERLINK "#_CTVL0017b0287eef7f5496aa3d5f058393ca80b" \o "Wu, D.; Peng, X.; Li, L.; Yang, P.; Peng, Y.; Liu, H.; Wang, X. (2021): Commercial biogas plants: Review on operational parameters and guide for perfo…"</w:instrText>
          </w:r>
          <w:r w:rsidR="00C40BC0">
            <w:rPr>
              <w:rFonts w:eastAsia="Garamond" w:cs="Garamond"/>
              <w:color w:val="000000" w:themeColor="text1"/>
              <w:szCs w:val="24"/>
              <w:highlight w:val="green"/>
              <w:lang w:val="en-US"/>
            </w:rPr>
            <w:fldChar w:fldCharType="separate"/>
          </w:r>
          <w:r w:rsidR="00C40BC0" w:rsidRPr="00C40BC0">
            <w:rPr>
              <w:rFonts w:eastAsia="Garamond" w:cs="Garamond"/>
              <w:color w:val="000000" w:themeColor="text1"/>
              <w:szCs w:val="24"/>
              <w:highlight w:val="green"/>
              <w:lang w:val="en-US"/>
            </w:rPr>
            <w:t>(Wu et al., 2021)</w:t>
          </w:r>
          <w:r w:rsidR="00C40BC0">
            <w:rPr>
              <w:rFonts w:eastAsia="Garamond" w:cs="Garamond"/>
              <w:color w:val="000000" w:themeColor="text1"/>
              <w:szCs w:val="24"/>
              <w:highlight w:val="green"/>
              <w:lang w:val="en-US"/>
            </w:rPr>
            <w:fldChar w:fldCharType="end"/>
          </w:r>
          <w:ins w:id="1466" w:author="Hellmann, Simon" w:date="2025-08-28T18:19:00Z">
            <w:r w:rsidR="00956D9D" w:rsidRPr="0030006C">
              <w:rPr>
                <w:rFonts w:eastAsia="Garamond" w:cs="Garamond"/>
                <w:color w:val="000000" w:themeColor="text1"/>
                <w:szCs w:val="24"/>
                <w:highlight w:val="green"/>
                <w:lang w:val="en-US"/>
                <w:rPrChange w:id="1467" w:author="Hellmann, Simon" w:date="2025-08-28T18:20:00Z">
                  <w:rPr>
                    <w:rFonts w:eastAsia="Garamond" w:cs="Garamond"/>
                    <w:color w:val="000000" w:themeColor="text1"/>
                    <w:szCs w:val="24"/>
                    <w:lang w:val="en-US"/>
                  </w:rPr>
                </w:rPrChange>
              </w:rPr>
              <w:fldChar w:fldCharType="end"/>
            </w:r>
          </w:ins>
          <w:customXmlInsRangeStart w:id="1468" w:author="Hellmann, Simon" w:date="2025-08-28T18:19:00Z"/>
        </w:sdtContent>
      </w:sdt>
      <w:customXmlInsRangeEnd w:id="1468"/>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del w:id="1469" w:author="Hellmann, Simon" w:date="2025-08-28T18:16:00Z">
            <w:r w:rsidDel="00DF3889">
              <w:rPr>
                <w:rFonts w:eastAsia="Garamond" w:cs="Garamond"/>
                <w:color w:val="000000" w:themeColor="text1"/>
                <w:szCs w:val="24"/>
                <w:lang w:val="en-US"/>
              </w:rPr>
              <w:fldChar w:fldCharType="begin"/>
            </w:r>
            <w:r w:rsidDel="00DF3889">
              <w:rPr>
                <w:rFonts w:eastAsia="Garamond" w:cs="Garamond"/>
                <w:color w:val="000000" w:themeColor="text1"/>
                <w:szCs w:val="24"/>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delInstrText>
            </w:r>
            <w:r w:rsidDel="00DF3889">
              <w:rPr>
                <w:rFonts w:eastAsia="Garamond" w:cs="Garamond"/>
                <w:color w:val="000000" w:themeColor="text1"/>
                <w:szCs w:val="24"/>
                <w:lang w:val="en-US"/>
              </w:rPr>
              <w:fldChar w:fldCharType="separate"/>
            </w:r>
            <w:r w:rsidR="009A22A3" w:rsidDel="00DF3889">
              <w:rPr>
                <w:rFonts w:eastAsia="Garamond" w:cs="Garamond"/>
                <w:color w:val="000000" w:themeColor="text1"/>
                <w:szCs w:val="24"/>
                <w:lang w:val="en-US"/>
              </w:rPr>
              <w:delText>(Fachagentur Nachwachsende Rohstoffe e. V., 2021)</w:delText>
            </w:r>
            <w:r w:rsidDel="00DF3889">
              <w:rPr>
                <w:rFonts w:eastAsia="Garamond" w:cs="Garamond"/>
                <w:color w:val="000000" w:themeColor="text1"/>
                <w:szCs w:val="24"/>
                <w:lang w:val="en-US"/>
              </w:rPr>
              <w:fldChar w:fldCharType="end"/>
            </w:r>
          </w:del>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"#_CTVL00183734d8d74ed4a239bcf1c4dc098da8f" \o "Körber, M.; Weinrich, S.; Span, R.; Gerber, M. (2022): Demand-oriented biogas production to cover residual load of an electricity self-sufficient comm…"</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Körber et al.</w:t>
          </w:r>
          <w:r w:rsidR="00C40BC0">
            <w:rPr>
              <w:rFonts w:eastAsia="Garamond" w:cs="Garamond"/>
              <w:color w:val="000000" w:themeColor="text1"/>
              <w:szCs w:val="24"/>
              <w:lang w:val="en-US"/>
            </w:rPr>
            <w:fldChar w:fldCharType="end"/>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"#_CTVL00183734d8d74ed4a239bcf1c4dc098da8f" \o "Körber, M.; Weinrich, S.; Span, R.; Gerber, M. (2022): Demand-oriented biogas production to cover residual load of an electricity self-sufficient comm…"</w:instrText>
          </w:r>
          <w:r w:rsidR="00C40BC0">
            <w:rPr>
              <w:rFonts w:eastAsia="Garamond" w:cs="Garamond"/>
              <w:color w:val="000000" w:themeColor="text1"/>
              <w:szCs w:val="24"/>
              <w:lang w:val="en-US"/>
            </w:rPr>
            <w:fldChar w:fldCharType="separate"/>
          </w:r>
          <w:r w:rsidR="00C40BC0" w:rsidRPr="00C40BC0">
            <w:rPr>
              <w:rFonts w:eastAsia="Garamond" w:cs="Garamond"/>
              <w:color w:val="000000" w:themeColor="text1"/>
              <w:szCs w:val="24"/>
              <w:lang w:val="en-US"/>
            </w:rPr>
            <w:t>(2022)</w:t>
          </w:r>
          <w:r w:rsidR="00C40BC0">
            <w:rPr>
              <w:rFonts w:eastAsia="Garamond" w:cs="Garamond"/>
              <w:color w:val="000000" w:themeColor="text1"/>
              <w:szCs w:val="24"/>
              <w:lang w:val="en-US"/>
            </w:rPr>
            <w:fldChar w:fldCharType="end"/>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1018C37" w14:textId="77777777" w:rsidR="00E04011" w:rsidRDefault="00BE59E7">
      <w:pPr>
        <w:rPr>
          <w:ins w:id="1470" w:author="Hellmann, Simon" w:date="2025-08-30T18:03:00Z"/>
          <w:rFonts w:eastAsia="Garamond" w:cs="Garamond"/>
          <w:color w:val="000000" w:themeColor="text1"/>
          <w:lang w:val="en-US"/>
        </w:rPr>
        <w:pPrChange w:id="1471" w:author="Hellmann, Simon" w:date="2025-08-31T12:12:00Z">
          <w:pPr>
            <w:ind w:firstLine="0"/>
          </w:pPr>
        </w:pPrChange>
      </w:pPr>
      <w:del w:id="1472" w:author="Hellmann, Simon" w:date="2025-08-30T18:03:00Z">
        <w:r w:rsidDel="00E04011">
          <w:rPr>
            <w:rFonts w:eastAsia="Garamond" w:cs="Garamond"/>
            <w:color w:val="000000" w:themeColor="text1"/>
            <w:lang w:val="en-US"/>
          </w:rPr>
          <w:br w:type="page"/>
        </w:r>
      </w:del>
    </w:p>
    <w:p w14:paraId="6874A841" w14:textId="4A5835E0" w:rsidR="00E04011" w:rsidRDefault="00E04011">
      <w:pPr>
        <w:ind w:firstLine="0"/>
        <w:rPr>
          <w:moveTo w:id="1473" w:author="Hellmann, Simon" w:date="2025-08-30T18:02:00Z"/>
          <w:rFonts w:eastAsia="Garamond" w:cs="Garamond"/>
          <w:color w:val="000000" w:themeColor="text1"/>
          <w:lang w:val="en-US"/>
        </w:rPr>
        <w:pPrChange w:id="1474" w:author="Hellmann, Simon" w:date="2025-08-30T18:03:00Z">
          <w:pPr/>
        </w:pPrChange>
      </w:pPr>
      <w:moveToRangeStart w:id="1475" w:author="Hellmann, Simon" w:date="2025-08-30T18:02:00Z" w:name="move207469362"/>
      <w:moveTo w:id="1476" w:author="Hellmann, Simon" w:date="2025-08-30T18:02:00Z">
        <w:r>
          <w:rPr>
            <w:rFonts w:eastAsia="Garamond" w:cs="Garamond"/>
            <w:color w:val="000000" w:themeColor="text1"/>
            <w:szCs w:val="24"/>
            <w:lang w:val="en-US"/>
          </w:rPr>
          <w:t xml:space="preserve">Overall, stable process conditions can be maintained by the NMPC despite flexible feeding of varying substrates and disturbances, which agrees well with the findings of </w:t>
        </w:r>
      </w:moveTo>
      <w:sdt>
        <w:sdtPr>
          <w:rPr>
            <w:rFonts w:eastAsia="Garamond" w:cs="Garamond"/>
            <w:color w:val="000000" w:themeColor="text1"/>
            <w:szCs w:val="24"/>
            <w:lang w:val="en-US"/>
          </w:rPr>
          <w:alias w:val="To edit, see citavi.com/edit"/>
          <w:tag w:val="CitaviPlaceholder#6588a648-f12b-40f8-b06a-b7cb4f667b34"/>
          <w:id w:val="95524622"/>
          <w:placeholder>
            <w:docPart w:val="BD930662D4724BE98720740E5A0C5C91"/>
          </w:placeholder>
        </w:sdtPr>
        <w:sdtContent>
          <w:moveTo w:id="1477" w:author="Hellmann, Simon" w:date="2025-08-30T18:02:00Z">
            <w:r>
              <w:rPr>
                <w:rFonts w:eastAsia="Garamond" w:cs="Garamond"/>
                <w:color w:val="000000" w:themeColor="text1"/>
                <w:szCs w:val="24"/>
                <w:lang w:val="en-US"/>
              </w:rPr>
              <w:fldChar w:fldCharType="begin"/>
            </w:r>
          </w:moveTo>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moveTo w:id="1478" w:author="Hellmann, Simon" w:date="2025-08-30T18:02: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Mauky et al.</w:t>
          </w:r>
          <w:r w:rsidR="00C40BC0">
            <w:rPr>
              <w:rFonts w:eastAsia="Garamond" w:cs="Garamond"/>
              <w:color w:val="000000" w:themeColor="text1"/>
              <w:szCs w:val="24"/>
              <w:lang w:val="en-US"/>
            </w:rPr>
            <w:fldChar w:fldCharType="end"/>
          </w:r>
          <w:moveTo w:id="1479" w:author="Hellmann, Simon" w:date="2025-08-30T18:02:00Z">
            <w:r>
              <w:rPr>
                <w:rFonts w:eastAsia="Garamond" w:cs="Garamond"/>
                <w:color w:val="000000" w:themeColor="text1"/>
                <w:szCs w:val="24"/>
                <w:lang w:val="en-US"/>
              </w:rPr>
              <w:fldChar w:fldCharType="end"/>
            </w:r>
          </w:moveTo>
        </w:sdtContent>
      </w:sdt>
      <w:moveTo w:id="1480" w:author="Hellmann, Simon" w:date="2025-08-30T18:02:00Z">
        <w:r>
          <w:rPr>
            <w:rFonts w:eastAsia="Garamond" w:cs="Garamond"/>
            <w:color w:val="000000" w:themeColor="text1"/>
            <w:szCs w:val="24"/>
            <w:lang w:val="en-US"/>
          </w:rPr>
          <w:t xml:space="preserve"> </w:t>
        </w:r>
      </w:moveTo>
      <w:sdt>
        <w:sdtPr>
          <w:rPr>
            <w:rFonts w:eastAsia="Garamond" w:cs="Garamond"/>
            <w:color w:val="000000" w:themeColor="text1"/>
            <w:szCs w:val="24"/>
            <w:lang w:val="en-US"/>
          </w:rPr>
          <w:alias w:val="To edit, see citavi.com/edit"/>
          <w:tag w:val="CitaviPlaceholder#ff6d5320-f145-4669-aa18-5599faa17535"/>
          <w:id w:val="1095825037"/>
          <w:placeholder>
            <w:docPart w:val="BD930662D4724BE98720740E5A0C5C91"/>
          </w:placeholder>
        </w:sdtPr>
        <w:sdtContent>
          <w:moveTo w:id="1481" w:author="Hellmann, Simon" w:date="2025-08-30T18:02:00Z">
            <w:r>
              <w:rPr>
                <w:rFonts w:eastAsia="Garamond" w:cs="Garamond"/>
                <w:color w:val="000000" w:themeColor="text1"/>
                <w:szCs w:val="24"/>
                <w:lang w:val="en-US"/>
              </w:rPr>
              <w:fldChar w:fldCharType="begin"/>
            </w:r>
          </w:moveTo>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moveTo w:id="1482" w:author="Hellmann, Simon" w:date="2025-08-30T18:02: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(2017)</w:t>
          </w:r>
          <w:r w:rsidR="00C40BC0">
            <w:rPr>
              <w:rFonts w:eastAsia="Garamond" w:cs="Garamond"/>
              <w:color w:val="000000" w:themeColor="text1"/>
              <w:szCs w:val="24"/>
              <w:lang w:val="en-US"/>
            </w:rPr>
            <w:fldChar w:fldCharType="end"/>
          </w:r>
          <w:moveTo w:id="1483" w:author="Hellmann, Simon" w:date="2025-08-30T18:02:00Z">
            <w:r>
              <w:rPr>
                <w:rFonts w:eastAsia="Garamond" w:cs="Garamond"/>
                <w:color w:val="000000" w:themeColor="text1"/>
                <w:szCs w:val="24"/>
                <w:lang w:val="en-US"/>
              </w:rPr>
              <w:fldChar w:fldCharType="end"/>
            </w:r>
          </w:moveTo>
        </w:sdtContent>
      </w:sdt>
      <w:moveTo w:id="1484" w:author="Hellmann, Simon" w:date="2025-08-30T18:02:00Z">
        <w:r>
          <w:rPr>
            <w:rFonts w:eastAsia="Garamond" w:cs="Garamond"/>
            <w:color w:val="000000" w:themeColor="text1"/>
            <w:szCs w:val="24"/>
            <w:lang w:val="en-US"/>
          </w:rPr>
          <w:t xml:space="preserve"> and </w:t>
        </w:r>
      </w:moveTo>
      <w:sdt>
        <w:sdtPr>
          <w:rPr>
            <w:rFonts w:eastAsia="Garamond" w:cs="Garamond"/>
            <w:color w:val="000000" w:themeColor="text1"/>
            <w:szCs w:val="24"/>
            <w:lang w:val="en-US"/>
          </w:rPr>
          <w:alias w:val="To edit, see citavi.com/edit"/>
          <w:tag w:val="CitaviPlaceholder#33c7980f-a491-4261-9f3b-3f136feb6a52"/>
          <w:id w:val="-103430179"/>
          <w:placeholder>
            <w:docPart w:val="B3D9A4679DF2425DACCA8884D2790F49"/>
          </w:placeholder>
        </w:sdtPr>
        <w:sdtContent>
          <w:moveTo w:id="1485" w:author="Hellmann, Simon" w:date="2025-08-30T18:02:00Z">
            <w:r>
              <w:rPr>
                <w:rFonts w:eastAsia="Garamond" w:cs="Garamond"/>
                <w:color w:val="000000" w:themeColor="text1"/>
                <w:szCs w:val="24"/>
                <w:lang w:val="en-US"/>
              </w:rPr>
              <w:fldChar w:fldCharType="begin"/>
            </w:r>
          </w:moveTo>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xVDIxOjE0OjU4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moveTo w:id="1486" w:author="Hellmann, Simon" w:date="2025-08-30T18:02: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Bonk et al.</w:t>
          </w:r>
          <w:r w:rsidR="00C40BC0">
            <w:rPr>
              <w:rFonts w:eastAsia="Garamond" w:cs="Garamond"/>
              <w:color w:val="000000" w:themeColor="text1"/>
              <w:szCs w:val="24"/>
              <w:lang w:val="en-US"/>
            </w:rPr>
            <w:fldChar w:fldCharType="end"/>
          </w:r>
          <w:moveTo w:id="1487" w:author="Hellmann, Simon" w:date="2025-08-30T18:02:00Z">
            <w:r>
              <w:rPr>
                <w:rFonts w:eastAsia="Garamond" w:cs="Garamond"/>
                <w:color w:val="000000" w:themeColor="text1"/>
                <w:szCs w:val="24"/>
                <w:lang w:val="en-US"/>
              </w:rPr>
              <w:fldChar w:fldCharType="end"/>
            </w:r>
          </w:moveTo>
        </w:sdtContent>
      </w:sdt>
      <w:moveTo w:id="1488" w:author="Hellmann, Simon" w:date="2025-08-30T18:02:00Z">
        <w:r>
          <w:rPr>
            <w:rFonts w:eastAsia="Garamond" w:cs="Garamond"/>
            <w:color w:val="000000" w:themeColor="text1"/>
            <w:szCs w:val="24"/>
            <w:lang w:val="en-US"/>
          </w:rPr>
          <w:t xml:space="preserve"> </w:t>
        </w:r>
      </w:moveTo>
      <w:sdt>
        <w:sdtPr>
          <w:rPr>
            <w:rFonts w:eastAsia="Garamond" w:cs="Garamond"/>
            <w:color w:val="000000" w:themeColor="text1"/>
            <w:szCs w:val="24"/>
            <w:lang w:val="en-US"/>
          </w:rPr>
          <w:alias w:val="To edit, see citavi.com/edit"/>
          <w:tag w:val="CitaviPlaceholder#d0c7edc6-0516-4921-982f-14e0372799d9"/>
          <w:id w:val="-817728267"/>
          <w:placeholder>
            <w:docPart w:val="B3D9A4679DF2425DACCA8884D2790F49"/>
          </w:placeholder>
        </w:sdtPr>
        <w:sdtContent>
          <w:moveTo w:id="1489" w:author="Hellmann, Simon" w:date="2025-08-30T18:02:00Z">
            <w:r>
              <w:rPr>
                <w:rFonts w:eastAsia="Garamond" w:cs="Garamond"/>
                <w:color w:val="000000" w:themeColor="text1"/>
                <w:szCs w:val="24"/>
                <w:lang w:val="en-US"/>
              </w:rPr>
              <w:fldChar w:fldCharType="begin"/>
            </w:r>
          </w:moveTo>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C0zMVQyMToxNDo1O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moveTo w:id="1490" w:author="Hellmann, Simon" w:date="2025-08-30T18:02:00Z">
            <w:r>
              <w:rPr>
                <w:rFonts w:eastAsia="Garamond" w:cs="Garamond"/>
                <w:color w:val="000000" w:themeColor="text1"/>
                <w:szCs w:val="24"/>
                <w:lang w:val="en-US"/>
              </w:rPr>
              <w:fldChar w:fldCharType="separate"/>
            </w:r>
          </w:moveTo>
          <w:r w:rsidR="00C40BC0">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C40BC0">
            <w:rPr>
              <w:rFonts w:eastAsia="Garamond" w:cs="Garamond"/>
              <w:color w:val="000000" w:themeColor="text1"/>
              <w:szCs w:val="24"/>
              <w:lang w:val="en-US"/>
            </w:rPr>
            <w:fldChar w:fldCharType="separate"/>
          </w:r>
          <w:r w:rsidR="00C40BC0">
            <w:rPr>
              <w:rFonts w:eastAsia="Garamond" w:cs="Garamond"/>
              <w:color w:val="000000" w:themeColor="text1"/>
              <w:szCs w:val="24"/>
              <w:lang w:val="en-US"/>
            </w:rPr>
            <w:t>(2018)</w:t>
          </w:r>
          <w:r w:rsidR="00C40BC0">
            <w:rPr>
              <w:rFonts w:eastAsia="Garamond" w:cs="Garamond"/>
              <w:color w:val="000000" w:themeColor="text1"/>
              <w:szCs w:val="24"/>
              <w:lang w:val="en-US"/>
            </w:rPr>
            <w:fldChar w:fldCharType="end"/>
          </w:r>
          <w:moveTo w:id="1491" w:author="Hellmann, Simon" w:date="2025-08-30T18:02:00Z">
            <w:r>
              <w:rPr>
                <w:rFonts w:eastAsia="Garamond" w:cs="Garamond"/>
                <w:color w:val="000000" w:themeColor="text1"/>
                <w:szCs w:val="24"/>
                <w:lang w:val="en-US"/>
              </w:rPr>
              <w:fldChar w:fldCharType="end"/>
            </w:r>
          </w:moveTo>
        </w:sdtContent>
      </w:sdt>
      <w:moveTo w:id="1492" w:author="Hellmann, Simon" w:date="2025-08-30T18:02:00Z">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moveTo>
    </w:p>
    <w:p w14:paraId="5E67ABF7" w14:textId="0077EF72" w:rsidR="00E04011" w:rsidRDefault="00E04011" w:rsidP="00E04011">
      <w:pPr>
        <w:ind w:firstLine="0"/>
        <w:rPr>
          <w:ins w:id="1493" w:author="Hellmann, Simon" w:date="2025-08-31T12:05:00Z"/>
          <w:rFonts w:eastAsia="Garamond" w:cs="Garamond"/>
          <w:lang w:val="en-US"/>
        </w:rPr>
      </w:pPr>
      <w:moveTo w:id="1494" w:author="Hellmann, Simon" w:date="2025-08-30T18:02:00Z">
        <w:r>
          <w:rPr>
            <w:rFonts w:eastAsia="Garamond" w:cs="Garamond"/>
            <w:color w:val="000000" w:themeColor="text1"/>
            <w:lang w:val="en-US"/>
          </w:rPr>
          <w:t xml:space="preserve">the entire simulation, 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3. 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Pr>
            <w:rFonts w:eastAsia="Garamond" w:cs="Garamond"/>
            <w:color w:val="000000" w:themeColor="text1"/>
            <w:lang w:val="en-US"/>
          </w:rPr>
          <w:t xml:space="preserve">, rendering them practically inactive </w:t>
        </w:r>
        <w:r>
          <w:rPr>
            <w:rFonts w:eastAsia="Garamond" w:cs="Garamond"/>
            <w:lang w:val="en-US"/>
          </w:rPr>
          <w:t xml:space="preserve">(plots not shown). Stable process operation at low levels of ammonia inhibition factors has also been reported by </w:t>
        </w:r>
      </w:moveTo>
      <w:sdt>
        <w:sdtPr>
          <w:rPr>
            <w:rFonts w:eastAsia="Garamond" w:cs="Garamond"/>
            <w:lang w:val="en-US"/>
          </w:rPr>
          <w:alias w:val="To edit, see citavi.com/edit"/>
          <w:tag w:val="CitaviPlaceholder#b41caff5-0f60-4ba0-aa82-05d55505550f"/>
          <w:id w:val="1161506709"/>
          <w:placeholder>
            <w:docPart w:val="401E3D4CC98446B5A715AA11826E5D02"/>
          </w:placeholder>
        </w:sdtPr>
        <w:sdtContent>
          <w:moveTo w:id="1495" w:author="Hellmann, Simon" w:date="2025-08-30T18:02:00Z">
            <w:r>
              <w:rPr>
                <w:rFonts w:eastAsia="Garamond" w:cs="Garamond"/>
                <w:lang w:val="en-US"/>
              </w:rPr>
              <w:fldChar w:fldCharType="begin"/>
            </w:r>
          </w:moveTo>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moveTo w:id="1496" w:author="Hellmann, Simon" w:date="2025-08-30T18:02:00Z">
            <w:r>
              <w:rPr>
                <w:rFonts w:eastAsia="Garamond" w:cs="Garamond"/>
                <w:lang w:val="en-US"/>
              </w:rPr>
              <w:fldChar w:fldCharType="separate"/>
            </w:r>
          </w:moveTo>
          <w:r w:rsidR="00C40BC0">
            <w:rPr>
              <w:rFonts w:eastAsia="Garamond" w:cs="Garamond"/>
              <w:lang w:val="en-US"/>
            </w:rPr>
            <w:fldChar w:fldCharType="begin"/>
          </w:r>
          <w:r w:rsidR="00C40BC0">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C40BC0">
            <w:rPr>
              <w:rFonts w:eastAsia="Garamond" w:cs="Garamond"/>
              <w:lang w:val="en-US"/>
            </w:rPr>
            <w:fldChar w:fldCharType="separate"/>
          </w:r>
          <w:r w:rsidR="00C40BC0">
            <w:rPr>
              <w:rFonts w:eastAsia="Garamond" w:cs="Garamond"/>
              <w:lang w:val="en-US"/>
            </w:rPr>
            <w:t>Weinrich et al.</w:t>
          </w:r>
          <w:r w:rsidR="00C40BC0">
            <w:rPr>
              <w:rFonts w:eastAsia="Garamond" w:cs="Garamond"/>
              <w:lang w:val="en-US"/>
            </w:rPr>
            <w:fldChar w:fldCharType="end"/>
          </w:r>
          <w:moveTo w:id="1497" w:author="Hellmann, Simon" w:date="2025-08-30T18:02:00Z">
            <w:r>
              <w:rPr>
                <w:rFonts w:eastAsia="Garamond" w:cs="Garamond"/>
                <w:lang w:val="en-US"/>
              </w:rPr>
              <w:fldChar w:fldCharType="end"/>
            </w:r>
          </w:moveTo>
        </w:sdtContent>
      </w:sdt>
      <w:moveTo w:id="1498" w:author="Hellmann, Simon" w:date="2025-08-30T18:02:00Z">
        <w:r>
          <w:rPr>
            <w:rFonts w:eastAsia="Garamond" w:cs="Garamond"/>
            <w:lang w:val="en-US"/>
          </w:rPr>
          <w:t xml:space="preserve"> </w:t>
        </w:r>
      </w:moveTo>
      <w:sdt>
        <w:sdtPr>
          <w:rPr>
            <w:rFonts w:eastAsia="Garamond" w:cs="Garamond"/>
            <w:lang w:val="en-US"/>
          </w:rPr>
          <w:alias w:val="To edit, see citavi.com/edit"/>
          <w:tag w:val="CitaviPlaceholder#074396f8-8b18-42df-8a6a-dfbbdea8001f"/>
          <w:id w:val="-1478676614"/>
          <w:placeholder>
            <w:docPart w:val="401E3D4CC98446B5A715AA11826E5D02"/>
          </w:placeholder>
        </w:sdtPr>
        <w:sdtContent>
          <w:moveTo w:id="1499" w:author="Hellmann, Simon" w:date="2025-08-30T18:02:00Z">
            <w:r>
              <w:rPr>
                <w:rFonts w:eastAsia="Garamond" w:cs="Garamond"/>
                <w:lang w:val="en-US"/>
              </w:rPr>
              <w:fldChar w:fldCharType="begin"/>
            </w:r>
          </w:moveTo>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moveTo w:id="1500" w:author="Hellmann, Simon" w:date="2025-08-30T18:02:00Z">
            <w:r>
              <w:rPr>
                <w:rFonts w:eastAsia="Garamond" w:cs="Garamond"/>
                <w:lang w:val="en-US"/>
              </w:rPr>
              <w:fldChar w:fldCharType="separate"/>
            </w:r>
          </w:moveTo>
          <w:r w:rsidR="00C40BC0">
            <w:rPr>
              <w:rFonts w:eastAsia="Garamond" w:cs="Garamond"/>
              <w:lang w:val="en-US"/>
            </w:rPr>
            <w:fldChar w:fldCharType="begin"/>
          </w:r>
          <w:r w:rsidR="00C40BC0">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C40BC0">
            <w:rPr>
              <w:rFonts w:eastAsia="Garamond" w:cs="Garamond"/>
              <w:lang w:val="en-US"/>
            </w:rPr>
            <w:fldChar w:fldCharType="separate"/>
          </w:r>
          <w:r w:rsidR="00C40BC0">
            <w:rPr>
              <w:rFonts w:eastAsia="Garamond" w:cs="Garamond"/>
              <w:lang w:val="en-US"/>
            </w:rPr>
            <w:t>(2021)</w:t>
          </w:r>
          <w:r w:rsidR="00C40BC0">
            <w:rPr>
              <w:rFonts w:eastAsia="Garamond" w:cs="Garamond"/>
              <w:lang w:val="en-US"/>
            </w:rPr>
            <w:fldChar w:fldCharType="end"/>
          </w:r>
          <w:moveTo w:id="1501" w:author="Hellmann, Simon" w:date="2025-08-30T18:02:00Z">
            <w:r>
              <w:rPr>
                <w:rFonts w:eastAsia="Garamond" w:cs="Garamond"/>
                <w:lang w:val="en-US"/>
              </w:rPr>
              <w:fldChar w:fldCharType="end"/>
            </w:r>
          </w:moveTo>
        </w:sdtContent>
      </w:sdt>
      <w:moveTo w:id="1502" w:author="Hellmann, Simon" w:date="2025-08-30T18:02:00Z">
        <w:r>
          <w:rPr>
            <w:rFonts w:eastAsia="Garamond" w:cs="Garamond"/>
            <w:lang w:val="en-US"/>
          </w:rPr>
          <w:t xml:space="preserve"> and </w:t>
        </w:r>
      </w:moveTo>
      <w:sdt>
        <w:sdtPr>
          <w:rPr>
            <w:rFonts w:eastAsia="Garamond" w:cs="Garamond"/>
            <w:lang w:val="en-US"/>
          </w:rPr>
          <w:alias w:val="To edit, see citavi.com/edit"/>
          <w:tag w:val="CitaviPlaceholder#34943b0b-a09a-4ec5-9c75-276acf4ab60b"/>
          <w:id w:val="-1274168719"/>
          <w:placeholder>
            <w:docPart w:val="401E3D4CC98446B5A715AA11826E5D02"/>
          </w:placeholder>
        </w:sdtPr>
        <w:sdtContent>
          <w:moveTo w:id="1503" w:author="Hellmann, Simon" w:date="2025-08-30T18:02:00Z">
            <w:r>
              <w:rPr>
                <w:rFonts w:eastAsia="Garamond" w:cs="Garamond"/>
                <w:lang w:val="en-US"/>
              </w:rPr>
              <w:fldChar w:fldCharType="begin"/>
            </w:r>
          </w:moveTo>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4LTMxVDIxOjE0OjU4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moveTo w:id="1504" w:author="Hellmann, Simon" w:date="2025-08-30T18:02:00Z">
            <w:r>
              <w:rPr>
                <w:rFonts w:eastAsia="Garamond" w:cs="Garamond"/>
                <w:lang w:val="en-US"/>
              </w:rPr>
              <w:fldChar w:fldCharType="separate"/>
            </w:r>
          </w:moveTo>
          <w:r w:rsidR="00C40BC0">
            <w:rPr>
              <w:rFonts w:eastAsia="Garamond" w:cs="Garamond"/>
              <w:lang w:val="en-US"/>
            </w:rPr>
            <w:fldChar w:fldCharType="begin"/>
          </w:r>
          <w:r w:rsidR="00C40BC0">
            <w:rPr>
              <w:rFonts w:eastAsia="Garamond" w:cs="Garamond"/>
              <w:lang w:val="en-US"/>
            </w:rPr>
            <w:instrText>HYPERLINK "#_CTVL001814785b0950c494f9cfced3b0e9edcd3" \o "Wichern, M.; Gehring, T.; Fischer, K.; Andrade, D.; Lübken, M.; Koch, K.; Gronauer, A.; Horn, H. (2009): Monofermentation of grass silage under mesoph…"</w:instrText>
          </w:r>
          <w:r w:rsidR="00C40BC0">
            <w:rPr>
              <w:rFonts w:eastAsia="Garamond" w:cs="Garamond"/>
              <w:lang w:val="en-US"/>
            </w:rPr>
            <w:fldChar w:fldCharType="separate"/>
          </w:r>
          <w:r w:rsidR="00C40BC0">
            <w:rPr>
              <w:rFonts w:eastAsia="Garamond" w:cs="Garamond"/>
              <w:lang w:val="en-US"/>
            </w:rPr>
            <w:t>Wichern et al.</w:t>
          </w:r>
          <w:r w:rsidR="00C40BC0">
            <w:rPr>
              <w:rFonts w:eastAsia="Garamond" w:cs="Garamond"/>
              <w:lang w:val="en-US"/>
            </w:rPr>
            <w:fldChar w:fldCharType="end"/>
          </w:r>
          <w:moveTo w:id="1505" w:author="Hellmann, Simon" w:date="2025-08-30T18:02:00Z">
            <w:r>
              <w:rPr>
                <w:rFonts w:eastAsia="Garamond" w:cs="Garamond"/>
                <w:lang w:val="en-US"/>
              </w:rPr>
              <w:fldChar w:fldCharType="end"/>
            </w:r>
          </w:moveTo>
        </w:sdtContent>
      </w:sdt>
      <w:moveTo w:id="1506" w:author="Hellmann, Simon" w:date="2025-08-30T18:02:00Z">
        <w:r>
          <w:rPr>
            <w:rFonts w:eastAsia="Garamond" w:cs="Garamond"/>
            <w:lang w:val="en-US"/>
          </w:rPr>
          <w:t xml:space="preserve"> </w:t>
        </w:r>
      </w:moveTo>
      <w:sdt>
        <w:sdtPr>
          <w:rPr>
            <w:rFonts w:eastAsia="Garamond" w:cs="Garamond"/>
            <w:lang w:val="en-US"/>
          </w:rPr>
          <w:alias w:val="To edit, see citavi.com/edit"/>
          <w:tag w:val="CitaviPlaceholder#f5d76b6c-aba3-4fbd-92c5-6f75c6289b80"/>
          <w:id w:val="-112212010"/>
          <w:placeholder>
            <w:docPart w:val="401E3D4CC98446B5A715AA11826E5D02"/>
          </w:placeholder>
        </w:sdtPr>
        <w:sdtContent>
          <w:moveTo w:id="1507" w:author="Hellmann, Simon" w:date="2025-08-30T18:02:00Z">
            <w:r>
              <w:rPr>
                <w:rFonts w:eastAsia="Garamond" w:cs="Garamond"/>
                <w:lang w:val="en-US"/>
              </w:rPr>
              <w:fldChar w:fldCharType="begin"/>
            </w:r>
          </w:moveTo>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VQyMToxNDo1O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moveTo w:id="1508" w:author="Hellmann, Simon" w:date="2025-08-30T18:02:00Z">
            <w:r>
              <w:rPr>
                <w:rFonts w:eastAsia="Garamond" w:cs="Garamond"/>
                <w:lang w:val="en-US"/>
              </w:rPr>
              <w:fldChar w:fldCharType="separate"/>
            </w:r>
          </w:moveTo>
          <w:r w:rsidR="00C40BC0">
            <w:rPr>
              <w:rFonts w:eastAsia="Garamond" w:cs="Garamond"/>
              <w:lang w:val="en-US"/>
            </w:rPr>
            <w:fldChar w:fldCharType="begin"/>
          </w:r>
          <w:r w:rsidR="00C40BC0">
            <w:rPr>
              <w:rFonts w:eastAsia="Garamond" w:cs="Garamond"/>
              <w:lang w:val="en-US"/>
            </w:rPr>
            <w:instrText>HYPERLINK "#_CTVL001814785b0950c494f9cfced3b0e9edcd3" \o "Wichern, M.; Gehring, T.; Fischer, K.; Andrade, D.; Lübken, M.; Koch, K.; Gronauer, A.; Horn, H. (2009): Monofermentation of grass silage under mesoph…"</w:instrText>
          </w:r>
          <w:r w:rsidR="00C40BC0">
            <w:rPr>
              <w:rFonts w:eastAsia="Garamond" w:cs="Garamond"/>
              <w:lang w:val="en-US"/>
            </w:rPr>
            <w:fldChar w:fldCharType="separate"/>
          </w:r>
          <w:r w:rsidR="00C40BC0">
            <w:rPr>
              <w:rFonts w:eastAsia="Garamond" w:cs="Garamond"/>
              <w:lang w:val="en-US"/>
            </w:rPr>
            <w:t>(2009)</w:t>
          </w:r>
          <w:r w:rsidR="00C40BC0">
            <w:rPr>
              <w:rFonts w:eastAsia="Garamond" w:cs="Garamond"/>
              <w:lang w:val="en-US"/>
            </w:rPr>
            <w:fldChar w:fldCharType="end"/>
          </w:r>
          <w:moveTo w:id="1509" w:author="Hellmann, Simon" w:date="2025-08-30T18:02:00Z">
            <w:r>
              <w:rPr>
                <w:rFonts w:eastAsia="Garamond" w:cs="Garamond"/>
                <w:lang w:val="en-US"/>
              </w:rPr>
              <w:fldChar w:fldCharType="end"/>
            </w:r>
          </w:moveTo>
        </w:sdtContent>
      </w:sdt>
      <w:moveTo w:id="1510" w:author="Hellmann, Simon" w:date="2025-08-30T18:02:00Z">
        <w:r>
          <w:rPr>
            <w:rFonts w:eastAsia="Garamond" w:cs="Garamond"/>
            <w:lang w:val="en-US"/>
          </w:rPr>
          <w:t>. However, multiple different realizations of kinetic parameters (Tab. 1) can describe similar process states, which are hence difficult to distinguish without more detailed investigation or state estimation.</w:t>
        </w:r>
      </w:moveTo>
    </w:p>
    <w:p w14:paraId="35F432B9" w14:textId="77777777" w:rsidR="00FC6AF8" w:rsidRDefault="00EF7145" w:rsidP="00FC6AF8">
      <w:pPr>
        <w:ind w:firstLine="0"/>
        <w:rPr>
          <w:ins w:id="1511" w:author="Hellmann, Simon" w:date="2025-08-31T12:12:00Z"/>
          <w:rFonts w:eastAsia="Garamond" w:cs="Garamond"/>
          <w:color w:val="000000" w:themeColor="text1"/>
          <w:lang w:val="en-US"/>
        </w:rPr>
      </w:pPr>
      <w:ins w:id="1512" w:author="Hellmann, Simon" w:date="2025-08-31T12:05:00Z">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w:t>
        </w:r>
      </w:ins>
      <w:ins w:id="1513" w:author="Hellmann, Simon" w:date="2025-08-31T12:12:00Z">
        <w:r w:rsidR="00FC6AF8">
          <w:rPr>
            <w:rFonts w:eastAsia="Garamond" w:cs="Garamond"/>
            <w:color w:val="000000" w:themeColor="text1"/>
            <w:lang w:val="en-US"/>
          </w:rPr>
          <w:t xml:space="preserve">silages (Tab. 2), the cumulative gas production required to ensure safe GS filling levels can be achieved with manure as a cheaper substrate than silage. Note that the controller was informed on the constant inhibition factor and no further PMM was introduced. </w:t>
        </w:r>
      </w:ins>
    </w:p>
    <w:p w14:paraId="05BCFDA2" w14:textId="2CA63FF8" w:rsidR="00EF7145" w:rsidRPr="00FC6AF8" w:rsidDel="00EF7145" w:rsidRDefault="00FC6AF8">
      <w:pPr>
        <w:rPr>
          <w:del w:id="1514" w:author="Hellmann, Simon" w:date="2025-08-31T12:05:00Z"/>
          <w:moveTo w:id="1515" w:author="Hellmann, Simon" w:date="2025-08-30T18:02:00Z"/>
          <w:lang w:val="en-US"/>
          <w:rPrChange w:id="1516" w:author="Hellmann, Simon" w:date="2025-08-31T12:12:00Z">
            <w:rPr>
              <w:del w:id="1517" w:author="Hellmann, Simon" w:date="2025-08-31T12:05:00Z"/>
              <w:moveTo w:id="1518" w:author="Hellmann, Simon" w:date="2025-08-30T18:02:00Z"/>
              <w:rFonts w:eastAsia="Garamond" w:cs="Garamond"/>
              <w:lang w:val="en-US"/>
            </w:rPr>
          </w:rPrChange>
        </w:rPr>
        <w:pPrChange w:id="1519" w:author="Hellmann, Simon" w:date="2025-08-31T12:13:00Z">
          <w:pPr>
            <w:ind w:firstLine="0"/>
          </w:pPr>
        </w:pPrChange>
      </w:pPr>
      <w:ins w:id="1520" w:author="Hellmann, Simon" w:date="2025-08-31T12:12:00Z">
        <w:r>
          <w:rPr>
            <w:lang w:val="en-US"/>
          </w:rPr>
          <w:t>In summary, given the hyperparameters in Tab. 1 and 2, the NMPC robustly satisfies constraints on GS filling level through discontinuous substrate feedings predominantly of manure.</w:t>
        </w:r>
      </w:ins>
    </w:p>
    <w:moveToRangeEnd w:id="1475"/>
    <w:p w14:paraId="5668DF84" w14:textId="77777777" w:rsidR="00BE59E7" w:rsidRDefault="00BE59E7">
      <w:pPr>
        <w:rPr>
          <w:lang w:val="en-US"/>
        </w:rPr>
        <w:pPrChange w:id="1521" w:author="Hellmann, Simon" w:date="2025-08-31T12:13:00Z">
          <w:pPr>
            <w:spacing w:after="0" w:line="276" w:lineRule="auto"/>
            <w:ind w:right="0" w:firstLine="0"/>
            <w:jc w:val="left"/>
          </w:pPr>
        </w:pPrChange>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BE59E7" w:rsidRPr="00AF0FDC" w14:paraId="185355B1" w14:textId="77777777" w:rsidTr="00144E26">
        <w:tc>
          <w:tcPr>
            <w:tcW w:w="9978" w:type="dxa"/>
            <w:gridSpan w:val="3"/>
          </w:tcPr>
          <w:p w14:paraId="21A37F32" w14:textId="32FF4D4C" w:rsidR="00BE59E7" w:rsidRDefault="00BE59E7" w:rsidP="00144E26">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ins w:id="1522" w:author="Hellmann, Simon" w:date="2025-08-28T10:40:00Z">
              <w:r w:rsidR="00135E97">
                <w:rPr>
                  <w:sz w:val="22"/>
                  <w:szCs w:val="21"/>
                  <w:lang w:val="en-US"/>
                </w:rPr>
                <w:t xml:space="preserve">model predictive control </w:t>
              </w:r>
            </w:ins>
            <w:del w:id="1523" w:author="Hellmann, Simon" w:date="2025-08-28T10:40:00Z">
              <w:r w:rsidRPr="00670698" w:rsidDel="00135E97">
                <w:rPr>
                  <w:sz w:val="22"/>
                  <w:szCs w:val="21"/>
                  <w:lang w:val="en-US"/>
                </w:rPr>
                <w:delText>MPC</w:delText>
              </w:r>
            </w:del>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The prediction horizon was 4</w:t>
            </w:r>
            <w:r>
              <w:rPr>
                <w:sz w:val="22"/>
                <w:szCs w:val="21"/>
                <w:lang w:val="en-US"/>
              </w:rPr>
              <w:t>8</w:t>
            </w:r>
            <w:r w:rsidRPr="00670698">
              <w:rPr>
                <w:sz w:val="22"/>
                <w:szCs w:val="21"/>
                <w:lang w:val="en-US"/>
              </w:rPr>
              <w:t xml:space="preserve"> time steps (2</w:t>
            </w:r>
            <w:r>
              <w:rPr>
                <w:sz w:val="22"/>
                <w:szCs w:val="21"/>
                <w:lang w:val="en-US"/>
              </w:rPr>
              <w:t>4</w:t>
            </w:r>
            <w:r w:rsidRPr="00670698">
              <w:rPr>
                <w:sz w:val="22"/>
                <w:szCs w:val="21"/>
                <w:lang w:val="en-US"/>
              </w:rPr>
              <w:t xml:space="preserve"> h). </w:t>
            </w:r>
            <w:ins w:id="1524" w:author="Hellmann, Simon" w:date="2025-08-28T10:41:00Z">
              <w:r w:rsidR="00135E97">
                <w:rPr>
                  <w:rFonts w:eastAsia="Garamond" w:cs="Garamond"/>
                  <w:sz w:val="22"/>
                  <w:lang w:val="en-US"/>
                </w:rPr>
                <w:t>O</w:t>
              </w:r>
              <w:r w:rsidR="00135E97" w:rsidRPr="00E81601">
                <w:rPr>
                  <w:rFonts w:eastAsia="Garamond" w:cs="Garamond"/>
                  <w:sz w:val="22"/>
                  <w:lang w:val="en-US"/>
                </w:rPr>
                <w:t xml:space="preserve">n-times </w:t>
              </w:r>
              <w:r w:rsidR="00135E97">
                <w:rPr>
                  <w:rFonts w:eastAsia="Garamond" w:cs="Garamond"/>
                  <w:sz w:val="22"/>
                  <w:lang w:val="en-US"/>
                </w:rPr>
                <w:t xml:space="preserve">of the combined heat and power unit </w:t>
              </w:r>
            </w:ins>
            <w:del w:id="1525" w:author="Hellmann, Simon" w:date="2025-08-28T10:41:00Z">
              <w:r w:rsidRPr="00670698" w:rsidDel="00135E97">
                <w:rPr>
                  <w:sz w:val="22"/>
                  <w:szCs w:val="21"/>
                  <w:lang w:val="en-US"/>
                </w:rPr>
                <w:delText>CHP on-times</w:delText>
              </w:r>
            </w:del>
            <w:r w:rsidRPr="00670698">
              <w:rPr>
                <w:sz w:val="22"/>
                <w:szCs w:val="21"/>
                <w:lang w:val="en-US"/>
              </w:rPr>
              <w:t xml:space="preserve">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1954EC93" w14:textId="271A8F91" w:rsidR="00B82ED6" w:rsidDel="00E04011" w:rsidRDefault="00B82ED6" w:rsidP="00B82ED6">
      <w:pPr>
        <w:rPr>
          <w:moveFrom w:id="1526" w:author="Hellmann, Simon" w:date="2025-08-30T18:02:00Z"/>
          <w:rFonts w:eastAsia="Garamond" w:cs="Garamond"/>
          <w:color w:val="000000" w:themeColor="text1"/>
          <w:lang w:val="en-US"/>
        </w:rPr>
      </w:pPr>
      <w:moveFromRangeStart w:id="1527" w:author="Hellmann, Simon" w:date="2025-08-30T18:02:00Z" w:name="move207469362"/>
      <w:moveFrom w:id="1528" w:author="Hellmann, Simon" w:date="2025-08-30T18:02:00Z">
        <w:r w:rsidDel="00E04011">
          <w:rPr>
            <w:rFonts w:eastAsia="Garamond" w:cs="Garamond"/>
            <w:color w:val="000000" w:themeColor="text1"/>
            <w:szCs w:val="24"/>
            <w:lang w:val="en-US"/>
          </w:rPr>
          <w:lastRenderedPageBreak/>
          <w:t xml:space="preserve">Overall, stable process conditions can be maintained by the NMPC despite flexible feeding of varying substrates and disturbances, which agrees well with the findings of </w:t>
        </w:r>
      </w:moveFrom>
      <w:sdt>
        <w:sdtPr>
          <w:rPr>
            <w:rFonts w:eastAsia="Garamond" w:cs="Garamond"/>
            <w:color w:val="000000" w:themeColor="text1"/>
            <w:szCs w:val="24"/>
            <w:lang w:val="en-US"/>
          </w:rPr>
          <w:alias w:val="To edit, see citavi.com/edit"/>
          <w:tag w:val="CitaviPlaceholder#2b22b832-15b3-40f3-8b2d-997d592be4e8"/>
          <w:id w:val="-391662013"/>
          <w:placeholder>
            <w:docPart w:val="161E3B65BD7C47BD86FC254272475860"/>
          </w:placeholder>
        </w:sdtPr>
        <w:sdtContent>
          <w:moveFrom w:id="1529"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IEVsZWN0cm9uaWMgYWRkcmVzczogZXJpYy5tYXVreUBkYmZ6LmRl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I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}</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Mauky et al.</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530" w:author="Hellmann, Simon" w:date="2025-08-30T18:02:00Z">
        <w:r w:rsidDel="00E0401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ec1dd715-c292-4bad-8e99-8320b52e55e1"/>
          <w:id w:val="168841571"/>
          <w:placeholder>
            <w:docPart w:val="161E3B65BD7C47BD86FC254272475860"/>
          </w:placeholder>
        </w:sdtPr>
        <w:sdtContent>
          <w:moveFrom w:id="1531"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BFbGVjdHJvbmljIGFkZHJlc3M6IGVyaWMubWF1a3lAZGJmei5kZS5cclxu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4i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5vdGVzIjoiSm91cm5hbCBBcnRpY2xlIi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wVDE1OjAxOjA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cpIn1dfSwiVGFnIjoiQ2l0YXZpUGxhY2Vob2xkZXIjZmY2ZDUzMjAtZjE0NS00NjY5LWFhMTgtNTU5OWZhYTE3NTM1IiwiVGV4dCI6IigyMDE3KSIsIldBSVZlcnNpb24iOiI2LjE5LjIuMSJ9}</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(2017)</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532" w:author="Hellmann, Simon" w:date="2025-08-30T18:02:00Z">
        <w:r w:rsidDel="00E04011">
          <w:rPr>
            <w:rFonts w:eastAsia="Garamond" w:cs="Garamond"/>
            <w:color w:val="000000" w:themeColor="text1"/>
            <w:szCs w:val="24"/>
            <w:lang w:val="en-US"/>
          </w:rPr>
          <w:t xml:space="preserve"> and </w:t>
        </w:r>
      </w:moveFrom>
      <w:sdt>
        <w:sdtPr>
          <w:rPr>
            <w:rFonts w:eastAsia="Garamond" w:cs="Garamond"/>
            <w:color w:val="000000" w:themeColor="text1"/>
            <w:szCs w:val="24"/>
            <w:lang w:val="en-US"/>
          </w:rPr>
          <w:alias w:val="To edit, see citavi.com/edit"/>
          <w:tag w:val="CitaviPlaceholder#392d17f9-6e40-4985-bf3b-bb514b6552a7"/>
          <w:id w:val="1093587364"/>
          <w:placeholder>
            <w:docPart w:val="9F99E1518FC9442A8E0C9E4E99D90380"/>
          </w:placeholder>
        </w:sdtPr>
        <w:sdtContent>
          <w:moveFrom w:id="1533"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BUMTU6MDE6MDg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Bonk et al.</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534" w:author="Hellmann, Simon" w:date="2025-08-30T18:02:00Z">
        <w:r w:rsidDel="00E0401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eaba630d-0ad8-4a55-8976-37984df65792"/>
          <w:id w:val="845520294"/>
          <w:placeholder>
            <w:docPart w:val="9F99E1518FC9442A8E0C9E4E99D90380"/>
          </w:placeholder>
        </w:sdtPr>
        <w:sdtContent>
          <w:moveFrom w:id="1535"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wVDE1OjAxOjA4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(2018)</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536" w:author="Hellmann, Simon" w:date="2025-08-30T18:02:00Z">
        <w:r w:rsidDel="00E04011">
          <w:rPr>
            <w:rFonts w:eastAsia="Garamond" w:cs="Garamond"/>
            <w:color w:val="000000" w:themeColor="text1"/>
            <w:szCs w:val="24"/>
            <w:lang w:val="en-US"/>
          </w:rPr>
          <w:t xml:space="preserve">. Moreover, </w:t>
        </w:r>
        <w:r w:rsidDel="00E04011">
          <w:rPr>
            <w:rFonts w:eastAsia="Garamond" w:cs="Garamond"/>
            <w:color w:val="000000" w:themeColor="text1"/>
            <w:lang w:val="en-US"/>
          </w:rPr>
          <w:t>t</w:t>
        </w:r>
        <w:r w:rsidRPr="607452AF" w:rsidDel="00E04011">
          <w:rPr>
            <w:rFonts w:eastAsia="Garamond" w:cs="Garamond"/>
            <w:color w:val="000000" w:themeColor="text1"/>
            <w:lang w:val="en-US"/>
          </w:rPr>
          <w:t xml:space="preserve">he controller </w:t>
        </w:r>
        <w:r w:rsidDel="00E04011">
          <w:rPr>
            <w:rFonts w:eastAsia="Garamond" w:cs="Garamond"/>
            <w:color w:val="000000" w:themeColor="text1"/>
            <w:lang w:val="en-US"/>
          </w:rPr>
          <w:t>retains p</w:t>
        </w:r>
        <w:r w:rsidRPr="607452AF" w:rsidDel="00E04011">
          <w:rPr>
            <w:rFonts w:eastAsia="Garamond" w:cs="Garamond"/>
            <w:color w:val="000000" w:themeColor="text1"/>
            <w:lang w:val="en-US"/>
          </w:rPr>
          <w:t xml:space="preserve">rocess inhibition </w:t>
        </w:r>
        <w:r w:rsidDel="00E04011">
          <w:rPr>
            <w:rFonts w:eastAsia="Garamond" w:cs="Garamond"/>
            <w:color w:val="000000" w:themeColor="text1"/>
            <w:lang w:val="en-US"/>
          </w:rPr>
          <w:t>at stable levels</w:t>
        </w:r>
        <w:r w:rsidRPr="00E94A0A" w:rsidDel="00E04011">
          <w:rPr>
            <w:rFonts w:eastAsia="Garamond" w:cs="Garamond"/>
            <w:color w:val="000000" w:themeColor="text1"/>
            <w:lang w:val="en-US"/>
          </w:rPr>
          <w:t xml:space="preserve"> </w:t>
        </w:r>
        <w:r w:rsidDel="00E04011">
          <w:rPr>
            <w:rFonts w:eastAsia="Garamond" w:cs="Garamond"/>
            <w:color w:val="000000" w:themeColor="text1"/>
            <w:lang w:val="en-US"/>
          </w:rPr>
          <w:t xml:space="preserve">throughout </w:t>
        </w:r>
      </w:moveFrom>
    </w:p>
    <w:p w14:paraId="36AFF5B6" w14:textId="6B900E76" w:rsidR="00BE59E7" w:rsidDel="00E04011" w:rsidRDefault="00BE59E7" w:rsidP="00BE59E7">
      <w:pPr>
        <w:ind w:firstLine="0"/>
        <w:rPr>
          <w:moveFrom w:id="1537" w:author="Hellmann, Simon" w:date="2025-08-30T18:02:00Z"/>
          <w:rFonts w:eastAsia="Garamond" w:cs="Garamond"/>
          <w:lang w:val="en-US"/>
        </w:rPr>
      </w:pPr>
      <w:moveFrom w:id="1538" w:author="Hellmann, Simon" w:date="2025-08-30T18:02:00Z">
        <w:r w:rsidDel="00E04011">
          <w:rPr>
            <w:rFonts w:eastAsia="Garamond" w:cs="Garamond"/>
            <w:color w:val="000000" w:themeColor="text1"/>
            <w:lang w:val="en-US"/>
          </w:rPr>
          <w:t xml:space="preserve">the entire simulation, albeit at a low </w:t>
        </w:r>
        <w:r w:rsidRPr="607452AF" w:rsidDel="00E04011">
          <w:rPr>
            <w:rFonts w:eastAsia="Garamond" w:cs="Garamond"/>
            <w:color w:val="000000" w:themeColor="text1"/>
            <w:lang w:val="en-US"/>
          </w:rPr>
          <w:t>ammonia inhibition</w:t>
        </w:r>
        <w:r w:rsidDel="00E04011">
          <w:rPr>
            <w:rFonts w:eastAsia="Garamond" w:cs="Garamond"/>
            <w:color w:val="000000" w:themeColor="text1"/>
            <w:lang w:val="en-US"/>
          </w:rPr>
          <w:t xml:space="preserve"> factor in the range </w:t>
        </w:r>
        <w:r w:rsidRPr="607452AF" w:rsidDel="00E04011">
          <w:rPr>
            <w:rFonts w:eastAsia="Garamond" w:cs="Garamond"/>
            <w:color w:val="000000" w:themeColor="text1"/>
            <w:lang w:val="en-US"/>
          </w:rPr>
          <w:t xml:space="preserve">of </w:t>
        </w:r>
        <w:r w:rsidDel="00E04011">
          <w:rPr>
            <w:rFonts w:eastAsia="Garamond" w:cs="Garamond"/>
            <w:color w:val="000000" w:themeColor="text1"/>
            <w:lang w:val="en-US"/>
          </w:rPr>
          <w:t>0.25-</w:t>
        </w:r>
        <w:r w:rsidRPr="607452AF" w:rsidDel="00E04011">
          <w:rPr>
            <w:rFonts w:eastAsia="Garamond" w:cs="Garamond"/>
            <w:color w:val="000000" w:themeColor="text1"/>
            <w:lang w:val="en-US"/>
          </w:rPr>
          <w:t>0.</w:t>
        </w:r>
        <w:r w:rsidDel="00E04011">
          <w:rPr>
            <w:rFonts w:eastAsia="Garamond" w:cs="Garamond"/>
            <w:color w:val="000000" w:themeColor="text1"/>
            <w:lang w:val="en-US"/>
          </w:rPr>
          <w:t>3. T</w:t>
        </w:r>
        <w:r w:rsidRPr="607452AF" w:rsidDel="00E04011">
          <w:rPr>
            <w:rFonts w:eastAsia="Garamond" w:cs="Garamond"/>
            <w:color w:val="000000" w:themeColor="text1"/>
            <w:lang w:val="en-US"/>
          </w:rPr>
          <w:t>he other</w:t>
        </w:r>
        <w:r w:rsidDel="00E04011">
          <w:rPr>
            <w:rFonts w:eastAsia="Garamond" w:cs="Garamond"/>
            <w:color w:val="000000" w:themeColor="text1"/>
            <w:lang w:val="en-US"/>
          </w:rPr>
          <w:t xml:space="preserve"> </w:t>
        </w:r>
        <w:r w:rsidRPr="607452AF" w:rsidDel="00E04011">
          <w:rPr>
            <w:rFonts w:eastAsia="Garamond" w:cs="Garamond"/>
            <w:color w:val="000000" w:themeColor="text1"/>
            <w:lang w:val="en-US"/>
          </w:rPr>
          <w:t xml:space="preserve">two inhibition factors </w:t>
        </w:r>
        <w:r w:rsidDel="00E04011">
          <w:rPr>
            <w:rFonts w:eastAsia="Garamond" w:cs="Garamond"/>
            <w:color w:val="000000" w:themeColor="text1"/>
            <w:lang w:val="en-US"/>
          </w:rPr>
          <w:t xml:space="preserve">of </w:t>
        </w:r>
        <w:r w:rsidDel="00E04011">
          <w:rPr>
            <w:rFonts w:eastAsia="Garamond" w:cs="Garamond"/>
            <w:lang w:val="en-US"/>
          </w:rPr>
          <w:t xml:space="preserve">nitrogen limitation and pH inhibition remain </w:t>
        </w:r>
        <w:r w:rsidDel="00E04011">
          <w:rPr>
            <w:rFonts w:eastAsia="Garamond" w:cs="Garamond"/>
            <w:color w:val="000000" w:themeColor="text1"/>
            <w:lang w:val="en-US"/>
          </w:rPr>
          <w:t xml:space="preserve">at </w:t>
        </w:r>
        <w:r w:rsidRPr="607452AF" w:rsidDel="00E04011">
          <w:rPr>
            <w:rFonts w:eastAsia="Garamond" w:cs="Garamond"/>
            <w:color w:val="000000" w:themeColor="text1"/>
            <w:lang w:val="en-US"/>
          </w:rPr>
          <w:t>almost 1</w:t>
        </w:r>
        <w:r w:rsidR="00947B68" w:rsidDel="00E04011">
          <w:rPr>
            <w:rFonts w:eastAsia="Garamond" w:cs="Garamond"/>
            <w:color w:val="000000" w:themeColor="text1"/>
            <w:lang w:val="en-US"/>
          </w:rPr>
          <w:t>, rendering them practically inactive</w:t>
        </w:r>
        <w:r w:rsidDel="00E04011">
          <w:rPr>
            <w:rFonts w:eastAsia="Garamond" w:cs="Garamond"/>
            <w:color w:val="000000" w:themeColor="text1"/>
            <w:lang w:val="en-US"/>
          </w:rPr>
          <w:t xml:space="preserve"> </w:t>
        </w:r>
        <w:r w:rsidDel="00E04011">
          <w:rPr>
            <w:rFonts w:eastAsia="Garamond" w:cs="Garamond"/>
            <w:lang w:val="en-US"/>
          </w:rPr>
          <w:t xml:space="preserve">(plots not shown). Stable process operation at low levels of ammonia inhibition factors has also been reported by </w:t>
        </w:r>
      </w:moveFrom>
      <w:sdt>
        <w:sdtPr>
          <w:rPr>
            <w:rFonts w:eastAsia="Garamond" w:cs="Garamond"/>
            <w:lang w:val="en-US"/>
          </w:rPr>
          <w:alias w:val="To edit, see citavi.com/edit"/>
          <w:tag w:val="CitaviPlaceholder#735436c7-5d13-42f2-8359-3a160a60b646"/>
          <w:id w:val="-1074275746"/>
          <w:placeholder>
            <w:docPart w:val="FF00EFC8D55243BCBF00158752D4EDBE"/>
          </w:placeholder>
        </w:sdtPr>
        <w:sdtContent>
          <w:moveFrom w:id="1539"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BUMTU6MDE6MDg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110331" w:rsidDel="00E04011">
              <w:rPr>
                <w:rFonts w:eastAsia="Garamond" w:cs="Garamond"/>
                <w:lang w:val="en-US"/>
              </w:rPr>
              <w:fldChar w:fldCharType="separate"/>
            </w:r>
            <w:r w:rsidR="00110331" w:rsidDel="00E04011">
              <w:rPr>
                <w:rFonts w:eastAsia="Garamond" w:cs="Garamond"/>
                <w:lang w:val="en-US"/>
              </w:rPr>
              <w:t>Weinrich et al.</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540" w:author="Hellmann, Simon" w:date="2025-08-30T18:02:00Z">
        <w:r w:rsidDel="00E04011">
          <w:rPr>
            <w:rFonts w:eastAsia="Garamond" w:cs="Garamond"/>
            <w:lang w:val="en-US"/>
          </w:rPr>
          <w:t xml:space="preserve"> </w:t>
        </w:r>
      </w:moveFrom>
      <w:sdt>
        <w:sdtPr>
          <w:rPr>
            <w:rFonts w:eastAsia="Garamond" w:cs="Garamond"/>
            <w:lang w:val="en-US"/>
          </w:rPr>
          <w:alias w:val="To edit, see citavi.com/edit"/>
          <w:tag w:val="CitaviPlaceholder#0a69f396-9b95-4e22-a704-c7ba13311d7b"/>
          <w:id w:val="-1493792421"/>
          <w:placeholder>
            <w:docPart w:val="FF00EFC8D55243BCBF00158752D4EDBE"/>
          </w:placeholder>
        </w:sdtPr>
        <w:sdtContent>
          <w:moveFrom w:id="1541"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wVDE1OjAxOjA4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110331" w:rsidDel="00E04011">
              <w:rPr>
                <w:rFonts w:eastAsia="Garamond" w:cs="Garamond"/>
                <w:lang w:val="en-US"/>
              </w:rPr>
              <w:fldChar w:fldCharType="separate"/>
            </w:r>
            <w:r w:rsidR="00110331" w:rsidDel="00E04011">
              <w:rPr>
                <w:rFonts w:eastAsia="Garamond" w:cs="Garamond"/>
                <w:lang w:val="en-US"/>
              </w:rPr>
              <w:t>(2021)</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542" w:author="Hellmann, Simon" w:date="2025-08-30T18:02:00Z">
        <w:r w:rsidDel="00E04011">
          <w:rPr>
            <w:rFonts w:eastAsia="Garamond" w:cs="Garamond"/>
            <w:lang w:val="en-US"/>
          </w:rPr>
          <w:t xml:space="preserve"> and </w:t>
        </w:r>
      </w:moveFrom>
      <w:sdt>
        <w:sdtPr>
          <w:rPr>
            <w:rFonts w:eastAsia="Garamond" w:cs="Garamond"/>
            <w:lang w:val="en-US"/>
          </w:rPr>
          <w:alias w:val="To edit, see citavi.com/edit"/>
          <w:tag w:val="CitaviPlaceholder#fa21e779-701b-4d3f-8b31-1271134211fd"/>
          <w:id w:val="-1755276267"/>
          <w:placeholder>
            <w:docPart w:val="FF00EFC8D55243BCBF00158752D4EDBE"/>
          </w:placeholder>
        </w:sdtPr>
        <w:sdtContent>
          <w:moveFrom w:id="1543"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FQxNTowMTowOC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"#_CTVL001814785b0950c494f9cfced3b0e9edcd3" \o "Wichern, M.; Gehring, T.; Fischer, K.; Andrade, D.; Lübken, M.; Koch, K.; Gronauer, A.; Horn, H. (2009): Monofermentation of grass silage under mesoph…"</w:instrText>
            </w:r>
            <w:r w:rsidR="00110331" w:rsidDel="00E04011">
              <w:rPr>
                <w:rFonts w:eastAsia="Garamond" w:cs="Garamond"/>
                <w:lang w:val="en-US"/>
              </w:rPr>
              <w:fldChar w:fldCharType="separate"/>
            </w:r>
            <w:r w:rsidR="00110331" w:rsidDel="00E04011">
              <w:rPr>
                <w:rFonts w:eastAsia="Garamond" w:cs="Garamond"/>
                <w:lang w:val="en-US"/>
              </w:rPr>
              <w:t>Wichern et al.</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544" w:author="Hellmann, Simon" w:date="2025-08-30T18:02:00Z">
        <w:r w:rsidDel="00E04011">
          <w:rPr>
            <w:rFonts w:eastAsia="Garamond" w:cs="Garamond"/>
            <w:lang w:val="en-US"/>
          </w:rPr>
          <w:t xml:space="preserve"> </w:t>
        </w:r>
      </w:moveFrom>
      <w:sdt>
        <w:sdtPr>
          <w:rPr>
            <w:rFonts w:eastAsia="Garamond" w:cs="Garamond"/>
            <w:lang w:val="en-US"/>
          </w:rPr>
          <w:alias w:val="To edit, see citavi.com/edit"/>
          <w:tag w:val="CitaviPlaceholder#52fb6599-e105-4a38-85c3-9346614784a0"/>
          <w:id w:val="1245917291"/>
          <w:placeholder>
            <w:docPart w:val="FF00EFC8D55243BCBF00158752D4EDBE"/>
          </w:placeholder>
        </w:sdtPr>
        <w:sdtContent>
          <w:moveFrom w:id="1545"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gtMzBUMTU6MDE6MDg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"#_CTVL001814785b0950c494f9cfced3b0e9edcd3" \o "Wichern, M.; Gehring, T.; Fischer, K.; Andrade, D.; Lübken, M.; Koch, K.; Gronauer, A.; Horn, H. (2009): Monofermentation of grass silage under mesoph…"</w:instrText>
            </w:r>
            <w:r w:rsidR="00110331" w:rsidDel="00E04011">
              <w:rPr>
                <w:rFonts w:eastAsia="Garamond" w:cs="Garamond"/>
                <w:lang w:val="en-US"/>
              </w:rPr>
              <w:fldChar w:fldCharType="separate"/>
            </w:r>
            <w:r w:rsidR="00110331" w:rsidDel="00E04011">
              <w:rPr>
                <w:rFonts w:eastAsia="Garamond" w:cs="Garamond"/>
                <w:lang w:val="en-US"/>
              </w:rPr>
              <w:t>(2009)</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546" w:author="Hellmann, Simon" w:date="2025-08-30T18:02:00Z">
        <w:r w:rsidDel="00E04011">
          <w:rPr>
            <w:rFonts w:eastAsia="Garamond" w:cs="Garamond"/>
            <w:lang w:val="en-US"/>
          </w:rPr>
          <w:t>. However, multiple different realizations of kinetic parameters (Tab. 1) can describe similar process states, which are hence difficult to distinguish without more detailed investigation or state estimation.</w:t>
        </w:r>
      </w:moveFrom>
    </w:p>
    <w:moveFromRangeEnd w:id="1527"/>
    <w:p w14:paraId="42389F5A" w14:textId="13825BAA" w:rsidR="00BE59E7" w:rsidDel="00EF7145" w:rsidRDefault="00BE59E7">
      <w:pPr>
        <w:pStyle w:val="berschrift2"/>
        <w:rPr>
          <w:del w:id="1547" w:author="Hellmann, Simon" w:date="2025-08-31T12:05:00Z"/>
          <w:lang w:val="en-US"/>
        </w:rPr>
        <w:pPrChange w:id="1548" w:author="Hellmann, Simon" w:date="2025-08-31T12:13:00Z">
          <w:pPr/>
        </w:pPrChange>
      </w:pPr>
      <w:del w:id="1549" w:author="Hellmann, Simon" w:date="2025-08-31T12:05:00Z">
        <w:r w:rsidDel="00EF7145">
          <w:rPr>
            <w:lang w:val="en-US"/>
          </w:rPr>
          <w:delText xml:space="preserve">When ignoring the process inhibition, i.e. setting the inhibition factor </w:delTex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sidDel="00EF7145">
          <w:rPr>
            <w:lang w:val="en-US"/>
          </w:rPr>
          <w:delTex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w:delText>
        </w:r>
      </w:del>
      <w:del w:id="1550" w:author="Hellmann, Simon" w:date="2025-08-28T16:57:00Z">
        <w:r w:rsidDel="00B1784E">
          <w:rPr>
            <w:lang w:val="en-US"/>
          </w:rPr>
          <w:delText xml:space="preserve">plant-model mismatch </w:delText>
        </w:r>
      </w:del>
      <w:del w:id="1551" w:author="Hellmann, Simon" w:date="2025-08-31T12:05:00Z">
        <w:r w:rsidDel="00EF7145">
          <w:rPr>
            <w:lang w:val="en-US"/>
          </w:rPr>
          <w:delText xml:space="preserve">was introduced. </w:delText>
        </w:r>
      </w:del>
    </w:p>
    <w:p w14:paraId="11461B90" w14:textId="4E79F08E" w:rsidR="00BE59E7" w:rsidRPr="005560BB" w:rsidDel="00FC6AF8" w:rsidRDefault="00BE59E7">
      <w:pPr>
        <w:pStyle w:val="berschrift2"/>
        <w:rPr>
          <w:del w:id="1552" w:author="Hellmann, Simon" w:date="2025-08-31T12:12:00Z"/>
          <w:szCs w:val="24"/>
          <w:lang w:val="en-US"/>
        </w:rPr>
        <w:pPrChange w:id="1553" w:author="Hellmann, Simon" w:date="2025-08-31T12:13:00Z">
          <w:pPr/>
        </w:pPrChange>
      </w:pPr>
      <w:del w:id="1554" w:author="Hellmann, Simon" w:date="2025-08-31T12:12:00Z">
        <w:r w:rsidDel="00FC6AF8">
          <w:rPr>
            <w:szCs w:val="24"/>
            <w:lang w:val="en-US"/>
          </w:rPr>
          <w:delText>In summary, given the hyperparameters in Tab. 1 and 2, the NMPC robustly satisfies constraints on GS filling level through discontinuous substrate feedings predominantly of manure.</w:delText>
        </w:r>
      </w:del>
    </w:p>
    <w:p w14:paraId="499C0AF3" w14:textId="50EA4493" w:rsidR="00BE59E7" w:rsidRDefault="00BE59E7">
      <w:pPr>
        <w:pStyle w:val="berschrift2"/>
        <w:rPr>
          <w:lang w:val="en-US"/>
        </w:rPr>
      </w:pPr>
      <w:r w:rsidRPr="7139F001">
        <w:rPr>
          <w:lang w:val="en-US"/>
        </w:rPr>
        <w:t>3.</w:t>
      </w:r>
      <w:r>
        <w:rPr>
          <w:lang w:val="en-US"/>
        </w:rPr>
        <w:t>4</w:t>
      </w:r>
      <w:r w:rsidRPr="7139F001">
        <w:rPr>
          <w:lang w:val="en-US"/>
        </w:rPr>
        <w:t xml:space="preserve"> </w:t>
      </w:r>
      <w:bookmarkStart w:id="1555" w:name="_Hlk207213167"/>
      <w:r w:rsidRPr="7139F001">
        <w:rPr>
          <w:lang w:val="en-US"/>
        </w:rPr>
        <w:t xml:space="preserve">Comparison </w:t>
      </w:r>
      <w:r>
        <w:rPr>
          <w:lang w:val="en-US"/>
        </w:rPr>
        <w:t>of robust and n</w:t>
      </w:r>
      <w:r w:rsidRPr="7139F001">
        <w:rPr>
          <w:lang w:val="en-US"/>
        </w:rPr>
        <w:t xml:space="preserve">ominal </w:t>
      </w:r>
      <w:del w:id="1556" w:author="Hellmann, Simon" w:date="2025-08-27T18:52:00Z">
        <w:r w:rsidRPr="7139F001" w:rsidDel="00B05A33">
          <w:rPr>
            <w:lang w:val="en-US"/>
          </w:rPr>
          <w:delText>MPC</w:delText>
        </w:r>
      </w:del>
      <w:bookmarkEnd w:id="1555"/>
      <w:ins w:id="1557" w:author="Hellmann, Simon" w:date="2025-08-27T18:52:00Z">
        <w:r w:rsidR="00B05A33">
          <w:rPr>
            <w:lang w:val="en-US"/>
          </w:rPr>
          <w:t>controller</w:t>
        </w:r>
      </w:ins>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155B19F8" w14:textId="046C0D0E" w:rsidR="00E04011" w:rsidRDefault="00BE59E7" w:rsidP="00E04011">
      <w:pPr>
        <w:ind w:firstLine="0"/>
        <w:rPr>
          <w:ins w:id="1558" w:author="Hellmann, Simon" w:date="2025-08-31T12:06:00Z"/>
          <w:lang w:val="en-US"/>
        </w:rPr>
      </w:pPr>
      <w:r>
        <w:rPr>
          <w:lang w:val="en-US"/>
        </w:rPr>
        <w:t xml:space="preserve">Clearly, nominal MPC (Fig. 6, right) fails to ensure process stability and leads to massive constraint violations of the GS, whereas robust multi-stage MPC (Fig. 6, left) maintains safe GS </w:t>
      </w:r>
      <w:ins w:id="1559" w:author="Hellmann, Simon" w:date="2025-08-30T18:04:00Z">
        <w:r w:rsidR="00E04011">
          <w:rPr>
            <w:lang w:val="en-US"/>
          </w:rPr>
          <w:t>filling levels and an overall stable process. The reason for the no</w:t>
        </w:r>
        <w:r w:rsidR="00E04011">
          <w:rPr>
            <w:lang w:val="en-US"/>
          </w:rPr>
          <w:softHyphen/>
          <w:t>mi</w:t>
        </w:r>
        <w:r w:rsidR="00E04011">
          <w:rPr>
            <w:lang w:val="en-US"/>
          </w:rPr>
          <w:softHyphen/>
          <w:t xml:space="preserve">nal controller’s inferior performance becomes apparent when considering the differences between </w:t>
        </w:r>
        <w:r w:rsidR="00E04011" w:rsidRPr="00670698">
          <w:rPr>
            <w:lang w:val="en-US"/>
          </w:rPr>
          <w:t>6 h a</w:t>
        </w:r>
        <w:r w:rsidR="00E04011" w:rsidRPr="00014D8F">
          <w:rPr>
            <w:lang w:val="en-US"/>
          </w:rPr>
          <w:t>head</w:t>
        </w:r>
        <w:r w:rsidR="00E04011">
          <w:rPr>
            <w:lang w:val="en-US"/>
          </w:rPr>
          <w:t xml:space="preserve"> controller predictions (dotted lines) and plant realizations (solid lines) of biogas production (black): the nominal controller (assuming nominal influent concentrations) syste</w:t>
        </w:r>
        <w:r w:rsidR="00E04011">
          <w:rPr>
            <w:lang w:val="en-US"/>
          </w:rPr>
          <w:softHyphen/>
          <w:t>ma</w:t>
        </w:r>
        <w:r w:rsidR="00E04011">
          <w:rPr>
            <w:lang w:val="en-US"/>
          </w:rPr>
          <w:softHyphen/>
          <w:t>ti</w:t>
        </w:r>
        <w:r w:rsidR="00E04011">
          <w:rPr>
            <w:lang w:val="en-US"/>
          </w:rPr>
          <w:softHyphen/>
          <w:t>cal</w:t>
        </w:r>
        <w:r w:rsidR="00E04011">
          <w:rPr>
            <w:lang w:val="en-US"/>
          </w:rPr>
          <w:softHyphen/>
          <w:t>ly under</w:t>
        </w:r>
        <w:r w:rsidR="00E04011">
          <w:rPr>
            <w:lang w:val="en-US"/>
          </w:rPr>
          <w:softHyphen/>
          <w:t xml:space="preserve">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w:t>
        </w:r>
      </w:ins>
      <w:ins w:id="1560" w:author="Hellmann, Simon" w:date="2025-08-31T12:05:00Z">
        <w:r w:rsidR="00EF7145">
          <w:rPr>
            <w:lang w:val="en-US"/>
          </w:rPr>
          <w:t>finally violated. By then, the controller still predicts decreasing GS filling levels (dotted line), but the plant in fact exceeds the maximum GS filling level soon after.</w:t>
        </w:r>
      </w:ins>
    </w:p>
    <w:p w14:paraId="5D16BE9D" w14:textId="3E624956" w:rsidR="00EF7145" w:rsidDel="00EF7145" w:rsidRDefault="00EF7145" w:rsidP="00EF7145">
      <w:pPr>
        <w:rPr>
          <w:del w:id="1561" w:author="Hellmann, Simon" w:date="2025-08-31T12:06:00Z"/>
          <w:moveTo w:id="1562" w:author="Hellmann, Simon" w:date="2025-08-31T12:06:00Z"/>
          <w:lang w:val="en-US"/>
        </w:rPr>
      </w:pPr>
      <w:moveToRangeStart w:id="1563" w:author="Hellmann, Simon" w:date="2025-08-31T12:06:00Z" w:name="move207534386"/>
      <w:moveTo w:id="1564" w:author="Hellmann, Simon" w:date="2025-08-31T12:06:00Z">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moveTo>
      <w:sdt>
        <w:sdtPr>
          <w:rPr>
            <w:lang w:val="en-US"/>
          </w:rPr>
          <w:alias w:val="To edit, see citavi.com/edit"/>
          <w:tag w:val="CitaviPlaceholder#720d23f4-1bbc-4d03-a6d5-c360fa3116c2"/>
          <w:id w:val="-556776518"/>
          <w:placeholder>
            <w:docPart w:val="60BDA0C3550C4C3FA896B57BD780FF7C"/>
          </w:placeholder>
        </w:sdtPr>
        <w:sdtContent>
          <w:moveTo w:id="1565" w:author="Hellmann, Simon" w:date="2025-08-31T12:06:00Z">
            <w:r>
              <w:rPr>
                <w:lang w:val="en-US"/>
              </w:rPr>
              <w:fldChar w:fldCharType="begin"/>
            </w:r>
          </w:moveTo>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moveTo w:id="1566" w:author="Hellmann, Simon" w:date="2025-08-31T12:06:00Z">
            <w:r>
              <w:rPr>
                <w:lang w:val="en-US"/>
              </w:rPr>
              <w:fldChar w:fldCharType="separate"/>
            </w:r>
          </w:moveTo>
          <w:r w:rsidR="00C40BC0">
            <w:rPr>
              <w:lang w:val="en-US"/>
            </w:rPr>
            <w:fldChar w:fldCharType="begin"/>
          </w:r>
          <w:r w:rsidR="00C40BC0">
            <w:rPr>
              <w:lang w:val="en-US"/>
            </w:rPr>
            <w:instrText>HYPERLINK "#_CTVL001613817b73b44408b87fd77151cc11fc5" \o "Qin, S.; Badgwell, T. A. (2003): A survey of industrial model predictive control technology. Control Engineering Practice 11 (7), 733–764."</w:instrText>
          </w:r>
          <w:r w:rsidR="00C40BC0">
            <w:rPr>
              <w:lang w:val="en-US"/>
            </w:rPr>
            <w:fldChar w:fldCharType="separate"/>
          </w:r>
          <w:r w:rsidR="00C40BC0" w:rsidRPr="00C40BC0">
            <w:rPr>
              <w:lang w:val="en-US"/>
            </w:rPr>
            <w:t>(Qin and Badgwell, 2003)</w:t>
          </w:r>
          <w:r w:rsidR="00C40BC0">
            <w:rPr>
              <w:lang w:val="en-US"/>
            </w:rPr>
            <w:fldChar w:fldCharType="end"/>
          </w:r>
          <w:moveTo w:id="1567" w:author="Hellmann, Simon" w:date="2025-08-31T12:06:00Z">
            <w:r>
              <w:rPr>
                <w:lang w:val="en-US"/>
              </w:rPr>
              <w:fldChar w:fldCharType="end"/>
            </w:r>
          </w:moveTo>
        </w:sdtContent>
      </w:sdt>
      <w:moveTo w:id="1568" w:author="Hellmann, Simon" w:date="2025-08-31T12:06:00Z">
        <w:r>
          <w:rPr>
            <w:lang w:val="en-US"/>
          </w:rPr>
          <w:t xml:space="preserve">. This approximate </w:t>
        </w:r>
      </w:moveTo>
      <w:ins w:id="1569" w:author="Hellmann, Simon" w:date="2025-08-31T12:06:00Z">
        <w:r>
          <w:rPr>
            <w:lang w:val="en-US"/>
          </w:rPr>
          <w:t>so</w:t>
        </w:r>
        <w:r>
          <w:rPr>
            <w:lang w:val="en-US"/>
          </w:rPr>
          <w:softHyphen/>
        </w:r>
      </w:ins>
      <w:ins w:id="1570" w:author="Hellmann, Simon" w:date="2025-08-31T12:13:00Z">
        <w:r w:rsidR="00FC6AF8">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ins>
      <w:moveTo w:id="1571" w:author="Hellmann, Simon" w:date="2025-08-31T12:06:00Z">
        <w:del w:id="1572" w:author="Hellmann, Simon" w:date="2025-08-31T12:06:00Z">
          <w:r w:rsidDel="00EF7145">
            <w:rPr>
              <w:lang w:val="en-US"/>
            </w:rPr>
            <w:delText xml:space="preserve">solution,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 horizons to better anticipate prospective GS constraint violations </w:delText>
          </w:r>
        </w:del>
      </w:moveTo>
      <w:customXmlDelRangeStart w:id="1573" w:author="Hellmann, Simon" w:date="2025-08-31T12:06:00Z"/>
      <w:sdt>
        <w:sdtPr>
          <w:rPr>
            <w:lang w:val="en-US"/>
          </w:rPr>
          <w:alias w:val="To edit, see citavi.com/edit"/>
          <w:tag w:val="CitaviPlaceholder#3f5b32af-6e1b-4987-b3c6-1a9a12f99e81"/>
          <w:id w:val="-1845543932"/>
          <w:placeholder>
            <w:docPart w:val="60BDA0C3550C4C3FA896B57BD780FF7C"/>
          </w:placeholder>
        </w:sdtPr>
        <w:sdtContent>
          <w:customXmlDelRangeEnd w:id="1573"/>
          <w:moveTo w:id="1574" w:author="Hellmann, Simon" w:date="2025-08-31T12:06:00Z">
            <w:del w:id="1575" w:author="Hellmann, Simon" w:date="2025-08-31T12:06:00Z">
              <w:r w:rsidDel="00EF7145">
                <w:rPr>
                  <w:lang w:val="en-US"/>
                </w:rPr>
                <w:fldChar w:fldCharType="begin"/>
              </w:r>
              <w:r w:rsidDel="00EF7145">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delInstrText>
              </w:r>
              <w:r w:rsidDel="00EF7145">
                <w:rPr>
                  <w:lang w:val="en-US"/>
                </w:rPr>
                <w:fldChar w:fldCharType="separate"/>
              </w:r>
              <w:r w:rsidDel="00EF7145">
                <w:fldChar w:fldCharType="begin"/>
              </w:r>
              <w:r w:rsidRPr="001B4B12" w:rsidDel="00EF7145">
                <w:rPr>
                  <w:lang w:val="en-US"/>
                </w:rPr>
                <w:delInstrText xml:space="preserve"> HYPERLINK \l "_CTVL001613817b73b44408b87fd77151cc11fc5" \o "Qin, S.; Badgwell, T. A. (2003): A survey of industrial model predictive control technology. Control Engineering Practice 11 (7), 733–764." </w:delInstrText>
              </w:r>
              <w:r w:rsidDel="00EF7145">
                <w:fldChar w:fldCharType="separate"/>
              </w:r>
              <w:r w:rsidDel="00EF7145">
                <w:rPr>
                  <w:lang w:val="en-US"/>
                </w:rPr>
                <w:delText>(Qin and Badgwell, 2003)</w:delText>
              </w:r>
              <w:r w:rsidDel="00EF7145">
                <w:rPr>
                  <w:lang w:val="en-US"/>
                </w:rPr>
                <w:fldChar w:fldCharType="end"/>
              </w:r>
              <w:r w:rsidDel="00EF7145">
                <w:rPr>
                  <w:lang w:val="en-US"/>
                </w:rPr>
                <w:fldChar w:fldCharType="end"/>
              </w:r>
            </w:del>
          </w:moveTo>
          <w:customXmlDelRangeStart w:id="1576" w:author="Hellmann, Simon" w:date="2025-08-31T12:06:00Z"/>
        </w:sdtContent>
      </w:sdt>
      <w:customXmlDelRangeEnd w:id="1576"/>
      <w:moveTo w:id="1577" w:author="Hellmann, Simon" w:date="2025-08-31T12:06:00Z">
        <w:del w:id="1578" w:author="Hellmann, Simon" w:date="2025-08-31T12:06:00Z">
          <w:r w:rsidDel="00EF7145">
            <w:rPr>
              <w:lang w:val="en-US"/>
            </w:rPr>
            <w:delText xml:space="preserve"> or further limited maximum feed volume flows to restrict the erratic feeding. </w:delText>
          </w:r>
        </w:del>
      </w:moveTo>
    </w:p>
    <w:moveToRangeEnd w:id="1563"/>
    <w:p w14:paraId="3F9CE86E" w14:textId="09AA1A8E" w:rsidR="00BE59E7" w:rsidRDefault="00BE59E7">
      <w:pPr>
        <w:rPr>
          <w:lang w:val="en-US"/>
        </w:rPr>
      </w:pPr>
      <w:del w:id="1579" w:author="Hellmann, Simon" w:date="2025-08-30T18:04:00Z">
        <w:r w:rsidDel="00EB51E5">
          <w:rPr>
            <w:lang w:val="en-US"/>
          </w:rPr>
          <w:br/>
        </w:r>
      </w:del>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BE59E7" w:rsidRPr="00AF0FDC" w14:paraId="167DFC2E" w14:textId="77777777" w:rsidTr="00144E26">
        <w:tc>
          <w:tcPr>
            <w:tcW w:w="9978" w:type="dxa"/>
            <w:gridSpan w:val="3"/>
          </w:tcPr>
          <w:p w14:paraId="7EF19F6C" w14:textId="58EE4F0A"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ins w:id="1580" w:author="Hellmann, Simon" w:date="2025-08-28T10:39:00Z">
              <w:r w:rsidR="00135E97">
                <w:rPr>
                  <w:noProof/>
                  <w:sz w:val="22"/>
                  <w:lang w:val="en-US"/>
                </w:rPr>
                <w:t>gas storage</w:t>
              </w:r>
            </w:ins>
            <w:del w:id="1581" w:author="Hellmann, Simon" w:date="2025-08-28T10:39:00Z">
              <w:r w:rsidRPr="00E81601" w:rsidDel="00135E97">
                <w:rPr>
                  <w:noProof/>
                  <w:sz w:val="22"/>
                  <w:lang w:val="en-US"/>
                </w:rPr>
                <w:delText>GS</w:delText>
              </w:r>
            </w:del>
            <w:r w:rsidRPr="00E81601">
              <w:rPr>
                <w:noProof/>
                <w:sz w:val="22"/>
                <w:lang w:val="en-US"/>
              </w:rPr>
              <w:t xml:space="preserve"> measurement noise and </w:t>
            </w:r>
            <w:r w:rsidRPr="00E81601">
              <w:rPr>
                <w:rFonts w:eastAsia="Garamond" w:cs="Garamond"/>
                <w:sz w:val="22"/>
                <w:lang w:val="en-US"/>
              </w:rPr>
              <w:t>prediction horizon of 48 time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del w:id="1582" w:author="Hellmann, Simon" w:date="2025-08-28T10:40:00Z">
              <w:r w:rsidRPr="00E81601" w:rsidDel="00135E97">
                <w:rPr>
                  <w:rFonts w:eastAsia="Garamond" w:cs="Garamond"/>
                  <w:sz w:val="22"/>
                  <w:lang w:val="en-US"/>
                </w:rPr>
                <w:delText xml:space="preserve">CHP </w:delText>
              </w:r>
            </w:del>
            <w:ins w:id="1583" w:author="Hellmann, Simon" w:date="2025-08-28T10:40:00Z">
              <w:r w:rsidR="00135E97">
                <w:rPr>
                  <w:rFonts w:eastAsia="Garamond" w:cs="Garamond"/>
                  <w:sz w:val="22"/>
                  <w:lang w:val="en-US"/>
                </w:rPr>
                <w:t>O</w:t>
              </w:r>
            </w:ins>
            <w:del w:id="1584" w:author="Hellmann, Simon" w:date="2025-08-28T10:40:00Z">
              <w:r w:rsidRPr="00E81601" w:rsidDel="00135E97">
                <w:rPr>
                  <w:rFonts w:eastAsia="Garamond" w:cs="Garamond"/>
                  <w:sz w:val="22"/>
                  <w:lang w:val="en-US"/>
                </w:rPr>
                <w:delText>o</w:delText>
              </w:r>
            </w:del>
            <w:r w:rsidRPr="00E81601">
              <w:rPr>
                <w:rFonts w:eastAsia="Garamond" w:cs="Garamond"/>
                <w:sz w:val="22"/>
                <w:lang w:val="en-US"/>
              </w:rPr>
              <w:t xml:space="preserve">n-times </w:t>
            </w:r>
            <w:ins w:id="1585" w:author="Hellmann, Simon" w:date="2025-08-28T10:40:00Z">
              <w:r w:rsidR="00135E97">
                <w:rPr>
                  <w:rFonts w:eastAsia="Garamond" w:cs="Garamond"/>
                  <w:sz w:val="22"/>
                  <w:lang w:val="en-US"/>
                </w:rPr>
                <w:t xml:space="preserve">of the combined heat and power unit </w:t>
              </w:r>
            </w:ins>
            <w:r w:rsidRPr="00E81601">
              <w:rPr>
                <w:rFonts w:eastAsia="Garamond" w:cs="Garamond"/>
                <w:sz w:val="22"/>
                <w:lang w:val="en-US"/>
              </w:rPr>
              <w:t>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1EFF3487" w:rsidR="0011577E" w:rsidDel="00EF7145" w:rsidRDefault="00DC036F">
      <w:pPr>
        <w:ind w:firstLine="0"/>
        <w:rPr>
          <w:del w:id="1586" w:author="Hellmann, Simon" w:date="2025-08-30T18:04:00Z"/>
          <w:lang w:val="en-US"/>
        </w:rPr>
        <w:pPrChange w:id="1587" w:author="Hellmann, Simon" w:date="2025-08-31T12:06:00Z">
          <w:pPr/>
        </w:pPrChange>
      </w:pPr>
      <w:ins w:id="1588" w:author="Hellmann, Simon" w:date="2025-08-31T12:13:00Z">
        <w:r>
          <w:rPr>
            <w:lang w:val="en-US"/>
          </w:rPr>
          <w:lastRenderedPageBreak/>
          <w:t xml:space="preserve">horizons to better anticipate prospective GS constraint violations </w:t>
        </w:r>
      </w:ins>
      <w:customXmlInsRangeStart w:id="1589" w:author="Hellmann, Simon" w:date="2025-08-31T12:13:00Z"/>
      <w:sdt>
        <w:sdtPr>
          <w:rPr>
            <w:lang w:val="en-US"/>
          </w:rPr>
          <w:alias w:val="To edit, see citavi.com/edit"/>
          <w:tag w:val="CitaviPlaceholder#c11907b4-6c49-4889-abee-6ee0f721bd50"/>
          <w:id w:val="425012651"/>
          <w:placeholder>
            <w:docPart w:val="3A5067F06BBB4373A3141FA972A3713A"/>
          </w:placeholder>
        </w:sdtPr>
        <w:sdtContent>
          <w:customXmlInsRangeEnd w:id="1589"/>
          <w:ins w:id="1590" w:author="Hellmann, Simon" w:date="2025-08-31T12:13:00Z">
            <w:r>
              <w:rPr>
                <w:lang w:val="en-US"/>
              </w:rPr>
              <w:fldChar w:fldCharType="begin"/>
            </w:r>
          </w:ins>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jMTE5MDdiNC02YzQ5LTQ4ODktYWJlZS02ZWUwZjcyMWJkNTAiLCJUZXh0IjoiKFFpbiBhbmQgQmFkZ3dlbGwsIDIwMDMpIiwiV0FJVmVyc2lvbiI6IjYuMTkuMi4xIn0=}</w:instrText>
          </w:r>
          <w:ins w:id="1591" w:author="Hellmann, Simon" w:date="2025-08-31T12:13:00Z">
            <w:r>
              <w:rPr>
                <w:lang w:val="en-US"/>
              </w:rPr>
              <w:fldChar w:fldCharType="separate"/>
            </w:r>
          </w:ins>
          <w:r w:rsidR="00C40BC0">
            <w:rPr>
              <w:lang w:val="en-US"/>
            </w:rPr>
            <w:fldChar w:fldCharType="begin"/>
          </w:r>
          <w:r w:rsidR="00C40BC0">
            <w:rPr>
              <w:lang w:val="en-US"/>
            </w:rPr>
            <w:instrText>HYPERLINK "#_CTVL001613817b73b44408b87fd77151cc11fc5" \o "Qin, S.; Badgwell, T. A. (2003): A survey of industrial model predictive control technology. Control Engineering Practice 11 (7), 733–764."</w:instrText>
          </w:r>
          <w:r w:rsidR="00C40BC0">
            <w:rPr>
              <w:lang w:val="en-US"/>
            </w:rPr>
            <w:fldChar w:fldCharType="separate"/>
          </w:r>
          <w:r w:rsidR="00C40BC0" w:rsidRPr="00C40BC0">
            <w:rPr>
              <w:lang w:val="en-US"/>
            </w:rPr>
            <w:t>(Qin and Badgwell, 2003)</w:t>
          </w:r>
          <w:r w:rsidR="00C40BC0">
            <w:rPr>
              <w:lang w:val="en-US"/>
            </w:rPr>
            <w:fldChar w:fldCharType="end"/>
          </w:r>
          <w:ins w:id="1592" w:author="Hellmann, Simon" w:date="2025-08-31T12:13:00Z">
            <w:r>
              <w:rPr>
                <w:lang w:val="en-US"/>
              </w:rPr>
              <w:fldChar w:fldCharType="end"/>
            </w:r>
          </w:ins>
          <w:customXmlInsRangeStart w:id="1593" w:author="Hellmann, Simon" w:date="2025-08-31T12:13:00Z"/>
        </w:sdtContent>
      </w:sdt>
      <w:customXmlInsRangeEnd w:id="1593"/>
      <w:ins w:id="1594" w:author="Hellmann, Simon" w:date="2025-08-31T12:13:00Z">
        <w:r>
          <w:rPr>
            <w:lang w:val="en-US"/>
          </w:rPr>
          <w:t xml:space="preserve"> or further limited maximum feed volume flows to restrict the erratic feeding.</w:t>
        </w:r>
      </w:ins>
      <w:del w:id="1595" w:author="Hellmann, Simon" w:date="2025-08-30T18:04:00Z">
        <w:r w:rsidR="00B82ED6" w:rsidDel="00E04011">
          <w:rPr>
            <w:lang w:val="en-US"/>
          </w:rPr>
          <w:delText xml:space="preserve">filling levels and an overall stable process. The reason for the nominal controller’s inferior performance becomes apparent when considering the differences between </w:delText>
        </w:r>
        <w:r w:rsidR="00B82ED6" w:rsidRPr="00670698" w:rsidDel="00E04011">
          <w:rPr>
            <w:lang w:val="en-US"/>
          </w:rPr>
          <w:delText>6 h a</w:delText>
        </w:r>
        <w:r w:rsidR="00B82ED6" w:rsidRPr="00014D8F" w:rsidDel="00E04011">
          <w:rPr>
            <w:lang w:val="en-US"/>
          </w:rPr>
          <w:delText>head</w:delText>
        </w:r>
        <w:r w:rsidR="00B82ED6" w:rsidDel="00E04011">
          <w:rPr>
            <w:lang w:val="en-US"/>
          </w:rPr>
          <w:delText xml:space="preserve"> controller predictions (dotted lines) and plant realizations (solid lines) of biogas production (black): the </w:delText>
        </w:r>
        <w:r w:rsidR="00BE59E7" w:rsidDel="00E04011">
          <w:rPr>
            <w:lang w:val="en-US"/>
          </w:rPr>
          <w:delTex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delText>
        </w:r>
      </w:del>
    </w:p>
    <w:p w14:paraId="6BE83AD4" w14:textId="77777777" w:rsidR="00EF7145" w:rsidRDefault="00EF7145">
      <w:pPr>
        <w:ind w:firstLine="0"/>
        <w:rPr>
          <w:ins w:id="1596" w:author="Hellmann, Simon" w:date="2025-08-31T12:06:00Z"/>
          <w:lang w:val="en-US"/>
        </w:rPr>
        <w:pPrChange w:id="1597" w:author="Hellmann, Simon" w:date="2025-08-31T12:06:00Z">
          <w:pPr/>
        </w:pPrChange>
      </w:pPr>
    </w:p>
    <w:p w14:paraId="0C993354" w14:textId="51FF0103" w:rsidR="006A043E" w:rsidDel="00EF7145" w:rsidRDefault="00A83FF9" w:rsidP="006A043E">
      <w:pPr>
        <w:rPr>
          <w:moveFrom w:id="1598" w:author="Hellmann, Simon" w:date="2025-08-31T12:06:00Z"/>
          <w:lang w:val="en-US"/>
        </w:rPr>
      </w:pPr>
      <w:moveFromRangeStart w:id="1599" w:author="Hellmann, Simon" w:date="2025-08-31T12:06:00Z" w:name="move207534386"/>
      <w:moveFrom w:id="1600" w:author="Hellmann, Simon" w:date="2025-08-31T12:06:00Z">
        <w:r w:rsidDel="00EF7145">
          <w:rPr>
            <w:lang w:val="en-US"/>
          </w:rPr>
          <w:t>As</w:t>
        </w:r>
        <w:r w:rsidR="006A043E" w:rsidRPr="0088398F" w:rsidDel="00EF7145">
          <w:rPr>
            <w:lang w:val="en-US"/>
          </w:rPr>
          <w:t xml:space="preserve"> state feedback was assumed</w:t>
        </w:r>
        <w:r w:rsidR="009A38DE" w:rsidDel="00EF7145">
          <w:rPr>
            <w:lang w:val="en-US"/>
          </w:rPr>
          <w:t xml:space="preserve">, </w:t>
        </w:r>
        <w:r w:rsidR="006A043E" w:rsidDel="00EF7145">
          <w:rPr>
            <w:lang w:val="en-US"/>
          </w:rPr>
          <w:t xml:space="preserve">the </w:t>
        </w:r>
        <w:r w:rsidR="00FC0365" w:rsidDel="00EF7145">
          <w:rPr>
            <w:lang w:val="en-US"/>
          </w:rPr>
          <w:t>u</w:t>
        </w:r>
        <w:r w:rsidR="006A043E" w:rsidDel="00EF7145">
          <w:rPr>
            <w:lang w:val="en-US"/>
          </w:rPr>
          <w:t>nstable plant behavior also affects the controller predictions, underscored by the predicted constraint violations around day 3.7</w:t>
        </w:r>
        <w:r w:rsidR="006A043E" w:rsidRPr="002132D7" w:rsidDel="00EF7145">
          <w:rPr>
            <w:lang w:val="en-US"/>
          </w:rPr>
          <w:t>.</w:t>
        </w:r>
        <w:r w:rsidR="006A043E" w:rsidDel="00EF7145">
          <w:rPr>
            <w:lang w:val="en-US"/>
          </w:rPr>
          <w:t xml:space="preserve"> If the optimization solver fails to determine a </w:t>
        </w:r>
        <w:r w:rsidR="009A38DE" w:rsidDel="00EF7145">
          <w:rPr>
            <w:lang w:val="en-US"/>
          </w:rPr>
          <w:t xml:space="preserve">feasible </w:t>
        </w:r>
        <w:r w:rsidR="006A043E" w:rsidDel="00EF7145">
          <w:rPr>
            <w:lang w:val="en-US"/>
          </w:rPr>
          <w:t>solution</w:t>
        </w:r>
        <w:r w:rsidR="009A38DE" w:rsidDel="00EF7145">
          <w:rPr>
            <w:lang w:val="en-US"/>
          </w:rPr>
          <w:t>, i.e.</w:t>
        </w:r>
        <w:r w:rsidR="00C74441" w:rsidDel="00EF7145">
          <w:rPr>
            <w:lang w:val="en-US"/>
          </w:rPr>
          <w:t>,</w:t>
        </w:r>
        <w:r w:rsidR="009A38DE" w:rsidDel="00EF7145">
          <w:rPr>
            <w:lang w:val="en-US"/>
          </w:rPr>
          <w:t xml:space="preserve"> one </w:t>
        </w:r>
        <w:r w:rsidR="006A043E" w:rsidDel="00EF7145">
          <w:rPr>
            <w:lang w:val="en-US"/>
          </w:rPr>
          <w:t xml:space="preserve">that satisfies constraints, it reverts to solving an approximate problem with relaxed constraints </w:t>
        </w:r>
      </w:moveFrom>
      <w:sdt>
        <w:sdtPr>
          <w:rPr>
            <w:lang w:val="en-US"/>
          </w:rPr>
          <w:alias w:val="To edit, see citavi.com/edit"/>
          <w:tag w:val="CitaviPlaceholder#73db7e9c-d06b-49b7-a1f9-d854598ae389"/>
          <w:id w:val="1097515743"/>
          <w:placeholder>
            <w:docPart w:val="10BA57B24378704FABABBD264C5EF654"/>
          </w:placeholder>
        </w:sdtPr>
        <w:sdtContent>
          <w:moveFrom w:id="1601" w:author="Hellmann, Simon" w:date="2025-08-31T12:06:00Z">
            <w:r w:rsidR="006A043E" w:rsidDel="00EF7145">
              <w:rPr>
                <w:lang w:val="en-US"/>
              </w:rPr>
              <w:fldChar w:fldCharType="begin"/>
            </w:r>
            <w:r w:rsidR="00A551DA" w:rsidDel="00EF71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sidR="006A043E" w:rsidDel="00EF7145">
              <w:rPr>
                <w:lang w:val="en-US"/>
              </w:rPr>
              <w:fldChar w:fldCharType="separate"/>
            </w:r>
            <w:r w:rsidR="008D39E8" w:rsidDel="00EF7145">
              <w:fldChar w:fldCharType="begin"/>
            </w:r>
            <w:r w:rsidR="008D39E8" w:rsidRPr="008D39E8" w:rsidDel="00EF7145">
              <w:rPr>
                <w:lang w:val="en-US"/>
                <w:rPrChange w:id="1602" w:author="Hellmann, Simon" w:date="2025-08-31T11:49:00Z">
                  <w:rPr/>
                </w:rPrChange>
              </w:rPr>
              <w:instrText xml:space="preserve"> HYPERLINK \l "_CTVL001613817b73b44408b87fd77151cc11fc5" \o "Qin, S.; Badgwell, T. A. (2003): A survey of industrial model predictive control technology. Control Engineering Practice 11 (7), 733–764." </w:instrText>
            </w:r>
            <w:r w:rsidR="008D39E8" w:rsidDel="00EF7145">
              <w:fldChar w:fldCharType="separate"/>
            </w:r>
            <w:r w:rsidR="00E04011" w:rsidDel="00EF7145">
              <w:rPr>
                <w:lang w:val="en-US"/>
              </w:rPr>
              <w:t>(Qin and Badgwell, 2003)</w:t>
            </w:r>
            <w:r w:rsidR="008D39E8" w:rsidDel="00EF7145">
              <w:rPr>
                <w:lang w:val="en-US"/>
              </w:rPr>
              <w:fldChar w:fldCharType="end"/>
            </w:r>
            <w:r w:rsidR="006A043E" w:rsidDel="00EF7145">
              <w:rPr>
                <w:lang w:val="en-US"/>
              </w:rPr>
              <w:fldChar w:fldCharType="end"/>
            </w:r>
          </w:moveFrom>
        </w:sdtContent>
      </w:sdt>
      <w:moveFrom w:id="1603" w:author="Hellmann, Simon" w:date="2025-08-31T12:06:00Z">
        <w:r w:rsidR="006A043E" w:rsidDel="00EF7145">
          <w:rPr>
            <w:lang w:val="en-US"/>
          </w:rPr>
          <w:t xml:space="preserve">. This approximate solution, </w:t>
        </w:r>
        <w:r w:rsidR="009A38DE" w:rsidDel="00EF7145">
          <w:rPr>
            <w:lang w:val="en-US"/>
          </w:rPr>
          <w:t>though</w:t>
        </w:r>
        <w:r w:rsidR="006A043E" w:rsidDel="00EF7145">
          <w:rPr>
            <w:lang w:val="en-US"/>
          </w:rPr>
          <w:t>, cannot lead the system back into stable operati</w:t>
        </w:r>
        <w:r w:rsidR="009A38DE" w:rsidDel="00EF7145">
          <w:rPr>
            <w:lang w:val="en-US"/>
          </w:rPr>
          <w:t>on</w:t>
        </w:r>
        <w:r w:rsidR="006A043E" w:rsidDel="00EF7145">
          <w:rPr>
            <w:lang w:val="en-US"/>
          </w:rPr>
          <w:t xml:space="preserve">. Instead, </w:t>
        </w:r>
        <w:r w:rsidR="00EA5CAB" w:rsidDel="00EF7145">
          <w:rPr>
            <w:lang w:val="en-US"/>
          </w:rPr>
          <w:t xml:space="preserve">by applying </w:t>
        </w:r>
        <w:r w:rsidR="006A043E" w:rsidDel="00EF7145">
          <w:rPr>
            <w:lang w:val="en-US"/>
          </w:rPr>
          <w:t xml:space="preserve">erratic </w:t>
        </w:r>
        <w:r w:rsidR="00EA5CAB" w:rsidDel="00EF7145">
          <w:rPr>
            <w:lang w:val="en-US"/>
          </w:rPr>
          <w:t xml:space="preserve">substrate </w:t>
        </w:r>
        <w:r w:rsidR="006A043E" w:rsidDel="00EF7145">
          <w:rPr>
            <w:lang w:val="en-US"/>
          </w:rPr>
          <w:t>feed</w:t>
        </w:r>
        <w:r w:rsidR="00EA5CAB" w:rsidDel="00EF7145">
          <w:rPr>
            <w:lang w:val="en-US"/>
          </w:rPr>
          <w:t>ings</w:t>
        </w:r>
        <w:r w:rsidR="009A38DE" w:rsidDel="00EF7145">
          <w:rPr>
            <w:lang w:val="en-US"/>
          </w:rPr>
          <w:t>, it fails to restore stability</w:t>
        </w:r>
        <w:r w:rsidR="006A043E" w:rsidDel="00EF7145">
          <w:rPr>
            <w:lang w:val="en-US"/>
          </w:rPr>
          <w:t xml:space="preserve">. Consequently, </w:t>
        </w:r>
        <w:r w:rsidR="00EA5CAB" w:rsidDel="00EF7145">
          <w:rPr>
            <w:lang w:val="en-US"/>
          </w:rPr>
          <w:t xml:space="preserve">GS filling level, </w:t>
        </w:r>
        <w:r w:rsidR="006A043E" w:rsidDel="00EF7145">
          <w:rPr>
            <w:lang w:val="en-US"/>
          </w:rPr>
          <w:t xml:space="preserve">gas production, </w:t>
        </w:r>
        <w:r w:rsidR="00EA5CAB" w:rsidDel="00EF7145">
          <w:rPr>
            <w:lang w:val="en-US"/>
          </w:rPr>
          <w:t xml:space="preserve">and </w:t>
        </w:r>
        <w:r w:rsidR="006A043E" w:rsidDel="00EF7145">
          <w:rPr>
            <w:lang w:val="en-US"/>
          </w:rPr>
          <w:t xml:space="preserve">pH assume clearly </w:t>
        </w:r>
        <w:r w:rsidR="00FC0365" w:rsidDel="00EF7145">
          <w:rPr>
            <w:lang w:val="en-US"/>
          </w:rPr>
          <w:t>u</w:t>
        </w:r>
        <w:r w:rsidR="006A043E" w:rsidDel="00EF7145">
          <w:rPr>
            <w:lang w:val="en-US"/>
          </w:rPr>
          <w:t>nstable or even unphysical values. In real</w:t>
        </w:r>
        <w:r w:rsidR="00C74441" w:rsidDel="00EF7145">
          <w:rPr>
            <w:lang w:val="en-US"/>
          </w:rPr>
          <w:t xml:space="preserve"> </w:t>
        </w:r>
        <w:r w:rsidR="006A043E" w:rsidDel="00EF7145">
          <w:rPr>
            <w:lang w:val="en-US"/>
          </w:rPr>
          <w:t>life, such plant behavior should be prevented as it would require releas</w:t>
        </w:r>
        <w:r w:rsidR="00C74441" w:rsidDel="00EF7145">
          <w:rPr>
            <w:lang w:val="en-US"/>
          </w:rPr>
          <w:t>ing</w:t>
        </w:r>
        <w:r w:rsidR="006A043E" w:rsidDel="00EF7145">
          <w:rPr>
            <w:lang w:val="en-US"/>
          </w:rPr>
          <w:t xml:space="preserve"> or flar</w:t>
        </w:r>
        <w:r w:rsidR="00C74441" w:rsidDel="00EF7145">
          <w:rPr>
            <w:lang w:val="en-US"/>
          </w:rPr>
          <w:t>ing</w:t>
        </w:r>
        <w:r w:rsidR="006A043E" w:rsidDel="00EF7145">
          <w:rPr>
            <w:lang w:val="en-US"/>
          </w:rPr>
          <w:t xml:space="preserve"> off </w:t>
        </w:r>
        <w:r w:rsidR="00324A88" w:rsidDel="00EF7145">
          <w:rPr>
            <w:lang w:val="en-US"/>
          </w:rPr>
          <w:t xml:space="preserve">of </w:t>
        </w:r>
        <w:r w:rsidR="006A043E" w:rsidDel="00EF7145">
          <w:rPr>
            <w:lang w:val="en-US"/>
          </w:rPr>
          <w:t xml:space="preserve">excess biogas from the headspace, resulting in opportunity cost and avoidable greenhouse gas emissions. Remedies could be longer prediction horizons to better anticipate prospective GS constraint violations </w:t>
        </w:r>
      </w:moveFrom>
      <w:sdt>
        <w:sdtPr>
          <w:rPr>
            <w:lang w:val="en-US"/>
          </w:rPr>
          <w:alias w:val="To edit, see citavi.com/edit"/>
          <w:tag w:val="CitaviPlaceholder#35f1a0da-93b7-4c2e-9908-f6d45c4c8024"/>
          <w:id w:val="1976629724"/>
          <w:placeholder>
            <w:docPart w:val="10BA57B24378704FABABBD264C5EF654"/>
          </w:placeholder>
        </w:sdtPr>
        <w:sdtContent>
          <w:moveFrom w:id="1604" w:author="Hellmann, Simon" w:date="2025-08-31T12:06:00Z">
            <w:r w:rsidR="006A043E" w:rsidDel="00EF7145">
              <w:rPr>
                <w:lang w:val="en-US"/>
              </w:rPr>
              <w:fldChar w:fldCharType="begin"/>
            </w:r>
            <w:r w:rsidR="00A551DA" w:rsidDel="00EF71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instrText>
            </w:r>
            <w:r w:rsidR="006A043E" w:rsidDel="00EF7145">
              <w:rPr>
                <w:lang w:val="en-US"/>
              </w:rPr>
              <w:fldChar w:fldCharType="separate"/>
            </w:r>
            <w:r w:rsidR="008D39E8" w:rsidDel="00EF7145">
              <w:fldChar w:fldCharType="begin"/>
            </w:r>
            <w:r w:rsidR="008D39E8" w:rsidRPr="008D39E8" w:rsidDel="00EF7145">
              <w:rPr>
                <w:lang w:val="en-US"/>
                <w:rPrChange w:id="1605" w:author="Hellmann, Simon" w:date="2025-08-31T11:49:00Z">
                  <w:rPr/>
                </w:rPrChange>
              </w:rPr>
              <w:instrText xml:space="preserve"> HYPERLINK \l "_CTVL001613817b73b44408b87fd77151cc11fc5" \o "Qin, S.; Badgwell, T. A. (2003): A survey of industrial model predictive control technology. Control Engineering Practice 11 (7), 733–764." </w:instrText>
            </w:r>
            <w:r w:rsidR="008D39E8" w:rsidDel="00EF7145">
              <w:fldChar w:fldCharType="separate"/>
            </w:r>
            <w:r w:rsidR="00E04011" w:rsidDel="00EF7145">
              <w:rPr>
                <w:lang w:val="en-US"/>
              </w:rPr>
              <w:t>(Qin and Badgwell, 2003)</w:t>
            </w:r>
            <w:r w:rsidR="008D39E8" w:rsidDel="00EF7145">
              <w:rPr>
                <w:lang w:val="en-US"/>
              </w:rPr>
              <w:fldChar w:fldCharType="end"/>
            </w:r>
            <w:r w:rsidR="006A043E" w:rsidDel="00EF7145">
              <w:rPr>
                <w:lang w:val="en-US"/>
              </w:rPr>
              <w:fldChar w:fldCharType="end"/>
            </w:r>
          </w:moveFrom>
        </w:sdtContent>
      </w:sdt>
      <w:moveFrom w:id="1606" w:author="Hellmann, Simon" w:date="2025-08-31T12:06:00Z">
        <w:r w:rsidR="006A043E" w:rsidDel="00EF7145">
          <w:rPr>
            <w:lang w:val="en-US"/>
          </w:rPr>
          <w:t xml:space="preserve"> or further limited maximum feed volume flows to </w:t>
        </w:r>
        <w:r w:rsidR="00C64C62" w:rsidDel="00EF7145">
          <w:rPr>
            <w:lang w:val="en-US"/>
          </w:rPr>
          <w:t>restrict</w:t>
        </w:r>
        <w:r w:rsidR="009A38DE" w:rsidDel="00EF7145">
          <w:rPr>
            <w:lang w:val="en-US"/>
          </w:rPr>
          <w:t xml:space="preserve"> </w:t>
        </w:r>
        <w:r w:rsidR="006A043E" w:rsidDel="00EF7145">
          <w:rPr>
            <w:lang w:val="en-US"/>
          </w:rPr>
          <w:t xml:space="preserve">the erratic feeding. </w:t>
        </w:r>
      </w:moveFrom>
    </w:p>
    <w:moveFromRangeEnd w:id="1599"/>
    <w:p w14:paraId="27A51899" w14:textId="0294010C"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w:t>
      </w:r>
      <w:ins w:id="1607" w:author="Hellmann, Simon" w:date="2025-08-30T15:54:00Z">
        <w:r w:rsidR="006500ED">
          <w:rPr>
            <w:lang w:val="en-US"/>
          </w:rPr>
          <w:t xml:space="preserve">, </w:t>
        </w:r>
        <w:r w:rsidR="006500ED" w:rsidRPr="009F10CA">
          <w:rPr>
            <w:highlight w:val="green"/>
            <w:lang w:val="en-US"/>
            <w:rPrChange w:id="1608" w:author="Hellmann, Simon" w:date="2025-08-30T15:56:00Z">
              <w:rPr>
                <w:lang w:val="en-US"/>
              </w:rPr>
            </w:rPrChange>
          </w:rPr>
          <w:t xml:space="preserve">as </w:t>
        </w:r>
      </w:ins>
      <w:ins w:id="1609" w:author="Hellmann, Simon" w:date="2025-08-30T15:55:00Z">
        <w:r w:rsidR="006500ED" w:rsidRPr="009F10CA">
          <w:rPr>
            <w:highlight w:val="green"/>
            <w:lang w:val="en-US"/>
            <w:rPrChange w:id="1610" w:author="Hellmann, Simon" w:date="2025-08-30T15:56:00Z">
              <w:rPr>
                <w:lang w:val="en-US"/>
              </w:rPr>
            </w:rPrChange>
          </w:rPr>
          <w:t>previously</w:t>
        </w:r>
      </w:ins>
      <w:ins w:id="1611" w:author="Hellmann, Simon" w:date="2025-08-30T15:54:00Z">
        <w:r w:rsidR="006500ED" w:rsidRPr="009F10CA">
          <w:rPr>
            <w:highlight w:val="green"/>
            <w:lang w:val="en-US"/>
            <w:rPrChange w:id="1612" w:author="Hellmann, Simon" w:date="2025-08-30T15:56:00Z">
              <w:rPr>
                <w:lang w:val="en-US"/>
              </w:rPr>
            </w:rPrChange>
          </w:rPr>
          <w:t xml:space="preserve"> reported e.g. by </w:t>
        </w:r>
      </w:ins>
      <w:customXmlInsRangeStart w:id="1613" w:author="Hellmann, Simon" w:date="2025-08-30T15:54:00Z"/>
      <w:sdt>
        <w:sdtPr>
          <w:rPr>
            <w:highlight w:val="green"/>
            <w:lang w:val="en-US"/>
          </w:rPr>
          <w:alias w:val="To edit, see citavi.com/edit"/>
          <w:tag w:val="CitaviPlaceholder#c3ea4e42-ae06-4fa9-afd7-38427fffeb32"/>
          <w:id w:val="-505827151"/>
          <w:placeholder>
            <w:docPart w:val="6DBE4F11393C41C7818377F61E0A75D1"/>
          </w:placeholder>
        </w:sdtPr>
        <w:sdtContent>
          <w:customXmlInsRangeEnd w:id="1613"/>
          <w:ins w:id="1614" w:author="Hellmann, Simon" w:date="2025-08-30T15:54:00Z">
            <w:r w:rsidR="006500ED" w:rsidRPr="009F10CA">
              <w:rPr>
                <w:highlight w:val="green"/>
                <w:lang w:val="en-US"/>
                <w:rPrChange w:id="1615" w:author="Hellmann, Simon" w:date="2025-08-30T15:56:00Z">
                  <w:rPr>
                    <w:lang w:val="en-US"/>
                  </w:rPr>
                </w:rPrChange>
              </w:rPr>
              <w:fldChar w:fldCharType="begin"/>
            </w:r>
          </w:ins>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lBpY2Vuby1Ew61heiBldCBhbC4ifV19LCJUYWciOiJDaXRhdmlQbGFjZWhvbGRlciNjM2VhNGU0Mi1hZTA2LTRmYTktYWZkNy0zODQyN2ZmZmViMzIiLCJUZXh0IjoiUGljZW5vLUTDrWF6IGV0IGFsLiIsIldBSVZlcnNpb24iOiI2LjE5LjIuMSJ9}</w:instrText>
          </w:r>
          <w:ins w:id="1616" w:author="Hellmann, Simon" w:date="2025-08-30T15:54:00Z">
            <w:r w:rsidR="006500ED" w:rsidRPr="009F10CA">
              <w:rPr>
                <w:highlight w:val="green"/>
                <w:lang w:val="en-US"/>
                <w:rPrChange w:id="1617" w:author="Hellmann, Simon" w:date="2025-08-30T15:56:00Z">
                  <w:rPr>
                    <w:lang w:val="en-US"/>
                  </w:rPr>
                </w:rPrChange>
              </w:rPr>
              <w:fldChar w:fldCharType="separate"/>
            </w:r>
          </w:ins>
          <w:hyperlink w:anchor="_CTVL001b3c753199fa1416c82e8912240005fe1" w:tooltip="Piceno-Díaz, E. R.; Ricardez-Sandoval, L. A.; Gutierrez-Limon, M. A.; Méndez-Acosta, H. O.; Puebla, H. (2020): Robust Nonlinear Model Predictive Contr…" w:history="1">
            <w:r w:rsidR="00C40BC0" w:rsidRPr="009F10CA">
              <w:rPr>
                <w:highlight w:val="green"/>
                <w:lang w:val="en-US"/>
              </w:rPr>
              <w:t>Piceno-Díaz et al.</w:t>
            </w:r>
          </w:hyperlink>
          <w:ins w:id="1618" w:author="Hellmann, Simon" w:date="2025-08-30T15:54:00Z">
            <w:r w:rsidR="006500ED" w:rsidRPr="009F10CA">
              <w:rPr>
                <w:highlight w:val="green"/>
                <w:lang w:val="en-US"/>
                <w:rPrChange w:id="1619" w:author="Hellmann, Simon" w:date="2025-08-30T15:56:00Z">
                  <w:rPr>
                    <w:lang w:val="en-US"/>
                  </w:rPr>
                </w:rPrChange>
              </w:rPr>
              <w:fldChar w:fldCharType="end"/>
            </w:r>
          </w:ins>
          <w:customXmlInsRangeStart w:id="1620" w:author="Hellmann, Simon" w:date="2025-08-30T15:54:00Z"/>
        </w:sdtContent>
      </w:sdt>
      <w:customXmlInsRangeEnd w:id="1620"/>
      <w:ins w:id="1621" w:author="Hellmann, Simon" w:date="2025-08-30T15:54:00Z">
        <w:r w:rsidR="006500ED" w:rsidRPr="009F10CA">
          <w:rPr>
            <w:highlight w:val="green"/>
            <w:lang w:val="en-US"/>
            <w:rPrChange w:id="1622" w:author="Hellmann, Simon" w:date="2025-08-30T15:56:00Z">
              <w:rPr>
                <w:lang w:val="en-US"/>
              </w:rPr>
            </w:rPrChange>
          </w:rPr>
          <w:t xml:space="preserve"> </w:t>
        </w:r>
      </w:ins>
      <w:customXmlInsRangeStart w:id="1623" w:author="Hellmann, Simon" w:date="2025-08-30T15:54:00Z"/>
      <w:sdt>
        <w:sdtPr>
          <w:rPr>
            <w:highlight w:val="green"/>
            <w:lang w:val="en-US"/>
          </w:rPr>
          <w:alias w:val="To edit, see citavi.com/edit"/>
          <w:tag w:val="CitaviPlaceholder#ffa7e26a-b1c7-4359-bf82-92bd3bec40e7"/>
          <w:id w:val="998080882"/>
          <w:placeholder>
            <w:docPart w:val="6DBE4F11393C41C7818377F61E0A75D1"/>
          </w:placeholder>
        </w:sdtPr>
        <w:sdtContent>
          <w:customXmlInsRangeEnd w:id="1623"/>
          <w:ins w:id="1624" w:author="Hellmann, Simon" w:date="2025-08-30T15:54:00Z">
            <w:r w:rsidR="006500ED" w:rsidRPr="009F10CA">
              <w:rPr>
                <w:highlight w:val="green"/>
                <w:lang w:val="en-US"/>
                <w:rPrChange w:id="1625" w:author="Hellmann, Simon" w:date="2025-08-30T15:56:00Z">
                  <w:rPr>
                    <w:lang w:val="en-US"/>
                  </w:rPr>
                </w:rPrChange>
              </w:rPr>
              <w:fldChar w:fldCharType="begin"/>
            </w:r>
          </w:ins>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ZmZhN2UyNmEtYjFjNy00MzU5LWJmODItOTJiZDNiZWM0MGU3IiwiVGV4dCI6IigyMDIwKSIsIldBSVZlcnNpb24iOiI2LjE5LjIuMSJ9}</w:instrText>
          </w:r>
          <w:ins w:id="1626" w:author="Hellmann, Simon" w:date="2025-08-30T15:54:00Z">
            <w:r w:rsidR="006500ED" w:rsidRPr="009F10CA">
              <w:rPr>
                <w:highlight w:val="green"/>
                <w:lang w:val="en-US"/>
                <w:rPrChange w:id="1627" w:author="Hellmann, Simon" w:date="2025-08-30T15:56:00Z">
                  <w:rPr>
                    <w:lang w:val="en-US"/>
                  </w:rPr>
                </w:rPrChange>
              </w:rPr>
              <w:fldChar w:fldCharType="separate"/>
            </w:r>
          </w:ins>
          <w:hyperlink w:anchor="_CTVL001b3c753199fa1416c82e8912240005fe1" w:tooltip="Piceno-Díaz, E. R.; Ricardez-Sandoval, L. A.; Gutierrez-Limon, M. A.; Méndez-Acosta, H. O.; Puebla, H. (2020): Robust Nonlinear Model Predictive Contr…" w:history="1">
            <w:r w:rsidR="00C40BC0" w:rsidRPr="009F10CA">
              <w:rPr>
                <w:highlight w:val="green"/>
                <w:lang w:val="en-US"/>
              </w:rPr>
              <w:t>(2020)</w:t>
            </w:r>
          </w:hyperlink>
          <w:ins w:id="1628" w:author="Hellmann, Simon" w:date="2025-08-30T15:54:00Z">
            <w:r w:rsidR="006500ED" w:rsidRPr="009F10CA">
              <w:rPr>
                <w:highlight w:val="green"/>
                <w:lang w:val="en-US"/>
                <w:rPrChange w:id="1629" w:author="Hellmann, Simon" w:date="2025-08-30T15:56:00Z">
                  <w:rPr>
                    <w:lang w:val="en-US"/>
                  </w:rPr>
                </w:rPrChange>
              </w:rPr>
              <w:fldChar w:fldCharType="end"/>
            </w:r>
          </w:ins>
          <w:customXmlInsRangeStart w:id="1630" w:author="Hellmann, Simon" w:date="2025-08-30T15:54:00Z"/>
        </w:sdtContent>
      </w:sdt>
      <w:customXmlInsRangeEnd w:id="1630"/>
      <w:r w:rsidR="006A043E">
        <w:rPr>
          <w:lang w:val="en-US"/>
        </w:rPr>
        <w:t>.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CB7C8CC"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GrS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ins w:id="1631" w:author="Hellmann, Simon" w:date="2025-08-31T12:14:00Z">
        <w:r w:rsidR="00C64143" w:rsidRPr="00C64143">
          <w:rPr>
            <w:lang w:val="en-US"/>
            <w:rPrChange w:id="1632" w:author="Hellmann, Simon" w:date="2025-08-31T12:14:00Z">
              <w:rPr/>
            </w:rPrChange>
          </w:rPr>
          <w:t>(</w:t>
        </w:r>
        <w:r w:rsidR="00C64143" w:rsidRPr="00C64143">
          <w:rPr>
            <w:noProof/>
            <w:lang w:val="en-US"/>
            <w:rPrChange w:id="1633" w:author="Hellmann, Simon" w:date="2025-08-31T12:14:00Z">
              <w:rPr>
                <w:noProof/>
              </w:rPr>
            </w:rPrChange>
          </w:rPr>
          <w:t>2</w:t>
        </w:r>
        <w:r w:rsidR="00C64143" w:rsidRPr="00C64143">
          <w:rPr>
            <w:lang w:val="en-US"/>
            <w:rPrChange w:id="1634" w:author="Hellmann, Simon" w:date="2025-08-31T12:14:00Z">
              <w:rPr/>
            </w:rPrChange>
          </w:rPr>
          <w:t>.</w:t>
        </w:r>
        <w:r w:rsidR="00C64143" w:rsidRPr="00C64143">
          <w:rPr>
            <w:noProof/>
            <w:lang w:val="en-US"/>
            <w:rPrChange w:id="1635" w:author="Hellmann, Simon" w:date="2025-08-31T12:14:00Z">
              <w:rPr>
                <w:noProof/>
              </w:rPr>
            </w:rPrChange>
          </w:rPr>
          <w:t>18</w:t>
        </w:r>
        <w:r w:rsidR="00C64143" w:rsidRPr="00C64143">
          <w:rPr>
            <w:lang w:val="en-US"/>
            <w:rPrChange w:id="1636" w:author="Hellmann, Simon" w:date="2025-08-31T12:14:00Z">
              <w:rPr/>
            </w:rPrChange>
          </w:rPr>
          <w:t>)</w:t>
        </w:r>
      </w:ins>
      <w:del w:id="1637" w:author="Hellmann, Simon" w:date="2025-08-31T12:14:00Z">
        <w:r w:rsidR="00F7388A" w:rsidRPr="00462857" w:rsidDel="00C64143">
          <w:rPr>
            <w:lang w:val="en-US"/>
          </w:rPr>
          <w:delText>(</w:delText>
        </w:r>
        <w:r w:rsidR="00F7388A" w:rsidRPr="00462857" w:rsidDel="00C64143">
          <w:rPr>
            <w:noProof/>
            <w:lang w:val="en-US"/>
          </w:rPr>
          <w:delText>2</w:delText>
        </w:r>
        <w:r w:rsidR="00F7388A" w:rsidRPr="00462857" w:rsidDel="00C64143">
          <w:rPr>
            <w:lang w:val="en-US"/>
          </w:rPr>
          <w:delText>.</w:delText>
        </w:r>
        <w:r w:rsidR="00F7388A" w:rsidRPr="00462857" w:rsidDel="00C64143">
          <w:rPr>
            <w:noProof/>
            <w:lang w:val="en-US"/>
          </w:rPr>
          <w:delText>10</w:delText>
        </w:r>
        <w:r w:rsidR="00F7388A" w:rsidRPr="00462857" w:rsidDel="00C64143">
          <w:rPr>
            <w:lang w:val="en-US"/>
          </w:rPr>
          <w:delText>)</w:delText>
        </w:r>
      </w:del>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ins w:id="1638" w:author="Hellmann, Simon" w:date="2025-08-28T10:47:00Z">
        <w:r w:rsidR="00E431E6" w:rsidRPr="00E431E6">
          <w:rPr>
            <w:lang w:val="en-US"/>
            <w:rPrChange w:id="1639" w:author="Hellmann, Simon" w:date="2025-08-28T10:47:00Z">
              <w:rPr/>
            </w:rPrChange>
          </w:rPr>
          <w:t> </w:t>
        </w:r>
      </w:ins>
      <w:del w:id="1640" w:author="Hellmann, Simon" w:date="2025-08-28T10:47:00Z">
        <w:r w:rsidDel="00E431E6">
          <w:rPr>
            <w:rFonts w:eastAsia="Garamond" w:cs="Garamond"/>
            <w:color w:val="000000" w:themeColor="text1"/>
            <w:szCs w:val="24"/>
            <w:lang w:val="en-US"/>
          </w:rPr>
          <w:delText xml:space="preserve"> </w:delText>
        </w:r>
      </w:del>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ins w:id="1641" w:author="Hellmann, Simon" w:date="2025-08-31T12:14:00Z">
        <w:r w:rsidR="00C64143" w:rsidRPr="00C64143">
          <w:rPr>
            <w:lang w:val="en-US"/>
            <w:rPrChange w:id="1642" w:author="Hellmann, Simon" w:date="2025-08-31T12:14:00Z">
              <w:rPr/>
            </w:rPrChange>
          </w:rPr>
          <w:t>(</w:t>
        </w:r>
        <w:r w:rsidR="00C64143" w:rsidRPr="00C64143">
          <w:rPr>
            <w:noProof/>
            <w:lang w:val="en-US"/>
            <w:rPrChange w:id="1643" w:author="Hellmann, Simon" w:date="2025-08-31T12:14:00Z">
              <w:rPr>
                <w:noProof/>
              </w:rPr>
            </w:rPrChange>
          </w:rPr>
          <w:t>2</w:t>
        </w:r>
        <w:r w:rsidR="00C64143" w:rsidRPr="00C64143">
          <w:rPr>
            <w:lang w:val="en-US"/>
            <w:rPrChange w:id="1644" w:author="Hellmann, Simon" w:date="2025-08-31T12:14:00Z">
              <w:rPr/>
            </w:rPrChange>
          </w:rPr>
          <w:t>.</w:t>
        </w:r>
        <w:r w:rsidR="00C64143" w:rsidRPr="00C64143">
          <w:rPr>
            <w:noProof/>
            <w:lang w:val="en-US"/>
            <w:rPrChange w:id="1645" w:author="Hellmann, Simon" w:date="2025-08-31T12:14:00Z">
              <w:rPr>
                <w:noProof/>
              </w:rPr>
            </w:rPrChange>
          </w:rPr>
          <w:t>18</w:t>
        </w:r>
        <w:r w:rsidR="00C64143" w:rsidRPr="00C64143">
          <w:rPr>
            <w:lang w:val="en-US"/>
            <w:rPrChange w:id="1646" w:author="Hellmann, Simon" w:date="2025-08-31T12:14:00Z">
              <w:rPr/>
            </w:rPrChange>
          </w:rPr>
          <w:t>)</w:t>
        </w:r>
      </w:ins>
      <w:del w:id="1647"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10</w:delText>
        </w:r>
        <w:r w:rsidR="00F7388A" w:rsidRPr="00144E26" w:rsidDel="00C64143">
          <w:rPr>
            <w:lang w:val="en-US"/>
          </w:rPr>
          <w:delText>)</w:delText>
        </w:r>
      </w:del>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GrS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21FDB17D" w:rsidR="00F65D5C" w:rsidRDefault="00F65D5C" w:rsidP="002D3756">
      <w:pPr>
        <w:rPr>
          <w:lang w:val="en-US"/>
        </w:rPr>
      </w:pPr>
      <w:r>
        <w:rPr>
          <w:lang w:val="en-US"/>
        </w:rPr>
        <w:t xml:space="preserve">The </w:t>
      </w:r>
      <w:del w:id="1648" w:author="Hellmann, Simon" w:date="2025-08-30T15:58:00Z">
        <w:r w:rsidRPr="009F10CA" w:rsidDel="00644139">
          <w:rPr>
            <w:highlight w:val="green"/>
            <w:lang w:val="en-US"/>
            <w:rPrChange w:id="1649" w:author="Hellmann, Simon" w:date="2025-08-30T15:58:00Z">
              <w:rPr>
                <w:lang w:val="en-US"/>
              </w:rPr>
            </w:rPrChange>
          </w:rPr>
          <w:delText xml:space="preserve">increased </w:delText>
        </w:r>
      </w:del>
      <w:ins w:id="1650" w:author="Hellmann, Simon" w:date="2025-08-30T15:58:00Z">
        <w:r w:rsidR="00644139" w:rsidRPr="009F10CA">
          <w:rPr>
            <w:highlight w:val="green"/>
            <w:lang w:val="en-US"/>
            <w:rPrChange w:id="1651" w:author="Hellmann, Simon" w:date="2025-08-30T15:58:00Z">
              <w:rPr>
                <w:lang w:val="en-US"/>
              </w:rPr>
            </w:rPrChange>
          </w:rPr>
          <w:t>higher</w:t>
        </w:r>
        <w:r w:rsidR="00644139">
          <w:rPr>
            <w:lang w:val="en-US"/>
          </w:rPr>
          <w:t xml:space="preserve"> </w:t>
        </w:r>
      </w:ins>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ins w:id="1652" w:author="Hellmann, Simon" w:date="2025-08-30T15:56:00Z">
        <w:r w:rsidR="00644139">
          <w:rPr>
            <w:lang w:val="en-US"/>
          </w:rPr>
          <w:softHyphen/>
        </w:r>
      </w:ins>
      <w:r w:rsidR="007A1605">
        <w:rPr>
          <w:lang w:val="en-US"/>
        </w:rPr>
        <w:t>g</w:t>
      </w:r>
      <w:ins w:id="1653" w:author="Hellmann, Simon" w:date="2025-08-30T15:56:00Z">
        <w:r w:rsidR="00644139">
          <w:rPr>
            <w:lang w:val="en-US"/>
          </w:rPr>
          <w:softHyphen/>
        </w:r>
      </w:ins>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ins w:id="1654" w:author="Hellmann, Simon" w:date="2025-08-30T15:57:00Z">
        <w:r w:rsidR="00644139">
          <w:rPr>
            <w:lang w:val="en-US"/>
          </w:rPr>
          <w:softHyphen/>
        </w:r>
      </w:ins>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ins w:id="1655" w:author="Hellmann, Simon" w:date="2025-08-30T15:57:00Z">
        <w:r w:rsidR="00644139">
          <w:rPr>
            <w:lang w:val="en-US"/>
          </w:rPr>
          <w:softHyphen/>
        </w:r>
      </w:ins>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del w:id="1656" w:author="Hellmann, Simon" w:date="2025-08-27T18:02:00Z">
        <w:r w:rsidR="003B245D" w:rsidRPr="005D3388" w:rsidDel="005D3388">
          <w:rPr>
            <w:highlight w:val="yellow"/>
            <w:lang w:val="en-US"/>
            <w:rPrChange w:id="1657" w:author="Hellmann, Simon" w:date="2025-08-27T18:03:00Z">
              <w:rPr>
                <w:lang w:val="en-US"/>
              </w:rPr>
            </w:rPrChange>
          </w:rPr>
          <w:delText>SI</w:delText>
        </w:r>
      </w:del>
      <w:ins w:id="1658" w:author="Hellmann, Simon" w:date="2025-08-27T18:02:00Z">
        <w:r w:rsidR="005D3388" w:rsidRPr="005D3388">
          <w:rPr>
            <w:highlight w:val="yellow"/>
            <w:lang w:val="en-US"/>
            <w:rPrChange w:id="1659" w:author="Hellmann, Simon" w:date="2025-08-27T18:03:00Z">
              <w:rPr>
                <w:lang w:val="en-US"/>
              </w:rPr>
            </w:rPrChange>
          </w:rPr>
          <w:t>SM</w:t>
        </w:r>
      </w:ins>
      <w:r w:rsidR="003002F4" w:rsidRPr="005D3388">
        <w:rPr>
          <w:highlight w:val="yellow"/>
          <w:lang w:val="en-US"/>
          <w:rPrChange w:id="1660" w:author="Hellmann, Simon" w:date="2025-08-27T18:03:00Z">
            <w:rPr>
              <w:lang w:val="en-US"/>
            </w:rPr>
          </w:rPrChange>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ins w:id="1661" w:author="Hellmann, Simon" w:date="2025-08-29T18:15:00Z">
        <w:r w:rsidR="007C1D82" w:rsidRPr="009F10CA">
          <w:rPr>
            <w:highlight w:val="green"/>
            <w:lang w:val="en-US"/>
            <w:rPrChange w:id="1662" w:author="Hellmann, Simon" w:date="2025-08-29T18:19:00Z">
              <w:rPr>
                <w:lang w:val="en-US"/>
              </w:rPr>
            </w:rPrChange>
          </w:rPr>
          <w:t>Com</w:t>
        </w:r>
      </w:ins>
      <w:ins w:id="1663" w:author="Hellmann, Simon" w:date="2025-08-30T15:56:00Z">
        <w:r w:rsidR="00644139" w:rsidRPr="009F10CA">
          <w:rPr>
            <w:highlight w:val="green"/>
            <w:lang w:val="en-US"/>
          </w:rPr>
          <w:softHyphen/>
        </w:r>
      </w:ins>
      <w:ins w:id="1664" w:author="Hellmann, Simon" w:date="2025-08-29T18:15:00Z">
        <w:r w:rsidR="007C1D82" w:rsidRPr="009F10CA">
          <w:rPr>
            <w:highlight w:val="green"/>
            <w:lang w:val="en-US"/>
            <w:rPrChange w:id="1665" w:author="Hellmann, Simon" w:date="2025-08-29T18:19:00Z">
              <w:rPr>
                <w:lang w:val="en-US"/>
              </w:rPr>
            </w:rPrChange>
          </w:rPr>
          <w:t xml:space="preserve">pared to a simulated time of 14 d, multi-stage MPC is well real-time capable, </w:t>
        </w:r>
      </w:ins>
      <w:del w:id="1666" w:author="Hellmann, Simon" w:date="2025-08-29T18:14:00Z">
        <w:r w:rsidR="00EF7374" w:rsidRPr="009F10CA" w:rsidDel="007C1D82">
          <w:rPr>
            <w:highlight w:val="green"/>
            <w:lang w:val="en-US"/>
            <w:rPrChange w:id="1667" w:author="Hellmann, Simon" w:date="2025-08-29T18:19:00Z">
              <w:rPr>
                <w:lang w:val="en-US"/>
              </w:rPr>
            </w:rPrChange>
          </w:rPr>
          <w:delText xml:space="preserve">Though </w:delText>
        </w:r>
      </w:del>
      <w:ins w:id="1668" w:author="Hellmann, Simon" w:date="2025-08-29T18:15:00Z">
        <w:r w:rsidR="007C1D82" w:rsidRPr="009F10CA">
          <w:rPr>
            <w:highlight w:val="green"/>
            <w:lang w:val="en-US"/>
            <w:rPrChange w:id="1669" w:author="Hellmann, Simon" w:date="2025-08-29T18:19:00Z">
              <w:rPr>
                <w:lang w:val="en-US"/>
              </w:rPr>
            </w:rPrChange>
          </w:rPr>
          <w:t>a</w:t>
        </w:r>
      </w:ins>
      <w:ins w:id="1670" w:author="Hellmann, Simon" w:date="2025-08-29T18:14:00Z">
        <w:r w:rsidR="007C1D82" w:rsidRPr="009F10CA">
          <w:rPr>
            <w:highlight w:val="green"/>
            <w:lang w:val="en-US"/>
            <w:rPrChange w:id="1671" w:author="Hellmann, Simon" w:date="2025-08-29T18:19:00Z">
              <w:rPr>
                <w:lang w:val="en-US"/>
              </w:rPr>
            </w:rPrChange>
          </w:rPr>
          <w:t>lthough for more u</w:t>
        </w:r>
      </w:ins>
      <w:ins w:id="1672" w:author="Hellmann, Simon" w:date="2025-08-30T15:57:00Z">
        <w:r w:rsidR="00644139" w:rsidRPr="009F10CA">
          <w:rPr>
            <w:highlight w:val="green"/>
            <w:lang w:val="en-US"/>
          </w:rPr>
          <w:t>n</w:t>
        </w:r>
        <w:r w:rsidR="00644139" w:rsidRPr="009F10CA">
          <w:rPr>
            <w:highlight w:val="green"/>
            <w:lang w:val="en-US"/>
          </w:rPr>
          <w:softHyphen/>
        </w:r>
      </w:ins>
      <w:ins w:id="1673" w:author="Hellmann, Simon" w:date="2025-08-30T15:56:00Z">
        <w:r w:rsidR="00644139" w:rsidRPr="009F10CA">
          <w:rPr>
            <w:highlight w:val="green"/>
            <w:lang w:val="en-US"/>
          </w:rPr>
          <w:softHyphen/>
        </w:r>
      </w:ins>
      <w:ins w:id="1674" w:author="Hellmann, Simon" w:date="2025-08-29T18:14:00Z">
        <w:r w:rsidR="007C1D82" w:rsidRPr="009F10CA">
          <w:rPr>
            <w:highlight w:val="green"/>
            <w:lang w:val="en-US"/>
            <w:rPrChange w:id="1675" w:author="Hellmann, Simon" w:date="2025-08-29T18:19:00Z">
              <w:rPr>
                <w:lang w:val="en-US"/>
              </w:rPr>
            </w:rPrChange>
          </w:rPr>
          <w:t>certain parameters</w:t>
        </w:r>
      </w:ins>
      <w:ins w:id="1676" w:author="Hellmann, Simon" w:date="2025-08-29T18:16:00Z">
        <w:r w:rsidR="007C1D82" w:rsidRPr="009F10CA">
          <w:rPr>
            <w:highlight w:val="green"/>
            <w:lang w:val="en-US"/>
            <w:rPrChange w:id="1677" w:author="Hellmann, Simon" w:date="2025-08-29T18:19:00Z">
              <w:rPr>
                <w:highlight w:val="magenta"/>
                <w:lang w:val="en-US"/>
              </w:rPr>
            </w:rPrChange>
          </w:rPr>
          <w:t xml:space="preserve"> and </w:t>
        </w:r>
      </w:ins>
      <w:ins w:id="1678" w:author="Hellmann, Simon" w:date="2025-08-29T18:14:00Z">
        <w:r w:rsidR="007C1D82" w:rsidRPr="009F10CA">
          <w:rPr>
            <w:highlight w:val="green"/>
            <w:lang w:val="en-US"/>
            <w:rPrChange w:id="1679" w:author="Hellmann, Simon" w:date="2025-08-29T18:19:00Z">
              <w:rPr>
                <w:lang w:val="en-US"/>
              </w:rPr>
            </w:rPrChange>
          </w:rPr>
          <w:t xml:space="preserve">longer robust horizons, the robust </w:t>
        </w:r>
      </w:ins>
      <w:ins w:id="1680" w:author="Hellmann, Simon" w:date="2025-08-29T18:15:00Z">
        <w:r w:rsidR="007C1D82" w:rsidRPr="009F10CA">
          <w:rPr>
            <w:highlight w:val="green"/>
            <w:lang w:val="en-US"/>
            <w:rPrChange w:id="1681" w:author="Hellmann, Simon" w:date="2025-08-29T18:19:00Z">
              <w:rPr>
                <w:lang w:val="en-US"/>
              </w:rPr>
            </w:rPrChange>
          </w:rPr>
          <w:t>MPC’s</w:t>
        </w:r>
      </w:ins>
      <w:ins w:id="1682" w:author="Hellmann, Simon" w:date="2025-08-29T18:14:00Z">
        <w:r w:rsidR="007C1D82" w:rsidRPr="009F10CA">
          <w:rPr>
            <w:highlight w:val="green"/>
            <w:lang w:val="en-US"/>
            <w:rPrChange w:id="1683" w:author="Hellmann, Simon" w:date="2025-08-29T18:19:00Z">
              <w:rPr>
                <w:lang w:val="en-US"/>
              </w:rPr>
            </w:rPrChange>
          </w:rPr>
          <w:t xml:space="preserve"> run time would drastically increase</w:t>
        </w:r>
      </w:ins>
      <w:del w:id="1684" w:author="Hellmann, Simon" w:date="2025-08-29T18:15:00Z">
        <w:r w:rsidR="008D3ADC" w:rsidRPr="009F10CA" w:rsidDel="007C1D82">
          <w:rPr>
            <w:highlight w:val="green"/>
            <w:lang w:val="en-US"/>
            <w:rPrChange w:id="1685" w:author="Hellmann, Simon" w:date="2025-08-29T18:19:00Z">
              <w:rPr>
                <w:lang w:val="en-US"/>
              </w:rPr>
            </w:rPrChange>
          </w:rPr>
          <w:delText>compared to a</w:delText>
        </w:r>
        <w:r w:rsidR="003528A5" w:rsidRPr="009F10CA" w:rsidDel="007C1D82">
          <w:rPr>
            <w:highlight w:val="green"/>
            <w:lang w:val="en-US"/>
            <w:rPrChange w:id="1686" w:author="Hellmann, Simon" w:date="2025-08-29T18:19:00Z">
              <w:rPr>
                <w:lang w:val="en-US"/>
              </w:rPr>
            </w:rPrChange>
          </w:rPr>
          <w:delText xml:space="preserve"> simulated time of </w:delText>
        </w:r>
        <w:r w:rsidR="00FE7212" w:rsidRPr="009F10CA" w:rsidDel="007C1D82">
          <w:rPr>
            <w:highlight w:val="green"/>
            <w:lang w:val="en-US"/>
            <w:rPrChange w:id="1687" w:author="Hellmann, Simon" w:date="2025-08-29T18:19:00Z">
              <w:rPr>
                <w:lang w:val="en-US"/>
              </w:rPr>
            </w:rPrChange>
          </w:rPr>
          <w:delText>14</w:delText>
        </w:r>
        <w:r w:rsidR="003528A5" w:rsidRPr="009F10CA" w:rsidDel="007C1D82">
          <w:rPr>
            <w:highlight w:val="green"/>
            <w:lang w:val="en-US"/>
            <w:rPrChange w:id="1688" w:author="Hellmann, Simon" w:date="2025-08-29T18:19:00Z">
              <w:rPr>
                <w:lang w:val="en-US"/>
              </w:rPr>
            </w:rPrChange>
          </w:rPr>
          <w:delText xml:space="preserve"> d, multi-stage </w:delText>
        </w:r>
        <w:r w:rsidR="008D3ADC" w:rsidRPr="009F10CA" w:rsidDel="007C1D82">
          <w:rPr>
            <w:highlight w:val="green"/>
            <w:lang w:val="en-US"/>
            <w:rPrChange w:id="1689" w:author="Hellmann, Simon" w:date="2025-08-29T18:19:00Z">
              <w:rPr>
                <w:lang w:val="en-US"/>
              </w:rPr>
            </w:rPrChange>
          </w:rPr>
          <w:delText xml:space="preserve">MPC </w:delText>
        </w:r>
        <w:r w:rsidR="005750BC" w:rsidRPr="009F10CA" w:rsidDel="007C1D82">
          <w:rPr>
            <w:highlight w:val="green"/>
            <w:lang w:val="en-US"/>
            <w:rPrChange w:id="1690" w:author="Hellmann, Simon" w:date="2025-08-29T18:19:00Z">
              <w:rPr>
                <w:lang w:val="en-US"/>
              </w:rPr>
            </w:rPrChange>
          </w:rPr>
          <w:delText xml:space="preserve">is </w:delText>
        </w:r>
        <w:r w:rsidR="008D3ADC" w:rsidRPr="009F10CA" w:rsidDel="007C1D82">
          <w:rPr>
            <w:highlight w:val="green"/>
            <w:lang w:val="en-US"/>
            <w:rPrChange w:id="1691" w:author="Hellmann, Simon" w:date="2025-08-29T18:19:00Z">
              <w:rPr>
                <w:lang w:val="en-US"/>
              </w:rPr>
            </w:rPrChange>
          </w:rPr>
          <w:delText xml:space="preserve">well </w:delText>
        </w:r>
        <w:r w:rsidR="005750BC" w:rsidRPr="009F10CA" w:rsidDel="007C1D82">
          <w:rPr>
            <w:highlight w:val="green"/>
            <w:lang w:val="en-US"/>
            <w:rPrChange w:id="1692" w:author="Hellmann, Simon" w:date="2025-08-29T18:19:00Z">
              <w:rPr>
                <w:lang w:val="en-US"/>
              </w:rPr>
            </w:rPrChange>
          </w:rPr>
          <w:delText>real-time capabl</w:delText>
        </w:r>
      </w:del>
      <w:ins w:id="1693" w:author="Hellmann, Simon" w:date="2025-08-29T18:15:00Z">
        <w:r w:rsidR="007C1D82" w:rsidRPr="009F10CA">
          <w:rPr>
            <w:highlight w:val="green"/>
            <w:lang w:val="en-US"/>
            <w:rPrChange w:id="1694" w:author="Hellmann, Simon" w:date="2025-08-29T18:19:00Z">
              <w:rPr>
                <w:lang w:val="en-US"/>
              </w:rPr>
            </w:rPrChange>
          </w:rPr>
          <w:t>.</w:t>
        </w:r>
      </w:ins>
      <w:del w:id="1695" w:author="Hellmann, Simon" w:date="2025-08-29T18:15:00Z">
        <w:r w:rsidR="005750BC" w:rsidDel="007C1D82">
          <w:rPr>
            <w:lang w:val="en-US"/>
          </w:rPr>
          <w:delText>e.</w:delText>
        </w:r>
      </w:del>
    </w:p>
    <w:p w14:paraId="4FD3A266" w14:textId="77777777" w:rsidR="00D863FA" w:rsidRDefault="00D863FA" w:rsidP="00D863FA">
      <w:pPr>
        <w:pStyle w:val="berschrift2"/>
        <w:rPr>
          <w:lang w:val="en-US"/>
        </w:rPr>
      </w:pPr>
      <w:bookmarkStart w:id="1696" w:name="_xcnexyaz5dj2"/>
      <w:bookmarkEnd w:id="1696"/>
      <w:r w:rsidRPr="6A0623E8">
        <w:rPr>
          <w:lang w:val="en-US"/>
        </w:rPr>
        <w:t>3.</w:t>
      </w:r>
      <w:r>
        <w:rPr>
          <w:lang w:val="en-US"/>
        </w:rPr>
        <w:t>5</w:t>
      </w:r>
      <w:r w:rsidRPr="6A0623E8">
        <w:rPr>
          <w:lang w:val="en-US"/>
        </w:rPr>
        <w:t xml:space="preserve"> Limitations</w:t>
      </w:r>
      <w:r>
        <w:rPr>
          <w:lang w:val="en-US"/>
        </w:rPr>
        <w:t xml:space="preserve"> and outlook</w:t>
      </w:r>
    </w:p>
    <w:p w14:paraId="0509FC00" w14:textId="22A3FFC7" w:rsidR="00D863FA" w:rsidRDefault="00D863FA" w:rsidP="00D863FA">
      <w:pPr>
        <w:rPr>
          <w:lang w:val="en-US"/>
        </w:rPr>
      </w:pPr>
      <w:r>
        <w:rPr>
          <w:lang w:val="en-US"/>
        </w:rPr>
        <w:t xml:space="preserve">The present results are based on simulations that assumed state feedback, i.e. ideal knowledge of the plant’s </w:t>
      </w:r>
      <w:del w:id="1697" w:author="Hellmann, Simon" w:date="2025-08-29T18:18:00Z">
        <w:r w:rsidRPr="009F10CA" w:rsidDel="00741E54">
          <w:rPr>
            <w:highlight w:val="green"/>
            <w:lang w:val="en-US"/>
            <w:rPrChange w:id="1698" w:author="Hellmann, Simon" w:date="2025-08-29T18:18:00Z">
              <w:rPr>
                <w:lang w:val="en-US"/>
              </w:rPr>
            </w:rPrChange>
          </w:rPr>
          <w:delText xml:space="preserve">dynamic </w:delText>
        </w:r>
      </w:del>
      <w:r w:rsidRPr="009F10CA">
        <w:rPr>
          <w:highlight w:val="green"/>
          <w:lang w:val="en-US"/>
          <w:rPrChange w:id="1699" w:author="Hellmann, Simon" w:date="2025-08-29T18:18:00Z">
            <w:rPr>
              <w:lang w:val="en-US"/>
            </w:rPr>
          </w:rPrChange>
        </w:rPr>
        <w:t xml:space="preserve">state. </w:t>
      </w:r>
      <w:ins w:id="1700" w:author="Hellmann, Simon" w:date="2025-08-29T18:17:00Z">
        <w:r w:rsidR="00741E54" w:rsidRPr="009F10CA">
          <w:rPr>
            <w:highlight w:val="green"/>
            <w:lang w:val="en-US"/>
            <w:rPrChange w:id="1701" w:author="Hellmann, Simon" w:date="2025-08-29T18:18:00Z">
              <w:rPr>
                <w:lang w:val="en-US"/>
              </w:rPr>
            </w:rPrChange>
          </w:rPr>
          <w:t xml:space="preserve">In real life, a state estimator </w:t>
        </w:r>
      </w:ins>
      <w:ins w:id="1702" w:author="Hellmann, Simon" w:date="2025-08-29T18:18:00Z">
        <w:r w:rsidR="00741E54" w:rsidRPr="009F10CA">
          <w:rPr>
            <w:highlight w:val="green"/>
            <w:lang w:val="en-US"/>
            <w:rPrChange w:id="1703" w:author="Hellmann, Simon" w:date="2025-08-29T18:18:00Z">
              <w:rPr>
                <w:lang w:val="en-US"/>
              </w:rPr>
            </w:rPrChange>
          </w:rPr>
          <w:t xml:space="preserve">would be </w:t>
        </w:r>
      </w:ins>
      <w:ins w:id="1704" w:author="Hellmann, Simon" w:date="2025-08-30T15:16:00Z">
        <w:r w:rsidR="00795739" w:rsidRPr="009F10CA">
          <w:rPr>
            <w:highlight w:val="green"/>
            <w:lang w:val="en-US"/>
          </w:rPr>
          <w:t>necessary</w:t>
        </w:r>
      </w:ins>
      <w:ins w:id="1705" w:author="Hellmann, Simon" w:date="2025-08-29T18:17:00Z">
        <w:r w:rsidR="00741E54" w:rsidRPr="009F10CA">
          <w:rPr>
            <w:highlight w:val="green"/>
            <w:lang w:val="en-US"/>
            <w:rPrChange w:id="1706" w:author="Hellmann, Simon" w:date="2025-08-29T18:18:00Z">
              <w:rPr>
                <w:lang w:val="en-US"/>
              </w:rPr>
            </w:rPrChange>
          </w:rPr>
          <w:t>.</w:t>
        </w:r>
        <w:r w:rsidR="00741E54" w:rsidRPr="009F10CA">
          <w:rPr>
            <w:lang w:val="en-US"/>
            <w:rPrChange w:id="1707" w:author="Hellmann, Simon" w:date="2025-08-29T18:18:00Z">
              <w:rPr>
                <w:lang w:val="en-US"/>
              </w:rPr>
            </w:rPrChange>
          </w:rPr>
          <w:t xml:space="preserve"> </w:t>
        </w:r>
      </w:ins>
      <w:r>
        <w:rPr>
          <w:lang w:val="en-US"/>
        </w:rPr>
        <w:t xml:space="preserve">Moreover, the considered </w:t>
      </w:r>
      <w:r>
        <w:rPr>
          <w:lang w:val="en-US"/>
        </w:rPr>
        <w:lastRenderedPageBreak/>
        <w:t>uncertainties were limited to influent macronutrients within known bounds. Further, disturbance feedings were considered predictable and of known uncertainty.</w:t>
      </w:r>
      <w:del w:id="1708" w:author="Hellmann, Simon" w:date="2025-08-30T15:17:00Z">
        <w:r w:rsidDel="00795739">
          <w:rPr>
            <w:lang w:val="en-US"/>
          </w:rPr>
          <w:delText xml:space="preserve"> Only agricultural substrates were considered, for which PR and LI were considered fully degradable. </w:delText>
        </w:r>
      </w:del>
      <w:ins w:id="1709" w:author="Hellmann, Simon" w:date="2025-08-30T15:17:00Z">
        <w:r w:rsidR="00795739">
          <w:rPr>
            <w:lang w:val="en-US"/>
          </w:rPr>
          <w:t xml:space="preserve"> </w:t>
        </w:r>
      </w:ins>
      <w:del w:id="1710" w:author="Hellmann, Simon" w:date="2025-08-30T15:17:00Z">
        <w:r w:rsidDel="00795739">
          <w:rPr>
            <w:lang w:val="en-US"/>
          </w:rPr>
          <w:delText>Lastly, i</w:delText>
        </w:r>
      </w:del>
      <w:ins w:id="1711" w:author="Hellmann, Simon" w:date="2025-08-30T15:17:00Z">
        <w:r w:rsidR="00795739">
          <w:rPr>
            <w:lang w:val="en-US"/>
          </w:rPr>
          <w:t>I</w:t>
        </w:r>
      </w:ins>
      <w:r>
        <w:rPr>
          <w:lang w:val="en-US"/>
        </w:rPr>
        <w:t>ndependent</w:t>
      </w:r>
      <w:r w:rsidRPr="77A2C42C">
        <w:rPr>
          <w:lang w:val="en-US"/>
        </w:rPr>
        <w:t xml:space="preserve"> </w:t>
      </w:r>
      <w:r>
        <w:rPr>
          <w:lang w:val="en-US"/>
        </w:rPr>
        <w:t xml:space="preserve">feeding </w:t>
      </w:r>
      <w:r w:rsidRPr="77A2C42C">
        <w:rPr>
          <w:lang w:val="en-US"/>
        </w:rPr>
        <w:t xml:space="preserve">of </w:t>
      </w:r>
      <w:r>
        <w:rPr>
          <w:lang w:val="en-US"/>
        </w:rPr>
        <w:t>five substrates was assumed, which is uncommon in full scale</w:t>
      </w:r>
      <w:ins w:id="1712" w:author="Hellmann, Simon" w:date="2025-08-28T18:22:00Z">
        <w:r w:rsidR="002C0692">
          <w:rPr>
            <w:lang w:val="en-US"/>
          </w:rPr>
          <w:t xml:space="preserve"> </w:t>
        </w:r>
      </w:ins>
      <w:customXmlInsRangeStart w:id="1713" w:author="Hellmann, Simon" w:date="2025-08-28T18:22:00Z"/>
      <w:sdt>
        <w:sdtPr>
          <w:rPr>
            <w:lang w:val="en-US"/>
          </w:rPr>
          <w:alias w:val="To edit, see citavi.com/edit"/>
          <w:tag w:val="CitaviPlaceholder#3d9c4d6f-4ee9-45d4-8fb1-31223fe1f552"/>
          <w:id w:val="846978803"/>
          <w:placeholder>
            <w:docPart w:val="DefaultPlaceholder_-1854013440"/>
          </w:placeholder>
        </w:sdtPr>
        <w:sdtEndPr>
          <w:rPr>
            <w:highlight w:val="green"/>
          </w:rPr>
        </w:sdtEndPr>
        <w:sdtContent>
          <w:customXmlInsRangeEnd w:id="1713"/>
          <w:ins w:id="1714" w:author="Hellmann, Simon" w:date="2025-08-28T18:22:00Z">
            <w:r w:rsidR="002C0692" w:rsidRPr="002C0692">
              <w:rPr>
                <w:highlight w:val="green"/>
                <w:lang w:val="en-US"/>
                <w:rPrChange w:id="1715" w:author="Hellmann, Simon" w:date="2025-08-28T18:22:00Z">
                  <w:rPr>
                    <w:lang w:val="en-US"/>
                  </w:rPr>
                </w:rPrChange>
              </w:rPr>
              <w:fldChar w:fldCharType="begin"/>
            </w:r>
          </w:ins>
          <w:r w:rsidR="00C40BC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SGVsbG1hbm4sIFNpbW9uIiwiSWQiOiJjZTg0ZmNhYS0xOTcxLTRmM2UtYWVjZi0xMmViMGNjZTYzY2IiLCJNb2RpZmllZE9uIjoiMjAyNS0wOC0zMFQxNTo0MTo1NC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2C0692">
            <w:rPr>
              <w:highlight w:val="green"/>
              <w:lang w:val="en-US"/>
              <w:rPrChange w:id="1716" w:author="Hellmann, Simon" w:date="2025-08-28T18:22:00Z">
                <w:rPr>
                  <w:lang w:val="en-US"/>
                </w:rPr>
              </w:rPrChange>
            </w:rPr>
            <w:fldChar w:fldCharType="separate"/>
          </w:r>
          <w:hyperlink w:anchor="_CTVL001ce84fcaa19714f3eaecf12eb0cce63cb" w:tooltip="AgSTAR (2020): Anaerobic Digester/Biogas System Operator Guidebook. A Guidebook for Operating Anaerobic Digestion/Biogas Systems on Farms in the Unite…" w:history="1">
            <w:r w:rsidR="00C40BC0" w:rsidRPr="00C40BC0">
              <w:rPr>
                <w:highlight w:val="green"/>
                <w:lang w:val="en-US"/>
              </w:rPr>
              <w:t>(AgSTAR, 2020)</w:t>
            </w:r>
          </w:hyperlink>
          <w:ins w:id="1717" w:author="Hellmann, Simon" w:date="2025-08-28T18:22:00Z">
            <w:r w:rsidR="002C0692" w:rsidRPr="002C0692">
              <w:rPr>
                <w:highlight w:val="green"/>
                <w:lang w:val="en-US"/>
                <w:rPrChange w:id="1718" w:author="Hellmann, Simon" w:date="2025-08-28T18:22:00Z">
                  <w:rPr>
                    <w:lang w:val="en-US"/>
                  </w:rPr>
                </w:rPrChange>
              </w:rPr>
              <w:fldChar w:fldCharType="end"/>
            </w:r>
          </w:ins>
          <w:customXmlInsRangeStart w:id="1719" w:author="Hellmann, Simon" w:date="2025-08-28T18:22:00Z"/>
        </w:sdtContent>
      </w:sdt>
      <w:customXmlInsRangeEnd w:id="1719"/>
      <w:del w:id="1720" w:author="Hellmann, Simon" w:date="2025-08-30T15:17:00Z">
        <w:r w:rsidDel="00795739">
          <w:rPr>
            <w:lang w:val="en-US"/>
          </w:rPr>
          <w:delText xml:space="preserve"> </w:delText>
        </w:r>
      </w:del>
      <w:sdt>
        <w:sdtPr>
          <w:rPr>
            <w:lang w:val="en-US"/>
          </w:rPr>
          <w:alias w:val="To edit, see citavi.com/edit"/>
          <w:tag w:val="CitaviPlaceholder#aab03c08-94de-48ef-a2da-aa7ac9e610f6"/>
          <w:id w:val="799740561"/>
          <w:placeholder>
            <w:docPart w:val="6FC8684F03FE47E9B33934B391C8C0BA"/>
          </w:placeholder>
        </w:sdtPr>
        <w:sdtContent>
          <w:del w:id="1721" w:author="Hellmann, Simon" w:date="2025-08-28T18:22:00Z">
            <w:r w:rsidDel="002C0692">
              <w:rPr>
                <w:lang w:val="en-US"/>
              </w:rPr>
              <w:fldChar w:fldCharType="begin"/>
            </w:r>
            <w:r w:rsidDel="002C0692">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delInstrText>
            </w:r>
            <w:r w:rsidDel="002C0692">
              <w:rPr>
                <w:lang w:val="en-US"/>
              </w:rPr>
              <w:fldChar w:fldCharType="separate"/>
            </w:r>
            <w:r w:rsidR="009A22A3" w:rsidDel="002C0692">
              <w:rPr>
                <w:lang w:val="en-US"/>
              </w:rPr>
              <w:delText>(Fachagentur Nachwachsende Rohstoffe e. V., 2021)</w:delText>
            </w:r>
            <w:r w:rsidDel="002C0692">
              <w:rPr>
                <w:lang w:val="en-US"/>
              </w:rPr>
              <w:fldChar w:fldCharType="end"/>
            </w:r>
          </w:del>
        </w:sdtContent>
      </w:sdt>
      <w:r>
        <w:rPr>
          <w:lang w:val="en-US"/>
        </w:rPr>
        <w:t xml:space="preserve">, albeit technically </w:t>
      </w:r>
      <w:del w:id="1722" w:author="Hellmann, Simon" w:date="2025-08-30T15:17:00Z">
        <w:r w:rsidDel="00795739">
          <w:rPr>
            <w:lang w:val="en-US"/>
          </w:rPr>
          <w:delText>possible</w:delText>
        </w:r>
      </w:del>
      <w:ins w:id="1723" w:author="Hellmann, Simon" w:date="2025-08-30T15:17:00Z">
        <w:r w:rsidR="00795739">
          <w:rPr>
            <w:lang w:val="en-US"/>
          </w:rPr>
          <w:t>feasible</w:t>
        </w:r>
      </w:ins>
      <w:r>
        <w:rPr>
          <w:lang w:val="en-US"/>
        </w:rPr>
        <w:t>.</w:t>
      </w:r>
      <w:r w:rsidRPr="77A2C42C">
        <w:rPr>
          <w:lang w:val="en-US"/>
        </w:rPr>
        <w:t xml:space="preserve"> </w:t>
      </w:r>
      <w:ins w:id="1724" w:author="Hellmann, Simon" w:date="2025-08-30T15:17:00Z">
        <w:r w:rsidR="00795739" w:rsidRPr="009F10CA">
          <w:rPr>
            <w:highlight w:val="green"/>
            <w:lang w:val="en-US"/>
            <w:rPrChange w:id="1725" w:author="Hellmann, Simon" w:date="2025-08-30T15:21:00Z">
              <w:rPr>
                <w:lang w:val="en-US"/>
              </w:rPr>
            </w:rPrChange>
          </w:rPr>
          <w:t xml:space="preserve">Lastly, only </w:t>
        </w:r>
      </w:ins>
      <w:ins w:id="1726" w:author="Hellmann, Simon" w:date="2025-08-30T15:18:00Z">
        <w:r w:rsidR="00795739" w:rsidRPr="009F10CA">
          <w:rPr>
            <w:highlight w:val="green"/>
            <w:lang w:val="en-US"/>
            <w:rPrChange w:id="1727" w:author="Hellmann, Simon" w:date="2025-08-30T15:21:00Z">
              <w:rPr>
                <w:lang w:val="en-US"/>
              </w:rPr>
            </w:rPrChange>
          </w:rPr>
          <w:t>silages and manure</w:t>
        </w:r>
      </w:ins>
      <w:ins w:id="1728" w:author="Hellmann, Simon" w:date="2025-08-30T15:17:00Z">
        <w:r w:rsidR="00795739" w:rsidRPr="009F10CA">
          <w:rPr>
            <w:highlight w:val="green"/>
            <w:lang w:val="en-US"/>
            <w:rPrChange w:id="1729" w:author="Hellmann, Simon" w:date="2025-08-30T15:21:00Z">
              <w:rPr>
                <w:lang w:val="en-US"/>
              </w:rPr>
            </w:rPrChange>
          </w:rPr>
          <w:t xml:space="preserve"> were considered</w:t>
        </w:r>
        <w:r w:rsidR="00795739">
          <w:rPr>
            <w:lang w:val="en-US"/>
          </w:rPr>
          <w:t xml:space="preserve">, for which PR and LI were </w:t>
        </w:r>
      </w:ins>
      <w:ins w:id="1730" w:author="Hellmann, Simon" w:date="2025-08-30T15:18:00Z">
        <w:r w:rsidR="00795739">
          <w:rPr>
            <w:lang w:val="en-US"/>
          </w:rPr>
          <w:t>assumed</w:t>
        </w:r>
      </w:ins>
      <w:ins w:id="1731" w:author="Hellmann, Simon" w:date="2025-08-30T15:17:00Z">
        <w:r w:rsidR="00795739">
          <w:rPr>
            <w:lang w:val="en-US"/>
          </w:rPr>
          <w:t xml:space="preserve"> fully degradable</w:t>
        </w:r>
      </w:ins>
      <w:ins w:id="1732" w:author="Hellmann, Simon" w:date="2025-08-30T15:18:00Z">
        <w:r w:rsidR="00795739">
          <w:rPr>
            <w:lang w:val="en-US"/>
          </w:rPr>
          <w:t>.</w:t>
        </w:r>
      </w:ins>
      <w:ins w:id="1733" w:author="Hellmann, Simon" w:date="2025-08-30T15:17:00Z">
        <w:r w:rsidR="00795739">
          <w:rPr>
            <w:lang w:val="en-US"/>
          </w:rPr>
          <w:t xml:space="preserve"> </w:t>
        </w:r>
      </w:ins>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w:t>
      </w:r>
      <w:r w:rsidR="00795739">
        <w:rPr>
          <w:lang w:val="en-US"/>
        </w:rPr>
        <w:t xml:space="preserve">available </w:t>
      </w:r>
      <w:r>
        <w:rPr>
          <w:lang w:val="en-US"/>
        </w:rPr>
        <w:t xml:space="preserve">measurements, </w:t>
      </w:r>
      <w:r w:rsidR="0095542A" w:rsidRPr="009F10CA">
        <w:rPr>
          <w:highlight w:val="green"/>
          <w:lang w:val="en-US"/>
        </w:rPr>
        <w:t xml:space="preserve">sensitivity analysis of </w:t>
      </w:r>
      <w:r w:rsidR="00110130" w:rsidRPr="009F10CA">
        <w:rPr>
          <w:highlight w:val="green"/>
          <w:lang w:val="en-US"/>
        </w:rPr>
        <w:t>para</w:t>
      </w:r>
      <w:r w:rsidR="0095542A" w:rsidRPr="009F10CA">
        <w:rPr>
          <w:highlight w:val="green"/>
          <w:lang w:val="en-US"/>
        </w:rPr>
        <w:t>meter uncertainties</w:t>
      </w:r>
      <w:r w:rsidR="0095542A">
        <w:rPr>
          <w:lang w:val="en-US"/>
        </w:rPr>
        <w:t xml:space="preserve">, </w:t>
      </w:r>
      <w:ins w:id="1734" w:author="Hellmann, Simon" w:date="2025-08-30T15:22:00Z">
        <w:r w:rsidR="00336C98" w:rsidRPr="29F2F358">
          <w:rPr>
            <w:lang w:val="en-US"/>
          </w:rPr>
          <w:t xml:space="preserve">analysis of </w:t>
        </w:r>
        <w:r w:rsidR="00336C98">
          <w:rPr>
            <w:lang w:val="en-US"/>
          </w:rPr>
          <w:t xml:space="preserve">expected surplus revenues through flexible feeding, and </w:t>
        </w:r>
      </w:ins>
      <w:r>
        <w:rPr>
          <w:lang w:val="en-US"/>
        </w:rPr>
        <w:t xml:space="preserve">experimental validation </w:t>
      </w:r>
      <w:del w:id="1735" w:author="Hellmann, Simon" w:date="2025-08-30T15:19:00Z">
        <w:r w:rsidRPr="009F10CA" w:rsidDel="00795739">
          <w:rPr>
            <w:highlight w:val="green"/>
            <w:lang w:val="en-US"/>
          </w:rPr>
          <w:delText xml:space="preserve">including non-agricultural </w:delText>
        </w:r>
      </w:del>
      <w:ins w:id="1736" w:author="Hellmann, Simon" w:date="2025-08-30T15:23:00Z">
        <w:r w:rsidR="00336C98" w:rsidRPr="009F10CA">
          <w:rPr>
            <w:highlight w:val="green"/>
            <w:lang w:val="en-US"/>
          </w:rPr>
          <w:t xml:space="preserve">including </w:t>
        </w:r>
      </w:ins>
      <w:ins w:id="1737" w:author="Hellmann, Simon" w:date="2025-08-30T15:19:00Z">
        <w:r w:rsidR="00795739" w:rsidRPr="009F10CA">
          <w:rPr>
            <w:highlight w:val="green"/>
            <w:lang w:val="en-US"/>
            <w:rPrChange w:id="1738" w:author="Hellmann, Simon" w:date="2025-08-30T15:21:00Z">
              <w:rPr>
                <w:lang w:val="en-US"/>
              </w:rPr>
            </w:rPrChange>
          </w:rPr>
          <w:t xml:space="preserve">a wider range of </w:t>
        </w:r>
      </w:ins>
      <w:r w:rsidRPr="009F10CA">
        <w:rPr>
          <w:highlight w:val="green"/>
          <w:lang w:val="en-US"/>
          <w:rPrChange w:id="1739" w:author="Hellmann, Simon" w:date="2025-08-30T15:21:00Z">
            <w:rPr>
              <w:lang w:val="en-US"/>
            </w:rPr>
          </w:rPrChange>
        </w:rPr>
        <w:t xml:space="preserve">substrates (e.g., </w:t>
      </w:r>
      <w:del w:id="1740" w:author="Hellmann, Simon" w:date="2025-08-30T15:20:00Z">
        <w:r w:rsidRPr="009F10CA" w:rsidDel="00795739">
          <w:rPr>
            <w:highlight w:val="green"/>
            <w:lang w:val="en-US"/>
            <w:rPrChange w:id="1741" w:author="Hellmann, Simon" w:date="2025-08-30T15:21:00Z">
              <w:rPr>
                <w:lang w:val="en-US"/>
              </w:rPr>
            </w:rPrChange>
          </w:rPr>
          <w:delText>organic wastes</w:delText>
        </w:r>
      </w:del>
      <w:ins w:id="1742" w:author="Hellmann, Simon" w:date="2025-08-30T15:20:00Z">
        <w:r w:rsidR="00795739" w:rsidRPr="009F10CA">
          <w:rPr>
            <w:highlight w:val="green"/>
            <w:lang w:val="en-US"/>
            <w:rPrChange w:id="1743" w:author="Hellmann, Simon" w:date="2025-08-30T15:21:00Z">
              <w:rPr>
                <w:lang w:val="en-US"/>
              </w:rPr>
            </w:rPrChange>
          </w:rPr>
          <w:t xml:space="preserve">crop straw </w:t>
        </w:r>
      </w:ins>
      <w:ins w:id="1744" w:author="Hellmann, Simon" w:date="2025-08-30T15:23:00Z">
        <w:r w:rsidR="00336C98" w:rsidRPr="009F10CA">
          <w:rPr>
            <w:highlight w:val="green"/>
            <w:lang w:val="en-US"/>
          </w:rPr>
          <w:t xml:space="preserve">or </w:t>
        </w:r>
      </w:ins>
      <w:ins w:id="1745" w:author="Hellmann, Simon" w:date="2025-08-30T15:20:00Z">
        <w:r w:rsidR="00795739" w:rsidRPr="009F10CA">
          <w:rPr>
            <w:highlight w:val="green"/>
            <w:lang w:val="en-US"/>
            <w:rPrChange w:id="1746" w:author="Hellmann, Simon" w:date="2025-08-30T15:21:00Z">
              <w:rPr>
                <w:lang w:val="en-US"/>
              </w:rPr>
            </w:rPrChange>
          </w:rPr>
          <w:t>food waste</w:t>
        </w:r>
      </w:ins>
      <w:r w:rsidRPr="009F10CA">
        <w:rPr>
          <w:highlight w:val="green"/>
          <w:lang w:val="en-US"/>
          <w:rPrChange w:id="1747" w:author="Hellmann, Simon" w:date="2025-08-30T15:21:00Z">
            <w:rPr>
              <w:lang w:val="en-US"/>
            </w:rPr>
          </w:rPrChange>
        </w:rPr>
        <w:t>)</w:t>
      </w:r>
      <w:del w:id="1748" w:author="Hellmann, Simon" w:date="2025-08-30T15:22:00Z">
        <w:r w:rsidRPr="009F10CA" w:rsidDel="00336C98">
          <w:rPr>
            <w:highlight w:val="green"/>
            <w:lang w:val="en-US"/>
          </w:rPr>
          <w:delText>, and analysis of expected surplus revenues through flexible feeding</w:delText>
        </w:r>
      </w:del>
      <w:bookmarkStart w:id="1749" w:name="_6gm6o7kdfala" w:colFirst="0" w:colLast="0"/>
      <w:bookmarkEnd w:id="1749"/>
      <w:r w:rsidRPr="009F10CA">
        <w:rPr>
          <w:highlight w:val="green"/>
          <w:lang w:val="en-US"/>
        </w:rPr>
        <w:t>.</w:t>
      </w:r>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02E763AA"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ins w:id="1750" w:author="Hellmann, Simon" w:date="2025-08-28T10:33:00Z">
        <w:r w:rsidR="00135E97">
          <w:rPr>
            <w:lang w:val="en-US"/>
          </w:rPr>
          <w:t xml:space="preserve">model predictive control </w:t>
        </w:r>
      </w:ins>
      <w:del w:id="1751" w:author="Hellmann, Simon" w:date="2025-08-28T10:33:00Z">
        <w:r w:rsidR="6A0623E8" w:rsidRPr="6A0623E8" w:rsidDel="00135E97">
          <w:rPr>
            <w:lang w:val="en-US"/>
          </w:rPr>
          <w:delText>MPC</w:delText>
        </w:r>
        <w:r w:rsidDel="00135E97">
          <w:rPr>
            <w:lang w:val="en-US"/>
          </w:rPr>
          <w:delText xml:space="preserve"> </w:delText>
        </w:r>
      </w:del>
      <w:r>
        <w:rPr>
          <w:lang w:val="en-US"/>
        </w:rPr>
        <w:t>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del w:id="1752" w:author="Hellmann, Simon" w:date="2025-08-28T10:33:00Z">
        <w:r w:rsidR="00F51CBB" w:rsidDel="00135E97">
          <w:rPr>
            <w:lang w:val="en-US"/>
          </w:rPr>
          <w:delText xml:space="preserve">AD </w:delText>
        </w:r>
      </w:del>
      <w:ins w:id="1753" w:author="Hellmann, Simon" w:date="2025-08-28T10:33:00Z">
        <w:r w:rsidR="00135E97">
          <w:rPr>
            <w:lang w:val="en-US"/>
          </w:rPr>
          <w:t xml:space="preserve">anaerobic digestion </w:t>
        </w:r>
      </w:ins>
      <w:r w:rsidR="00F51CBB">
        <w:rPr>
          <w:lang w:val="en-US"/>
        </w:rPr>
        <w:t>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w:t>
      </w:r>
      <w:del w:id="1754" w:author="Hellmann, Simon" w:date="2025-08-29T18:22:00Z">
        <w:r w:rsidR="00B451C9" w:rsidDel="004B4055">
          <w:rPr>
            <w:lang w:val="en-US"/>
          </w:rPr>
          <w:delText xml:space="preserve">the </w:delText>
        </w:r>
      </w:del>
      <w:del w:id="1755" w:author="Hellmann, Simon" w:date="2025-08-28T10:33:00Z">
        <w:r w:rsidR="00B451C9" w:rsidDel="00135E97">
          <w:rPr>
            <w:lang w:val="en-US"/>
          </w:rPr>
          <w:delText xml:space="preserve">MPC </w:delText>
        </w:r>
      </w:del>
      <w:ins w:id="1756" w:author="Hellmann, Simon" w:date="2025-08-28T10:33:00Z">
        <w:r w:rsidR="00135E97">
          <w:rPr>
            <w:lang w:val="en-US"/>
          </w:rPr>
          <w:t xml:space="preserve">model predictive control </w:t>
        </w:r>
      </w:ins>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ins w:id="1757" w:author="Hellmann, Simon" w:date="2025-08-28T10:34:00Z">
        <w:r w:rsidR="00135E97">
          <w:rPr>
            <w:lang w:val="en-US"/>
          </w:rPr>
          <w:t xml:space="preserve">gas storage </w:t>
        </w:r>
      </w:ins>
      <w:del w:id="1758" w:author="Hellmann, Simon" w:date="2025-08-28T10:34:00Z">
        <w:r w:rsidR="005C4C9C" w:rsidDel="00135E97">
          <w:rPr>
            <w:lang w:val="en-US"/>
          </w:rPr>
          <w:delText>GS</w:delText>
        </w:r>
        <w:r w:rsidR="003D7B68" w:rsidRPr="6A0623E8" w:rsidDel="00135E97">
          <w:rPr>
            <w:lang w:val="en-US"/>
          </w:rPr>
          <w:delText xml:space="preserve"> </w:delText>
        </w:r>
      </w:del>
      <w:del w:id="1759" w:author="Hellmann, Simon" w:date="2025-08-29T18:23:00Z">
        <w:r w:rsidR="003D7B68" w:rsidRPr="6A0623E8" w:rsidDel="004B4055">
          <w:rPr>
            <w:lang w:val="en-US"/>
          </w:rPr>
          <w:delText xml:space="preserve">capacity </w:delText>
        </w:r>
        <w:r w:rsidR="008202AB" w:rsidDel="004B4055">
          <w:rPr>
            <w:lang w:val="en-US"/>
          </w:rPr>
          <w:delText>limits</w:delText>
        </w:r>
      </w:del>
      <w:ins w:id="1760" w:author="Hellmann, Simon" w:date="2025-08-29T18:23:00Z">
        <w:r w:rsidR="004B4055">
          <w:rPr>
            <w:lang w:val="en-US"/>
          </w:rPr>
          <w:t>filling levels</w:t>
        </w:r>
      </w:ins>
      <w:r w:rsidR="008202AB">
        <w:rPr>
          <w:lang w:val="en-US"/>
        </w:rPr>
        <w:t xml:space="preserve"> </w:t>
      </w:r>
      <w:r w:rsidR="00F70AE6">
        <w:rPr>
          <w:lang w:val="en-US"/>
        </w:rPr>
        <w:t>during demand-oriented</w:t>
      </w:r>
      <w:r w:rsidR="6A0623E8" w:rsidRPr="6A0623E8">
        <w:rPr>
          <w:lang w:val="en-US"/>
        </w:rPr>
        <w:t xml:space="preserve"> </w:t>
      </w:r>
      <w:del w:id="1761" w:author="Hellmann, Simon" w:date="2025-08-28T10:34:00Z">
        <w:r w:rsidR="6A0623E8" w:rsidRPr="6A0623E8" w:rsidDel="00135E97">
          <w:rPr>
            <w:lang w:val="en-US"/>
          </w:rPr>
          <w:delText xml:space="preserve">CHP </w:delText>
        </w:r>
      </w:del>
      <w:r w:rsidR="6A0623E8" w:rsidRPr="6A0623E8">
        <w:rPr>
          <w:lang w:val="en-US"/>
        </w:rPr>
        <w:t>operation</w:t>
      </w:r>
      <w:r w:rsidR="00DF435F">
        <w:rPr>
          <w:lang w:val="en-US"/>
        </w:rPr>
        <w:t xml:space="preserve"> despite </w:t>
      </w:r>
      <w:ins w:id="1762" w:author="Hellmann, Simon" w:date="2025-08-28T10:34:00Z">
        <w:r w:rsidR="00135E97">
          <w:rPr>
            <w:lang w:val="en-US"/>
          </w:rPr>
          <w:t xml:space="preserve">gas storage </w:t>
        </w:r>
      </w:ins>
      <w:del w:id="1763" w:author="Hellmann, Simon" w:date="2025-08-28T10:34:00Z">
        <w:r w:rsidR="00457AA0" w:rsidDel="00135E97">
          <w:rPr>
            <w:lang w:val="en-US"/>
          </w:rPr>
          <w:delText>GS</w:delText>
        </w:r>
        <w:r w:rsidR="00DF435F" w:rsidDel="00135E97">
          <w:rPr>
            <w:lang w:val="en-US"/>
          </w:rPr>
          <w:delText xml:space="preserve"> </w:delText>
        </w:r>
      </w:del>
      <w:r w:rsidR="00DF435F">
        <w:rPr>
          <w:lang w:val="en-US"/>
        </w:rPr>
        <w:t>measurement noise</w:t>
      </w:r>
      <w:r w:rsidR="00B62D17">
        <w:rPr>
          <w:lang w:val="en-US"/>
        </w:rPr>
        <w:t xml:space="preserve">. </w:t>
      </w:r>
      <w:r w:rsidR="008A6887">
        <w:rPr>
          <w:lang w:val="en-US"/>
        </w:rPr>
        <w:t xml:space="preserve">The </w:t>
      </w:r>
      <w:r w:rsidR="005002D9">
        <w:rPr>
          <w:lang w:val="en-US"/>
        </w:rPr>
        <w:t xml:space="preserve">robust </w:t>
      </w:r>
      <w:del w:id="1764" w:author="Hellmann, Simon" w:date="2025-08-28T10:34:00Z">
        <w:r w:rsidR="008A6887" w:rsidDel="00135E97">
          <w:rPr>
            <w:lang w:val="en-US"/>
          </w:rPr>
          <w:delText xml:space="preserve">MPC </w:delText>
        </w:r>
      </w:del>
      <w:ins w:id="1765" w:author="Hellmann, Simon" w:date="2025-08-28T10:38:00Z">
        <w:r w:rsidR="00135E97">
          <w:rPr>
            <w:lang w:val="en-US"/>
          </w:rPr>
          <w:t xml:space="preserve">model predictive </w:t>
        </w:r>
      </w:ins>
      <w:ins w:id="1766" w:author="Hellmann, Simon" w:date="2025-08-28T10:34:00Z">
        <w:r w:rsidR="00135E97">
          <w:rPr>
            <w:lang w:val="en-US"/>
          </w:rPr>
          <w:t xml:space="preserve">controller </w:t>
        </w:r>
      </w:ins>
      <w:r w:rsidR="00DE7F2C">
        <w:rPr>
          <w:lang w:val="en-US"/>
        </w:rPr>
        <w:t xml:space="preserve">rejected disturbance feedings of </w:t>
      </w:r>
      <w:del w:id="1767" w:author="Hellmann, Simon" w:date="2025-08-29T18:23:00Z">
        <w:r w:rsidR="00E96100" w:rsidDel="004B4055">
          <w:rPr>
            <w:lang w:val="en-US"/>
          </w:rPr>
          <w:delText xml:space="preserve">especially </w:delText>
        </w:r>
      </w:del>
      <w:ins w:id="1768" w:author="Hellmann, Simon" w:date="2025-08-29T18:23:00Z">
        <w:r w:rsidR="004B4055">
          <w:rPr>
            <w:lang w:val="en-US"/>
          </w:rPr>
          <w:t xml:space="preserve">very </w:t>
        </w:r>
      </w:ins>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 xml:space="preserve">stability where </w:t>
      </w:r>
      <w:ins w:id="1769" w:author="Hellmann, Simon" w:date="2025-08-28T10:34:00Z">
        <w:r w:rsidR="00135E97">
          <w:rPr>
            <w:lang w:val="en-US"/>
          </w:rPr>
          <w:t xml:space="preserve">the </w:t>
        </w:r>
      </w:ins>
      <w:r w:rsidR="00E96100">
        <w:rPr>
          <w:lang w:val="en-US"/>
        </w:rPr>
        <w:t>n</w:t>
      </w:r>
      <w:r w:rsidR="00E96100" w:rsidRPr="7139F001">
        <w:rPr>
          <w:lang w:val="en-US"/>
        </w:rPr>
        <w:t xml:space="preserve">ominal </w:t>
      </w:r>
      <w:del w:id="1770" w:author="Hellmann, Simon" w:date="2025-08-28T10:34:00Z">
        <w:r w:rsidR="00E96100" w:rsidRPr="7139F001" w:rsidDel="00135E97">
          <w:rPr>
            <w:lang w:val="en-US"/>
          </w:rPr>
          <w:delText xml:space="preserve">MPC </w:delText>
        </w:r>
      </w:del>
      <w:ins w:id="1771" w:author="Hellmann, Simon" w:date="2025-08-28T10:34:00Z">
        <w:r w:rsidR="00135E97">
          <w:rPr>
            <w:lang w:val="en-US"/>
          </w:rPr>
          <w:t xml:space="preserve">controller </w:t>
        </w:r>
      </w:ins>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xml:space="preserve">. </w:t>
      </w:r>
      <w:r w:rsidR="29F2F358" w:rsidRPr="004F7715">
        <w:rPr>
          <w:highlight w:val="green"/>
          <w:lang w:val="en-US"/>
          <w:rPrChange w:id="1772" w:author="Hellmann, Simon" w:date="2025-08-29T18:21:00Z">
            <w:rPr>
              <w:lang w:val="en-US"/>
            </w:rPr>
          </w:rPrChange>
        </w:rPr>
        <w:t>Future work</w:t>
      </w:r>
      <w:r w:rsidR="00E52E57" w:rsidRPr="004F7715">
        <w:rPr>
          <w:highlight w:val="green"/>
          <w:lang w:val="en-US"/>
          <w:rPrChange w:id="1773" w:author="Hellmann, Simon" w:date="2025-08-29T18:21:00Z">
            <w:rPr>
              <w:lang w:val="en-US"/>
            </w:rPr>
          </w:rPrChange>
        </w:rPr>
        <w:t xml:space="preserve"> </w:t>
      </w:r>
      <w:r w:rsidR="00682E6D" w:rsidRPr="004F7715">
        <w:rPr>
          <w:highlight w:val="green"/>
          <w:lang w:val="en-US"/>
          <w:rPrChange w:id="1774" w:author="Hellmann, Simon" w:date="2025-08-29T18:21:00Z">
            <w:rPr>
              <w:lang w:val="en-US"/>
            </w:rPr>
          </w:rPrChange>
        </w:rPr>
        <w:t xml:space="preserve">should </w:t>
      </w:r>
      <w:del w:id="1775" w:author="Hellmann, Simon" w:date="2025-08-29T18:20:00Z">
        <w:r w:rsidR="00682E6D" w:rsidRPr="004F7715" w:rsidDel="00E54AF9">
          <w:rPr>
            <w:highlight w:val="green"/>
            <w:lang w:val="en-US"/>
            <w:rPrChange w:id="1776" w:author="Hellmann, Simon" w:date="2025-08-29T18:21:00Z">
              <w:rPr>
                <w:lang w:val="en-US"/>
              </w:rPr>
            </w:rPrChange>
          </w:rPr>
          <w:delText xml:space="preserve">incorporate </w:delText>
        </w:r>
      </w:del>
      <w:ins w:id="1777" w:author="Hellmann, Simon" w:date="2025-08-29T18:21:00Z">
        <w:r w:rsidR="00E54AF9" w:rsidRPr="004F7715">
          <w:rPr>
            <w:highlight w:val="green"/>
            <w:lang w:val="en-US"/>
            <w:rPrChange w:id="1778" w:author="Hellmann, Simon" w:date="2025-08-29T18:21:00Z">
              <w:rPr>
                <w:lang w:val="en-US"/>
              </w:rPr>
            </w:rPrChange>
          </w:rPr>
          <w:t>consider</w:t>
        </w:r>
      </w:ins>
      <w:ins w:id="1779" w:author="Hellmann, Simon" w:date="2025-08-29T18:20:00Z">
        <w:r w:rsidR="00E54AF9" w:rsidRPr="004F7715">
          <w:rPr>
            <w:highlight w:val="green"/>
            <w:lang w:val="en-US"/>
            <w:rPrChange w:id="1780" w:author="Hellmann, Simon" w:date="2025-08-29T18:21:00Z">
              <w:rPr>
                <w:lang w:val="en-US"/>
              </w:rPr>
            </w:rPrChange>
          </w:rPr>
          <w:t xml:space="preserve"> </w:t>
        </w:r>
      </w:ins>
      <w:r w:rsidR="00682E6D" w:rsidRPr="004F7715">
        <w:rPr>
          <w:highlight w:val="green"/>
          <w:lang w:val="en-US"/>
          <w:rPrChange w:id="1781" w:author="Hellmann, Simon" w:date="2025-08-29T18:21:00Z">
            <w:rPr>
              <w:lang w:val="en-US"/>
            </w:rPr>
          </w:rPrChange>
        </w:rPr>
        <w:t xml:space="preserve">a </w:t>
      </w:r>
      <w:r w:rsidR="29F2F358" w:rsidRPr="004F7715">
        <w:rPr>
          <w:highlight w:val="green"/>
          <w:lang w:val="en-US"/>
          <w:rPrChange w:id="1782" w:author="Hellmann, Simon" w:date="2025-08-29T18:21:00Z">
            <w:rPr>
              <w:lang w:val="en-US"/>
            </w:rPr>
          </w:rPrChange>
        </w:rPr>
        <w:t>state observer</w:t>
      </w:r>
      <w:ins w:id="1783" w:author="Hellmann, Simon" w:date="2025-08-29T18:19:00Z">
        <w:r w:rsidR="00E54AF9" w:rsidRPr="004F7715">
          <w:rPr>
            <w:highlight w:val="green"/>
            <w:lang w:val="en-US"/>
            <w:rPrChange w:id="1784" w:author="Hellmann, Simon" w:date="2025-08-29T18:21:00Z">
              <w:rPr>
                <w:lang w:val="en-US"/>
              </w:rPr>
            </w:rPrChange>
          </w:rPr>
          <w:t xml:space="preserve">, </w:t>
        </w:r>
      </w:ins>
      <w:del w:id="1785" w:author="Hellmann, Simon" w:date="2025-08-29T18:19:00Z">
        <w:r w:rsidR="00E52E57" w:rsidRPr="004F7715" w:rsidDel="00E54AF9">
          <w:rPr>
            <w:highlight w:val="green"/>
            <w:lang w:val="en-US"/>
            <w:rPrChange w:id="1786" w:author="Hellmann, Simon" w:date="2025-08-29T18:21:00Z">
              <w:rPr>
                <w:lang w:val="en-US"/>
              </w:rPr>
            </w:rPrChange>
          </w:rPr>
          <w:delText xml:space="preserve"> </w:delText>
        </w:r>
        <w:r w:rsidR="29F2F358" w:rsidRPr="004F7715" w:rsidDel="00E54AF9">
          <w:rPr>
            <w:highlight w:val="green"/>
            <w:lang w:val="en-US"/>
            <w:rPrChange w:id="1787" w:author="Hellmann, Simon" w:date="2025-08-29T18:21:00Z">
              <w:rPr>
                <w:lang w:val="en-US"/>
              </w:rPr>
            </w:rPrChange>
          </w:rPr>
          <w:delText>and</w:delText>
        </w:r>
        <w:r w:rsidR="004B1FF0" w:rsidRPr="004F7715" w:rsidDel="00E54AF9">
          <w:rPr>
            <w:highlight w:val="green"/>
            <w:lang w:val="en-US"/>
            <w:rPrChange w:id="1788" w:author="Hellmann, Simon" w:date="2025-08-29T18:21:00Z">
              <w:rPr>
                <w:lang w:val="en-US"/>
              </w:rPr>
            </w:rPrChange>
          </w:rPr>
          <w:delText xml:space="preserve"> </w:delText>
        </w:r>
      </w:del>
      <w:del w:id="1789" w:author="Hellmann, Simon" w:date="2025-08-29T18:20:00Z">
        <w:r w:rsidR="004B1FF0" w:rsidRPr="004F7715" w:rsidDel="00E54AF9">
          <w:rPr>
            <w:highlight w:val="green"/>
            <w:lang w:val="en-US"/>
            <w:rPrChange w:id="1790" w:author="Hellmann, Simon" w:date="2025-08-29T18:21:00Z">
              <w:rPr>
                <w:lang w:val="en-US"/>
              </w:rPr>
            </w:rPrChange>
          </w:rPr>
          <w:delText xml:space="preserve">address </w:delText>
        </w:r>
      </w:del>
      <w:ins w:id="1791" w:author="Hellmann, Simon" w:date="2025-08-29T18:19:00Z">
        <w:r w:rsidR="00E54AF9" w:rsidRPr="004F7715">
          <w:rPr>
            <w:highlight w:val="green"/>
            <w:lang w:val="en-US"/>
            <w:rPrChange w:id="1792" w:author="Hellmann, Simon" w:date="2025-08-29T18:21:00Z">
              <w:rPr>
                <w:lang w:val="en-US"/>
              </w:rPr>
            </w:rPrChange>
          </w:rPr>
          <w:t>parametric uncertainties</w:t>
        </w:r>
      </w:ins>
      <w:ins w:id="1793" w:author="Hellmann, Simon" w:date="2025-08-29T18:21:00Z">
        <w:r w:rsidR="00E54AF9" w:rsidRPr="004F7715">
          <w:rPr>
            <w:highlight w:val="green"/>
            <w:lang w:val="en-US"/>
            <w:rPrChange w:id="1794" w:author="Hellmann, Simon" w:date="2025-08-29T18:21:00Z">
              <w:rPr>
                <w:lang w:val="en-US"/>
              </w:rPr>
            </w:rPrChange>
          </w:rPr>
          <w:t>,</w:t>
        </w:r>
      </w:ins>
      <w:ins w:id="1795" w:author="Hellmann, Simon" w:date="2025-08-29T18:19:00Z">
        <w:r w:rsidR="00E54AF9" w:rsidRPr="004F7715">
          <w:rPr>
            <w:highlight w:val="green"/>
            <w:lang w:val="en-US"/>
            <w:rPrChange w:id="1796" w:author="Hellmann, Simon" w:date="2025-08-29T18:21:00Z">
              <w:rPr>
                <w:lang w:val="en-US"/>
              </w:rPr>
            </w:rPrChange>
          </w:rPr>
          <w:t xml:space="preserve"> </w:t>
        </w:r>
      </w:ins>
      <w:ins w:id="1797" w:author="Hellmann, Simon" w:date="2025-08-29T18:20:00Z">
        <w:r w:rsidR="00E54AF9" w:rsidRPr="004F7715">
          <w:rPr>
            <w:highlight w:val="green"/>
            <w:lang w:val="en-US"/>
            <w:rPrChange w:id="1798" w:author="Hellmann, Simon" w:date="2025-08-29T18:21:00Z">
              <w:rPr>
                <w:lang w:val="en-US"/>
              </w:rPr>
            </w:rPrChange>
          </w:rPr>
          <w:t xml:space="preserve">and </w:t>
        </w:r>
      </w:ins>
      <w:r w:rsidR="004B1FF0" w:rsidRPr="004F7715">
        <w:rPr>
          <w:highlight w:val="green"/>
          <w:lang w:val="en-US"/>
          <w:rPrChange w:id="1799" w:author="Hellmann, Simon" w:date="2025-08-29T18:21:00Z">
            <w:rPr>
              <w:lang w:val="en-US"/>
            </w:rPr>
          </w:rPrChange>
        </w:rPr>
        <w:t>experimental validation</w:t>
      </w:r>
      <w:r w:rsidR="29F2F358" w:rsidRPr="004F7715">
        <w:rPr>
          <w:highlight w:val="green"/>
          <w:lang w:val="en-US"/>
          <w:rPrChange w:id="1800" w:author="Hellmann, Simon" w:date="2025-08-29T18:21:00Z">
            <w:rPr>
              <w:lang w:val="en-US"/>
            </w:rPr>
          </w:rPrChange>
        </w:rPr>
        <w:t>.</w:t>
      </w:r>
      <w:bookmarkStart w:id="1801" w:name="_GoBack"/>
      <w:bookmarkEnd w:id="1801"/>
      <w:r w:rsidR="29F2F358" w:rsidRPr="29F2F358">
        <w:rPr>
          <w:lang w:val="en-US"/>
        </w:rPr>
        <w:t xml:space="preserve"> </w:t>
      </w:r>
    </w:p>
    <w:p w14:paraId="6AFC489F" w14:textId="0A3E0107" w:rsidR="00CF5B9B" w:rsidRPr="00053C38" w:rsidRDefault="00CF5B9B" w:rsidP="00CF5B9B">
      <w:pPr>
        <w:pStyle w:val="berschrift1"/>
        <w:rPr>
          <w:lang w:val="en-GB"/>
        </w:rPr>
      </w:pPr>
      <w:r w:rsidRPr="00053C38">
        <w:rPr>
          <w:lang w:val="en-GB"/>
        </w:rPr>
        <w:t xml:space="preserve">Supplementary </w:t>
      </w:r>
      <w:del w:id="1802" w:author="Hellmann, Simon" w:date="2025-08-27T18:00:00Z">
        <w:r w:rsidR="00854416" w:rsidDel="005D3388">
          <w:rPr>
            <w:lang w:val="en-GB"/>
          </w:rPr>
          <w:delText>Information</w:delText>
        </w:r>
      </w:del>
      <w:ins w:id="1803" w:author="Hellmann, Simon" w:date="2025-08-27T18:00:00Z">
        <w:r w:rsidR="005D3388">
          <w:rPr>
            <w:lang w:val="en-GB"/>
          </w:rPr>
          <w:t>Ma</w:t>
        </w:r>
      </w:ins>
      <w:ins w:id="1804" w:author="Hellmann, Simon" w:date="2025-08-27T18:01:00Z">
        <w:r w:rsidR="005D3388">
          <w:rPr>
            <w:lang w:val="en-GB"/>
          </w:rPr>
          <w:t>terial</w:t>
        </w:r>
      </w:ins>
    </w:p>
    <w:p w14:paraId="63B75760" w14:textId="503DA5BF" w:rsidR="00CF5B9B" w:rsidRPr="00053C38" w:rsidRDefault="6293A840" w:rsidP="6293A840">
      <w:pPr>
        <w:spacing w:after="0" w:line="480" w:lineRule="auto"/>
        <w:ind w:right="23"/>
        <w:contextualSpacing/>
        <w:jc w:val="left"/>
        <w:rPr>
          <w:rFonts w:cs="Calibri"/>
          <w:lang w:val="en-GB"/>
        </w:rPr>
      </w:pPr>
      <w:r w:rsidRPr="00C91A07">
        <w:rPr>
          <w:rFonts w:cs="Calibri"/>
          <w:highlight w:val="yellow"/>
          <w:lang w:val="en-GB"/>
          <w:rPrChange w:id="1805" w:author="Hellmann, Simon" w:date="2025-08-31T18:12:00Z">
            <w:rPr>
              <w:rFonts w:cs="Calibri"/>
              <w:lang w:val="en-GB"/>
            </w:rPr>
          </w:rPrChange>
        </w:rPr>
        <w:t xml:space="preserve">E-supplementary </w:t>
      </w:r>
      <w:del w:id="1806" w:author="Hellmann, Simon" w:date="2025-08-27T18:01:00Z">
        <w:r w:rsidR="00854416" w:rsidRPr="00C91A07" w:rsidDel="005D3388">
          <w:rPr>
            <w:rFonts w:cs="Calibri"/>
            <w:highlight w:val="yellow"/>
            <w:lang w:val="en-GB"/>
            <w:rPrChange w:id="1807" w:author="Hellmann, Simon" w:date="2025-08-31T18:12:00Z">
              <w:rPr>
                <w:rFonts w:cs="Calibri"/>
                <w:lang w:val="en-GB"/>
              </w:rPr>
            </w:rPrChange>
          </w:rPr>
          <w:delText xml:space="preserve">information </w:delText>
        </w:r>
      </w:del>
      <w:ins w:id="1808" w:author="Hellmann, Simon" w:date="2025-08-27T18:01:00Z">
        <w:r w:rsidR="005D3388" w:rsidRPr="00C91A07">
          <w:rPr>
            <w:rFonts w:cs="Calibri"/>
            <w:highlight w:val="yellow"/>
            <w:lang w:val="en-GB"/>
            <w:rPrChange w:id="1809" w:author="Hellmann, Simon" w:date="2025-08-31T18:12:00Z">
              <w:rPr>
                <w:rFonts w:cs="Calibri"/>
                <w:lang w:val="en-GB"/>
              </w:rPr>
            </w:rPrChange>
          </w:rPr>
          <w:t>material</w:t>
        </w:r>
        <w:r w:rsidR="005D3388" w:rsidRPr="6293A840">
          <w:rPr>
            <w:rFonts w:cs="Calibri"/>
            <w:lang w:val="en-GB"/>
          </w:rPr>
          <w:t xml:space="preserve"> </w:t>
        </w:r>
      </w:ins>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Content>
        <w:p w14:paraId="64CEC4C4" w14:textId="77777777" w:rsidR="00C40BC0" w:rsidRDefault="00026F10" w:rsidP="00C40BC0">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C40BC0">
            <w:rPr>
              <w:lang w:val="en-US"/>
            </w:rPr>
            <w:t>References</w:t>
          </w:r>
        </w:p>
        <w:p w14:paraId="42499189" w14:textId="77777777" w:rsidR="00C40BC0" w:rsidRDefault="00C40BC0" w:rsidP="00C40BC0">
          <w:pPr>
            <w:pStyle w:val="CitaviBibliographyEntry"/>
            <w:rPr>
              <w:lang w:val="en-US"/>
            </w:rPr>
          </w:pPr>
          <w:bookmarkStart w:id="1810" w:name="_CTVL001ce84fcaa19714f3eaecf12eb0cce63cb"/>
          <w:r>
            <w:rPr>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438275BF" w14:textId="77777777" w:rsidR="00C40BC0" w:rsidRDefault="00C40BC0" w:rsidP="00C40BC0">
          <w:pPr>
            <w:pStyle w:val="CitaviBibliographyEntry"/>
            <w:rPr>
              <w:lang w:val="en-US"/>
            </w:rPr>
          </w:pPr>
          <w:bookmarkStart w:id="1811" w:name="_CTVL001d599b102b75942ca8a0deb086b2e9395"/>
          <w:bookmarkEnd w:id="1810"/>
          <w:r>
            <w:rPr>
              <w:lang w:val="en-US"/>
            </w:rPr>
            <w:t>Ahmed, S.; Einfalt, D.; Kazda, M. (2016): Co-Digestion of Sugar Beet Silage Increases Biogas Yield from Fibrous Substrates.</w:t>
          </w:r>
          <w:bookmarkEnd w:id="1811"/>
          <w:r>
            <w:rPr>
              <w:lang w:val="en-US"/>
            </w:rPr>
            <w:t xml:space="preserve"> </w:t>
          </w:r>
          <w:r w:rsidRPr="00C40BC0">
            <w:rPr>
              <w:i/>
              <w:lang w:val="en-US"/>
            </w:rPr>
            <w:t>BioMed Research International</w:t>
          </w:r>
          <w:r w:rsidRPr="00C40BC0">
            <w:rPr>
              <w:lang w:val="en-US"/>
            </w:rPr>
            <w:t>, 2147513.</w:t>
          </w:r>
        </w:p>
        <w:p w14:paraId="49C00A47" w14:textId="77777777" w:rsidR="00C40BC0" w:rsidRDefault="00C40BC0" w:rsidP="00C40BC0">
          <w:pPr>
            <w:pStyle w:val="CitaviBibliographyEntry"/>
            <w:rPr>
              <w:lang w:val="en-US"/>
            </w:rPr>
          </w:pPr>
          <w:bookmarkStart w:id="1812" w:name="_CTVL0016bd1d4aea060468891b9514b055eff15"/>
          <w:r>
            <w:rPr>
              <w:lang w:val="en-US"/>
            </w:rPr>
            <w:t>Ahmed, W.; Rodríguez, J. (2020): A model predictive optimal control system for the practical automatic start-up of anaerobic digesters.</w:t>
          </w:r>
          <w:bookmarkEnd w:id="1812"/>
          <w:r>
            <w:rPr>
              <w:lang w:val="en-US"/>
            </w:rPr>
            <w:t xml:space="preserve"> </w:t>
          </w:r>
          <w:r w:rsidRPr="00C40BC0">
            <w:rPr>
              <w:i/>
              <w:lang w:val="en-US"/>
            </w:rPr>
            <w:t xml:space="preserve">Water Research </w:t>
          </w:r>
          <w:r w:rsidRPr="00C40BC0">
            <w:rPr>
              <w:lang w:val="en-US"/>
            </w:rPr>
            <w:t>174, 115599.</w:t>
          </w:r>
        </w:p>
        <w:p w14:paraId="7F5F4BF7" w14:textId="77777777" w:rsidR="00C40BC0" w:rsidRDefault="00C40BC0" w:rsidP="00C40BC0">
          <w:pPr>
            <w:pStyle w:val="CitaviBibliographyEntry"/>
            <w:rPr>
              <w:lang w:val="en-US"/>
            </w:rPr>
          </w:pPr>
          <w:bookmarkStart w:id="1813" w:name="_CTVL001d3b480f1dea94134bfd53e992211490b"/>
          <w:r>
            <w:rPr>
              <w:lang w:val="en-US"/>
            </w:rPr>
            <w:lastRenderedPageBreak/>
            <w:t>Batstone, D. J.; Keller, J.; Angelidaki, I.; Kalyuzhnyi, S. V.; Pavlostathis, S. G.; Rozzi, A.; Sanders, W.; Siegrist, H.; Vavilin, V. A. (2002): The IWA Anaerobic Digestion Model No 1 (ADM1).</w:t>
          </w:r>
          <w:bookmarkEnd w:id="1813"/>
          <w:r>
            <w:rPr>
              <w:lang w:val="en-US"/>
            </w:rPr>
            <w:t xml:space="preserve"> </w:t>
          </w:r>
          <w:r w:rsidRPr="00C40BC0">
            <w:rPr>
              <w:i/>
              <w:lang w:val="en-US"/>
            </w:rPr>
            <w:t xml:space="preserve">Water Science and Technology </w:t>
          </w:r>
          <w:r w:rsidRPr="00C40BC0">
            <w:rPr>
              <w:lang w:val="en-US"/>
            </w:rPr>
            <w:t>45 (10), 65–73.</w:t>
          </w:r>
        </w:p>
        <w:p w14:paraId="32837404" w14:textId="77777777" w:rsidR="00C40BC0" w:rsidRDefault="00C40BC0" w:rsidP="00C40BC0">
          <w:pPr>
            <w:pStyle w:val="CitaviBibliographyEntry"/>
            <w:rPr>
              <w:lang w:val="en-US"/>
            </w:rPr>
          </w:pPr>
          <w:bookmarkStart w:id="1814" w:name="_CTVL001cd89f87a82494c46bff9942b710f6027"/>
          <w:r>
            <w:rPr>
              <w:lang w:val="en-US"/>
            </w:rPr>
            <w:t>Bernard, O.; Hadj-Sadok, Z.; Dochain, D.; Genovesi, A.; Steyer, J. P. (2001): Dynamical model development and parameter identification for an anaerobic wastewater treatment process.</w:t>
          </w:r>
          <w:bookmarkEnd w:id="1814"/>
          <w:r>
            <w:rPr>
              <w:lang w:val="en-US"/>
            </w:rPr>
            <w:t xml:space="preserve"> </w:t>
          </w:r>
          <w:r w:rsidRPr="00C40BC0">
            <w:rPr>
              <w:i/>
              <w:lang w:val="en-US"/>
            </w:rPr>
            <w:t xml:space="preserve">Biotechnology and Bioengineering </w:t>
          </w:r>
          <w:r w:rsidRPr="00C40BC0">
            <w:rPr>
              <w:lang w:val="en-US"/>
            </w:rPr>
            <w:t>75 (4), 424–438.</w:t>
          </w:r>
        </w:p>
        <w:p w14:paraId="4B4A4877" w14:textId="77777777" w:rsidR="00C40BC0" w:rsidRDefault="00C40BC0" w:rsidP="00C40BC0">
          <w:pPr>
            <w:pStyle w:val="CitaviBibliographyEntry"/>
            <w:rPr>
              <w:lang w:val="en-US"/>
            </w:rPr>
          </w:pPr>
          <w:bookmarkStart w:id="1815" w:name="_CTVL0017cf08b89c4ed4dafbbf7bd199ca7af9d"/>
          <w:r>
            <w:rPr>
              <w:lang w:val="en-US"/>
            </w:rPr>
            <w:t>Biegler, L. T. (2010): Nonlinear programming. Concepts, algorithms, and applications to chemical processes. Philadelphia, Pa.: SIAM (MOS-SIAM series on optimization, 10).</w:t>
          </w:r>
        </w:p>
        <w:p w14:paraId="064406AD" w14:textId="77777777" w:rsidR="00C40BC0" w:rsidRDefault="00C40BC0" w:rsidP="00C40BC0">
          <w:pPr>
            <w:pStyle w:val="CitaviBibliographyEntry"/>
            <w:rPr>
              <w:lang w:val="en-US"/>
            </w:rPr>
          </w:pPr>
          <w:bookmarkStart w:id="1816" w:name="_CTVL001f946c55861c14065a6faac3de0573d70"/>
          <w:bookmarkEnd w:id="1815"/>
          <w:r>
            <w:rPr>
              <w:lang w:val="en-US"/>
            </w:rPr>
            <w:t>Bonk, F.; Popp, D.; Weinrich, S.; Sträuber, H.; Kleinsteuber, S.; Harms, H.; Centler, F. (2018): Intermittent fasting for microbes: how discontinuous feeding increases functional stability in anaerobic digestion.</w:t>
          </w:r>
          <w:bookmarkEnd w:id="1816"/>
          <w:r>
            <w:rPr>
              <w:lang w:val="en-US"/>
            </w:rPr>
            <w:t xml:space="preserve"> </w:t>
          </w:r>
          <w:r w:rsidRPr="00C40BC0">
            <w:rPr>
              <w:i/>
              <w:lang w:val="en-US"/>
            </w:rPr>
            <w:t xml:space="preserve">Biotechnology for Biofuels and Bioproducts </w:t>
          </w:r>
          <w:r w:rsidRPr="00C40BC0">
            <w:rPr>
              <w:lang w:val="en-US"/>
            </w:rPr>
            <w:t>11, 274.</w:t>
          </w:r>
        </w:p>
        <w:p w14:paraId="11135DC2" w14:textId="77777777" w:rsidR="00C40BC0" w:rsidRDefault="00C40BC0" w:rsidP="00C40BC0">
          <w:pPr>
            <w:pStyle w:val="CitaviBibliographyEntry"/>
            <w:rPr>
              <w:lang w:val="en-US"/>
            </w:rPr>
          </w:pPr>
          <w:bookmarkStart w:id="1817" w:name="_CTVL001abb9dfefffdb424ba289fe6241f04073"/>
          <w:r>
            <w:rPr>
              <w:lang w:val="en-US"/>
            </w:rPr>
            <w:t>Dandikas, V.; Heuwinkel, H.; Lichti, F.; Eckl, T.; Drewes, J. E.; Koch, K. (2018): Correlation between hydrolysis rate constant and chemical composition of energy crops.</w:t>
          </w:r>
          <w:bookmarkEnd w:id="1817"/>
          <w:r>
            <w:rPr>
              <w:lang w:val="en-US"/>
            </w:rPr>
            <w:t xml:space="preserve"> </w:t>
          </w:r>
          <w:r w:rsidRPr="00C40BC0">
            <w:rPr>
              <w:i/>
              <w:lang w:val="en-US"/>
            </w:rPr>
            <w:t xml:space="preserve">Renewable Energy </w:t>
          </w:r>
          <w:r w:rsidRPr="00C40BC0">
            <w:rPr>
              <w:lang w:val="en-US"/>
            </w:rPr>
            <w:t>118, 34–42.</w:t>
          </w:r>
        </w:p>
        <w:p w14:paraId="24C3E6DE" w14:textId="77777777" w:rsidR="00C40BC0" w:rsidRDefault="00C40BC0" w:rsidP="00C40BC0">
          <w:pPr>
            <w:pStyle w:val="CitaviBibliographyEntry"/>
            <w:rPr>
              <w:lang w:val="en-US"/>
            </w:rPr>
          </w:pPr>
          <w:bookmarkStart w:id="1818" w:name="_CTVL0016a321e2a7ea74dae80122740f454d057"/>
          <w:r>
            <w:rPr>
              <w:lang w:val="en-US"/>
            </w:rPr>
            <w:t>Daniel</w:t>
          </w:r>
          <w:r>
            <w:rPr>
              <w:rFonts w:ascii="Times New Roman" w:hAnsi="Times New Roman" w:cs="Times New Roman"/>
              <w:lang w:val="en-US"/>
            </w:rPr>
            <w:t>‐</w:t>
          </w:r>
          <w:r>
            <w:rPr>
              <w:lang w:val="en-US"/>
            </w:rPr>
            <w:t>Gromke, J.; Rensberg, N.; Denysenko, V.; Stinner, W.; Schmalfuß, T.; Scheftelowitz, M.; Nelles, M.; Liebetrau, J. (2018): Current Developments in Production and Utilization of Biogas and Biomethane in Germany.</w:t>
          </w:r>
          <w:bookmarkEnd w:id="1818"/>
          <w:r>
            <w:rPr>
              <w:lang w:val="en-US"/>
            </w:rPr>
            <w:t xml:space="preserve"> </w:t>
          </w:r>
          <w:r w:rsidRPr="00C40BC0">
            <w:rPr>
              <w:i/>
              <w:lang w:val="en-US"/>
            </w:rPr>
            <w:t xml:space="preserve">Chemie Ingenieur Technik </w:t>
          </w:r>
          <w:r w:rsidRPr="00C40BC0">
            <w:rPr>
              <w:lang w:val="en-US"/>
            </w:rPr>
            <w:t>90 (1-2), 17–35.</w:t>
          </w:r>
        </w:p>
        <w:p w14:paraId="6DEF92A6" w14:textId="77777777" w:rsidR="00C40BC0" w:rsidRDefault="00C40BC0" w:rsidP="00C40BC0">
          <w:pPr>
            <w:pStyle w:val="CitaviBibliographyEntry"/>
            <w:rPr>
              <w:lang w:val="en-US"/>
            </w:rPr>
          </w:pPr>
          <w:bookmarkStart w:id="1819" w:name="_CTVL0012b2e3149523a4957bf15cdab053b8326"/>
          <w:r>
            <w:rPr>
              <w:lang w:val="en-US"/>
            </w:rPr>
            <w:t>Delory, F.; Neubauer, P.; Weinrich, S. (2025): Uncertainty Analysis of a Simplified ADM1 Applied to Dynamic Agricultural Experimental Data.</w:t>
          </w:r>
          <w:bookmarkEnd w:id="1819"/>
          <w:r>
            <w:rPr>
              <w:lang w:val="en-US"/>
            </w:rPr>
            <w:t xml:space="preserve"> </w:t>
          </w:r>
          <w:r w:rsidRPr="00C40BC0">
            <w:rPr>
              <w:i/>
              <w:lang w:val="en-US"/>
            </w:rPr>
            <w:t xml:space="preserve">Water Science &amp; Technology </w:t>
          </w:r>
          <w:r w:rsidRPr="00C40BC0">
            <w:rPr>
              <w:lang w:val="en-US"/>
            </w:rPr>
            <w:t>(Special Issue, "Anaerobic Digestion: Towards a More Sustainable Future").</w:t>
          </w:r>
        </w:p>
        <w:p w14:paraId="0608BB95" w14:textId="77777777" w:rsidR="00C40BC0" w:rsidRDefault="00C40BC0" w:rsidP="00C40BC0">
          <w:pPr>
            <w:pStyle w:val="CitaviBibliographyEntry"/>
            <w:rPr>
              <w:lang w:val="en-US"/>
            </w:rPr>
          </w:pPr>
          <w:bookmarkStart w:id="1820" w:name="_CTVL0011527233a22f74eba9d3072e8cd87597e"/>
          <w:r>
            <w:rPr>
              <w:lang w:val="en-US"/>
            </w:rPr>
            <w:t>Dittmer, C.; Ohnmacht, B.; Krümpel, J.; Lemmer, A. (2022): Model Predictive Control: Demand-Orientated, Load-Flexible, Full-Scale Biogas Production.</w:t>
          </w:r>
          <w:bookmarkEnd w:id="1820"/>
          <w:r>
            <w:rPr>
              <w:lang w:val="en-US"/>
            </w:rPr>
            <w:t xml:space="preserve"> </w:t>
          </w:r>
          <w:r w:rsidRPr="00C40BC0">
            <w:rPr>
              <w:i/>
              <w:lang w:val="en-US"/>
            </w:rPr>
            <w:t xml:space="preserve">Microorganisms </w:t>
          </w:r>
          <w:r w:rsidRPr="00C40BC0">
            <w:rPr>
              <w:lang w:val="en-US"/>
            </w:rPr>
            <w:t>10 (4), 804.</w:t>
          </w:r>
        </w:p>
        <w:p w14:paraId="05E0CC24" w14:textId="77777777" w:rsidR="00C40BC0" w:rsidRDefault="00C40BC0" w:rsidP="00C40BC0">
          <w:pPr>
            <w:pStyle w:val="CitaviBibliographyEntry"/>
            <w:rPr>
              <w:lang w:val="en-US"/>
            </w:rPr>
          </w:pPr>
          <w:bookmarkStart w:id="1821" w:name="_CTVL0016519229e1dad4b89ad301d7d009cbc69"/>
          <w:r>
            <w:rPr>
              <w:lang w:val="en-US"/>
            </w:rPr>
            <w:t>Donoso-Bravo, A.; Sadino-Riquelme, M. C.; Zorrilla, F.; Hansen, F. (2025): Making waves: Extracting more insights from anaerobic batch tests - a modeling perspective on production rates.</w:t>
          </w:r>
          <w:bookmarkEnd w:id="1821"/>
          <w:r>
            <w:rPr>
              <w:lang w:val="en-US"/>
            </w:rPr>
            <w:t xml:space="preserve"> </w:t>
          </w:r>
          <w:r w:rsidRPr="00C40BC0">
            <w:rPr>
              <w:i/>
              <w:lang w:val="en-US"/>
            </w:rPr>
            <w:t xml:space="preserve">Water Research </w:t>
          </w:r>
          <w:r w:rsidRPr="00C40BC0">
            <w:rPr>
              <w:lang w:val="en-US"/>
            </w:rPr>
            <w:t>286, 124203.</w:t>
          </w:r>
        </w:p>
        <w:p w14:paraId="5D579534" w14:textId="77777777" w:rsidR="00C40BC0" w:rsidRDefault="00C40BC0" w:rsidP="00C40BC0">
          <w:pPr>
            <w:pStyle w:val="CitaviBibliographyEntry"/>
            <w:rPr>
              <w:lang w:val="en-US"/>
            </w:rPr>
          </w:pPr>
          <w:bookmarkStart w:id="1822" w:name="_CTVL0018b4156a579284c11956711fbe076bad0"/>
          <w:r>
            <w:rPr>
              <w:lang w:val="en-US"/>
            </w:rPr>
            <w:t>Fiedler, F.; Karg, B.; Lüken, L.; Brandner, D.; Heinlein, M.; Brabender, F.; Lucia, S. (2023): do-mpc: Towards FAIR nonlinear and robust model predictive control.</w:t>
          </w:r>
          <w:bookmarkEnd w:id="1822"/>
          <w:r>
            <w:rPr>
              <w:lang w:val="en-US"/>
            </w:rPr>
            <w:t xml:space="preserve"> </w:t>
          </w:r>
          <w:r w:rsidRPr="00C40BC0">
            <w:rPr>
              <w:i/>
              <w:lang w:val="en-US"/>
            </w:rPr>
            <w:t xml:space="preserve">Control Engineering Practice </w:t>
          </w:r>
          <w:r w:rsidRPr="00C40BC0">
            <w:rPr>
              <w:lang w:val="en-US"/>
            </w:rPr>
            <w:t>140, 105676.</w:t>
          </w:r>
        </w:p>
        <w:p w14:paraId="338DA060" w14:textId="77777777" w:rsidR="00C40BC0" w:rsidRDefault="00C40BC0" w:rsidP="00C40BC0">
          <w:pPr>
            <w:pStyle w:val="CitaviBibliographyEntry"/>
            <w:rPr>
              <w:lang w:val="en-US"/>
            </w:rPr>
          </w:pPr>
          <w:bookmarkStart w:id="1823" w:name="_CTVL001e48928d35d2345349c7085abe4257f69"/>
          <w:r>
            <w:rPr>
              <w:lang w:val="en-US"/>
            </w:rPr>
            <w:t>Finlayson, B. A. (1980): Orthogonal collocation on finite elements—progress and potential.</w:t>
          </w:r>
          <w:bookmarkEnd w:id="1823"/>
          <w:r>
            <w:rPr>
              <w:lang w:val="en-US"/>
            </w:rPr>
            <w:t xml:space="preserve"> </w:t>
          </w:r>
          <w:r w:rsidRPr="00C40BC0">
            <w:rPr>
              <w:i/>
              <w:lang w:val="en-US"/>
            </w:rPr>
            <w:t xml:space="preserve">Mathematics and Computers in Simulation </w:t>
          </w:r>
          <w:r w:rsidRPr="00C40BC0">
            <w:rPr>
              <w:lang w:val="en-US"/>
            </w:rPr>
            <w:t>22 (1), 11–17.</w:t>
          </w:r>
        </w:p>
        <w:p w14:paraId="4A56DCB0" w14:textId="77777777" w:rsidR="00C40BC0" w:rsidRDefault="00C40BC0" w:rsidP="00C40BC0">
          <w:pPr>
            <w:pStyle w:val="CitaviBibliographyEntry"/>
            <w:rPr>
              <w:lang w:val="en-US"/>
            </w:rPr>
          </w:pPr>
          <w:bookmarkStart w:id="1824" w:name="_CTVL0019a3197eb6c494dff8d212b66c5111b25"/>
          <w:r>
            <w:rPr>
              <w:lang w:val="en-US"/>
            </w:rPr>
            <w:lastRenderedPageBreak/>
            <w:t>Fisgativa, H.; Zennaro, B.; Charnier, C.; Richard, C.; Accarion, G.; Béline, F. (2020): Comprehensive determination of input state variables dataset required for anaerobic digestion modelling (ADM1) based on characterisation of organic substrates.</w:t>
          </w:r>
          <w:bookmarkEnd w:id="1824"/>
          <w:r>
            <w:rPr>
              <w:lang w:val="en-US"/>
            </w:rPr>
            <w:t xml:space="preserve"> </w:t>
          </w:r>
          <w:r w:rsidRPr="00C40BC0">
            <w:rPr>
              <w:i/>
              <w:lang w:val="en-US"/>
            </w:rPr>
            <w:t xml:space="preserve">Data in Brief </w:t>
          </w:r>
          <w:r w:rsidRPr="00C40BC0">
            <w:rPr>
              <w:lang w:val="en-US"/>
            </w:rPr>
            <w:t>29, 105212.</w:t>
          </w:r>
        </w:p>
        <w:p w14:paraId="517BF8AC" w14:textId="77777777" w:rsidR="00C40BC0" w:rsidRDefault="00C40BC0" w:rsidP="00C40BC0">
          <w:pPr>
            <w:pStyle w:val="CitaviBibliographyEntry"/>
            <w:rPr>
              <w:lang w:val="en-US"/>
            </w:rPr>
          </w:pPr>
          <w:bookmarkStart w:id="1825" w:name="_CTVL001a37ad25d8cc144a9b343f22d0b23a69b"/>
          <w:r>
            <w:rPr>
              <w:lang w:val="en-US"/>
            </w:rPr>
            <w:t>Gaida, D.; Wolf, C.; Bongards, M. (2017): Feed control of anaerobic digestion processes for renewable energy production.</w:t>
          </w:r>
          <w:bookmarkEnd w:id="1825"/>
          <w:r>
            <w:rPr>
              <w:lang w:val="en-US"/>
            </w:rPr>
            <w:t xml:space="preserve"> </w:t>
          </w:r>
          <w:r w:rsidRPr="00C40BC0">
            <w:rPr>
              <w:i/>
              <w:lang w:val="en-US"/>
            </w:rPr>
            <w:t xml:space="preserve">Renewable and Sustainable Energy Reviews </w:t>
          </w:r>
          <w:r w:rsidRPr="00C40BC0">
            <w:rPr>
              <w:lang w:val="en-US"/>
            </w:rPr>
            <w:t>68, 869–875.</w:t>
          </w:r>
        </w:p>
        <w:p w14:paraId="194B912D" w14:textId="77777777" w:rsidR="00C40BC0" w:rsidRDefault="00C40BC0" w:rsidP="00C40BC0">
          <w:pPr>
            <w:pStyle w:val="CitaviBibliographyEntry"/>
            <w:rPr>
              <w:lang w:val="en-US"/>
            </w:rPr>
          </w:pPr>
          <w:bookmarkStart w:id="1826" w:name="_CTVL00145041b9c08e74331817b3fb33f56ae73"/>
          <w:r>
            <w:rPr>
              <w:lang w:val="en-US"/>
            </w:rPr>
            <w:t>García-Sandoval, J. P.; Méndez-Acosta, H. O.; González-Alvarez, V.; Schaum, A.; Alvarez, J. (2016): VFA robust control of an anaerobic digestion pilot plant: experimental implementation.</w:t>
          </w:r>
          <w:bookmarkEnd w:id="1826"/>
          <w:r>
            <w:rPr>
              <w:lang w:val="en-US"/>
            </w:rPr>
            <w:t xml:space="preserve"> </w:t>
          </w:r>
          <w:r w:rsidRPr="00C40BC0">
            <w:rPr>
              <w:i/>
              <w:lang w:val="en-US"/>
            </w:rPr>
            <w:t xml:space="preserve">IFAC-PapersOnLine </w:t>
          </w:r>
          <w:r w:rsidRPr="00C40BC0">
            <w:rPr>
              <w:lang w:val="en-US"/>
            </w:rPr>
            <w:t>49 (7), 973–977.</w:t>
          </w:r>
        </w:p>
        <w:p w14:paraId="10E66C53" w14:textId="77777777" w:rsidR="00C40BC0" w:rsidRDefault="00C40BC0" w:rsidP="00C40BC0">
          <w:pPr>
            <w:pStyle w:val="CitaviBibliographyEntry"/>
            <w:rPr>
              <w:lang w:val="en-US"/>
            </w:rPr>
          </w:pPr>
          <w:bookmarkStart w:id="1827" w:name="_CTVL001716f4881f40d4fffbeec3badb186409e"/>
          <w:r>
            <w:rPr>
              <w:lang w:val="en-US"/>
            </w:rPr>
            <w:t>Gehring, T.; Lübken, M.; Koch, K.; Wichern, M. (2013): ADM1 simulation of the thermophilic mono-fermentation of maize silage – Use of an uncertainty analysis for substrate characterization. In</w:t>
          </w:r>
          <w:bookmarkEnd w:id="1827"/>
          <w:r>
            <w:rPr>
              <w:lang w:val="en-US"/>
            </w:rPr>
            <w:t xml:space="preserve"> </w:t>
          </w:r>
          <w:r w:rsidRPr="00C40BC0">
            <w:rPr>
              <w:i/>
              <w:lang w:val="en-US"/>
            </w:rPr>
            <w:t>13th World Congress on Anaerobic Digestion: Recovering (bio)Resources for the World</w:t>
          </w:r>
          <w:r w:rsidRPr="00C40BC0">
            <w:rPr>
              <w:lang w:val="en-US"/>
            </w:rPr>
            <w:t>.</w:t>
          </w:r>
        </w:p>
        <w:p w14:paraId="22058061" w14:textId="77777777" w:rsidR="00C40BC0" w:rsidRDefault="00C40BC0" w:rsidP="00C40BC0">
          <w:pPr>
            <w:pStyle w:val="CitaviBibliographyEntry"/>
            <w:rPr>
              <w:lang w:val="en-US"/>
            </w:rPr>
          </w:pPr>
          <w:bookmarkStart w:id="1828" w:name="_CTVL001dda7a75174c24a08aa2c4f6bc7c02285"/>
          <w:r>
            <w:rPr>
              <w:lang w:val="en-US"/>
            </w:rPr>
            <w:t>Hafner, S. D.; Fruteau de Laclos, H.; Koch, K.; Holliger, C. (2020): Improving Inter-Laboratory Reproducibility in Measurement of Biochemical Methane Potential (BMP).</w:t>
          </w:r>
          <w:bookmarkEnd w:id="1828"/>
          <w:r>
            <w:rPr>
              <w:lang w:val="en-US"/>
            </w:rPr>
            <w:t xml:space="preserve"> </w:t>
          </w:r>
          <w:r w:rsidRPr="00C40BC0">
            <w:rPr>
              <w:i/>
              <w:lang w:val="en-US"/>
            </w:rPr>
            <w:t xml:space="preserve">Water </w:t>
          </w:r>
          <w:r w:rsidRPr="00C40BC0">
            <w:rPr>
              <w:lang w:val="en-US"/>
            </w:rPr>
            <w:t>12 (6), 1752.</w:t>
          </w:r>
        </w:p>
        <w:p w14:paraId="210267CA" w14:textId="77777777" w:rsidR="00C40BC0" w:rsidRDefault="00C40BC0" w:rsidP="00C40BC0">
          <w:pPr>
            <w:pStyle w:val="CitaviBibliographyEntry"/>
            <w:rPr>
              <w:lang w:val="en-US"/>
            </w:rPr>
          </w:pPr>
          <w:bookmarkStart w:id="1829" w:name="_CTVL0012bd31ee52dd149399037a277cf967998"/>
          <w:r>
            <w:rPr>
              <w:lang w:val="en-US"/>
            </w:rPr>
            <w:t>Hahn, H.; Ganagin, W.; Hartmann, K.; Wachendorf, M. (2014): Cost analysis of concepts for a demand oriented biogas supply for flexible power generation.</w:t>
          </w:r>
          <w:bookmarkEnd w:id="1829"/>
          <w:r>
            <w:rPr>
              <w:lang w:val="en-US"/>
            </w:rPr>
            <w:t xml:space="preserve"> </w:t>
          </w:r>
          <w:r w:rsidRPr="00C40BC0">
            <w:rPr>
              <w:i/>
              <w:lang w:val="en-US"/>
            </w:rPr>
            <w:t xml:space="preserve">Bioresource Technology </w:t>
          </w:r>
          <w:r w:rsidRPr="00C40BC0">
            <w:rPr>
              <w:lang w:val="en-US"/>
            </w:rPr>
            <w:t>170, 211–220.</w:t>
          </w:r>
        </w:p>
        <w:p w14:paraId="60266767" w14:textId="77777777" w:rsidR="00C40BC0" w:rsidRDefault="00C40BC0" w:rsidP="00C40BC0">
          <w:pPr>
            <w:pStyle w:val="CitaviBibliographyEntry"/>
            <w:rPr>
              <w:lang w:val="en-US"/>
            </w:rPr>
          </w:pPr>
          <w:bookmarkStart w:id="1830"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1830"/>
          <w:r>
            <w:rPr>
              <w:lang w:val="en-US"/>
            </w:rPr>
            <w:t xml:space="preserve"> </w:t>
          </w:r>
          <w:r w:rsidRPr="00C40BC0">
            <w:rPr>
              <w:i/>
              <w:lang w:val="en-US"/>
            </w:rPr>
            <w:t xml:space="preserve">Energies </w:t>
          </w:r>
          <w:r w:rsidRPr="00C40BC0">
            <w:rPr>
              <w:lang w:val="en-US"/>
            </w:rPr>
            <w:t>9 (5), 368.</w:t>
          </w:r>
        </w:p>
        <w:p w14:paraId="54B7CDFE" w14:textId="77777777" w:rsidR="00C40BC0" w:rsidRDefault="00C40BC0" w:rsidP="00C40BC0">
          <w:pPr>
            <w:pStyle w:val="CitaviBibliographyEntry"/>
            <w:rPr>
              <w:lang w:val="en-US"/>
            </w:rPr>
          </w:pPr>
          <w:bookmarkStart w:id="1831" w:name="_CTVL00162194bb43f664366b430ad14f4eeee4e"/>
          <w:r>
            <w:rPr>
              <w:lang w:val="en-US"/>
            </w:rPr>
            <w:t>Jimenez, J.; Latrille, E.; Harmand, J.; Robles, A.; Ferrer, J.; Steyer, J.-P. (2015): Instrumentation and control of anaerobic digestion processes.</w:t>
          </w:r>
          <w:bookmarkEnd w:id="1831"/>
          <w:r>
            <w:rPr>
              <w:lang w:val="en-US"/>
            </w:rPr>
            <w:t xml:space="preserve"> </w:t>
          </w:r>
          <w:r w:rsidRPr="00C40BC0">
            <w:rPr>
              <w:i/>
              <w:lang w:val="en-US"/>
            </w:rPr>
            <w:t xml:space="preserve">Reviews in Environmental Science and Bio/Technology </w:t>
          </w:r>
          <w:r w:rsidRPr="00C40BC0">
            <w:rPr>
              <w:lang w:val="en-US"/>
            </w:rPr>
            <w:t>14 (4), 615–648.</w:t>
          </w:r>
        </w:p>
        <w:p w14:paraId="432AA561" w14:textId="77777777" w:rsidR="00C40BC0" w:rsidRDefault="00C40BC0" w:rsidP="00C40BC0">
          <w:pPr>
            <w:pStyle w:val="CitaviBibliographyEntry"/>
            <w:rPr>
              <w:lang w:val="en-US"/>
            </w:rPr>
          </w:pPr>
          <w:bookmarkStart w:id="1832"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1832"/>
          <w:r>
            <w:rPr>
              <w:lang w:val="en-US"/>
            </w:rPr>
            <w:t xml:space="preserve"> </w:t>
          </w:r>
          <w:r w:rsidRPr="00C40BC0">
            <w:rPr>
              <w:i/>
              <w:lang w:val="en-US"/>
            </w:rPr>
            <w:t xml:space="preserve">Energies </w:t>
          </w:r>
          <w:r w:rsidRPr="00C40BC0">
            <w:rPr>
              <w:lang w:val="en-US"/>
            </w:rPr>
            <w:t>15 (16), 5827.</w:t>
          </w:r>
        </w:p>
        <w:p w14:paraId="11D0899E" w14:textId="77777777" w:rsidR="00C40BC0" w:rsidRDefault="00C40BC0" w:rsidP="00C40BC0">
          <w:pPr>
            <w:pStyle w:val="CitaviBibliographyEntry"/>
            <w:rPr>
              <w:lang w:val="en-US"/>
            </w:rPr>
          </w:pPr>
          <w:bookmarkStart w:id="1833" w:name="_CTVL00109d29270eb9947939a5023fd459758f8"/>
          <w:r>
            <w:rPr>
              <w:lang w:val="en-US"/>
            </w:rPr>
            <w:t>Kegl, T.; Torres Jiménez, E.; Kegl, B.; Kovač Kralj, A.; Kegl, M. (2025): Modeling and optimization of anaerobic digestion technology: Current status and future outlook.</w:t>
          </w:r>
          <w:bookmarkEnd w:id="1833"/>
          <w:r>
            <w:rPr>
              <w:lang w:val="en-US"/>
            </w:rPr>
            <w:t xml:space="preserve"> </w:t>
          </w:r>
          <w:r w:rsidRPr="00C40BC0">
            <w:rPr>
              <w:i/>
              <w:lang w:val="en-US"/>
            </w:rPr>
            <w:t xml:space="preserve">Progress in Energy and Combustion Science </w:t>
          </w:r>
          <w:r w:rsidRPr="00C40BC0">
            <w:rPr>
              <w:lang w:val="en-US"/>
            </w:rPr>
            <w:t>106, 101199.</w:t>
          </w:r>
        </w:p>
        <w:p w14:paraId="19BC1EBD" w14:textId="77777777" w:rsidR="00C40BC0" w:rsidRDefault="00C40BC0" w:rsidP="00C40BC0">
          <w:pPr>
            <w:pStyle w:val="CitaviBibliographyEntry"/>
            <w:rPr>
              <w:lang w:val="en-US"/>
            </w:rPr>
          </w:pPr>
          <w:bookmarkStart w:id="1834" w:name="_CTVL001ff6d8e1f22924ae3a8c00567caf17d62"/>
          <w:r>
            <w:rPr>
              <w:lang w:val="en-US"/>
            </w:rPr>
            <w:t>Kil, H.; Li, D.; Xi, Y.; Li, J. (2017): Model predictive control with on-line model identification for anaerobic digestion processes.</w:t>
          </w:r>
          <w:bookmarkEnd w:id="1834"/>
          <w:r>
            <w:rPr>
              <w:lang w:val="en-US"/>
            </w:rPr>
            <w:t xml:space="preserve"> </w:t>
          </w:r>
          <w:r w:rsidRPr="00C40BC0">
            <w:rPr>
              <w:i/>
              <w:lang w:val="en-US"/>
            </w:rPr>
            <w:t xml:space="preserve">Biochemical Engineering Journal </w:t>
          </w:r>
          <w:r w:rsidRPr="00C40BC0">
            <w:rPr>
              <w:lang w:val="en-US"/>
            </w:rPr>
            <w:t>128 (9), 63–75.</w:t>
          </w:r>
        </w:p>
        <w:p w14:paraId="5D08B425" w14:textId="77777777" w:rsidR="00C40BC0" w:rsidRDefault="00C40BC0" w:rsidP="00C40BC0">
          <w:pPr>
            <w:pStyle w:val="CitaviBibliographyEntry"/>
            <w:rPr>
              <w:lang w:val="en-US"/>
            </w:rPr>
          </w:pPr>
          <w:bookmarkStart w:id="1835" w:name="_CTVL001c709e85c77024936b9d07f9ccb35b455"/>
          <w:r>
            <w:rPr>
              <w:lang w:val="en-US"/>
            </w:rPr>
            <w:lastRenderedPageBreak/>
            <w:t>Kim, J. W.; Krausch, N.; Aizpuru, J.; Barz, T.; Lucia, S.; Neubauer, P.; Cruz Bournazou, M. N. (2023): Model predictive control and moving horizon estimation for adaptive optimal bolus feeding in high-throughput cultivation of</w:t>
          </w:r>
          <w:bookmarkEnd w:id="1835"/>
          <w:r>
            <w:rPr>
              <w:lang w:val="en-US"/>
            </w:rPr>
            <w:t xml:space="preserve"> </w:t>
          </w:r>
          <w:r w:rsidRPr="00C40BC0">
            <w:rPr>
              <w:i/>
              <w:lang w:val="en-US"/>
            </w:rPr>
            <w:t>E. coli</w:t>
          </w:r>
          <w:r w:rsidRPr="00C40BC0">
            <w:rPr>
              <w:lang w:val="en-US"/>
            </w:rPr>
            <w:t xml:space="preserve">. </w:t>
          </w:r>
          <w:r w:rsidRPr="00C40BC0">
            <w:rPr>
              <w:i/>
              <w:lang w:val="en-US"/>
            </w:rPr>
            <w:t xml:space="preserve">Computers &amp; Chemical Engineering </w:t>
          </w:r>
          <w:r w:rsidRPr="00C40BC0">
            <w:rPr>
              <w:lang w:val="en-US"/>
            </w:rPr>
            <w:t>172, 108158.</w:t>
          </w:r>
        </w:p>
        <w:p w14:paraId="7A1F9885" w14:textId="77777777" w:rsidR="00C40BC0" w:rsidRDefault="00C40BC0" w:rsidP="00C40BC0">
          <w:pPr>
            <w:pStyle w:val="CitaviBibliographyEntry"/>
            <w:rPr>
              <w:lang w:val="en-US"/>
            </w:rPr>
          </w:pPr>
          <w:bookmarkStart w:id="1836" w:name="_CTVL00138d43eeeeb8144698dbf90b5a413db7f"/>
          <w:r>
            <w:rPr>
              <w:lang w:val="en-US"/>
            </w:rPr>
            <w:t>Koch, K.; Hafner, S. D.; Weinrich, S.; Astals, S.; Holliger, C. (2020): Power and Limitations of Biochemical Methane Potential (BMP) Tests.</w:t>
          </w:r>
          <w:bookmarkEnd w:id="1836"/>
          <w:r>
            <w:rPr>
              <w:lang w:val="en-US"/>
            </w:rPr>
            <w:t xml:space="preserve"> </w:t>
          </w:r>
          <w:r w:rsidRPr="00C40BC0">
            <w:rPr>
              <w:i/>
              <w:lang w:val="en-US"/>
            </w:rPr>
            <w:t xml:space="preserve">Frontiers in Energy Research </w:t>
          </w:r>
          <w:r w:rsidRPr="00C40BC0">
            <w:rPr>
              <w:lang w:val="en-US"/>
            </w:rPr>
            <w:t>8, 63.</w:t>
          </w:r>
        </w:p>
        <w:p w14:paraId="4FB62BEA" w14:textId="77777777" w:rsidR="00C40BC0" w:rsidRDefault="00C40BC0" w:rsidP="00C40BC0">
          <w:pPr>
            <w:pStyle w:val="CitaviBibliographyEntry"/>
            <w:rPr>
              <w:lang w:val="en-US"/>
            </w:rPr>
          </w:pPr>
          <w:bookmarkStart w:id="1837" w:name="_CTVL00183734d8d74ed4a239bcf1c4dc098da8f"/>
          <w:r>
            <w:rPr>
              <w:lang w:val="en-US"/>
            </w:rPr>
            <w:t>Körber, M.; Weinrich, S.; Span, R.; Gerber, M. (2022): Demand-oriented biogas production to cover residual load of an electricity self-sufficient community using a simple kinetic model.</w:t>
          </w:r>
          <w:bookmarkEnd w:id="1837"/>
          <w:r>
            <w:rPr>
              <w:lang w:val="en-US"/>
            </w:rPr>
            <w:t xml:space="preserve"> </w:t>
          </w:r>
          <w:r w:rsidRPr="00C40BC0">
            <w:rPr>
              <w:i/>
              <w:lang w:val="en-US"/>
            </w:rPr>
            <w:t xml:space="preserve">Bioresource Technology </w:t>
          </w:r>
          <w:r w:rsidRPr="00C40BC0">
            <w:rPr>
              <w:lang w:val="en-US"/>
            </w:rPr>
            <w:t>361, 127664.</w:t>
          </w:r>
        </w:p>
        <w:p w14:paraId="5D65E30E" w14:textId="77777777" w:rsidR="00C40BC0" w:rsidRDefault="00C40BC0" w:rsidP="00C40BC0">
          <w:pPr>
            <w:pStyle w:val="CitaviBibliographyEntry"/>
            <w:rPr>
              <w:lang w:val="en-US"/>
            </w:rPr>
          </w:pPr>
          <w:bookmarkStart w:id="1838" w:name="_CTVL001c56319509a044d07a266baf2807cc4d6"/>
          <w:r>
            <w:rPr>
              <w:lang w:val="en-US"/>
            </w:rPr>
            <w:t>Kryvoruchko, V.; Machmüller, A.; Bodiroza, V.; Amon, B.; Amon, T. (2009): Anaerobic digestion of by-products of sugar beet and starch potato processing.</w:t>
          </w:r>
          <w:bookmarkEnd w:id="1838"/>
          <w:r>
            <w:rPr>
              <w:lang w:val="en-US"/>
            </w:rPr>
            <w:t xml:space="preserve"> </w:t>
          </w:r>
          <w:r w:rsidRPr="00C40BC0">
            <w:rPr>
              <w:i/>
              <w:lang w:val="en-US"/>
            </w:rPr>
            <w:t xml:space="preserve">Biomass and Bioenergy </w:t>
          </w:r>
          <w:r w:rsidRPr="00C40BC0">
            <w:rPr>
              <w:lang w:val="en-US"/>
            </w:rPr>
            <w:t>33 (4), 620–627.</w:t>
          </w:r>
        </w:p>
        <w:p w14:paraId="09863164" w14:textId="77777777" w:rsidR="00C40BC0" w:rsidRDefault="00C40BC0" w:rsidP="00C40BC0">
          <w:pPr>
            <w:pStyle w:val="CitaviBibliographyEntry"/>
            <w:rPr>
              <w:lang w:val="en-US"/>
            </w:rPr>
          </w:pPr>
          <w:bookmarkStart w:id="1839" w:name="_CTVL001f846f4f7d3934acb9097be2341ee47a0"/>
          <w:r>
            <w:rPr>
              <w:lang w:val="en-US"/>
            </w:rPr>
            <w:t>Ku, H. H. (1966): Notes on the use of propagation of error formulas.</w:t>
          </w:r>
          <w:bookmarkEnd w:id="1839"/>
          <w:r>
            <w:rPr>
              <w:lang w:val="en-US"/>
            </w:rPr>
            <w:t xml:space="preserve"> </w:t>
          </w:r>
          <w:r w:rsidRPr="00C40BC0">
            <w:rPr>
              <w:i/>
              <w:lang w:val="en-US"/>
            </w:rPr>
            <w:t xml:space="preserve">Journal of Research of the National Bureau of Standards, Section C: Engineering and Instrumentation </w:t>
          </w:r>
          <w:r w:rsidRPr="00C40BC0">
            <w:rPr>
              <w:lang w:val="en-US"/>
            </w:rPr>
            <w:t>70C (4), 263.</w:t>
          </w:r>
        </w:p>
        <w:p w14:paraId="60094715" w14:textId="77777777" w:rsidR="00C40BC0" w:rsidRDefault="00C40BC0" w:rsidP="00C40BC0">
          <w:pPr>
            <w:pStyle w:val="CitaviBibliographyEntry"/>
            <w:rPr>
              <w:lang w:val="en-US"/>
            </w:rPr>
          </w:pPr>
          <w:bookmarkStart w:id="1840" w:name="_CTVL001c3b78bc64261460886accb7573639093"/>
          <w:r w:rsidRPr="00C40BC0">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389E89AD" w14:textId="77777777" w:rsidR="00C40BC0" w:rsidRDefault="00C40BC0" w:rsidP="00C40BC0">
          <w:pPr>
            <w:pStyle w:val="CitaviBibliographyEntry"/>
            <w:rPr>
              <w:lang w:val="en-US"/>
            </w:rPr>
          </w:pPr>
          <w:bookmarkStart w:id="1841" w:name="_CTVL001aa10622fc825473c887011dc382fbeeb"/>
          <w:bookmarkEnd w:id="1840"/>
          <w:r>
            <w:rPr>
              <w:lang w:val="en-US"/>
            </w:rPr>
            <w:t>Lübken, M.; Kosse, P.; Koch, K.; Gehring, T.; Wichern, M. (2015): Influent Fractionation for Modeling Continuous Anaerobic Digestion Processes. In Gübitz, G., Bauer, A. et al. (Eds.):</w:t>
          </w:r>
          <w:bookmarkEnd w:id="1841"/>
          <w:r>
            <w:rPr>
              <w:lang w:val="en-US"/>
            </w:rPr>
            <w:t xml:space="preserve"> </w:t>
          </w:r>
          <w:r w:rsidRPr="00C40BC0">
            <w:rPr>
              <w:i/>
              <w:lang w:val="en-US"/>
            </w:rPr>
            <w:t>Biogas Science and Technology</w:t>
          </w:r>
          <w:r w:rsidRPr="00C40BC0">
            <w:rPr>
              <w:lang w:val="en-US"/>
            </w:rPr>
            <w:t>. Cham: Springer International Publishing Switzerland (Advances in Biochemical Engineering/Biotechnology, 151), 137–169.</w:t>
          </w:r>
        </w:p>
        <w:p w14:paraId="786A961B" w14:textId="77777777" w:rsidR="00C40BC0" w:rsidRDefault="00C40BC0" w:rsidP="00C40BC0">
          <w:pPr>
            <w:pStyle w:val="CitaviBibliographyEntry"/>
            <w:rPr>
              <w:lang w:val="en-US"/>
            </w:rPr>
          </w:pPr>
          <w:bookmarkStart w:id="1842" w:name="_CTVL0017baf63e5af284abfbcbb4b1f236fe958"/>
          <w:r>
            <w:rPr>
              <w:lang w:val="en-US"/>
            </w:rPr>
            <w:t>Lucia, S.; Engell, S. (2014): Control of towing kites under uncertainty using robust economic nonlinear model predictive control:</w:t>
          </w:r>
          <w:bookmarkEnd w:id="1842"/>
          <w:r>
            <w:rPr>
              <w:lang w:val="en-US"/>
            </w:rPr>
            <w:t xml:space="preserve"> </w:t>
          </w:r>
          <w:r w:rsidRPr="00C40BC0">
            <w:rPr>
              <w:i/>
              <w:lang w:val="en-US"/>
            </w:rPr>
            <w:t xml:space="preserve">ECC 2014. </w:t>
          </w:r>
          <w:r w:rsidRPr="00C40BC0">
            <w:rPr>
              <w:lang w:val="en-US"/>
            </w:rPr>
            <w:t>Strasbourg, France, 1158–1163.</w:t>
          </w:r>
        </w:p>
        <w:p w14:paraId="38868BA7" w14:textId="77777777" w:rsidR="00C40BC0" w:rsidRDefault="00C40BC0" w:rsidP="00C40BC0">
          <w:pPr>
            <w:pStyle w:val="CitaviBibliographyEntry"/>
            <w:rPr>
              <w:lang w:val="en-US"/>
            </w:rPr>
          </w:pPr>
          <w:bookmarkStart w:id="1843" w:name="_CTVL0015c34a15e3a6541d0899b329ba07ee9d2"/>
          <w:r>
            <w:rPr>
              <w:lang w:val="en-US"/>
            </w:rPr>
            <w:t>Lucia, S.; Finkler, T.; Engell, S. (2013): Multi-stage nonlinear model predictive control applied to a semi-batch polymerization reactor under uncertainty.</w:t>
          </w:r>
          <w:bookmarkEnd w:id="1843"/>
          <w:r>
            <w:rPr>
              <w:lang w:val="en-US"/>
            </w:rPr>
            <w:t xml:space="preserve"> </w:t>
          </w:r>
          <w:r w:rsidRPr="00C40BC0">
            <w:rPr>
              <w:i/>
              <w:lang w:val="en-US"/>
            </w:rPr>
            <w:t xml:space="preserve">Journal of Process Control </w:t>
          </w:r>
          <w:r w:rsidRPr="00C40BC0">
            <w:rPr>
              <w:lang w:val="en-US"/>
            </w:rPr>
            <w:t>23 (9), 1306–1319.</w:t>
          </w:r>
        </w:p>
        <w:p w14:paraId="483B0ECD" w14:textId="77777777" w:rsidR="00C40BC0" w:rsidRDefault="00C40BC0" w:rsidP="00C40BC0">
          <w:pPr>
            <w:pStyle w:val="CitaviBibliographyEntry"/>
            <w:rPr>
              <w:lang w:val="en-US"/>
            </w:rPr>
          </w:pPr>
          <w:bookmarkStart w:id="1844" w:name="_CTVL001977d69209d6a4035ae06308c16491874"/>
          <w:r>
            <w:rPr>
              <w:lang w:val="en-US"/>
            </w:rPr>
            <w:t>Mauky, E.; Weinrich, S.; Jacobi, H.-F.; Nägele, H.-J.; Liebetrau, J.; Nelles, M. (2017): Demand-driven biogas production by flexible feeding in full-scale - Process stability and flexibility potentials.</w:t>
          </w:r>
          <w:bookmarkEnd w:id="1844"/>
          <w:r>
            <w:rPr>
              <w:lang w:val="en-US"/>
            </w:rPr>
            <w:t xml:space="preserve"> </w:t>
          </w:r>
          <w:r w:rsidRPr="00C40BC0">
            <w:rPr>
              <w:i/>
              <w:lang w:val="en-US"/>
            </w:rPr>
            <w:t xml:space="preserve">Anaerobe </w:t>
          </w:r>
          <w:r w:rsidRPr="00C40BC0">
            <w:rPr>
              <w:lang w:val="en-US"/>
            </w:rPr>
            <w:t>46, 86–95.</w:t>
          </w:r>
        </w:p>
        <w:p w14:paraId="4AD2E484" w14:textId="77777777" w:rsidR="00C40BC0" w:rsidRDefault="00C40BC0" w:rsidP="00C40BC0">
          <w:pPr>
            <w:pStyle w:val="CitaviBibliographyEntry"/>
            <w:rPr>
              <w:lang w:val="en-US"/>
            </w:rPr>
          </w:pPr>
          <w:bookmarkStart w:id="1845" w:name="_CTVL00125a47e44351c41d8814ac7303d06f6e1"/>
          <w:r>
            <w:rPr>
              <w:lang w:val="en-US"/>
            </w:rPr>
            <w:t>Mauky, E.; Weinrich, S.; Nägele, H.-J.; Jacobi, H. F.; Liebetrau, J.; Nelles, M. (2016): Model Predictive Control for Demand-Driven Biogas Production in Full Scale.</w:t>
          </w:r>
          <w:bookmarkEnd w:id="1845"/>
          <w:r>
            <w:rPr>
              <w:lang w:val="en-US"/>
            </w:rPr>
            <w:t xml:space="preserve"> </w:t>
          </w:r>
          <w:r w:rsidRPr="00C40BC0">
            <w:rPr>
              <w:i/>
              <w:lang w:val="en-US"/>
            </w:rPr>
            <w:t xml:space="preserve">Chemical Engineering &amp; Technology </w:t>
          </w:r>
          <w:r w:rsidRPr="00C40BC0">
            <w:rPr>
              <w:lang w:val="en-US"/>
            </w:rPr>
            <w:t>39 (4), 652–664.</w:t>
          </w:r>
        </w:p>
        <w:p w14:paraId="74B5D4AC" w14:textId="77777777" w:rsidR="00C40BC0" w:rsidRDefault="00C40BC0" w:rsidP="00C40BC0">
          <w:pPr>
            <w:pStyle w:val="CitaviBibliographyEntry"/>
            <w:rPr>
              <w:lang w:val="en-US"/>
            </w:rPr>
          </w:pPr>
          <w:bookmarkStart w:id="1846" w:name="_CTVL0013051c0cddf4f42568eae54078ad0bd70"/>
          <w:r>
            <w:rPr>
              <w:lang w:val="en-US"/>
            </w:rPr>
            <w:lastRenderedPageBreak/>
            <w:t>Mayne, D. Q. (2014): Model predictive control: Recent developments and future promise.</w:t>
          </w:r>
          <w:bookmarkEnd w:id="1846"/>
          <w:r>
            <w:rPr>
              <w:lang w:val="en-US"/>
            </w:rPr>
            <w:t xml:space="preserve"> </w:t>
          </w:r>
          <w:r w:rsidRPr="00C40BC0">
            <w:rPr>
              <w:i/>
              <w:lang w:val="en-US"/>
            </w:rPr>
            <w:t xml:space="preserve">Automatica </w:t>
          </w:r>
          <w:r w:rsidRPr="00C40BC0">
            <w:rPr>
              <w:lang w:val="en-US"/>
            </w:rPr>
            <w:t>50 (12), 2967–2986.</w:t>
          </w:r>
        </w:p>
        <w:p w14:paraId="216A604B" w14:textId="77777777" w:rsidR="00C40BC0" w:rsidRDefault="00C40BC0" w:rsidP="00C40BC0">
          <w:pPr>
            <w:pStyle w:val="CitaviBibliographyEntry"/>
            <w:rPr>
              <w:lang w:val="en-US"/>
            </w:rPr>
          </w:pPr>
          <w:bookmarkStart w:id="1847" w:name="_CTVL001274bbd6750ec4c929a4e7a43fcbcfcf3"/>
          <w:r>
            <w:rPr>
              <w:lang w:val="en-US"/>
            </w:rPr>
            <w:t>Mendiola-Rodriguez, T. A.; Ricardez-Sandoval, L. A. (2022): Robust control for anaerobic digestion systems of Tequila vinasses under uncertainty: A Deep Deterministic Policy Gradient Algorithm.</w:t>
          </w:r>
          <w:bookmarkEnd w:id="1847"/>
          <w:r>
            <w:rPr>
              <w:lang w:val="en-US"/>
            </w:rPr>
            <w:t xml:space="preserve"> </w:t>
          </w:r>
          <w:r w:rsidRPr="00C40BC0">
            <w:rPr>
              <w:i/>
              <w:lang w:val="en-US"/>
            </w:rPr>
            <w:t xml:space="preserve">Digital Chemical Engineering </w:t>
          </w:r>
          <w:r w:rsidRPr="00C40BC0">
            <w:rPr>
              <w:lang w:val="en-US"/>
            </w:rPr>
            <w:t>3, 100023.</w:t>
          </w:r>
        </w:p>
        <w:p w14:paraId="209EED62" w14:textId="77777777" w:rsidR="00C40BC0" w:rsidRDefault="00C40BC0" w:rsidP="00C40BC0">
          <w:pPr>
            <w:pStyle w:val="CitaviBibliographyEntry"/>
            <w:rPr>
              <w:lang w:val="en-US"/>
            </w:rPr>
          </w:pPr>
          <w:bookmarkStart w:id="1848" w:name="_CTVL001b3c753199fa1416c82e8912240005fe1"/>
          <w:r>
            <w:rPr>
              <w:lang w:val="en-US"/>
            </w:rPr>
            <w:t>Piceno-Díaz, E. R.; Ricardez-Sandoval, L. A.; Gutierrez-Limon, M. A.; Méndez-Acosta, H. O.; Puebla, H. (2020): Robust Nonlinear Model Predictive Control for Two-Stage Anaerobic Digesters.</w:t>
          </w:r>
          <w:bookmarkEnd w:id="1848"/>
          <w:r>
            <w:rPr>
              <w:lang w:val="en-US"/>
            </w:rPr>
            <w:t xml:space="preserve"> </w:t>
          </w:r>
          <w:r w:rsidRPr="00C40BC0">
            <w:rPr>
              <w:i/>
              <w:lang w:val="en-US"/>
            </w:rPr>
            <w:t xml:space="preserve">Industrial &amp; Engineering Chemistry Research </w:t>
          </w:r>
          <w:r w:rsidRPr="00C40BC0">
            <w:rPr>
              <w:lang w:val="en-US"/>
            </w:rPr>
            <w:t>59 (52), 22559–22572.</w:t>
          </w:r>
        </w:p>
        <w:p w14:paraId="49C2315E" w14:textId="77777777" w:rsidR="00C40BC0" w:rsidRDefault="00C40BC0" w:rsidP="00C40BC0">
          <w:pPr>
            <w:pStyle w:val="CitaviBibliographyEntry"/>
            <w:rPr>
              <w:lang w:val="en-US"/>
            </w:rPr>
          </w:pPr>
          <w:bookmarkStart w:id="1849" w:name="_CTVL001613817b73b44408b87fd77151cc11fc5"/>
          <w:r>
            <w:rPr>
              <w:lang w:val="en-US"/>
            </w:rPr>
            <w:t>Qin, S.; Badgwell, T. A. (2003): A survey of industrial model predictive control technology.</w:t>
          </w:r>
          <w:bookmarkEnd w:id="1849"/>
          <w:r>
            <w:rPr>
              <w:lang w:val="en-US"/>
            </w:rPr>
            <w:t xml:space="preserve"> </w:t>
          </w:r>
          <w:r w:rsidRPr="00C40BC0">
            <w:rPr>
              <w:i/>
              <w:lang w:val="en-US"/>
            </w:rPr>
            <w:t xml:space="preserve">Control Engineering Practice </w:t>
          </w:r>
          <w:r w:rsidRPr="00C40BC0">
            <w:rPr>
              <w:lang w:val="en-US"/>
            </w:rPr>
            <w:t>11 (7), 733–764.</w:t>
          </w:r>
        </w:p>
        <w:p w14:paraId="3BAE54C9" w14:textId="77777777" w:rsidR="00C40BC0" w:rsidRDefault="00C40BC0" w:rsidP="00C40BC0">
          <w:pPr>
            <w:pStyle w:val="CitaviBibliographyEntry"/>
            <w:rPr>
              <w:lang w:val="en-US"/>
            </w:rPr>
          </w:pPr>
          <w:bookmarkStart w:id="1850" w:name="_CTVL00135a7796cceac458e9e0ceb102a610b4c"/>
          <w:r>
            <w:rPr>
              <w:lang w:val="en-US"/>
            </w:rPr>
            <w:t>Raeyatdoost, N.; Bongards, M.; Bäck, T.; Wolf, C. (2023): Robust state estimation of the anaerobic digestion process for municipal organic waste using an unscented Kalman filter.</w:t>
          </w:r>
          <w:bookmarkEnd w:id="1850"/>
          <w:r>
            <w:rPr>
              <w:lang w:val="en-US"/>
            </w:rPr>
            <w:t xml:space="preserve"> </w:t>
          </w:r>
          <w:r w:rsidRPr="00C40BC0">
            <w:rPr>
              <w:i/>
              <w:lang w:val="en-US"/>
            </w:rPr>
            <w:t xml:space="preserve">Journal of Process Control </w:t>
          </w:r>
          <w:r w:rsidRPr="00C40BC0">
            <w:rPr>
              <w:lang w:val="en-US"/>
            </w:rPr>
            <w:t>121 (1), 50–59.</w:t>
          </w:r>
        </w:p>
        <w:p w14:paraId="03FB2C3F" w14:textId="77777777" w:rsidR="00C40BC0" w:rsidRDefault="00C40BC0" w:rsidP="00C40BC0">
          <w:pPr>
            <w:pStyle w:val="CitaviBibliographyEntry"/>
            <w:rPr>
              <w:lang w:val="en-US"/>
            </w:rPr>
          </w:pPr>
          <w:bookmarkStart w:id="1851" w:name="_CTVL001a90bcad64d4a4f9097d99eb568681a63"/>
          <w:r>
            <w:rPr>
              <w:lang w:val="en-US"/>
            </w:rPr>
            <w:t>Segura, T.; Zanoni, P.; Brémond, U.; Lucet-Bérille, C.; Pradel, A.; Escudié, R.; Steyer, J.-P. (2025): Modelling anaerobic digestion of agricultural waste: From lab to full scale.</w:t>
          </w:r>
          <w:bookmarkEnd w:id="1851"/>
          <w:r>
            <w:rPr>
              <w:lang w:val="en-US"/>
            </w:rPr>
            <w:t xml:space="preserve"> </w:t>
          </w:r>
          <w:r w:rsidRPr="00C40BC0">
            <w:rPr>
              <w:i/>
              <w:lang w:val="en-US"/>
            </w:rPr>
            <w:t xml:space="preserve">Waste Management </w:t>
          </w:r>
          <w:r w:rsidRPr="00C40BC0">
            <w:rPr>
              <w:lang w:val="en-US"/>
            </w:rPr>
            <w:t>200, 114739.</w:t>
          </w:r>
        </w:p>
        <w:p w14:paraId="563A3ACD" w14:textId="77777777" w:rsidR="00C40BC0" w:rsidRDefault="00C40BC0" w:rsidP="00C40BC0">
          <w:pPr>
            <w:pStyle w:val="CitaviBibliographyEntry"/>
            <w:rPr>
              <w:lang w:val="en-US"/>
            </w:rPr>
          </w:pPr>
          <w:bookmarkStart w:id="1852" w:name="_CTVL0016898c431e65640d492a95a80bb1e400c"/>
          <w:r>
            <w:rPr>
              <w:lang w:val="en-US"/>
            </w:rPr>
            <w:t>Steindl, M.; Venus, T. J.; Koch, K. (2025): A new framework for the technical biogas potential: Concept design, method development, and analytical application in a case study from Germany.</w:t>
          </w:r>
          <w:bookmarkEnd w:id="1852"/>
          <w:r>
            <w:rPr>
              <w:lang w:val="en-US"/>
            </w:rPr>
            <w:t xml:space="preserve"> </w:t>
          </w:r>
          <w:r w:rsidRPr="00C40BC0">
            <w:rPr>
              <w:i/>
              <w:lang w:val="en-US"/>
            </w:rPr>
            <w:t xml:space="preserve">Renewable and Sustainable Energy Reviews </w:t>
          </w:r>
          <w:r w:rsidRPr="00C40BC0">
            <w:rPr>
              <w:lang w:val="en-US"/>
            </w:rPr>
            <w:t>216, 115645.</w:t>
          </w:r>
        </w:p>
        <w:p w14:paraId="15F112AE" w14:textId="77777777" w:rsidR="00C40BC0" w:rsidRDefault="00C40BC0" w:rsidP="00C40BC0">
          <w:pPr>
            <w:pStyle w:val="CitaviBibliographyEntry"/>
            <w:rPr>
              <w:lang w:val="en-US"/>
            </w:rPr>
          </w:pPr>
          <w:bookmarkStart w:id="1853" w:name="_CTVL001ce24aa14885f4936b489a97cce8cd787"/>
          <w:r>
            <w:rPr>
              <w:lang w:val="en-US"/>
            </w:rPr>
            <w:t>Stur, M.; Pohl, M.; Krebs, C.; Mauky, E. (2022): Characterisation of biogas storages: influences and comparison of methods.</w:t>
          </w:r>
          <w:bookmarkEnd w:id="1853"/>
          <w:r>
            <w:rPr>
              <w:lang w:val="en-US"/>
            </w:rPr>
            <w:t xml:space="preserve"> </w:t>
          </w:r>
          <w:r w:rsidRPr="00C40BC0">
            <w:rPr>
              <w:i/>
              <w:lang w:val="en-US"/>
            </w:rPr>
            <w:t xml:space="preserve">Agricultural Engineering </w:t>
          </w:r>
          <w:r w:rsidRPr="00C40BC0">
            <w:rPr>
              <w:lang w:val="en-US"/>
            </w:rPr>
            <w:t>77 (1), 21–45.</w:t>
          </w:r>
        </w:p>
        <w:p w14:paraId="5088D600" w14:textId="77777777" w:rsidR="00C40BC0" w:rsidRDefault="00C40BC0" w:rsidP="00C40BC0">
          <w:pPr>
            <w:pStyle w:val="CitaviBibliographyEntry"/>
            <w:rPr>
              <w:lang w:val="en-US"/>
            </w:rPr>
          </w:pPr>
          <w:bookmarkStart w:id="1854" w:name="_CTVL00145abb379c65c4fa2be432c706bc9c886"/>
          <w:r>
            <w:rPr>
              <w:lang w:val="en-US"/>
            </w:rPr>
            <w:t>Theuerl, S.; Herrmann, C.; Heiermann, M.; Grundmann, P.; Landwehr, N.; Kreidenweis, U.; Prochnow, A. (2019): The Future Agricultural Biogas Plant in Germany.</w:t>
          </w:r>
          <w:bookmarkEnd w:id="1854"/>
          <w:r>
            <w:rPr>
              <w:lang w:val="en-US"/>
            </w:rPr>
            <w:t xml:space="preserve"> </w:t>
          </w:r>
          <w:r w:rsidRPr="00C40BC0">
            <w:rPr>
              <w:i/>
              <w:lang w:val="en-US"/>
            </w:rPr>
            <w:t xml:space="preserve">Energies </w:t>
          </w:r>
          <w:r w:rsidRPr="00C40BC0">
            <w:rPr>
              <w:lang w:val="en-US"/>
            </w:rPr>
            <w:t>12 (3), 396.</w:t>
          </w:r>
        </w:p>
        <w:p w14:paraId="2E7F590A" w14:textId="77777777" w:rsidR="00C40BC0" w:rsidRDefault="00C40BC0" w:rsidP="00C40BC0">
          <w:pPr>
            <w:pStyle w:val="CitaviBibliographyEntry"/>
            <w:rPr>
              <w:lang w:val="en-US"/>
            </w:rPr>
          </w:pPr>
          <w:bookmarkStart w:id="1855"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1855"/>
          <w:r>
            <w:rPr>
              <w:lang w:val="en-US"/>
            </w:rPr>
            <w:t xml:space="preserve"> </w:t>
          </w:r>
          <w:r w:rsidRPr="00C40BC0">
            <w:rPr>
              <w:i/>
              <w:lang w:val="en-US"/>
            </w:rPr>
            <w:t xml:space="preserve">Frontiers of Environmental Science &amp; Engineering </w:t>
          </w:r>
          <w:r w:rsidRPr="00C40BC0">
            <w:rPr>
              <w:lang w:val="en-US"/>
            </w:rPr>
            <w:t>18 (4).</w:t>
          </w:r>
        </w:p>
        <w:p w14:paraId="0566D4C9" w14:textId="77777777" w:rsidR="00C40BC0" w:rsidRDefault="00C40BC0" w:rsidP="00C40BC0">
          <w:pPr>
            <w:pStyle w:val="CitaviBibliographyEntry"/>
            <w:rPr>
              <w:lang w:val="en-US"/>
            </w:rPr>
          </w:pPr>
          <w:bookmarkStart w:id="1856" w:name="_CTVL001a6c19f5ed0b04d3a96021ade56571554"/>
          <w:r>
            <w:rPr>
              <w:lang w:val="en-US"/>
            </w:rPr>
            <w:t>Wächter, A.; Biegler, L. T. (2006): On the implementation of an interior-point filter line-search algorithm for large-scale nonlinear programming.</w:t>
          </w:r>
          <w:bookmarkEnd w:id="1856"/>
          <w:r>
            <w:rPr>
              <w:lang w:val="en-US"/>
            </w:rPr>
            <w:t xml:space="preserve"> </w:t>
          </w:r>
          <w:r w:rsidRPr="00C40BC0">
            <w:rPr>
              <w:i/>
              <w:lang w:val="en-US"/>
            </w:rPr>
            <w:t xml:space="preserve">Mathematical Programming </w:t>
          </w:r>
          <w:r w:rsidRPr="00C40BC0">
            <w:rPr>
              <w:lang w:val="en-US"/>
            </w:rPr>
            <w:t>106 (1), 25–57.</w:t>
          </w:r>
        </w:p>
        <w:p w14:paraId="1B0F1833" w14:textId="77777777" w:rsidR="00C40BC0" w:rsidRDefault="00C40BC0" w:rsidP="00C40BC0">
          <w:pPr>
            <w:pStyle w:val="CitaviBibliographyEntry"/>
            <w:rPr>
              <w:lang w:val="en-US"/>
            </w:rPr>
          </w:pPr>
          <w:bookmarkStart w:id="1857" w:name="_CTVL0016df8aa821b7747acb1edb4d9183c161a"/>
          <w:r>
            <w:rPr>
              <w:lang w:val="en-US"/>
            </w:rPr>
            <w:t>Weinrich, S.; Mauky, E.; Schmidt, T.; Krebs, C.; Liebetrau, J.; Nelles, M. (2021): Systematic simplification of the Anaerobic Digestion Model No. 1 (ADM1) - Laboratory experiments and model application.</w:t>
          </w:r>
          <w:bookmarkEnd w:id="1857"/>
          <w:r>
            <w:rPr>
              <w:lang w:val="en-US"/>
            </w:rPr>
            <w:t xml:space="preserve"> </w:t>
          </w:r>
          <w:r w:rsidRPr="00C40BC0">
            <w:rPr>
              <w:i/>
              <w:lang w:val="en-US"/>
            </w:rPr>
            <w:t xml:space="preserve">Bioresource Technology </w:t>
          </w:r>
          <w:r w:rsidRPr="00C40BC0">
            <w:rPr>
              <w:lang w:val="en-US"/>
            </w:rPr>
            <w:t>333, 125104.</w:t>
          </w:r>
        </w:p>
        <w:p w14:paraId="2C094CDF" w14:textId="77777777" w:rsidR="00C40BC0" w:rsidRDefault="00C40BC0" w:rsidP="00C40BC0">
          <w:pPr>
            <w:pStyle w:val="CitaviBibliographyEntry"/>
            <w:rPr>
              <w:lang w:val="en-US"/>
            </w:rPr>
          </w:pPr>
          <w:bookmarkStart w:id="1858" w:name="_CTVL0011ab1625a1f8746d89116961d23d09cb8"/>
          <w:r>
            <w:rPr>
              <w:lang w:val="en-US"/>
            </w:rPr>
            <w:lastRenderedPageBreak/>
            <w:t>Weinrich, S.; Nelles, M. (2021): Systematic simplification of the Anaerobic Digestion Model No. 1 (ADM1) - Model development and stoichiometric analysis.</w:t>
          </w:r>
          <w:bookmarkEnd w:id="1858"/>
          <w:r>
            <w:rPr>
              <w:lang w:val="en-US"/>
            </w:rPr>
            <w:t xml:space="preserve"> </w:t>
          </w:r>
          <w:r w:rsidRPr="00C40BC0">
            <w:rPr>
              <w:i/>
              <w:lang w:val="en-US"/>
            </w:rPr>
            <w:t xml:space="preserve">Bioresource Technology </w:t>
          </w:r>
          <w:r w:rsidRPr="00C40BC0">
            <w:rPr>
              <w:lang w:val="en-US"/>
            </w:rPr>
            <w:t>333, 125124.</w:t>
          </w:r>
        </w:p>
        <w:p w14:paraId="760C617C" w14:textId="77777777" w:rsidR="00C40BC0" w:rsidRDefault="00C40BC0" w:rsidP="00C40BC0">
          <w:pPr>
            <w:pStyle w:val="CitaviBibliographyEntry"/>
            <w:rPr>
              <w:lang w:val="en-US"/>
            </w:rPr>
          </w:pPr>
          <w:bookmarkStart w:id="1859"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4CDDFCAE" w14:textId="77777777" w:rsidR="00C40BC0" w:rsidRDefault="00C40BC0" w:rsidP="00C40BC0">
          <w:pPr>
            <w:pStyle w:val="CitaviBibliographyEntry"/>
            <w:rPr>
              <w:lang w:val="en-US"/>
            </w:rPr>
          </w:pPr>
          <w:bookmarkStart w:id="1860" w:name="_CTVL001ff9e8b109e884cb2b5cdf110c00d3df1"/>
          <w:bookmarkEnd w:id="1859"/>
          <w:r>
            <w:rPr>
              <w:lang w:val="en-US"/>
            </w:rPr>
            <w:t>Weißbach, F. (2009): Gas production potential of forage and cereal crops in biogas production.</w:t>
          </w:r>
          <w:bookmarkEnd w:id="1860"/>
          <w:r>
            <w:rPr>
              <w:lang w:val="en-US"/>
            </w:rPr>
            <w:t xml:space="preserve"> </w:t>
          </w:r>
          <w:r w:rsidRPr="00C40BC0">
            <w:rPr>
              <w:i/>
              <w:lang w:val="en-US"/>
            </w:rPr>
            <w:t xml:space="preserve">Agricultural Engineering </w:t>
          </w:r>
          <w:r w:rsidRPr="00C40BC0">
            <w:rPr>
              <w:lang w:val="en-US"/>
            </w:rPr>
            <w:t>64 (5), 317–321.</w:t>
          </w:r>
        </w:p>
        <w:p w14:paraId="2B6D4D8B" w14:textId="77777777" w:rsidR="00C40BC0" w:rsidRDefault="00C40BC0" w:rsidP="00C40BC0">
          <w:pPr>
            <w:pStyle w:val="CitaviBibliographyEntry"/>
            <w:rPr>
              <w:lang w:val="en-US"/>
            </w:rPr>
          </w:pPr>
          <w:bookmarkStart w:id="1861" w:name="_CTVL001d161db80b0484e89b63cc8a7402f653a"/>
          <w:r>
            <w:rPr>
              <w:lang w:val="en-US"/>
            </w:rPr>
            <w:t>Weißbach, F.; Strubelt, C. (2008a): Correcting the Dry Matter Content of Grass Silages as a Substrate for Biogas Production.</w:t>
          </w:r>
          <w:bookmarkEnd w:id="1861"/>
          <w:r>
            <w:rPr>
              <w:lang w:val="en-US"/>
            </w:rPr>
            <w:t xml:space="preserve"> </w:t>
          </w:r>
          <w:r w:rsidRPr="00C40BC0">
            <w:rPr>
              <w:i/>
              <w:lang w:val="en-US"/>
            </w:rPr>
            <w:t xml:space="preserve">Agricultural Engineering </w:t>
          </w:r>
          <w:r w:rsidRPr="00C40BC0">
            <w:rPr>
              <w:lang w:val="en-US"/>
            </w:rPr>
            <w:t>63 (4), 210–211.</w:t>
          </w:r>
        </w:p>
        <w:p w14:paraId="67369462" w14:textId="77777777" w:rsidR="00C40BC0" w:rsidRDefault="00C40BC0" w:rsidP="00C40BC0">
          <w:pPr>
            <w:pStyle w:val="CitaviBibliographyEntry"/>
            <w:rPr>
              <w:lang w:val="en-US"/>
            </w:rPr>
          </w:pPr>
          <w:bookmarkStart w:id="1862" w:name="_CTVL001f9b5c747b038492e9f48c128844d030f"/>
          <w:r>
            <w:rPr>
              <w:lang w:val="en-US"/>
            </w:rPr>
            <w:t>Weißbach, F.; Strubelt, C. (2008b): Correcting the Dry Matter Content of Maize Silages as a Substrate for Biogas Production.</w:t>
          </w:r>
          <w:bookmarkEnd w:id="1862"/>
          <w:r>
            <w:rPr>
              <w:lang w:val="en-US"/>
            </w:rPr>
            <w:t xml:space="preserve"> </w:t>
          </w:r>
          <w:r w:rsidRPr="00C40BC0">
            <w:rPr>
              <w:i/>
              <w:lang w:val="en-US"/>
            </w:rPr>
            <w:t xml:space="preserve">Agricultural Engineering </w:t>
          </w:r>
          <w:r w:rsidRPr="00C40BC0">
            <w:rPr>
              <w:lang w:val="en-US"/>
            </w:rPr>
            <w:t>63 (2), 82–83.</w:t>
          </w:r>
        </w:p>
        <w:p w14:paraId="016479D6" w14:textId="77777777" w:rsidR="00C40BC0" w:rsidRDefault="00C40BC0" w:rsidP="00C40BC0">
          <w:pPr>
            <w:pStyle w:val="CitaviBibliographyEntry"/>
            <w:rPr>
              <w:lang w:val="en-US"/>
            </w:rPr>
          </w:pPr>
          <w:bookmarkStart w:id="1863" w:name="_CTVL0013b3a74e421b54e41aa1cd75eb414af95"/>
          <w:r>
            <w:rPr>
              <w:lang w:val="en-US"/>
            </w:rPr>
            <w:t>Weißbach, F.; Strubelt, C. (2008c): Correcting the Dry Matter Content of Sugar Beet Silages as a Substrate for Biogas Production.</w:t>
          </w:r>
          <w:bookmarkEnd w:id="1863"/>
          <w:r>
            <w:rPr>
              <w:lang w:val="en-US"/>
            </w:rPr>
            <w:t xml:space="preserve"> </w:t>
          </w:r>
          <w:r w:rsidRPr="00C40BC0">
            <w:rPr>
              <w:i/>
              <w:lang w:val="en-US"/>
            </w:rPr>
            <w:t xml:space="preserve">Agricultural Engineering </w:t>
          </w:r>
          <w:r w:rsidRPr="00C40BC0">
            <w:rPr>
              <w:lang w:val="en-US"/>
            </w:rPr>
            <w:t>63 (6), 354–355.</w:t>
          </w:r>
        </w:p>
        <w:p w14:paraId="66C2ACD0" w14:textId="77777777" w:rsidR="00C40BC0" w:rsidRDefault="00C40BC0" w:rsidP="00C40BC0">
          <w:pPr>
            <w:pStyle w:val="CitaviBibliographyEntry"/>
            <w:rPr>
              <w:lang w:val="en-US"/>
            </w:rPr>
          </w:pPr>
          <w:bookmarkStart w:id="1864"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1864"/>
          <w:r>
            <w:rPr>
              <w:lang w:val="en-US"/>
            </w:rPr>
            <w:t xml:space="preserve"> </w:t>
          </w:r>
          <w:r w:rsidRPr="00C40BC0">
            <w:rPr>
              <w:i/>
              <w:lang w:val="en-US"/>
            </w:rPr>
            <w:t xml:space="preserve">Bioresource Technology </w:t>
          </w:r>
          <w:r w:rsidRPr="00C40BC0">
            <w:rPr>
              <w:lang w:val="en-US"/>
            </w:rPr>
            <w:t>100 (4), 1675–1681.</w:t>
          </w:r>
        </w:p>
        <w:p w14:paraId="4486B0BB" w14:textId="33780579" w:rsidR="006A6755" w:rsidRPr="00201A0D" w:rsidRDefault="00C40BC0" w:rsidP="00C40BC0">
          <w:pPr>
            <w:pStyle w:val="CitaviBibliographyEntry"/>
            <w:rPr>
              <w:lang w:val="en-US"/>
            </w:rPr>
          </w:pPr>
          <w:bookmarkStart w:id="1865" w:name="_CTVL0017b0287eef7f5496aa3d5f058393ca80b"/>
          <w:r>
            <w:rPr>
              <w:lang w:val="en-US"/>
            </w:rPr>
            <w:t>Wu, D.; Peng, X.; Li, L.; Yang, P.; Peng, Y.; Liu, H.; Wang, X. (2021): Commercial biogas plants: Review on operational parameters and guide for performance optimization.</w:t>
          </w:r>
          <w:bookmarkEnd w:id="1865"/>
          <w:r>
            <w:rPr>
              <w:lang w:val="en-US"/>
            </w:rPr>
            <w:t xml:space="preserve"> </w:t>
          </w:r>
          <w:r w:rsidRPr="00C40BC0">
            <w:rPr>
              <w:i/>
              <w:lang w:val="en-US"/>
            </w:rPr>
            <w:t xml:space="preserve">Fuel </w:t>
          </w:r>
          <w:r w:rsidRPr="00C40BC0">
            <w:rPr>
              <w:lang w:val="en-US"/>
            </w:rPr>
            <w:t>303, 121282.</w:t>
          </w:r>
          <w:r w:rsidR="00026F10" w:rsidRPr="00670698">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5D487" w14:textId="77777777" w:rsidR="006C7A61" w:rsidRDefault="006C7A61" w:rsidP="006F58A8">
      <w:pPr>
        <w:spacing w:after="0" w:line="240" w:lineRule="auto"/>
      </w:pPr>
      <w:r>
        <w:separator/>
      </w:r>
    </w:p>
  </w:endnote>
  <w:endnote w:type="continuationSeparator" w:id="0">
    <w:p w14:paraId="161C6192" w14:textId="77777777" w:rsidR="006C7A61" w:rsidRDefault="006C7A61" w:rsidP="006F58A8">
      <w:pPr>
        <w:spacing w:after="0" w:line="240" w:lineRule="auto"/>
      </w:pPr>
      <w:r>
        <w:continuationSeparator/>
      </w:r>
    </w:p>
  </w:endnote>
  <w:endnote w:type="continuationNotice" w:id="1">
    <w:p w14:paraId="469C117D" w14:textId="77777777" w:rsidR="006C7A61" w:rsidRDefault="006C7A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AF0FDC" w:rsidRDefault="00AF0FDC">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AF0FDC" w:rsidRDefault="00AF0FD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EDB2F" w14:textId="77777777" w:rsidR="006C7A61" w:rsidRDefault="006C7A61" w:rsidP="006F58A8">
      <w:pPr>
        <w:spacing w:after="0" w:line="240" w:lineRule="auto"/>
      </w:pPr>
      <w:r>
        <w:separator/>
      </w:r>
    </w:p>
  </w:footnote>
  <w:footnote w:type="continuationSeparator" w:id="0">
    <w:p w14:paraId="6794B406" w14:textId="77777777" w:rsidR="006C7A61" w:rsidRDefault="006C7A61" w:rsidP="006F58A8">
      <w:pPr>
        <w:spacing w:after="0" w:line="240" w:lineRule="auto"/>
      </w:pPr>
      <w:r>
        <w:continuationSeparator/>
      </w:r>
    </w:p>
  </w:footnote>
  <w:footnote w:type="continuationNotice" w:id="1">
    <w:p w14:paraId="658FFEB0" w14:textId="77777777" w:rsidR="006C7A61" w:rsidRDefault="006C7A6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21E6C404" w:rsidR="00AF0FDC" w:rsidRPr="00CF5B9B" w:rsidRDefault="00AF0FDC"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30</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130"/>
    <w:rsid w:val="0011033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3D0"/>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4CC"/>
    <w:rsid w:val="002F456A"/>
    <w:rsid w:val="002F4B5F"/>
    <w:rsid w:val="002F4C0B"/>
    <w:rsid w:val="002F55E0"/>
    <w:rsid w:val="002F5712"/>
    <w:rsid w:val="002F6394"/>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5DC"/>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715"/>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68"/>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1746"/>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A61"/>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4E"/>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7C3"/>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2A"/>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0CA"/>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0FDC"/>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0ABB"/>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90"/>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170"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
      <w:docPartPr>
        <w:name w:val="161E3B65BD7C47BD86FC254272475860"/>
        <w:category>
          <w:name w:val="Allgemein"/>
          <w:gallery w:val="placeholder"/>
        </w:category>
        <w:types>
          <w:type w:val="bbPlcHdr"/>
        </w:types>
        <w:behaviors>
          <w:behavior w:val="content"/>
        </w:behaviors>
        <w:guid w:val="{5B79223B-4D87-4AB1-AA28-B0ABDF11362D}"/>
      </w:docPartPr>
      <w:docPartBody>
        <w:p w:rsidR="00740F2F" w:rsidRDefault="00BB180F" w:rsidP="00BB180F">
          <w:pPr>
            <w:pStyle w:val="161E3B65BD7C47BD86FC254272475860"/>
          </w:pPr>
          <w:r w:rsidRPr="009A5574">
            <w:rPr>
              <w:rStyle w:val="Platzhaltertext"/>
            </w:rPr>
            <w:t>Klicken oder tippen Sie hier, um Text einzugeben.</w:t>
          </w:r>
        </w:p>
      </w:docPartBody>
    </w:docPart>
    <w:docPart>
      <w:docPartPr>
        <w:name w:val="9F99E1518FC9442A8E0C9E4E99D90380"/>
        <w:category>
          <w:name w:val="Allgemein"/>
          <w:gallery w:val="placeholder"/>
        </w:category>
        <w:types>
          <w:type w:val="bbPlcHdr"/>
        </w:types>
        <w:behaviors>
          <w:behavior w:val="content"/>
        </w:behaviors>
        <w:guid w:val="{EDECA322-0AA1-4227-8F79-A396819F5D96}"/>
      </w:docPartPr>
      <w:docPartBody>
        <w:p w:rsidR="00740F2F" w:rsidRDefault="00BB180F" w:rsidP="00BB180F">
          <w:pPr>
            <w:pStyle w:val="9F99E1518FC9442A8E0C9E4E99D90380"/>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8C2F77594C7340998B14B8E9DEF4FDD1"/>
        <w:category>
          <w:name w:val="Allgemein"/>
          <w:gallery w:val="placeholder"/>
        </w:category>
        <w:types>
          <w:type w:val="bbPlcHdr"/>
        </w:types>
        <w:behaviors>
          <w:behavior w:val="content"/>
        </w:behaviors>
        <w:guid w:val="{C9D535F3-4129-4FFB-8160-C2C48B1CCDD7}"/>
      </w:docPartPr>
      <w:docPartBody>
        <w:p w:rsidR="00CD5921" w:rsidRDefault="00E459EE" w:rsidP="00E459EE">
          <w:pPr>
            <w:pStyle w:val="8C2F77594C7340998B14B8E9DEF4FDD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BD930662D4724BE98720740E5A0C5C91"/>
        <w:category>
          <w:name w:val="Allgemein"/>
          <w:gallery w:val="placeholder"/>
        </w:category>
        <w:types>
          <w:type w:val="bbPlcHdr"/>
        </w:types>
        <w:behaviors>
          <w:behavior w:val="content"/>
        </w:behaviors>
        <w:guid w:val="{05A04FC3-572B-4DDF-883F-329F5BFFCD4A}"/>
      </w:docPartPr>
      <w:docPartBody>
        <w:p w:rsidR="00F71098" w:rsidRDefault="00F71098" w:rsidP="00F71098">
          <w:pPr>
            <w:pStyle w:val="BD930662D4724BE98720740E5A0C5C91"/>
          </w:pPr>
          <w:r w:rsidRPr="009A5574">
            <w:rPr>
              <w:rStyle w:val="Platzhaltertext"/>
            </w:rPr>
            <w:t>Klicken oder tippen Sie hier, um Text einzugeben.</w:t>
          </w:r>
        </w:p>
      </w:docPartBody>
    </w:docPart>
    <w:docPart>
      <w:docPartPr>
        <w:name w:val="B3D9A4679DF2425DACCA8884D2790F49"/>
        <w:category>
          <w:name w:val="Allgemein"/>
          <w:gallery w:val="placeholder"/>
        </w:category>
        <w:types>
          <w:type w:val="bbPlcHdr"/>
        </w:types>
        <w:behaviors>
          <w:behavior w:val="content"/>
        </w:behaviors>
        <w:guid w:val="{980A754F-61DB-4BF7-A731-404BA754595D}"/>
      </w:docPartPr>
      <w:docPartBody>
        <w:p w:rsidR="00F71098" w:rsidRDefault="00F71098" w:rsidP="00F71098">
          <w:pPr>
            <w:pStyle w:val="B3D9A4679DF2425DACCA8884D2790F49"/>
          </w:pPr>
          <w:r w:rsidRPr="009A5574">
            <w:rPr>
              <w:rStyle w:val="Platzhaltertext"/>
            </w:rPr>
            <w:t>Klicken oder tippen Sie hier, um Text einzugeben.</w:t>
          </w:r>
        </w:p>
      </w:docPartBody>
    </w:docPart>
    <w:docPart>
      <w:docPartPr>
        <w:name w:val="401E3D4CC98446B5A715AA11826E5D02"/>
        <w:category>
          <w:name w:val="Allgemein"/>
          <w:gallery w:val="placeholder"/>
        </w:category>
        <w:types>
          <w:type w:val="bbPlcHdr"/>
        </w:types>
        <w:behaviors>
          <w:behavior w:val="content"/>
        </w:behaviors>
        <w:guid w:val="{90F4C008-55E4-41DC-B9F7-7141A0BE2539}"/>
      </w:docPartPr>
      <w:docPartBody>
        <w:p w:rsidR="00F71098" w:rsidRDefault="00F71098" w:rsidP="00F71098">
          <w:pPr>
            <w:pStyle w:val="401E3D4CC98446B5A715AA11826E5D02"/>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60BDA0C3550C4C3FA896B57BD780FF7C"/>
        <w:category>
          <w:name w:val="Allgemein"/>
          <w:gallery w:val="placeholder"/>
        </w:category>
        <w:types>
          <w:type w:val="bbPlcHdr"/>
        </w:types>
        <w:behaviors>
          <w:behavior w:val="content"/>
        </w:behaviors>
        <w:guid w:val="{D99708EC-115C-4F2B-B495-0D3C77C1EE79}"/>
      </w:docPartPr>
      <w:docPartBody>
        <w:p w:rsidR="000A1FDF" w:rsidRDefault="00723201" w:rsidP="00723201">
          <w:pPr>
            <w:pStyle w:val="60BDA0C3550C4C3FA896B57BD780FF7C"/>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71B15"/>
    <w:rsid w:val="00080016"/>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E00CE9"/>
    <w:rsid w:val="00E15A73"/>
    <w:rsid w:val="00E459EE"/>
    <w:rsid w:val="00E5324B"/>
    <w:rsid w:val="00E61273"/>
    <w:rsid w:val="00E6434A"/>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23201"/>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49696-ACD3-49B8-A923-BB5B4124A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263050</Words>
  <Characters>1657215</Characters>
  <Application>Microsoft Office Word</Application>
  <DocSecurity>0</DocSecurity>
  <Lines>13810</Lines>
  <Paragraphs>3832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1916433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118</cp:revision>
  <cp:lastPrinted>2025-06-24T15:08:00Z</cp:lastPrinted>
  <dcterms:created xsi:type="dcterms:W3CDTF">2025-07-21T09:01:00Z</dcterms:created>
  <dcterms:modified xsi:type="dcterms:W3CDTF">2025-08-31T20:28:00Z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